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94800227"/>
    <w:bookmarkStart w:id="1" w:name="_Toc294800417"/>
    <w:bookmarkStart w:id="2" w:name="_Toc294800741"/>
    <w:bookmarkStart w:id="3" w:name="_GoBack"/>
    <w:bookmarkEnd w:id="3"/>
    <w:p w14:paraId="0E1C9FBE" w14:textId="77777777" w:rsidR="004B4000" w:rsidRPr="002F5F3A" w:rsidRDefault="004F5D20" w:rsidP="0021019A">
      <w:pPr>
        <w:wordWrap/>
        <w:ind w:right="20"/>
        <w:rPr>
          <w:b/>
        </w:rPr>
      </w:pPr>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5A5B63" w:rsidRPr="0021056C" w:rsidRDefault="005A5B63"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5A5B63" w:rsidRPr="0021056C" w:rsidRDefault="005A5B63"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5A5B63" w:rsidRPr="0021056C" w:rsidRDefault="005A5B63"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5A5B63" w:rsidRPr="0021056C" w:rsidRDefault="005A5B63"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5A5B63" w:rsidRPr="0021056C" w:rsidRDefault="005A5B63"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5A5B63" w:rsidRPr="0021056C" w:rsidRDefault="005A5B63"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3AEB7A1C" w:rsidR="005275C8" w:rsidRDefault="00431AF8" w:rsidP="0021019A">
      <w:pPr>
        <w:wordWrap/>
        <w:ind w:right="20"/>
        <w:jc w:val="right"/>
        <w:rPr>
          <w:b/>
          <w:sz w:val="48"/>
        </w:rPr>
      </w:pPr>
      <w:r>
        <w:fldChar w:fldCharType="begin"/>
      </w:r>
      <w:r>
        <w:instrText xml:space="preserve"> SUBJECT   \* MERGEFORMAT </w:instrText>
      </w:r>
      <w:r>
        <w:fldChar w:fldCharType="separate"/>
      </w:r>
      <w:r w:rsidR="00BF78B4">
        <w:rPr>
          <w:b/>
          <w:sz w:val="48"/>
        </w:rPr>
        <w:t>U</w:t>
      </w:r>
      <w:r w:rsidR="006055FD" w:rsidRPr="006055FD">
        <w:rPr>
          <w:b/>
          <w:sz w:val="48"/>
        </w:rPr>
        <w:t>ser Guide</w:t>
      </w:r>
      <w:r>
        <w:rPr>
          <w:b/>
          <w:sz w:val="48"/>
        </w:rPr>
        <w:fldChar w:fldCharType="end"/>
      </w:r>
      <w:r w:rsidR="00BF78B4">
        <w:rPr>
          <w:b/>
          <w:sz w:val="48"/>
        </w:rPr>
        <w:t xml:space="preserve"> </w:t>
      </w:r>
      <w:r w:rsidR="00F26A46" w:rsidRPr="002931C4">
        <w:rPr>
          <w:b/>
          <w:sz w:val="48"/>
        </w:rPr>
        <w:t xml:space="preserve">Version </w:t>
      </w:r>
      <w:r w:rsidR="00732D1D">
        <w:rPr>
          <w:b/>
          <w:sz w:val="48"/>
        </w:rPr>
        <w:t>0.01</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2F5F3A" w:rsidRDefault="0018546F" w:rsidP="0021019A">
      <w:pPr>
        <w:pStyle w:val="2"/>
        <w:ind w:right="20"/>
      </w:pPr>
      <w:bookmarkStart w:id="4" w:name="_Toc337198260"/>
      <w:bookmarkStart w:id="5" w:name="_Toc363747383"/>
      <w:bookmarkStart w:id="6" w:name="_Toc445130700"/>
      <w:r w:rsidRPr="002F5F3A">
        <w:lastRenderedPageBreak/>
        <w:t>Preface</w:t>
      </w:r>
      <w:bookmarkEnd w:id="4"/>
      <w:bookmarkEnd w:id="5"/>
      <w:bookmarkEnd w:id="6"/>
    </w:p>
    <w:p w14:paraId="0660C6CA" w14:textId="3CA3715B" w:rsidR="00045FC6" w:rsidRDefault="00045FC6" w:rsidP="0021019A">
      <w:pPr>
        <w:pStyle w:val="a3"/>
        <w:ind w:right="20"/>
        <w:rPr>
          <w:rFonts w:cs="Arial"/>
          <w:kern w:val="0"/>
        </w:rPr>
      </w:pPr>
      <w:r>
        <w:rPr>
          <w:rFonts w:cs="Arial"/>
          <w:kern w:val="0"/>
        </w:rPr>
        <w:t xml:space="preserve">This </w:t>
      </w:r>
      <w:r w:rsidR="00975FBF">
        <w:rPr>
          <w:rFonts w:cs="Arial"/>
          <w:kern w:val="0"/>
        </w:rPr>
        <w:t>guide</w:t>
      </w:r>
      <w:r>
        <w:rPr>
          <w:rFonts w:cs="Arial"/>
          <w:kern w:val="0"/>
        </w:rPr>
        <w:t xml:space="preserve"> provides instructions for using the following</w:t>
      </w:r>
      <w:r w:rsidR="0021056C" w:rsidRPr="0021056C">
        <w:rPr>
          <w:rFonts w:cs="Arial"/>
          <w:kern w:val="0"/>
        </w:rPr>
        <w:t xml:space="preserve"> CommScope C9500 </w:t>
      </w:r>
      <w:r>
        <w:rPr>
          <w:rFonts w:cs="Arial"/>
          <w:kern w:val="0"/>
        </w:rPr>
        <w:t xml:space="preserve">series </w:t>
      </w:r>
      <w:r w:rsidR="00ED20B5">
        <w:rPr>
          <w:rFonts w:cs="Arial"/>
          <w:kern w:val="0"/>
        </w:rPr>
        <w:t xml:space="preserve">10G </w:t>
      </w:r>
      <w:r w:rsidR="0021056C">
        <w:rPr>
          <w:rFonts w:cs="Arial"/>
          <w:kern w:val="0"/>
        </w:rPr>
        <w:t>EPON</w:t>
      </w:r>
      <w:r w:rsidR="00ED20B5">
        <w:rPr>
          <w:rFonts w:cs="Arial"/>
          <w:kern w:val="0"/>
        </w:rPr>
        <w:t xml:space="preserve"> (DPoE)</w:t>
      </w:r>
      <w:r w:rsidR="0021056C" w:rsidRPr="0021056C">
        <w:rPr>
          <w:rFonts w:cs="Arial"/>
          <w:kern w:val="0"/>
        </w:rPr>
        <w:t xml:space="preserve"> OLT</w:t>
      </w:r>
      <w:r>
        <w:rPr>
          <w:rFonts w:cs="Arial"/>
          <w:kern w:val="0"/>
        </w:rPr>
        <w:t>s:</w:t>
      </w:r>
    </w:p>
    <w:p w14:paraId="0B35C5BE" w14:textId="77777777" w:rsidR="00045FC6" w:rsidRPr="00045FC6" w:rsidRDefault="00045FC6" w:rsidP="002B424F">
      <w:pPr>
        <w:pStyle w:val="a3"/>
        <w:numPr>
          <w:ilvl w:val="0"/>
          <w:numId w:val="46"/>
        </w:numPr>
        <w:spacing w:line="276" w:lineRule="auto"/>
        <w:ind w:right="20"/>
        <w:rPr>
          <w:rFonts w:cs="Arial"/>
        </w:rPr>
      </w:pPr>
      <w:r>
        <w:rPr>
          <w:rFonts w:cs="Arial"/>
          <w:kern w:val="0"/>
        </w:rPr>
        <w:t>C9500</w:t>
      </w:r>
    </w:p>
    <w:p w14:paraId="0EEF9891" w14:textId="77777777" w:rsidR="00045FC6" w:rsidRPr="0042478A" w:rsidRDefault="00045FC6" w:rsidP="002B424F">
      <w:pPr>
        <w:pStyle w:val="a3"/>
        <w:numPr>
          <w:ilvl w:val="0"/>
          <w:numId w:val="46"/>
        </w:numPr>
        <w:spacing w:line="276" w:lineRule="auto"/>
        <w:ind w:right="20"/>
        <w:rPr>
          <w:rFonts w:cs="Arial"/>
        </w:rPr>
      </w:pPr>
      <w:r>
        <w:rPr>
          <w:rFonts w:cs="Arial"/>
          <w:kern w:val="0"/>
        </w:rPr>
        <w:t>C9516</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3"/>
        <w:gridCol w:w="1087"/>
        <w:gridCol w:w="5952"/>
      </w:tblGrid>
      <w:tr w:rsidR="00E66D0C" w:rsidRPr="002F5F3A" w14:paraId="001C27A2" w14:textId="77777777" w:rsidTr="005A5B63">
        <w:trPr>
          <w:trHeight w:val="937"/>
        </w:trPr>
        <w:tc>
          <w:tcPr>
            <w:tcW w:w="960" w:type="dxa"/>
            <w:vAlign w:val="center"/>
          </w:tcPr>
          <w:p w14:paraId="3F649CE2" w14:textId="77777777" w:rsidR="0042478A" w:rsidRPr="002F5F3A" w:rsidRDefault="0042478A" w:rsidP="005A5B63">
            <w:pPr>
              <w:pStyle w:val="aa"/>
              <w:spacing w:after="120"/>
              <w:ind w:right="20"/>
              <w:jc w:val="both"/>
              <w:rPr>
                <w:i/>
                <w:iCs/>
              </w:rPr>
            </w:pPr>
            <w:r>
              <w:rPr>
                <w:noProof/>
              </w:rPr>
              <w:drawing>
                <wp:inline distT="0" distB="0" distL="0" distR="0" wp14:anchorId="53291478" wp14:editId="6A031649">
                  <wp:extent cx="276225" cy="342900"/>
                  <wp:effectExtent l="0" t="0" r="9525" b="0"/>
                  <wp:docPr id="170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11E362E5" w14:textId="77777777" w:rsidR="0042478A" w:rsidRPr="002F5F3A" w:rsidRDefault="0042478A" w:rsidP="005A5B63">
            <w:pPr>
              <w:pStyle w:val="aa"/>
              <w:ind w:right="20"/>
              <w:jc w:val="both"/>
              <w:rPr>
                <w:b/>
                <w:bCs/>
              </w:rPr>
            </w:pPr>
            <w:r w:rsidRPr="002F5F3A">
              <w:rPr>
                <w:b/>
                <w:bCs/>
              </w:rPr>
              <w:t>Notice</w:t>
            </w:r>
          </w:p>
        </w:tc>
        <w:tc>
          <w:tcPr>
            <w:tcW w:w="6256" w:type="dxa"/>
            <w:vAlign w:val="center"/>
          </w:tcPr>
          <w:p w14:paraId="5B55A808" w14:textId="326CAE67" w:rsidR="0042478A" w:rsidRPr="0042478A" w:rsidRDefault="00E66D0C" w:rsidP="00975FBF">
            <w:pPr>
              <w:pStyle w:val="a3"/>
              <w:spacing w:line="276" w:lineRule="auto"/>
              <w:ind w:left="0" w:right="20"/>
              <w:rPr>
                <w:rFonts w:cs="Arial"/>
              </w:rPr>
            </w:pPr>
            <w:r>
              <w:rPr>
                <w:rFonts w:cs="Arial"/>
                <w:kern w:val="0"/>
              </w:rPr>
              <w:t xml:space="preserve">This guide discusses the C9500 series and gives separate explanations for the C9500 and C9516 models </w:t>
            </w:r>
            <w:r>
              <w:rPr>
                <w:rFonts w:cs="Arial" w:hint="eastAsia"/>
                <w:kern w:val="0"/>
              </w:rPr>
              <w:t>w</w:t>
            </w:r>
            <w:r w:rsidR="0042478A">
              <w:rPr>
                <w:rFonts w:cs="Arial" w:hint="eastAsia"/>
                <w:kern w:val="0"/>
              </w:rPr>
              <w:t>here</w:t>
            </w:r>
            <w:r>
              <w:rPr>
                <w:rFonts w:cs="Arial"/>
                <w:kern w:val="0"/>
              </w:rPr>
              <w:t xml:space="preserve"> differences exist.</w:t>
            </w:r>
          </w:p>
        </w:tc>
      </w:tr>
    </w:tbl>
    <w:p w14:paraId="5EF0ABD6" w14:textId="149D85FC" w:rsidR="0018546F" w:rsidRPr="002F5F3A" w:rsidRDefault="00045FC6" w:rsidP="00045FC6">
      <w:pPr>
        <w:pStyle w:val="a3"/>
        <w:ind w:right="20"/>
        <w:rPr>
          <w:rFonts w:cs="Arial"/>
        </w:rPr>
      </w:pPr>
      <w:r>
        <w:rPr>
          <w:rFonts w:cs="Arial"/>
          <w:kern w:val="0"/>
        </w:rPr>
        <w:t xml:space="preserve">This preface describes the </w:t>
      </w:r>
      <w:r w:rsidR="003F7730">
        <w:rPr>
          <w:rFonts w:cs="Arial"/>
          <w:kern w:val="0"/>
        </w:rPr>
        <w:t xml:space="preserve">intended </w:t>
      </w:r>
      <w:r>
        <w:rPr>
          <w:rFonts w:cs="Arial"/>
          <w:kern w:val="0"/>
        </w:rPr>
        <w:t>audience</w:t>
      </w:r>
      <w:r w:rsidR="00975FBF">
        <w:rPr>
          <w:rFonts w:cs="Arial"/>
          <w:kern w:val="0"/>
        </w:rPr>
        <w:t>,</w:t>
      </w:r>
      <w:r>
        <w:rPr>
          <w:rFonts w:cs="Arial"/>
          <w:kern w:val="0"/>
        </w:rPr>
        <w:t xml:space="preserve"> conventions</w:t>
      </w:r>
      <w:r w:rsidR="00975FBF">
        <w:rPr>
          <w:rFonts w:cs="Arial"/>
          <w:kern w:val="0"/>
        </w:rPr>
        <w:t>, and icons</w:t>
      </w:r>
      <w:r w:rsidR="003F7730">
        <w:rPr>
          <w:rFonts w:cs="Arial"/>
          <w:kern w:val="0"/>
        </w:rPr>
        <w:t>.</w:t>
      </w:r>
    </w:p>
    <w:p w14:paraId="51FD191E" w14:textId="4AEF5DA6" w:rsidR="0018546F" w:rsidRPr="002F5F3A" w:rsidRDefault="00045FC6" w:rsidP="009D741B">
      <w:pPr>
        <w:pStyle w:val="3"/>
        <w:ind w:left="0" w:right="20"/>
      </w:pPr>
      <w:bookmarkStart w:id="7" w:name="_Toc292809726"/>
      <w:bookmarkStart w:id="8" w:name="_Toc337198261"/>
      <w:bookmarkStart w:id="9" w:name="_Toc363747384"/>
      <w:bookmarkStart w:id="10" w:name="_Toc445130701"/>
      <w:r>
        <w:t>Audience</w:t>
      </w:r>
      <w:bookmarkEnd w:id="7"/>
      <w:bookmarkEnd w:id="8"/>
      <w:bookmarkEnd w:id="9"/>
      <w:bookmarkEnd w:id="10"/>
    </w:p>
    <w:p w14:paraId="75B985B6" w14:textId="0E6B74FF" w:rsidR="0018546F" w:rsidRDefault="00045FC6" w:rsidP="0021019A">
      <w:pPr>
        <w:pStyle w:val="a3"/>
        <w:ind w:right="20"/>
        <w:rPr>
          <w:rFonts w:cs="Arial"/>
        </w:rPr>
      </w:pPr>
      <w:r>
        <w:rPr>
          <w:rFonts w:cs="Arial"/>
        </w:rPr>
        <w:t xml:space="preserve">This guide is intended for network administrators and engineers responsible for configuring the C9500 series. </w:t>
      </w:r>
      <w:r w:rsidR="008454E2">
        <w:rPr>
          <w:rFonts w:cs="Arial"/>
        </w:rPr>
        <w:t>This guide assumes you have the following background knowledge:</w:t>
      </w:r>
    </w:p>
    <w:p w14:paraId="42B5D1B6" w14:textId="0F54DA9F" w:rsidR="008454E2" w:rsidRPr="008454E2" w:rsidRDefault="008454E2" w:rsidP="002B424F">
      <w:pPr>
        <w:pStyle w:val="a3"/>
        <w:numPr>
          <w:ilvl w:val="0"/>
          <w:numId w:val="47"/>
        </w:numPr>
        <w:ind w:right="20"/>
        <w:rPr>
          <w:rFonts w:cs="Arial"/>
        </w:rPr>
      </w:pPr>
      <w:r>
        <w:t>Local Area Network</w:t>
      </w:r>
      <w:r w:rsidRPr="002F5F3A">
        <w:t xml:space="preserve"> (LAN) and Metro Area Network (MAN)</w:t>
      </w:r>
    </w:p>
    <w:p w14:paraId="4553AC20" w14:textId="168BB3EE" w:rsidR="008454E2" w:rsidRPr="008454E2" w:rsidRDefault="008454E2" w:rsidP="002B424F">
      <w:pPr>
        <w:pStyle w:val="a3"/>
        <w:numPr>
          <w:ilvl w:val="0"/>
          <w:numId w:val="47"/>
        </w:numPr>
        <w:ind w:right="20"/>
        <w:rPr>
          <w:rFonts w:cs="Arial"/>
        </w:rPr>
      </w:pPr>
      <w:r w:rsidRPr="002F5F3A">
        <w:t>Ethernet, Fast Ethernet, and Gigabit Ethernet</w:t>
      </w:r>
    </w:p>
    <w:p w14:paraId="08827C2B" w14:textId="4FCDD325" w:rsidR="008454E2" w:rsidRPr="008454E2" w:rsidRDefault="008454E2" w:rsidP="002B424F">
      <w:pPr>
        <w:pStyle w:val="a3"/>
        <w:numPr>
          <w:ilvl w:val="0"/>
          <w:numId w:val="47"/>
        </w:numPr>
        <w:ind w:right="20"/>
        <w:rPr>
          <w:rFonts w:cs="Arial"/>
        </w:rPr>
      </w:pPr>
      <w:r w:rsidRPr="002F5F3A">
        <w:t>Ethernet switching and bridging</w:t>
      </w:r>
    </w:p>
    <w:p w14:paraId="262A1307" w14:textId="16C3EB42" w:rsidR="008454E2" w:rsidRPr="008454E2" w:rsidRDefault="008454E2" w:rsidP="002B424F">
      <w:pPr>
        <w:pStyle w:val="a3"/>
        <w:numPr>
          <w:ilvl w:val="0"/>
          <w:numId w:val="47"/>
        </w:numPr>
        <w:ind w:right="20"/>
        <w:rPr>
          <w:rFonts w:cs="Arial"/>
        </w:rPr>
      </w:pPr>
      <w:r w:rsidRPr="002F5F3A">
        <w:t>Routing</w:t>
      </w:r>
    </w:p>
    <w:p w14:paraId="752504B0" w14:textId="32A30D63" w:rsidR="008454E2" w:rsidRDefault="008454E2" w:rsidP="002B424F">
      <w:pPr>
        <w:pStyle w:val="a3"/>
        <w:numPr>
          <w:ilvl w:val="0"/>
          <w:numId w:val="47"/>
        </w:numPr>
        <w:ind w:right="20"/>
        <w:rPr>
          <w:rFonts w:cs="Arial"/>
        </w:rPr>
      </w:pPr>
      <w:r w:rsidRPr="008454E2">
        <w:rPr>
          <w:rFonts w:cs="Arial"/>
        </w:rPr>
        <w:t>Transmission Control Protocol/Internet Protocol</w:t>
      </w:r>
      <w:r>
        <w:rPr>
          <w:rFonts w:cs="Arial"/>
        </w:rPr>
        <w:t xml:space="preserve"> (</w:t>
      </w:r>
      <w:r w:rsidRPr="008454E2">
        <w:rPr>
          <w:rFonts w:cs="Arial"/>
        </w:rPr>
        <w:t>TCP/IP</w:t>
      </w:r>
      <w:r>
        <w:rPr>
          <w:rFonts w:cs="Arial"/>
        </w:rPr>
        <w:t>)</w:t>
      </w:r>
    </w:p>
    <w:p w14:paraId="1982311E" w14:textId="0FBDCE65" w:rsidR="008454E2" w:rsidRPr="008454E2" w:rsidRDefault="008454E2" w:rsidP="002B424F">
      <w:pPr>
        <w:pStyle w:val="a3"/>
        <w:numPr>
          <w:ilvl w:val="0"/>
          <w:numId w:val="47"/>
        </w:numPr>
        <w:ind w:right="20"/>
        <w:rPr>
          <w:rFonts w:cs="Arial"/>
        </w:rPr>
      </w:pPr>
      <w:r w:rsidRPr="002F5F3A">
        <w:t>Routing Information Protocol (RIP) and Open Shortest Path First (OSPF)</w:t>
      </w:r>
    </w:p>
    <w:p w14:paraId="4C2FEB4F" w14:textId="143820A0" w:rsidR="00B92939" w:rsidRPr="008454E2" w:rsidRDefault="008454E2" w:rsidP="002B424F">
      <w:pPr>
        <w:pStyle w:val="a3"/>
        <w:numPr>
          <w:ilvl w:val="0"/>
          <w:numId w:val="47"/>
        </w:numPr>
        <w:ind w:right="20"/>
        <w:rPr>
          <w:rFonts w:cs="Arial"/>
        </w:rPr>
      </w:pPr>
      <w:r w:rsidRPr="002F5F3A">
        <w:t>Simple Network Management Protocol (SNMP)</w:t>
      </w:r>
    </w:p>
    <w:p w14:paraId="4848667A" w14:textId="77777777" w:rsidR="008454E2" w:rsidRPr="008454E2" w:rsidRDefault="008454E2" w:rsidP="008454E2">
      <w:pPr>
        <w:pStyle w:val="a3"/>
        <w:ind w:left="0" w:right="20"/>
        <w:rPr>
          <w:rFonts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7"/>
        <w:gridCol w:w="5951"/>
      </w:tblGrid>
      <w:tr w:rsidR="0018546F" w:rsidRPr="002F5F3A" w14:paraId="245D8C4D" w14:textId="77777777" w:rsidTr="002F650D">
        <w:trPr>
          <w:trHeight w:val="937"/>
        </w:trPr>
        <w:tc>
          <w:tcPr>
            <w:tcW w:w="960" w:type="dxa"/>
            <w:vAlign w:val="center"/>
          </w:tcPr>
          <w:p w14:paraId="656304D2" w14:textId="77777777" w:rsidR="0018546F" w:rsidRPr="002F5F3A" w:rsidRDefault="00E762BD" w:rsidP="0021019A">
            <w:pPr>
              <w:pStyle w:val="aa"/>
              <w:spacing w:after="120"/>
              <w:ind w:right="20"/>
              <w:jc w:val="both"/>
              <w:rPr>
                <w:i/>
                <w:iCs/>
              </w:rPr>
            </w:pPr>
            <w:r>
              <w:rPr>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2F5F3A" w:rsidRDefault="0018546F" w:rsidP="0021019A">
            <w:pPr>
              <w:pStyle w:val="aa"/>
              <w:ind w:right="20"/>
              <w:jc w:val="both"/>
              <w:rPr>
                <w:b/>
                <w:bCs/>
              </w:rPr>
            </w:pPr>
            <w:r w:rsidRPr="002F5F3A">
              <w:rPr>
                <w:b/>
                <w:bCs/>
              </w:rPr>
              <w:t>Notice</w:t>
            </w:r>
          </w:p>
        </w:tc>
        <w:tc>
          <w:tcPr>
            <w:tcW w:w="6256" w:type="dxa"/>
            <w:vAlign w:val="center"/>
          </w:tcPr>
          <w:p w14:paraId="43B57BDC" w14:textId="4B740A5E" w:rsidR="0018546F" w:rsidRPr="002F5F3A" w:rsidRDefault="0018546F" w:rsidP="00975FBF">
            <w:pPr>
              <w:pStyle w:val="aa"/>
              <w:ind w:right="20"/>
              <w:jc w:val="both"/>
            </w:pPr>
            <w:r w:rsidRPr="002F5F3A">
              <w:t xml:space="preserve">For </w:t>
            </w:r>
            <w:r w:rsidR="003F7730">
              <w:t>further</w:t>
            </w:r>
            <w:r w:rsidRPr="002F5F3A">
              <w:t xml:space="preserve"> information </w:t>
            </w:r>
            <w:r w:rsidR="003F7730">
              <w:t xml:space="preserve">about installing the C9500 series, refer to the </w:t>
            </w:r>
            <w:r w:rsidR="003F7730">
              <w:rPr>
                <w:i/>
              </w:rPr>
              <w:t xml:space="preserve">C9500 </w:t>
            </w:r>
            <w:r w:rsidR="003F7730" w:rsidRPr="003F7730">
              <w:rPr>
                <w:i/>
              </w:rPr>
              <w:t>Installation Guide</w:t>
            </w:r>
            <w:r w:rsidR="00DB11EB">
              <w:rPr>
                <w:i/>
              </w:rPr>
              <w:t xml:space="preserve"> </w:t>
            </w:r>
            <w:r w:rsidR="00DB11EB" w:rsidRPr="00DB11EB">
              <w:t>or the</w:t>
            </w:r>
            <w:r w:rsidR="00DB11EB">
              <w:rPr>
                <w:i/>
              </w:rPr>
              <w:t xml:space="preserve"> C9516 </w:t>
            </w:r>
            <w:r w:rsidR="00DB11EB" w:rsidRPr="003F7730">
              <w:rPr>
                <w:i/>
              </w:rPr>
              <w:t>Installation Guide</w:t>
            </w:r>
            <w:r w:rsidR="003F7730">
              <w:t>.</w:t>
            </w:r>
          </w:p>
        </w:tc>
      </w:tr>
    </w:tbl>
    <w:p w14:paraId="33DC3699" w14:textId="77777777" w:rsidR="0018546F" w:rsidRPr="002F5F3A" w:rsidRDefault="0018546F" w:rsidP="009D741B">
      <w:pPr>
        <w:pStyle w:val="3"/>
        <w:ind w:left="0" w:right="20"/>
      </w:pPr>
      <w:bookmarkStart w:id="11" w:name="_Toc292809727"/>
      <w:bookmarkStart w:id="12" w:name="_Toc337198262"/>
      <w:bookmarkStart w:id="13" w:name="_Toc363747385"/>
      <w:bookmarkStart w:id="14" w:name="_Toc445130702"/>
      <w:r w:rsidRPr="002F5F3A">
        <w:t>Conventions</w:t>
      </w:r>
      <w:bookmarkEnd w:id="11"/>
      <w:bookmarkEnd w:id="12"/>
      <w:bookmarkEnd w:id="13"/>
      <w:bookmarkEnd w:id="14"/>
    </w:p>
    <w:p w14:paraId="22275025" w14:textId="77F4271B" w:rsidR="0018546F" w:rsidRPr="002F5F3A" w:rsidRDefault="0018546F" w:rsidP="0021019A">
      <w:pPr>
        <w:pStyle w:val="a3"/>
        <w:ind w:right="20"/>
        <w:rPr>
          <w:rFonts w:cs="Arial"/>
        </w:rPr>
      </w:pPr>
      <w:r w:rsidRPr="002F5F3A">
        <w:rPr>
          <w:rFonts w:cs="Arial"/>
        </w:rPr>
        <w:t>Th</w:t>
      </w:r>
      <w:r w:rsidR="00975FBF">
        <w:rPr>
          <w:rFonts w:cs="Arial"/>
        </w:rPr>
        <w:t>is guide uses the</w:t>
      </w:r>
      <w:r w:rsidRPr="002F5F3A">
        <w:rPr>
          <w:rFonts w:cs="Arial"/>
        </w:rPr>
        <w:t xml:space="preserve"> following </w:t>
      </w:r>
      <w:r w:rsidR="00975FBF">
        <w:rPr>
          <w:rFonts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1"/>
        <w:gridCol w:w="5211"/>
      </w:tblGrid>
      <w:tr w:rsidR="0018546F" w:rsidRPr="002F5F3A" w14:paraId="47899D20" w14:textId="77777777">
        <w:tc>
          <w:tcPr>
            <w:tcW w:w="3060" w:type="dxa"/>
            <w:shd w:val="clear" w:color="auto" w:fill="E6E6E6"/>
            <w:vAlign w:val="center"/>
          </w:tcPr>
          <w:p w14:paraId="593A56A2" w14:textId="77AE2157" w:rsidR="0018546F" w:rsidRPr="002F5F3A" w:rsidRDefault="0018546F" w:rsidP="0021019A">
            <w:pPr>
              <w:pStyle w:val="ab"/>
              <w:wordWrap/>
              <w:ind w:right="20"/>
              <w:rPr>
                <w:b w:val="0"/>
              </w:rPr>
            </w:pPr>
            <w:r w:rsidRPr="002F5F3A">
              <w:rPr>
                <w:b w:val="0"/>
              </w:rPr>
              <w:t>Convention</w:t>
            </w:r>
          </w:p>
        </w:tc>
        <w:tc>
          <w:tcPr>
            <w:tcW w:w="5920" w:type="dxa"/>
            <w:shd w:val="clear" w:color="auto" w:fill="E6E6E6"/>
            <w:vAlign w:val="center"/>
          </w:tcPr>
          <w:p w14:paraId="2E1A71B9" w14:textId="77777777" w:rsidR="0018546F" w:rsidRPr="002F5F3A" w:rsidRDefault="0018546F" w:rsidP="0021019A">
            <w:pPr>
              <w:pStyle w:val="ab"/>
              <w:wordWrap/>
              <w:ind w:right="20"/>
              <w:rPr>
                <w:b w:val="0"/>
              </w:rPr>
            </w:pPr>
            <w:r w:rsidRPr="002F5F3A">
              <w:rPr>
                <w:b w:val="0"/>
              </w:rPr>
              <w:t>Description</w:t>
            </w:r>
          </w:p>
        </w:tc>
      </w:tr>
      <w:tr w:rsidR="0018546F" w:rsidRPr="002F5F3A" w14:paraId="0C13FD2F" w14:textId="77777777" w:rsidTr="009E28DF">
        <w:trPr>
          <w:trHeight w:val="599"/>
        </w:trPr>
        <w:tc>
          <w:tcPr>
            <w:tcW w:w="3060" w:type="dxa"/>
            <w:vAlign w:val="center"/>
          </w:tcPr>
          <w:p w14:paraId="055DA314" w14:textId="77777777" w:rsidR="0018546F" w:rsidRPr="002F5F3A" w:rsidRDefault="0018546F" w:rsidP="0021019A">
            <w:pPr>
              <w:pStyle w:val="aa"/>
              <w:ind w:right="20"/>
            </w:pPr>
            <w:r w:rsidRPr="002F5F3A">
              <w:t>Screen displays</w:t>
            </w:r>
          </w:p>
        </w:tc>
        <w:tc>
          <w:tcPr>
            <w:tcW w:w="5920" w:type="dxa"/>
            <w:vAlign w:val="center"/>
          </w:tcPr>
          <w:p w14:paraId="7445F08F" w14:textId="69D7876D" w:rsidR="0018546F" w:rsidRPr="002F5F3A" w:rsidRDefault="00975FBF" w:rsidP="0021019A">
            <w:pPr>
              <w:spacing w:line="240" w:lineRule="auto"/>
              <w:ind w:right="20"/>
            </w:pPr>
            <w:r>
              <w:t>Information that is</w:t>
            </w:r>
            <w:r w:rsidR="0018546F" w:rsidRPr="002F5F3A">
              <w:t xml:space="preserve"> displayed on the OAM terminal screen as a result of </w:t>
            </w:r>
            <w:r>
              <w:t xml:space="preserve">a </w:t>
            </w:r>
            <w:r w:rsidR="0018546F" w:rsidRPr="002F5F3A">
              <w:t>command execution</w:t>
            </w:r>
            <w:r>
              <w:t>.</w:t>
            </w:r>
          </w:p>
          <w:p w14:paraId="3A2A83ED" w14:textId="1066257C" w:rsidR="0018546F" w:rsidRPr="002F5F3A" w:rsidRDefault="00B17D81" w:rsidP="0021019A">
            <w:pPr>
              <w:spacing w:line="240" w:lineRule="auto"/>
              <w:ind w:right="20"/>
            </w:pPr>
            <w:r>
              <w:rPr>
                <w:kern w:val="0"/>
              </w:rPr>
              <w:t>Indicates</w:t>
            </w:r>
            <w:r w:rsidR="0018546F" w:rsidRPr="002F5F3A">
              <w:rPr>
                <w:kern w:val="0"/>
              </w:rPr>
              <w:t xml:space="preserve"> command syntax</w:t>
            </w:r>
            <w:r w:rsidR="00975FBF">
              <w:rPr>
                <w:kern w:val="0"/>
              </w:rPr>
              <w:t>.</w:t>
            </w:r>
          </w:p>
        </w:tc>
      </w:tr>
      <w:tr w:rsidR="0018546F" w:rsidRPr="002F5F3A" w14:paraId="3686FAAB" w14:textId="77777777">
        <w:trPr>
          <w:trHeight w:val="80"/>
        </w:trPr>
        <w:tc>
          <w:tcPr>
            <w:tcW w:w="3060" w:type="dxa"/>
            <w:vAlign w:val="center"/>
          </w:tcPr>
          <w:p w14:paraId="75E49EA1" w14:textId="77777777" w:rsidR="0018546F" w:rsidRPr="002F5F3A" w:rsidRDefault="0018546F" w:rsidP="0021019A">
            <w:pPr>
              <w:pStyle w:val="aa"/>
              <w:ind w:right="20"/>
              <w:rPr>
                <w:b/>
                <w:bCs/>
              </w:rPr>
            </w:pPr>
            <w:r w:rsidRPr="002F5F3A">
              <w:rPr>
                <w:b/>
                <w:bCs/>
              </w:rPr>
              <w:t>Screen displays bold</w:t>
            </w:r>
          </w:p>
        </w:tc>
        <w:tc>
          <w:tcPr>
            <w:tcW w:w="5920" w:type="dxa"/>
            <w:vAlign w:val="center"/>
          </w:tcPr>
          <w:p w14:paraId="5EA68D48" w14:textId="748E197B" w:rsidR="0018546F" w:rsidRPr="002F5F3A" w:rsidRDefault="00B17D81" w:rsidP="0021019A">
            <w:pPr>
              <w:spacing w:line="240" w:lineRule="auto"/>
              <w:ind w:right="20"/>
            </w:pPr>
            <w:r>
              <w:t>Indicates</w:t>
            </w:r>
            <w:r w:rsidR="0018546F" w:rsidRPr="002F5F3A">
              <w:t xml:space="preserve"> how you would type a particular command</w:t>
            </w:r>
            <w:r w:rsidR="00975FBF">
              <w:t>.</w:t>
            </w:r>
          </w:p>
        </w:tc>
      </w:tr>
      <w:tr w:rsidR="0018546F" w:rsidRPr="002F5F3A" w14:paraId="2F8959E0" w14:textId="77777777">
        <w:trPr>
          <w:trHeight w:val="595"/>
        </w:trPr>
        <w:tc>
          <w:tcPr>
            <w:tcW w:w="3060" w:type="dxa"/>
            <w:vAlign w:val="center"/>
          </w:tcPr>
          <w:p w14:paraId="734B4118" w14:textId="77777777" w:rsidR="0018546F" w:rsidRPr="002F5F3A" w:rsidRDefault="0018546F" w:rsidP="0021019A">
            <w:pPr>
              <w:pStyle w:val="aa"/>
              <w:ind w:right="20"/>
            </w:pPr>
            <w:r w:rsidRPr="002F5F3A">
              <w:lastRenderedPageBreak/>
              <w:t>[Key] Input</w:t>
            </w:r>
          </w:p>
        </w:tc>
        <w:tc>
          <w:tcPr>
            <w:tcW w:w="5920" w:type="dxa"/>
            <w:vAlign w:val="center"/>
          </w:tcPr>
          <w:p w14:paraId="290D20CB" w14:textId="57536127" w:rsidR="0018546F" w:rsidRPr="002F5F3A" w:rsidRDefault="00B17D81" w:rsidP="0021019A">
            <w:pPr>
              <w:spacing w:line="240" w:lineRule="auto"/>
              <w:ind w:right="20"/>
            </w:pPr>
            <w:r>
              <w:t>Indicates pressing a key of the keyboard (</w:t>
            </w:r>
            <w:r w:rsidR="0018546F" w:rsidRPr="002F5F3A">
              <w:t>for example, [Enter] or [</w:t>
            </w:r>
            <w:r>
              <w:t xml:space="preserve">Ctrl]). </w:t>
            </w:r>
          </w:p>
          <w:p w14:paraId="77AFD4F3" w14:textId="3F242974" w:rsidR="0018546F" w:rsidRPr="002F5F3A" w:rsidRDefault="0018546F" w:rsidP="00B17D81">
            <w:pPr>
              <w:spacing w:line="240" w:lineRule="auto"/>
              <w:ind w:right="20"/>
            </w:pPr>
            <w:r w:rsidRPr="002F5F3A">
              <w:t>When two or more keys are pressed at the same time, the two keys are connected with ‘+</w:t>
            </w:r>
            <w:r w:rsidR="00B17D81">
              <w:t>’ (</w:t>
            </w:r>
            <w:r w:rsidRPr="002F5F3A">
              <w:t>for example, [Ctrl] + [z]</w:t>
            </w:r>
            <w:r w:rsidR="00B17D81">
              <w:t xml:space="preserve">). </w:t>
            </w:r>
          </w:p>
        </w:tc>
      </w:tr>
      <w:tr w:rsidR="002F5F3A" w:rsidRPr="002F5F3A" w14:paraId="3113A3B8" w14:textId="77777777">
        <w:trPr>
          <w:trHeight w:val="80"/>
        </w:trPr>
        <w:tc>
          <w:tcPr>
            <w:tcW w:w="3060" w:type="dxa"/>
            <w:vAlign w:val="center"/>
          </w:tcPr>
          <w:p w14:paraId="4349B9EC" w14:textId="77777777" w:rsidR="0018546F" w:rsidRPr="002F5F3A" w:rsidRDefault="0018546F" w:rsidP="0021019A">
            <w:pPr>
              <w:pStyle w:val="aa"/>
              <w:ind w:right="20"/>
              <w:rPr>
                <w:i/>
                <w:iCs/>
              </w:rPr>
            </w:pPr>
            <w:r w:rsidRPr="002F5F3A">
              <w:rPr>
                <w:i/>
                <w:iCs/>
              </w:rPr>
              <w:t>Italic</w:t>
            </w:r>
            <w:r w:rsidR="00D03EE6" w:rsidRPr="002F5F3A">
              <w:rPr>
                <w:i/>
                <w:iCs/>
              </w:rPr>
              <w:t>s</w:t>
            </w:r>
          </w:p>
        </w:tc>
        <w:tc>
          <w:tcPr>
            <w:tcW w:w="5920" w:type="dxa"/>
            <w:vAlign w:val="center"/>
          </w:tcPr>
          <w:p w14:paraId="7E6E5A83" w14:textId="3A42F226" w:rsidR="0018546F" w:rsidRPr="002F5F3A" w:rsidRDefault="00B17D81" w:rsidP="0021019A">
            <w:pPr>
              <w:spacing w:line="240" w:lineRule="auto"/>
              <w:ind w:right="20"/>
            </w:pPr>
            <w:r>
              <w:t>Emphasizes</w:t>
            </w:r>
            <w:r w:rsidR="0018546F" w:rsidRPr="002F5F3A">
              <w:t xml:space="preserve"> a point or denote</w:t>
            </w:r>
            <w:r>
              <w:t>s</w:t>
            </w:r>
            <w:r w:rsidR="0018546F" w:rsidRPr="002F5F3A">
              <w:t xml:space="preserve"> new terms </w:t>
            </w:r>
            <w:r>
              <w:t>that</w:t>
            </w:r>
            <w:r w:rsidR="0018546F" w:rsidRPr="002F5F3A">
              <w:t xml:space="preserve"> are defined in the text.</w:t>
            </w:r>
          </w:p>
          <w:p w14:paraId="6A93543D" w14:textId="229843BE" w:rsidR="0018546F" w:rsidRPr="002F5F3A" w:rsidRDefault="00B17D81" w:rsidP="00B17D81">
            <w:pPr>
              <w:spacing w:line="240" w:lineRule="auto"/>
              <w:ind w:right="20"/>
            </w:pPr>
            <w:r>
              <w:t>Indicates p</w:t>
            </w:r>
            <w:r w:rsidR="0018546F" w:rsidRPr="002F5F3A">
              <w:t>arameters</w:t>
            </w:r>
            <w:r>
              <w:t xml:space="preserve"> that you would enter.</w:t>
            </w:r>
          </w:p>
        </w:tc>
      </w:tr>
    </w:tbl>
    <w:p w14:paraId="597C9179" w14:textId="77777777" w:rsidR="00C34796" w:rsidRPr="002F5F3A" w:rsidRDefault="00C34796" w:rsidP="0021019A">
      <w:pPr>
        <w:wordWrap/>
        <w:ind w:right="20"/>
      </w:pPr>
      <w:bookmarkStart w:id="15" w:name="_Toc292810173"/>
    </w:p>
    <w:p w14:paraId="1AE5C1AD" w14:textId="126F1E69" w:rsidR="0018546F" w:rsidRPr="002F5F3A" w:rsidRDefault="0018546F" w:rsidP="009D741B">
      <w:pPr>
        <w:pStyle w:val="3"/>
        <w:ind w:left="0" w:right="20"/>
      </w:pPr>
      <w:bookmarkStart w:id="16" w:name="_Toc337198263"/>
      <w:bookmarkStart w:id="17" w:name="_Toc363747386"/>
      <w:bookmarkStart w:id="18" w:name="_Toc445130703"/>
      <w:r w:rsidRPr="002F5F3A">
        <w:t>Icons</w:t>
      </w:r>
      <w:bookmarkEnd w:id="15"/>
      <w:bookmarkEnd w:id="16"/>
      <w:bookmarkEnd w:id="17"/>
      <w:bookmarkEnd w:id="1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0"/>
        <w:gridCol w:w="1621"/>
        <w:gridCol w:w="4961"/>
      </w:tblGrid>
      <w:tr w:rsidR="0018546F" w:rsidRPr="002F5F3A" w14:paraId="34D75FB3" w14:textId="77777777">
        <w:trPr>
          <w:trHeight w:val="317"/>
        </w:trPr>
        <w:tc>
          <w:tcPr>
            <w:tcW w:w="1547" w:type="dxa"/>
            <w:shd w:val="clear" w:color="auto" w:fill="E6E6E6"/>
            <w:vAlign w:val="center"/>
          </w:tcPr>
          <w:p w14:paraId="7B43C0D7" w14:textId="77777777" w:rsidR="0018546F" w:rsidRPr="002F5F3A" w:rsidRDefault="0018546F" w:rsidP="0021019A">
            <w:pPr>
              <w:pStyle w:val="ab"/>
              <w:wordWrap/>
              <w:ind w:right="20"/>
              <w:rPr>
                <w:b w:val="0"/>
              </w:rPr>
            </w:pPr>
            <w:r w:rsidRPr="002F5F3A">
              <w:rPr>
                <w:b w:val="0"/>
              </w:rPr>
              <w:t>Icon</w:t>
            </w:r>
          </w:p>
        </w:tc>
        <w:tc>
          <w:tcPr>
            <w:tcW w:w="1770" w:type="dxa"/>
            <w:shd w:val="clear" w:color="auto" w:fill="E6E6E6"/>
            <w:vAlign w:val="center"/>
          </w:tcPr>
          <w:p w14:paraId="714A04BE" w14:textId="77777777" w:rsidR="0018546F" w:rsidRPr="002F5F3A" w:rsidRDefault="0018546F" w:rsidP="0021019A">
            <w:pPr>
              <w:pStyle w:val="ab"/>
              <w:wordWrap/>
              <w:ind w:right="20"/>
              <w:jc w:val="left"/>
              <w:rPr>
                <w:b w:val="0"/>
              </w:rPr>
            </w:pPr>
            <w:r w:rsidRPr="002F5F3A">
              <w:rPr>
                <w:b w:val="0"/>
              </w:rPr>
              <w:t xml:space="preserve">Type </w:t>
            </w:r>
          </w:p>
        </w:tc>
        <w:tc>
          <w:tcPr>
            <w:tcW w:w="5749" w:type="dxa"/>
            <w:shd w:val="clear" w:color="auto" w:fill="E6E6E6"/>
            <w:vAlign w:val="center"/>
          </w:tcPr>
          <w:p w14:paraId="3FA4EAFA" w14:textId="77777777" w:rsidR="0018546F" w:rsidRPr="002F5F3A" w:rsidRDefault="0018546F" w:rsidP="0021019A">
            <w:pPr>
              <w:pStyle w:val="ab"/>
              <w:wordWrap/>
              <w:ind w:right="20"/>
              <w:rPr>
                <w:b w:val="0"/>
              </w:rPr>
            </w:pPr>
            <w:r w:rsidRPr="002F5F3A">
              <w:rPr>
                <w:b w:val="0"/>
              </w:rPr>
              <w:t>Description</w:t>
            </w:r>
          </w:p>
        </w:tc>
      </w:tr>
      <w:tr w:rsidR="0018546F" w:rsidRPr="002F5F3A" w14:paraId="69532BE0" w14:textId="77777777" w:rsidTr="003100B0">
        <w:trPr>
          <w:trHeight w:val="812"/>
        </w:trPr>
        <w:tc>
          <w:tcPr>
            <w:tcW w:w="1547" w:type="dxa"/>
            <w:vAlign w:val="center"/>
          </w:tcPr>
          <w:p w14:paraId="457F1890" w14:textId="77777777" w:rsidR="0018546F" w:rsidRPr="002F5F3A" w:rsidRDefault="00E762BD" w:rsidP="0021019A">
            <w:pPr>
              <w:pStyle w:val="aa"/>
              <w:ind w:right="20"/>
              <w:jc w:val="both"/>
            </w:pPr>
            <w:r>
              <w:rPr>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2F5F3A" w:rsidRDefault="0018546F" w:rsidP="0021019A">
            <w:pPr>
              <w:pStyle w:val="aa"/>
              <w:ind w:right="20"/>
            </w:pPr>
            <w:r w:rsidRPr="002F5F3A">
              <w:t>Notice</w:t>
            </w:r>
          </w:p>
        </w:tc>
        <w:tc>
          <w:tcPr>
            <w:tcW w:w="5749" w:type="dxa"/>
            <w:vAlign w:val="center"/>
          </w:tcPr>
          <w:p w14:paraId="621F642E" w14:textId="46D19DA0" w:rsidR="0018546F" w:rsidRPr="002F5F3A" w:rsidRDefault="009D741B" w:rsidP="009D741B">
            <w:pPr>
              <w:pStyle w:val="a9"/>
              <w:wordWrap/>
              <w:spacing w:line="240" w:lineRule="auto"/>
              <w:ind w:right="20"/>
              <w:jc w:val="both"/>
            </w:pPr>
            <w:r w:rsidRPr="009D741B">
              <w:t xml:space="preserve">Presents useful information related to </w:t>
            </w:r>
            <w:r w:rsidRPr="009D741B">
              <w:rPr>
                <w:i/>
              </w:rPr>
              <w:t>User Guide</w:t>
            </w:r>
            <w:r>
              <w:t xml:space="preserve"> </w:t>
            </w:r>
            <w:r w:rsidRPr="009D741B">
              <w:t>contents, references</w:t>
            </w:r>
            <w:r>
              <w:t>,</w:t>
            </w:r>
            <w:r w:rsidRPr="009D741B">
              <w:t xml:space="preserve"> data, etc.</w:t>
            </w:r>
          </w:p>
        </w:tc>
      </w:tr>
      <w:tr w:rsidR="0018546F" w:rsidRPr="002F5F3A" w14:paraId="1A198989" w14:textId="77777777" w:rsidTr="003100B0">
        <w:trPr>
          <w:trHeight w:val="837"/>
        </w:trPr>
        <w:tc>
          <w:tcPr>
            <w:tcW w:w="1547" w:type="dxa"/>
            <w:vAlign w:val="center"/>
          </w:tcPr>
          <w:p w14:paraId="36C7112F" w14:textId="77777777" w:rsidR="0018546F" w:rsidRPr="002F5F3A" w:rsidRDefault="00E762BD" w:rsidP="0021019A">
            <w:pPr>
              <w:pStyle w:val="aa"/>
              <w:ind w:right="20"/>
              <w:jc w:val="both"/>
            </w:pPr>
            <w:r>
              <w:rPr>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2F5F3A" w:rsidRDefault="0018546F" w:rsidP="0021019A">
            <w:pPr>
              <w:pStyle w:val="aa"/>
              <w:ind w:right="20"/>
            </w:pPr>
            <w:r w:rsidRPr="002F5F3A">
              <w:t>Warning</w:t>
            </w:r>
          </w:p>
        </w:tc>
        <w:tc>
          <w:tcPr>
            <w:tcW w:w="5749" w:type="dxa"/>
            <w:vAlign w:val="center"/>
          </w:tcPr>
          <w:p w14:paraId="0C43A4E4" w14:textId="0006155C" w:rsidR="0018546F" w:rsidRPr="002F5F3A" w:rsidRDefault="009D741B" w:rsidP="0021019A">
            <w:pPr>
              <w:pStyle w:val="a9"/>
              <w:wordWrap/>
              <w:spacing w:line="240" w:lineRule="auto"/>
              <w:ind w:right="20"/>
              <w:jc w:val="both"/>
            </w:pPr>
            <w:r w:rsidRPr="009D741B">
              <w:t>Describes situations where data loss and incorrect product operation may occur, and provides proper actions to take in these situations.</w:t>
            </w:r>
          </w:p>
        </w:tc>
      </w:tr>
    </w:tbl>
    <w:p w14:paraId="60BE03EA" w14:textId="77777777" w:rsidR="0018546F" w:rsidRPr="002F5F3A" w:rsidRDefault="0018546F" w:rsidP="009D741B">
      <w:pPr>
        <w:pStyle w:val="3"/>
        <w:ind w:left="0" w:right="20"/>
      </w:pPr>
      <w:bookmarkStart w:id="19" w:name="_Toc292809728"/>
      <w:bookmarkStart w:id="20" w:name="_Toc337198264"/>
      <w:bookmarkStart w:id="21" w:name="_Toc363747387"/>
      <w:bookmarkStart w:id="22" w:name="_Toc445130704"/>
      <w:r w:rsidRPr="002F5F3A">
        <w:t>Related Documents</w:t>
      </w:r>
      <w:bookmarkEnd w:id="19"/>
      <w:bookmarkEnd w:id="20"/>
      <w:bookmarkEnd w:id="21"/>
      <w:bookmarkEnd w:id="22"/>
    </w:p>
    <w:p w14:paraId="627DC489" w14:textId="77777777" w:rsidR="00A23534" w:rsidRDefault="0018546F" w:rsidP="0021019A">
      <w:pPr>
        <w:pStyle w:val="a3"/>
        <w:ind w:right="20"/>
        <w:rPr>
          <w:rFonts w:cs="Arial"/>
        </w:rPr>
      </w:pPr>
      <w:r w:rsidRPr="002F5F3A">
        <w:rPr>
          <w:rFonts w:cs="Arial"/>
        </w:rPr>
        <w:t xml:space="preserve">For </w:t>
      </w:r>
      <w:r w:rsidR="009D741B">
        <w:rPr>
          <w:rFonts w:cs="Arial"/>
        </w:rPr>
        <w:t xml:space="preserve">further </w:t>
      </w:r>
      <w:r w:rsidRPr="002F5F3A">
        <w:rPr>
          <w:rFonts w:cs="Arial"/>
        </w:rPr>
        <w:t>infor</w:t>
      </w:r>
      <w:r w:rsidR="004E5A2F" w:rsidRPr="002F5F3A">
        <w:rPr>
          <w:rFonts w:cs="Arial"/>
        </w:rPr>
        <w:t xml:space="preserve">mation </w:t>
      </w:r>
      <w:r w:rsidR="009D741B">
        <w:rPr>
          <w:rFonts w:cs="Arial"/>
        </w:rPr>
        <w:t>about the C9500 series</w:t>
      </w:r>
      <w:r w:rsidR="004E5A2F" w:rsidRPr="002F5F3A">
        <w:rPr>
          <w:rFonts w:cs="Arial"/>
        </w:rPr>
        <w:t xml:space="preserve">, </w:t>
      </w:r>
      <w:r w:rsidRPr="002F5F3A">
        <w:rPr>
          <w:rFonts w:cs="Arial"/>
        </w:rPr>
        <w:t>refer to the following manual</w:t>
      </w:r>
      <w:r w:rsidR="00A23534">
        <w:rPr>
          <w:rFonts w:cs="Arial"/>
        </w:rPr>
        <w:t>s</w:t>
      </w:r>
      <w:r w:rsidR="00D03EE6" w:rsidRPr="002F5F3A">
        <w:rPr>
          <w:rFonts w:cs="Arial"/>
        </w:rPr>
        <w:t>:</w:t>
      </w:r>
    </w:p>
    <w:p w14:paraId="74A91C38" w14:textId="0A18CEF1" w:rsidR="0018546F" w:rsidRPr="00A23534" w:rsidRDefault="00A23534" w:rsidP="002B424F">
      <w:pPr>
        <w:pStyle w:val="a3"/>
        <w:numPr>
          <w:ilvl w:val="0"/>
          <w:numId w:val="50"/>
        </w:numPr>
        <w:ind w:left="1701" w:right="20" w:firstLine="0"/>
        <w:rPr>
          <w:rFonts w:cs="Arial"/>
        </w:rPr>
      </w:pPr>
      <w:r>
        <w:rPr>
          <w:i/>
        </w:rPr>
        <w:t xml:space="preserve">C9500 </w:t>
      </w:r>
      <w:r w:rsidRPr="003F7730">
        <w:rPr>
          <w:i/>
        </w:rPr>
        <w:t>Installation Guide</w:t>
      </w:r>
    </w:p>
    <w:p w14:paraId="3AF51AA3" w14:textId="5B521350" w:rsidR="0018546F" w:rsidRPr="00A23534" w:rsidRDefault="00A23534" w:rsidP="002B424F">
      <w:pPr>
        <w:pStyle w:val="a3"/>
        <w:numPr>
          <w:ilvl w:val="0"/>
          <w:numId w:val="50"/>
        </w:numPr>
        <w:ind w:left="1701" w:right="20" w:firstLine="0"/>
        <w:rPr>
          <w:rFonts w:cs="Arial"/>
        </w:rPr>
      </w:pPr>
      <w:r>
        <w:rPr>
          <w:i/>
        </w:rPr>
        <w:t xml:space="preserve">C9516 </w:t>
      </w:r>
      <w:r w:rsidRPr="003F7730">
        <w:rPr>
          <w:i/>
        </w:rPr>
        <w:t>Installation Guide</w:t>
      </w:r>
    </w:p>
    <w:p w14:paraId="73998964" w14:textId="77777777" w:rsidR="00A23534" w:rsidRPr="002F5F3A" w:rsidRDefault="00A23534" w:rsidP="0021019A">
      <w:pPr>
        <w:wordWrap/>
        <w:ind w:right="20"/>
      </w:pPr>
    </w:p>
    <w:tbl>
      <w:tblPr>
        <w:tblStyle w:val="NOTICE"/>
        <w:tblW w:w="0" w:type="auto"/>
        <w:tblLook w:val="0000" w:firstRow="0" w:lastRow="0" w:firstColumn="0" w:lastColumn="0" w:noHBand="0" w:noVBand="0"/>
      </w:tblPr>
      <w:tblGrid>
        <w:gridCol w:w="913"/>
        <w:gridCol w:w="1046"/>
        <w:gridCol w:w="6023"/>
      </w:tblGrid>
      <w:tr w:rsidR="00A23534" w14:paraId="2AFFA05C" w14:textId="77777777" w:rsidTr="00CA2EEE">
        <w:tc>
          <w:tcPr>
            <w:tcW w:w="960" w:type="dxa"/>
            <w:vAlign w:val="center"/>
          </w:tcPr>
          <w:p w14:paraId="680BB5E8" w14:textId="77777777" w:rsidR="00CA2EEE" w:rsidRDefault="00CA2EEE" w:rsidP="0021019A">
            <w:pPr>
              <w:pStyle w:val="aa"/>
              <w:spacing w:after="120"/>
              <w:ind w:right="20"/>
              <w:jc w:val="both"/>
              <w:rPr>
                <w:rFonts w:cs="Times New Roman"/>
                <w:i/>
                <w:iCs/>
              </w:rPr>
            </w:pPr>
            <w:r>
              <w:rPr>
                <w:rFonts w:cs="Times New Roman" w:hint="eastAsia"/>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Default="00CA2EEE" w:rsidP="0021019A">
            <w:pPr>
              <w:pStyle w:val="aa"/>
              <w:ind w:right="20"/>
              <w:jc w:val="both"/>
              <w:rPr>
                <w:b/>
                <w:bCs/>
              </w:rPr>
            </w:pPr>
            <w:r>
              <w:rPr>
                <w:b/>
                <w:bCs/>
              </w:rPr>
              <w:t>Notice</w:t>
            </w:r>
          </w:p>
        </w:tc>
        <w:tc>
          <w:tcPr>
            <w:tcW w:w="6800" w:type="dxa"/>
            <w:vAlign w:val="center"/>
          </w:tcPr>
          <w:p w14:paraId="6E8CCF75" w14:textId="62681E7E" w:rsidR="00CA2EEE" w:rsidRPr="006C54C8" w:rsidRDefault="00A23534" w:rsidP="00A23534">
            <w:pPr>
              <w:pStyle w:val="aa"/>
              <w:ind w:right="20"/>
            </w:pPr>
            <w:r>
              <w:t xml:space="preserve">Refer to the web page for up-to-date specifications: </w:t>
            </w:r>
            <w:hyperlink r:id="rId13" w:history="1">
              <w:r w:rsidR="00CA2EEE" w:rsidRPr="00834DB7">
                <w:rPr>
                  <w:rStyle w:val="afffff2"/>
                </w:rPr>
                <w:t>www.</w:t>
              </w:r>
              <w:r w:rsidR="00E93CDC">
                <w:rPr>
                  <w:rStyle w:val="afffff2"/>
                </w:rPr>
                <w:t>CommScope</w:t>
              </w:r>
              <w:r w:rsidR="00CA2EEE" w:rsidRPr="00834DB7">
                <w:rPr>
                  <w:rStyle w:val="afffff2"/>
                </w:rPr>
                <w:t>.com</w:t>
              </w:r>
            </w:hyperlink>
            <w:r w:rsidR="00CA2EEE">
              <w:t xml:space="preserve"> </w:t>
            </w:r>
            <w:r>
              <w:t xml:space="preserve">or </w:t>
            </w:r>
            <w:hyperlink r:id="rId14" w:history="1">
              <w:r w:rsidRPr="00933C72">
                <w:rPr>
                  <w:rStyle w:val="afffff2"/>
                </w:rPr>
                <w:t>www.mycommscope.com</w:t>
              </w:r>
            </w:hyperlink>
          </w:p>
        </w:tc>
      </w:tr>
    </w:tbl>
    <w:p w14:paraId="40DF54A3" w14:textId="77777777" w:rsidR="003F4897" w:rsidRDefault="003F4897" w:rsidP="0021019A">
      <w:pPr>
        <w:pStyle w:val="a3"/>
        <w:ind w:right="20"/>
        <w:rPr>
          <w:rFonts w:cs="Arial"/>
        </w:rPr>
      </w:pPr>
    </w:p>
    <w:p w14:paraId="52BEC7E8" w14:textId="77777777" w:rsidR="00CA2EEE" w:rsidRDefault="00CA2EEE" w:rsidP="0021019A">
      <w:pPr>
        <w:pStyle w:val="a3"/>
        <w:ind w:right="20"/>
        <w:rPr>
          <w:rFonts w:cs="Arial"/>
        </w:rPr>
      </w:pPr>
    </w:p>
    <w:p w14:paraId="7C07EF30" w14:textId="77777777" w:rsidR="00CA2EEE" w:rsidRDefault="00CA2EEE" w:rsidP="0021019A">
      <w:pPr>
        <w:pStyle w:val="a3"/>
        <w:ind w:right="20"/>
        <w:rPr>
          <w:rFonts w:cs="Arial"/>
        </w:rPr>
      </w:pPr>
    </w:p>
    <w:p w14:paraId="576FF175" w14:textId="77777777" w:rsidR="00CA2EEE" w:rsidRPr="00CA2EEE" w:rsidRDefault="00CA2EEE" w:rsidP="0021019A">
      <w:pPr>
        <w:pStyle w:val="2"/>
        <w:ind w:right="20"/>
      </w:pPr>
      <w:bookmarkStart w:id="23" w:name="_Toc445130705"/>
      <w:r>
        <w:rPr>
          <w:rFonts w:hint="eastAsia"/>
        </w:rPr>
        <w:lastRenderedPageBreak/>
        <w:t>Table of Contents</w:t>
      </w:r>
      <w:bookmarkEnd w:id="23"/>
    </w:p>
    <w:p w14:paraId="304C7363" w14:textId="77777777" w:rsidR="002B424F" w:rsidRDefault="005832B8">
      <w:pPr>
        <w:pStyle w:val="20"/>
        <w:rPr>
          <w:rFonts w:asciiTheme="minorHAnsi" w:eastAsiaTheme="minorEastAsia" w:hAnsiTheme="minorHAnsi" w:cstheme="minorBidi"/>
          <w:noProof/>
          <w:snapToGrid/>
          <w:kern w:val="0"/>
          <w:sz w:val="22"/>
          <w:szCs w:val="22"/>
        </w:rPr>
      </w:pPr>
      <w:r>
        <w:fldChar w:fldCharType="begin"/>
      </w:r>
      <w:r w:rsidR="00CB2F07">
        <w:instrText xml:space="preserve"> TOC \o "1-3" \f \h \z </w:instrText>
      </w:r>
      <w:r>
        <w:fldChar w:fldCharType="separate"/>
      </w:r>
      <w:hyperlink w:anchor="_Toc445130700" w:history="1">
        <w:r w:rsidR="002B424F" w:rsidRPr="00C974CF">
          <w:rPr>
            <w:rStyle w:val="afffff2"/>
            <w:noProof/>
          </w:rPr>
          <w:t>Preface</w:t>
        </w:r>
        <w:r w:rsidR="002B424F">
          <w:rPr>
            <w:noProof/>
            <w:webHidden/>
          </w:rPr>
          <w:tab/>
        </w:r>
        <w:r w:rsidR="002B424F">
          <w:rPr>
            <w:noProof/>
            <w:webHidden/>
          </w:rPr>
          <w:fldChar w:fldCharType="begin"/>
        </w:r>
        <w:r w:rsidR="002B424F">
          <w:rPr>
            <w:noProof/>
            <w:webHidden/>
          </w:rPr>
          <w:instrText xml:space="preserve"> PAGEREF _Toc445130700 \h </w:instrText>
        </w:r>
        <w:r w:rsidR="002B424F">
          <w:rPr>
            <w:noProof/>
            <w:webHidden/>
          </w:rPr>
        </w:r>
        <w:r w:rsidR="002B424F">
          <w:rPr>
            <w:noProof/>
            <w:webHidden/>
          </w:rPr>
          <w:fldChar w:fldCharType="separate"/>
        </w:r>
        <w:r w:rsidR="002B424F">
          <w:rPr>
            <w:noProof/>
            <w:webHidden/>
          </w:rPr>
          <w:t>1</w:t>
        </w:r>
        <w:r w:rsidR="002B424F">
          <w:rPr>
            <w:noProof/>
            <w:webHidden/>
          </w:rPr>
          <w:fldChar w:fldCharType="end"/>
        </w:r>
      </w:hyperlink>
    </w:p>
    <w:p w14:paraId="7FF35A7A" w14:textId="77777777" w:rsidR="002B424F" w:rsidRDefault="00431AF8">
      <w:pPr>
        <w:pStyle w:val="30"/>
        <w:rPr>
          <w:rFonts w:asciiTheme="minorHAnsi" w:eastAsiaTheme="minorEastAsia" w:hAnsiTheme="minorHAnsi" w:cstheme="minorBidi"/>
          <w:snapToGrid/>
          <w:kern w:val="0"/>
          <w:sz w:val="22"/>
          <w:szCs w:val="22"/>
        </w:rPr>
      </w:pPr>
      <w:hyperlink w:anchor="_Toc445130701" w:history="1">
        <w:r w:rsidR="002B424F" w:rsidRPr="00C974CF">
          <w:rPr>
            <w:rStyle w:val="afffff2"/>
          </w:rPr>
          <w:t>Audience</w:t>
        </w:r>
        <w:r w:rsidR="002B424F">
          <w:rPr>
            <w:webHidden/>
          </w:rPr>
          <w:tab/>
        </w:r>
        <w:r w:rsidR="002B424F">
          <w:rPr>
            <w:webHidden/>
          </w:rPr>
          <w:fldChar w:fldCharType="begin"/>
        </w:r>
        <w:r w:rsidR="002B424F">
          <w:rPr>
            <w:webHidden/>
          </w:rPr>
          <w:instrText xml:space="preserve"> PAGEREF _Toc445130701 \h </w:instrText>
        </w:r>
        <w:r w:rsidR="002B424F">
          <w:rPr>
            <w:webHidden/>
          </w:rPr>
        </w:r>
        <w:r w:rsidR="002B424F">
          <w:rPr>
            <w:webHidden/>
          </w:rPr>
          <w:fldChar w:fldCharType="separate"/>
        </w:r>
        <w:r w:rsidR="002B424F">
          <w:rPr>
            <w:webHidden/>
          </w:rPr>
          <w:t>1</w:t>
        </w:r>
        <w:r w:rsidR="002B424F">
          <w:rPr>
            <w:webHidden/>
          </w:rPr>
          <w:fldChar w:fldCharType="end"/>
        </w:r>
      </w:hyperlink>
    </w:p>
    <w:p w14:paraId="35E2FF65" w14:textId="77777777" w:rsidR="002B424F" w:rsidRDefault="00431AF8">
      <w:pPr>
        <w:pStyle w:val="30"/>
        <w:rPr>
          <w:rFonts w:asciiTheme="minorHAnsi" w:eastAsiaTheme="minorEastAsia" w:hAnsiTheme="minorHAnsi" w:cstheme="minorBidi"/>
          <w:snapToGrid/>
          <w:kern w:val="0"/>
          <w:sz w:val="22"/>
          <w:szCs w:val="22"/>
        </w:rPr>
      </w:pPr>
      <w:hyperlink w:anchor="_Toc445130702" w:history="1">
        <w:r w:rsidR="002B424F" w:rsidRPr="00C974CF">
          <w:rPr>
            <w:rStyle w:val="afffff2"/>
          </w:rPr>
          <w:t>Conventions</w:t>
        </w:r>
        <w:r w:rsidR="002B424F">
          <w:rPr>
            <w:webHidden/>
          </w:rPr>
          <w:tab/>
        </w:r>
        <w:r w:rsidR="002B424F">
          <w:rPr>
            <w:webHidden/>
          </w:rPr>
          <w:fldChar w:fldCharType="begin"/>
        </w:r>
        <w:r w:rsidR="002B424F">
          <w:rPr>
            <w:webHidden/>
          </w:rPr>
          <w:instrText xml:space="preserve"> PAGEREF _Toc445130702 \h </w:instrText>
        </w:r>
        <w:r w:rsidR="002B424F">
          <w:rPr>
            <w:webHidden/>
          </w:rPr>
        </w:r>
        <w:r w:rsidR="002B424F">
          <w:rPr>
            <w:webHidden/>
          </w:rPr>
          <w:fldChar w:fldCharType="separate"/>
        </w:r>
        <w:r w:rsidR="002B424F">
          <w:rPr>
            <w:webHidden/>
          </w:rPr>
          <w:t>1</w:t>
        </w:r>
        <w:r w:rsidR="002B424F">
          <w:rPr>
            <w:webHidden/>
          </w:rPr>
          <w:fldChar w:fldCharType="end"/>
        </w:r>
      </w:hyperlink>
    </w:p>
    <w:p w14:paraId="606C8FF2" w14:textId="77777777" w:rsidR="002B424F" w:rsidRDefault="00431AF8">
      <w:pPr>
        <w:pStyle w:val="30"/>
        <w:rPr>
          <w:rFonts w:asciiTheme="minorHAnsi" w:eastAsiaTheme="minorEastAsia" w:hAnsiTheme="minorHAnsi" w:cstheme="minorBidi"/>
          <w:snapToGrid/>
          <w:kern w:val="0"/>
          <w:sz w:val="22"/>
          <w:szCs w:val="22"/>
        </w:rPr>
      </w:pPr>
      <w:hyperlink w:anchor="_Toc445130703" w:history="1">
        <w:r w:rsidR="002B424F" w:rsidRPr="00C974CF">
          <w:rPr>
            <w:rStyle w:val="afffff2"/>
          </w:rPr>
          <w:t>Icons</w:t>
        </w:r>
        <w:r w:rsidR="002B424F">
          <w:rPr>
            <w:webHidden/>
          </w:rPr>
          <w:tab/>
        </w:r>
        <w:r w:rsidR="002B424F">
          <w:rPr>
            <w:webHidden/>
          </w:rPr>
          <w:fldChar w:fldCharType="begin"/>
        </w:r>
        <w:r w:rsidR="002B424F">
          <w:rPr>
            <w:webHidden/>
          </w:rPr>
          <w:instrText xml:space="preserve"> PAGEREF _Toc445130703 \h </w:instrText>
        </w:r>
        <w:r w:rsidR="002B424F">
          <w:rPr>
            <w:webHidden/>
          </w:rPr>
        </w:r>
        <w:r w:rsidR="002B424F">
          <w:rPr>
            <w:webHidden/>
          </w:rPr>
          <w:fldChar w:fldCharType="separate"/>
        </w:r>
        <w:r w:rsidR="002B424F">
          <w:rPr>
            <w:webHidden/>
          </w:rPr>
          <w:t>2</w:t>
        </w:r>
        <w:r w:rsidR="002B424F">
          <w:rPr>
            <w:webHidden/>
          </w:rPr>
          <w:fldChar w:fldCharType="end"/>
        </w:r>
      </w:hyperlink>
    </w:p>
    <w:p w14:paraId="3FDB10FA" w14:textId="77777777" w:rsidR="002B424F" w:rsidRDefault="00431AF8">
      <w:pPr>
        <w:pStyle w:val="30"/>
        <w:rPr>
          <w:rFonts w:asciiTheme="minorHAnsi" w:eastAsiaTheme="minorEastAsia" w:hAnsiTheme="minorHAnsi" w:cstheme="minorBidi"/>
          <w:snapToGrid/>
          <w:kern w:val="0"/>
          <w:sz w:val="22"/>
          <w:szCs w:val="22"/>
        </w:rPr>
      </w:pPr>
      <w:hyperlink w:anchor="_Toc445130704" w:history="1">
        <w:r w:rsidR="002B424F" w:rsidRPr="00C974CF">
          <w:rPr>
            <w:rStyle w:val="afffff2"/>
          </w:rPr>
          <w:t>Related Documents</w:t>
        </w:r>
        <w:r w:rsidR="002B424F">
          <w:rPr>
            <w:webHidden/>
          </w:rPr>
          <w:tab/>
        </w:r>
        <w:r w:rsidR="002B424F">
          <w:rPr>
            <w:webHidden/>
          </w:rPr>
          <w:fldChar w:fldCharType="begin"/>
        </w:r>
        <w:r w:rsidR="002B424F">
          <w:rPr>
            <w:webHidden/>
          </w:rPr>
          <w:instrText xml:space="preserve"> PAGEREF _Toc445130704 \h </w:instrText>
        </w:r>
        <w:r w:rsidR="002B424F">
          <w:rPr>
            <w:webHidden/>
          </w:rPr>
        </w:r>
        <w:r w:rsidR="002B424F">
          <w:rPr>
            <w:webHidden/>
          </w:rPr>
          <w:fldChar w:fldCharType="separate"/>
        </w:r>
        <w:r w:rsidR="002B424F">
          <w:rPr>
            <w:webHidden/>
          </w:rPr>
          <w:t>2</w:t>
        </w:r>
        <w:r w:rsidR="002B424F">
          <w:rPr>
            <w:webHidden/>
          </w:rPr>
          <w:fldChar w:fldCharType="end"/>
        </w:r>
      </w:hyperlink>
    </w:p>
    <w:p w14:paraId="52272D65" w14:textId="77777777" w:rsidR="002B424F" w:rsidRDefault="00431AF8">
      <w:pPr>
        <w:pStyle w:val="20"/>
        <w:rPr>
          <w:rFonts w:asciiTheme="minorHAnsi" w:eastAsiaTheme="minorEastAsia" w:hAnsiTheme="minorHAnsi" w:cstheme="minorBidi"/>
          <w:noProof/>
          <w:snapToGrid/>
          <w:kern w:val="0"/>
          <w:sz w:val="22"/>
          <w:szCs w:val="22"/>
        </w:rPr>
      </w:pPr>
      <w:hyperlink w:anchor="_Toc445130705" w:history="1">
        <w:r w:rsidR="002B424F" w:rsidRPr="00C974CF">
          <w:rPr>
            <w:rStyle w:val="afffff2"/>
            <w:noProof/>
          </w:rPr>
          <w:t>Table of Contents</w:t>
        </w:r>
        <w:r w:rsidR="002B424F">
          <w:rPr>
            <w:noProof/>
            <w:webHidden/>
          </w:rPr>
          <w:tab/>
        </w:r>
        <w:r w:rsidR="002B424F">
          <w:rPr>
            <w:noProof/>
            <w:webHidden/>
          </w:rPr>
          <w:fldChar w:fldCharType="begin"/>
        </w:r>
        <w:r w:rsidR="002B424F">
          <w:rPr>
            <w:noProof/>
            <w:webHidden/>
          </w:rPr>
          <w:instrText xml:space="preserve"> PAGEREF _Toc445130705 \h </w:instrText>
        </w:r>
        <w:r w:rsidR="002B424F">
          <w:rPr>
            <w:noProof/>
            <w:webHidden/>
          </w:rPr>
        </w:r>
        <w:r w:rsidR="002B424F">
          <w:rPr>
            <w:noProof/>
            <w:webHidden/>
          </w:rPr>
          <w:fldChar w:fldCharType="separate"/>
        </w:r>
        <w:r w:rsidR="002B424F">
          <w:rPr>
            <w:noProof/>
            <w:webHidden/>
          </w:rPr>
          <w:t>3</w:t>
        </w:r>
        <w:r w:rsidR="002B424F">
          <w:rPr>
            <w:noProof/>
            <w:webHidden/>
          </w:rPr>
          <w:fldChar w:fldCharType="end"/>
        </w:r>
      </w:hyperlink>
    </w:p>
    <w:p w14:paraId="44056F15"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706" w:history="1">
        <w:r w:rsidR="002B424F" w:rsidRPr="00C974CF">
          <w:rPr>
            <w:rStyle w:val="afffff2"/>
            <w:noProof/>
            <w14:scene3d>
              <w14:camera w14:prst="orthographicFront"/>
              <w14:lightRig w14:rig="threePt" w14:dir="t">
                <w14:rot w14:lat="0" w14:lon="0" w14:rev="0"/>
              </w14:lightRig>
            </w14:scene3d>
          </w:rPr>
          <w:t>Chapter 1.</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Overview</w:t>
        </w:r>
        <w:r w:rsidR="002B424F">
          <w:rPr>
            <w:noProof/>
            <w:webHidden/>
          </w:rPr>
          <w:tab/>
        </w:r>
        <w:r w:rsidR="002B424F">
          <w:rPr>
            <w:noProof/>
            <w:webHidden/>
          </w:rPr>
          <w:fldChar w:fldCharType="begin"/>
        </w:r>
        <w:r w:rsidR="002B424F">
          <w:rPr>
            <w:noProof/>
            <w:webHidden/>
          </w:rPr>
          <w:instrText xml:space="preserve"> PAGEREF _Toc445130706 \h </w:instrText>
        </w:r>
        <w:r w:rsidR="002B424F">
          <w:rPr>
            <w:noProof/>
            <w:webHidden/>
          </w:rPr>
        </w:r>
        <w:r w:rsidR="002B424F">
          <w:rPr>
            <w:noProof/>
            <w:webHidden/>
          </w:rPr>
          <w:fldChar w:fldCharType="separate"/>
        </w:r>
        <w:r w:rsidR="002B424F">
          <w:rPr>
            <w:noProof/>
            <w:webHidden/>
          </w:rPr>
          <w:t>21</w:t>
        </w:r>
        <w:r w:rsidR="002B424F">
          <w:rPr>
            <w:noProof/>
            <w:webHidden/>
          </w:rPr>
          <w:fldChar w:fldCharType="end"/>
        </w:r>
      </w:hyperlink>
    </w:p>
    <w:p w14:paraId="1F8347FB" w14:textId="77777777" w:rsidR="002B424F" w:rsidRDefault="00431AF8">
      <w:pPr>
        <w:pStyle w:val="20"/>
        <w:rPr>
          <w:rFonts w:asciiTheme="minorHAnsi" w:eastAsiaTheme="minorEastAsia" w:hAnsiTheme="minorHAnsi" w:cstheme="minorBidi"/>
          <w:noProof/>
          <w:snapToGrid/>
          <w:kern w:val="0"/>
          <w:sz w:val="22"/>
          <w:szCs w:val="22"/>
        </w:rPr>
      </w:pPr>
      <w:hyperlink w:anchor="_Toc445130707" w:history="1">
        <w:r w:rsidR="002B424F" w:rsidRPr="00C974CF">
          <w:rPr>
            <w:rStyle w:val="afffff2"/>
            <w:noProof/>
          </w:rPr>
          <w:t>Command Line Editor and Help</w:t>
        </w:r>
        <w:r w:rsidR="002B424F">
          <w:rPr>
            <w:noProof/>
            <w:webHidden/>
          </w:rPr>
          <w:tab/>
        </w:r>
        <w:r w:rsidR="002B424F">
          <w:rPr>
            <w:noProof/>
            <w:webHidden/>
          </w:rPr>
          <w:fldChar w:fldCharType="begin"/>
        </w:r>
        <w:r w:rsidR="002B424F">
          <w:rPr>
            <w:noProof/>
            <w:webHidden/>
          </w:rPr>
          <w:instrText xml:space="preserve"> PAGEREF _Toc445130707 \h </w:instrText>
        </w:r>
        <w:r w:rsidR="002B424F">
          <w:rPr>
            <w:noProof/>
            <w:webHidden/>
          </w:rPr>
        </w:r>
        <w:r w:rsidR="002B424F">
          <w:rPr>
            <w:noProof/>
            <w:webHidden/>
          </w:rPr>
          <w:fldChar w:fldCharType="separate"/>
        </w:r>
        <w:r w:rsidR="002B424F">
          <w:rPr>
            <w:noProof/>
            <w:webHidden/>
          </w:rPr>
          <w:t>22</w:t>
        </w:r>
        <w:r w:rsidR="002B424F">
          <w:rPr>
            <w:noProof/>
            <w:webHidden/>
          </w:rPr>
          <w:fldChar w:fldCharType="end"/>
        </w:r>
      </w:hyperlink>
    </w:p>
    <w:p w14:paraId="0A6D2960" w14:textId="77777777" w:rsidR="002B424F" w:rsidRDefault="00431AF8">
      <w:pPr>
        <w:pStyle w:val="30"/>
        <w:rPr>
          <w:rFonts w:asciiTheme="minorHAnsi" w:eastAsiaTheme="minorEastAsia" w:hAnsiTheme="minorHAnsi" w:cstheme="minorBidi"/>
          <w:snapToGrid/>
          <w:kern w:val="0"/>
          <w:sz w:val="22"/>
          <w:szCs w:val="22"/>
        </w:rPr>
      </w:pPr>
      <w:hyperlink w:anchor="_Toc445130708" w:history="1">
        <w:r w:rsidR="002B424F" w:rsidRPr="00C974CF">
          <w:rPr>
            <w:rStyle w:val="afffff2"/>
          </w:rPr>
          <w:t>Command Syntax</w:t>
        </w:r>
        <w:r w:rsidR="002B424F">
          <w:rPr>
            <w:webHidden/>
          </w:rPr>
          <w:tab/>
        </w:r>
        <w:r w:rsidR="002B424F">
          <w:rPr>
            <w:webHidden/>
          </w:rPr>
          <w:fldChar w:fldCharType="begin"/>
        </w:r>
        <w:r w:rsidR="002B424F">
          <w:rPr>
            <w:webHidden/>
          </w:rPr>
          <w:instrText xml:space="preserve"> PAGEREF _Toc445130708 \h </w:instrText>
        </w:r>
        <w:r w:rsidR="002B424F">
          <w:rPr>
            <w:webHidden/>
          </w:rPr>
        </w:r>
        <w:r w:rsidR="002B424F">
          <w:rPr>
            <w:webHidden/>
          </w:rPr>
          <w:fldChar w:fldCharType="separate"/>
        </w:r>
        <w:r w:rsidR="002B424F">
          <w:rPr>
            <w:webHidden/>
          </w:rPr>
          <w:t>22</w:t>
        </w:r>
        <w:r w:rsidR="002B424F">
          <w:rPr>
            <w:webHidden/>
          </w:rPr>
          <w:fldChar w:fldCharType="end"/>
        </w:r>
      </w:hyperlink>
    </w:p>
    <w:p w14:paraId="18D8FC67" w14:textId="77777777" w:rsidR="002B424F" w:rsidRDefault="00431AF8">
      <w:pPr>
        <w:pStyle w:val="30"/>
        <w:rPr>
          <w:rFonts w:asciiTheme="minorHAnsi" w:eastAsiaTheme="minorEastAsia" w:hAnsiTheme="minorHAnsi" w:cstheme="minorBidi"/>
          <w:snapToGrid/>
          <w:kern w:val="0"/>
          <w:sz w:val="22"/>
          <w:szCs w:val="22"/>
        </w:rPr>
      </w:pPr>
      <w:hyperlink w:anchor="_Toc445130709" w:history="1">
        <w:r w:rsidR="002B424F" w:rsidRPr="00C974CF">
          <w:rPr>
            <w:rStyle w:val="afffff2"/>
          </w:rPr>
          <w:t>Command Syntax Helper</w:t>
        </w:r>
        <w:r w:rsidR="002B424F">
          <w:rPr>
            <w:webHidden/>
          </w:rPr>
          <w:tab/>
        </w:r>
        <w:r w:rsidR="002B424F">
          <w:rPr>
            <w:webHidden/>
          </w:rPr>
          <w:fldChar w:fldCharType="begin"/>
        </w:r>
        <w:r w:rsidR="002B424F">
          <w:rPr>
            <w:webHidden/>
          </w:rPr>
          <w:instrText xml:space="preserve"> PAGEREF _Toc445130709 \h </w:instrText>
        </w:r>
        <w:r w:rsidR="002B424F">
          <w:rPr>
            <w:webHidden/>
          </w:rPr>
        </w:r>
        <w:r w:rsidR="002B424F">
          <w:rPr>
            <w:webHidden/>
          </w:rPr>
          <w:fldChar w:fldCharType="separate"/>
        </w:r>
        <w:r w:rsidR="002B424F">
          <w:rPr>
            <w:webHidden/>
          </w:rPr>
          <w:t>22</w:t>
        </w:r>
        <w:r w:rsidR="002B424F">
          <w:rPr>
            <w:webHidden/>
          </w:rPr>
          <w:fldChar w:fldCharType="end"/>
        </w:r>
      </w:hyperlink>
    </w:p>
    <w:p w14:paraId="5757BB8E" w14:textId="77777777" w:rsidR="002B424F" w:rsidRDefault="00431AF8">
      <w:pPr>
        <w:pStyle w:val="30"/>
        <w:rPr>
          <w:rFonts w:asciiTheme="minorHAnsi" w:eastAsiaTheme="minorEastAsia" w:hAnsiTheme="minorHAnsi" w:cstheme="minorBidi"/>
          <w:snapToGrid/>
          <w:kern w:val="0"/>
          <w:sz w:val="22"/>
          <w:szCs w:val="22"/>
        </w:rPr>
      </w:pPr>
      <w:hyperlink w:anchor="_Toc445130710" w:history="1">
        <w:r w:rsidR="002B424F" w:rsidRPr="00C974CF">
          <w:rPr>
            <w:rStyle w:val="afffff2"/>
          </w:rPr>
          <w:t>Abbreviated Syntax</w:t>
        </w:r>
        <w:r w:rsidR="002B424F">
          <w:rPr>
            <w:webHidden/>
          </w:rPr>
          <w:tab/>
        </w:r>
        <w:r w:rsidR="002B424F">
          <w:rPr>
            <w:webHidden/>
          </w:rPr>
          <w:fldChar w:fldCharType="begin"/>
        </w:r>
        <w:r w:rsidR="002B424F">
          <w:rPr>
            <w:webHidden/>
          </w:rPr>
          <w:instrText xml:space="preserve"> PAGEREF _Toc445130710 \h </w:instrText>
        </w:r>
        <w:r w:rsidR="002B424F">
          <w:rPr>
            <w:webHidden/>
          </w:rPr>
        </w:r>
        <w:r w:rsidR="002B424F">
          <w:rPr>
            <w:webHidden/>
          </w:rPr>
          <w:fldChar w:fldCharType="separate"/>
        </w:r>
        <w:r w:rsidR="002B424F">
          <w:rPr>
            <w:webHidden/>
          </w:rPr>
          <w:t>24</w:t>
        </w:r>
        <w:r w:rsidR="002B424F">
          <w:rPr>
            <w:webHidden/>
          </w:rPr>
          <w:fldChar w:fldCharType="end"/>
        </w:r>
      </w:hyperlink>
    </w:p>
    <w:p w14:paraId="5BC32301" w14:textId="77777777" w:rsidR="002B424F" w:rsidRDefault="00431AF8">
      <w:pPr>
        <w:pStyle w:val="30"/>
        <w:rPr>
          <w:rFonts w:asciiTheme="minorHAnsi" w:eastAsiaTheme="minorEastAsia" w:hAnsiTheme="minorHAnsi" w:cstheme="minorBidi"/>
          <w:snapToGrid/>
          <w:kern w:val="0"/>
          <w:sz w:val="22"/>
          <w:szCs w:val="22"/>
        </w:rPr>
      </w:pPr>
      <w:hyperlink w:anchor="_Toc445130711" w:history="1">
        <w:r w:rsidR="002B424F" w:rsidRPr="00C974CF">
          <w:rPr>
            <w:rStyle w:val="afffff2"/>
          </w:rPr>
          <w:t>Command Symbols</w:t>
        </w:r>
        <w:r w:rsidR="002B424F">
          <w:rPr>
            <w:webHidden/>
          </w:rPr>
          <w:tab/>
        </w:r>
        <w:r w:rsidR="002B424F">
          <w:rPr>
            <w:webHidden/>
          </w:rPr>
          <w:fldChar w:fldCharType="begin"/>
        </w:r>
        <w:r w:rsidR="002B424F">
          <w:rPr>
            <w:webHidden/>
          </w:rPr>
          <w:instrText xml:space="preserve"> PAGEREF _Toc445130711 \h </w:instrText>
        </w:r>
        <w:r w:rsidR="002B424F">
          <w:rPr>
            <w:webHidden/>
          </w:rPr>
        </w:r>
        <w:r w:rsidR="002B424F">
          <w:rPr>
            <w:webHidden/>
          </w:rPr>
          <w:fldChar w:fldCharType="separate"/>
        </w:r>
        <w:r w:rsidR="002B424F">
          <w:rPr>
            <w:webHidden/>
          </w:rPr>
          <w:t>24</w:t>
        </w:r>
        <w:r w:rsidR="002B424F">
          <w:rPr>
            <w:webHidden/>
          </w:rPr>
          <w:fldChar w:fldCharType="end"/>
        </w:r>
      </w:hyperlink>
    </w:p>
    <w:p w14:paraId="6822D732" w14:textId="77777777" w:rsidR="002B424F" w:rsidRDefault="00431AF8">
      <w:pPr>
        <w:pStyle w:val="30"/>
        <w:rPr>
          <w:rFonts w:asciiTheme="minorHAnsi" w:eastAsiaTheme="minorEastAsia" w:hAnsiTheme="minorHAnsi" w:cstheme="minorBidi"/>
          <w:snapToGrid/>
          <w:kern w:val="0"/>
          <w:sz w:val="22"/>
          <w:szCs w:val="22"/>
        </w:rPr>
      </w:pPr>
      <w:hyperlink w:anchor="_Toc445130712" w:history="1">
        <w:r w:rsidR="002B424F" w:rsidRPr="00C974CF">
          <w:rPr>
            <w:rStyle w:val="afffff2"/>
          </w:rPr>
          <w:t>Command Line Editing Key and Help Function</w:t>
        </w:r>
        <w:r w:rsidR="002B424F">
          <w:rPr>
            <w:webHidden/>
          </w:rPr>
          <w:tab/>
        </w:r>
        <w:r w:rsidR="002B424F">
          <w:rPr>
            <w:webHidden/>
          </w:rPr>
          <w:fldChar w:fldCharType="begin"/>
        </w:r>
        <w:r w:rsidR="002B424F">
          <w:rPr>
            <w:webHidden/>
          </w:rPr>
          <w:instrText xml:space="preserve"> PAGEREF _Toc445130712 \h </w:instrText>
        </w:r>
        <w:r w:rsidR="002B424F">
          <w:rPr>
            <w:webHidden/>
          </w:rPr>
        </w:r>
        <w:r w:rsidR="002B424F">
          <w:rPr>
            <w:webHidden/>
          </w:rPr>
          <w:fldChar w:fldCharType="separate"/>
        </w:r>
        <w:r w:rsidR="002B424F">
          <w:rPr>
            <w:webHidden/>
          </w:rPr>
          <w:t>25</w:t>
        </w:r>
        <w:r w:rsidR="002B424F">
          <w:rPr>
            <w:webHidden/>
          </w:rPr>
          <w:fldChar w:fldCharType="end"/>
        </w:r>
      </w:hyperlink>
    </w:p>
    <w:p w14:paraId="1BA68058" w14:textId="77777777" w:rsidR="002B424F" w:rsidRDefault="00431AF8">
      <w:pPr>
        <w:pStyle w:val="20"/>
        <w:rPr>
          <w:rFonts w:asciiTheme="minorHAnsi" w:eastAsiaTheme="minorEastAsia" w:hAnsiTheme="minorHAnsi" w:cstheme="minorBidi"/>
          <w:noProof/>
          <w:snapToGrid/>
          <w:kern w:val="0"/>
          <w:sz w:val="22"/>
          <w:szCs w:val="22"/>
        </w:rPr>
      </w:pPr>
      <w:hyperlink w:anchor="_Toc445130713" w:history="1">
        <w:r w:rsidR="002B424F" w:rsidRPr="00C974CF">
          <w:rPr>
            <w:rStyle w:val="afffff2"/>
            <w:noProof/>
          </w:rPr>
          <w:t>Switch Command Mode</w:t>
        </w:r>
        <w:r w:rsidR="002B424F">
          <w:rPr>
            <w:noProof/>
            <w:webHidden/>
          </w:rPr>
          <w:tab/>
        </w:r>
        <w:r w:rsidR="002B424F">
          <w:rPr>
            <w:noProof/>
            <w:webHidden/>
          </w:rPr>
          <w:fldChar w:fldCharType="begin"/>
        </w:r>
        <w:r w:rsidR="002B424F">
          <w:rPr>
            <w:noProof/>
            <w:webHidden/>
          </w:rPr>
          <w:instrText xml:space="preserve"> PAGEREF _Toc445130713 \h </w:instrText>
        </w:r>
        <w:r w:rsidR="002B424F">
          <w:rPr>
            <w:noProof/>
            <w:webHidden/>
          </w:rPr>
        </w:r>
        <w:r w:rsidR="002B424F">
          <w:rPr>
            <w:noProof/>
            <w:webHidden/>
          </w:rPr>
          <w:fldChar w:fldCharType="separate"/>
        </w:r>
        <w:r w:rsidR="002B424F">
          <w:rPr>
            <w:noProof/>
            <w:webHidden/>
          </w:rPr>
          <w:t>26</w:t>
        </w:r>
        <w:r w:rsidR="002B424F">
          <w:rPr>
            <w:noProof/>
            <w:webHidden/>
          </w:rPr>
          <w:fldChar w:fldCharType="end"/>
        </w:r>
      </w:hyperlink>
    </w:p>
    <w:p w14:paraId="5D966803" w14:textId="77777777" w:rsidR="002B424F" w:rsidRDefault="00431AF8">
      <w:pPr>
        <w:pStyle w:val="20"/>
        <w:rPr>
          <w:rFonts w:asciiTheme="minorHAnsi" w:eastAsiaTheme="minorEastAsia" w:hAnsiTheme="minorHAnsi" w:cstheme="minorBidi"/>
          <w:noProof/>
          <w:snapToGrid/>
          <w:kern w:val="0"/>
          <w:sz w:val="22"/>
          <w:szCs w:val="22"/>
        </w:rPr>
      </w:pPr>
      <w:hyperlink w:anchor="_Toc445130714" w:history="1">
        <w:r w:rsidR="002B424F" w:rsidRPr="00C974CF">
          <w:rPr>
            <w:rStyle w:val="afffff2"/>
            <w:noProof/>
          </w:rPr>
          <w:t>Starting Up the C9500 Series</w:t>
        </w:r>
        <w:r w:rsidR="002B424F">
          <w:rPr>
            <w:noProof/>
            <w:webHidden/>
          </w:rPr>
          <w:tab/>
        </w:r>
        <w:r w:rsidR="002B424F">
          <w:rPr>
            <w:noProof/>
            <w:webHidden/>
          </w:rPr>
          <w:fldChar w:fldCharType="begin"/>
        </w:r>
        <w:r w:rsidR="002B424F">
          <w:rPr>
            <w:noProof/>
            <w:webHidden/>
          </w:rPr>
          <w:instrText xml:space="preserve"> PAGEREF _Toc445130714 \h </w:instrText>
        </w:r>
        <w:r w:rsidR="002B424F">
          <w:rPr>
            <w:noProof/>
            <w:webHidden/>
          </w:rPr>
        </w:r>
        <w:r w:rsidR="002B424F">
          <w:rPr>
            <w:noProof/>
            <w:webHidden/>
          </w:rPr>
          <w:fldChar w:fldCharType="separate"/>
        </w:r>
        <w:r w:rsidR="002B424F">
          <w:rPr>
            <w:noProof/>
            <w:webHidden/>
          </w:rPr>
          <w:t>27</w:t>
        </w:r>
        <w:r w:rsidR="002B424F">
          <w:rPr>
            <w:noProof/>
            <w:webHidden/>
          </w:rPr>
          <w:fldChar w:fldCharType="end"/>
        </w:r>
      </w:hyperlink>
    </w:p>
    <w:p w14:paraId="6E213632" w14:textId="77777777" w:rsidR="002B424F" w:rsidRDefault="00431AF8">
      <w:pPr>
        <w:pStyle w:val="20"/>
        <w:rPr>
          <w:rFonts w:asciiTheme="minorHAnsi" w:eastAsiaTheme="minorEastAsia" w:hAnsiTheme="minorHAnsi" w:cstheme="minorBidi"/>
          <w:noProof/>
          <w:snapToGrid/>
          <w:kern w:val="0"/>
          <w:sz w:val="22"/>
          <w:szCs w:val="22"/>
        </w:rPr>
      </w:pPr>
      <w:hyperlink w:anchor="_Toc445130715" w:history="1">
        <w:r w:rsidR="002B424F" w:rsidRPr="00C974CF">
          <w:rPr>
            <w:rStyle w:val="afffff2"/>
            <w:noProof/>
          </w:rPr>
          <w:t>User Interface</w:t>
        </w:r>
        <w:r w:rsidR="002B424F">
          <w:rPr>
            <w:noProof/>
            <w:webHidden/>
          </w:rPr>
          <w:tab/>
        </w:r>
        <w:r w:rsidR="002B424F">
          <w:rPr>
            <w:noProof/>
            <w:webHidden/>
          </w:rPr>
          <w:fldChar w:fldCharType="begin"/>
        </w:r>
        <w:r w:rsidR="002B424F">
          <w:rPr>
            <w:noProof/>
            <w:webHidden/>
          </w:rPr>
          <w:instrText xml:space="preserve"> PAGEREF _Toc445130715 \h </w:instrText>
        </w:r>
        <w:r w:rsidR="002B424F">
          <w:rPr>
            <w:noProof/>
            <w:webHidden/>
          </w:rPr>
        </w:r>
        <w:r w:rsidR="002B424F">
          <w:rPr>
            <w:noProof/>
            <w:webHidden/>
          </w:rPr>
          <w:fldChar w:fldCharType="separate"/>
        </w:r>
        <w:r w:rsidR="002B424F">
          <w:rPr>
            <w:noProof/>
            <w:webHidden/>
          </w:rPr>
          <w:t>28</w:t>
        </w:r>
        <w:r w:rsidR="002B424F">
          <w:rPr>
            <w:noProof/>
            <w:webHidden/>
          </w:rPr>
          <w:fldChar w:fldCharType="end"/>
        </w:r>
      </w:hyperlink>
    </w:p>
    <w:p w14:paraId="0B2906B7" w14:textId="77777777" w:rsidR="002B424F" w:rsidRDefault="00431AF8">
      <w:pPr>
        <w:pStyle w:val="30"/>
        <w:rPr>
          <w:rFonts w:asciiTheme="minorHAnsi" w:eastAsiaTheme="minorEastAsia" w:hAnsiTheme="minorHAnsi" w:cstheme="minorBidi"/>
          <w:snapToGrid/>
          <w:kern w:val="0"/>
          <w:sz w:val="22"/>
          <w:szCs w:val="22"/>
        </w:rPr>
      </w:pPr>
      <w:hyperlink w:anchor="_Toc445130716" w:history="1">
        <w:r w:rsidR="002B424F" w:rsidRPr="00C974CF">
          <w:rPr>
            <w:rStyle w:val="afffff2"/>
          </w:rPr>
          <w:t>Connection through Console Port</w:t>
        </w:r>
        <w:r w:rsidR="002B424F">
          <w:rPr>
            <w:webHidden/>
          </w:rPr>
          <w:tab/>
        </w:r>
        <w:r w:rsidR="002B424F">
          <w:rPr>
            <w:webHidden/>
          </w:rPr>
          <w:fldChar w:fldCharType="begin"/>
        </w:r>
        <w:r w:rsidR="002B424F">
          <w:rPr>
            <w:webHidden/>
          </w:rPr>
          <w:instrText xml:space="preserve"> PAGEREF _Toc445130716 \h </w:instrText>
        </w:r>
        <w:r w:rsidR="002B424F">
          <w:rPr>
            <w:webHidden/>
          </w:rPr>
        </w:r>
        <w:r w:rsidR="002B424F">
          <w:rPr>
            <w:webHidden/>
          </w:rPr>
          <w:fldChar w:fldCharType="separate"/>
        </w:r>
        <w:r w:rsidR="002B424F">
          <w:rPr>
            <w:webHidden/>
          </w:rPr>
          <w:t>28</w:t>
        </w:r>
        <w:r w:rsidR="002B424F">
          <w:rPr>
            <w:webHidden/>
          </w:rPr>
          <w:fldChar w:fldCharType="end"/>
        </w:r>
      </w:hyperlink>
    </w:p>
    <w:p w14:paraId="3FF35958" w14:textId="77777777" w:rsidR="002B424F" w:rsidRDefault="00431AF8">
      <w:pPr>
        <w:pStyle w:val="30"/>
        <w:rPr>
          <w:rFonts w:asciiTheme="minorHAnsi" w:eastAsiaTheme="minorEastAsia" w:hAnsiTheme="minorHAnsi" w:cstheme="minorBidi"/>
          <w:snapToGrid/>
          <w:kern w:val="0"/>
          <w:sz w:val="22"/>
          <w:szCs w:val="22"/>
        </w:rPr>
      </w:pPr>
      <w:hyperlink w:anchor="_Toc445130717" w:history="1">
        <w:r w:rsidR="002B424F" w:rsidRPr="00C974CF">
          <w:rPr>
            <w:rStyle w:val="afffff2"/>
          </w:rPr>
          <w:t>Connection through Telnet</w:t>
        </w:r>
        <w:r w:rsidR="002B424F">
          <w:rPr>
            <w:webHidden/>
          </w:rPr>
          <w:tab/>
        </w:r>
        <w:r w:rsidR="002B424F">
          <w:rPr>
            <w:webHidden/>
          </w:rPr>
          <w:fldChar w:fldCharType="begin"/>
        </w:r>
        <w:r w:rsidR="002B424F">
          <w:rPr>
            <w:webHidden/>
          </w:rPr>
          <w:instrText xml:space="preserve"> PAGEREF _Toc445130717 \h </w:instrText>
        </w:r>
        <w:r w:rsidR="002B424F">
          <w:rPr>
            <w:webHidden/>
          </w:rPr>
        </w:r>
        <w:r w:rsidR="002B424F">
          <w:rPr>
            <w:webHidden/>
          </w:rPr>
          <w:fldChar w:fldCharType="separate"/>
        </w:r>
        <w:r w:rsidR="002B424F">
          <w:rPr>
            <w:webHidden/>
          </w:rPr>
          <w:t>29</w:t>
        </w:r>
        <w:r w:rsidR="002B424F">
          <w:rPr>
            <w:webHidden/>
          </w:rPr>
          <w:fldChar w:fldCharType="end"/>
        </w:r>
      </w:hyperlink>
    </w:p>
    <w:p w14:paraId="75B76E04" w14:textId="77777777" w:rsidR="002B424F" w:rsidRDefault="00431AF8">
      <w:pPr>
        <w:pStyle w:val="30"/>
        <w:rPr>
          <w:rFonts w:asciiTheme="minorHAnsi" w:eastAsiaTheme="minorEastAsia" w:hAnsiTheme="minorHAnsi" w:cstheme="minorBidi"/>
          <w:snapToGrid/>
          <w:kern w:val="0"/>
          <w:sz w:val="22"/>
          <w:szCs w:val="22"/>
        </w:rPr>
      </w:pPr>
      <w:hyperlink w:anchor="_Toc445130718" w:history="1">
        <w:r w:rsidR="002B424F" w:rsidRPr="00C974CF">
          <w:rPr>
            <w:rStyle w:val="afffff2"/>
          </w:rPr>
          <w:t>Connection through SSH</w:t>
        </w:r>
        <w:r w:rsidR="002B424F">
          <w:rPr>
            <w:webHidden/>
          </w:rPr>
          <w:tab/>
        </w:r>
        <w:r w:rsidR="002B424F">
          <w:rPr>
            <w:webHidden/>
          </w:rPr>
          <w:fldChar w:fldCharType="begin"/>
        </w:r>
        <w:r w:rsidR="002B424F">
          <w:rPr>
            <w:webHidden/>
          </w:rPr>
          <w:instrText xml:space="preserve"> PAGEREF _Toc445130718 \h </w:instrText>
        </w:r>
        <w:r w:rsidR="002B424F">
          <w:rPr>
            <w:webHidden/>
          </w:rPr>
        </w:r>
        <w:r w:rsidR="002B424F">
          <w:rPr>
            <w:webHidden/>
          </w:rPr>
          <w:fldChar w:fldCharType="separate"/>
        </w:r>
        <w:r w:rsidR="002B424F">
          <w:rPr>
            <w:webHidden/>
          </w:rPr>
          <w:t>29</w:t>
        </w:r>
        <w:r w:rsidR="002B424F">
          <w:rPr>
            <w:webHidden/>
          </w:rPr>
          <w:fldChar w:fldCharType="end"/>
        </w:r>
      </w:hyperlink>
    </w:p>
    <w:p w14:paraId="1904829F" w14:textId="77777777" w:rsidR="002B424F" w:rsidRDefault="00431AF8">
      <w:pPr>
        <w:pStyle w:val="30"/>
        <w:rPr>
          <w:rFonts w:asciiTheme="minorHAnsi" w:eastAsiaTheme="minorEastAsia" w:hAnsiTheme="minorHAnsi" w:cstheme="minorBidi"/>
          <w:snapToGrid/>
          <w:kern w:val="0"/>
          <w:sz w:val="22"/>
          <w:szCs w:val="22"/>
        </w:rPr>
      </w:pPr>
      <w:hyperlink w:anchor="_Toc445130719" w:history="1">
        <w:r w:rsidR="002B424F" w:rsidRPr="00C974CF">
          <w:rPr>
            <w:rStyle w:val="afffff2"/>
          </w:rPr>
          <w:t>Connection through SNMP Network Manager</w:t>
        </w:r>
        <w:r w:rsidR="002B424F">
          <w:rPr>
            <w:webHidden/>
          </w:rPr>
          <w:tab/>
        </w:r>
        <w:r w:rsidR="002B424F">
          <w:rPr>
            <w:webHidden/>
          </w:rPr>
          <w:fldChar w:fldCharType="begin"/>
        </w:r>
        <w:r w:rsidR="002B424F">
          <w:rPr>
            <w:webHidden/>
          </w:rPr>
          <w:instrText xml:space="preserve"> PAGEREF _Toc445130719 \h </w:instrText>
        </w:r>
        <w:r w:rsidR="002B424F">
          <w:rPr>
            <w:webHidden/>
          </w:rPr>
        </w:r>
        <w:r w:rsidR="002B424F">
          <w:rPr>
            <w:webHidden/>
          </w:rPr>
          <w:fldChar w:fldCharType="separate"/>
        </w:r>
        <w:r w:rsidR="002B424F">
          <w:rPr>
            <w:webHidden/>
          </w:rPr>
          <w:t>29</w:t>
        </w:r>
        <w:r w:rsidR="002B424F">
          <w:rPr>
            <w:webHidden/>
          </w:rPr>
          <w:fldChar w:fldCharType="end"/>
        </w:r>
      </w:hyperlink>
    </w:p>
    <w:p w14:paraId="5D13C847" w14:textId="77777777" w:rsidR="002B424F" w:rsidRDefault="00431AF8">
      <w:pPr>
        <w:pStyle w:val="20"/>
        <w:rPr>
          <w:rFonts w:asciiTheme="minorHAnsi" w:eastAsiaTheme="minorEastAsia" w:hAnsiTheme="minorHAnsi" w:cstheme="minorBidi"/>
          <w:noProof/>
          <w:snapToGrid/>
          <w:kern w:val="0"/>
          <w:sz w:val="22"/>
          <w:szCs w:val="22"/>
        </w:rPr>
      </w:pPr>
      <w:hyperlink w:anchor="_Toc445130720" w:history="1">
        <w:r w:rsidR="002B424F" w:rsidRPr="00C974CF">
          <w:rPr>
            <w:rStyle w:val="afffff2"/>
            <w:noProof/>
          </w:rPr>
          <w:t>User Management</w:t>
        </w:r>
        <w:r w:rsidR="002B424F">
          <w:rPr>
            <w:noProof/>
            <w:webHidden/>
          </w:rPr>
          <w:tab/>
        </w:r>
        <w:r w:rsidR="002B424F">
          <w:rPr>
            <w:noProof/>
            <w:webHidden/>
          </w:rPr>
          <w:fldChar w:fldCharType="begin"/>
        </w:r>
        <w:r w:rsidR="002B424F">
          <w:rPr>
            <w:noProof/>
            <w:webHidden/>
          </w:rPr>
          <w:instrText xml:space="preserve"> PAGEREF _Toc445130720 \h </w:instrText>
        </w:r>
        <w:r w:rsidR="002B424F">
          <w:rPr>
            <w:noProof/>
            <w:webHidden/>
          </w:rPr>
        </w:r>
        <w:r w:rsidR="002B424F">
          <w:rPr>
            <w:noProof/>
            <w:webHidden/>
          </w:rPr>
          <w:fldChar w:fldCharType="separate"/>
        </w:r>
        <w:r w:rsidR="002B424F">
          <w:rPr>
            <w:noProof/>
            <w:webHidden/>
          </w:rPr>
          <w:t>30</w:t>
        </w:r>
        <w:r w:rsidR="002B424F">
          <w:rPr>
            <w:noProof/>
            <w:webHidden/>
          </w:rPr>
          <w:fldChar w:fldCharType="end"/>
        </w:r>
      </w:hyperlink>
    </w:p>
    <w:p w14:paraId="5AF746AD" w14:textId="77777777" w:rsidR="002B424F" w:rsidRDefault="00431AF8">
      <w:pPr>
        <w:pStyle w:val="30"/>
        <w:rPr>
          <w:rFonts w:asciiTheme="minorHAnsi" w:eastAsiaTheme="minorEastAsia" w:hAnsiTheme="minorHAnsi" w:cstheme="minorBidi"/>
          <w:snapToGrid/>
          <w:kern w:val="0"/>
          <w:sz w:val="22"/>
          <w:szCs w:val="22"/>
        </w:rPr>
      </w:pPr>
      <w:hyperlink w:anchor="_Toc445130721" w:history="1">
        <w:r w:rsidR="002B424F" w:rsidRPr="00C974CF">
          <w:rPr>
            <w:rStyle w:val="afffff2"/>
          </w:rPr>
          <w:t>Add/Delete User</w:t>
        </w:r>
        <w:r w:rsidR="002B424F">
          <w:rPr>
            <w:webHidden/>
          </w:rPr>
          <w:tab/>
        </w:r>
        <w:r w:rsidR="002B424F">
          <w:rPr>
            <w:webHidden/>
          </w:rPr>
          <w:fldChar w:fldCharType="begin"/>
        </w:r>
        <w:r w:rsidR="002B424F">
          <w:rPr>
            <w:webHidden/>
          </w:rPr>
          <w:instrText xml:space="preserve"> PAGEREF _Toc445130721 \h </w:instrText>
        </w:r>
        <w:r w:rsidR="002B424F">
          <w:rPr>
            <w:webHidden/>
          </w:rPr>
        </w:r>
        <w:r w:rsidR="002B424F">
          <w:rPr>
            <w:webHidden/>
          </w:rPr>
          <w:fldChar w:fldCharType="separate"/>
        </w:r>
        <w:r w:rsidR="002B424F">
          <w:rPr>
            <w:webHidden/>
          </w:rPr>
          <w:t>30</w:t>
        </w:r>
        <w:r w:rsidR="002B424F">
          <w:rPr>
            <w:webHidden/>
          </w:rPr>
          <w:fldChar w:fldCharType="end"/>
        </w:r>
      </w:hyperlink>
    </w:p>
    <w:p w14:paraId="5B5F307D" w14:textId="77777777" w:rsidR="002B424F" w:rsidRDefault="00431AF8">
      <w:pPr>
        <w:pStyle w:val="30"/>
        <w:rPr>
          <w:rFonts w:asciiTheme="minorHAnsi" w:eastAsiaTheme="minorEastAsia" w:hAnsiTheme="minorHAnsi" w:cstheme="minorBidi"/>
          <w:snapToGrid/>
          <w:kern w:val="0"/>
          <w:sz w:val="22"/>
          <w:szCs w:val="22"/>
        </w:rPr>
      </w:pPr>
      <w:hyperlink w:anchor="_Toc445130722" w:history="1">
        <w:r w:rsidR="002B424F" w:rsidRPr="00C974CF">
          <w:rPr>
            <w:rStyle w:val="afffff2"/>
          </w:rPr>
          <w:t>Password Setting</w:t>
        </w:r>
        <w:r w:rsidR="002B424F">
          <w:rPr>
            <w:webHidden/>
          </w:rPr>
          <w:tab/>
        </w:r>
        <w:r w:rsidR="002B424F">
          <w:rPr>
            <w:webHidden/>
          </w:rPr>
          <w:fldChar w:fldCharType="begin"/>
        </w:r>
        <w:r w:rsidR="002B424F">
          <w:rPr>
            <w:webHidden/>
          </w:rPr>
          <w:instrText xml:space="preserve"> PAGEREF _Toc445130722 \h </w:instrText>
        </w:r>
        <w:r w:rsidR="002B424F">
          <w:rPr>
            <w:webHidden/>
          </w:rPr>
        </w:r>
        <w:r w:rsidR="002B424F">
          <w:rPr>
            <w:webHidden/>
          </w:rPr>
          <w:fldChar w:fldCharType="separate"/>
        </w:r>
        <w:r w:rsidR="002B424F">
          <w:rPr>
            <w:webHidden/>
          </w:rPr>
          <w:t>31</w:t>
        </w:r>
        <w:r w:rsidR="002B424F">
          <w:rPr>
            <w:webHidden/>
          </w:rPr>
          <w:fldChar w:fldCharType="end"/>
        </w:r>
      </w:hyperlink>
    </w:p>
    <w:p w14:paraId="6DD41CD9" w14:textId="77777777" w:rsidR="002B424F" w:rsidRDefault="00431AF8">
      <w:pPr>
        <w:pStyle w:val="20"/>
        <w:rPr>
          <w:rFonts w:asciiTheme="minorHAnsi" w:eastAsiaTheme="minorEastAsia" w:hAnsiTheme="minorHAnsi" w:cstheme="minorBidi"/>
          <w:noProof/>
          <w:snapToGrid/>
          <w:kern w:val="0"/>
          <w:sz w:val="22"/>
          <w:szCs w:val="22"/>
        </w:rPr>
      </w:pPr>
      <w:hyperlink w:anchor="_Toc445130723" w:history="1">
        <w:r w:rsidR="002B424F" w:rsidRPr="00C974CF">
          <w:rPr>
            <w:rStyle w:val="afffff2"/>
            <w:noProof/>
          </w:rPr>
          <w:t>AAA (Authentication Authorization Accounting)</w:t>
        </w:r>
        <w:r w:rsidR="002B424F">
          <w:rPr>
            <w:noProof/>
            <w:webHidden/>
          </w:rPr>
          <w:tab/>
        </w:r>
        <w:r w:rsidR="002B424F">
          <w:rPr>
            <w:noProof/>
            <w:webHidden/>
          </w:rPr>
          <w:fldChar w:fldCharType="begin"/>
        </w:r>
        <w:r w:rsidR="002B424F">
          <w:rPr>
            <w:noProof/>
            <w:webHidden/>
          </w:rPr>
          <w:instrText xml:space="preserve"> PAGEREF _Toc445130723 \h </w:instrText>
        </w:r>
        <w:r w:rsidR="002B424F">
          <w:rPr>
            <w:noProof/>
            <w:webHidden/>
          </w:rPr>
        </w:r>
        <w:r w:rsidR="002B424F">
          <w:rPr>
            <w:noProof/>
            <w:webHidden/>
          </w:rPr>
          <w:fldChar w:fldCharType="separate"/>
        </w:r>
        <w:r w:rsidR="002B424F">
          <w:rPr>
            <w:noProof/>
            <w:webHidden/>
          </w:rPr>
          <w:t>34</w:t>
        </w:r>
        <w:r w:rsidR="002B424F">
          <w:rPr>
            <w:noProof/>
            <w:webHidden/>
          </w:rPr>
          <w:fldChar w:fldCharType="end"/>
        </w:r>
      </w:hyperlink>
    </w:p>
    <w:p w14:paraId="7D63B12E" w14:textId="77777777" w:rsidR="002B424F" w:rsidRDefault="00431AF8">
      <w:pPr>
        <w:pStyle w:val="30"/>
        <w:rPr>
          <w:rFonts w:asciiTheme="minorHAnsi" w:eastAsiaTheme="minorEastAsia" w:hAnsiTheme="minorHAnsi" w:cstheme="minorBidi"/>
          <w:snapToGrid/>
          <w:kern w:val="0"/>
          <w:sz w:val="22"/>
          <w:szCs w:val="22"/>
        </w:rPr>
      </w:pPr>
      <w:hyperlink w:anchor="_Toc445130724" w:history="1">
        <w:r w:rsidR="002B424F" w:rsidRPr="00C974CF">
          <w:rPr>
            <w:rStyle w:val="afffff2"/>
          </w:rPr>
          <w:t>Authentication</w:t>
        </w:r>
        <w:r w:rsidR="002B424F">
          <w:rPr>
            <w:webHidden/>
          </w:rPr>
          <w:tab/>
        </w:r>
        <w:r w:rsidR="002B424F">
          <w:rPr>
            <w:webHidden/>
          </w:rPr>
          <w:fldChar w:fldCharType="begin"/>
        </w:r>
        <w:r w:rsidR="002B424F">
          <w:rPr>
            <w:webHidden/>
          </w:rPr>
          <w:instrText xml:space="preserve"> PAGEREF _Toc445130724 \h </w:instrText>
        </w:r>
        <w:r w:rsidR="002B424F">
          <w:rPr>
            <w:webHidden/>
          </w:rPr>
        </w:r>
        <w:r w:rsidR="002B424F">
          <w:rPr>
            <w:webHidden/>
          </w:rPr>
          <w:fldChar w:fldCharType="separate"/>
        </w:r>
        <w:r w:rsidR="002B424F">
          <w:rPr>
            <w:webHidden/>
          </w:rPr>
          <w:t>34</w:t>
        </w:r>
        <w:r w:rsidR="002B424F">
          <w:rPr>
            <w:webHidden/>
          </w:rPr>
          <w:fldChar w:fldCharType="end"/>
        </w:r>
      </w:hyperlink>
    </w:p>
    <w:p w14:paraId="749137C1" w14:textId="77777777" w:rsidR="002B424F" w:rsidRDefault="00431AF8">
      <w:pPr>
        <w:pStyle w:val="30"/>
        <w:rPr>
          <w:rFonts w:asciiTheme="minorHAnsi" w:eastAsiaTheme="minorEastAsia" w:hAnsiTheme="minorHAnsi" w:cstheme="minorBidi"/>
          <w:snapToGrid/>
          <w:kern w:val="0"/>
          <w:sz w:val="22"/>
          <w:szCs w:val="22"/>
        </w:rPr>
      </w:pPr>
      <w:hyperlink w:anchor="_Toc445130725" w:history="1">
        <w:r w:rsidR="002B424F" w:rsidRPr="00C974CF">
          <w:rPr>
            <w:rStyle w:val="afffff2"/>
          </w:rPr>
          <w:t>User Authentication</w:t>
        </w:r>
        <w:r w:rsidR="002B424F">
          <w:rPr>
            <w:webHidden/>
          </w:rPr>
          <w:tab/>
        </w:r>
        <w:r w:rsidR="002B424F">
          <w:rPr>
            <w:webHidden/>
          </w:rPr>
          <w:fldChar w:fldCharType="begin"/>
        </w:r>
        <w:r w:rsidR="002B424F">
          <w:rPr>
            <w:webHidden/>
          </w:rPr>
          <w:instrText xml:space="preserve"> PAGEREF _Toc445130725 \h </w:instrText>
        </w:r>
        <w:r w:rsidR="002B424F">
          <w:rPr>
            <w:webHidden/>
          </w:rPr>
        </w:r>
        <w:r w:rsidR="002B424F">
          <w:rPr>
            <w:webHidden/>
          </w:rPr>
          <w:fldChar w:fldCharType="separate"/>
        </w:r>
        <w:r w:rsidR="002B424F">
          <w:rPr>
            <w:webHidden/>
          </w:rPr>
          <w:t>34</w:t>
        </w:r>
        <w:r w:rsidR="002B424F">
          <w:rPr>
            <w:webHidden/>
          </w:rPr>
          <w:fldChar w:fldCharType="end"/>
        </w:r>
      </w:hyperlink>
    </w:p>
    <w:p w14:paraId="0214E5AC" w14:textId="77777777" w:rsidR="002B424F" w:rsidRDefault="00431AF8">
      <w:pPr>
        <w:pStyle w:val="30"/>
        <w:rPr>
          <w:rFonts w:asciiTheme="minorHAnsi" w:eastAsiaTheme="minorEastAsia" w:hAnsiTheme="minorHAnsi" w:cstheme="minorBidi"/>
          <w:snapToGrid/>
          <w:kern w:val="0"/>
          <w:sz w:val="22"/>
          <w:szCs w:val="22"/>
        </w:rPr>
      </w:pPr>
      <w:hyperlink w:anchor="_Toc445130726" w:history="1">
        <w:r w:rsidR="002B424F" w:rsidRPr="00C974CF">
          <w:rPr>
            <w:rStyle w:val="afffff2"/>
          </w:rPr>
          <w:t>Setting User Authentication</w:t>
        </w:r>
        <w:r w:rsidR="002B424F">
          <w:rPr>
            <w:webHidden/>
          </w:rPr>
          <w:tab/>
        </w:r>
        <w:r w:rsidR="002B424F">
          <w:rPr>
            <w:webHidden/>
          </w:rPr>
          <w:fldChar w:fldCharType="begin"/>
        </w:r>
        <w:r w:rsidR="002B424F">
          <w:rPr>
            <w:webHidden/>
          </w:rPr>
          <w:instrText xml:space="preserve"> PAGEREF _Toc445130726 \h </w:instrText>
        </w:r>
        <w:r w:rsidR="002B424F">
          <w:rPr>
            <w:webHidden/>
          </w:rPr>
        </w:r>
        <w:r w:rsidR="002B424F">
          <w:rPr>
            <w:webHidden/>
          </w:rPr>
          <w:fldChar w:fldCharType="separate"/>
        </w:r>
        <w:r w:rsidR="002B424F">
          <w:rPr>
            <w:webHidden/>
          </w:rPr>
          <w:t>36</w:t>
        </w:r>
        <w:r w:rsidR="002B424F">
          <w:rPr>
            <w:webHidden/>
          </w:rPr>
          <w:fldChar w:fldCharType="end"/>
        </w:r>
      </w:hyperlink>
    </w:p>
    <w:p w14:paraId="76BBA304" w14:textId="77777777" w:rsidR="002B424F" w:rsidRDefault="00431AF8">
      <w:pPr>
        <w:pStyle w:val="30"/>
        <w:rPr>
          <w:rFonts w:asciiTheme="minorHAnsi" w:eastAsiaTheme="minorEastAsia" w:hAnsiTheme="minorHAnsi" w:cstheme="minorBidi"/>
          <w:snapToGrid/>
          <w:kern w:val="0"/>
          <w:sz w:val="22"/>
          <w:szCs w:val="22"/>
        </w:rPr>
      </w:pPr>
      <w:hyperlink w:anchor="_Toc445130727" w:history="1">
        <w:r w:rsidR="002B424F" w:rsidRPr="00C974CF">
          <w:rPr>
            <w:rStyle w:val="afffff2"/>
          </w:rPr>
          <w:t>Authorization</w:t>
        </w:r>
        <w:r w:rsidR="002B424F">
          <w:rPr>
            <w:webHidden/>
          </w:rPr>
          <w:tab/>
        </w:r>
        <w:r w:rsidR="002B424F">
          <w:rPr>
            <w:webHidden/>
          </w:rPr>
          <w:fldChar w:fldCharType="begin"/>
        </w:r>
        <w:r w:rsidR="002B424F">
          <w:rPr>
            <w:webHidden/>
          </w:rPr>
          <w:instrText xml:space="preserve"> PAGEREF _Toc445130727 \h </w:instrText>
        </w:r>
        <w:r w:rsidR="002B424F">
          <w:rPr>
            <w:webHidden/>
          </w:rPr>
        </w:r>
        <w:r w:rsidR="002B424F">
          <w:rPr>
            <w:webHidden/>
          </w:rPr>
          <w:fldChar w:fldCharType="separate"/>
        </w:r>
        <w:r w:rsidR="002B424F">
          <w:rPr>
            <w:webHidden/>
          </w:rPr>
          <w:t>36</w:t>
        </w:r>
        <w:r w:rsidR="002B424F">
          <w:rPr>
            <w:webHidden/>
          </w:rPr>
          <w:fldChar w:fldCharType="end"/>
        </w:r>
      </w:hyperlink>
    </w:p>
    <w:p w14:paraId="1769BEC1" w14:textId="77777777" w:rsidR="002B424F" w:rsidRDefault="00431AF8">
      <w:pPr>
        <w:pStyle w:val="30"/>
        <w:rPr>
          <w:rFonts w:asciiTheme="minorHAnsi" w:eastAsiaTheme="minorEastAsia" w:hAnsiTheme="minorHAnsi" w:cstheme="minorBidi"/>
          <w:snapToGrid/>
          <w:kern w:val="0"/>
          <w:sz w:val="22"/>
          <w:szCs w:val="22"/>
        </w:rPr>
      </w:pPr>
      <w:hyperlink w:anchor="_Toc445130728" w:history="1">
        <w:r w:rsidR="002B424F" w:rsidRPr="00C974CF">
          <w:rPr>
            <w:rStyle w:val="afffff2"/>
          </w:rPr>
          <w:t>Accounting</w:t>
        </w:r>
        <w:r w:rsidR="002B424F">
          <w:rPr>
            <w:webHidden/>
          </w:rPr>
          <w:tab/>
        </w:r>
        <w:r w:rsidR="002B424F">
          <w:rPr>
            <w:webHidden/>
          </w:rPr>
          <w:fldChar w:fldCharType="begin"/>
        </w:r>
        <w:r w:rsidR="002B424F">
          <w:rPr>
            <w:webHidden/>
          </w:rPr>
          <w:instrText xml:space="preserve"> PAGEREF _Toc445130728 \h </w:instrText>
        </w:r>
        <w:r w:rsidR="002B424F">
          <w:rPr>
            <w:webHidden/>
          </w:rPr>
        </w:r>
        <w:r w:rsidR="002B424F">
          <w:rPr>
            <w:webHidden/>
          </w:rPr>
          <w:fldChar w:fldCharType="separate"/>
        </w:r>
        <w:r w:rsidR="002B424F">
          <w:rPr>
            <w:webHidden/>
          </w:rPr>
          <w:t>38</w:t>
        </w:r>
        <w:r w:rsidR="002B424F">
          <w:rPr>
            <w:webHidden/>
          </w:rPr>
          <w:fldChar w:fldCharType="end"/>
        </w:r>
      </w:hyperlink>
    </w:p>
    <w:p w14:paraId="4EC7A4B0" w14:textId="77777777" w:rsidR="002B424F" w:rsidRDefault="00431AF8">
      <w:pPr>
        <w:pStyle w:val="30"/>
        <w:rPr>
          <w:rFonts w:asciiTheme="minorHAnsi" w:eastAsiaTheme="minorEastAsia" w:hAnsiTheme="minorHAnsi" w:cstheme="minorBidi"/>
          <w:snapToGrid/>
          <w:kern w:val="0"/>
          <w:sz w:val="22"/>
          <w:szCs w:val="22"/>
        </w:rPr>
      </w:pPr>
      <w:hyperlink w:anchor="_Toc445130729" w:history="1">
        <w:r w:rsidR="002B424F" w:rsidRPr="00C974CF">
          <w:rPr>
            <w:rStyle w:val="afffff2"/>
          </w:rPr>
          <w:t>Session Access Management</w:t>
        </w:r>
        <w:r w:rsidR="002B424F">
          <w:rPr>
            <w:webHidden/>
          </w:rPr>
          <w:tab/>
        </w:r>
        <w:r w:rsidR="002B424F">
          <w:rPr>
            <w:webHidden/>
          </w:rPr>
          <w:fldChar w:fldCharType="begin"/>
        </w:r>
        <w:r w:rsidR="002B424F">
          <w:rPr>
            <w:webHidden/>
          </w:rPr>
          <w:instrText xml:space="preserve"> PAGEREF _Toc445130729 \h </w:instrText>
        </w:r>
        <w:r w:rsidR="002B424F">
          <w:rPr>
            <w:webHidden/>
          </w:rPr>
        </w:r>
        <w:r w:rsidR="002B424F">
          <w:rPr>
            <w:webHidden/>
          </w:rPr>
          <w:fldChar w:fldCharType="separate"/>
        </w:r>
        <w:r w:rsidR="002B424F">
          <w:rPr>
            <w:webHidden/>
          </w:rPr>
          <w:t>38</w:t>
        </w:r>
        <w:r w:rsidR="002B424F">
          <w:rPr>
            <w:webHidden/>
          </w:rPr>
          <w:fldChar w:fldCharType="end"/>
        </w:r>
      </w:hyperlink>
    </w:p>
    <w:p w14:paraId="5C05E514" w14:textId="77777777" w:rsidR="002B424F" w:rsidRDefault="00431AF8">
      <w:pPr>
        <w:pStyle w:val="30"/>
        <w:rPr>
          <w:rFonts w:asciiTheme="minorHAnsi" w:eastAsiaTheme="minorEastAsia" w:hAnsiTheme="minorHAnsi" w:cstheme="minorBidi"/>
          <w:snapToGrid/>
          <w:kern w:val="0"/>
          <w:sz w:val="22"/>
          <w:szCs w:val="22"/>
        </w:rPr>
      </w:pPr>
      <w:hyperlink w:anchor="_Toc445130730" w:history="1">
        <w:r w:rsidR="002B424F" w:rsidRPr="00C974CF">
          <w:rPr>
            <w:rStyle w:val="afffff2"/>
          </w:rPr>
          <w:t>Privilege level Configuration</w:t>
        </w:r>
        <w:r w:rsidR="002B424F">
          <w:rPr>
            <w:webHidden/>
          </w:rPr>
          <w:tab/>
        </w:r>
        <w:r w:rsidR="002B424F">
          <w:rPr>
            <w:webHidden/>
          </w:rPr>
          <w:fldChar w:fldCharType="begin"/>
        </w:r>
        <w:r w:rsidR="002B424F">
          <w:rPr>
            <w:webHidden/>
          </w:rPr>
          <w:instrText xml:space="preserve"> PAGEREF _Toc445130730 \h </w:instrText>
        </w:r>
        <w:r w:rsidR="002B424F">
          <w:rPr>
            <w:webHidden/>
          </w:rPr>
        </w:r>
        <w:r w:rsidR="002B424F">
          <w:rPr>
            <w:webHidden/>
          </w:rPr>
          <w:fldChar w:fldCharType="separate"/>
        </w:r>
        <w:r w:rsidR="002B424F">
          <w:rPr>
            <w:webHidden/>
          </w:rPr>
          <w:t>39</w:t>
        </w:r>
        <w:r w:rsidR="002B424F">
          <w:rPr>
            <w:webHidden/>
          </w:rPr>
          <w:fldChar w:fldCharType="end"/>
        </w:r>
      </w:hyperlink>
    </w:p>
    <w:p w14:paraId="693214BE" w14:textId="77777777" w:rsidR="002B424F" w:rsidRDefault="00431AF8">
      <w:pPr>
        <w:pStyle w:val="20"/>
        <w:rPr>
          <w:rFonts w:asciiTheme="minorHAnsi" w:eastAsiaTheme="minorEastAsia" w:hAnsiTheme="minorHAnsi" w:cstheme="minorBidi"/>
          <w:noProof/>
          <w:snapToGrid/>
          <w:kern w:val="0"/>
          <w:sz w:val="22"/>
          <w:szCs w:val="22"/>
        </w:rPr>
      </w:pPr>
      <w:hyperlink w:anchor="_Toc445130731" w:history="1">
        <w:r w:rsidR="002B424F" w:rsidRPr="00C974CF">
          <w:rPr>
            <w:rStyle w:val="afffff2"/>
            <w:noProof/>
          </w:rPr>
          <w:t>Server Configuration</w:t>
        </w:r>
        <w:r w:rsidR="002B424F">
          <w:rPr>
            <w:noProof/>
            <w:webHidden/>
          </w:rPr>
          <w:tab/>
        </w:r>
        <w:r w:rsidR="002B424F">
          <w:rPr>
            <w:noProof/>
            <w:webHidden/>
          </w:rPr>
          <w:fldChar w:fldCharType="begin"/>
        </w:r>
        <w:r w:rsidR="002B424F">
          <w:rPr>
            <w:noProof/>
            <w:webHidden/>
          </w:rPr>
          <w:instrText xml:space="preserve"> PAGEREF _Toc445130731 \h </w:instrText>
        </w:r>
        <w:r w:rsidR="002B424F">
          <w:rPr>
            <w:noProof/>
            <w:webHidden/>
          </w:rPr>
        </w:r>
        <w:r w:rsidR="002B424F">
          <w:rPr>
            <w:noProof/>
            <w:webHidden/>
          </w:rPr>
          <w:fldChar w:fldCharType="separate"/>
        </w:r>
        <w:r w:rsidR="002B424F">
          <w:rPr>
            <w:noProof/>
            <w:webHidden/>
          </w:rPr>
          <w:t>41</w:t>
        </w:r>
        <w:r w:rsidR="002B424F">
          <w:rPr>
            <w:noProof/>
            <w:webHidden/>
          </w:rPr>
          <w:fldChar w:fldCharType="end"/>
        </w:r>
      </w:hyperlink>
    </w:p>
    <w:p w14:paraId="4152AD1E" w14:textId="77777777" w:rsidR="002B424F" w:rsidRDefault="00431AF8">
      <w:pPr>
        <w:pStyle w:val="30"/>
        <w:rPr>
          <w:rFonts w:asciiTheme="minorHAnsi" w:eastAsiaTheme="minorEastAsia" w:hAnsiTheme="minorHAnsi" w:cstheme="minorBidi"/>
          <w:snapToGrid/>
          <w:kern w:val="0"/>
          <w:sz w:val="22"/>
          <w:szCs w:val="22"/>
        </w:rPr>
      </w:pPr>
      <w:hyperlink w:anchor="_Toc445130732" w:history="1">
        <w:r w:rsidR="002B424F" w:rsidRPr="00C974CF">
          <w:rPr>
            <w:rStyle w:val="afffff2"/>
          </w:rPr>
          <w:t>RADIUS Server Configuration</w:t>
        </w:r>
        <w:r w:rsidR="002B424F">
          <w:rPr>
            <w:webHidden/>
          </w:rPr>
          <w:tab/>
        </w:r>
        <w:r w:rsidR="002B424F">
          <w:rPr>
            <w:webHidden/>
          </w:rPr>
          <w:fldChar w:fldCharType="begin"/>
        </w:r>
        <w:r w:rsidR="002B424F">
          <w:rPr>
            <w:webHidden/>
          </w:rPr>
          <w:instrText xml:space="preserve"> PAGEREF _Toc445130732 \h </w:instrText>
        </w:r>
        <w:r w:rsidR="002B424F">
          <w:rPr>
            <w:webHidden/>
          </w:rPr>
        </w:r>
        <w:r w:rsidR="002B424F">
          <w:rPr>
            <w:webHidden/>
          </w:rPr>
          <w:fldChar w:fldCharType="separate"/>
        </w:r>
        <w:r w:rsidR="002B424F">
          <w:rPr>
            <w:webHidden/>
          </w:rPr>
          <w:t>41</w:t>
        </w:r>
        <w:r w:rsidR="002B424F">
          <w:rPr>
            <w:webHidden/>
          </w:rPr>
          <w:fldChar w:fldCharType="end"/>
        </w:r>
      </w:hyperlink>
    </w:p>
    <w:p w14:paraId="1BC8278D" w14:textId="77777777" w:rsidR="002B424F" w:rsidRDefault="00431AF8">
      <w:pPr>
        <w:pStyle w:val="30"/>
        <w:rPr>
          <w:rFonts w:asciiTheme="minorHAnsi" w:eastAsiaTheme="minorEastAsia" w:hAnsiTheme="minorHAnsi" w:cstheme="minorBidi"/>
          <w:snapToGrid/>
          <w:kern w:val="0"/>
          <w:sz w:val="22"/>
          <w:szCs w:val="22"/>
        </w:rPr>
      </w:pPr>
      <w:hyperlink w:anchor="_Toc445130733" w:history="1">
        <w:r w:rsidR="002B424F" w:rsidRPr="00C974CF">
          <w:rPr>
            <w:rStyle w:val="afffff2"/>
          </w:rPr>
          <w:t>TACACS+ Server Configuration</w:t>
        </w:r>
        <w:r w:rsidR="002B424F">
          <w:rPr>
            <w:webHidden/>
          </w:rPr>
          <w:tab/>
        </w:r>
        <w:r w:rsidR="002B424F">
          <w:rPr>
            <w:webHidden/>
          </w:rPr>
          <w:fldChar w:fldCharType="begin"/>
        </w:r>
        <w:r w:rsidR="002B424F">
          <w:rPr>
            <w:webHidden/>
          </w:rPr>
          <w:instrText xml:space="preserve"> PAGEREF _Toc445130733 \h </w:instrText>
        </w:r>
        <w:r w:rsidR="002B424F">
          <w:rPr>
            <w:webHidden/>
          </w:rPr>
        </w:r>
        <w:r w:rsidR="002B424F">
          <w:rPr>
            <w:webHidden/>
          </w:rPr>
          <w:fldChar w:fldCharType="separate"/>
        </w:r>
        <w:r w:rsidR="002B424F">
          <w:rPr>
            <w:webHidden/>
          </w:rPr>
          <w:t>42</w:t>
        </w:r>
        <w:r w:rsidR="002B424F">
          <w:rPr>
            <w:webHidden/>
          </w:rPr>
          <w:fldChar w:fldCharType="end"/>
        </w:r>
      </w:hyperlink>
    </w:p>
    <w:p w14:paraId="68A202EB" w14:textId="77777777" w:rsidR="002B424F" w:rsidRDefault="00431AF8">
      <w:pPr>
        <w:pStyle w:val="20"/>
        <w:rPr>
          <w:rFonts w:asciiTheme="minorHAnsi" w:eastAsiaTheme="minorEastAsia" w:hAnsiTheme="minorHAnsi" w:cstheme="minorBidi"/>
          <w:noProof/>
          <w:snapToGrid/>
          <w:kern w:val="0"/>
          <w:sz w:val="22"/>
          <w:szCs w:val="22"/>
        </w:rPr>
      </w:pPr>
      <w:hyperlink w:anchor="_Toc445130734" w:history="1">
        <w:r w:rsidR="002B424F" w:rsidRPr="00C974CF">
          <w:rPr>
            <w:rStyle w:val="afffff2"/>
            <w:noProof/>
          </w:rPr>
          <w:t>Setting Hostname</w:t>
        </w:r>
        <w:r w:rsidR="002B424F">
          <w:rPr>
            <w:noProof/>
            <w:webHidden/>
          </w:rPr>
          <w:tab/>
        </w:r>
        <w:r w:rsidR="002B424F">
          <w:rPr>
            <w:noProof/>
            <w:webHidden/>
          </w:rPr>
          <w:fldChar w:fldCharType="begin"/>
        </w:r>
        <w:r w:rsidR="002B424F">
          <w:rPr>
            <w:noProof/>
            <w:webHidden/>
          </w:rPr>
          <w:instrText xml:space="preserve"> PAGEREF _Toc445130734 \h </w:instrText>
        </w:r>
        <w:r w:rsidR="002B424F">
          <w:rPr>
            <w:noProof/>
            <w:webHidden/>
          </w:rPr>
        </w:r>
        <w:r w:rsidR="002B424F">
          <w:rPr>
            <w:noProof/>
            <w:webHidden/>
          </w:rPr>
          <w:fldChar w:fldCharType="separate"/>
        </w:r>
        <w:r w:rsidR="002B424F">
          <w:rPr>
            <w:noProof/>
            <w:webHidden/>
          </w:rPr>
          <w:t>43</w:t>
        </w:r>
        <w:r w:rsidR="002B424F">
          <w:rPr>
            <w:noProof/>
            <w:webHidden/>
          </w:rPr>
          <w:fldChar w:fldCharType="end"/>
        </w:r>
      </w:hyperlink>
    </w:p>
    <w:p w14:paraId="2A56E224" w14:textId="77777777" w:rsidR="002B424F" w:rsidRDefault="00431AF8">
      <w:pPr>
        <w:pStyle w:val="20"/>
        <w:rPr>
          <w:rFonts w:asciiTheme="minorHAnsi" w:eastAsiaTheme="minorEastAsia" w:hAnsiTheme="minorHAnsi" w:cstheme="minorBidi"/>
          <w:noProof/>
          <w:snapToGrid/>
          <w:kern w:val="0"/>
          <w:sz w:val="22"/>
          <w:szCs w:val="22"/>
        </w:rPr>
      </w:pPr>
      <w:hyperlink w:anchor="_Toc445130735" w:history="1">
        <w:r w:rsidR="002B424F" w:rsidRPr="00C974CF">
          <w:rPr>
            <w:rStyle w:val="afffff2"/>
            <w:noProof/>
          </w:rPr>
          <w:t>SNMP (Simple Network Management Protocol)</w:t>
        </w:r>
        <w:r w:rsidR="002B424F">
          <w:rPr>
            <w:noProof/>
            <w:webHidden/>
          </w:rPr>
          <w:tab/>
        </w:r>
        <w:r w:rsidR="002B424F">
          <w:rPr>
            <w:noProof/>
            <w:webHidden/>
          </w:rPr>
          <w:fldChar w:fldCharType="begin"/>
        </w:r>
        <w:r w:rsidR="002B424F">
          <w:rPr>
            <w:noProof/>
            <w:webHidden/>
          </w:rPr>
          <w:instrText xml:space="preserve"> PAGEREF _Toc445130735 \h </w:instrText>
        </w:r>
        <w:r w:rsidR="002B424F">
          <w:rPr>
            <w:noProof/>
            <w:webHidden/>
          </w:rPr>
        </w:r>
        <w:r w:rsidR="002B424F">
          <w:rPr>
            <w:noProof/>
            <w:webHidden/>
          </w:rPr>
          <w:fldChar w:fldCharType="separate"/>
        </w:r>
        <w:r w:rsidR="002B424F">
          <w:rPr>
            <w:noProof/>
            <w:webHidden/>
          </w:rPr>
          <w:t>45</w:t>
        </w:r>
        <w:r w:rsidR="002B424F">
          <w:rPr>
            <w:noProof/>
            <w:webHidden/>
          </w:rPr>
          <w:fldChar w:fldCharType="end"/>
        </w:r>
      </w:hyperlink>
    </w:p>
    <w:p w14:paraId="622E40B7" w14:textId="77777777" w:rsidR="002B424F" w:rsidRDefault="00431AF8">
      <w:pPr>
        <w:pStyle w:val="30"/>
        <w:rPr>
          <w:rFonts w:asciiTheme="minorHAnsi" w:eastAsiaTheme="minorEastAsia" w:hAnsiTheme="minorHAnsi" w:cstheme="minorBidi"/>
          <w:snapToGrid/>
          <w:kern w:val="0"/>
          <w:sz w:val="22"/>
          <w:szCs w:val="22"/>
        </w:rPr>
      </w:pPr>
      <w:hyperlink w:anchor="_Toc445130736" w:history="1">
        <w:r w:rsidR="002B424F" w:rsidRPr="00C974CF">
          <w:rPr>
            <w:rStyle w:val="afffff2"/>
          </w:rPr>
          <w:t>SNMP Configuration</w:t>
        </w:r>
        <w:r w:rsidR="002B424F">
          <w:rPr>
            <w:webHidden/>
          </w:rPr>
          <w:tab/>
        </w:r>
        <w:r w:rsidR="002B424F">
          <w:rPr>
            <w:webHidden/>
          </w:rPr>
          <w:fldChar w:fldCharType="begin"/>
        </w:r>
        <w:r w:rsidR="002B424F">
          <w:rPr>
            <w:webHidden/>
          </w:rPr>
          <w:instrText xml:space="preserve"> PAGEREF _Toc445130736 \h </w:instrText>
        </w:r>
        <w:r w:rsidR="002B424F">
          <w:rPr>
            <w:webHidden/>
          </w:rPr>
        </w:r>
        <w:r w:rsidR="002B424F">
          <w:rPr>
            <w:webHidden/>
          </w:rPr>
          <w:fldChar w:fldCharType="separate"/>
        </w:r>
        <w:r w:rsidR="002B424F">
          <w:rPr>
            <w:webHidden/>
          </w:rPr>
          <w:t>45</w:t>
        </w:r>
        <w:r w:rsidR="002B424F">
          <w:rPr>
            <w:webHidden/>
          </w:rPr>
          <w:fldChar w:fldCharType="end"/>
        </w:r>
      </w:hyperlink>
    </w:p>
    <w:p w14:paraId="23758AD1" w14:textId="77777777" w:rsidR="002B424F" w:rsidRDefault="00431AF8">
      <w:pPr>
        <w:pStyle w:val="30"/>
        <w:rPr>
          <w:rFonts w:asciiTheme="minorHAnsi" w:eastAsiaTheme="minorEastAsia" w:hAnsiTheme="minorHAnsi" w:cstheme="minorBidi"/>
          <w:snapToGrid/>
          <w:kern w:val="0"/>
          <w:sz w:val="22"/>
          <w:szCs w:val="22"/>
        </w:rPr>
      </w:pPr>
      <w:hyperlink w:anchor="_Toc445130737" w:history="1">
        <w:r w:rsidR="002B424F" w:rsidRPr="00C974CF">
          <w:rPr>
            <w:rStyle w:val="afffff2"/>
          </w:rPr>
          <w:t>SNMP Community</w:t>
        </w:r>
        <w:r w:rsidR="002B424F">
          <w:rPr>
            <w:webHidden/>
          </w:rPr>
          <w:tab/>
        </w:r>
        <w:r w:rsidR="002B424F">
          <w:rPr>
            <w:webHidden/>
          </w:rPr>
          <w:fldChar w:fldCharType="begin"/>
        </w:r>
        <w:r w:rsidR="002B424F">
          <w:rPr>
            <w:webHidden/>
          </w:rPr>
          <w:instrText xml:space="preserve"> PAGEREF _Toc445130737 \h </w:instrText>
        </w:r>
        <w:r w:rsidR="002B424F">
          <w:rPr>
            <w:webHidden/>
          </w:rPr>
        </w:r>
        <w:r w:rsidR="002B424F">
          <w:rPr>
            <w:webHidden/>
          </w:rPr>
          <w:fldChar w:fldCharType="separate"/>
        </w:r>
        <w:r w:rsidR="002B424F">
          <w:rPr>
            <w:webHidden/>
          </w:rPr>
          <w:t>45</w:t>
        </w:r>
        <w:r w:rsidR="002B424F">
          <w:rPr>
            <w:webHidden/>
          </w:rPr>
          <w:fldChar w:fldCharType="end"/>
        </w:r>
      </w:hyperlink>
    </w:p>
    <w:p w14:paraId="6F5B41B3" w14:textId="77777777" w:rsidR="002B424F" w:rsidRDefault="00431AF8">
      <w:pPr>
        <w:pStyle w:val="30"/>
        <w:rPr>
          <w:rFonts w:asciiTheme="minorHAnsi" w:eastAsiaTheme="minorEastAsia" w:hAnsiTheme="minorHAnsi" w:cstheme="minorBidi"/>
          <w:snapToGrid/>
          <w:kern w:val="0"/>
          <w:sz w:val="22"/>
          <w:szCs w:val="22"/>
        </w:rPr>
      </w:pPr>
      <w:hyperlink w:anchor="_Toc445130738" w:history="1">
        <w:r w:rsidR="002B424F" w:rsidRPr="00C974CF">
          <w:rPr>
            <w:rStyle w:val="afffff2"/>
          </w:rPr>
          <w:t>SNMP Trap host</w:t>
        </w:r>
        <w:r w:rsidR="002B424F">
          <w:rPr>
            <w:webHidden/>
          </w:rPr>
          <w:tab/>
        </w:r>
        <w:r w:rsidR="002B424F">
          <w:rPr>
            <w:webHidden/>
          </w:rPr>
          <w:fldChar w:fldCharType="begin"/>
        </w:r>
        <w:r w:rsidR="002B424F">
          <w:rPr>
            <w:webHidden/>
          </w:rPr>
          <w:instrText xml:space="preserve"> PAGEREF _Toc445130738 \h </w:instrText>
        </w:r>
        <w:r w:rsidR="002B424F">
          <w:rPr>
            <w:webHidden/>
          </w:rPr>
        </w:r>
        <w:r w:rsidR="002B424F">
          <w:rPr>
            <w:webHidden/>
          </w:rPr>
          <w:fldChar w:fldCharType="separate"/>
        </w:r>
        <w:r w:rsidR="002B424F">
          <w:rPr>
            <w:webHidden/>
          </w:rPr>
          <w:t>46</w:t>
        </w:r>
        <w:r w:rsidR="002B424F">
          <w:rPr>
            <w:webHidden/>
          </w:rPr>
          <w:fldChar w:fldCharType="end"/>
        </w:r>
      </w:hyperlink>
    </w:p>
    <w:p w14:paraId="1AF45EB3" w14:textId="77777777" w:rsidR="002B424F" w:rsidRDefault="00431AF8">
      <w:pPr>
        <w:pStyle w:val="30"/>
        <w:rPr>
          <w:rFonts w:asciiTheme="minorHAnsi" w:eastAsiaTheme="minorEastAsia" w:hAnsiTheme="minorHAnsi" w:cstheme="minorBidi"/>
          <w:snapToGrid/>
          <w:kern w:val="0"/>
          <w:sz w:val="22"/>
          <w:szCs w:val="22"/>
        </w:rPr>
      </w:pPr>
      <w:hyperlink w:anchor="_Toc445130739" w:history="1">
        <w:r w:rsidR="002B424F" w:rsidRPr="00C974CF">
          <w:rPr>
            <w:rStyle w:val="afffff2"/>
          </w:rPr>
          <w:t>SNMP Trap</w:t>
        </w:r>
        <w:r w:rsidR="002B424F">
          <w:rPr>
            <w:webHidden/>
          </w:rPr>
          <w:tab/>
        </w:r>
        <w:r w:rsidR="002B424F">
          <w:rPr>
            <w:webHidden/>
          </w:rPr>
          <w:fldChar w:fldCharType="begin"/>
        </w:r>
        <w:r w:rsidR="002B424F">
          <w:rPr>
            <w:webHidden/>
          </w:rPr>
          <w:instrText xml:space="preserve"> PAGEREF _Toc445130739 \h </w:instrText>
        </w:r>
        <w:r w:rsidR="002B424F">
          <w:rPr>
            <w:webHidden/>
          </w:rPr>
        </w:r>
        <w:r w:rsidR="002B424F">
          <w:rPr>
            <w:webHidden/>
          </w:rPr>
          <w:fldChar w:fldCharType="separate"/>
        </w:r>
        <w:r w:rsidR="002B424F">
          <w:rPr>
            <w:webHidden/>
          </w:rPr>
          <w:t>48</w:t>
        </w:r>
        <w:r w:rsidR="002B424F">
          <w:rPr>
            <w:webHidden/>
          </w:rPr>
          <w:fldChar w:fldCharType="end"/>
        </w:r>
      </w:hyperlink>
    </w:p>
    <w:p w14:paraId="2BE1B772" w14:textId="77777777" w:rsidR="002B424F" w:rsidRDefault="00431AF8">
      <w:pPr>
        <w:pStyle w:val="30"/>
        <w:rPr>
          <w:rFonts w:asciiTheme="minorHAnsi" w:eastAsiaTheme="minorEastAsia" w:hAnsiTheme="minorHAnsi" w:cstheme="minorBidi"/>
          <w:snapToGrid/>
          <w:kern w:val="0"/>
          <w:sz w:val="22"/>
          <w:szCs w:val="22"/>
        </w:rPr>
      </w:pPr>
      <w:hyperlink w:anchor="_Toc445130740" w:history="1">
        <w:r w:rsidR="002B424F" w:rsidRPr="00C974CF">
          <w:rPr>
            <w:rStyle w:val="afffff2"/>
          </w:rPr>
          <w:t>SNMPv3 Configuration</w:t>
        </w:r>
        <w:r w:rsidR="002B424F">
          <w:rPr>
            <w:webHidden/>
          </w:rPr>
          <w:tab/>
        </w:r>
        <w:r w:rsidR="002B424F">
          <w:rPr>
            <w:webHidden/>
          </w:rPr>
          <w:fldChar w:fldCharType="begin"/>
        </w:r>
        <w:r w:rsidR="002B424F">
          <w:rPr>
            <w:webHidden/>
          </w:rPr>
          <w:instrText xml:space="preserve"> PAGEREF _Toc445130740 \h </w:instrText>
        </w:r>
        <w:r w:rsidR="002B424F">
          <w:rPr>
            <w:webHidden/>
          </w:rPr>
        </w:r>
        <w:r w:rsidR="002B424F">
          <w:rPr>
            <w:webHidden/>
          </w:rPr>
          <w:fldChar w:fldCharType="separate"/>
        </w:r>
        <w:r w:rsidR="002B424F">
          <w:rPr>
            <w:webHidden/>
          </w:rPr>
          <w:t>48</w:t>
        </w:r>
        <w:r w:rsidR="002B424F">
          <w:rPr>
            <w:webHidden/>
          </w:rPr>
          <w:fldChar w:fldCharType="end"/>
        </w:r>
      </w:hyperlink>
    </w:p>
    <w:p w14:paraId="0D474FA8" w14:textId="77777777" w:rsidR="002B424F" w:rsidRDefault="00431AF8">
      <w:pPr>
        <w:pStyle w:val="30"/>
        <w:rPr>
          <w:rFonts w:asciiTheme="minorHAnsi" w:eastAsiaTheme="minorEastAsia" w:hAnsiTheme="minorHAnsi" w:cstheme="minorBidi"/>
          <w:snapToGrid/>
          <w:kern w:val="0"/>
          <w:sz w:val="22"/>
          <w:szCs w:val="22"/>
        </w:rPr>
      </w:pPr>
      <w:hyperlink w:anchor="_Toc445130741" w:history="1">
        <w:r w:rsidR="002B424F" w:rsidRPr="00C974CF">
          <w:rPr>
            <w:rStyle w:val="afffff2"/>
          </w:rPr>
          <w:t>SNMP engineID</w:t>
        </w:r>
        <w:r w:rsidR="002B424F">
          <w:rPr>
            <w:webHidden/>
          </w:rPr>
          <w:tab/>
        </w:r>
        <w:r w:rsidR="002B424F">
          <w:rPr>
            <w:webHidden/>
          </w:rPr>
          <w:fldChar w:fldCharType="begin"/>
        </w:r>
        <w:r w:rsidR="002B424F">
          <w:rPr>
            <w:webHidden/>
          </w:rPr>
          <w:instrText xml:space="preserve"> PAGEREF _Toc445130741 \h </w:instrText>
        </w:r>
        <w:r w:rsidR="002B424F">
          <w:rPr>
            <w:webHidden/>
          </w:rPr>
        </w:r>
        <w:r w:rsidR="002B424F">
          <w:rPr>
            <w:webHidden/>
          </w:rPr>
          <w:fldChar w:fldCharType="separate"/>
        </w:r>
        <w:r w:rsidR="002B424F">
          <w:rPr>
            <w:webHidden/>
          </w:rPr>
          <w:t>49</w:t>
        </w:r>
        <w:r w:rsidR="002B424F">
          <w:rPr>
            <w:webHidden/>
          </w:rPr>
          <w:fldChar w:fldCharType="end"/>
        </w:r>
      </w:hyperlink>
    </w:p>
    <w:p w14:paraId="03C79F33" w14:textId="77777777" w:rsidR="002B424F" w:rsidRDefault="00431AF8">
      <w:pPr>
        <w:pStyle w:val="30"/>
        <w:rPr>
          <w:rFonts w:asciiTheme="minorHAnsi" w:eastAsiaTheme="minorEastAsia" w:hAnsiTheme="minorHAnsi" w:cstheme="minorBidi"/>
          <w:snapToGrid/>
          <w:kern w:val="0"/>
          <w:sz w:val="22"/>
          <w:szCs w:val="22"/>
        </w:rPr>
      </w:pPr>
      <w:hyperlink w:anchor="_Toc445130742" w:history="1">
        <w:r w:rsidR="002B424F" w:rsidRPr="00C974CF">
          <w:rPr>
            <w:rStyle w:val="afffff2"/>
          </w:rPr>
          <w:t>User of SNMPv3</w:t>
        </w:r>
        <w:r w:rsidR="002B424F">
          <w:rPr>
            <w:webHidden/>
          </w:rPr>
          <w:tab/>
        </w:r>
        <w:r w:rsidR="002B424F">
          <w:rPr>
            <w:webHidden/>
          </w:rPr>
          <w:fldChar w:fldCharType="begin"/>
        </w:r>
        <w:r w:rsidR="002B424F">
          <w:rPr>
            <w:webHidden/>
          </w:rPr>
          <w:instrText xml:space="preserve"> PAGEREF _Toc445130742 \h </w:instrText>
        </w:r>
        <w:r w:rsidR="002B424F">
          <w:rPr>
            <w:webHidden/>
          </w:rPr>
        </w:r>
        <w:r w:rsidR="002B424F">
          <w:rPr>
            <w:webHidden/>
          </w:rPr>
          <w:fldChar w:fldCharType="separate"/>
        </w:r>
        <w:r w:rsidR="002B424F">
          <w:rPr>
            <w:webHidden/>
          </w:rPr>
          <w:t>50</w:t>
        </w:r>
        <w:r w:rsidR="002B424F">
          <w:rPr>
            <w:webHidden/>
          </w:rPr>
          <w:fldChar w:fldCharType="end"/>
        </w:r>
      </w:hyperlink>
    </w:p>
    <w:p w14:paraId="1C331FBA" w14:textId="77777777" w:rsidR="002B424F" w:rsidRDefault="00431AF8">
      <w:pPr>
        <w:pStyle w:val="20"/>
        <w:rPr>
          <w:rFonts w:asciiTheme="minorHAnsi" w:eastAsiaTheme="minorEastAsia" w:hAnsiTheme="minorHAnsi" w:cstheme="minorBidi"/>
          <w:noProof/>
          <w:snapToGrid/>
          <w:kern w:val="0"/>
          <w:sz w:val="22"/>
          <w:szCs w:val="22"/>
        </w:rPr>
      </w:pPr>
      <w:hyperlink w:anchor="_Toc445130743" w:history="1">
        <w:r w:rsidR="002B424F" w:rsidRPr="00C974CF">
          <w:rPr>
            <w:rStyle w:val="afffff2"/>
            <w:noProof/>
          </w:rPr>
          <w:t>ACL (Access Control List)</w:t>
        </w:r>
        <w:r w:rsidR="002B424F">
          <w:rPr>
            <w:noProof/>
            <w:webHidden/>
          </w:rPr>
          <w:tab/>
        </w:r>
        <w:r w:rsidR="002B424F">
          <w:rPr>
            <w:noProof/>
            <w:webHidden/>
          </w:rPr>
          <w:fldChar w:fldCharType="begin"/>
        </w:r>
        <w:r w:rsidR="002B424F">
          <w:rPr>
            <w:noProof/>
            <w:webHidden/>
          </w:rPr>
          <w:instrText xml:space="preserve"> PAGEREF _Toc445130743 \h </w:instrText>
        </w:r>
        <w:r w:rsidR="002B424F">
          <w:rPr>
            <w:noProof/>
            <w:webHidden/>
          </w:rPr>
        </w:r>
        <w:r w:rsidR="002B424F">
          <w:rPr>
            <w:noProof/>
            <w:webHidden/>
          </w:rPr>
          <w:fldChar w:fldCharType="separate"/>
        </w:r>
        <w:r w:rsidR="002B424F">
          <w:rPr>
            <w:noProof/>
            <w:webHidden/>
          </w:rPr>
          <w:t>51</w:t>
        </w:r>
        <w:r w:rsidR="002B424F">
          <w:rPr>
            <w:noProof/>
            <w:webHidden/>
          </w:rPr>
          <w:fldChar w:fldCharType="end"/>
        </w:r>
      </w:hyperlink>
    </w:p>
    <w:p w14:paraId="7054DEE3" w14:textId="77777777" w:rsidR="002B424F" w:rsidRDefault="00431AF8">
      <w:pPr>
        <w:pStyle w:val="30"/>
        <w:rPr>
          <w:rFonts w:asciiTheme="minorHAnsi" w:eastAsiaTheme="minorEastAsia" w:hAnsiTheme="minorHAnsi" w:cstheme="minorBidi"/>
          <w:snapToGrid/>
          <w:kern w:val="0"/>
          <w:sz w:val="22"/>
          <w:szCs w:val="22"/>
        </w:rPr>
      </w:pPr>
      <w:hyperlink w:anchor="_Toc445130744" w:history="1">
        <w:r w:rsidR="002B424F" w:rsidRPr="00C974CF">
          <w:rPr>
            <w:rStyle w:val="afffff2"/>
          </w:rPr>
          <w:t>Rules for ACL Creation</w:t>
        </w:r>
        <w:r w:rsidR="002B424F">
          <w:rPr>
            <w:webHidden/>
          </w:rPr>
          <w:tab/>
        </w:r>
        <w:r w:rsidR="002B424F">
          <w:rPr>
            <w:webHidden/>
          </w:rPr>
          <w:fldChar w:fldCharType="begin"/>
        </w:r>
        <w:r w:rsidR="002B424F">
          <w:rPr>
            <w:webHidden/>
          </w:rPr>
          <w:instrText xml:space="preserve"> PAGEREF _Toc445130744 \h </w:instrText>
        </w:r>
        <w:r w:rsidR="002B424F">
          <w:rPr>
            <w:webHidden/>
          </w:rPr>
        </w:r>
        <w:r w:rsidR="002B424F">
          <w:rPr>
            <w:webHidden/>
          </w:rPr>
          <w:fldChar w:fldCharType="separate"/>
        </w:r>
        <w:r w:rsidR="002B424F">
          <w:rPr>
            <w:webHidden/>
          </w:rPr>
          <w:t>51</w:t>
        </w:r>
        <w:r w:rsidR="002B424F">
          <w:rPr>
            <w:webHidden/>
          </w:rPr>
          <w:fldChar w:fldCharType="end"/>
        </w:r>
      </w:hyperlink>
    </w:p>
    <w:p w14:paraId="02F78CC6" w14:textId="77777777" w:rsidR="002B424F" w:rsidRDefault="00431AF8">
      <w:pPr>
        <w:pStyle w:val="30"/>
        <w:rPr>
          <w:rFonts w:asciiTheme="minorHAnsi" w:eastAsiaTheme="minorEastAsia" w:hAnsiTheme="minorHAnsi" w:cstheme="minorBidi"/>
          <w:snapToGrid/>
          <w:kern w:val="0"/>
          <w:sz w:val="22"/>
          <w:szCs w:val="22"/>
        </w:rPr>
      </w:pPr>
      <w:hyperlink w:anchor="_Toc445130745" w:history="1">
        <w:r w:rsidR="002B424F" w:rsidRPr="00C974CF">
          <w:rPr>
            <w:rStyle w:val="afffff2"/>
          </w:rPr>
          <w:t>Configuration of Standard IP Access List</w:t>
        </w:r>
        <w:r w:rsidR="002B424F">
          <w:rPr>
            <w:webHidden/>
          </w:rPr>
          <w:tab/>
        </w:r>
        <w:r w:rsidR="002B424F">
          <w:rPr>
            <w:webHidden/>
          </w:rPr>
          <w:fldChar w:fldCharType="begin"/>
        </w:r>
        <w:r w:rsidR="002B424F">
          <w:rPr>
            <w:webHidden/>
          </w:rPr>
          <w:instrText xml:space="preserve"> PAGEREF _Toc445130745 \h </w:instrText>
        </w:r>
        <w:r w:rsidR="002B424F">
          <w:rPr>
            <w:webHidden/>
          </w:rPr>
        </w:r>
        <w:r w:rsidR="002B424F">
          <w:rPr>
            <w:webHidden/>
          </w:rPr>
          <w:fldChar w:fldCharType="separate"/>
        </w:r>
        <w:r w:rsidR="002B424F">
          <w:rPr>
            <w:webHidden/>
          </w:rPr>
          <w:t>51</w:t>
        </w:r>
        <w:r w:rsidR="002B424F">
          <w:rPr>
            <w:webHidden/>
          </w:rPr>
          <w:fldChar w:fldCharType="end"/>
        </w:r>
      </w:hyperlink>
    </w:p>
    <w:p w14:paraId="6DE04764" w14:textId="77777777" w:rsidR="002B424F" w:rsidRDefault="00431AF8">
      <w:pPr>
        <w:pStyle w:val="30"/>
        <w:rPr>
          <w:rFonts w:asciiTheme="minorHAnsi" w:eastAsiaTheme="minorEastAsia" w:hAnsiTheme="minorHAnsi" w:cstheme="minorBidi"/>
          <w:snapToGrid/>
          <w:kern w:val="0"/>
          <w:sz w:val="22"/>
          <w:szCs w:val="22"/>
        </w:rPr>
      </w:pPr>
      <w:hyperlink w:anchor="_Toc445130746" w:history="1">
        <w:r w:rsidR="002B424F" w:rsidRPr="00C974CF">
          <w:rPr>
            <w:rStyle w:val="afffff2"/>
          </w:rPr>
          <w:t>Configuration of Access List for Telnet Connection</w:t>
        </w:r>
        <w:r w:rsidR="002B424F">
          <w:rPr>
            <w:webHidden/>
          </w:rPr>
          <w:tab/>
        </w:r>
        <w:r w:rsidR="002B424F">
          <w:rPr>
            <w:webHidden/>
          </w:rPr>
          <w:fldChar w:fldCharType="begin"/>
        </w:r>
        <w:r w:rsidR="002B424F">
          <w:rPr>
            <w:webHidden/>
          </w:rPr>
          <w:instrText xml:space="preserve"> PAGEREF _Toc445130746 \h </w:instrText>
        </w:r>
        <w:r w:rsidR="002B424F">
          <w:rPr>
            <w:webHidden/>
          </w:rPr>
        </w:r>
        <w:r w:rsidR="002B424F">
          <w:rPr>
            <w:webHidden/>
          </w:rPr>
          <w:fldChar w:fldCharType="separate"/>
        </w:r>
        <w:r w:rsidR="002B424F">
          <w:rPr>
            <w:webHidden/>
          </w:rPr>
          <w:t>52</w:t>
        </w:r>
        <w:r w:rsidR="002B424F">
          <w:rPr>
            <w:webHidden/>
          </w:rPr>
          <w:fldChar w:fldCharType="end"/>
        </w:r>
      </w:hyperlink>
    </w:p>
    <w:p w14:paraId="501FC1C3" w14:textId="77777777" w:rsidR="002B424F" w:rsidRDefault="00431AF8">
      <w:pPr>
        <w:pStyle w:val="20"/>
        <w:rPr>
          <w:rFonts w:asciiTheme="minorHAnsi" w:eastAsiaTheme="minorEastAsia" w:hAnsiTheme="minorHAnsi" w:cstheme="minorBidi"/>
          <w:noProof/>
          <w:snapToGrid/>
          <w:kern w:val="0"/>
          <w:sz w:val="22"/>
          <w:szCs w:val="22"/>
        </w:rPr>
      </w:pPr>
      <w:hyperlink w:anchor="_Toc445130747" w:history="1">
        <w:r w:rsidR="002B424F" w:rsidRPr="00C974CF">
          <w:rPr>
            <w:rStyle w:val="afffff2"/>
            <w:noProof/>
          </w:rPr>
          <w:t>Banner Configuration</w:t>
        </w:r>
        <w:r w:rsidR="002B424F">
          <w:rPr>
            <w:noProof/>
            <w:webHidden/>
          </w:rPr>
          <w:tab/>
        </w:r>
        <w:r w:rsidR="002B424F">
          <w:rPr>
            <w:noProof/>
            <w:webHidden/>
          </w:rPr>
          <w:fldChar w:fldCharType="begin"/>
        </w:r>
        <w:r w:rsidR="002B424F">
          <w:rPr>
            <w:noProof/>
            <w:webHidden/>
          </w:rPr>
          <w:instrText xml:space="preserve"> PAGEREF _Toc445130747 \h </w:instrText>
        </w:r>
        <w:r w:rsidR="002B424F">
          <w:rPr>
            <w:noProof/>
            <w:webHidden/>
          </w:rPr>
        </w:r>
        <w:r w:rsidR="002B424F">
          <w:rPr>
            <w:noProof/>
            <w:webHidden/>
          </w:rPr>
          <w:fldChar w:fldCharType="separate"/>
        </w:r>
        <w:r w:rsidR="002B424F">
          <w:rPr>
            <w:noProof/>
            <w:webHidden/>
          </w:rPr>
          <w:t>53</w:t>
        </w:r>
        <w:r w:rsidR="002B424F">
          <w:rPr>
            <w:noProof/>
            <w:webHidden/>
          </w:rPr>
          <w:fldChar w:fldCharType="end"/>
        </w:r>
      </w:hyperlink>
    </w:p>
    <w:p w14:paraId="6D593F1D" w14:textId="77777777" w:rsidR="002B424F" w:rsidRDefault="00431AF8">
      <w:pPr>
        <w:pStyle w:val="20"/>
        <w:rPr>
          <w:rFonts w:asciiTheme="minorHAnsi" w:eastAsiaTheme="minorEastAsia" w:hAnsiTheme="minorHAnsi" w:cstheme="minorBidi"/>
          <w:noProof/>
          <w:snapToGrid/>
          <w:kern w:val="0"/>
          <w:sz w:val="22"/>
          <w:szCs w:val="22"/>
        </w:rPr>
      </w:pPr>
      <w:hyperlink w:anchor="_Toc445130748" w:history="1">
        <w:r w:rsidR="002B424F" w:rsidRPr="00C974CF">
          <w:rPr>
            <w:rStyle w:val="afffff2"/>
            <w:noProof/>
          </w:rPr>
          <w:t>AFSMGR (Alarm Fault Status Manager)</w:t>
        </w:r>
        <w:r w:rsidR="002B424F">
          <w:rPr>
            <w:noProof/>
            <w:webHidden/>
          </w:rPr>
          <w:tab/>
        </w:r>
        <w:r w:rsidR="002B424F">
          <w:rPr>
            <w:noProof/>
            <w:webHidden/>
          </w:rPr>
          <w:fldChar w:fldCharType="begin"/>
        </w:r>
        <w:r w:rsidR="002B424F">
          <w:rPr>
            <w:noProof/>
            <w:webHidden/>
          </w:rPr>
          <w:instrText xml:space="preserve"> PAGEREF _Toc445130748 \h </w:instrText>
        </w:r>
        <w:r w:rsidR="002B424F">
          <w:rPr>
            <w:noProof/>
            <w:webHidden/>
          </w:rPr>
        </w:r>
        <w:r w:rsidR="002B424F">
          <w:rPr>
            <w:noProof/>
            <w:webHidden/>
          </w:rPr>
          <w:fldChar w:fldCharType="separate"/>
        </w:r>
        <w:r w:rsidR="002B424F">
          <w:rPr>
            <w:noProof/>
            <w:webHidden/>
          </w:rPr>
          <w:t>55</w:t>
        </w:r>
        <w:r w:rsidR="002B424F">
          <w:rPr>
            <w:noProof/>
            <w:webHidden/>
          </w:rPr>
          <w:fldChar w:fldCharType="end"/>
        </w:r>
      </w:hyperlink>
    </w:p>
    <w:p w14:paraId="13D71D3F" w14:textId="77777777" w:rsidR="002B424F" w:rsidRDefault="00431AF8">
      <w:pPr>
        <w:pStyle w:val="30"/>
        <w:rPr>
          <w:rFonts w:asciiTheme="minorHAnsi" w:eastAsiaTheme="minorEastAsia" w:hAnsiTheme="minorHAnsi" w:cstheme="minorBidi"/>
          <w:snapToGrid/>
          <w:kern w:val="0"/>
          <w:sz w:val="22"/>
          <w:szCs w:val="22"/>
        </w:rPr>
      </w:pPr>
      <w:hyperlink w:anchor="_Toc445130749" w:history="1">
        <w:r w:rsidR="002B424F" w:rsidRPr="00C974CF">
          <w:rPr>
            <w:rStyle w:val="afffff2"/>
          </w:rPr>
          <w:t>Setting AFS Alarm</w:t>
        </w:r>
        <w:r w:rsidR="002B424F">
          <w:rPr>
            <w:webHidden/>
          </w:rPr>
          <w:tab/>
        </w:r>
        <w:r w:rsidR="002B424F">
          <w:rPr>
            <w:webHidden/>
          </w:rPr>
          <w:fldChar w:fldCharType="begin"/>
        </w:r>
        <w:r w:rsidR="002B424F">
          <w:rPr>
            <w:webHidden/>
          </w:rPr>
          <w:instrText xml:space="preserve"> PAGEREF _Toc445130749 \h </w:instrText>
        </w:r>
        <w:r w:rsidR="002B424F">
          <w:rPr>
            <w:webHidden/>
          </w:rPr>
        </w:r>
        <w:r w:rsidR="002B424F">
          <w:rPr>
            <w:webHidden/>
          </w:rPr>
          <w:fldChar w:fldCharType="separate"/>
        </w:r>
        <w:r w:rsidR="002B424F">
          <w:rPr>
            <w:webHidden/>
          </w:rPr>
          <w:t>55</w:t>
        </w:r>
        <w:r w:rsidR="002B424F">
          <w:rPr>
            <w:webHidden/>
          </w:rPr>
          <w:fldChar w:fldCharType="end"/>
        </w:r>
      </w:hyperlink>
    </w:p>
    <w:p w14:paraId="3E89A7F8" w14:textId="77777777" w:rsidR="002B424F" w:rsidRDefault="00431AF8">
      <w:pPr>
        <w:pStyle w:val="30"/>
        <w:rPr>
          <w:rFonts w:asciiTheme="minorHAnsi" w:eastAsiaTheme="minorEastAsia" w:hAnsiTheme="minorHAnsi" w:cstheme="minorBidi"/>
          <w:snapToGrid/>
          <w:kern w:val="0"/>
          <w:sz w:val="22"/>
          <w:szCs w:val="22"/>
        </w:rPr>
      </w:pPr>
      <w:hyperlink w:anchor="_Toc445130750" w:history="1">
        <w:r w:rsidR="002B424F" w:rsidRPr="00C974CF">
          <w:rPr>
            <w:rStyle w:val="afffff2"/>
          </w:rPr>
          <w:t>Clear AFS Alarm Event</w:t>
        </w:r>
        <w:r w:rsidR="002B424F">
          <w:rPr>
            <w:webHidden/>
          </w:rPr>
          <w:tab/>
        </w:r>
        <w:r w:rsidR="002B424F">
          <w:rPr>
            <w:webHidden/>
          </w:rPr>
          <w:fldChar w:fldCharType="begin"/>
        </w:r>
        <w:r w:rsidR="002B424F">
          <w:rPr>
            <w:webHidden/>
          </w:rPr>
          <w:instrText xml:space="preserve"> PAGEREF _Toc445130750 \h </w:instrText>
        </w:r>
        <w:r w:rsidR="002B424F">
          <w:rPr>
            <w:webHidden/>
          </w:rPr>
        </w:r>
        <w:r w:rsidR="002B424F">
          <w:rPr>
            <w:webHidden/>
          </w:rPr>
          <w:fldChar w:fldCharType="separate"/>
        </w:r>
        <w:r w:rsidR="002B424F">
          <w:rPr>
            <w:webHidden/>
          </w:rPr>
          <w:t>56</w:t>
        </w:r>
        <w:r w:rsidR="002B424F">
          <w:rPr>
            <w:webHidden/>
          </w:rPr>
          <w:fldChar w:fldCharType="end"/>
        </w:r>
      </w:hyperlink>
    </w:p>
    <w:p w14:paraId="41FDA3C5" w14:textId="77777777" w:rsidR="002B424F" w:rsidRDefault="00431AF8">
      <w:pPr>
        <w:pStyle w:val="30"/>
        <w:rPr>
          <w:rFonts w:asciiTheme="minorHAnsi" w:eastAsiaTheme="minorEastAsia" w:hAnsiTheme="minorHAnsi" w:cstheme="minorBidi"/>
          <w:snapToGrid/>
          <w:kern w:val="0"/>
          <w:sz w:val="22"/>
          <w:szCs w:val="22"/>
        </w:rPr>
      </w:pPr>
      <w:hyperlink w:anchor="_Toc445130751" w:history="1">
        <w:r w:rsidR="002B424F" w:rsidRPr="00C974CF">
          <w:rPr>
            <w:rStyle w:val="afffff2"/>
          </w:rPr>
          <w:t>Clearing AFS history</w:t>
        </w:r>
        <w:r w:rsidR="002B424F">
          <w:rPr>
            <w:webHidden/>
          </w:rPr>
          <w:tab/>
        </w:r>
        <w:r w:rsidR="002B424F">
          <w:rPr>
            <w:webHidden/>
          </w:rPr>
          <w:fldChar w:fldCharType="begin"/>
        </w:r>
        <w:r w:rsidR="002B424F">
          <w:rPr>
            <w:webHidden/>
          </w:rPr>
          <w:instrText xml:space="preserve"> PAGEREF _Toc445130751 \h </w:instrText>
        </w:r>
        <w:r w:rsidR="002B424F">
          <w:rPr>
            <w:webHidden/>
          </w:rPr>
        </w:r>
        <w:r w:rsidR="002B424F">
          <w:rPr>
            <w:webHidden/>
          </w:rPr>
          <w:fldChar w:fldCharType="separate"/>
        </w:r>
        <w:r w:rsidR="002B424F">
          <w:rPr>
            <w:webHidden/>
          </w:rPr>
          <w:t>56</w:t>
        </w:r>
        <w:r w:rsidR="002B424F">
          <w:rPr>
            <w:webHidden/>
          </w:rPr>
          <w:fldChar w:fldCharType="end"/>
        </w:r>
      </w:hyperlink>
    </w:p>
    <w:p w14:paraId="3A808BC4" w14:textId="77777777" w:rsidR="002B424F" w:rsidRDefault="00431AF8">
      <w:pPr>
        <w:pStyle w:val="30"/>
        <w:rPr>
          <w:rFonts w:asciiTheme="minorHAnsi" w:eastAsiaTheme="minorEastAsia" w:hAnsiTheme="minorHAnsi" w:cstheme="minorBidi"/>
          <w:snapToGrid/>
          <w:kern w:val="0"/>
          <w:sz w:val="22"/>
          <w:szCs w:val="22"/>
        </w:rPr>
      </w:pPr>
      <w:hyperlink w:anchor="_Toc445130752" w:history="1">
        <w:r w:rsidR="002B424F" w:rsidRPr="00C974CF">
          <w:rPr>
            <w:rStyle w:val="afffff2"/>
          </w:rPr>
          <w:t>Setting AFS Masking Function</w:t>
        </w:r>
        <w:r w:rsidR="002B424F">
          <w:rPr>
            <w:webHidden/>
          </w:rPr>
          <w:tab/>
        </w:r>
        <w:r w:rsidR="002B424F">
          <w:rPr>
            <w:webHidden/>
          </w:rPr>
          <w:fldChar w:fldCharType="begin"/>
        </w:r>
        <w:r w:rsidR="002B424F">
          <w:rPr>
            <w:webHidden/>
          </w:rPr>
          <w:instrText xml:space="preserve"> PAGEREF _Toc445130752 \h </w:instrText>
        </w:r>
        <w:r w:rsidR="002B424F">
          <w:rPr>
            <w:webHidden/>
          </w:rPr>
        </w:r>
        <w:r w:rsidR="002B424F">
          <w:rPr>
            <w:webHidden/>
          </w:rPr>
          <w:fldChar w:fldCharType="separate"/>
        </w:r>
        <w:r w:rsidR="002B424F">
          <w:rPr>
            <w:webHidden/>
          </w:rPr>
          <w:t>57</w:t>
        </w:r>
        <w:r w:rsidR="002B424F">
          <w:rPr>
            <w:webHidden/>
          </w:rPr>
          <w:fldChar w:fldCharType="end"/>
        </w:r>
      </w:hyperlink>
    </w:p>
    <w:p w14:paraId="707EB7D1" w14:textId="77777777" w:rsidR="002B424F" w:rsidRDefault="00431AF8">
      <w:pPr>
        <w:pStyle w:val="30"/>
        <w:rPr>
          <w:rFonts w:asciiTheme="minorHAnsi" w:eastAsiaTheme="minorEastAsia" w:hAnsiTheme="minorHAnsi" w:cstheme="minorBidi"/>
          <w:snapToGrid/>
          <w:kern w:val="0"/>
          <w:sz w:val="22"/>
          <w:szCs w:val="22"/>
        </w:rPr>
      </w:pPr>
      <w:hyperlink w:anchor="_Toc445130753" w:history="1">
        <w:r w:rsidR="002B424F" w:rsidRPr="00C974CF">
          <w:rPr>
            <w:rStyle w:val="afffff2"/>
          </w:rPr>
          <w:t>Setting AFS Severity Class</w:t>
        </w:r>
        <w:r w:rsidR="002B424F">
          <w:rPr>
            <w:webHidden/>
          </w:rPr>
          <w:tab/>
        </w:r>
        <w:r w:rsidR="002B424F">
          <w:rPr>
            <w:webHidden/>
          </w:rPr>
          <w:fldChar w:fldCharType="begin"/>
        </w:r>
        <w:r w:rsidR="002B424F">
          <w:rPr>
            <w:webHidden/>
          </w:rPr>
          <w:instrText xml:space="preserve"> PAGEREF _Toc445130753 \h </w:instrText>
        </w:r>
        <w:r w:rsidR="002B424F">
          <w:rPr>
            <w:webHidden/>
          </w:rPr>
        </w:r>
        <w:r w:rsidR="002B424F">
          <w:rPr>
            <w:webHidden/>
          </w:rPr>
          <w:fldChar w:fldCharType="separate"/>
        </w:r>
        <w:r w:rsidR="002B424F">
          <w:rPr>
            <w:webHidden/>
          </w:rPr>
          <w:t>57</w:t>
        </w:r>
        <w:r w:rsidR="002B424F">
          <w:rPr>
            <w:webHidden/>
          </w:rPr>
          <w:fldChar w:fldCharType="end"/>
        </w:r>
      </w:hyperlink>
    </w:p>
    <w:p w14:paraId="485EB00E" w14:textId="77777777" w:rsidR="002B424F" w:rsidRDefault="00431AF8">
      <w:pPr>
        <w:pStyle w:val="30"/>
        <w:rPr>
          <w:rFonts w:asciiTheme="minorHAnsi" w:eastAsiaTheme="minorEastAsia" w:hAnsiTheme="minorHAnsi" w:cstheme="minorBidi"/>
          <w:snapToGrid/>
          <w:kern w:val="0"/>
          <w:sz w:val="22"/>
          <w:szCs w:val="22"/>
        </w:rPr>
      </w:pPr>
      <w:hyperlink w:anchor="_Toc445130754" w:history="1">
        <w:r w:rsidR="002B424F" w:rsidRPr="00C974CF">
          <w:rPr>
            <w:rStyle w:val="afffff2"/>
          </w:rPr>
          <w:t>Setting AFS SNMP Trap</w:t>
        </w:r>
        <w:r w:rsidR="002B424F">
          <w:rPr>
            <w:webHidden/>
          </w:rPr>
          <w:tab/>
        </w:r>
        <w:r w:rsidR="002B424F">
          <w:rPr>
            <w:webHidden/>
          </w:rPr>
          <w:fldChar w:fldCharType="begin"/>
        </w:r>
        <w:r w:rsidR="002B424F">
          <w:rPr>
            <w:webHidden/>
          </w:rPr>
          <w:instrText xml:space="preserve"> PAGEREF _Toc445130754 \h </w:instrText>
        </w:r>
        <w:r w:rsidR="002B424F">
          <w:rPr>
            <w:webHidden/>
          </w:rPr>
        </w:r>
        <w:r w:rsidR="002B424F">
          <w:rPr>
            <w:webHidden/>
          </w:rPr>
          <w:fldChar w:fldCharType="separate"/>
        </w:r>
        <w:r w:rsidR="002B424F">
          <w:rPr>
            <w:webHidden/>
          </w:rPr>
          <w:t>58</w:t>
        </w:r>
        <w:r w:rsidR="002B424F">
          <w:rPr>
            <w:webHidden/>
          </w:rPr>
          <w:fldChar w:fldCharType="end"/>
        </w:r>
      </w:hyperlink>
    </w:p>
    <w:p w14:paraId="7394EEE9" w14:textId="77777777" w:rsidR="002B424F" w:rsidRDefault="00431AF8">
      <w:pPr>
        <w:pStyle w:val="30"/>
        <w:rPr>
          <w:rFonts w:asciiTheme="minorHAnsi" w:eastAsiaTheme="minorEastAsia" w:hAnsiTheme="minorHAnsi" w:cstheme="minorBidi"/>
          <w:snapToGrid/>
          <w:kern w:val="0"/>
          <w:sz w:val="22"/>
          <w:szCs w:val="22"/>
        </w:rPr>
      </w:pPr>
      <w:hyperlink w:anchor="_Toc445130755" w:history="1">
        <w:r w:rsidR="002B424F" w:rsidRPr="00C974CF">
          <w:rPr>
            <w:rStyle w:val="afffff2"/>
          </w:rPr>
          <w:t>Changing AFS Configuration with default-config</w:t>
        </w:r>
        <w:r w:rsidR="002B424F">
          <w:rPr>
            <w:webHidden/>
          </w:rPr>
          <w:tab/>
        </w:r>
        <w:r w:rsidR="002B424F">
          <w:rPr>
            <w:webHidden/>
          </w:rPr>
          <w:fldChar w:fldCharType="begin"/>
        </w:r>
        <w:r w:rsidR="002B424F">
          <w:rPr>
            <w:webHidden/>
          </w:rPr>
          <w:instrText xml:space="preserve"> PAGEREF _Toc445130755 \h </w:instrText>
        </w:r>
        <w:r w:rsidR="002B424F">
          <w:rPr>
            <w:webHidden/>
          </w:rPr>
        </w:r>
        <w:r w:rsidR="002B424F">
          <w:rPr>
            <w:webHidden/>
          </w:rPr>
          <w:fldChar w:fldCharType="separate"/>
        </w:r>
        <w:r w:rsidR="002B424F">
          <w:rPr>
            <w:webHidden/>
          </w:rPr>
          <w:t>59</w:t>
        </w:r>
        <w:r w:rsidR="002B424F">
          <w:rPr>
            <w:webHidden/>
          </w:rPr>
          <w:fldChar w:fldCharType="end"/>
        </w:r>
      </w:hyperlink>
    </w:p>
    <w:p w14:paraId="339E5B14"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756" w:history="1">
        <w:r w:rsidR="002B424F" w:rsidRPr="00C974CF">
          <w:rPr>
            <w:rStyle w:val="afffff2"/>
            <w:noProof/>
            <w14:scene3d>
              <w14:camera w14:prst="orthographicFront"/>
              <w14:lightRig w14:rig="threePt" w14:dir="t">
                <w14:rot w14:lat="0" w14:lon="0" w14:rev="0"/>
              </w14:lightRig>
            </w14:scene3d>
          </w:rPr>
          <w:t>Chapter 2.</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Interface environment setting</w:t>
        </w:r>
        <w:r w:rsidR="002B424F">
          <w:rPr>
            <w:noProof/>
            <w:webHidden/>
          </w:rPr>
          <w:tab/>
        </w:r>
        <w:r w:rsidR="002B424F">
          <w:rPr>
            <w:noProof/>
            <w:webHidden/>
          </w:rPr>
          <w:fldChar w:fldCharType="begin"/>
        </w:r>
        <w:r w:rsidR="002B424F">
          <w:rPr>
            <w:noProof/>
            <w:webHidden/>
          </w:rPr>
          <w:instrText xml:space="preserve"> PAGEREF _Toc445130756 \h </w:instrText>
        </w:r>
        <w:r w:rsidR="002B424F">
          <w:rPr>
            <w:noProof/>
            <w:webHidden/>
          </w:rPr>
        </w:r>
        <w:r w:rsidR="002B424F">
          <w:rPr>
            <w:noProof/>
            <w:webHidden/>
          </w:rPr>
          <w:fldChar w:fldCharType="separate"/>
        </w:r>
        <w:r w:rsidR="002B424F">
          <w:rPr>
            <w:noProof/>
            <w:webHidden/>
          </w:rPr>
          <w:t>60</w:t>
        </w:r>
        <w:r w:rsidR="002B424F">
          <w:rPr>
            <w:noProof/>
            <w:webHidden/>
          </w:rPr>
          <w:fldChar w:fldCharType="end"/>
        </w:r>
      </w:hyperlink>
    </w:p>
    <w:p w14:paraId="5D18E09C" w14:textId="77777777" w:rsidR="002B424F" w:rsidRDefault="00431AF8">
      <w:pPr>
        <w:pStyle w:val="20"/>
        <w:rPr>
          <w:rFonts w:asciiTheme="minorHAnsi" w:eastAsiaTheme="minorEastAsia" w:hAnsiTheme="minorHAnsi" w:cstheme="minorBidi"/>
          <w:noProof/>
          <w:snapToGrid/>
          <w:kern w:val="0"/>
          <w:sz w:val="22"/>
          <w:szCs w:val="22"/>
        </w:rPr>
      </w:pPr>
      <w:hyperlink w:anchor="_Toc445130757" w:history="1">
        <w:r w:rsidR="002B424F" w:rsidRPr="00C974CF">
          <w:rPr>
            <w:rStyle w:val="afffff2"/>
            <w:noProof/>
          </w:rPr>
          <w:t>Overview</w:t>
        </w:r>
        <w:r w:rsidR="002B424F">
          <w:rPr>
            <w:noProof/>
            <w:webHidden/>
          </w:rPr>
          <w:tab/>
        </w:r>
        <w:r w:rsidR="002B424F">
          <w:rPr>
            <w:noProof/>
            <w:webHidden/>
          </w:rPr>
          <w:fldChar w:fldCharType="begin"/>
        </w:r>
        <w:r w:rsidR="002B424F">
          <w:rPr>
            <w:noProof/>
            <w:webHidden/>
          </w:rPr>
          <w:instrText xml:space="preserve"> PAGEREF _Toc445130757 \h </w:instrText>
        </w:r>
        <w:r w:rsidR="002B424F">
          <w:rPr>
            <w:noProof/>
            <w:webHidden/>
          </w:rPr>
        </w:r>
        <w:r w:rsidR="002B424F">
          <w:rPr>
            <w:noProof/>
            <w:webHidden/>
          </w:rPr>
          <w:fldChar w:fldCharType="separate"/>
        </w:r>
        <w:r w:rsidR="002B424F">
          <w:rPr>
            <w:noProof/>
            <w:webHidden/>
          </w:rPr>
          <w:t>61</w:t>
        </w:r>
        <w:r w:rsidR="002B424F">
          <w:rPr>
            <w:noProof/>
            <w:webHidden/>
          </w:rPr>
          <w:fldChar w:fldCharType="end"/>
        </w:r>
      </w:hyperlink>
    </w:p>
    <w:p w14:paraId="1E6DB26A" w14:textId="77777777" w:rsidR="002B424F" w:rsidRDefault="00431AF8">
      <w:pPr>
        <w:pStyle w:val="20"/>
        <w:rPr>
          <w:rFonts w:asciiTheme="minorHAnsi" w:eastAsiaTheme="minorEastAsia" w:hAnsiTheme="minorHAnsi" w:cstheme="minorBidi"/>
          <w:noProof/>
          <w:snapToGrid/>
          <w:kern w:val="0"/>
          <w:sz w:val="22"/>
          <w:szCs w:val="22"/>
        </w:rPr>
      </w:pPr>
      <w:hyperlink w:anchor="_Toc445130758" w:history="1">
        <w:r w:rsidR="002B424F" w:rsidRPr="00C974CF">
          <w:rPr>
            <w:rStyle w:val="afffff2"/>
            <w:noProof/>
          </w:rPr>
          <w:t>Common Commands</w:t>
        </w:r>
        <w:r w:rsidR="002B424F">
          <w:rPr>
            <w:noProof/>
            <w:webHidden/>
          </w:rPr>
          <w:tab/>
        </w:r>
        <w:r w:rsidR="002B424F">
          <w:rPr>
            <w:noProof/>
            <w:webHidden/>
          </w:rPr>
          <w:fldChar w:fldCharType="begin"/>
        </w:r>
        <w:r w:rsidR="002B424F">
          <w:rPr>
            <w:noProof/>
            <w:webHidden/>
          </w:rPr>
          <w:instrText xml:space="preserve"> PAGEREF _Toc445130758 \h </w:instrText>
        </w:r>
        <w:r w:rsidR="002B424F">
          <w:rPr>
            <w:noProof/>
            <w:webHidden/>
          </w:rPr>
        </w:r>
        <w:r w:rsidR="002B424F">
          <w:rPr>
            <w:noProof/>
            <w:webHidden/>
          </w:rPr>
          <w:fldChar w:fldCharType="separate"/>
        </w:r>
        <w:r w:rsidR="002B424F">
          <w:rPr>
            <w:noProof/>
            <w:webHidden/>
          </w:rPr>
          <w:t>62</w:t>
        </w:r>
        <w:r w:rsidR="002B424F">
          <w:rPr>
            <w:noProof/>
            <w:webHidden/>
          </w:rPr>
          <w:fldChar w:fldCharType="end"/>
        </w:r>
      </w:hyperlink>
    </w:p>
    <w:p w14:paraId="71625C01" w14:textId="77777777" w:rsidR="002B424F" w:rsidRDefault="00431AF8">
      <w:pPr>
        <w:pStyle w:val="30"/>
        <w:rPr>
          <w:rFonts w:asciiTheme="minorHAnsi" w:eastAsiaTheme="minorEastAsia" w:hAnsiTheme="minorHAnsi" w:cstheme="minorBidi"/>
          <w:snapToGrid/>
          <w:kern w:val="0"/>
          <w:sz w:val="22"/>
          <w:szCs w:val="22"/>
        </w:rPr>
      </w:pPr>
      <w:hyperlink w:anchor="_Toc445130759" w:history="1">
        <w:r w:rsidR="002B424F" w:rsidRPr="00C974CF">
          <w:rPr>
            <w:rStyle w:val="afffff2"/>
          </w:rPr>
          <w:t>Interface name</w:t>
        </w:r>
        <w:r w:rsidR="002B424F">
          <w:rPr>
            <w:webHidden/>
          </w:rPr>
          <w:tab/>
        </w:r>
        <w:r w:rsidR="002B424F">
          <w:rPr>
            <w:webHidden/>
          </w:rPr>
          <w:fldChar w:fldCharType="begin"/>
        </w:r>
        <w:r w:rsidR="002B424F">
          <w:rPr>
            <w:webHidden/>
          </w:rPr>
          <w:instrText xml:space="preserve"> PAGEREF _Toc445130759 \h </w:instrText>
        </w:r>
        <w:r w:rsidR="002B424F">
          <w:rPr>
            <w:webHidden/>
          </w:rPr>
        </w:r>
        <w:r w:rsidR="002B424F">
          <w:rPr>
            <w:webHidden/>
          </w:rPr>
          <w:fldChar w:fldCharType="separate"/>
        </w:r>
        <w:r w:rsidR="002B424F">
          <w:rPr>
            <w:webHidden/>
          </w:rPr>
          <w:t>62</w:t>
        </w:r>
        <w:r w:rsidR="002B424F">
          <w:rPr>
            <w:webHidden/>
          </w:rPr>
          <w:fldChar w:fldCharType="end"/>
        </w:r>
      </w:hyperlink>
    </w:p>
    <w:p w14:paraId="657087D9" w14:textId="77777777" w:rsidR="002B424F" w:rsidRDefault="00431AF8">
      <w:pPr>
        <w:pStyle w:val="30"/>
        <w:rPr>
          <w:rFonts w:asciiTheme="minorHAnsi" w:eastAsiaTheme="minorEastAsia" w:hAnsiTheme="minorHAnsi" w:cstheme="minorBidi"/>
          <w:snapToGrid/>
          <w:kern w:val="0"/>
          <w:sz w:val="22"/>
          <w:szCs w:val="22"/>
        </w:rPr>
      </w:pPr>
      <w:hyperlink w:anchor="_Toc445130760" w:history="1">
        <w:r w:rsidR="002B424F" w:rsidRPr="00C974CF">
          <w:rPr>
            <w:rStyle w:val="afffff2"/>
          </w:rPr>
          <w:t>Interface id</w:t>
        </w:r>
        <w:r w:rsidR="002B424F">
          <w:rPr>
            <w:webHidden/>
          </w:rPr>
          <w:tab/>
        </w:r>
        <w:r w:rsidR="002B424F">
          <w:rPr>
            <w:webHidden/>
          </w:rPr>
          <w:fldChar w:fldCharType="begin"/>
        </w:r>
        <w:r w:rsidR="002B424F">
          <w:rPr>
            <w:webHidden/>
          </w:rPr>
          <w:instrText xml:space="preserve"> PAGEREF _Toc445130760 \h </w:instrText>
        </w:r>
        <w:r w:rsidR="002B424F">
          <w:rPr>
            <w:webHidden/>
          </w:rPr>
        </w:r>
        <w:r w:rsidR="002B424F">
          <w:rPr>
            <w:webHidden/>
          </w:rPr>
          <w:fldChar w:fldCharType="separate"/>
        </w:r>
        <w:r w:rsidR="002B424F">
          <w:rPr>
            <w:webHidden/>
          </w:rPr>
          <w:t>62</w:t>
        </w:r>
        <w:r w:rsidR="002B424F">
          <w:rPr>
            <w:webHidden/>
          </w:rPr>
          <w:fldChar w:fldCharType="end"/>
        </w:r>
      </w:hyperlink>
    </w:p>
    <w:p w14:paraId="291888D8" w14:textId="77777777" w:rsidR="002B424F" w:rsidRDefault="00431AF8">
      <w:pPr>
        <w:pStyle w:val="30"/>
        <w:rPr>
          <w:rFonts w:asciiTheme="minorHAnsi" w:eastAsiaTheme="minorEastAsia" w:hAnsiTheme="minorHAnsi" w:cstheme="minorBidi"/>
          <w:snapToGrid/>
          <w:kern w:val="0"/>
          <w:sz w:val="22"/>
          <w:szCs w:val="22"/>
        </w:rPr>
      </w:pPr>
      <w:hyperlink w:anchor="_Toc445130761" w:history="1">
        <w:r w:rsidR="002B424F" w:rsidRPr="00C974CF">
          <w:rPr>
            <w:rStyle w:val="afffff2"/>
          </w:rPr>
          <w:t>Interface mode prompt</w:t>
        </w:r>
        <w:r w:rsidR="002B424F">
          <w:rPr>
            <w:webHidden/>
          </w:rPr>
          <w:tab/>
        </w:r>
        <w:r w:rsidR="002B424F">
          <w:rPr>
            <w:webHidden/>
          </w:rPr>
          <w:fldChar w:fldCharType="begin"/>
        </w:r>
        <w:r w:rsidR="002B424F">
          <w:rPr>
            <w:webHidden/>
          </w:rPr>
          <w:instrText xml:space="preserve"> PAGEREF _Toc445130761 \h </w:instrText>
        </w:r>
        <w:r w:rsidR="002B424F">
          <w:rPr>
            <w:webHidden/>
          </w:rPr>
        </w:r>
        <w:r w:rsidR="002B424F">
          <w:rPr>
            <w:webHidden/>
          </w:rPr>
          <w:fldChar w:fldCharType="separate"/>
        </w:r>
        <w:r w:rsidR="002B424F">
          <w:rPr>
            <w:webHidden/>
          </w:rPr>
          <w:t>63</w:t>
        </w:r>
        <w:r w:rsidR="002B424F">
          <w:rPr>
            <w:webHidden/>
          </w:rPr>
          <w:fldChar w:fldCharType="end"/>
        </w:r>
      </w:hyperlink>
    </w:p>
    <w:p w14:paraId="2D46875C" w14:textId="77777777" w:rsidR="002B424F" w:rsidRDefault="00431AF8">
      <w:pPr>
        <w:pStyle w:val="30"/>
        <w:rPr>
          <w:rFonts w:asciiTheme="minorHAnsi" w:eastAsiaTheme="minorEastAsia" w:hAnsiTheme="minorHAnsi" w:cstheme="minorBidi"/>
          <w:snapToGrid/>
          <w:kern w:val="0"/>
          <w:sz w:val="22"/>
          <w:szCs w:val="22"/>
        </w:rPr>
      </w:pPr>
      <w:hyperlink w:anchor="_Toc445130762" w:history="1">
        <w:r w:rsidR="002B424F" w:rsidRPr="00C974CF">
          <w:rPr>
            <w:rStyle w:val="afffff2"/>
          </w:rPr>
          <w:t>Description Command</w:t>
        </w:r>
        <w:r w:rsidR="002B424F">
          <w:rPr>
            <w:webHidden/>
          </w:rPr>
          <w:tab/>
        </w:r>
        <w:r w:rsidR="002B424F">
          <w:rPr>
            <w:webHidden/>
          </w:rPr>
          <w:fldChar w:fldCharType="begin"/>
        </w:r>
        <w:r w:rsidR="002B424F">
          <w:rPr>
            <w:webHidden/>
          </w:rPr>
          <w:instrText xml:space="preserve"> PAGEREF _Toc445130762 \h </w:instrText>
        </w:r>
        <w:r w:rsidR="002B424F">
          <w:rPr>
            <w:webHidden/>
          </w:rPr>
        </w:r>
        <w:r w:rsidR="002B424F">
          <w:rPr>
            <w:webHidden/>
          </w:rPr>
          <w:fldChar w:fldCharType="separate"/>
        </w:r>
        <w:r w:rsidR="002B424F">
          <w:rPr>
            <w:webHidden/>
          </w:rPr>
          <w:t>63</w:t>
        </w:r>
        <w:r w:rsidR="002B424F">
          <w:rPr>
            <w:webHidden/>
          </w:rPr>
          <w:fldChar w:fldCharType="end"/>
        </w:r>
      </w:hyperlink>
    </w:p>
    <w:p w14:paraId="05C39371" w14:textId="77777777" w:rsidR="002B424F" w:rsidRDefault="00431AF8">
      <w:pPr>
        <w:pStyle w:val="20"/>
        <w:rPr>
          <w:rFonts w:asciiTheme="minorHAnsi" w:eastAsiaTheme="minorEastAsia" w:hAnsiTheme="minorHAnsi" w:cstheme="minorBidi"/>
          <w:noProof/>
          <w:snapToGrid/>
          <w:kern w:val="0"/>
          <w:sz w:val="22"/>
          <w:szCs w:val="22"/>
        </w:rPr>
      </w:pPr>
      <w:hyperlink w:anchor="_Toc445130763" w:history="1">
        <w:r w:rsidR="002B424F" w:rsidRPr="00C974CF">
          <w:rPr>
            <w:rStyle w:val="afffff2"/>
            <w:noProof/>
          </w:rPr>
          <w:t>Show Interface Information</w:t>
        </w:r>
        <w:r w:rsidR="002B424F">
          <w:rPr>
            <w:noProof/>
            <w:webHidden/>
          </w:rPr>
          <w:tab/>
        </w:r>
        <w:r w:rsidR="002B424F">
          <w:rPr>
            <w:noProof/>
            <w:webHidden/>
          </w:rPr>
          <w:fldChar w:fldCharType="begin"/>
        </w:r>
        <w:r w:rsidR="002B424F">
          <w:rPr>
            <w:noProof/>
            <w:webHidden/>
          </w:rPr>
          <w:instrText xml:space="preserve"> PAGEREF _Toc445130763 \h </w:instrText>
        </w:r>
        <w:r w:rsidR="002B424F">
          <w:rPr>
            <w:noProof/>
            <w:webHidden/>
          </w:rPr>
        </w:r>
        <w:r w:rsidR="002B424F">
          <w:rPr>
            <w:noProof/>
            <w:webHidden/>
          </w:rPr>
          <w:fldChar w:fldCharType="separate"/>
        </w:r>
        <w:r w:rsidR="002B424F">
          <w:rPr>
            <w:noProof/>
            <w:webHidden/>
          </w:rPr>
          <w:t>64</w:t>
        </w:r>
        <w:r w:rsidR="002B424F">
          <w:rPr>
            <w:noProof/>
            <w:webHidden/>
          </w:rPr>
          <w:fldChar w:fldCharType="end"/>
        </w:r>
      </w:hyperlink>
    </w:p>
    <w:p w14:paraId="3AFC0050" w14:textId="77777777" w:rsidR="002B424F" w:rsidRDefault="00431AF8">
      <w:pPr>
        <w:pStyle w:val="30"/>
        <w:rPr>
          <w:rFonts w:asciiTheme="minorHAnsi" w:eastAsiaTheme="minorEastAsia" w:hAnsiTheme="minorHAnsi" w:cstheme="minorBidi"/>
          <w:snapToGrid/>
          <w:kern w:val="0"/>
          <w:sz w:val="22"/>
          <w:szCs w:val="22"/>
        </w:rPr>
      </w:pPr>
      <w:hyperlink w:anchor="_Toc445130764" w:history="1">
        <w:r w:rsidR="002B424F" w:rsidRPr="00C974CF">
          <w:rPr>
            <w:rStyle w:val="afffff2"/>
          </w:rPr>
          <w:t>Show interface Command</w:t>
        </w:r>
        <w:r w:rsidR="002B424F">
          <w:rPr>
            <w:webHidden/>
          </w:rPr>
          <w:tab/>
        </w:r>
        <w:r w:rsidR="002B424F">
          <w:rPr>
            <w:webHidden/>
          </w:rPr>
          <w:fldChar w:fldCharType="begin"/>
        </w:r>
        <w:r w:rsidR="002B424F">
          <w:rPr>
            <w:webHidden/>
          </w:rPr>
          <w:instrText xml:space="preserve"> PAGEREF _Toc445130764 \h </w:instrText>
        </w:r>
        <w:r w:rsidR="002B424F">
          <w:rPr>
            <w:webHidden/>
          </w:rPr>
        </w:r>
        <w:r w:rsidR="002B424F">
          <w:rPr>
            <w:webHidden/>
          </w:rPr>
          <w:fldChar w:fldCharType="separate"/>
        </w:r>
        <w:r w:rsidR="002B424F">
          <w:rPr>
            <w:webHidden/>
          </w:rPr>
          <w:t>64</w:t>
        </w:r>
        <w:r w:rsidR="002B424F">
          <w:rPr>
            <w:webHidden/>
          </w:rPr>
          <w:fldChar w:fldCharType="end"/>
        </w:r>
      </w:hyperlink>
    </w:p>
    <w:p w14:paraId="70A4C19F" w14:textId="77777777" w:rsidR="002B424F" w:rsidRDefault="00431AF8">
      <w:pPr>
        <w:pStyle w:val="30"/>
        <w:rPr>
          <w:rFonts w:asciiTheme="minorHAnsi" w:eastAsiaTheme="minorEastAsia" w:hAnsiTheme="minorHAnsi" w:cstheme="minorBidi"/>
          <w:snapToGrid/>
          <w:kern w:val="0"/>
          <w:sz w:val="22"/>
          <w:szCs w:val="22"/>
        </w:rPr>
      </w:pPr>
      <w:hyperlink w:anchor="_Toc445130765" w:history="1">
        <w:r w:rsidR="002B424F" w:rsidRPr="00C974CF">
          <w:rPr>
            <w:rStyle w:val="afffff2"/>
          </w:rPr>
          <w:t>Show Interface status Command</w:t>
        </w:r>
        <w:r w:rsidR="002B424F">
          <w:rPr>
            <w:webHidden/>
          </w:rPr>
          <w:tab/>
        </w:r>
        <w:r w:rsidR="002B424F">
          <w:rPr>
            <w:webHidden/>
          </w:rPr>
          <w:fldChar w:fldCharType="begin"/>
        </w:r>
        <w:r w:rsidR="002B424F">
          <w:rPr>
            <w:webHidden/>
          </w:rPr>
          <w:instrText xml:space="preserve"> PAGEREF _Toc445130765 \h </w:instrText>
        </w:r>
        <w:r w:rsidR="002B424F">
          <w:rPr>
            <w:webHidden/>
          </w:rPr>
        </w:r>
        <w:r w:rsidR="002B424F">
          <w:rPr>
            <w:webHidden/>
          </w:rPr>
          <w:fldChar w:fldCharType="separate"/>
        </w:r>
        <w:r w:rsidR="002B424F">
          <w:rPr>
            <w:webHidden/>
          </w:rPr>
          <w:t>64</w:t>
        </w:r>
        <w:r w:rsidR="002B424F">
          <w:rPr>
            <w:webHidden/>
          </w:rPr>
          <w:fldChar w:fldCharType="end"/>
        </w:r>
      </w:hyperlink>
    </w:p>
    <w:p w14:paraId="7BA4D251" w14:textId="77777777" w:rsidR="002B424F" w:rsidRDefault="00431AF8">
      <w:pPr>
        <w:pStyle w:val="30"/>
        <w:rPr>
          <w:rFonts w:asciiTheme="minorHAnsi" w:eastAsiaTheme="minorEastAsia" w:hAnsiTheme="minorHAnsi" w:cstheme="minorBidi"/>
          <w:snapToGrid/>
          <w:kern w:val="0"/>
          <w:sz w:val="22"/>
          <w:szCs w:val="22"/>
        </w:rPr>
      </w:pPr>
      <w:hyperlink w:anchor="_Toc445130766" w:history="1">
        <w:r w:rsidR="002B424F" w:rsidRPr="00C974CF">
          <w:rPr>
            <w:rStyle w:val="afffff2"/>
          </w:rPr>
          <w:t>Show interface trunk Command</w:t>
        </w:r>
        <w:r w:rsidR="002B424F">
          <w:rPr>
            <w:webHidden/>
          </w:rPr>
          <w:tab/>
        </w:r>
        <w:r w:rsidR="002B424F">
          <w:rPr>
            <w:webHidden/>
          </w:rPr>
          <w:fldChar w:fldCharType="begin"/>
        </w:r>
        <w:r w:rsidR="002B424F">
          <w:rPr>
            <w:webHidden/>
          </w:rPr>
          <w:instrText xml:space="preserve"> PAGEREF _Toc445130766 \h </w:instrText>
        </w:r>
        <w:r w:rsidR="002B424F">
          <w:rPr>
            <w:webHidden/>
          </w:rPr>
        </w:r>
        <w:r w:rsidR="002B424F">
          <w:rPr>
            <w:webHidden/>
          </w:rPr>
          <w:fldChar w:fldCharType="separate"/>
        </w:r>
        <w:r w:rsidR="002B424F">
          <w:rPr>
            <w:webHidden/>
          </w:rPr>
          <w:t>65</w:t>
        </w:r>
        <w:r w:rsidR="002B424F">
          <w:rPr>
            <w:webHidden/>
          </w:rPr>
          <w:fldChar w:fldCharType="end"/>
        </w:r>
      </w:hyperlink>
    </w:p>
    <w:p w14:paraId="7D255A71" w14:textId="77777777" w:rsidR="002B424F" w:rsidRDefault="00431AF8">
      <w:pPr>
        <w:pStyle w:val="30"/>
        <w:rPr>
          <w:rFonts w:asciiTheme="minorHAnsi" w:eastAsiaTheme="minorEastAsia" w:hAnsiTheme="minorHAnsi" w:cstheme="minorBidi"/>
          <w:snapToGrid/>
          <w:kern w:val="0"/>
          <w:sz w:val="22"/>
          <w:szCs w:val="22"/>
        </w:rPr>
      </w:pPr>
      <w:hyperlink w:anchor="_Toc445130767" w:history="1">
        <w:r w:rsidR="002B424F" w:rsidRPr="00C974CF">
          <w:rPr>
            <w:rStyle w:val="afffff2"/>
          </w:rPr>
          <w:t>show idprom Command</w:t>
        </w:r>
        <w:r w:rsidR="002B424F">
          <w:rPr>
            <w:webHidden/>
          </w:rPr>
          <w:tab/>
        </w:r>
        <w:r w:rsidR="002B424F">
          <w:rPr>
            <w:webHidden/>
          </w:rPr>
          <w:fldChar w:fldCharType="begin"/>
        </w:r>
        <w:r w:rsidR="002B424F">
          <w:rPr>
            <w:webHidden/>
          </w:rPr>
          <w:instrText xml:space="preserve"> PAGEREF _Toc445130767 \h </w:instrText>
        </w:r>
        <w:r w:rsidR="002B424F">
          <w:rPr>
            <w:webHidden/>
          </w:rPr>
        </w:r>
        <w:r w:rsidR="002B424F">
          <w:rPr>
            <w:webHidden/>
          </w:rPr>
          <w:fldChar w:fldCharType="separate"/>
        </w:r>
        <w:r w:rsidR="002B424F">
          <w:rPr>
            <w:webHidden/>
          </w:rPr>
          <w:t>65</w:t>
        </w:r>
        <w:r w:rsidR="002B424F">
          <w:rPr>
            <w:webHidden/>
          </w:rPr>
          <w:fldChar w:fldCharType="end"/>
        </w:r>
      </w:hyperlink>
    </w:p>
    <w:p w14:paraId="1D0BAC58" w14:textId="77777777" w:rsidR="002B424F" w:rsidRDefault="00431AF8">
      <w:pPr>
        <w:pStyle w:val="20"/>
        <w:rPr>
          <w:rFonts w:asciiTheme="minorHAnsi" w:eastAsiaTheme="minorEastAsia" w:hAnsiTheme="minorHAnsi" w:cstheme="minorBidi"/>
          <w:noProof/>
          <w:snapToGrid/>
          <w:kern w:val="0"/>
          <w:sz w:val="22"/>
          <w:szCs w:val="22"/>
        </w:rPr>
      </w:pPr>
      <w:hyperlink w:anchor="_Toc445130768" w:history="1">
        <w:r w:rsidR="002B424F" w:rsidRPr="00C974CF">
          <w:rPr>
            <w:rStyle w:val="afffff2"/>
            <w:noProof/>
          </w:rPr>
          <w:t>Physical Port Configuration</w:t>
        </w:r>
        <w:r w:rsidR="002B424F">
          <w:rPr>
            <w:noProof/>
            <w:webHidden/>
          </w:rPr>
          <w:tab/>
        </w:r>
        <w:r w:rsidR="002B424F">
          <w:rPr>
            <w:noProof/>
            <w:webHidden/>
          </w:rPr>
          <w:fldChar w:fldCharType="begin"/>
        </w:r>
        <w:r w:rsidR="002B424F">
          <w:rPr>
            <w:noProof/>
            <w:webHidden/>
          </w:rPr>
          <w:instrText xml:space="preserve"> PAGEREF _Toc445130768 \h </w:instrText>
        </w:r>
        <w:r w:rsidR="002B424F">
          <w:rPr>
            <w:noProof/>
            <w:webHidden/>
          </w:rPr>
        </w:r>
        <w:r w:rsidR="002B424F">
          <w:rPr>
            <w:noProof/>
            <w:webHidden/>
          </w:rPr>
          <w:fldChar w:fldCharType="separate"/>
        </w:r>
        <w:r w:rsidR="002B424F">
          <w:rPr>
            <w:noProof/>
            <w:webHidden/>
          </w:rPr>
          <w:t>68</w:t>
        </w:r>
        <w:r w:rsidR="002B424F">
          <w:rPr>
            <w:noProof/>
            <w:webHidden/>
          </w:rPr>
          <w:fldChar w:fldCharType="end"/>
        </w:r>
      </w:hyperlink>
    </w:p>
    <w:p w14:paraId="63DF7938" w14:textId="77777777" w:rsidR="002B424F" w:rsidRDefault="00431AF8">
      <w:pPr>
        <w:pStyle w:val="30"/>
        <w:rPr>
          <w:rFonts w:asciiTheme="minorHAnsi" w:eastAsiaTheme="minorEastAsia" w:hAnsiTheme="minorHAnsi" w:cstheme="minorBidi"/>
          <w:snapToGrid/>
          <w:kern w:val="0"/>
          <w:sz w:val="22"/>
          <w:szCs w:val="22"/>
        </w:rPr>
      </w:pPr>
      <w:hyperlink w:anchor="_Toc445130769" w:history="1">
        <w:r w:rsidR="002B424F" w:rsidRPr="00C974CF">
          <w:rPr>
            <w:rStyle w:val="afffff2"/>
          </w:rPr>
          <w:t>Shutdown</w:t>
        </w:r>
        <w:r w:rsidR="002B424F">
          <w:rPr>
            <w:webHidden/>
          </w:rPr>
          <w:tab/>
        </w:r>
        <w:r w:rsidR="002B424F">
          <w:rPr>
            <w:webHidden/>
          </w:rPr>
          <w:fldChar w:fldCharType="begin"/>
        </w:r>
        <w:r w:rsidR="002B424F">
          <w:rPr>
            <w:webHidden/>
          </w:rPr>
          <w:instrText xml:space="preserve"> PAGEREF _Toc445130769 \h </w:instrText>
        </w:r>
        <w:r w:rsidR="002B424F">
          <w:rPr>
            <w:webHidden/>
          </w:rPr>
        </w:r>
        <w:r w:rsidR="002B424F">
          <w:rPr>
            <w:webHidden/>
          </w:rPr>
          <w:fldChar w:fldCharType="separate"/>
        </w:r>
        <w:r w:rsidR="002B424F">
          <w:rPr>
            <w:webHidden/>
          </w:rPr>
          <w:t>68</w:t>
        </w:r>
        <w:r w:rsidR="002B424F">
          <w:rPr>
            <w:webHidden/>
          </w:rPr>
          <w:fldChar w:fldCharType="end"/>
        </w:r>
      </w:hyperlink>
    </w:p>
    <w:p w14:paraId="0F3A3D9A" w14:textId="77777777" w:rsidR="002B424F" w:rsidRDefault="00431AF8">
      <w:pPr>
        <w:pStyle w:val="30"/>
        <w:rPr>
          <w:rFonts w:asciiTheme="minorHAnsi" w:eastAsiaTheme="minorEastAsia" w:hAnsiTheme="minorHAnsi" w:cstheme="minorBidi"/>
          <w:snapToGrid/>
          <w:kern w:val="0"/>
          <w:sz w:val="22"/>
          <w:szCs w:val="22"/>
        </w:rPr>
      </w:pPr>
      <w:hyperlink w:anchor="_Toc445130770" w:history="1">
        <w:r w:rsidR="002B424F" w:rsidRPr="00C974CF">
          <w:rPr>
            <w:rStyle w:val="afffff2"/>
          </w:rPr>
          <w:t>Speed and duplex</w:t>
        </w:r>
        <w:r w:rsidR="002B424F">
          <w:rPr>
            <w:webHidden/>
          </w:rPr>
          <w:tab/>
        </w:r>
        <w:r w:rsidR="002B424F">
          <w:rPr>
            <w:webHidden/>
          </w:rPr>
          <w:fldChar w:fldCharType="begin"/>
        </w:r>
        <w:r w:rsidR="002B424F">
          <w:rPr>
            <w:webHidden/>
          </w:rPr>
          <w:instrText xml:space="preserve"> PAGEREF _Toc445130770 \h </w:instrText>
        </w:r>
        <w:r w:rsidR="002B424F">
          <w:rPr>
            <w:webHidden/>
          </w:rPr>
        </w:r>
        <w:r w:rsidR="002B424F">
          <w:rPr>
            <w:webHidden/>
          </w:rPr>
          <w:fldChar w:fldCharType="separate"/>
        </w:r>
        <w:r w:rsidR="002B424F">
          <w:rPr>
            <w:webHidden/>
          </w:rPr>
          <w:t>68</w:t>
        </w:r>
        <w:r w:rsidR="002B424F">
          <w:rPr>
            <w:webHidden/>
          </w:rPr>
          <w:fldChar w:fldCharType="end"/>
        </w:r>
      </w:hyperlink>
    </w:p>
    <w:p w14:paraId="4859F1C5" w14:textId="77777777" w:rsidR="002B424F" w:rsidRDefault="00431AF8">
      <w:pPr>
        <w:pStyle w:val="30"/>
        <w:rPr>
          <w:rFonts w:asciiTheme="minorHAnsi" w:eastAsiaTheme="minorEastAsia" w:hAnsiTheme="minorHAnsi" w:cstheme="minorBidi"/>
          <w:snapToGrid/>
          <w:kern w:val="0"/>
          <w:sz w:val="22"/>
          <w:szCs w:val="22"/>
        </w:rPr>
      </w:pPr>
      <w:hyperlink w:anchor="_Toc445130771" w:history="1">
        <w:r w:rsidR="002B424F" w:rsidRPr="00C974CF">
          <w:rPr>
            <w:rStyle w:val="afffff2"/>
          </w:rPr>
          <w:t>Uplink Line Speed setting</w:t>
        </w:r>
        <w:r w:rsidR="002B424F">
          <w:rPr>
            <w:webHidden/>
          </w:rPr>
          <w:tab/>
        </w:r>
        <w:r w:rsidR="002B424F">
          <w:rPr>
            <w:webHidden/>
          </w:rPr>
          <w:fldChar w:fldCharType="begin"/>
        </w:r>
        <w:r w:rsidR="002B424F">
          <w:rPr>
            <w:webHidden/>
          </w:rPr>
          <w:instrText xml:space="preserve"> PAGEREF _Toc445130771 \h </w:instrText>
        </w:r>
        <w:r w:rsidR="002B424F">
          <w:rPr>
            <w:webHidden/>
          </w:rPr>
        </w:r>
        <w:r w:rsidR="002B424F">
          <w:rPr>
            <w:webHidden/>
          </w:rPr>
          <w:fldChar w:fldCharType="separate"/>
        </w:r>
        <w:r w:rsidR="002B424F">
          <w:rPr>
            <w:webHidden/>
          </w:rPr>
          <w:t>68</w:t>
        </w:r>
        <w:r w:rsidR="002B424F">
          <w:rPr>
            <w:webHidden/>
          </w:rPr>
          <w:fldChar w:fldCharType="end"/>
        </w:r>
      </w:hyperlink>
    </w:p>
    <w:p w14:paraId="3D9CEE94" w14:textId="77777777" w:rsidR="002B424F" w:rsidRDefault="00431AF8">
      <w:pPr>
        <w:pStyle w:val="20"/>
        <w:rPr>
          <w:rFonts w:asciiTheme="minorHAnsi" w:eastAsiaTheme="minorEastAsia" w:hAnsiTheme="minorHAnsi" w:cstheme="minorBidi"/>
          <w:noProof/>
          <w:snapToGrid/>
          <w:kern w:val="0"/>
          <w:sz w:val="22"/>
          <w:szCs w:val="22"/>
        </w:rPr>
      </w:pPr>
      <w:hyperlink w:anchor="_Toc445130772" w:history="1">
        <w:r w:rsidR="002B424F" w:rsidRPr="00C974CF">
          <w:rPr>
            <w:rStyle w:val="afffff2"/>
            <w:noProof/>
          </w:rPr>
          <w:t>Storm Control</w:t>
        </w:r>
        <w:r w:rsidR="002B424F">
          <w:rPr>
            <w:noProof/>
            <w:webHidden/>
          </w:rPr>
          <w:tab/>
        </w:r>
        <w:r w:rsidR="002B424F">
          <w:rPr>
            <w:noProof/>
            <w:webHidden/>
          </w:rPr>
          <w:fldChar w:fldCharType="begin"/>
        </w:r>
        <w:r w:rsidR="002B424F">
          <w:rPr>
            <w:noProof/>
            <w:webHidden/>
          </w:rPr>
          <w:instrText xml:space="preserve"> PAGEREF _Toc445130772 \h </w:instrText>
        </w:r>
        <w:r w:rsidR="002B424F">
          <w:rPr>
            <w:noProof/>
            <w:webHidden/>
          </w:rPr>
        </w:r>
        <w:r w:rsidR="002B424F">
          <w:rPr>
            <w:noProof/>
            <w:webHidden/>
          </w:rPr>
          <w:fldChar w:fldCharType="separate"/>
        </w:r>
        <w:r w:rsidR="002B424F">
          <w:rPr>
            <w:noProof/>
            <w:webHidden/>
          </w:rPr>
          <w:t>70</w:t>
        </w:r>
        <w:r w:rsidR="002B424F">
          <w:rPr>
            <w:noProof/>
            <w:webHidden/>
          </w:rPr>
          <w:fldChar w:fldCharType="end"/>
        </w:r>
      </w:hyperlink>
    </w:p>
    <w:p w14:paraId="48797FB4" w14:textId="77777777" w:rsidR="002B424F" w:rsidRDefault="00431AF8">
      <w:pPr>
        <w:pStyle w:val="20"/>
        <w:rPr>
          <w:rFonts w:asciiTheme="minorHAnsi" w:eastAsiaTheme="minorEastAsia" w:hAnsiTheme="minorHAnsi" w:cstheme="minorBidi"/>
          <w:noProof/>
          <w:snapToGrid/>
          <w:kern w:val="0"/>
          <w:sz w:val="22"/>
          <w:szCs w:val="22"/>
        </w:rPr>
      </w:pPr>
      <w:hyperlink w:anchor="_Toc445130773" w:history="1">
        <w:r w:rsidR="002B424F" w:rsidRPr="00C974CF">
          <w:rPr>
            <w:rStyle w:val="afffff2"/>
            <w:noProof/>
          </w:rPr>
          <w:t>Port mirroring</w:t>
        </w:r>
        <w:r w:rsidR="002B424F">
          <w:rPr>
            <w:noProof/>
            <w:webHidden/>
          </w:rPr>
          <w:tab/>
        </w:r>
        <w:r w:rsidR="002B424F">
          <w:rPr>
            <w:noProof/>
            <w:webHidden/>
          </w:rPr>
          <w:fldChar w:fldCharType="begin"/>
        </w:r>
        <w:r w:rsidR="002B424F">
          <w:rPr>
            <w:noProof/>
            <w:webHidden/>
          </w:rPr>
          <w:instrText xml:space="preserve"> PAGEREF _Toc445130773 \h </w:instrText>
        </w:r>
        <w:r w:rsidR="002B424F">
          <w:rPr>
            <w:noProof/>
            <w:webHidden/>
          </w:rPr>
        </w:r>
        <w:r w:rsidR="002B424F">
          <w:rPr>
            <w:noProof/>
            <w:webHidden/>
          </w:rPr>
          <w:fldChar w:fldCharType="separate"/>
        </w:r>
        <w:r w:rsidR="002B424F">
          <w:rPr>
            <w:noProof/>
            <w:webHidden/>
          </w:rPr>
          <w:t>71</w:t>
        </w:r>
        <w:r w:rsidR="002B424F">
          <w:rPr>
            <w:noProof/>
            <w:webHidden/>
          </w:rPr>
          <w:fldChar w:fldCharType="end"/>
        </w:r>
      </w:hyperlink>
    </w:p>
    <w:p w14:paraId="7824F15B" w14:textId="77777777" w:rsidR="002B424F" w:rsidRDefault="00431AF8">
      <w:pPr>
        <w:pStyle w:val="20"/>
        <w:rPr>
          <w:rFonts w:asciiTheme="minorHAnsi" w:eastAsiaTheme="minorEastAsia" w:hAnsiTheme="minorHAnsi" w:cstheme="minorBidi"/>
          <w:noProof/>
          <w:snapToGrid/>
          <w:kern w:val="0"/>
          <w:sz w:val="22"/>
          <w:szCs w:val="22"/>
        </w:rPr>
      </w:pPr>
      <w:hyperlink w:anchor="_Toc445130774" w:history="1">
        <w:r w:rsidR="002B424F" w:rsidRPr="00C974CF">
          <w:rPr>
            <w:rStyle w:val="afffff2"/>
            <w:noProof/>
          </w:rPr>
          <w:t>Layer 2 Interface Configuration</w:t>
        </w:r>
        <w:r w:rsidR="002B424F">
          <w:rPr>
            <w:noProof/>
            <w:webHidden/>
          </w:rPr>
          <w:tab/>
        </w:r>
        <w:r w:rsidR="002B424F">
          <w:rPr>
            <w:noProof/>
            <w:webHidden/>
          </w:rPr>
          <w:fldChar w:fldCharType="begin"/>
        </w:r>
        <w:r w:rsidR="002B424F">
          <w:rPr>
            <w:noProof/>
            <w:webHidden/>
          </w:rPr>
          <w:instrText xml:space="preserve"> PAGEREF _Toc445130774 \h </w:instrText>
        </w:r>
        <w:r w:rsidR="002B424F">
          <w:rPr>
            <w:noProof/>
            <w:webHidden/>
          </w:rPr>
        </w:r>
        <w:r w:rsidR="002B424F">
          <w:rPr>
            <w:noProof/>
            <w:webHidden/>
          </w:rPr>
          <w:fldChar w:fldCharType="separate"/>
        </w:r>
        <w:r w:rsidR="002B424F">
          <w:rPr>
            <w:noProof/>
            <w:webHidden/>
          </w:rPr>
          <w:t>72</w:t>
        </w:r>
        <w:r w:rsidR="002B424F">
          <w:rPr>
            <w:noProof/>
            <w:webHidden/>
          </w:rPr>
          <w:fldChar w:fldCharType="end"/>
        </w:r>
      </w:hyperlink>
    </w:p>
    <w:p w14:paraId="3C4C2F83" w14:textId="77777777" w:rsidR="002B424F" w:rsidRDefault="00431AF8">
      <w:pPr>
        <w:pStyle w:val="30"/>
        <w:rPr>
          <w:rFonts w:asciiTheme="minorHAnsi" w:eastAsiaTheme="minorEastAsia" w:hAnsiTheme="minorHAnsi" w:cstheme="minorBidi"/>
          <w:snapToGrid/>
          <w:kern w:val="0"/>
          <w:sz w:val="22"/>
          <w:szCs w:val="22"/>
        </w:rPr>
      </w:pPr>
      <w:hyperlink w:anchor="_Toc445130775" w:history="1">
        <w:r w:rsidR="002B424F" w:rsidRPr="00C974CF">
          <w:rPr>
            <w:rStyle w:val="afffff2"/>
          </w:rPr>
          <w:t>VLAN Trunking</w:t>
        </w:r>
        <w:r w:rsidR="002B424F">
          <w:rPr>
            <w:webHidden/>
          </w:rPr>
          <w:tab/>
        </w:r>
        <w:r w:rsidR="002B424F">
          <w:rPr>
            <w:webHidden/>
          </w:rPr>
          <w:fldChar w:fldCharType="begin"/>
        </w:r>
        <w:r w:rsidR="002B424F">
          <w:rPr>
            <w:webHidden/>
          </w:rPr>
          <w:instrText xml:space="preserve"> PAGEREF _Toc445130775 \h </w:instrText>
        </w:r>
        <w:r w:rsidR="002B424F">
          <w:rPr>
            <w:webHidden/>
          </w:rPr>
        </w:r>
        <w:r w:rsidR="002B424F">
          <w:rPr>
            <w:webHidden/>
          </w:rPr>
          <w:fldChar w:fldCharType="separate"/>
        </w:r>
        <w:r w:rsidR="002B424F">
          <w:rPr>
            <w:webHidden/>
          </w:rPr>
          <w:t>72</w:t>
        </w:r>
        <w:r w:rsidR="002B424F">
          <w:rPr>
            <w:webHidden/>
          </w:rPr>
          <w:fldChar w:fldCharType="end"/>
        </w:r>
      </w:hyperlink>
    </w:p>
    <w:p w14:paraId="51C78D61" w14:textId="77777777" w:rsidR="002B424F" w:rsidRDefault="00431AF8">
      <w:pPr>
        <w:pStyle w:val="30"/>
        <w:rPr>
          <w:rFonts w:asciiTheme="minorHAnsi" w:eastAsiaTheme="minorEastAsia" w:hAnsiTheme="minorHAnsi" w:cstheme="minorBidi"/>
          <w:snapToGrid/>
          <w:kern w:val="0"/>
          <w:sz w:val="22"/>
          <w:szCs w:val="22"/>
        </w:rPr>
      </w:pPr>
      <w:hyperlink w:anchor="_Toc445130776" w:history="1">
        <w:r w:rsidR="002B424F" w:rsidRPr="00C974CF">
          <w:rPr>
            <w:rStyle w:val="afffff2"/>
          </w:rPr>
          <w:t>Layer 2 Interface mode</w:t>
        </w:r>
        <w:r w:rsidR="002B424F">
          <w:rPr>
            <w:webHidden/>
          </w:rPr>
          <w:tab/>
        </w:r>
        <w:r w:rsidR="002B424F">
          <w:rPr>
            <w:webHidden/>
          </w:rPr>
          <w:fldChar w:fldCharType="begin"/>
        </w:r>
        <w:r w:rsidR="002B424F">
          <w:rPr>
            <w:webHidden/>
          </w:rPr>
          <w:instrText xml:space="preserve"> PAGEREF _Toc445130776 \h </w:instrText>
        </w:r>
        <w:r w:rsidR="002B424F">
          <w:rPr>
            <w:webHidden/>
          </w:rPr>
        </w:r>
        <w:r w:rsidR="002B424F">
          <w:rPr>
            <w:webHidden/>
          </w:rPr>
          <w:fldChar w:fldCharType="separate"/>
        </w:r>
        <w:r w:rsidR="002B424F">
          <w:rPr>
            <w:webHidden/>
          </w:rPr>
          <w:t>72</w:t>
        </w:r>
        <w:r w:rsidR="002B424F">
          <w:rPr>
            <w:webHidden/>
          </w:rPr>
          <w:fldChar w:fldCharType="end"/>
        </w:r>
      </w:hyperlink>
    </w:p>
    <w:p w14:paraId="6F87A571" w14:textId="77777777" w:rsidR="002B424F" w:rsidRDefault="00431AF8">
      <w:pPr>
        <w:pStyle w:val="30"/>
        <w:rPr>
          <w:rFonts w:asciiTheme="minorHAnsi" w:eastAsiaTheme="minorEastAsia" w:hAnsiTheme="minorHAnsi" w:cstheme="minorBidi"/>
          <w:snapToGrid/>
          <w:kern w:val="0"/>
          <w:sz w:val="22"/>
          <w:szCs w:val="22"/>
        </w:rPr>
      </w:pPr>
      <w:hyperlink w:anchor="_Toc445130777" w:history="1">
        <w:r w:rsidR="002B424F" w:rsidRPr="00C974CF">
          <w:rPr>
            <w:rStyle w:val="afffff2"/>
          </w:rPr>
          <w:t>Layer 2 Interface Defaults</w:t>
        </w:r>
        <w:r w:rsidR="002B424F">
          <w:rPr>
            <w:webHidden/>
          </w:rPr>
          <w:tab/>
        </w:r>
        <w:r w:rsidR="002B424F">
          <w:rPr>
            <w:webHidden/>
          </w:rPr>
          <w:fldChar w:fldCharType="begin"/>
        </w:r>
        <w:r w:rsidR="002B424F">
          <w:rPr>
            <w:webHidden/>
          </w:rPr>
          <w:instrText xml:space="preserve"> PAGEREF _Toc445130777 \h </w:instrText>
        </w:r>
        <w:r w:rsidR="002B424F">
          <w:rPr>
            <w:webHidden/>
          </w:rPr>
        </w:r>
        <w:r w:rsidR="002B424F">
          <w:rPr>
            <w:webHidden/>
          </w:rPr>
          <w:fldChar w:fldCharType="separate"/>
        </w:r>
        <w:r w:rsidR="002B424F">
          <w:rPr>
            <w:webHidden/>
          </w:rPr>
          <w:t>72</w:t>
        </w:r>
        <w:r w:rsidR="002B424F">
          <w:rPr>
            <w:webHidden/>
          </w:rPr>
          <w:fldChar w:fldCharType="end"/>
        </w:r>
      </w:hyperlink>
    </w:p>
    <w:p w14:paraId="41E2CCC6" w14:textId="77777777" w:rsidR="002B424F" w:rsidRDefault="00431AF8">
      <w:pPr>
        <w:pStyle w:val="30"/>
        <w:rPr>
          <w:rFonts w:asciiTheme="minorHAnsi" w:eastAsiaTheme="minorEastAsia" w:hAnsiTheme="minorHAnsi" w:cstheme="minorBidi"/>
          <w:snapToGrid/>
          <w:kern w:val="0"/>
          <w:sz w:val="22"/>
          <w:szCs w:val="22"/>
        </w:rPr>
      </w:pPr>
      <w:hyperlink w:anchor="_Toc445130778" w:history="1">
        <w:r w:rsidR="002B424F" w:rsidRPr="00C974CF">
          <w:rPr>
            <w:rStyle w:val="afffff2"/>
          </w:rPr>
          <w:t>Enabling/disabling Layer 2 Interface</w:t>
        </w:r>
        <w:r w:rsidR="002B424F">
          <w:rPr>
            <w:webHidden/>
          </w:rPr>
          <w:tab/>
        </w:r>
        <w:r w:rsidR="002B424F">
          <w:rPr>
            <w:webHidden/>
          </w:rPr>
          <w:fldChar w:fldCharType="begin"/>
        </w:r>
        <w:r w:rsidR="002B424F">
          <w:rPr>
            <w:webHidden/>
          </w:rPr>
          <w:instrText xml:space="preserve"> PAGEREF _Toc445130778 \h </w:instrText>
        </w:r>
        <w:r w:rsidR="002B424F">
          <w:rPr>
            <w:webHidden/>
          </w:rPr>
        </w:r>
        <w:r w:rsidR="002B424F">
          <w:rPr>
            <w:webHidden/>
          </w:rPr>
          <w:fldChar w:fldCharType="separate"/>
        </w:r>
        <w:r w:rsidR="002B424F">
          <w:rPr>
            <w:webHidden/>
          </w:rPr>
          <w:t>72</w:t>
        </w:r>
        <w:r w:rsidR="002B424F">
          <w:rPr>
            <w:webHidden/>
          </w:rPr>
          <w:fldChar w:fldCharType="end"/>
        </w:r>
      </w:hyperlink>
    </w:p>
    <w:p w14:paraId="34D690FC" w14:textId="77777777" w:rsidR="002B424F" w:rsidRDefault="00431AF8">
      <w:pPr>
        <w:pStyle w:val="30"/>
        <w:rPr>
          <w:rFonts w:asciiTheme="minorHAnsi" w:eastAsiaTheme="minorEastAsia" w:hAnsiTheme="minorHAnsi" w:cstheme="minorBidi"/>
          <w:snapToGrid/>
          <w:kern w:val="0"/>
          <w:sz w:val="22"/>
          <w:szCs w:val="22"/>
        </w:rPr>
      </w:pPr>
      <w:hyperlink w:anchor="_Toc445130779" w:history="1">
        <w:r w:rsidR="002B424F" w:rsidRPr="00C974CF">
          <w:rPr>
            <w:rStyle w:val="afffff2"/>
          </w:rPr>
          <w:t>Trunk port setting</w:t>
        </w:r>
        <w:r w:rsidR="002B424F">
          <w:rPr>
            <w:webHidden/>
          </w:rPr>
          <w:tab/>
        </w:r>
        <w:r w:rsidR="002B424F">
          <w:rPr>
            <w:webHidden/>
          </w:rPr>
          <w:fldChar w:fldCharType="begin"/>
        </w:r>
        <w:r w:rsidR="002B424F">
          <w:rPr>
            <w:webHidden/>
          </w:rPr>
          <w:instrText xml:space="preserve"> PAGEREF _Toc445130779 \h </w:instrText>
        </w:r>
        <w:r w:rsidR="002B424F">
          <w:rPr>
            <w:webHidden/>
          </w:rPr>
        </w:r>
        <w:r w:rsidR="002B424F">
          <w:rPr>
            <w:webHidden/>
          </w:rPr>
          <w:fldChar w:fldCharType="separate"/>
        </w:r>
        <w:r w:rsidR="002B424F">
          <w:rPr>
            <w:webHidden/>
          </w:rPr>
          <w:t>73</w:t>
        </w:r>
        <w:r w:rsidR="002B424F">
          <w:rPr>
            <w:webHidden/>
          </w:rPr>
          <w:fldChar w:fldCharType="end"/>
        </w:r>
      </w:hyperlink>
    </w:p>
    <w:p w14:paraId="2684F136" w14:textId="77777777" w:rsidR="002B424F" w:rsidRDefault="00431AF8">
      <w:pPr>
        <w:pStyle w:val="30"/>
        <w:rPr>
          <w:rFonts w:asciiTheme="minorHAnsi" w:eastAsiaTheme="minorEastAsia" w:hAnsiTheme="minorHAnsi" w:cstheme="minorBidi"/>
          <w:snapToGrid/>
          <w:kern w:val="0"/>
          <w:sz w:val="22"/>
          <w:szCs w:val="22"/>
        </w:rPr>
      </w:pPr>
      <w:hyperlink w:anchor="_Toc445130780" w:history="1">
        <w:r w:rsidR="002B424F" w:rsidRPr="00C974CF">
          <w:rPr>
            <w:rStyle w:val="afffff2"/>
          </w:rPr>
          <w:t>Access port setting</w:t>
        </w:r>
        <w:r w:rsidR="002B424F">
          <w:rPr>
            <w:webHidden/>
          </w:rPr>
          <w:tab/>
        </w:r>
        <w:r w:rsidR="002B424F">
          <w:rPr>
            <w:webHidden/>
          </w:rPr>
          <w:fldChar w:fldCharType="begin"/>
        </w:r>
        <w:r w:rsidR="002B424F">
          <w:rPr>
            <w:webHidden/>
          </w:rPr>
          <w:instrText xml:space="preserve"> PAGEREF _Toc445130780 \h </w:instrText>
        </w:r>
        <w:r w:rsidR="002B424F">
          <w:rPr>
            <w:webHidden/>
          </w:rPr>
        </w:r>
        <w:r w:rsidR="002B424F">
          <w:rPr>
            <w:webHidden/>
          </w:rPr>
          <w:fldChar w:fldCharType="separate"/>
        </w:r>
        <w:r w:rsidR="002B424F">
          <w:rPr>
            <w:webHidden/>
          </w:rPr>
          <w:t>73</w:t>
        </w:r>
        <w:r w:rsidR="002B424F">
          <w:rPr>
            <w:webHidden/>
          </w:rPr>
          <w:fldChar w:fldCharType="end"/>
        </w:r>
      </w:hyperlink>
    </w:p>
    <w:p w14:paraId="55265A0A" w14:textId="77777777" w:rsidR="002B424F" w:rsidRDefault="00431AF8">
      <w:pPr>
        <w:pStyle w:val="20"/>
        <w:rPr>
          <w:rFonts w:asciiTheme="minorHAnsi" w:eastAsiaTheme="minorEastAsia" w:hAnsiTheme="minorHAnsi" w:cstheme="minorBidi"/>
          <w:noProof/>
          <w:snapToGrid/>
          <w:kern w:val="0"/>
          <w:sz w:val="22"/>
          <w:szCs w:val="22"/>
        </w:rPr>
      </w:pPr>
      <w:hyperlink w:anchor="_Toc445130781" w:history="1">
        <w:r w:rsidR="002B424F" w:rsidRPr="00C974CF">
          <w:rPr>
            <w:rStyle w:val="afffff2"/>
            <w:noProof/>
          </w:rPr>
          <w:t>Port group</w:t>
        </w:r>
        <w:r w:rsidR="002B424F">
          <w:rPr>
            <w:noProof/>
            <w:webHidden/>
          </w:rPr>
          <w:tab/>
        </w:r>
        <w:r w:rsidR="002B424F">
          <w:rPr>
            <w:noProof/>
            <w:webHidden/>
          </w:rPr>
          <w:fldChar w:fldCharType="begin"/>
        </w:r>
        <w:r w:rsidR="002B424F">
          <w:rPr>
            <w:noProof/>
            <w:webHidden/>
          </w:rPr>
          <w:instrText xml:space="preserve"> PAGEREF _Toc445130781 \h </w:instrText>
        </w:r>
        <w:r w:rsidR="002B424F">
          <w:rPr>
            <w:noProof/>
            <w:webHidden/>
          </w:rPr>
        </w:r>
        <w:r w:rsidR="002B424F">
          <w:rPr>
            <w:noProof/>
            <w:webHidden/>
          </w:rPr>
          <w:fldChar w:fldCharType="separate"/>
        </w:r>
        <w:r w:rsidR="002B424F">
          <w:rPr>
            <w:noProof/>
            <w:webHidden/>
          </w:rPr>
          <w:t>75</w:t>
        </w:r>
        <w:r w:rsidR="002B424F">
          <w:rPr>
            <w:noProof/>
            <w:webHidden/>
          </w:rPr>
          <w:fldChar w:fldCharType="end"/>
        </w:r>
      </w:hyperlink>
    </w:p>
    <w:p w14:paraId="3B591F07" w14:textId="77777777" w:rsidR="002B424F" w:rsidRDefault="00431AF8">
      <w:pPr>
        <w:pStyle w:val="30"/>
        <w:rPr>
          <w:rFonts w:asciiTheme="minorHAnsi" w:eastAsiaTheme="minorEastAsia" w:hAnsiTheme="minorHAnsi" w:cstheme="minorBidi"/>
          <w:snapToGrid/>
          <w:kern w:val="0"/>
          <w:sz w:val="22"/>
          <w:szCs w:val="22"/>
        </w:rPr>
      </w:pPr>
      <w:hyperlink w:anchor="_Toc445130782" w:history="1">
        <w:r w:rsidR="002B424F" w:rsidRPr="00C974CF">
          <w:rPr>
            <w:rStyle w:val="afffff2"/>
          </w:rPr>
          <w:t>Overview of Port Group</w:t>
        </w:r>
        <w:r w:rsidR="002B424F">
          <w:rPr>
            <w:webHidden/>
          </w:rPr>
          <w:tab/>
        </w:r>
        <w:r w:rsidR="002B424F">
          <w:rPr>
            <w:webHidden/>
          </w:rPr>
          <w:fldChar w:fldCharType="begin"/>
        </w:r>
        <w:r w:rsidR="002B424F">
          <w:rPr>
            <w:webHidden/>
          </w:rPr>
          <w:instrText xml:space="preserve"> PAGEREF _Toc445130782 \h </w:instrText>
        </w:r>
        <w:r w:rsidR="002B424F">
          <w:rPr>
            <w:webHidden/>
          </w:rPr>
        </w:r>
        <w:r w:rsidR="002B424F">
          <w:rPr>
            <w:webHidden/>
          </w:rPr>
          <w:fldChar w:fldCharType="separate"/>
        </w:r>
        <w:r w:rsidR="002B424F">
          <w:rPr>
            <w:webHidden/>
          </w:rPr>
          <w:t>75</w:t>
        </w:r>
        <w:r w:rsidR="002B424F">
          <w:rPr>
            <w:webHidden/>
          </w:rPr>
          <w:fldChar w:fldCharType="end"/>
        </w:r>
      </w:hyperlink>
    </w:p>
    <w:p w14:paraId="650830DF" w14:textId="77777777" w:rsidR="002B424F" w:rsidRDefault="00431AF8">
      <w:pPr>
        <w:pStyle w:val="30"/>
        <w:rPr>
          <w:rFonts w:asciiTheme="minorHAnsi" w:eastAsiaTheme="minorEastAsia" w:hAnsiTheme="minorHAnsi" w:cstheme="minorBidi"/>
          <w:snapToGrid/>
          <w:kern w:val="0"/>
          <w:sz w:val="22"/>
          <w:szCs w:val="22"/>
        </w:rPr>
      </w:pPr>
      <w:hyperlink w:anchor="_Toc445130783" w:history="1">
        <w:r w:rsidR="002B424F" w:rsidRPr="00C974CF">
          <w:rPr>
            <w:rStyle w:val="afffff2"/>
          </w:rPr>
          <w:t>Port group configuration</w:t>
        </w:r>
        <w:r w:rsidR="002B424F">
          <w:rPr>
            <w:webHidden/>
          </w:rPr>
          <w:tab/>
        </w:r>
        <w:r w:rsidR="002B424F">
          <w:rPr>
            <w:webHidden/>
          </w:rPr>
          <w:fldChar w:fldCharType="begin"/>
        </w:r>
        <w:r w:rsidR="002B424F">
          <w:rPr>
            <w:webHidden/>
          </w:rPr>
          <w:instrText xml:space="preserve"> PAGEREF _Toc445130783 \h </w:instrText>
        </w:r>
        <w:r w:rsidR="002B424F">
          <w:rPr>
            <w:webHidden/>
          </w:rPr>
        </w:r>
        <w:r w:rsidR="002B424F">
          <w:rPr>
            <w:webHidden/>
          </w:rPr>
          <w:fldChar w:fldCharType="separate"/>
        </w:r>
        <w:r w:rsidR="002B424F">
          <w:rPr>
            <w:webHidden/>
          </w:rPr>
          <w:t>75</w:t>
        </w:r>
        <w:r w:rsidR="002B424F">
          <w:rPr>
            <w:webHidden/>
          </w:rPr>
          <w:fldChar w:fldCharType="end"/>
        </w:r>
      </w:hyperlink>
    </w:p>
    <w:p w14:paraId="0647D958" w14:textId="77777777" w:rsidR="002B424F" w:rsidRDefault="00431AF8">
      <w:pPr>
        <w:pStyle w:val="20"/>
        <w:rPr>
          <w:rFonts w:asciiTheme="minorHAnsi" w:eastAsiaTheme="minorEastAsia" w:hAnsiTheme="minorHAnsi" w:cstheme="minorBidi"/>
          <w:noProof/>
          <w:snapToGrid/>
          <w:kern w:val="0"/>
          <w:sz w:val="22"/>
          <w:szCs w:val="22"/>
        </w:rPr>
      </w:pPr>
      <w:hyperlink w:anchor="_Toc445130784" w:history="1">
        <w:r w:rsidR="002B424F" w:rsidRPr="00C974CF">
          <w:rPr>
            <w:rStyle w:val="afffff2"/>
            <w:noProof/>
          </w:rPr>
          <w:t>MAC Filtering</w:t>
        </w:r>
        <w:r w:rsidR="002B424F">
          <w:rPr>
            <w:noProof/>
            <w:webHidden/>
          </w:rPr>
          <w:tab/>
        </w:r>
        <w:r w:rsidR="002B424F">
          <w:rPr>
            <w:noProof/>
            <w:webHidden/>
          </w:rPr>
          <w:fldChar w:fldCharType="begin"/>
        </w:r>
        <w:r w:rsidR="002B424F">
          <w:rPr>
            <w:noProof/>
            <w:webHidden/>
          </w:rPr>
          <w:instrText xml:space="preserve"> PAGEREF _Toc445130784 \h </w:instrText>
        </w:r>
        <w:r w:rsidR="002B424F">
          <w:rPr>
            <w:noProof/>
            <w:webHidden/>
          </w:rPr>
        </w:r>
        <w:r w:rsidR="002B424F">
          <w:rPr>
            <w:noProof/>
            <w:webHidden/>
          </w:rPr>
          <w:fldChar w:fldCharType="separate"/>
        </w:r>
        <w:r w:rsidR="002B424F">
          <w:rPr>
            <w:noProof/>
            <w:webHidden/>
          </w:rPr>
          <w:t>76</w:t>
        </w:r>
        <w:r w:rsidR="002B424F">
          <w:rPr>
            <w:noProof/>
            <w:webHidden/>
          </w:rPr>
          <w:fldChar w:fldCharType="end"/>
        </w:r>
      </w:hyperlink>
    </w:p>
    <w:p w14:paraId="0D69C1E4" w14:textId="77777777" w:rsidR="002B424F" w:rsidRDefault="00431AF8">
      <w:pPr>
        <w:pStyle w:val="30"/>
        <w:rPr>
          <w:rFonts w:asciiTheme="minorHAnsi" w:eastAsiaTheme="minorEastAsia" w:hAnsiTheme="minorHAnsi" w:cstheme="minorBidi"/>
          <w:snapToGrid/>
          <w:kern w:val="0"/>
          <w:sz w:val="22"/>
          <w:szCs w:val="22"/>
        </w:rPr>
      </w:pPr>
      <w:hyperlink w:anchor="_Toc445130785" w:history="1">
        <w:r w:rsidR="002B424F" w:rsidRPr="00C974CF">
          <w:rPr>
            <w:rStyle w:val="afffff2"/>
          </w:rPr>
          <w:t>MAC Filtering Overview</w:t>
        </w:r>
        <w:r w:rsidR="002B424F">
          <w:rPr>
            <w:webHidden/>
          </w:rPr>
          <w:tab/>
        </w:r>
        <w:r w:rsidR="002B424F">
          <w:rPr>
            <w:webHidden/>
          </w:rPr>
          <w:fldChar w:fldCharType="begin"/>
        </w:r>
        <w:r w:rsidR="002B424F">
          <w:rPr>
            <w:webHidden/>
          </w:rPr>
          <w:instrText xml:space="preserve"> PAGEREF _Toc445130785 \h </w:instrText>
        </w:r>
        <w:r w:rsidR="002B424F">
          <w:rPr>
            <w:webHidden/>
          </w:rPr>
        </w:r>
        <w:r w:rsidR="002B424F">
          <w:rPr>
            <w:webHidden/>
          </w:rPr>
          <w:fldChar w:fldCharType="separate"/>
        </w:r>
        <w:r w:rsidR="002B424F">
          <w:rPr>
            <w:webHidden/>
          </w:rPr>
          <w:t>76</w:t>
        </w:r>
        <w:r w:rsidR="002B424F">
          <w:rPr>
            <w:webHidden/>
          </w:rPr>
          <w:fldChar w:fldCharType="end"/>
        </w:r>
      </w:hyperlink>
    </w:p>
    <w:p w14:paraId="2D3FEECB" w14:textId="77777777" w:rsidR="002B424F" w:rsidRDefault="00431AF8">
      <w:pPr>
        <w:pStyle w:val="30"/>
        <w:rPr>
          <w:rFonts w:asciiTheme="minorHAnsi" w:eastAsiaTheme="minorEastAsia" w:hAnsiTheme="minorHAnsi" w:cstheme="minorBidi"/>
          <w:snapToGrid/>
          <w:kern w:val="0"/>
          <w:sz w:val="22"/>
          <w:szCs w:val="22"/>
        </w:rPr>
      </w:pPr>
      <w:hyperlink w:anchor="_Toc445130786" w:history="1">
        <w:r w:rsidR="002B424F" w:rsidRPr="00C974CF">
          <w:rPr>
            <w:rStyle w:val="afffff2"/>
          </w:rPr>
          <w:t>MAC Filtering Setting</w:t>
        </w:r>
        <w:r w:rsidR="002B424F">
          <w:rPr>
            <w:webHidden/>
          </w:rPr>
          <w:tab/>
        </w:r>
        <w:r w:rsidR="002B424F">
          <w:rPr>
            <w:webHidden/>
          </w:rPr>
          <w:fldChar w:fldCharType="begin"/>
        </w:r>
        <w:r w:rsidR="002B424F">
          <w:rPr>
            <w:webHidden/>
          </w:rPr>
          <w:instrText xml:space="preserve"> PAGEREF _Toc445130786 \h </w:instrText>
        </w:r>
        <w:r w:rsidR="002B424F">
          <w:rPr>
            <w:webHidden/>
          </w:rPr>
        </w:r>
        <w:r w:rsidR="002B424F">
          <w:rPr>
            <w:webHidden/>
          </w:rPr>
          <w:fldChar w:fldCharType="separate"/>
        </w:r>
        <w:r w:rsidR="002B424F">
          <w:rPr>
            <w:webHidden/>
          </w:rPr>
          <w:t>76</w:t>
        </w:r>
        <w:r w:rsidR="002B424F">
          <w:rPr>
            <w:webHidden/>
          </w:rPr>
          <w:fldChar w:fldCharType="end"/>
        </w:r>
      </w:hyperlink>
    </w:p>
    <w:p w14:paraId="08B8A69C" w14:textId="77777777" w:rsidR="002B424F" w:rsidRDefault="00431AF8">
      <w:pPr>
        <w:pStyle w:val="20"/>
        <w:rPr>
          <w:rFonts w:asciiTheme="minorHAnsi" w:eastAsiaTheme="minorEastAsia" w:hAnsiTheme="minorHAnsi" w:cstheme="minorBidi"/>
          <w:noProof/>
          <w:snapToGrid/>
          <w:kern w:val="0"/>
          <w:sz w:val="22"/>
          <w:szCs w:val="22"/>
        </w:rPr>
      </w:pPr>
      <w:hyperlink w:anchor="_Toc445130787" w:history="1">
        <w:r w:rsidR="002B424F" w:rsidRPr="00C974CF">
          <w:rPr>
            <w:rStyle w:val="afffff2"/>
            <w:noProof/>
          </w:rPr>
          <w:t>MAC Filtering according to CPU Load</w:t>
        </w:r>
        <w:r w:rsidR="002B424F">
          <w:rPr>
            <w:noProof/>
            <w:webHidden/>
          </w:rPr>
          <w:tab/>
        </w:r>
        <w:r w:rsidR="002B424F">
          <w:rPr>
            <w:noProof/>
            <w:webHidden/>
          </w:rPr>
          <w:fldChar w:fldCharType="begin"/>
        </w:r>
        <w:r w:rsidR="002B424F">
          <w:rPr>
            <w:noProof/>
            <w:webHidden/>
          </w:rPr>
          <w:instrText xml:space="preserve"> PAGEREF _Toc445130787 \h </w:instrText>
        </w:r>
        <w:r w:rsidR="002B424F">
          <w:rPr>
            <w:noProof/>
            <w:webHidden/>
          </w:rPr>
        </w:r>
        <w:r w:rsidR="002B424F">
          <w:rPr>
            <w:noProof/>
            <w:webHidden/>
          </w:rPr>
          <w:fldChar w:fldCharType="separate"/>
        </w:r>
        <w:r w:rsidR="002B424F">
          <w:rPr>
            <w:noProof/>
            <w:webHidden/>
          </w:rPr>
          <w:t>77</w:t>
        </w:r>
        <w:r w:rsidR="002B424F">
          <w:rPr>
            <w:noProof/>
            <w:webHidden/>
          </w:rPr>
          <w:fldChar w:fldCharType="end"/>
        </w:r>
      </w:hyperlink>
    </w:p>
    <w:p w14:paraId="2EDC5F60" w14:textId="77777777" w:rsidR="002B424F" w:rsidRDefault="00431AF8">
      <w:pPr>
        <w:pStyle w:val="30"/>
        <w:rPr>
          <w:rFonts w:asciiTheme="minorHAnsi" w:eastAsiaTheme="minorEastAsia" w:hAnsiTheme="minorHAnsi" w:cstheme="minorBidi"/>
          <w:snapToGrid/>
          <w:kern w:val="0"/>
          <w:sz w:val="22"/>
          <w:szCs w:val="22"/>
        </w:rPr>
      </w:pPr>
      <w:hyperlink w:anchor="_Toc445130788" w:history="1">
        <w:r w:rsidR="002B424F" w:rsidRPr="00C974CF">
          <w:rPr>
            <w:rStyle w:val="afffff2"/>
          </w:rPr>
          <w:t>MAC Filtering according to CPU Load OverView</w:t>
        </w:r>
        <w:r w:rsidR="002B424F">
          <w:rPr>
            <w:webHidden/>
          </w:rPr>
          <w:tab/>
        </w:r>
        <w:r w:rsidR="002B424F">
          <w:rPr>
            <w:webHidden/>
          </w:rPr>
          <w:fldChar w:fldCharType="begin"/>
        </w:r>
        <w:r w:rsidR="002B424F">
          <w:rPr>
            <w:webHidden/>
          </w:rPr>
          <w:instrText xml:space="preserve"> PAGEREF _Toc445130788 \h </w:instrText>
        </w:r>
        <w:r w:rsidR="002B424F">
          <w:rPr>
            <w:webHidden/>
          </w:rPr>
        </w:r>
        <w:r w:rsidR="002B424F">
          <w:rPr>
            <w:webHidden/>
          </w:rPr>
          <w:fldChar w:fldCharType="separate"/>
        </w:r>
        <w:r w:rsidR="002B424F">
          <w:rPr>
            <w:webHidden/>
          </w:rPr>
          <w:t>77</w:t>
        </w:r>
        <w:r w:rsidR="002B424F">
          <w:rPr>
            <w:webHidden/>
          </w:rPr>
          <w:fldChar w:fldCharType="end"/>
        </w:r>
      </w:hyperlink>
    </w:p>
    <w:p w14:paraId="5743C243" w14:textId="77777777" w:rsidR="002B424F" w:rsidRDefault="00431AF8">
      <w:pPr>
        <w:pStyle w:val="30"/>
        <w:rPr>
          <w:rFonts w:asciiTheme="minorHAnsi" w:eastAsiaTheme="minorEastAsia" w:hAnsiTheme="minorHAnsi" w:cstheme="minorBidi"/>
          <w:snapToGrid/>
          <w:kern w:val="0"/>
          <w:sz w:val="22"/>
          <w:szCs w:val="22"/>
        </w:rPr>
      </w:pPr>
      <w:hyperlink w:anchor="_Toc445130789" w:history="1">
        <w:r w:rsidR="002B424F" w:rsidRPr="00C974CF">
          <w:rPr>
            <w:rStyle w:val="afffff2"/>
          </w:rPr>
          <w:t>MAC Filtering according to CPU Load Setting</w:t>
        </w:r>
        <w:r w:rsidR="002B424F">
          <w:rPr>
            <w:webHidden/>
          </w:rPr>
          <w:tab/>
        </w:r>
        <w:r w:rsidR="002B424F">
          <w:rPr>
            <w:webHidden/>
          </w:rPr>
          <w:fldChar w:fldCharType="begin"/>
        </w:r>
        <w:r w:rsidR="002B424F">
          <w:rPr>
            <w:webHidden/>
          </w:rPr>
          <w:instrText xml:space="preserve"> PAGEREF _Toc445130789 \h </w:instrText>
        </w:r>
        <w:r w:rsidR="002B424F">
          <w:rPr>
            <w:webHidden/>
          </w:rPr>
        </w:r>
        <w:r w:rsidR="002B424F">
          <w:rPr>
            <w:webHidden/>
          </w:rPr>
          <w:fldChar w:fldCharType="separate"/>
        </w:r>
        <w:r w:rsidR="002B424F">
          <w:rPr>
            <w:webHidden/>
          </w:rPr>
          <w:t>77</w:t>
        </w:r>
        <w:r w:rsidR="002B424F">
          <w:rPr>
            <w:webHidden/>
          </w:rPr>
          <w:fldChar w:fldCharType="end"/>
        </w:r>
      </w:hyperlink>
    </w:p>
    <w:p w14:paraId="5D805CC1" w14:textId="77777777" w:rsidR="002B424F" w:rsidRDefault="00431AF8">
      <w:pPr>
        <w:pStyle w:val="20"/>
        <w:rPr>
          <w:rFonts w:asciiTheme="minorHAnsi" w:eastAsiaTheme="minorEastAsia" w:hAnsiTheme="minorHAnsi" w:cstheme="minorBidi"/>
          <w:noProof/>
          <w:snapToGrid/>
          <w:kern w:val="0"/>
          <w:sz w:val="22"/>
          <w:szCs w:val="22"/>
        </w:rPr>
      </w:pPr>
      <w:hyperlink w:anchor="_Toc445130790" w:history="1">
        <w:r w:rsidR="002B424F" w:rsidRPr="00C974CF">
          <w:rPr>
            <w:rStyle w:val="afffff2"/>
            <w:noProof/>
          </w:rPr>
          <w:t>Traffic-control</w:t>
        </w:r>
        <w:r w:rsidR="002B424F">
          <w:rPr>
            <w:noProof/>
            <w:webHidden/>
          </w:rPr>
          <w:tab/>
        </w:r>
        <w:r w:rsidR="002B424F">
          <w:rPr>
            <w:noProof/>
            <w:webHidden/>
          </w:rPr>
          <w:fldChar w:fldCharType="begin"/>
        </w:r>
        <w:r w:rsidR="002B424F">
          <w:rPr>
            <w:noProof/>
            <w:webHidden/>
          </w:rPr>
          <w:instrText xml:space="preserve"> PAGEREF _Toc445130790 \h </w:instrText>
        </w:r>
        <w:r w:rsidR="002B424F">
          <w:rPr>
            <w:noProof/>
            <w:webHidden/>
          </w:rPr>
        </w:r>
        <w:r w:rsidR="002B424F">
          <w:rPr>
            <w:noProof/>
            <w:webHidden/>
          </w:rPr>
          <w:fldChar w:fldCharType="separate"/>
        </w:r>
        <w:r w:rsidR="002B424F">
          <w:rPr>
            <w:noProof/>
            <w:webHidden/>
          </w:rPr>
          <w:t>78</w:t>
        </w:r>
        <w:r w:rsidR="002B424F">
          <w:rPr>
            <w:noProof/>
            <w:webHidden/>
          </w:rPr>
          <w:fldChar w:fldCharType="end"/>
        </w:r>
      </w:hyperlink>
    </w:p>
    <w:p w14:paraId="20733ED8" w14:textId="77777777" w:rsidR="002B424F" w:rsidRDefault="00431AF8">
      <w:pPr>
        <w:pStyle w:val="30"/>
        <w:rPr>
          <w:rFonts w:asciiTheme="minorHAnsi" w:eastAsiaTheme="minorEastAsia" w:hAnsiTheme="minorHAnsi" w:cstheme="minorBidi"/>
          <w:snapToGrid/>
          <w:kern w:val="0"/>
          <w:sz w:val="22"/>
          <w:szCs w:val="22"/>
        </w:rPr>
      </w:pPr>
      <w:hyperlink w:anchor="_Toc445130791" w:history="1">
        <w:r w:rsidR="002B424F" w:rsidRPr="00C974CF">
          <w:rPr>
            <w:rStyle w:val="afffff2"/>
          </w:rPr>
          <w:t>Traffic-control OverView</w:t>
        </w:r>
        <w:r w:rsidR="002B424F">
          <w:rPr>
            <w:webHidden/>
          </w:rPr>
          <w:tab/>
        </w:r>
        <w:r w:rsidR="002B424F">
          <w:rPr>
            <w:webHidden/>
          </w:rPr>
          <w:fldChar w:fldCharType="begin"/>
        </w:r>
        <w:r w:rsidR="002B424F">
          <w:rPr>
            <w:webHidden/>
          </w:rPr>
          <w:instrText xml:space="preserve"> PAGEREF _Toc445130791 \h </w:instrText>
        </w:r>
        <w:r w:rsidR="002B424F">
          <w:rPr>
            <w:webHidden/>
          </w:rPr>
        </w:r>
        <w:r w:rsidR="002B424F">
          <w:rPr>
            <w:webHidden/>
          </w:rPr>
          <w:fldChar w:fldCharType="separate"/>
        </w:r>
        <w:r w:rsidR="002B424F">
          <w:rPr>
            <w:webHidden/>
          </w:rPr>
          <w:t>78</w:t>
        </w:r>
        <w:r w:rsidR="002B424F">
          <w:rPr>
            <w:webHidden/>
          </w:rPr>
          <w:fldChar w:fldCharType="end"/>
        </w:r>
      </w:hyperlink>
    </w:p>
    <w:p w14:paraId="003E9913" w14:textId="77777777" w:rsidR="002B424F" w:rsidRDefault="00431AF8">
      <w:pPr>
        <w:pStyle w:val="30"/>
        <w:rPr>
          <w:rFonts w:asciiTheme="minorHAnsi" w:eastAsiaTheme="minorEastAsia" w:hAnsiTheme="minorHAnsi" w:cstheme="minorBidi"/>
          <w:snapToGrid/>
          <w:kern w:val="0"/>
          <w:sz w:val="22"/>
          <w:szCs w:val="22"/>
        </w:rPr>
      </w:pPr>
      <w:hyperlink w:anchor="_Toc445130792" w:history="1">
        <w:r w:rsidR="002B424F" w:rsidRPr="00C974CF">
          <w:rPr>
            <w:rStyle w:val="afffff2"/>
          </w:rPr>
          <w:t>Traffic-control Setting</w:t>
        </w:r>
        <w:r w:rsidR="002B424F">
          <w:rPr>
            <w:webHidden/>
          </w:rPr>
          <w:tab/>
        </w:r>
        <w:r w:rsidR="002B424F">
          <w:rPr>
            <w:webHidden/>
          </w:rPr>
          <w:fldChar w:fldCharType="begin"/>
        </w:r>
        <w:r w:rsidR="002B424F">
          <w:rPr>
            <w:webHidden/>
          </w:rPr>
          <w:instrText xml:space="preserve"> PAGEREF _Toc445130792 \h </w:instrText>
        </w:r>
        <w:r w:rsidR="002B424F">
          <w:rPr>
            <w:webHidden/>
          </w:rPr>
        </w:r>
        <w:r w:rsidR="002B424F">
          <w:rPr>
            <w:webHidden/>
          </w:rPr>
          <w:fldChar w:fldCharType="separate"/>
        </w:r>
        <w:r w:rsidR="002B424F">
          <w:rPr>
            <w:webHidden/>
          </w:rPr>
          <w:t>78</w:t>
        </w:r>
        <w:r w:rsidR="002B424F">
          <w:rPr>
            <w:webHidden/>
          </w:rPr>
          <w:fldChar w:fldCharType="end"/>
        </w:r>
      </w:hyperlink>
    </w:p>
    <w:p w14:paraId="7C830EA5"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793" w:history="1">
        <w:r w:rsidR="002B424F" w:rsidRPr="00C974CF">
          <w:rPr>
            <w:rStyle w:val="afffff2"/>
            <w:noProof/>
            <w14:scene3d>
              <w14:camera w14:prst="orthographicFront"/>
              <w14:lightRig w14:rig="threePt" w14:dir="t">
                <w14:rot w14:lat="0" w14:lon="0" w14:rev="0"/>
              </w14:lightRig>
            </w14:scene3d>
          </w:rPr>
          <w:t>Chapter 3.</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VLAN</w:t>
        </w:r>
        <w:r w:rsidR="002B424F">
          <w:rPr>
            <w:noProof/>
            <w:webHidden/>
          </w:rPr>
          <w:tab/>
        </w:r>
        <w:r w:rsidR="002B424F">
          <w:rPr>
            <w:noProof/>
            <w:webHidden/>
          </w:rPr>
          <w:fldChar w:fldCharType="begin"/>
        </w:r>
        <w:r w:rsidR="002B424F">
          <w:rPr>
            <w:noProof/>
            <w:webHidden/>
          </w:rPr>
          <w:instrText xml:space="preserve"> PAGEREF _Toc445130793 \h </w:instrText>
        </w:r>
        <w:r w:rsidR="002B424F">
          <w:rPr>
            <w:noProof/>
            <w:webHidden/>
          </w:rPr>
        </w:r>
        <w:r w:rsidR="002B424F">
          <w:rPr>
            <w:noProof/>
            <w:webHidden/>
          </w:rPr>
          <w:fldChar w:fldCharType="separate"/>
        </w:r>
        <w:r w:rsidR="002B424F">
          <w:rPr>
            <w:noProof/>
            <w:webHidden/>
          </w:rPr>
          <w:t>79</w:t>
        </w:r>
        <w:r w:rsidR="002B424F">
          <w:rPr>
            <w:noProof/>
            <w:webHidden/>
          </w:rPr>
          <w:fldChar w:fldCharType="end"/>
        </w:r>
      </w:hyperlink>
    </w:p>
    <w:p w14:paraId="4AD5B83E" w14:textId="77777777" w:rsidR="002B424F" w:rsidRDefault="00431AF8">
      <w:pPr>
        <w:pStyle w:val="20"/>
        <w:rPr>
          <w:rFonts w:asciiTheme="minorHAnsi" w:eastAsiaTheme="minorEastAsia" w:hAnsiTheme="minorHAnsi" w:cstheme="minorBidi"/>
          <w:noProof/>
          <w:snapToGrid/>
          <w:kern w:val="0"/>
          <w:sz w:val="22"/>
          <w:szCs w:val="22"/>
        </w:rPr>
      </w:pPr>
      <w:hyperlink w:anchor="_Toc445130794" w:history="1">
        <w:r w:rsidR="002B424F" w:rsidRPr="00C974CF">
          <w:rPr>
            <w:rStyle w:val="afffff2"/>
            <w:noProof/>
          </w:rPr>
          <w:t>VLAN overview</w:t>
        </w:r>
        <w:r w:rsidR="002B424F">
          <w:rPr>
            <w:noProof/>
            <w:webHidden/>
          </w:rPr>
          <w:tab/>
        </w:r>
        <w:r w:rsidR="002B424F">
          <w:rPr>
            <w:noProof/>
            <w:webHidden/>
          </w:rPr>
          <w:fldChar w:fldCharType="begin"/>
        </w:r>
        <w:r w:rsidR="002B424F">
          <w:rPr>
            <w:noProof/>
            <w:webHidden/>
          </w:rPr>
          <w:instrText xml:space="preserve"> PAGEREF _Toc445130794 \h </w:instrText>
        </w:r>
        <w:r w:rsidR="002B424F">
          <w:rPr>
            <w:noProof/>
            <w:webHidden/>
          </w:rPr>
        </w:r>
        <w:r w:rsidR="002B424F">
          <w:rPr>
            <w:noProof/>
            <w:webHidden/>
          </w:rPr>
          <w:fldChar w:fldCharType="separate"/>
        </w:r>
        <w:r w:rsidR="002B424F">
          <w:rPr>
            <w:noProof/>
            <w:webHidden/>
          </w:rPr>
          <w:t>80</w:t>
        </w:r>
        <w:r w:rsidR="002B424F">
          <w:rPr>
            <w:noProof/>
            <w:webHidden/>
          </w:rPr>
          <w:fldChar w:fldCharType="end"/>
        </w:r>
      </w:hyperlink>
    </w:p>
    <w:p w14:paraId="040A04C2" w14:textId="77777777" w:rsidR="002B424F" w:rsidRDefault="00431AF8">
      <w:pPr>
        <w:pStyle w:val="20"/>
        <w:rPr>
          <w:rFonts w:asciiTheme="minorHAnsi" w:eastAsiaTheme="minorEastAsia" w:hAnsiTheme="minorHAnsi" w:cstheme="minorBidi"/>
          <w:noProof/>
          <w:snapToGrid/>
          <w:kern w:val="0"/>
          <w:sz w:val="22"/>
          <w:szCs w:val="22"/>
        </w:rPr>
      </w:pPr>
      <w:hyperlink w:anchor="_Toc445130795" w:history="1">
        <w:r w:rsidR="002B424F" w:rsidRPr="00C974CF">
          <w:rPr>
            <w:rStyle w:val="afffff2"/>
            <w:noProof/>
          </w:rPr>
          <w:t>Advantages of VLAN</w:t>
        </w:r>
        <w:r w:rsidR="002B424F">
          <w:rPr>
            <w:noProof/>
            <w:webHidden/>
          </w:rPr>
          <w:tab/>
        </w:r>
        <w:r w:rsidR="002B424F">
          <w:rPr>
            <w:noProof/>
            <w:webHidden/>
          </w:rPr>
          <w:fldChar w:fldCharType="begin"/>
        </w:r>
        <w:r w:rsidR="002B424F">
          <w:rPr>
            <w:noProof/>
            <w:webHidden/>
          </w:rPr>
          <w:instrText xml:space="preserve"> PAGEREF _Toc445130795 \h </w:instrText>
        </w:r>
        <w:r w:rsidR="002B424F">
          <w:rPr>
            <w:noProof/>
            <w:webHidden/>
          </w:rPr>
        </w:r>
        <w:r w:rsidR="002B424F">
          <w:rPr>
            <w:noProof/>
            <w:webHidden/>
          </w:rPr>
          <w:fldChar w:fldCharType="separate"/>
        </w:r>
        <w:r w:rsidR="002B424F">
          <w:rPr>
            <w:noProof/>
            <w:webHidden/>
          </w:rPr>
          <w:t>81</w:t>
        </w:r>
        <w:r w:rsidR="002B424F">
          <w:rPr>
            <w:noProof/>
            <w:webHidden/>
          </w:rPr>
          <w:fldChar w:fldCharType="end"/>
        </w:r>
      </w:hyperlink>
    </w:p>
    <w:p w14:paraId="0F653EFA" w14:textId="77777777" w:rsidR="002B424F" w:rsidRDefault="00431AF8">
      <w:pPr>
        <w:pStyle w:val="30"/>
        <w:rPr>
          <w:rFonts w:asciiTheme="minorHAnsi" w:eastAsiaTheme="minorEastAsia" w:hAnsiTheme="minorHAnsi" w:cstheme="minorBidi"/>
          <w:snapToGrid/>
          <w:kern w:val="0"/>
          <w:sz w:val="22"/>
          <w:szCs w:val="22"/>
        </w:rPr>
      </w:pPr>
      <w:hyperlink w:anchor="_Toc445130796" w:history="1">
        <w:r w:rsidR="002B424F" w:rsidRPr="00C974CF">
          <w:rPr>
            <w:rStyle w:val="afffff2"/>
          </w:rPr>
          <w:t>Efficient Traffic Control</w:t>
        </w:r>
        <w:r w:rsidR="002B424F">
          <w:rPr>
            <w:webHidden/>
          </w:rPr>
          <w:tab/>
        </w:r>
        <w:r w:rsidR="002B424F">
          <w:rPr>
            <w:webHidden/>
          </w:rPr>
          <w:fldChar w:fldCharType="begin"/>
        </w:r>
        <w:r w:rsidR="002B424F">
          <w:rPr>
            <w:webHidden/>
          </w:rPr>
          <w:instrText xml:space="preserve"> PAGEREF _Toc445130796 \h </w:instrText>
        </w:r>
        <w:r w:rsidR="002B424F">
          <w:rPr>
            <w:webHidden/>
          </w:rPr>
        </w:r>
        <w:r w:rsidR="002B424F">
          <w:rPr>
            <w:webHidden/>
          </w:rPr>
          <w:fldChar w:fldCharType="separate"/>
        </w:r>
        <w:r w:rsidR="002B424F">
          <w:rPr>
            <w:webHidden/>
          </w:rPr>
          <w:t>81</w:t>
        </w:r>
        <w:r w:rsidR="002B424F">
          <w:rPr>
            <w:webHidden/>
          </w:rPr>
          <w:fldChar w:fldCharType="end"/>
        </w:r>
      </w:hyperlink>
    </w:p>
    <w:p w14:paraId="3A2DAEA6" w14:textId="77777777" w:rsidR="002B424F" w:rsidRDefault="00431AF8">
      <w:pPr>
        <w:pStyle w:val="30"/>
        <w:rPr>
          <w:rFonts w:asciiTheme="minorHAnsi" w:eastAsiaTheme="minorEastAsia" w:hAnsiTheme="minorHAnsi" w:cstheme="minorBidi"/>
          <w:snapToGrid/>
          <w:kern w:val="0"/>
          <w:sz w:val="22"/>
          <w:szCs w:val="22"/>
        </w:rPr>
      </w:pPr>
      <w:hyperlink w:anchor="_Toc445130797" w:history="1">
        <w:r w:rsidR="002B424F" w:rsidRPr="00C974CF">
          <w:rPr>
            <w:rStyle w:val="afffff2"/>
          </w:rPr>
          <w:t>Enhanced Network Security</w:t>
        </w:r>
        <w:r w:rsidR="002B424F">
          <w:rPr>
            <w:webHidden/>
          </w:rPr>
          <w:tab/>
        </w:r>
        <w:r w:rsidR="002B424F">
          <w:rPr>
            <w:webHidden/>
          </w:rPr>
          <w:fldChar w:fldCharType="begin"/>
        </w:r>
        <w:r w:rsidR="002B424F">
          <w:rPr>
            <w:webHidden/>
          </w:rPr>
          <w:instrText xml:space="preserve"> PAGEREF _Toc445130797 \h </w:instrText>
        </w:r>
        <w:r w:rsidR="002B424F">
          <w:rPr>
            <w:webHidden/>
          </w:rPr>
        </w:r>
        <w:r w:rsidR="002B424F">
          <w:rPr>
            <w:webHidden/>
          </w:rPr>
          <w:fldChar w:fldCharType="separate"/>
        </w:r>
        <w:r w:rsidR="002B424F">
          <w:rPr>
            <w:webHidden/>
          </w:rPr>
          <w:t>81</w:t>
        </w:r>
        <w:r w:rsidR="002B424F">
          <w:rPr>
            <w:webHidden/>
          </w:rPr>
          <w:fldChar w:fldCharType="end"/>
        </w:r>
      </w:hyperlink>
    </w:p>
    <w:p w14:paraId="0591E821" w14:textId="77777777" w:rsidR="002B424F" w:rsidRDefault="00431AF8">
      <w:pPr>
        <w:pStyle w:val="30"/>
        <w:rPr>
          <w:rFonts w:asciiTheme="minorHAnsi" w:eastAsiaTheme="minorEastAsia" w:hAnsiTheme="minorHAnsi" w:cstheme="minorBidi"/>
          <w:snapToGrid/>
          <w:kern w:val="0"/>
          <w:sz w:val="22"/>
          <w:szCs w:val="22"/>
        </w:rPr>
      </w:pPr>
      <w:hyperlink w:anchor="_Toc445130798" w:history="1">
        <w:r w:rsidR="002B424F" w:rsidRPr="00C974CF">
          <w:rPr>
            <w:rStyle w:val="afffff2"/>
          </w:rPr>
          <w:t>Flexible Network and Device management</w:t>
        </w:r>
        <w:r w:rsidR="002B424F">
          <w:rPr>
            <w:webHidden/>
          </w:rPr>
          <w:tab/>
        </w:r>
        <w:r w:rsidR="002B424F">
          <w:rPr>
            <w:webHidden/>
          </w:rPr>
          <w:fldChar w:fldCharType="begin"/>
        </w:r>
        <w:r w:rsidR="002B424F">
          <w:rPr>
            <w:webHidden/>
          </w:rPr>
          <w:instrText xml:space="preserve"> PAGEREF _Toc445130798 \h </w:instrText>
        </w:r>
        <w:r w:rsidR="002B424F">
          <w:rPr>
            <w:webHidden/>
          </w:rPr>
        </w:r>
        <w:r w:rsidR="002B424F">
          <w:rPr>
            <w:webHidden/>
          </w:rPr>
          <w:fldChar w:fldCharType="separate"/>
        </w:r>
        <w:r w:rsidR="002B424F">
          <w:rPr>
            <w:webHidden/>
          </w:rPr>
          <w:t>81</w:t>
        </w:r>
        <w:r w:rsidR="002B424F">
          <w:rPr>
            <w:webHidden/>
          </w:rPr>
          <w:fldChar w:fldCharType="end"/>
        </w:r>
      </w:hyperlink>
    </w:p>
    <w:p w14:paraId="4982FAF3" w14:textId="77777777" w:rsidR="002B424F" w:rsidRDefault="00431AF8">
      <w:pPr>
        <w:pStyle w:val="20"/>
        <w:rPr>
          <w:rFonts w:asciiTheme="minorHAnsi" w:eastAsiaTheme="minorEastAsia" w:hAnsiTheme="minorHAnsi" w:cstheme="minorBidi"/>
          <w:noProof/>
          <w:snapToGrid/>
          <w:kern w:val="0"/>
          <w:sz w:val="22"/>
          <w:szCs w:val="22"/>
        </w:rPr>
      </w:pPr>
      <w:hyperlink w:anchor="_Toc445130799" w:history="1">
        <w:r w:rsidR="002B424F" w:rsidRPr="00C974CF">
          <w:rPr>
            <w:rStyle w:val="afffff2"/>
            <w:noProof/>
          </w:rPr>
          <w:t>VLAN Types</w:t>
        </w:r>
        <w:r w:rsidR="002B424F">
          <w:rPr>
            <w:noProof/>
            <w:webHidden/>
          </w:rPr>
          <w:tab/>
        </w:r>
        <w:r w:rsidR="002B424F">
          <w:rPr>
            <w:noProof/>
            <w:webHidden/>
          </w:rPr>
          <w:fldChar w:fldCharType="begin"/>
        </w:r>
        <w:r w:rsidR="002B424F">
          <w:rPr>
            <w:noProof/>
            <w:webHidden/>
          </w:rPr>
          <w:instrText xml:space="preserve"> PAGEREF _Toc445130799 \h </w:instrText>
        </w:r>
        <w:r w:rsidR="002B424F">
          <w:rPr>
            <w:noProof/>
            <w:webHidden/>
          </w:rPr>
        </w:r>
        <w:r w:rsidR="002B424F">
          <w:rPr>
            <w:noProof/>
            <w:webHidden/>
          </w:rPr>
          <w:fldChar w:fldCharType="separate"/>
        </w:r>
        <w:r w:rsidR="002B424F">
          <w:rPr>
            <w:noProof/>
            <w:webHidden/>
          </w:rPr>
          <w:t>82</w:t>
        </w:r>
        <w:r w:rsidR="002B424F">
          <w:rPr>
            <w:noProof/>
            <w:webHidden/>
          </w:rPr>
          <w:fldChar w:fldCharType="end"/>
        </w:r>
      </w:hyperlink>
    </w:p>
    <w:p w14:paraId="40E228A0" w14:textId="77777777" w:rsidR="002B424F" w:rsidRDefault="00431AF8">
      <w:pPr>
        <w:pStyle w:val="30"/>
        <w:rPr>
          <w:rFonts w:asciiTheme="minorHAnsi" w:eastAsiaTheme="minorEastAsia" w:hAnsiTheme="minorHAnsi" w:cstheme="minorBidi"/>
          <w:snapToGrid/>
          <w:kern w:val="0"/>
          <w:sz w:val="22"/>
          <w:szCs w:val="22"/>
        </w:rPr>
      </w:pPr>
      <w:hyperlink w:anchor="_Toc445130800" w:history="1">
        <w:r w:rsidR="002B424F" w:rsidRPr="00C974CF">
          <w:rPr>
            <w:rStyle w:val="afffff2"/>
          </w:rPr>
          <w:t>Port-based VLANs</w:t>
        </w:r>
        <w:r w:rsidR="002B424F">
          <w:rPr>
            <w:webHidden/>
          </w:rPr>
          <w:tab/>
        </w:r>
        <w:r w:rsidR="002B424F">
          <w:rPr>
            <w:webHidden/>
          </w:rPr>
          <w:fldChar w:fldCharType="begin"/>
        </w:r>
        <w:r w:rsidR="002B424F">
          <w:rPr>
            <w:webHidden/>
          </w:rPr>
          <w:instrText xml:space="preserve"> PAGEREF _Toc445130800 \h </w:instrText>
        </w:r>
        <w:r w:rsidR="002B424F">
          <w:rPr>
            <w:webHidden/>
          </w:rPr>
        </w:r>
        <w:r w:rsidR="002B424F">
          <w:rPr>
            <w:webHidden/>
          </w:rPr>
          <w:fldChar w:fldCharType="separate"/>
        </w:r>
        <w:r w:rsidR="002B424F">
          <w:rPr>
            <w:webHidden/>
          </w:rPr>
          <w:t>82</w:t>
        </w:r>
        <w:r w:rsidR="002B424F">
          <w:rPr>
            <w:webHidden/>
          </w:rPr>
          <w:fldChar w:fldCharType="end"/>
        </w:r>
      </w:hyperlink>
    </w:p>
    <w:p w14:paraId="3F3D4EA1" w14:textId="77777777" w:rsidR="002B424F" w:rsidRDefault="00431AF8">
      <w:pPr>
        <w:pStyle w:val="30"/>
        <w:rPr>
          <w:rFonts w:asciiTheme="minorHAnsi" w:eastAsiaTheme="minorEastAsia" w:hAnsiTheme="minorHAnsi" w:cstheme="minorBidi"/>
          <w:snapToGrid/>
          <w:kern w:val="0"/>
          <w:sz w:val="22"/>
          <w:szCs w:val="22"/>
        </w:rPr>
      </w:pPr>
      <w:hyperlink w:anchor="_Toc445130801" w:history="1">
        <w:r w:rsidR="002B424F" w:rsidRPr="00C974CF">
          <w:rPr>
            <w:rStyle w:val="afffff2"/>
          </w:rPr>
          <w:t>Tagged VLANs</w:t>
        </w:r>
        <w:r w:rsidR="002B424F">
          <w:rPr>
            <w:webHidden/>
          </w:rPr>
          <w:tab/>
        </w:r>
        <w:r w:rsidR="002B424F">
          <w:rPr>
            <w:webHidden/>
          </w:rPr>
          <w:fldChar w:fldCharType="begin"/>
        </w:r>
        <w:r w:rsidR="002B424F">
          <w:rPr>
            <w:webHidden/>
          </w:rPr>
          <w:instrText xml:space="preserve"> PAGEREF _Toc445130801 \h </w:instrText>
        </w:r>
        <w:r w:rsidR="002B424F">
          <w:rPr>
            <w:webHidden/>
          </w:rPr>
        </w:r>
        <w:r w:rsidR="002B424F">
          <w:rPr>
            <w:webHidden/>
          </w:rPr>
          <w:fldChar w:fldCharType="separate"/>
        </w:r>
        <w:r w:rsidR="002B424F">
          <w:rPr>
            <w:webHidden/>
          </w:rPr>
          <w:t>84</w:t>
        </w:r>
        <w:r w:rsidR="002B424F">
          <w:rPr>
            <w:webHidden/>
          </w:rPr>
          <w:fldChar w:fldCharType="end"/>
        </w:r>
      </w:hyperlink>
    </w:p>
    <w:p w14:paraId="2DFE3B6C" w14:textId="77777777" w:rsidR="002B424F" w:rsidRDefault="00431AF8">
      <w:pPr>
        <w:pStyle w:val="30"/>
        <w:rPr>
          <w:rFonts w:asciiTheme="minorHAnsi" w:eastAsiaTheme="minorEastAsia" w:hAnsiTheme="minorHAnsi" w:cstheme="minorBidi"/>
          <w:snapToGrid/>
          <w:kern w:val="0"/>
          <w:sz w:val="22"/>
          <w:szCs w:val="22"/>
        </w:rPr>
      </w:pPr>
      <w:hyperlink w:anchor="_Toc445130802" w:history="1">
        <w:r w:rsidR="002B424F" w:rsidRPr="00C974CF">
          <w:rPr>
            <w:rStyle w:val="afffff2"/>
          </w:rPr>
          <w:t>Uses of Tagged VLANs</w:t>
        </w:r>
        <w:r w:rsidR="002B424F">
          <w:rPr>
            <w:webHidden/>
          </w:rPr>
          <w:tab/>
        </w:r>
        <w:r w:rsidR="002B424F">
          <w:rPr>
            <w:webHidden/>
          </w:rPr>
          <w:fldChar w:fldCharType="begin"/>
        </w:r>
        <w:r w:rsidR="002B424F">
          <w:rPr>
            <w:webHidden/>
          </w:rPr>
          <w:instrText xml:space="preserve"> PAGEREF _Toc445130802 \h </w:instrText>
        </w:r>
        <w:r w:rsidR="002B424F">
          <w:rPr>
            <w:webHidden/>
          </w:rPr>
        </w:r>
        <w:r w:rsidR="002B424F">
          <w:rPr>
            <w:webHidden/>
          </w:rPr>
          <w:fldChar w:fldCharType="separate"/>
        </w:r>
        <w:r w:rsidR="002B424F">
          <w:rPr>
            <w:webHidden/>
          </w:rPr>
          <w:t>84</w:t>
        </w:r>
        <w:r w:rsidR="002B424F">
          <w:rPr>
            <w:webHidden/>
          </w:rPr>
          <w:fldChar w:fldCharType="end"/>
        </w:r>
      </w:hyperlink>
    </w:p>
    <w:p w14:paraId="0D3A7C46" w14:textId="77777777" w:rsidR="002B424F" w:rsidRDefault="00431AF8">
      <w:pPr>
        <w:pStyle w:val="30"/>
        <w:rPr>
          <w:rFonts w:asciiTheme="minorHAnsi" w:eastAsiaTheme="minorEastAsia" w:hAnsiTheme="minorHAnsi" w:cstheme="minorBidi"/>
          <w:snapToGrid/>
          <w:kern w:val="0"/>
          <w:sz w:val="22"/>
          <w:szCs w:val="22"/>
        </w:rPr>
      </w:pPr>
      <w:hyperlink w:anchor="_Toc445130803" w:history="1">
        <w:r w:rsidR="002B424F" w:rsidRPr="00C974CF">
          <w:rPr>
            <w:rStyle w:val="afffff2"/>
          </w:rPr>
          <w:t>Assigning a VLAN Tag</w:t>
        </w:r>
        <w:r w:rsidR="002B424F">
          <w:rPr>
            <w:webHidden/>
          </w:rPr>
          <w:tab/>
        </w:r>
        <w:r w:rsidR="002B424F">
          <w:rPr>
            <w:webHidden/>
          </w:rPr>
          <w:fldChar w:fldCharType="begin"/>
        </w:r>
        <w:r w:rsidR="002B424F">
          <w:rPr>
            <w:webHidden/>
          </w:rPr>
          <w:instrText xml:space="preserve"> PAGEREF _Toc445130803 \h </w:instrText>
        </w:r>
        <w:r w:rsidR="002B424F">
          <w:rPr>
            <w:webHidden/>
          </w:rPr>
        </w:r>
        <w:r w:rsidR="002B424F">
          <w:rPr>
            <w:webHidden/>
          </w:rPr>
          <w:fldChar w:fldCharType="separate"/>
        </w:r>
        <w:r w:rsidR="002B424F">
          <w:rPr>
            <w:webHidden/>
          </w:rPr>
          <w:t>84</w:t>
        </w:r>
        <w:r w:rsidR="002B424F">
          <w:rPr>
            <w:webHidden/>
          </w:rPr>
          <w:fldChar w:fldCharType="end"/>
        </w:r>
      </w:hyperlink>
    </w:p>
    <w:p w14:paraId="17BE3B56" w14:textId="77777777" w:rsidR="002B424F" w:rsidRDefault="00431AF8">
      <w:pPr>
        <w:pStyle w:val="30"/>
        <w:rPr>
          <w:rFonts w:asciiTheme="minorHAnsi" w:eastAsiaTheme="minorEastAsia" w:hAnsiTheme="minorHAnsi" w:cstheme="minorBidi"/>
          <w:snapToGrid/>
          <w:kern w:val="0"/>
          <w:sz w:val="22"/>
          <w:szCs w:val="22"/>
        </w:rPr>
      </w:pPr>
      <w:hyperlink w:anchor="_Toc445130804" w:history="1">
        <w:r w:rsidR="002B424F" w:rsidRPr="00C974CF">
          <w:rPr>
            <w:rStyle w:val="afffff2"/>
          </w:rPr>
          <w:t>Hybrid VLAN (Mixing Port-based VLAN and Tagged VLAN)</w:t>
        </w:r>
        <w:r w:rsidR="002B424F">
          <w:rPr>
            <w:webHidden/>
          </w:rPr>
          <w:tab/>
        </w:r>
        <w:r w:rsidR="002B424F">
          <w:rPr>
            <w:webHidden/>
          </w:rPr>
          <w:fldChar w:fldCharType="begin"/>
        </w:r>
        <w:r w:rsidR="002B424F">
          <w:rPr>
            <w:webHidden/>
          </w:rPr>
          <w:instrText xml:space="preserve"> PAGEREF _Toc445130804 \h </w:instrText>
        </w:r>
        <w:r w:rsidR="002B424F">
          <w:rPr>
            <w:webHidden/>
          </w:rPr>
        </w:r>
        <w:r w:rsidR="002B424F">
          <w:rPr>
            <w:webHidden/>
          </w:rPr>
          <w:fldChar w:fldCharType="separate"/>
        </w:r>
        <w:r w:rsidR="002B424F">
          <w:rPr>
            <w:webHidden/>
          </w:rPr>
          <w:t>85</w:t>
        </w:r>
        <w:r w:rsidR="002B424F">
          <w:rPr>
            <w:webHidden/>
          </w:rPr>
          <w:fldChar w:fldCharType="end"/>
        </w:r>
      </w:hyperlink>
    </w:p>
    <w:p w14:paraId="77F704AA" w14:textId="77777777" w:rsidR="002B424F" w:rsidRDefault="00431AF8">
      <w:pPr>
        <w:pStyle w:val="20"/>
        <w:rPr>
          <w:rFonts w:asciiTheme="minorHAnsi" w:eastAsiaTheme="minorEastAsia" w:hAnsiTheme="minorHAnsi" w:cstheme="minorBidi"/>
          <w:noProof/>
          <w:snapToGrid/>
          <w:kern w:val="0"/>
          <w:sz w:val="22"/>
          <w:szCs w:val="22"/>
        </w:rPr>
      </w:pPr>
      <w:hyperlink w:anchor="_Toc445130805" w:history="1">
        <w:r w:rsidR="002B424F" w:rsidRPr="00C974CF">
          <w:rPr>
            <w:rStyle w:val="afffff2"/>
            <w:noProof/>
          </w:rPr>
          <w:t>VLAN Configuration</w:t>
        </w:r>
        <w:r w:rsidR="002B424F">
          <w:rPr>
            <w:noProof/>
            <w:webHidden/>
          </w:rPr>
          <w:tab/>
        </w:r>
        <w:r w:rsidR="002B424F">
          <w:rPr>
            <w:noProof/>
            <w:webHidden/>
          </w:rPr>
          <w:fldChar w:fldCharType="begin"/>
        </w:r>
        <w:r w:rsidR="002B424F">
          <w:rPr>
            <w:noProof/>
            <w:webHidden/>
          </w:rPr>
          <w:instrText xml:space="preserve"> PAGEREF _Toc445130805 \h </w:instrText>
        </w:r>
        <w:r w:rsidR="002B424F">
          <w:rPr>
            <w:noProof/>
            <w:webHidden/>
          </w:rPr>
        </w:r>
        <w:r w:rsidR="002B424F">
          <w:rPr>
            <w:noProof/>
            <w:webHidden/>
          </w:rPr>
          <w:fldChar w:fldCharType="separate"/>
        </w:r>
        <w:r w:rsidR="002B424F">
          <w:rPr>
            <w:noProof/>
            <w:webHidden/>
          </w:rPr>
          <w:t>86</w:t>
        </w:r>
        <w:r w:rsidR="002B424F">
          <w:rPr>
            <w:noProof/>
            <w:webHidden/>
          </w:rPr>
          <w:fldChar w:fldCharType="end"/>
        </w:r>
      </w:hyperlink>
    </w:p>
    <w:p w14:paraId="5A7AF753" w14:textId="77777777" w:rsidR="002B424F" w:rsidRDefault="00431AF8">
      <w:pPr>
        <w:pStyle w:val="30"/>
        <w:rPr>
          <w:rFonts w:asciiTheme="minorHAnsi" w:eastAsiaTheme="minorEastAsia" w:hAnsiTheme="minorHAnsi" w:cstheme="minorBidi"/>
          <w:snapToGrid/>
          <w:kern w:val="0"/>
          <w:sz w:val="22"/>
          <w:szCs w:val="22"/>
        </w:rPr>
      </w:pPr>
      <w:hyperlink w:anchor="_Toc445130806" w:history="1">
        <w:r w:rsidR="002B424F" w:rsidRPr="00C974CF">
          <w:rPr>
            <w:rStyle w:val="afffff2"/>
          </w:rPr>
          <w:t>VLAN ID</w:t>
        </w:r>
        <w:r w:rsidR="002B424F">
          <w:rPr>
            <w:webHidden/>
          </w:rPr>
          <w:tab/>
        </w:r>
        <w:r w:rsidR="002B424F">
          <w:rPr>
            <w:webHidden/>
          </w:rPr>
          <w:fldChar w:fldCharType="begin"/>
        </w:r>
        <w:r w:rsidR="002B424F">
          <w:rPr>
            <w:webHidden/>
          </w:rPr>
          <w:instrText xml:space="preserve"> PAGEREF _Toc445130806 \h </w:instrText>
        </w:r>
        <w:r w:rsidR="002B424F">
          <w:rPr>
            <w:webHidden/>
          </w:rPr>
        </w:r>
        <w:r w:rsidR="002B424F">
          <w:rPr>
            <w:webHidden/>
          </w:rPr>
          <w:fldChar w:fldCharType="separate"/>
        </w:r>
        <w:r w:rsidR="002B424F">
          <w:rPr>
            <w:webHidden/>
          </w:rPr>
          <w:t>86</w:t>
        </w:r>
        <w:r w:rsidR="002B424F">
          <w:rPr>
            <w:webHidden/>
          </w:rPr>
          <w:fldChar w:fldCharType="end"/>
        </w:r>
      </w:hyperlink>
    </w:p>
    <w:p w14:paraId="3A6F17E0" w14:textId="77777777" w:rsidR="002B424F" w:rsidRDefault="00431AF8">
      <w:pPr>
        <w:pStyle w:val="30"/>
        <w:rPr>
          <w:rFonts w:asciiTheme="minorHAnsi" w:eastAsiaTheme="minorEastAsia" w:hAnsiTheme="minorHAnsi" w:cstheme="minorBidi"/>
          <w:snapToGrid/>
          <w:kern w:val="0"/>
          <w:sz w:val="22"/>
          <w:szCs w:val="22"/>
        </w:rPr>
      </w:pPr>
      <w:hyperlink w:anchor="_Toc445130807" w:history="1">
        <w:r w:rsidR="002B424F" w:rsidRPr="00C974CF">
          <w:rPr>
            <w:rStyle w:val="afffff2"/>
          </w:rPr>
          <w:t>Default VLAN</w:t>
        </w:r>
        <w:r w:rsidR="002B424F">
          <w:rPr>
            <w:webHidden/>
          </w:rPr>
          <w:tab/>
        </w:r>
        <w:r w:rsidR="002B424F">
          <w:rPr>
            <w:webHidden/>
          </w:rPr>
          <w:fldChar w:fldCharType="begin"/>
        </w:r>
        <w:r w:rsidR="002B424F">
          <w:rPr>
            <w:webHidden/>
          </w:rPr>
          <w:instrText xml:space="preserve"> PAGEREF _Toc445130807 \h </w:instrText>
        </w:r>
        <w:r w:rsidR="002B424F">
          <w:rPr>
            <w:webHidden/>
          </w:rPr>
        </w:r>
        <w:r w:rsidR="002B424F">
          <w:rPr>
            <w:webHidden/>
          </w:rPr>
          <w:fldChar w:fldCharType="separate"/>
        </w:r>
        <w:r w:rsidR="002B424F">
          <w:rPr>
            <w:webHidden/>
          </w:rPr>
          <w:t>86</w:t>
        </w:r>
        <w:r w:rsidR="002B424F">
          <w:rPr>
            <w:webHidden/>
          </w:rPr>
          <w:fldChar w:fldCharType="end"/>
        </w:r>
      </w:hyperlink>
    </w:p>
    <w:p w14:paraId="52F3B55B" w14:textId="77777777" w:rsidR="002B424F" w:rsidRDefault="00431AF8">
      <w:pPr>
        <w:pStyle w:val="30"/>
        <w:rPr>
          <w:rFonts w:asciiTheme="minorHAnsi" w:eastAsiaTheme="minorEastAsia" w:hAnsiTheme="minorHAnsi" w:cstheme="minorBidi"/>
          <w:snapToGrid/>
          <w:kern w:val="0"/>
          <w:sz w:val="22"/>
          <w:szCs w:val="22"/>
        </w:rPr>
      </w:pPr>
      <w:hyperlink w:anchor="_Toc445130808" w:history="1">
        <w:r w:rsidR="002B424F" w:rsidRPr="00C974CF">
          <w:rPr>
            <w:rStyle w:val="afffff2"/>
          </w:rPr>
          <w:t>Native VLAN</w:t>
        </w:r>
        <w:r w:rsidR="002B424F">
          <w:rPr>
            <w:webHidden/>
          </w:rPr>
          <w:tab/>
        </w:r>
        <w:r w:rsidR="002B424F">
          <w:rPr>
            <w:webHidden/>
          </w:rPr>
          <w:fldChar w:fldCharType="begin"/>
        </w:r>
        <w:r w:rsidR="002B424F">
          <w:rPr>
            <w:webHidden/>
          </w:rPr>
          <w:instrText xml:space="preserve"> PAGEREF _Toc445130808 \h </w:instrText>
        </w:r>
        <w:r w:rsidR="002B424F">
          <w:rPr>
            <w:webHidden/>
          </w:rPr>
        </w:r>
        <w:r w:rsidR="002B424F">
          <w:rPr>
            <w:webHidden/>
          </w:rPr>
          <w:fldChar w:fldCharType="separate"/>
        </w:r>
        <w:r w:rsidR="002B424F">
          <w:rPr>
            <w:webHidden/>
          </w:rPr>
          <w:t>86</w:t>
        </w:r>
        <w:r w:rsidR="002B424F">
          <w:rPr>
            <w:webHidden/>
          </w:rPr>
          <w:fldChar w:fldCharType="end"/>
        </w:r>
      </w:hyperlink>
    </w:p>
    <w:p w14:paraId="6A813AC0" w14:textId="77777777" w:rsidR="002B424F" w:rsidRDefault="00431AF8">
      <w:pPr>
        <w:pStyle w:val="20"/>
        <w:rPr>
          <w:rFonts w:asciiTheme="minorHAnsi" w:eastAsiaTheme="minorEastAsia" w:hAnsiTheme="minorHAnsi" w:cstheme="minorBidi"/>
          <w:noProof/>
          <w:snapToGrid/>
          <w:kern w:val="0"/>
          <w:sz w:val="22"/>
          <w:szCs w:val="22"/>
        </w:rPr>
      </w:pPr>
      <w:hyperlink w:anchor="_Toc445130809" w:history="1">
        <w:r w:rsidR="002B424F" w:rsidRPr="00C974CF">
          <w:rPr>
            <w:rStyle w:val="afffff2"/>
            <w:noProof/>
          </w:rPr>
          <w:t>VLAN Setting</w:t>
        </w:r>
        <w:r w:rsidR="002B424F">
          <w:rPr>
            <w:noProof/>
            <w:webHidden/>
          </w:rPr>
          <w:tab/>
        </w:r>
        <w:r w:rsidR="002B424F">
          <w:rPr>
            <w:noProof/>
            <w:webHidden/>
          </w:rPr>
          <w:fldChar w:fldCharType="begin"/>
        </w:r>
        <w:r w:rsidR="002B424F">
          <w:rPr>
            <w:noProof/>
            <w:webHidden/>
          </w:rPr>
          <w:instrText xml:space="preserve"> PAGEREF _Toc445130809 \h </w:instrText>
        </w:r>
        <w:r w:rsidR="002B424F">
          <w:rPr>
            <w:noProof/>
            <w:webHidden/>
          </w:rPr>
        </w:r>
        <w:r w:rsidR="002B424F">
          <w:rPr>
            <w:noProof/>
            <w:webHidden/>
          </w:rPr>
          <w:fldChar w:fldCharType="separate"/>
        </w:r>
        <w:r w:rsidR="002B424F">
          <w:rPr>
            <w:noProof/>
            <w:webHidden/>
          </w:rPr>
          <w:t>87</w:t>
        </w:r>
        <w:r w:rsidR="002B424F">
          <w:rPr>
            <w:noProof/>
            <w:webHidden/>
          </w:rPr>
          <w:fldChar w:fldCharType="end"/>
        </w:r>
      </w:hyperlink>
    </w:p>
    <w:p w14:paraId="7AB7B7A8" w14:textId="77777777" w:rsidR="002B424F" w:rsidRDefault="00431AF8">
      <w:pPr>
        <w:pStyle w:val="30"/>
        <w:rPr>
          <w:rFonts w:asciiTheme="minorHAnsi" w:eastAsiaTheme="minorEastAsia" w:hAnsiTheme="minorHAnsi" w:cstheme="minorBidi"/>
          <w:snapToGrid/>
          <w:kern w:val="0"/>
          <w:sz w:val="22"/>
          <w:szCs w:val="22"/>
        </w:rPr>
      </w:pPr>
      <w:hyperlink w:anchor="_Toc445130810" w:history="1">
        <w:r w:rsidR="002B424F" w:rsidRPr="00C974CF">
          <w:rPr>
            <w:rStyle w:val="afffff2"/>
          </w:rPr>
          <w:t>Commands for VLAN Configuration</w:t>
        </w:r>
        <w:r w:rsidR="002B424F">
          <w:rPr>
            <w:webHidden/>
          </w:rPr>
          <w:tab/>
        </w:r>
        <w:r w:rsidR="002B424F">
          <w:rPr>
            <w:webHidden/>
          </w:rPr>
          <w:fldChar w:fldCharType="begin"/>
        </w:r>
        <w:r w:rsidR="002B424F">
          <w:rPr>
            <w:webHidden/>
          </w:rPr>
          <w:instrText xml:space="preserve"> PAGEREF _Toc445130810 \h </w:instrText>
        </w:r>
        <w:r w:rsidR="002B424F">
          <w:rPr>
            <w:webHidden/>
          </w:rPr>
        </w:r>
        <w:r w:rsidR="002B424F">
          <w:rPr>
            <w:webHidden/>
          </w:rPr>
          <w:fldChar w:fldCharType="separate"/>
        </w:r>
        <w:r w:rsidR="002B424F">
          <w:rPr>
            <w:webHidden/>
          </w:rPr>
          <w:t>87</w:t>
        </w:r>
        <w:r w:rsidR="002B424F">
          <w:rPr>
            <w:webHidden/>
          </w:rPr>
          <w:fldChar w:fldCharType="end"/>
        </w:r>
      </w:hyperlink>
    </w:p>
    <w:p w14:paraId="750D950D" w14:textId="77777777" w:rsidR="002B424F" w:rsidRDefault="00431AF8">
      <w:pPr>
        <w:pStyle w:val="30"/>
        <w:rPr>
          <w:rFonts w:asciiTheme="minorHAnsi" w:eastAsiaTheme="minorEastAsia" w:hAnsiTheme="minorHAnsi" w:cstheme="minorBidi"/>
          <w:snapToGrid/>
          <w:kern w:val="0"/>
          <w:sz w:val="22"/>
          <w:szCs w:val="22"/>
        </w:rPr>
      </w:pPr>
      <w:hyperlink w:anchor="_Toc445130811" w:history="1">
        <w:r w:rsidR="002B424F" w:rsidRPr="00C974CF">
          <w:rPr>
            <w:rStyle w:val="afffff2"/>
          </w:rPr>
          <w:t>Examples of VLAN Configuration</w:t>
        </w:r>
        <w:r w:rsidR="002B424F">
          <w:rPr>
            <w:webHidden/>
          </w:rPr>
          <w:tab/>
        </w:r>
        <w:r w:rsidR="002B424F">
          <w:rPr>
            <w:webHidden/>
          </w:rPr>
          <w:fldChar w:fldCharType="begin"/>
        </w:r>
        <w:r w:rsidR="002B424F">
          <w:rPr>
            <w:webHidden/>
          </w:rPr>
          <w:instrText xml:space="preserve"> PAGEREF _Toc445130811 \h </w:instrText>
        </w:r>
        <w:r w:rsidR="002B424F">
          <w:rPr>
            <w:webHidden/>
          </w:rPr>
        </w:r>
        <w:r w:rsidR="002B424F">
          <w:rPr>
            <w:webHidden/>
          </w:rPr>
          <w:fldChar w:fldCharType="separate"/>
        </w:r>
        <w:r w:rsidR="002B424F">
          <w:rPr>
            <w:webHidden/>
          </w:rPr>
          <w:t>88</w:t>
        </w:r>
        <w:r w:rsidR="002B424F">
          <w:rPr>
            <w:webHidden/>
          </w:rPr>
          <w:fldChar w:fldCharType="end"/>
        </w:r>
      </w:hyperlink>
    </w:p>
    <w:p w14:paraId="251BF8A7" w14:textId="77777777" w:rsidR="002B424F" w:rsidRDefault="00431AF8">
      <w:pPr>
        <w:pStyle w:val="20"/>
        <w:rPr>
          <w:rFonts w:asciiTheme="minorHAnsi" w:eastAsiaTheme="minorEastAsia" w:hAnsiTheme="minorHAnsi" w:cstheme="minorBidi"/>
          <w:noProof/>
          <w:snapToGrid/>
          <w:kern w:val="0"/>
          <w:sz w:val="22"/>
          <w:szCs w:val="22"/>
        </w:rPr>
      </w:pPr>
      <w:hyperlink w:anchor="_Toc445130812" w:history="1">
        <w:r w:rsidR="002B424F" w:rsidRPr="00C974CF">
          <w:rPr>
            <w:rStyle w:val="afffff2"/>
            <w:noProof/>
          </w:rPr>
          <w:t>Displaying VLAN Settings</w:t>
        </w:r>
        <w:r w:rsidR="002B424F">
          <w:rPr>
            <w:noProof/>
            <w:webHidden/>
          </w:rPr>
          <w:tab/>
        </w:r>
        <w:r w:rsidR="002B424F">
          <w:rPr>
            <w:noProof/>
            <w:webHidden/>
          </w:rPr>
          <w:fldChar w:fldCharType="begin"/>
        </w:r>
        <w:r w:rsidR="002B424F">
          <w:rPr>
            <w:noProof/>
            <w:webHidden/>
          </w:rPr>
          <w:instrText xml:space="preserve"> PAGEREF _Toc445130812 \h </w:instrText>
        </w:r>
        <w:r w:rsidR="002B424F">
          <w:rPr>
            <w:noProof/>
            <w:webHidden/>
          </w:rPr>
        </w:r>
        <w:r w:rsidR="002B424F">
          <w:rPr>
            <w:noProof/>
            <w:webHidden/>
          </w:rPr>
          <w:fldChar w:fldCharType="separate"/>
        </w:r>
        <w:r w:rsidR="002B424F">
          <w:rPr>
            <w:noProof/>
            <w:webHidden/>
          </w:rPr>
          <w:t>92</w:t>
        </w:r>
        <w:r w:rsidR="002B424F">
          <w:rPr>
            <w:noProof/>
            <w:webHidden/>
          </w:rPr>
          <w:fldChar w:fldCharType="end"/>
        </w:r>
      </w:hyperlink>
    </w:p>
    <w:p w14:paraId="3D1EEBEB" w14:textId="77777777" w:rsidR="002B424F" w:rsidRDefault="00431AF8">
      <w:pPr>
        <w:pStyle w:val="20"/>
        <w:rPr>
          <w:rFonts w:asciiTheme="minorHAnsi" w:eastAsiaTheme="minorEastAsia" w:hAnsiTheme="minorHAnsi" w:cstheme="minorBidi"/>
          <w:noProof/>
          <w:snapToGrid/>
          <w:kern w:val="0"/>
          <w:sz w:val="22"/>
          <w:szCs w:val="22"/>
        </w:rPr>
      </w:pPr>
      <w:hyperlink w:anchor="_Toc445130813" w:history="1">
        <w:r w:rsidR="002B424F" w:rsidRPr="00C974CF">
          <w:rPr>
            <w:rStyle w:val="afffff2"/>
            <w:noProof/>
          </w:rPr>
          <w:t>Private Edge VLAN</w:t>
        </w:r>
        <w:r w:rsidR="002B424F">
          <w:rPr>
            <w:noProof/>
            <w:webHidden/>
          </w:rPr>
          <w:tab/>
        </w:r>
        <w:r w:rsidR="002B424F">
          <w:rPr>
            <w:noProof/>
            <w:webHidden/>
          </w:rPr>
          <w:fldChar w:fldCharType="begin"/>
        </w:r>
        <w:r w:rsidR="002B424F">
          <w:rPr>
            <w:noProof/>
            <w:webHidden/>
          </w:rPr>
          <w:instrText xml:space="preserve"> PAGEREF _Toc445130813 \h </w:instrText>
        </w:r>
        <w:r w:rsidR="002B424F">
          <w:rPr>
            <w:noProof/>
            <w:webHidden/>
          </w:rPr>
        </w:r>
        <w:r w:rsidR="002B424F">
          <w:rPr>
            <w:noProof/>
            <w:webHidden/>
          </w:rPr>
          <w:fldChar w:fldCharType="separate"/>
        </w:r>
        <w:r w:rsidR="002B424F">
          <w:rPr>
            <w:noProof/>
            <w:webHidden/>
          </w:rPr>
          <w:t>93</w:t>
        </w:r>
        <w:r w:rsidR="002B424F">
          <w:rPr>
            <w:noProof/>
            <w:webHidden/>
          </w:rPr>
          <w:fldChar w:fldCharType="end"/>
        </w:r>
      </w:hyperlink>
    </w:p>
    <w:p w14:paraId="664D7AA0"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814" w:history="1">
        <w:r w:rsidR="002B424F" w:rsidRPr="00C974CF">
          <w:rPr>
            <w:rStyle w:val="afffff2"/>
            <w:noProof/>
            <w14:scene3d>
              <w14:camera w14:prst="orthographicFront"/>
              <w14:lightRig w14:rig="threePt" w14:dir="t">
                <w14:rot w14:lat="0" w14:lon="0" w14:rev="0"/>
              </w14:lightRig>
            </w14:scene3d>
          </w:rPr>
          <w:t>Chapter 4.</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IP Configuration</w:t>
        </w:r>
        <w:r w:rsidR="002B424F">
          <w:rPr>
            <w:noProof/>
            <w:webHidden/>
          </w:rPr>
          <w:tab/>
        </w:r>
        <w:r w:rsidR="002B424F">
          <w:rPr>
            <w:noProof/>
            <w:webHidden/>
          </w:rPr>
          <w:fldChar w:fldCharType="begin"/>
        </w:r>
        <w:r w:rsidR="002B424F">
          <w:rPr>
            <w:noProof/>
            <w:webHidden/>
          </w:rPr>
          <w:instrText xml:space="preserve"> PAGEREF _Toc445130814 \h </w:instrText>
        </w:r>
        <w:r w:rsidR="002B424F">
          <w:rPr>
            <w:noProof/>
            <w:webHidden/>
          </w:rPr>
        </w:r>
        <w:r w:rsidR="002B424F">
          <w:rPr>
            <w:noProof/>
            <w:webHidden/>
          </w:rPr>
          <w:fldChar w:fldCharType="separate"/>
        </w:r>
        <w:r w:rsidR="002B424F">
          <w:rPr>
            <w:noProof/>
            <w:webHidden/>
          </w:rPr>
          <w:t>94</w:t>
        </w:r>
        <w:r w:rsidR="002B424F">
          <w:rPr>
            <w:noProof/>
            <w:webHidden/>
          </w:rPr>
          <w:fldChar w:fldCharType="end"/>
        </w:r>
      </w:hyperlink>
    </w:p>
    <w:p w14:paraId="45662750" w14:textId="77777777" w:rsidR="002B424F" w:rsidRDefault="00431AF8">
      <w:pPr>
        <w:pStyle w:val="20"/>
        <w:rPr>
          <w:rFonts w:asciiTheme="minorHAnsi" w:eastAsiaTheme="minorEastAsia" w:hAnsiTheme="minorHAnsi" w:cstheme="minorBidi"/>
          <w:noProof/>
          <w:snapToGrid/>
          <w:kern w:val="0"/>
          <w:sz w:val="22"/>
          <w:szCs w:val="22"/>
        </w:rPr>
      </w:pPr>
      <w:hyperlink w:anchor="_Toc445130815" w:history="1">
        <w:r w:rsidR="002B424F" w:rsidRPr="00C974CF">
          <w:rPr>
            <w:rStyle w:val="afffff2"/>
            <w:noProof/>
          </w:rPr>
          <w:t>Assigning an IP address</w:t>
        </w:r>
        <w:r w:rsidR="002B424F">
          <w:rPr>
            <w:noProof/>
            <w:webHidden/>
          </w:rPr>
          <w:tab/>
        </w:r>
        <w:r w:rsidR="002B424F">
          <w:rPr>
            <w:noProof/>
            <w:webHidden/>
          </w:rPr>
          <w:fldChar w:fldCharType="begin"/>
        </w:r>
        <w:r w:rsidR="002B424F">
          <w:rPr>
            <w:noProof/>
            <w:webHidden/>
          </w:rPr>
          <w:instrText xml:space="preserve"> PAGEREF _Toc445130815 \h </w:instrText>
        </w:r>
        <w:r w:rsidR="002B424F">
          <w:rPr>
            <w:noProof/>
            <w:webHidden/>
          </w:rPr>
        </w:r>
        <w:r w:rsidR="002B424F">
          <w:rPr>
            <w:noProof/>
            <w:webHidden/>
          </w:rPr>
          <w:fldChar w:fldCharType="separate"/>
        </w:r>
        <w:r w:rsidR="002B424F">
          <w:rPr>
            <w:noProof/>
            <w:webHidden/>
          </w:rPr>
          <w:t>95</w:t>
        </w:r>
        <w:r w:rsidR="002B424F">
          <w:rPr>
            <w:noProof/>
            <w:webHidden/>
          </w:rPr>
          <w:fldChar w:fldCharType="end"/>
        </w:r>
      </w:hyperlink>
    </w:p>
    <w:p w14:paraId="7AFF0412" w14:textId="77777777" w:rsidR="002B424F" w:rsidRDefault="00431AF8">
      <w:pPr>
        <w:pStyle w:val="20"/>
        <w:rPr>
          <w:rFonts w:asciiTheme="minorHAnsi" w:eastAsiaTheme="minorEastAsia" w:hAnsiTheme="minorHAnsi" w:cstheme="minorBidi"/>
          <w:noProof/>
          <w:snapToGrid/>
          <w:kern w:val="0"/>
          <w:sz w:val="22"/>
          <w:szCs w:val="22"/>
        </w:rPr>
      </w:pPr>
      <w:hyperlink w:anchor="_Toc445130816" w:history="1">
        <w:r w:rsidR="002B424F" w:rsidRPr="00C974CF">
          <w:rPr>
            <w:rStyle w:val="afffff2"/>
            <w:noProof/>
          </w:rPr>
          <w:t>ARP (Address Resolution Protocol)</w:t>
        </w:r>
        <w:r w:rsidR="002B424F">
          <w:rPr>
            <w:noProof/>
            <w:webHidden/>
          </w:rPr>
          <w:tab/>
        </w:r>
        <w:r w:rsidR="002B424F">
          <w:rPr>
            <w:noProof/>
            <w:webHidden/>
          </w:rPr>
          <w:fldChar w:fldCharType="begin"/>
        </w:r>
        <w:r w:rsidR="002B424F">
          <w:rPr>
            <w:noProof/>
            <w:webHidden/>
          </w:rPr>
          <w:instrText xml:space="preserve"> PAGEREF _Toc445130816 \h </w:instrText>
        </w:r>
        <w:r w:rsidR="002B424F">
          <w:rPr>
            <w:noProof/>
            <w:webHidden/>
          </w:rPr>
        </w:r>
        <w:r w:rsidR="002B424F">
          <w:rPr>
            <w:noProof/>
            <w:webHidden/>
          </w:rPr>
          <w:fldChar w:fldCharType="separate"/>
        </w:r>
        <w:r w:rsidR="002B424F">
          <w:rPr>
            <w:noProof/>
            <w:webHidden/>
          </w:rPr>
          <w:t>96</w:t>
        </w:r>
        <w:r w:rsidR="002B424F">
          <w:rPr>
            <w:noProof/>
            <w:webHidden/>
          </w:rPr>
          <w:fldChar w:fldCharType="end"/>
        </w:r>
      </w:hyperlink>
    </w:p>
    <w:p w14:paraId="244C28D7" w14:textId="77777777" w:rsidR="002B424F" w:rsidRDefault="00431AF8">
      <w:pPr>
        <w:pStyle w:val="20"/>
        <w:rPr>
          <w:rFonts w:asciiTheme="minorHAnsi" w:eastAsiaTheme="minorEastAsia" w:hAnsiTheme="minorHAnsi" w:cstheme="minorBidi"/>
          <w:noProof/>
          <w:snapToGrid/>
          <w:kern w:val="0"/>
          <w:sz w:val="22"/>
          <w:szCs w:val="22"/>
        </w:rPr>
      </w:pPr>
      <w:hyperlink w:anchor="_Toc445130817" w:history="1">
        <w:r w:rsidR="002B424F" w:rsidRPr="00C974CF">
          <w:rPr>
            <w:rStyle w:val="afffff2"/>
            <w:noProof/>
          </w:rPr>
          <w:t>Configuring Static Routes</w:t>
        </w:r>
        <w:r w:rsidR="002B424F">
          <w:rPr>
            <w:noProof/>
            <w:webHidden/>
          </w:rPr>
          <w:tab/>
        </w:r>
        <w:r w:rsidR="002B424F">
          <w:rPr>
            <w:noProof/>
            <w:webHidden/>
          </w:rPr>
          <w:fldChar w:fldCharType="begin"/>
        </w:r>
        <w:r w:rsidR="002B424F">
          <w:rPr>
            <w:noProof/>
            <w:webHidden/>
          </w:rPr>
          <w:instrText xml:space="preserve"> PAGEREF _Toc445130817 \h </w:instrText>
        </w:r>
        <w:r w:rsidR="002B424F">
          <w:rPr>
            <w:noProof/>
            <w:webHidden/>
          </w:rPr>
        </w:r>
        <w:r w:rsidR="002B424F">
          <w:rPr>
            <w:noProof/>
            <w:webHidden/>
          </w:rPr>
          <w:fldChar w:fldCharType="separate"/>
        </w:r>
        <w:r w:rsidR="002B424F">
          <w:rPr>
            <w:noProof/>
            <w:webHidden/>
          </w:rPr>
          <w:t>97</w:t>
        </w:r>
        <w:r w:rsidR="002B424F">
          <w:rPr>
            <w:noProof/>
            <w:webHidden/>
          </w:rPr>
          <w:fldChar w:fldCharType="end"/>
        </w:r>
      </w:hyperlink>
    </w:p>
    <w:p w14:paraId="18C79527" w14:textId="77777777" w:rsidR="002B424F" w:rsidRDefault="00431AF8">
      <w:pPr>
        <w:pStyle w:val="20"/>
        <w:rPr>
          <w:rFonts w:asciiTheme="minorHAnsi" w:eastAsiaTheme="minorEastAsia" w:hAnsiTheme="minorHAnsi" w:cstheme="minorBidi"/>
          <w:noProof/>
          <w:snapToGrid/>
          <w:kern w:val="0"/>
          <w:sz w:val="22"/>
          <w:szCs w:val="22"/>
        </w:rPr>
      </w:pPr>
      <w:hyperlink w:anchor="_Toc445130818" w:history="1">
        <w:r w:rsidR="002B424F" w:rsidRPr="00C974CF">
          <w:rPr>
            <w:rStyle w:val="afffff2"/>
            <w:noProof/>
          </w:rPr>
          <w:t>IP Configuration Example</w:t>
        </w:r>
        <w:r w:rsidR="002B424F">
          <w:rPr>
            <w:noProof/>
            <w:webHidden/>
          </w:rPr>
          <w:tab/>
        </w:r>
        <w:r w:rsidR="002B424F">
          <w:rPr>
            <w:noProof/>
            <w:webHidden/>
          </w:rPr>
          <w:fldChar w:fldCharType="begin"/>
        </w:r>
        <w:r w:rsidR="002B424F">
          <w:rPr>
            <w:noProof/>
            <w:webHidden/>
          </w:rPr>
          <w:instrText xml:space="preserve"> PAGEREF _Toc445130818 \h </w:instrText>
        </w:r>
        <w:r w:rsidR="002B424F">
          <w:rPr>
            <w:noProof/>
            <w:webHidden/>
          </w:rPr>
        </w:r>
        <w:r w:rsidR="002B424F">
          <w:rPr>
            <w:noProof/>
            <w:webHidden/>
          </w:rPr>
          <w:fldChar w:fldCharType="separate"/>
        </w:r>
        <w:r w:rsidR="002B424F">
          <w:rPr>
            <w:noProof/>
            <w:webHidden/>
          </w:rPr>
          <w:t>98</w:t>
        </w:r>
        <w:r w:rsidR="002B424F">
          <w:rPr>
            <w:noProof/>
            <w:webHidden/>
          </w:rPr>
          <w:fldChar w:fldCharType="end"/>
        </w:r>
      </w:hyperlink>
    </w:p>
    <w:p w14:paraId="3BB1B2DD"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819" w:history="1">
        <w:r w:rsidR="002B424F" w:rsidRPr="00C974CF">
          <w:rPr>
            <w:rStyle w:val="afffff2"/>
            <w:noProof/>
            <w14:scene3d>
              <w14:camera w14:prst="orthographicFront"/>
              <w14:lightRig w14:rig="threePt" w14:dir="t">
                <w14:rot w14:lat="0" w14:lon="0" w14:rev="0"/>
              </w14:lightRig>
            </w14:scene3d>
          </w:rPr>
          <w:t>Chapter 5.</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DHCP</w:t>
        </w:r>
        <w:r w:rsidR="002B424F">
          <w:rPr>
            <w:noProof/>
            <w:webHidden/>
          </w:rPr>
          <w:tab/>
        </w:r>
        <w:r w:rsidR="002B424F">
          <w:rPr>
            <w:noProof/>
            <w:webHidden/>
          </w:rPr>
          <w:fldChar w:fldCharType="begin"/>
        </w:r>
        <w:r w:rsidR="002B424F">
          <w:rPr>
            <w:noProof/>
            <w:webHidden/>
          </w:rPr>
          <w:instrText xml:space="preserve"> PAGEREF _Toc445130819 \h </w:instrText>
        </w:r>
        <w:r w:rsidR="002B424F">
          <w:rPr>
            <w:noProof/>
            <w:webHidden/>
          </w:rPr>
        </w:r>
        <w:r w:rsidR="002B424F">
          <w:rPr>
            <w:noProof/>
            <w:webHidden/>
          </w:rPr>
          <w:fldChar w:fldCharType="separate"/>
        </w:r>
        <w:r w:rsidR="002B424F">
          <w:rPr>
            <w:noProof/>
            <w:webHidden/>
          </w:rPr>
          <w:t>100</w:t>
        </w:r>
        <w:r w:rsidR="002B424F">
          <w:rPr>
            <w:noProof/>
            <w:webHidden/>
          </w:rPr>
          <w:fldChar w:fldCharType="end"/>
        </w:r>
      </w:hyperlink>
    </w:p>
    <w:p w14:paraId="2B279CE1" w14:textId="77777777" w:rsidR="002B424F" w:rsidRDefault="00431AF8">
      <w:pPr>
        <w:pStyle w:val="20"/>
        <w:rPr>
          <w:rFonts w:asciiTheme="minorHAnsi" w:eastAsiaTheme="minorEastAsia" w:hAnsiTheme="minorHAnsi" w:cstheme="minorBidi"/>
          <w:noProof/>
          <w:snapToGrid/>
          <w:kern w:val="0"/>
          <w:sz w:val="22"/>
          <w:szCs w:val="22"/>
        </w:rPr>
      </w:pPr>
      <w:hyperlink w:anchor="_Toc445130820" w:history="1">
        <w:r w:rsidR="002B424F" w:rsidRPr="00C974CF">
          <w:rPr>
            <w:rStyle w:val="afffff2"/>
            <w:noProof/>
          </w:rPr>
          <w:t>DHCP Server Features and Configuration</w:t>
        </w:r>
        <w:r w:rsidR="002B424F">
          <w:rPr>
            <w:noProof/>
            <w:webHidden/>
          </w:rPr>
          <w:tab/>
        </w:r>
        <w:r w:rsidR="002B424F">
          <w:rPr>
            <w:noProof/>
            <w:webHidden/>
          </w:rPr>
          <w:fldChar w:fldCharType="begin"/>
        </w:r>
        <w:r w:rsidR="002B424F">
          <w:rPr>
            <w:noProof/>
            <w:webHidden/>
          </w:rPr>
          <w:instrText xml:space="preserve"> PAGEREF _Toc445130820 \h </w:instrText>
        </w:r>
        <w:r w:rsidR="002B424F">
          <w:rPr>
            <w:noProof/>
            <w:webHidden/>
          </w:rPr>
        </w:r>
        <w:r w:rsidR="002B424F">
          <w:rPr>
            <w:noProof/>
            <w:webHidden/>
          </w:rPr>
          <w:fldChar w:fldCharType="separate"/>
        </w:r>
        <w:r w:rsidR="002B424F">
          <w:rPr>
            <w:noProof/>
            <w:webHidden/>
          </w:rPr>
          <w:t>101</w:t>
        </w:r>
        <w:r w:rsidR="002B424F">
          <w:rPr>
            <w:noProof/>
            <w:webHidden/>
          </w:rPr>
          <w:fldChar w:fldCharType="end"/>
        </w:r>
      </w:hyperlink>
    </w:p>
    <w:p w14:paraId="29BA405A" w14:textId="77777777" w:rsidR="002B424F" w:rsidRDefault="00431AF8">
      <w:pPr>
        <w:pStyle w:val="30"/>
        <w:rPr>
          <w:rFonts w:asciiTheme="minorHAnsi" w:eastAsiaTheme="minorEastAsia" w:hAnsiTheme="minorHAnsi" w:cstheme="minorBidi"/>
          <w:snapToGrid/>
          <w:kern w:val="0"/>
          <w:sz w:val="22"/>
          <w:szCs w:val="22"/>
        </w:rPr>
      </w:pPr>
      <w:hyperlink w:anchor="_Toc445130821" w:history="1">
        <w:r w:rsidR="002B424F" w:rsidRPr="00C974CF">
          <w:rPr>
            <w:rStyle w:val="afffff2"/>
          </w:rPr>
          <w:t>Overview of DHCP Server Functions</w:t>
        </w:r>
        <w:r w:rsidR="002B424F">
          <w:rPr>
            <w:webHidden/>
          </w:rPr>
          <w:tab/>
        </w:r>
        <w:r w:rsidR="002B424F">
          <w:rPr>
            <w:webHidden/>
          </w:rPr>
          <w:fldChar w:fldCharType="begin"/>
        </w:r>
        <w:r w:rsidR="002B424F">
          <w:rPr>
            <w:webHidden/>
          </w:rPr>
          <w:instrText xml:space="preserve"> PAGEREF _Toc445130821 \h </w:instrText>
        </w:r>
        <w:r w:rsidR="002B424F">
          <w:rPr>
            <w:webHidden/>
          </w:rPr>
        </w:r>
        <w:r w:rsidR="002B424F">
          <w:rPr>
            <w:webHidden/>
          </w:rPr>
          <w:fldChar w:fldCharType="separate"/>
        </w:r>
        <w:r w:rsidR="002B424F">
          <w:rPr>
            <w:webHidden/>
          </w:rPr>
          <w:t>101</w:t>
        </w:r>
        <w:r w:rsidR="002B424F">
          <w:rPr>
            <w:webHidden/>
          </w:rPr>
          <w:fldChar w:fldCharType="end"/>
        </w:r>
      </w:hyperlink>
    </w:p>
    <w:p w14:paraId="694383A6" w14:textId="77777777" w:rsidR="002B424F" w:rsidRDefault="00431AF8">
      <w:pPr>
        <w:pStyle w:val="30"/>
        <w:rPr>
          <w:rFonts w:asciiTheme="minorHAnsi" w:eastAsiaTheme="minorEastAsia" w:hAnsiTheme="minorHAnsi" w:cstheme="minorBidi"/>
          <w:snapToGrid/>
          <w:kern w:val="0"/>
          <w:sz w:val="22"/>
          <w:szCs w:val="22"/>
        </w:rPr>
      </w:pPr>
      <w:hyperlink w:anchor="_Toc445130822" w:history="1">
        <w:r w:rsidR="002B424F" w:rsidRPr="00C974CF">
          <w:rPr>
            <w:rStyle w:val="afffff2"/>
          </w:rPr>
          <w:t>DHCP Pool Configuration</w:t>
        </w:r>
        <w:r w:rsidR="002B424F">
          <w:rPr>
            <w:webHidden/>
          </w:rPr>
          <w:tab/>
        </w:r>
        <w:r w:rsidR="002B424F">
          <w:rPr>
            <w:webHidden/>
          </w:rPr>
          <w:fldChar w:fldCharType="begin"/>
        </w:r>
        <w:r w:rsidR="002B424F">
          <w:rPr>
            <w:webHidden/>
          </w:rPr>
          <w:instrText xml:space="preserve"> PAGEREF _Toc445130822 \h </w:instrText>
        </w:r>
        <w:r w:rsidR="002B424F">
          <w:rPr>
            <w:webHidden/>
          </w:rPr>
        </w:r>
        <w:r w:rsidR="002B424F">
          <w:rPr>
            <w:webHidden/>
          </w:rPr>
          <w:fldChar w:fldCharType="separate"/>
        </w:r>
        <w:r w:rsidR="002B424F">
          <w:rPr>
            <w:webHidden/>
          </w:rPr>
          <w:t>103</w:t>
        </w:r>
        <w:r w:rsidR="002B424F">
          <w:rPr>
            <w:webHidden/>
          </w:rPr>
          <w:fldChar w:fldCharType="end"/>
        </w:r>
      </w:hyperlink>
    </w:p>
    <w:p w14:paraId="5E1E7808" w14:textId="77777777" w:rsidR="002B424F" w:rsidRDefault="00431AF8">
      <w:pPr>
        <w:pStyle w:val="30"/>
        <w:rPr>
          <w:rFonts w:asciiTheme="minorHAnsi" w:eastAsiaTheme="minorEastAsia" w:hAnsiTheme="minorHAnsi" w:cstheme="minorBidi"/>
          <w:snapToGrid/>
          <w:kern w:val="0"/>
          <w:sz w:val="22"/>
          <w:szCs w:val="22"/>
        </w:rPr>
      </w:pPr>
      <w:hyperlink w:anchor="_Toc445130823" w:history="1">
        <w:r w:rsidR="002B424F" w:rsidRPr="00C974CF">
          <w:rPr>
            <w:rStyle w:val="afffff2"/>
          </w:rPr>
          <w:t>Enabling DHCP Server Function</w:t>
        </w:r>
        <w:r w:rsidR="002B424F">
          <w:rPr>
            <w:webHidden/>
          </w:rPr>
          <w:tab/>
        </w:r>
        <w:r w:rsidR="002B424F">
          <w:rPr>
            <w:webHidden/>
          </w:rPr>
          <w:fldChar w:fldCharType="begin"/>
        </w:r>
        <w:r w:rsidR="002B424F">
          <w:rPr>
            <w:webHidden/>
          </w:rPr>
          <w:instrText xml:space="preserve"> PAGEREF _Toc445130823 \h </w:instrText>
        </w:r>
        <w:r w:rsidR="002B424F">
          <w:rPr>
            <w:webHidden/>
          </w:rPr>
        </w:r>
        <w:r w:rsidR="002B424F">
          <w:rPr>
            <w:webHidden/>
          </w:rPr>
          <w:fldChar w:fldCharType="separate"/>
        </w:r>
        <w:r w:rsidR="002B424F">
          <w:rPr>
            <w:webHidden/>
          </w:rPr>
          <w:t>107</w:t>
        </w:r>
        <w:r w:rsidR="002B424F">
          <w:rPr>
            <w:webHidden/>
          </w:rPr>
          <w:fldChar w:fldCharType="end"/>
        </w:r>
      </w:hyperlink>
    </w:p>
    <w:p w14:paraId="51EFA6FE" w14:textId="77777777" w:rsidR="002B424F" w:rsidRDefault="00431AF8">
      <w:pPr>
        <w:pStyle w:val="20"/>
        <w:rPr>
          <w:rFonts w:asciiTheme="minorHAnsi" w:eastAsiaTheme="minorEastAsia" w:hAnsiTheme="minorHAnsi" w:cstheme="minorBidi"/>
          <w:noProof/>
          <w:snapToGrid/>
          <w:kern w:val="0"/>
          <w:sz w:val="22"/>
          <w:szCs w:val="22"/>
        </w:rPr>
      </w:pPr>
      <w:hyperlink w:anchor="_Toc445130824" w:history="1">
        <w:r w:rsidR="002B424F" w:rsidRPr="00C974CF">
          <w:rPr>
            <w:rStyle w:val="afffff2"/>
            <w:noProof/>
          </w:rPr>
          <w:t>DHCP relay agent Features and Configuration</w:t>
        </w:r>
        <w:r w:rsidR="002B424F">
          <w:rPr>
            <w:noProof/>
            <w:webHidden/>
          </w:rPr>
          <w:tab/>
        </w:r>
        <w:r w:rsidR="002B424F">
          <w:rPr>
            <w:noProof/>
            <w:webHidden/>
          </w:rPr>
          <w:fldChar w:fldCharType="begin"/>
        </w:r>
        <w:r w:rsidR="002B424F">
          <w:rPr>
            <w:noProof/>
            <w:webHidden/>
          </w:rPr>
          <w:instrText xml:space="preserve"> PAGEREF _Toc445130824 \h </w:instrText>
        </w:r>
        <w:r w:rsidR="002B424F">
          <w:rPr>
            <w:noProof/>
            <w:webHidden/>
          </w:rPr>
        </w:r>
        <w:r w:rsidR="002B424F">
          <w:rPr>
            <w:noProof/>
            <w:webHidden/>
          </w:rPr>
          <w:fldChar w:fldCharType="separate"/>
        </w:r>
        <w:r w:rsidR="002B424F">
          <w:rPr>
            <w:noProof/>
            <w:webHidden/>
          </w:rPr>
          <w:t>108</w:t>
        </w:r>
        <w:r w:rsidR="002B424F">
          <w:rPr>
            <w:noProof/>
            <w:webHidden/>
          </w:rPr>
          <w:fldChar w:fldCharType="end"/>
        </w:r>
      </w:hyperlink>
    </w:p>
    <w:p w14:paraId="71E6412D" w14:textId="77777777" w:rsidR="002B424F" w:rsidRDefault="00431AF8">
      <w:pPr>
        <w:pStyle w:val="30"/>
        <w:rPr>
          <w:rFonts w:asciiTheme="minorHAnsi" w:eastAsiaTheme="minorEastAsia" w:hAnsiTheme="minorHAnsi" w:cstheme="minorBidi"/>
          <w:snapToGrid/>
          <w:kern w:val="0"/>
          <w:sz w:val="22"/>
          <w:szCs w:val="22"/>
        </w:rPr>
      </w:pPr>
      <w:hyperlink w:anchor="_Toc445130825" w:history="1">
        <w:r w:rsidR="002B424F" w:rsidRPr="00C974CF">
          <w:rPr>
            <w:rStyle w:val="afffff2"/>
          </w:rPr>
          <w:t>DHCP relay agent Overview</w:t>
        </w:r>
        <w:r w:rsidR="002B424F">
          <w:rPr>
            <w:webHidden/>
          </w:rPr>
          <w:tab/>
        </w:r>
        <w:r w:rsidR="002B424F">
          <w:rPr>
            <w:webHidden/>
          </w:rPr>
          <w:fldChar w:fldCharType="begin"/>
        </w:r>
        <w:r w:rsidR="002B424F">
          <w:rPr>
            <w:webHidden/>
          </w:rPr>
          <w:instrText xml:space="preserve"> PAGEREF _Toc445130825 \h </w:instrText>
        </w:r>
        <w:r w:rsidR="002B424F">
          <w:rPr>
            <w:webHidden/>
          </w:rPr>
        </w:r>
        <w:r w:rsidR="002B424F">
          <w:rPr>
            <w:webHidden/>
          </w:rPr>
          <w:fldChar w:fldCharType="separate"/>
        </w:r>
        <w:r w:rsidR="002B424F">
          <w:rPr>
            <w:webHidden/>
          </w:rPr>
          <w:t>108</w:t>
        </w:r>
        <w:r w:rsidR="002B424F">
          <w:rPr>
            <w:webHidden/>
          </w:rPr>
          <w:fldChar w:fldCharType="end"/>
        </w:r>
      </w:hyperlink>
    </w:p>
    <w:p w14:paraId="295F528F" w14:textId="77777777" w:rsidR="002B424F" w:rsidRDefault="00431AF8">
      <w:pPr>
        <w:pStyle w:val="30"/>
        <w:rPr>
          <w:rFonts w:asciiTheme="minorHAnsi" w:eastAsiaTheme="minorEastAsia" w:hAnsiTheme="minorHAnsi" w:cstheme="minorBidi"/>
          <w:snapToGrid/>
          <w:kern w:val="0"/>
          <w:sz w:val="22"/>
          <w:szCs w:val="22"/>
        </w:rPr>
      </w:pPr>
      <w:hyperlink w:anchor="_Toc445130826" w:history="1">
        <w:r w:rsidR="002B424F" w:rsidRPr="00C974CF">
          <w:rPr>
            <w:rStyle w:val="afffff2"/>
          </w:rPr>
          <w:t>Enabling DHCP Relay Function</w:t>
        </w:r>
        <w:r w:rsidR="002B424F">
          <w:rPr>
            <w:webHidden/>
          </w:rPr>
          <w:tab/>
        </w:r>
        <w:r w:rsidR="002B424F">
          <w:rPr>
            <w:webHidden/>
          </w:rPr>
          <w:fldChar w:fldCharType="begin"/>
        </w:r>
        <w:r w:rsidR="002B424F">
          <w:rPr>
            <w:webHidden/>
          </w:rPr>
          <w:instrText xml:space="preserve"> PAGEREF _Toc445130826 \h </w:instrText>
        </w:r>
        <w:r w:rsidR="002B424F">
          <w:rPr>
            <w:webHidden/>
          </w:rPr>
        </w:r>
        <w:r w:rsidR="002B424F">
          <w:rPr>
            <w:webHidden/>
          </w:rPr>
          <w:fldChar w:fldCharType="separate"/>
        </w:r>
        <w:r w:rsidR="002B424F">
          <w:rPr>
            <w:webHidden/>
          </w:rPr>
          <w:t>108</w:t>
        </w:r>
        <w:r w:rsidR="002B424F">
          <w:rPr>
            <w:webHidden/>
          </w:rPr>
          <w:fldChar w:fldCharType="end"/>
        </w:r>
      </w:hyperlink>
    </w:p>
    <w:p w14:paraId="48EF117D" w14:textId="77777777" w:rsidR="002B424F" w:rsidRDefault="00431AF8">
      <w:pPr>
        <w:pStyle w:val="30"/>
        <w:rPr>
          <w:rFonts w:asciiTheme="minorHAnsi" w:eastAsiaTheme="minorEastAsia" w:hAnsiTheme="minorHAnsi" w:cstheme="minorBidi"/>
          <w:snapToGrid/>
          <w:kern w:val="0"/>
          <w:sz w:val="22"/>
          <w:szCs w:val="22"/>
        </w:rPr>
      </w:pPr>
      <w:hyperlink w:anchor="_Toc445130827" w:history="1">
        <w:r w:rsidR="002B424F" w:rsidRPr="00C974CF">
          <w:rPr>
            <w:rStyle w:val="afffff2"/>
          </w:rPr>
          <w:t>DHCP Server Configuration on DHCP Relay Agent</w:t>
        </w:r>
        <w:r w:rsidR="002B424F">
          <w:rPr>
            <w:webHidden/>
          </w:rPr>
          <w:tab/>
        </w:r>
        <w:r w:rsidR="002B424F">
          <w:rPr>
            <w:webHidden/>
          </w:rPr>
          <w:fldChar w:fldCharType="begin"/>
        </w:r>
        <w:r w:rsidR="002B424F">
          <w:rPr>
            <w:webHidden/>
          </w:rPr>
          <w:instrText xml:space="preserve"> PAGEREF _Toc445130827 \h </w:instrText>
        </w:r>
        <w:r w:rsidR="002B424F">
          <w:rPr>
            <w:webHidden/>
          </w:rPr>
        </w:r>
        <w:r w:rsidR="002B424F">
          <w:rPr>
            <w:webHidden/>
          </w:rPr>
          <w:fldChar w:fldCharType="separate"/>
        </w:r>
        <w:r w:rsidR="002B424F">
          <w:rPr>
            <w:webHidden/>
          </w:rPr>
          <w:t>109</w:t>
        </w:r>
        <w:r w:rsidR="002B424F">
          <w:rPr>
            <w:webHidden/>
          </w:rPr>
          <w:fldChar w:fldCharType="end"/>
        </w:r>
      </w:hyperlink>
    </w:p>
    <w:p w14:paraId="167EC493" w14:textId="77777777" w:rsidR="002B424F" w:rsidRDefault="00431AF8">
      <w:pPr>
        <w:pStyle w:val="30"/>
        <w:rPr>
          <w:rFonts w:asciiTheme="minorHAnsi" w:eastAsiaTheme="minorEastAsia" w:hAnsiTheme="minorHAnsi" w:cstheme="minorBidi"/>
          <w:snapToGrid/>
          <w:kern w:val="0"/>
          <w:sz w:val="22"/>
          <w:szCs w:val="22"/>
        </w:rPr>
      </w:pPr>
      <w:hyperlink w:anchor="_Toc445130828" w:history="1">
        <w:r w:rsidR="002B424F" w:rsidRPr="00C974CF">
          <w:rPr>
            <w:rStyle w:val="afffff2"/>
          </w:rPr>
          <w:t>DHCP relay information option (OPTION82) Configuration</w:t>
        </w:r>
        <w:r w:rsidR="002B424F">
          <w:rPr>
            <w:webHidden/>
          </w:rPr>
          <w:tab/>
        </w:r>
        <w:r w:rsidR="002B424F">
          <w:rPr>
            <w:webHidden/>
          </w:rPr>
          <w:fldChar w:fldCharType="begin"/>
        </w:r>
        <w:r w:rsidR="002B424F">
          <w:rPr>
            <w:webHidden/>
          </w:rPr>
          <w:instrText xml:space="preserve"> PAGEREF _Toc445130828 \h </w:instrText>
        </w:r>
        <w:r w:rsidR="002B424F">
          <w:rPr>
            <w:webHidden/>
          </w:rPr>
        </w:r>
        <w:r w:rsidR="002B424F">
          <w:rPr>
            <w:webHidden/>
          </w:rPr>
          <w:fldChar w:fldCharType="separate"/>
        </w:r>
        <w:r w:rsidR="002B424F">
          <w:rPr>
            <w:webHidden/>
          </w:rPr>
          <w:t>110</w:t>
        </w:r>
        <w:r w:rsidR="002B424F">
          <w:rPr>
            <w:webHidden/>
          </w:rPr>
          <w:fldChar w:fldCharType="end"/>
        </w:r>
      </w:hyperlink>
    </w:p>
    <w:p w14:paraId="1847FEEA" w14:textId="77777777" w:rsidR="002B424F" w:rsidRDefault="00431AF8">
      <w:pPr>
        <w:pStyle w:val="30"/>
        <w:rPr>
          <w:rFonts w:asciiTheme="minorHAnsi" w:eastAsiaTheme="minorEastAsia" w:hAnsiTheme="minorHAnsi" w:cstheme="minorBidi"/>
          <w:snapToGrid/>
          <w:kern w:val="0"/>
          <w:sz w:val="22"/>
          <w:szCs w:val="22"/>
        </w:rPr>
      </w:pPr>
      <w:hyperlink w:anchor="_Toc445130829" w:history="1">
        <w:r w:rsidR="002B424F" w:rsidRPr="00C974CF">
          <w:rPr>
            <w:rStyle w:val="afffff2"/>
          </w:rPr>
          <w:t>DHCP Smart Relay Configuration</w:t>
        </w:r>
        <w:r w:rsidR="002B424F">
          <w:rPr>
            <w:webHidden/>
          </w:rPr>
          <w:tab/>
        </w:r>
        <w:r w:rsidR="002B424F">
          <w:rPr>
            <w:webHidden/>
          </w:rPr>
          <w:fldChar w:fldCharType="begin"/>
        </w:r>
        <w:r w:rsidR="002B424F">
          <w:rPr>
            <w:webHidden/>
          </w:rPr>
          <w:instrText xml:space="preserve"> PAGEREF _Toc445130829 \h </w:instrText>
        </w:r>
        <w:r w:rsidR="002B424F">
          <w:rPr>
            <w:webHidden/>
          </w:rPr>
        </w:r>
        <w:r w:rsidR="002B424F">
          <w:rPr>
            <w:webHidden/>
          </w:rPr>
          <w:fldChar w:fldCharType="separate"/>
        </w:r>
        <w:r w:rsidR="002B424F">
          <w:rPr>
            <w:webHidden/>
          </w:rPr>
          <w:t>112</w:t>
        </w:r>
        <w:r w:rsidR="002B424F">
          <w:rPr>
            <w:webHidden/>
          </w:rPr>
          <w:fldChar w:fldCharType="end"/>
        </w:r>
      </w:hyperlink>
    </w:p>
    <w:p w14:paraId="1D0B23BD" w14:textId="77777777" w:rsidR="002B424F" w:rsidRDefault="00431AF8">
      <w:pPr>
        <w:pStyle w:val="30"/>
        <w:rPr>
          <w:rFonts w:asciiTheme="minorHAnsi" w:eastAsiaTheme="minorEastAsia" w:hAnsiTheme="minorHAnsi" w:cstheme="minorBidi"/>
          <w:snapToGrid/>
          <w:kern w:val="0"/>
          <w:sz w:val="22"/>
          <w:szCs w:val="22"/>
        </w:rPr>
      </w:pPr>
      <w:hyperlink w:anchor="_Toc445130830" w:history="1">
        <w:r w:rsidR="002B424F" w:rsidRPr="00C974CF">
          <w:rPr>
            <w:rStyle w:val="afffff2"/>
          </w:rPr>
          <w:t>DHCP Relay Verify MAC-Address Configuration</w:t>
        </w:r>
        <w:r w:rsidR="002B424F">
          <w:rPr>
            <w:webHidden/>
          </w:rPr>
          <w:tab/>
        </w:r>
        <w:r w:rsidR="002B424F">
          <w:rPr>
            <w:webHidden/>
          </w:rPr>
          <w:fldChar w:fldCharType="begin"/>
        </w:r>
        <w:r w:rsidR="002B424F">
          <w:rPr>
            <w:webHidden/>
          </w:rPr>
          <w:instrText xml:space="preserve"> PAGEREF _Toc445130830 \h </w:instrText>
        </w:r>
        <w:r w:rsidR="002B424F">
          <w:rPr>
            <w:webHidden/>
          </w:rPr>
        </w:r>
        <w:r w:rsidR="002B424F">
          <w:rPr>
            <w:webHidden/>
          </w:rPr>
          <w:fldChar w:fldCharType="separate"/>
        </w:r>
        <w:r w:rsidR="002B424F">
          <w:rPr>
            <w:webHidden/>
          </w:rPr>
          <w:t>113</w:t>
        </w:r>
        <w:r w:rsidR="002B424F">
          <w:rPr>
            <w:webHidden/>
          </w:rPr>
          <w:fldChar w:fldCharType="end"/>
        </w:r>
      </w:hyperlink>
    </w:p>
    <w:p w14:paraId="4F66BD23" w14:textId="77777777" w:rsidR="002B424F" w:rsidRDefault="00431AF8">
      <w:pPr>
        <w:pStyle w:val="30"/>
        <w:rPr>
          <w:rFonts w:asciiTheme="minorHAnsi" w:eastAsiaTheme="minorEastAsia" w:hAnsiTheme="minorHAnsi" w:cstheme="minorBidi"/>
          <w:snapToGrid/>
          <w:kern w:val="0"/>
          <w:sz w:val="22"/>
          <w:szCs w:val="22"/>
        </w:rPr>
      </w:pPr>
      <w:hyperlink w:anchor="_Toc445130831" w:history="1">
        <w:r w:rsidR="002B424F" w:rsidRPr="00C974CF">
          <w:rPr>
            <w:rStyle w:val="afffff2"/>
          </w:rPr>
          <w:t>DHCP relay rate-limit Set-up</w:t>
        </w:r>
        <w:r w:rsidR="002B424F">
          <w:rPr>
            <w:webHidden/>
          </w:rPr>
          <w:tab/>
        </w:r>
        <w:r w:rsidR="002B424F">
          <w:rPr>
            <w:webHidden/>
          </w:rPr>
          <w:fldChar w:fldCharType="begin"/>
        </w:r>
        <w:r w:rsidR="002B424F">
          <w:rPr>
            <w:webHidden/>
          </w:rPr>
          <w:instrText xml:space="preserve"> PAGEREF _Toc445130831 \h </w:instrText>
        </w:r>
        <w:r w:rsidR="002B424F">
          <w:rPr>
            <w:webHidden/>
          </w:rPr>
        </w:r>
        <w:r w:rsidR="002B424F">
          <w:rPr>
            <w:webHidden/>
          </w:rPr>
          <w:fldChar w:fldCharType="separate"/>
        </w:r>
        <w:r w:rsidR="002B424F">
          <w:rPr>
            <w:webHidden/>
          </w:rPr>
          <w:t>114</w:t>
        </w:r>
        <w:r w:rsidR="002B424F">
          <w:rPr>
            <w:webHidden/>
          </w:rPr>
          <w:fldChar w:fldCharType="end"/>
        </w:r>
      </w:hyperlink>
    </w:p>
    <w:p w14:paraId="3372B963" w14:textId="77777777" w:rsidR="002B424F" w:rsidRDefault="00431AF8">
      <w:pPr>
        <w:pStyle w:val="30"/>
        <w:rPr>
          <w:rFonts w:asciiTheme="minorHAnsi" w:eastAsiaTheme="minorEastAsia" w:hAnsiTheme="minorHAnsi" w:cstheme="minorBidi"/>
          <w:snapToGrid/>
          <w:kern w:val="0"/>
          <w:sz w:val="22"/>
          <w:szCs w:val="22"/>
        </w:rPr>
      </w:pPr>
      <w:hyperlink w:anchor="_Toc445130832" w:history="1">
        <w:r w:rsidR="002B424F" w:rsidRPr="00C974CF">
          <w:rPr>
            <w:rStyle w:val="afffff2"/>
          </w:rPr>
          <w:t>DHCP Class based DHCP packet forwarding</w:t>
        </w:r>
        <w:r w:rsidR="002B424F">
          <w:rPr>
            <w:webHidden/>
          </w:rPr>
          <w:tab/>
        </w:r>
        <w:r w:rsidR="002B424F">
          <w:rPr>
            <w:webHidden/>
          </w:rPr>
          <w:fldChar w:fldCharType="begin"/>
        </w:r>
        <w:r w:rsidR="002B424F">
          <w:rPr>
            <w:webHidden/>
          </w:rPr>
          <w:instrText xml:space="preserve"> PAGEREF _Toc445130832 \h </w:instrText>
        </w:r>
        <w:r w:rsidR="002B424F">
          <w:rPr>
            <w:webHidden/>
          </w:rPr>
        </w:r>
        <w:r w:rsidR="002B424F">
          <w:rPr>
            <w:webHidden/>
          </w:rPr>
          <w:fldChar w:fldCharType="separate"/>
        </w:r>
        <w:r w:rsidR="002B424F">
          <w:rPr>
            <w:webHidden/>
          </w:rPr>
          <w:t>116</w:t>
        </w:r>
        <w:r w:rsidR="002B424F">
          <w:rPr>
            <w:webHidden/>
          </w:rPr>
          <w:fldChar w:fldCharType="end"/>
        </w:r>
      </w:hyperlink>
    </w:p>
    <w:p w14:paraId="533EE45A" w14:textId="77777777" w:rsidR="002B424F" w:rsidRDefault="00431AF8">
      <w:pPr>
        <w:pStyle w:val="20"/>
        <w:rPr>
          <w:rFonts w:asciiTheme="minorHAnsi" w:eastAsiaTheme="minorEastAsia" w:hAnsiTheme="minorHAnsi" w:cstheme="minorBidi"/>
          <w:noProof/>
          <w:snapToGrid/>
          <w:kern w:val="0"/>
          <w:sz w:val="22"/>
          <w:szCs w:val="22"/>
        </w:rPr>
      </w:pPr>
      <w:hyperlink w:anchor="_Toc445130833" w:history="1">
        <w:r w:rsidR="002B424F" w:rsidRPr="00C974CF">
          <w:rPr>
            <w:rStyle w:val="afffff2"/>
            <w:noProof/>
          </w:rPr>
          <w:t>DHCP Snooping Function</w:t>
        </w:r>
        <w:r w:rsidR="002B424F">
          <w:rPr>
            <w:noProof/>
            <w:webHidden/>
          </w:rPr>
          <w:tab/>
        </w:r>
        <w:r w:rsidR="002B424F">
          <w:rPr>
            <w:noProof/>
            <w:webHidden/>
          </w:rPr>
          <w:fldChar w:fldCharType="begin"/>
        </w:r>
        <w:r w:rsidR="002B424F">
          <w:rPr>
            <w:noProof/>
            <w:webHidden/>
          </w:rPr>
          <w:instrText xml:space="preserve"> PAGEREF _Toc445130833 \h </w:instrText>
        </w:r>
        <w:r w:rsidR="002B424F">
          <w:rPr>
            <w:noProof/>
            <w:webHidden/>
          </w:rPr>
        </w:r>
        <w:r w:rsidR="002B424F">
          <w:rPr>
            <w:noProof/>
            <w:webHidden/>
          </w:rPr>
          <w:fldChar w:fldCharType="separate"/>
        </w:r>
        <w:r w:rsidR="002B424F">
          <w:rPr>
            <w:noProof/>
            <w:webHidden/>
          </w:rPr>
          <w:t>118</w:t>
        </w:r>
        <w:r w:rsidR="002B424F">
          <w:rPr>
            <w:noProof/>
            <w:webHidden/>
          </w:rPr>
          <w:fldChar w:fldCharType="end"/>
        </w:r>
      </w:hyperlink>
    </w:p>
    <w:p w14:paraId="2ECB4549" w14:textId="77777777" w:rsidR="002B424F" w:rsidRDefault="00431AF8">
      <w:pPr>
        <w:pStyle w:val="30"/>
        <w:rPr>
          <w:rFonts w:asciiTheme="minorHAnsi" w:eastAsiaTheme="minorEastAsia" w:hAnsiTheme="minorHAnsi" w:cstheme="minorBidi"/>
          <w:snapToGrid/>
          <w:kern w:val="0"/>
          <w:sz w:val="22"/>
          <w:szCs w:val="22"/>
        </w:rPr>
      </w:pPr>
      <w:hyperlink w:anchor="_Toc445130834" w:history="1">
        <w:r w:rsidR="002B424F" w:rsidRPr="00C974CF">
          <w:rPr>
            <w:rStyle w:val="afffff2"/>
          </w:rPr>
          <w:t>DHCP Snooping Function Overview</w:t>
        </w:r>
        <w:r w:rsidR="002B424F">
          <w:rPr>
            <w:webHidden/>
          </w:rPr>
          <w:tab/>
        </w:r>
        <w:r w:rsidR="002B424F">
          <w:rPr>
            <w:webHidden/>
          </w:rPr>
          <w:fldChar w:fldCharType="begin"/>
        </w:r>
        <w:r w:rsidR="002B424F">
          <w:rPr>
            <w:webHidden/>
          </w:rPr>
          <w:instrText xml:space="preserve"> PAGEREF _Toc445130834 \h </w:instrText>
        </w:r>
        <w:r w:rsidR="002B424F">
          <w:rPr>
            <w:webHidden/>
          </w:rPr>
        </w:r>
        <w:r w:rsidR="002B424F">
          <w:rPr>
            <w:webHidden/>
          </w:rPr>
          <w:fldChar w:fldCharType="separate"/>
        </w:r>
        <w:r w:rsidR="002B424F">
          <w:rPr>
            <w:webHidden/>
          </w:rPr>
          <w:t>118</w:t>
        </w:r>
        <w:r w:rsidR="002B424F">
          <w:rPr>
            <w:webHidden/>
          </w:rPr>
          <w:fldChar w:fldCharType="end"/>
        </w:r>
      </w:hyperlink>
    </w:p>
    <w:p w14:paraId="472DCD46" w14:textId="77777777" w:rsidR="002B424F" w:rsidRDefault="00431AF8">
      <w:pPr>
        <w:pStyle w:val="30"/>
        <w:rPr>
          <w:rFonts w:asciiTheme="minorHAnsi" w:eastAsiaTheme="minorEastAsia" w:hAnsiTheme="minorHAnsi" w:cstheme="minorBidi"/>
          <w:snapToGrid/>
          <w:kern w:val="0"/>
          <w:sz w:val="22"/>
          <w:szCs w:val="22"/>
        </w:rPr>
      </w:pPr>
      <w:hyperlink w:anchor="_Toc445130835" w:history="1">
        <w:r w:rsidR="002B424F" w:rsidRPr="00C974CF">
          <w:rPr>
            <w:rStyle w:val="afffff2"/>
          </w:rPr>
          <w:t>Activation of DHCP Snooping Function</w:t>
        </w:r>
        <w:r w:rsidR="002B424F">
          <w:rPr>
            <w:webHidden/>
          </w:rPr>
          <w:tab/>
        </w:r>
        <w:r w:rsidR="002B424F">
          <w:rPr>
            <w:webHidden/>
          </w:rPr>
          <w:fldChar w:fldCharType="begin"/>
        </w:r>
        <w:r w:rsidR="002B424F">
          <w:rPr>
            <w:webHidden/>
          </w:rPr>
          <w:instrText xml:space="preserve"> PAGEREF _Toc445130835 \h </w:instrText>
        </w:r>
        <w:r w:rsidR="002B424F">
          <w:rPr>
            <w:webHidden/>
          </w:rPr>
        </w:r>
        <w:r w:rsidR="002B424F">
          <w:rPr>
            <w:webHidden/>
          </w:rPr>
          <w:fldChar w:fldCharType="separate"/>
        </w:r>
        <w:r w:rsidR="002B424F">
          <w:rPr>
            <w:webHidden/>
          </w:rPr>
          <w:t>118</w:t>
        </w:r>
        <w:r w:rsidR="002B424F">
          <w:rPr>
            <w:webHidden/>
          </w:rPr>
          <w:fldChar w:fldCharType="end"/>
        </w:r>
      </w:hyperlink>
    </w:p>
    <w:p w14:paraId="4328C268" w14:textId="77777777" w:rsidR="002B424F" w:rsidRDefault="00431AF8">
      <w:pPr>
        <w:pStyle w:val="30"/>
        <w:rPr>
          <w:rFonts w:asciiTheme="minorHAnsi" w:eastAsiaTheme="minorEastAsia" w:hAnsiTheme="minorHAnsi" w:cstheme="minorBidi"/>
          <w:snapToGrid/>
          <w:kern w:val="0"/>
          <w:sz w:val="22"/>
          <w:szCs w:val="22"/>
        </w:rPr>
      </w:pPr>
      <w:hyperlink w:anchor="_Toc445130836" w:history="1">
        <w:r w:rsidR="002B424F" w:rsidRPr="00C974CF">
          <w:rPr>
            <w:rStyle w:val="afffff2"/>
          </w:rPr>
          <w:t>DHCP Snooping Vlan Configuration</w:t>
        </w:r>
        <w:r w:rsidR="002B424F">
          <w:rPr>
            <w:webHidden/>
          </w:rPr>
          <w:tab/>
        </w:r>
        <w:r w:rsidR="002B424F">
          <w:rPr>
            <w:webHidden/>
          </w:rPr>
          <w:fldChar w:fldCharType="begin"/>
        </w:r>
        <w:r w:rsidR="002B424F">
          <w:rPr>
            <w:webHidden/>
          </w:rPr>
          <w:instrText xml:space="preserve"> PAGEREF _Toc445130836 \h </w:instrText>
        </w:r>
        <w:r w:rsidR="002B424F">
          <w:rPr>
            <w:webHidden/>
          </w:rPr>
        </w:r>
        <w:r w:rsidR="002B424F">
          <w:rPr>
            <w:webHidden/>
          </w:rPr>
          <w:fldChar w:fldCharType="separate"/>
        </w:r>
        <w:r w:rsidR="002B424F">
          <w:rPr>
            <w:webHidden/>
          </w:rPr>
          <w:t>119</w:t>
        </w:r>
        <w:r w:rsidR="002B424F">
          <w:rPr>
            <w:webHidden/>
          </w:rPr>
          <w:fldChar w:fldCharType="end"/>
        </w:r>
      </w:hyperlink>
    </w:p>
    <w:p w14:paraId="0DB6F0AB" w14:textId="77777777" w:rsidR="002B424F" w:rsidRDefault="00431AF8">
      <w:pPr>
        <w:pStyle w:val="30"/>
        <w:rPr>
          <w:rFonts w:asciiTheme="minorHAnsi" w:eastAsiaTheme="minorEastAsia" w:hAnsiTheme="minorHAnsi" w:cstheme="minorBidi"/>
          <w:snapToGrid/>
          <w:kern w:val="0"/>
          <w:sz w:val="22"/>
          <w:szCs w:val="22"/>
        </w:rPr>
      </w:pPr>
      <w:hyperlink w:anchor="_Toc445130837" w:history="1">
        <w:r w:rsidR="002B424F" w:rsidRPr="00C974CF">
          <w:rPr>
            <w:rStyle w:val="afffff2"/>
          </w:rPr>
          <w:t>DHCP Snooping information option (OPTION82) Configuration</w:t>
        </w:r>
        <w:r w:rsidR="002B424F">
          <w:rPr>
            <w:webHidden/>
          </w:rPr>
          <w:tab/>
        </w:r>
        <w:r w:rsidR="002B424F">
          <w:rPr>
            <w:webHidden/>
          </w:rPr>
          <w:fldChar w:fldCharType="begin"/>
        </w:r>
        <w:r w:rsidR="002B424F">
          <w:rPr>
            <w:webHidden/>
          </w:rPr>
          <w:instrText xml:space="preserve"> PAGEREF _Toc445130837 \h </w:instrText>
        </w:r>
        <w:r w:rsidR="002B424F">
          <w:rPr>
            <w:webHidden/>
          </w:rPr>
        </w:r>
        <w:r w:rsidR="002B424F">
          <w:rPr>
            <w:webHidden/>
          </w:rPr>
          <w:fldChar w:fldCharType="separate"/>
        </w:r>
        <w:r w:rsidR="002B424F">
          <w:rPr>
            <w:webHidden/>
          </w:rPr>
          <w:t>119</w:t>
        </w:r>
        <w:r w:rsidR="002B424F">
          <w:rPr>
            <w:webHidden/>
          </w:rPr>
          <w:fldChar w:fldCharType="end"/>
        </w:r>
      </w:hyperlink>
    </w:p>
    <w:p w14:paraId="3E3B7E47" w14:textId="77777777" w:rsidR="002B424F" w:rsidRDefault="00431AF8">
      <w:pPr>
        <w:pStyle w:val="30"/>
        <w:rPr>
          <w:rFonts w:asciiTheme="minorHAnsi" w:eastAsiaTheme="minorEastAsia" w:hAnsiTheme="minorHAnsi" w:cstheme="minorBidi"/>
          <w:snapToGrid/>
          <w:kern w:val="0"/>
          <w:sz w:val="22"/>
          <w:szCs w:val="22"/>
        </w:rPr>
      </w:pPr>
      <w:hyperlink w:anchor="_Toc445130838" w:history="1">
        <w:r w:rsidR="002B424F" w:rsidRPr="00C974CF">
          <w:rPr>
            <w:rStyle w:val="afffff2"/>
          </w:rPr>
          <w:t>DHCP Snooping Trust Port Configuration</w:t>
        </w:r>
        <w:r w:rsidR="002B424F">
          <w:rPr>
            <w:webHidden/>
          </w:rPr>
          <w:tab/>
        </w:r>
        <w:r w:rsidR="002B424F">
          <w:rPr>
            <w:webHidden/>
          </w:rPr>
          <w:fldChar w:fldCharType="begin"/>
        </w:r>
        <w:r w:rsidR="002B424F">
          <w:rPr>
            <w:webHidden/>
          </w:rPr>
          <w:instrText xml:space="preserve"> PAGEREF _Toc445130838 \h </w:instrText>
        </w:r>
        <w:r w:rsidR="002B424F">
          <w:rPr>
            <w:webHidden/>
          </w:rPr>
        </w:r>
        <w:r w:rsidR="002B424F">
          <w:rPr>
            <w:webHidden/>
          </w:rPr>
          <w:fldChar w:fldCharType="separate"/>
        </w:r>
        <w:r w:rsidR="002B424F">
          <w:rPr>
            <w:webHidden/>
          </w:rPr>
          <w:t>120</w:t>
        </w:r>
        <w:r w:rsidR="002B424F">
          <w:rPr>
            <w:webHidden/>
          </w:rPr>
          <w:fldChar w:fldCharType="end"/>
        </w:r>
      </w:hyperlink>
    </w:p>
    <w:p w14:paraId="0B683F71" w14:textId="77777777" w:rsidR="002B424F" w:rsidRDefault="00431AF8">
      <w:pPr>
        <w:pStyle w:val="30"/>
        <w:rPr>
          <w:rFonts w:asciiTheme="minorHAnsi" w:eastAsiaTheme="minorEastAsia" w:hAnsiTheme="minorHAnsi" w:cstheme="minorBidi"/>
          <w:snapToGrid/>
          <w:kern w:val="0"/>
          <w:sz w:val="22"/>
          <w:szCs w:val="22"/>
        </w:rPr>
      </w:pPr>
      <w:hyperlink w:anchor="_Toc445130839" w:history="1">
        <w:r w:rsidR="002B424F" w:rsidRPr="00C974CF">
          <w:rPr>
            <w:rStyle w:val="afffff2"/>
          </w:rPr>
          <w:t>DHCP Snooping max-entry Configuration</w:t>
        </w:r>
        <w:r w:rsidR="002B424F">
          <w:rPr>
            <w:webHidden/>
          </w:rPr>
          <w:tab/>
        </w:r>
        <w:r w:rsidR="002B424F">
          <w:rPr>
            <w:webHidden/>
          </w:rPr>
          <w:fldChar w:fldCharType="begin"/>
        </w:r>
        <w:r w:rsidR="002B424F">
          <w:rPr>
            <w:webHidden/>
          </w:rPr>
          <w:instrText xml:space="preserve"> PAGEREF _Toc445130839 \h </w:instrText>
        </w:r>
        <w:r w:rsidR="002B424F">
          <w:rPr>
            <w:webHidden/>
          </w:rPr>
        </w:r>
        <w:r w:rsidR="002B424F">
          <w:rPr>
            <w:webHidden/>
          </w:rPr>
          <w:fldChar w:fldCharType="separate"/>
        </w:r>
        <w:r w:rsidR="002B424F">
          <w:rPr>
            <w:webHidden/>
          </w:rPr>
          <w:t>121</w:t>
        </w:r>
        <w:r w:rsidR="002B424F">
          <w:rPr>
            <w:webHidden/>
          </w:rPr>
          <w:fldChar w:fldCharType="end"/>
        </w:r>
      </w:hyperlink>
    </w:p>
    <w:p w14:paraId="395676C4" w14:textId="77777777" w:rsidR="002B424F" w:rsidRDefault="00431AF8">
      <w:pPr>
        <w:pStyle w:val="30"/>
        <w:rPr>
          <w:rFonts w:asciiTheme="minorHAnsi" w:eastAsiaTheme="minorEastAsia" w:hAnsiTheme="minorHAnsi" w:cstheme="minorBidi"/>
          <w:snapToGrid/>
          <w:kern w:val="0"/>
          <w:sz w:val="22"/>
          <w:szCs w:val="22"/>
        </w:rPr>
      </w:pPr>
      <w:hyperlink w:anchor="_Toc445130840" w:history="1">
        <w:r w:rsidR="002B424F" w:rsidRPr="00C974CF">
          <w:rPr>
            <w:rStyle w:val="afffff2"/>
          </w:rPr>
          <w:t>DHCP Snooping Entry Time Configuration</w:t>
        </w:r>
        <w:r w:rsidR="002B424F">
          <w:rPr>
            <w:webHidden/>
          </w:rPr>
          <w:tab/>
        </w:r>
        <w:r w:rsidR="002B424F">
          <w:rPr>
            <w:webHidden/>
          </w:rPr>
          <w:fldChar w:fldCharType="begin"/>
        </w:r>
        <w:r w:rsidR="002B424F">
          <w:rPr>
            <w:webHidden/>
          </w:rPr>
          <w:instrText xml:space="preserve"> PAGEREF _Toc445130840 \h </w:instrText>
        </w:r>
        <w:r w:rsidR="002B424F">
          <w:rPr>
            <w:webHidden/>
          </w:rPr>
        </w:r>
        <w:r w:rsidR="002B424F">
          <w:rPr>
            <w:webHidden/>
          </w:rPr>
          <w:fldChar w:fldCharType="separate"/>
        </w:r>
        <w:r w:rsidR="002B424F">
          <w:rPr>
            <w:webHidden/>
          </w:rPr>
          <w:t>122</w:t>
        </w:r>
        <w:r w:rsidR="002B424F">
          <w:rPr>
            <w:webHidden/>
          </w:rPr>
          <w:fldChar w:fldCharType="end"/>
        </w:r>
      </w:hyperlink>
    </w:p>
    <w:p w14:paraId="45171731" w14:textId="77777777" w:rsidR="002B424F" w:rsidRDefault="00431AF8">
      <w:pPr>
        <w:pStyle w:val="30"/>
        <w:rPr>
          <w:rFonts w:asciiTheme="minorHAnsi" w:eastAsiaTheme="minorEastAsia" w:hAnsiTheme="minorHAnsi" w:cstheme="minorBidi"/>
          <w:snapToGrid/>
          <w:kern w:val="0"/>
          <w:sz w:val="22"/>
          <w:szCs w:val="22"/>
        </w:rPr>
      </w:pPr>
      <w:hyperlink w:anchor="_Toc445130841" w:history="1">
        <w:r w:rsidR="002B424F" w:rsidRPr="00C974CF">
          <w:rPr>
            <w:rStyle w:val="afffff2"/>
          </w:rPr>
          <w:t>DHCP Snooping Rate-Limit Configuration</w:t>
        </w:r>
        <w:r w:rsidR="002B424F">
          <w:rPr>
            <w:webHidden/>
          </w:rPr>
          <w:tab/>
        </w:r>
        <w:r w:rsidR="002B424F">
          <w:rPr>
            <w:webHidden/>
          </w:rPr>
          <w:fldChar w:fldCharType="begin"/>
        </w:r>
        <w:r w:rsidR="002B424F">
          <w:rPr>
            <w:webHidden/>
          </w:rPr>
          <w:instrText xml:space="preserve"> PAGEREF _Toc445130841 \h </w:instrText>
        </w:r>
        <w:r w:rsidR="002B424F">
          <w:rPr>
            <w:webHidden/>
          </w:rPr>
        </w:r>
        <w:r w:rsidR="002B424F">
          <w:rPr>
            <w:webHidden/>
          </w:rPr>
          <w:fldChar w:fldCharType="separate"/>
        </w:r>
        <w:r w:rsidR="002B424F">
          <w:rPr>
            <w:webHidden/>
          </w:rPr>
          <w:t>122</w:t>
        </w:r>
        <w:r w:rsidR="002B424F">
          <w:rPr>
            <w:webHidden/>
          </w:rPr>
          <w:fldChar w:fldCharType="end"/>
        </w:r>
      </w:hyperlink>
    </w:p>
    <w:p w14:paraId="21E19269" w14:textId="77777777" w:rsidR="002B424F" w:rsidRDefault="00431AF8">
      <w:pPr>
        <w:pStyle w:val="30"/>
        <w:rPr>
          <w:rFonts w:asciiTheme="minorHAnsi" w:eastAsiaTheme="minorEastAsia" w:hAnsiTheme="minorHAnsi" w:cstheme="minorBidi"/>
          <w:snapToGrid/>
          <w:kern w:val="0"/>
          <w:sz w:val="22"/>
          <w:szCs w:val="22"/>
        </w:rPr>
      </w:pPr>
      <w:hyperlink w:anchor="_Toc445130842" w:history="1">
        <w:r w:rsidR="002B424F" w:rsidRPr="00C974CF">
          <w:rPr>
            <w:rStyle w:val="afffff2"/>
          </w:rPr>
          <w:t>DHCP Snooping Verify MAC-Address Configuration</w:t>
        </w:r>
        <w:r w:rsidR="002B424F">
          <w:rPr>
            <w:webHidden/>
          </w:rPr>
          <w:tab/>
        </w:r>
        <w:r w:rsidR="002B424F">
          <w:rPr>
            <w:webHidden/>
          </w:rPr>
          <w:fldChar w:fldCharType="begin"/>
        </w:r>
        <w:r w:rsidR="002B424F">
          <w:rPr>
            <w:webHidden/>
          </w:rPr>
          <w:instrText xml:space="preserve"> PAGEREF _Toc445130842 \h </w:instrText>
        </w:r>
        <w:r w:rsidR="002B424F">
          <w:rPr>
            <w:webHidden/>
          </w:rPr>
        </w:r>
        <w:r w:rsidR="002B424F">
          <w:rPr>
            <w:webHidden/>
          </w:rPr>
          <w:fldChar w:fldCharType="separate"/>
        </w:r>
        <w:r w:rsidR="002B424F">
          <w:rPr>
            <w:webHidden/>
          </w:rPr>
          <w:t>122</w:t>
        </w:r>
        <w:r w:rsidR="002B424F">
          <w:rPr>
            <w:webHidden/>
          </w:rPr>
          <w:fldChar w:fldCharType="end"/>
        </w:r>
      </w:hyperlink>
    </w:p>
    <w:p w14:paraId="65BA974A" w14:textId="77777777" w:rsidR="002B424F" w:rsidRDefault="00431AF8">
      <w:pPr>
        <w:pStyle w:val="20"/>
        <w:rPr>
          <w:rFonts w:asciiTheme="minorHAnsi" w:eastAsiaTheme="minorEastAsia" w:hAnsiTheme="minorHAnsi" w:cstheme="minorBidi"/>
          <w:noProof/>
          <w:snapToGrid/>
          <w:kern w:val="0"/>
          <w:sz w:val="22"/>
          <w:szCs w:val="22"/>
        </w:rPr>
      </w:pPr>
      <w:hyperlink w:anchor="_Toc445130843" w:history="1">
        <w:r w:rsidR="002B424F" w:rsidRPr="00C974CF">
          <w:rPr>
            <w:rStyle w:val="afffff2"/>
            <w:noProof/>
          </w:rPr>
          <w:t>DHCP Server Monitoring and Management</w:t>
        </w:r>
        <w:r w:rsidR="002B424F">
          <w:rPr>
            <w:noProof/>
            <w:webHidden/>
          </w:rPr>
          <w:tab/>
        </w:r>
        <w:r w:rsidR="002B424F">
          <w:rPr>
            <w:noProof/>
            <w:webHidden/>
          </w:rPr>
          <w:fldChar w:fldCharType="begin"/>
        </w:r>
        <w:r w:rsidR="002B424F">
          <w:rPr>
            <w:noProof/>
            <w:webHidden/>
          </w:rPr>
          <w:instrText xml:space="preserve"> PAGEREF _Toc445130843 \h </w:instrText>
        </w:r>
        <w:r w:rsidR="002B424F">
          <w:rPr>
            <w:noProof/>
            <w:webHidden/>
          </w:rPr>
        </w:r>
        <w:r w:rsidR="002B424F">
          <w:rPr>
            <w:noProof/>
            <w:webHidden/>
          </w:rPr>
          <w:fldChar w:fldCharType="separate"/>
        </w:r>
        <w:r w:rsidR="002B424F">
          <w:rPr>
            <w:noProof/>
            <w:webHidden/>
          </w:rPr>
          <w:t>124</w:t>
        </w:r>
        <w:r w:rsidR="002B424F">
          <w:rPr>
            <w:noProof/>
            <w:webHidden/>
          </w:rPr>
          <w:fldChar w:fldCharType="end"/>
        </w:r>
      </w:hyperlink>
    </w:p>
    <w:p w14:paraId="424AE738" w14:textId="77777777" w:rsidR="002B424F" w:rsidRDefault="00431AF8">
      <w:pPr>
        <w:pStyle w:val="30"/>
        <w:rPr>
          <w:rFonts w:asciiTheme="minorHAnsi" w:eastAsiaTheme="minorEastAsia" w:hAnsiTheme="minorHAnsi" w:cstheme="minorBidi"/>
          <w:snapToGrid/>
          <w:kern w:val="0"/>
          <w:sz w:val="22"/>
          <w:szCs w:val="22"/>
        </w:rPr>
      </w:pPr>
      <w:hyperlink w:anchor="_Toc445130844" w:history="1">
        <w:r w:rsidR="002B424F" w:rsidRPr="00C974CF">
          <w:rPr>
            <w:rStyle w:val="afffff2"/>
          </w:rPr>
          <w:t>DHCP Server Pool Information Inquiry</w:t>
        </w:r>
        <w:r w:rsidR="002B424F">
          <w:rPr>
            <w:webHidden/>
          </w:rPr>
          <w:tab/>
        </w:r>
        <w:r w:rsidR="002B424F">
          <w:rPr>
            <w:webHidden/>
          </w:rPr>
          <w:fldChar w:fldCharType="begin"/>
        </w:r>
        <w:r w:rsidR="002B424F">
          <w:rPr>
            <w:webHidden/>
          </w:rPr>
          <w:instrText xml:space="preserve"> PAGEREF _Toc445130844 \h </w:instrText>
        </w:r>
        <w:r w:rsidR="002B424F">
          <w:rPr>
            <w:webHidden/>
          </w:rPr>
        </w:r>
        <w:r w:rsidR="002B424F">
          <w:rPr>
            <w:webHidden/>
          </w:rPr>
          <w:fldChar w:fldCharType="separate"/>
        </w:r>
        <w:r w:rsidR="002B424F">
          <w:rPr>
            <w:webHidden/>
          </w:rPr>
          <w:t>124</w:t>
        </w:r>
        <w:r w:rsidR="002B424F">
          <w:rPr>
            <w:webHidden/>
          </w:rPr>
          <w:fldChar w:fldCharType="end"/>
        </w:r>
      </w:hyperlink>
    </w:p>
    <w:p w14:paraId="4E953A6A" w14:textId="77777777" w:rsidR="002B424F" w:rsidRDefault="00431AF8">
      <w:pPr>
        <w:pStyle w:val="30"/>
        <w:rPr>
          <w:rFonts w:asciiTheme="minorHAnsi" w:eastAsiaTheme="minorEastAsia" w:hAnsiTheme="minorHAnsi" w:cstheme="minorBidi"/>
          <w:snapToGrid/>
          <w:kern w:val="0"/>
          <w:sz w:val="22"/>
          <w:szCs w:val="22"/>
        </w:rPr>
      </w:pPr>
      <w:hyperlink w:anchor="_Toc445130845" w:history="1">
        <w:r w:rsidR="002B424F" w:rsidRPr="00C974CF">
          <w:rPr>
            <w:rStyle w:val="afffff2"/>
          </w:rPr>
          <w:t>DHCP Server Binding Information Search</w:t>
        </w:r>
        <w:r w:rsidR="002B424F">
          <w:rPr>
            <w:webHidden/>
          </w:rPr>
          <w:tab/>
        </w:r>
        <w:r w:rsidR="002B424F">
          <w:rPr>
            <w:webHidden/>
          </w:rPr>
          <w:fldChar w:fldCharType="begin"/>
        </w:r>
        <w:r w:rsidR="002B424F">
          <w:rPr>
            <w:webHidden/>
          </w:rPr>
          <w:instrText xml:space="preserve"> PAGEREF _Toc445130845 \h </w:instrText>
        </w:r>
        <w:r w:rsidR="002B424F">
          <w:rPr>
            <w:webHidden/>
          </w:rPr>
        </w:r>
        <w:r w:rsidR="002B424F">
          <w:rPr>
            <w:webHidden/>
          </w:rPr>
          <w:fldChar w:fldCharType="separate"/>
        </w:r>
        <w:r w:rsidR="002B424F">
          <w:rPr>
            <w:webHidden/>
          </w:rPr>
          <w:t>124</w:t>
        </w:r>
        <w:r w:rsidR="002B424F">
          <w:rPr>
            <w:webHidden/>
          </w:rPr>
          <w:fldChar w:fldCharType="end"/>
        </w:r>
      </w:hyperlink>
    </w:p>
    <w:p w14:paraId="4DEEE400" w14:textId="77777777" w:rsidR="002B424F" w:rsidRDefault="00431AF8">
      <w:pPr>
        <w:pStyle w:val="30"/>
        <w:rPr>
          <w:rFonts w:asciiTheme="minorHAnsi" w:eastAsiaTheme="minorEastAsia" w:hAnsiTheme="minorHAnsi" w:cstheme="minorBidi"/>
          <w:snapToGrid/>
          <w:kern w:val="0"/>
          <w:sz w:val="22"/>
          <w:szCs w:val="22"/>
        </w:rPr>
      </w:pPr>
      <w:hyperlink w:anchor="_Toc445130846" w:history="1">
        <w:r w:rsidR="002B424F" w:rsidRPr="00C974CF">
          <w:rPr>
            <w:rStyle w:val="afffff2"/>
          </w:rPr>
          <w:t>DHCP Server Statistics Search</w:t>
        </w:r>
        <w:r w:rsidR="002B424F">
          <w:rPr>
            <w:webHidden/>
          </w:rPr>
          <w:tab/>
        </w:r>
        <w:r w:rsidR="002B424F">
          <w:rPr>
            <w:webHidden/>
          </w:rPr>
          <w:fldChar w:fldCharType="begin"/>
        </w:r>
        <w:r w:rsidR="002B424F">
          <w:rPr>
            <w:webHidden/>
          </w:rPr>
          <w:instrText xml:space="preserve"> PAGEREF _Toc445130846 \h </w:instrText>
        </w:r>
        <w:r w:rsidR="002B424F">
          <w:rPr>
            <w:webHidden/>
          </w:rPr>
        </w:r>
        <w:r w:rsidR="002B424F">
          <w:rPr>
            <w:webHidden/>
          </w:rPr>
          <w:fldChar w:fldCharType="separate"/>
        </w:r>
        <w:r w:rsidR="002B424F">
          <w:rPr>
            <w:webHidden/>
          </w:rPr>
          <w:t>124</w:t>
        </w:r>
        <w:r w:rsidR="002B424F">
          <w:rPr>
            <w:webHidden/>
          </w:rPr>
          <w:fldChar w:fldCharType="end"/>
        </w:r>
      </w:hyperlink>
    </w:p>
    <w:p w14:paraId="60ADB8A1" w14:textId="77777777" w:rsidR="002B424F" w:rsidRDefault="00431AF8">
      <w:pPr>
        <w:pStyle w:val="30"/>
        <w:rPr>
          <w:rFonts w:asciiTheme="minorHAnsi" w:eastAsiaTheme="minorEastAsia" w:hAnsiTheme="minorHAnsi" w:cstheme="minorBidi"/>
          <w:snapToGrid/>
          <w:kern w:val="0"/>
          <w:sz w:val="22"/>
          <w:szCs w:val="22"/>
        </w:rPr>
      </w:pPr>
      <w:hyperlink w:anchor="_Toc445130847" w:history="1">
        <w:r w:rsidR="002B424F" w:rsidRPr="00C974CF">
          <w:rPr>
            <w:rStyle w:val="afffff2"/>
          </w:rPr>
          <w:t>DHCP Server Conflict Search</w:t>
        </w:r>
        <w:r w:rsidR="002B424F">
          <w:rPr>
            <w:webHidden/>
          </w:rPr>
          <w:tab/>
        </w:r>
        <w:r w:rsidR="002B424F">
          <w:rPr>
            <w:webHidden/>
          </w:rPr>
          <w:fldChar w:fldCharType="begin"/>
        </w:r>
        <w:r w:rsidR="002B424F">
          <w:rPr>
            <w:webHidden/>
          </w:rPr>
          <w:instrText xml:space="preserve"> PAGEREF _Toc445130847 \h </w:instrText>
        </w:r>
        <w:r w:rsidR="002B424F">
          <w:rPr>
            <w:webHidden/>
          </w:rPr>
        </w:r>
        <w:r w:rsidR="002B424F">
          <w:rPr>
            <w:webHidden/>
          </w:rPr>
          <w:fldChar w:fldCharType="separate"/>
        </w:r>
        <w:r w:rsidR="002B424F">
          <w:rPr>
            <w:webHidden/>
          </w:rPr>
          <w:t>124</w:t>
        </w:r>
        <w:r w:rsidR="002B424F">
          <w:rPr>
            <w:webHidden/>
          </w:rPr>
          <w:fldChar w:fldCharType="end"/>
        </w:r>
      </w:hyperlink>
    </w:p>
    <w:p w14:paraId="0390D029" w14:textId="77777777" w:rsidR="002B424F" w:rsidRDefault="00431AF8">
      <w:pPr>
        <w:pStyle w:val="30"/>
        <w:rPr>
          <w:rFonts w:asciiTheme="minorHAnsi" w:eastAsiaTheme="minorEastAsia" w:hAnsiTheme="minorHAnsi" w:cstheme="minorBidi"/>
          <w:snapToGrid/>
          <w:kern w:val="0"/>
          <w:sz w:val="22"/>
          <w:szCs w:val="22"/>
        </w:rPr>
      </w:pPr>
      <w:hyperlink w:anchor="_Toc445130848" w:history="1">
        <w:r w:rsidR="002B424F" w:rsidRPr="00C974CF">
          <w:rPr>
            <w:rStyle w:val="afffff2"/>
          </w:rPr>
          <w:t>DHCP Server Variables Initialization Command</w:t>
        </w:r>
        <w:r w:rsidR="002B424F">
          <w:rPr>
            <w:webHidden/>
          </w:rPr>
          <w:tab/>
        </w:r>
        <w:r w:rsidR="002B424F">
          <w:rPr>
            <w:webHidden/>
          </w:rPr>
          <w:fldChar w:fldCharType="begin"/>
        </w:r>
        <w:r w:rsidR="002B424F">
          <w:rPr>
            <w:webHidden/>
          </w:rPr>
          <w:instrText xml:space="preserve"> PAGEREF _Toc445130848 \h </w:instrText>
        </w:r>
        <w:r w:rsidR="002B424F">
          <w:rPr>
            <w:webHidden/>
          </w:rPr>
        </w:r>
        <w:r w:rsidR="002B424F">
          <w:rPr>
            <w:webHidden/>
          </w:rPr>
          <w:fldChar w:fldCharType="separate"/>
        </w:r>
        <w:r w:rsidR="002B424F">
          <w:rPr>
            <w:webHidden/>
          </w:rPr>
          <w:t>125</w:t>
        </w:r>
        <w:r w:rsidR="002B424F">
          <w:rPr>
            <w:webHidden/>
          </w:rPr>
          <w:fldChar w:fldCharType="end"/>
        </w:r>
      </w:hyperlink>
    </w:p>
    <w:p w14:paraId="658E55F0" w14:textId="77777777" w:rsidR="002B424F" w:rsidRDefault="00431AF8">
      <w:pPr>
        <w:pStyle w:val="30"/>
        <w:rPr>
          <w:rFonts w:asciiTheme="minorHAnsi" w:eastAsiaTheme="minorEastAsia" w:hAnsiTheme="minorHAnsi" w:cstheme="minorBidi"/>
          <w:snapToGrid/>
          <w:kern w:val="0"/>
          <w:sz w:val="22"/>
          <w:szCs w:val="22"/>
        </w:rPr>
      </w:pPr>
      <w:hyperlink w:anchor="_Toc445130849" w:history="1">
        <w:r w:rsidR="002B424F" w:rsidRPr="00C974CF">
          <w:rPr>
            <w:rStyle w:val="afffff2"/>
          </w:rPr>
          <w:t>DHCP Server Debug command</w:t>
        </w:r>
        <w:r w:rsidR="002B424F">
          <w:rPr>
            <w:webHidden/>
          </w:rPr>
          <w:tab/>
        </w:r>
        <w:r w:rsidR="002B424F">
          <w:rPr>
            <w:webHidden/>
          </w:rPr>
          <w:fldChar w:fldCharType="begin"/>
        </w:r>
        <w:r w:rsidR="002B424F">
          <w:rPr>
            <w:webHidden/>
          </w:rPr>
          <w:instrText xml:space="preserve"> PAGEREF _Toc445130849 \h </w:instrText>
        </w:r>
        <w:r w:rsidR="002B424F">
          <w:rPr>
            <w:webHidden/>
          </w:rPr>
        </w:r>
        <w:r w:rsidR="002B424F">
          <w:rPr>
            <w:webHidden/>
          </w:rPr>
          <w:fldChar w:fldCharType="separate"/>
        </w:r>
        <w:r w:rsidR="002B424F">
          <w:rPr>
            <w:webHidden/>
          </w:rPr>
          <w:t>125</w:t>
        </w:r>
        <w:r w:rsidR="002B424F">
          <w:rPr>
            <w:webHidden/>
          </w:rPr>
          <w:fldChar w:fldCharType="end"/>
        </w:r>
      </w:hyperlink>
    </w:p>
    <w:p w14:paraId="2083B600" w14:textId="77777777" w:rsidR="002B424F" w:rsidRDefault="00431AF8">
      <w:pPr>
        <w:pStyle w:val="30"/>
        <w:rPr>
          <w:rFonts w:asciiTheme="minorHAnsi" w:eastAsiaTheme="minorEastAsia" w:hAnsiTheme="minorHAnsi" w:cstheme="minorBidi"/>
          <w:snapToGrid/>
          <w:kern w:val="0"/>
          <w:sz w:val="22"/>
          <w:szCs w:val="22"/>
        </w:rPr>
      </w:pPr>
      <w:hyperlink w:anchor="_Toc445130850" w:history="1">
        <w:r w:rsidR="002B424F" w:rsidRPr="00C974CF">
          <w:rPr>
            <w:rStyle w:val="afffff2"/>
          </w:rPr>
          <w:t>DHCP relay Monitoring and Control</w:t>
        </w:r>
        <w:r w:rsidR="002B424F">
          <w:rPr>
            <w:webHidden/>
          </w:rPr>
          <w:tab/>
        </w:r>
        <w:r w:rsidR="002B424F">
          <w:rPr>
            <w:webHidden/>
          </w:rPr>
          <w:fldChar w:fldCharType="begin"/>
        </w:r>
        <w:r w:rsidR="002B424F">
          <w:rPr>
            <w:webHidden/>
          </w:rPr>
          <w:instrText xml:space="preserve"> PAGEREF _Toc445130850 \h </w:instrText>
        </w:r>
        <w:r w:rsidR="002B424F">
          <w:rPr>
            <w:webHidden/>
          </w:rPr>
        </w:r>
        <w:r w:rsidR="002B424F">
          <w:rPr>
            <w:webHidden/>
          </w:rPr>
          <w:fldChar w:fldCharType="separate"/>
        </w:r>
        <w:r w:rsidR="002B424F">
          <w:rPr>
            <w:webHidden/>
          </w:rPr>
          <w:t>125</w:t>
        </w:r>
        <w:r w:rsidR="002B424F">
          <w:rPr>
            <w:webHidden/>
          </w:rPr>
          <w:fldChar w:fldCharType="end"/>
        </w:r>
      </w:hyperlink>
    </w:p>
    <w:p w14:paraId="77E9E15C" w14:textId="77777777" w:rsidR="002B424F" w:rsidRDefault="00431AF8">
      <w:pPr>
        <w:pStyle w:val="30"/>
        <w:rPr>
          <w:rFonts w:asciiTheme="minorHAnsi" w:eastAsiaTheme="minorEastAsia" w:hAnsiTheme="minorHAnsi" w:cstheme="minorBidi"/>
          <w:snapToGrid/>
          <w:kern w:val="0"/>
          <w:sz w:val="22"/>
          <w:szCs w:val="22"/>
        </w:rPr>
      </w:pPr>
      <w:hyperlink w:anchor="_Toc445130851" w:history="1">
        <w:r w:rsidR="002B424F" w:rsidRPr="00C974CF">
          <w:rPr>
            <w:rStyle w:val="afffff2"/>
          </w:rPr>
          <w:t>DHCP Snooping Monitoring and Control</w:t>
        </w:r>
        <w:r w:rsidR="002B424F">
          <w:rPr>
            <w:webHidden/>
          </w:rPr>
          <w:tab/>
        </w:r>
        <w:r w:rsidR="002B424F">
          <w:rPr>
            <w:webHidden/>
          </w:rPr>
          <w:fldChar w:fldCharType="begin"/>
        </w:r>
        <w:r w:rsidR="002B424F">
          <w:rPr>
            <w:webHidden/>
          </w:rPr>
          <w:instrText xml:space="preserve"> PAGEREF _Toc445130851 \h </w:instrText>
        </w:r>
        <w:r w:rsidR="002B424F">
          <w:rPr>
            <w:webHidden/>
          </w:rPr>
        </w:r>
        <w:r w:rsidR="002B424F">
          <w:rPr>
            <w:webHidden/>
          </w:rPr>
          <w:fldChar w:fldCharType="separate"/>
        </w:r>
        <w:r w:rsidR="002B424F">
          <w:rPr>
            <w:webHidden/>
          </w:rPr>
          <w:t>125</w:t>
        </w:r>
        <w:r w:rsidR="002B424F">
          <w:rPr>
            <w:webHidden/>
          </w:rPr>
          <w:fldChar w:fldCharType="end"/>
        </w:r>
      </w:hyperlink>
    </w:p>
    <w:p w14:paraId="62776B93" w14:textId="77777777" w:rsidR="002B424F" w:rsidRDefault="00431AF8">
      <w:pPr>
        <w:pStyle w:val="20"/>
        <w:rPr>
          <w:rFonts w:asciiTheme="minorHAnsi" w:eastAsiaTheme="minorEastAsia" w:hAnsiTheme="minorHAnsi" w:cstheme="minorBidi"/>
          <w:noProof/>
          <w:snapToGrid/>
          <w:kern w:val="0"/>
          <w:sz w:val="22"/>
          <w:szCs w:val="22"/>
        </w:rPr>
      </w:pPr>
      <w:hyperlink w:anchor="_Toc445130852" w:history="1">
        <w:r w:rsidR="002B424F" w:rsidRPr="00C974CF">
          <w:rPr>
            <w:rStyle w:val="afffff2"/>
            <w:noProof/>
          </w:rPr>
          <w:t>DHCP Configuration Examples</w:t>
        </w:r>
        <w:r w:rsidR="002B424F">
          <w:rPr>
            <w:noProof/>
            <w:webHidden/>
          </w:rPr>
          <w:tab/>
        </w:r>
        <w:r w:rsidR="002B424F">
          <w:rPr>
            <w:noProof/>
            <w:webHidden/>
          </w:rPr>
          <w:fldChar w:fldCharType="begin"/>
        </w:r>
        <w:r w:rsidR="002B424F">
          <w:rPr>
            <w:noProof/>
            <w:webHidden/>
          </w:rPr>
          <w:instrText xml:space="preserve"> PAGEREF _Toc445130852 \h </w:instrText>
        </w:r>
        <w:r w:rsidR="002B424F">
          <w:rPr>
            <w:noProof/>
            <w:webHidden/>
          </w:rPr>
        </w:r>
        <w:r w:rsidR="002B424F">
          <w:rPr>
            <w:noProof/>
            <w:webHidden/>
          </w:rPr>
          <w:fldChar w:fldCharType="separate"/>
        </w:r>
        <w:r w:rsidR="002B424F">
          <w:rPr>
            <w:noProof/>
            <w:webHidden/>
          </w:rPr>
          <w:t>126</w:t>
        </w:r>
        <w:r w:rsidR="002B424F">
          <w:rPr>
            <w:noProof/>
            <w:webHidden/>
          </w:rPr>
          <w:fldChar w:fldCharType="end"/>
        </w:r>
      </w:hyperlink>
    </w:p>
    <w:p w14:paraId="1A66C8A3" w14:textId="77777777" w:rsidR="002B424F" w:rsidRDefault="00431AF8">
      <w:pPr>
        <w:pStyle w:val="30"/>
        <w:rPr>
          <w:rFonts w:asciiTheme="minorHAnsi" w:eastAsiaTheme="minorEastAsia" w:hAnsiTheme="minorHAnsi" w:cstheme="minorBidi"/>
          <w:snapToGrid/>
          <w:kern w:val="0"/>
          <w:sz w:val="22"/>
          <w:szCs w:val="22"/>
        </w:rPr>
      </w:pPr>
      <w:hyperlink w:anchor="_Toc445130853" w:history="1">
        <w:r w:rsidR="002B424F" w:rsidRPr="00C974CF">
          <w:rPr>
            <w:rStyle w:val="afffff2"/>
          </w:rPr>
          <w:t>DHCP Network Pool Configuration</w:t>
        </w:r>
        <w:r w:rsidR="002B424F">
          <w:rPr>
            <w:webHidden/>
          </w:rPr>
          <w:tab/>
        </w:r>
        <w:r w:rsidR="002B424F">
          <w:rPr>
            <w:webHidden/>
          </w:rPr>
          <w:fldChar w:fldCharType="begin"/>
        </w:r>
        <w:r w:rsidR="002B424F">
          <w:rPr>
            <w:webHidden/>
          </w:rPr>
          <w:instrText xml:space="preserve"> PAGEREF _Toc445130853 \h </w:instrText>
        </w:r>
        <w:r w:rsidR="002B424F">
          <w:rPr>
            <w:webHidden/>
          </w:rPr>
        </w:r>
        <w:r w:rsidR="002B424F">
          <w:rPr>
            <w:webHidden/>
          </w:rPr>
          <w:fldChar w:fldCharType="separate"/>
        </w:r>
        <w:r w:rsidR="002B424F">
          <w:rPr>
            <w:webHidden/>
          </w:rPr>
          <w:t>126</w:t>
        </w:r>
        <w:r w:rsidR="002B424F">
          <w:rPr>
            <w:webHidden/>
          </w:rPr>
          <w:fldChar w:fldCharType="end"/>
        </w:r>
      </w:hyperlink>
    </w:p>
    <w:p w14:paraId="742BCDB5" w14:textId="77777777" w:rsidR="002B424F" w:rsidRDefault="00431AF8">
      <w:pPr>
        <w:pStyle w:val="30"/>
        <w:rPr>
          <w:rFonts w:asciiTheme="minorHAnsi" w:eastAsiaTheme="minorEastAsia" w:hAnsiTheme="minorHAnsi" w:cstheme="minorBidi"/>
          <w:snapToGrid/>
          <w:kern w:val="0"/>
          <w:sz w:val="22"/>
          <w:szCs w:val="22"/>
        </w:rPr>
      </w:pPr>
      <w:hyperlink w:anchor="_Toc445130854" w:history="1">
        <w:r w:rsidR="002B424F" w:rsidRPr="00C974CF">
          <w:rPr>
            <w:rStyle w:val="afffff2"/>
          </w:rPr>
          <w:t>DHCP Server Monitoring and Control</w:t>
        </w:r>
        <w:r w:rsidR="002B424F">
          <w:rPr>
            <w:webHidden/>
          </w:rPr>
          <w:tab/>
        </w:r>
        <w:r w:rsidR="002B424F">
          <w:rPr>
            <w:webHidden/>
          </w:rPr>
          <w:fldChar w:fldCharType="begin"/>
        </w:r>
        <w:r w:rsidR="002B424F">
          <w:rPr>
            <w:webHidden/>
          </w:rPr>
          <w:instrText xml:space="preserve"> PAGEREF _Toc445130854 \h </w:instrText>
        </w:r>
        <w:r w:rsidR="002B424F">
          <w:rPr>
            <w:webHidden/>
          </w:rPr>
        </w:r>
        <w:r w:rsidR="002B424F">
          <w:rPr>
            <w:webHidden/>
          </w:rPr>
          <w:fldChar w:fldCharType="separate"/>
        </w:r>
        <w:r w:rsidR="002B424F">
          <w:rPr>
            <w:webHidden/>
          </w:rPr>
          <w:t>126</w:t>
        </w:r>
        <w:r w:rsidR="002B424F">
          <w:rPr>
            <w:webHidden/>
          </w:rPr>
          <w:fldChar w:fldCharType="end"/>
        </w:r>
      </w:hyperlink>
    </w:p>
    <w:p w14:paraId="4F7F974F" w14:textId="77777777" w:rsidR="002B424F" w:rsidRDefault="00431AF8">
      <w:pPr>
        <w:pStyle w:val="30"/>
        <w:rPr>
          <w:rFonts w:asciiTheme="minorHAnsi" w:eastAsiaTheme="minorEastAsia" w:hAnsiTheme="minorHAnsi" w:cstheme="minorBidi"/>
          <w:snapToGrid/>
          <w:kern w:val="0"/>
          <w:sz w:val="22"/>
          <w:szCs w:val="22"/>
        </w:rPr>
      </w:pPr>
      <w:hyperlink w:anchor="_Toc445130855" w:history="1">
        <w:r w:rsidR="002B424F" w:rsidRPr="00C974CF">
          <w:rPr>
            <w:rStyle w:val="afffff2"/>
          </w:rPr>
          <w:t>DHCP Relay Agent Configuration</w:t>
        </w:r>
        <w:r w:rsidR="002B424F">
          <w:rPr>
            <w:webHidden/>
          </w:rPr>
          <w:tab/>
        </w:r>
        <w:r w:rsidR="002B424F">
          <w:rPr>
            <w:webHidden/>
          </w:rPr>
          <w:fldChar w:fldCharType="begin"/>
        </w:r>
        <w:r w:rsidR="002B424F">
          <w:rPr>
            <w:webHidden/>
          </w:rPr>
          <w:instrText xml:space="preserve"> PAGEREF _Toc445130855 \h </w:instrText>
        </w:r>
        <w:r w:rsidR="002B424F">
          <w:rPr>
            <w:webHidden/>
          </w:rPr>
        </w:r>
        <w:r w:rsidR="002B424F">
          <w:rPr>
            <w:webHidden/>
          </w:rPr>
          <w:fldChar w:fldCharType="separate"/>
        </w:r>
        <w:r w:rsidR="002B424F">
          <w:rPr>
            <w:webHidden/>
          </w:rPr>
          <w:t>128</w:t>
        </w:r>
        <w:r w:rsidR="002B424F">
          <w:rPr>
            <w:webHidden/>
          </w:rPr>
          <w:fldChar w:fldCharType="end"/>
        </w:r>
      </w:hyperlink>
    </w:p>
    <w:p w14:paraId="6CDC8398"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856" w:history="1">
        <w:r w:rsidR="002B424F" w:rsidRPr="00C974CF">
          <w:rPr>
            <w:rStyle w:val="afffff2"/>
            <w:noProof/>
            <w14:scene3d>
              <w14:camera w14:prst="orthographicFront"/>
              <w14:lightRig w14:rig="threePt" w14:dir="t">
                <w14:rot w14:lat="0" w14:lon="0" w14:rev="0"/>
              </w14:lightRig>
            </w14:scene3d>
          </w:rPr>
          <w:t>Chapter 6.</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RIP</w:t>
        </w:r>
        <w:r w:rsidR="002B424F">
          <w:rPr>
            <w:noProof/>
            <w:webHidden/>
          </w:rPr>
          <w:tab/>
        </w:r>
        <w:r w:rsidR="002B424F">
          <w:rPr>
            <w:noProof/>
            <w:webHidden/>
          </w:rPr>
          <w:fldChar w:fldCharType="begin"/>
        </w:r>
        <w:r w:rsidR="002B424F">
          <w:rPr>
            <w:noProof/>
            <w:webHidden/>
          </w:rPr>
          <w:instrText xml:space="preserve"> PAGEREF _Toc445130856 \h </w:instrText>
        </w:r>
        <w:r w:rsidR="002B424F">
          <w:rPr>
            <w:noProof/>
            <w:webHidden/>
          </w:rPr>
        </w:r>
        <w:r w:rsidR="002B424F">
          <w:rPr>
            <w:noProof/>
            <w:webHidden/>
          </w:rPr>
          <w:fldChar w:fldCharType="separate"/>
        </w:r>
        <w:r w:rsidR="002B424F">
          <w:rPr>
            <w:noProof/>
            <w:webHidden/>
          </w:rPr>
          <w:t>130</w:t>
        </w:r>
        <w:r w:rsidR="002B424F">
          <w:rPr>
            <w:noProof/>
            <w:webHidden/>
          </w:rPr>
          <w:fldChar w:fldCharType="end"/>
        </w:r>
      </w:hyperlink>
    </w:p>
    <w:p w14:paraId="62B14C83" w14:textId="77777777" w:rsidR="002B424F" w:rsidRDefault="00431AF8">
      <w:pPr>
        <w:pStyle w:val="20"/>
        <w:rPr>
          <w:rFonts w:asciiTheme="minorHAnsi" w:eastAsiaTheme="minorEastAsia" w:hAnsiTheme="minorHAnsi" w:cstheme="minorBidi"/>
          <w:noProof/>
          <w:snapToGrid/>
          <w:kern w:val="0"/>
          <w:sz w:val="22"/>
          <w:szCs w:val="22"/>
        </w:rPr>
      </w:pPr>
      <w:hyperlink w:anchor="_Toc445130857" w:history="1">
        <w:r w:rsidR="002B424F" w:rsidRPr="00C974CF">
          <w:rPr>
            <w:rStyle w:val="afffff2"/>
            <w:noProof/>
          </w:rPr>
          <w:t>Information about RIP</w:t>
        </w:r>
        <w:r w:rsidR="002B424F">
          <w:rPr>
            <w:noProof/>
            <w:webHidden/>
          </w:rPr>
          <w:tab/>
        </w:r>
        <w:r w:rsidR="002B424F">
          <w:rPr>
            <w:noProof/>
            <w:webHidden/>
          </w:rPr>
          <w:fldChar w:fldCharType="begin"/>
        </w:r>
        <w:r w:rsidR="002B424F">
          <w:rPr>
            <w:noProof/>
            <w:webHidden/>
          </w:rPr>
          <w:instrText xml:space="preserve"> PAGEREF _Toc445130857 \h </w:instrText>
        </w:r>
        <w:r w:rsidR="002B424F">
          <w:rPr>
            <w:noProof/>
            <w:webHidden/>
          </w:rPr>
        </w:r>
        <w:r w:rsidR="002B424F">
          <w:rPr>
            <w:noProof/>
            <w:webHidden/>
          </w:rPr>
          <w:fldChar w:fldCharType="separate"/>
        </w:r>
        <w:r w:rsidR="002B424F">
          <w:rPr>
            <w:noProof/>
            <w:webHidden/>
          </w:rPr>
          <w:t>131</w:t>
        </w:r>
        <w:r w:rsidR="002B424F">
          <w:rPr>
            <w:noProof/>
            <w:webHidden/>
          </w:rPr>
          <w:fldChar w:fldCharType="end"/>
        </w:r>
      </w:hyperlink>
    </w:p>
    <w:p w14:paraId="46D125D1" w14:textId="77777777" w:rsidR="002B424F" w:rsidRDefault="00431AF8">
      <w:pPr>
        <w:pStyle w:val="20"/>
        <w:rPr>
          <w:rFonts w:asciiTheme="minorHAnsi" w:eastAsiaTheme="minorEastAsia" w:hAnsiTheme="minorHAnsi" w:cstheme="minorBidi"/>
          <w:noProof/>
          <w:snapToGrid/>
          <w:kern w:val="0"/>
          <w:sz w:val="22"/>
          <w:szCs w:val="22"/>
        </w:rPr>
      </w:pPr>
      <w:hyperlink w:anchor="_Toc445130858" w:history="1">
        <w:r w:rsidR="002B424F" w:rsidRPr="00C974CF">
          <w:rPr>
            <w:rStyle w:val="afffff2"/>
            <w:noProof/>
          </w:rPr>
          <w:t>How to Configure RIP</w:t>
        </w:r>
        <w:r w:rsidR="002B424F">
          <w:rPr>
            <w:noProof/>
            <w:webHidden/>
          </w:rPr>
          <w:tab/>
        </w:r>
        <w:r w:rsidR="002B424F">
          <w:rPr>
            <w:noProof/>
            <w:webHidden/>
          </w:rPr>
          <w:fldChar w:fldCharType="begin"/>
        </w:r>
        <w:r w:rsidR="002B424F">
          <w:rPr>
            <w:noProof/>
            <w:webHidden/>
          </w:rPr>
          <w:instrText xml:space="preserve"> PAGEREF _Toc445130858 \h </w:instrText>
        </w:r>
        <w:r w:rsidR="002B424F">
          <w:rPr>
            <w:noProof/>
            <w:webHidden/>
          </w:rPr>
        </w:r>
        <w:r w:rsidR="002B424F">
          <w:rPr>
            <w:noProof/>
            <w:webHidden/>
          </w:rPr>
          <w:fldChar w:fldCharType="separate"/>
        </w:r>
        <w:r w:rsidR="002B424F">
          <w:rPr>
            <w:noProof/>
            <w:webHidden/>
          </w:rPr>
          <w:t>132</w:t>
        </w:r>
        <w:r w:rsidR="002B424F">
          <w:rPr>
            <w:noProof/>
            <w:webHidden/>
          </w:rPr>
          <w:fldChar w:fldCharType="end"/>
        </w:r>
      </w:hyperlink>
    </w:p>
    <w:p w14:paraId="60A48FCD" w14:textId="77777777" w:rsidR="002B424F" w:rsidRDefault="00431AF8">
      <w:pPr>
        <w:pStyle w:val="30"/>
        <w:rPr>
          <w:rFonts w:asciiTheme="minorHAnsi" w:eastAsiaTheme="minorEastAsia" w:hAnsiTheme="minorHAnsi" w:cstheme="minorBidi"/>
          <w:snapToGrid/>
          <w:kern w:val="0"/>
          <w:sz w:val="22"/>
          <w:szCs w:val="22"/>
        </w:rPr>
      </w:pPr>
      <w:hyperlink w:anchor="_Toc445130859" w:history="1">
        <w:r w:rsidR="002B424F" w:rsidRPr="00C974CF">
          <w:rPr>
            <w:rStyle w:val="afffff2"/>
          </w:rPr>
          <w:t>Enabling RIP</w:t>
        </w:r>
        <w:r w:rsidR="002B424F">
          <w:rPr>
            <w:webHidden/>
          </w:rPr>
          <w:tab/>
        </w:r>
        <w:r w:rsidR="002B424F">
          <w:rPr>
            <w:webHidden/>
          </w:rPr>
          <w:fldChar w:fldCharType="begin"/>
        </w:r>
        <w:r w:rsidR="002B424F">
          <w:rPr>
            <w:webHidden/>
          </w:rPr>
          <w:instrText xml:space="preserve"> PAGEREF _Toc445130859 \h </w:instrText>
        </w:r>
        <w:r w:rsidR="002B424F">
          <w:rPr>
            <w:webHidden/>
          </w:rPr>
        </w:r>
        <w:r w:rsidR="002B424F">
          <w:rPr>
            <w:webHidden/>
          </w:rPr>
          <w:fldChar w:fldCharType="separate"/>
        </w:r>
        <w:r w:rsidR="002B424F">
          <w:rPr>
            <w:webHidden/>
          </w:rPr>
          <w:t>132</w:t>
        </w:r>
        <w:r w:rsidR="002B424F">
          <w:rPr>
            <w:webHidden/>
          </w:rPr>
          <w:fldChar w:fldCharType="end"/>
        </w:r>
      </w:hyperlink>
    </w:p>
    <w:p w14:paraId="242D9340" w14:textId="77777777" w:rsidR="002B424F" w:rsidRDefault="00431AF8">
      <w:pPr>
        <w:pStyle w:val="30"/>
        <w:rPr>
          <w:rFonts w:asciiTheme="minorHAnsi" w:eastAsiaTheme="minorEastAsia" w:hAnsiTheme="minorHAnsi" w:cstheme="minorBidi"/>
          <w:snapToGrid/>
          <w:kern w:val="0"/>
          <w:sz w:val="22"/>
          <w:szCs w:val="22"/>
        </w:rPr>
      </w:pPr>
      <w:hyperlink w:anchor="_Toc445130860" w:history="1">
        <w:r w:rsidR="002B424F" w:rsidRPr="00C974CF">
          <w:rPr>
            <w:rStyle w:val="afffff2"/>
          </w:rPr>
          <w:t>Allowing Unicast updates for RIP</w:t>
        </w:r>
        <w:r w:rsidR="002B424F">
          <w:rPr>
            <w:webHidden/>
          </w:rPr>
          <w:tab/>
        </w:r>
        <w:r w:rsidR="002B424F">
          <w:rPr>
            <w:webHidden/>
          </w:rPr>
          <w:fldChar w:fldCharType="begin"/>
        </w:r>
        <w:r w:rsidR="002B424F">
          <w:rPr>
            <w:webHidden/>
          </w:rPr>
          <w:instrText xml:space="preserve"> PAGEREF _Toc445130860 \h </w:instrText>
        </w:r>
        <w:r w:rsidR="002B424F">
          <w:rPr>
            <w:webHidden/>
          </w:rPr>
        </w:r>
        <w:r w:rsidR="002B424F">
          <w:rPr>
            <w:webHidden/>
          </w:rPr>
          <w:fldChar w:fldCharType="separate"/>
        </w:r>
        <w:r w:rsidR="002B424F">
          <w:rPr>
            <w:webHidden/>
          </w:rPr>
          <w:t>132</w:t>
        </w:r>
        <w:r w:rsidR="002B424F">
          <w:rPr>
            <w:webHidden/>
          </w:rPr>
          <w:fldChar w:fldCharType="end"/>
        </w:r>
      </w:hyperlink>
    </w:p>
    <w:p w14:paraId="0376C7AF" w14:textId="77777777" w:rsidR="002B424F" w:rsidRDefault="00431AF8">
      <w:pPr>
        <w:pStyle w:val="30"/>
        <w:rPr>
          <w:rFonts w:asciiTheme="minorHAnsi" w:eastAsiaTheme="minorEastAsia" w:hAnsiTheme="minorHAnsi" w:cstheme="minorBidi"/>
          <w:snapToGrid/>
          <w:kern w:val="0"/>
          <w:sz w:val="22"/>
          <w:szCs w:val="22"/>
        </w:rPr>
      </w:pPr>
      <w:hyperlink w:anchor="_Toc445130861" w:history="1">
        <w:r w:rsidR="002B424F" w:rsidRPr="00C974CF">
          <w:rPr>
            <w:rStyle w:val="afffff2"/>
          </w:rPr>
          <w:t>Passive interface</w:t>
        </w:r>
        <w:r w:rsidR="002B424F">
          <w:rPr>
            <w:webHidden/>
          </w:rPr>
          <w:tab/>
        </w:r>
        <w:r w:rsidR="002B424F">
          <w:rPr>
            <w:webHidden/>
          </w:rPr>
          <w:fldChar w:fldCharType="begin"/>
        </w:r>
        <w:r w:rsidR="002B424F">
          <w:rPr>
            <w:webHidden/>
          </w:rPr>
          <w:instrText xml:space="preserve"> PAGEREF _Toc445130861 \h </w:instrText>
        </w:r>
        <w:r w:rsidR="002B424F">
          <w:rPr>
            <w:webHidden/>
          </w:rPr>
        </w:r>
        <w:r w:rsidR="002B424F">
          <w:rPr>
            <w:webHidden/>
          </w:rPr>
          <w:fldChar w:fldCharType="separate"/>
        </w:r>
        <w:r w:rsidR="002B424F">
          <w:rPr>
            <w:webHidden/>
          </w:rPr>
          <w:t>132</w:t>
        </w:r>
        <w:r w:rsidR="002B424F">
          <w:rPr>
            <w:webHidden/>
          </w:rPr>
          <w:fldChar w:fldCharType="end"/>
        </w:r>
      </w:hyperlink>
    </w:p>
    <w:p w14:paraId="7ED73859" w14:textId="77777777" w:rsidR="002B424F" w:rsidRDefault="00431AF8">
      <w:pPr>
        <w:pStyle w:val="30"/>
        <w:rPr>
          <w:rFonts w:asciiTheme="minorHAnsi" w:eastAsiaTheme="minorEastAsia" w:hAnsiTheme="minorHAnsi" w:cstheme="minorBidi"/>
          <w:snapToGrid/>
          <w:kern w:val="0"/>
          <w:sz w:val="22"/>
          <w:szCs w:val="22"/>
        </w:rPr>
      </w:pPr>
      <w:hyperlink w:anchor="_Toc445130862" w:history="1">
        <w:r w:rsidR="002B424F" w:rsidRPr="00C974CF">
          <w:rPr>
            <w:rStyle w:val="afffff2"/>
          </w:rPr>
          <w:t>Applying Offsets to Routing metrics</w:t>
        </w:r>
        <w:r w:rsidR="002B424F">
          <w:rPr>
            <w:webHidden/>
          </w:rPr>
          <w:tab/>
        </w:r>
        <w:r w:rsidR="002B424F">
          <w:rPr>
            <w:webHidden/>
          </w:rPr>
          <w:fldChar w:fldCharType="begin"/>
        </w:r>
        <w:r w:rsidR="002B424F">
          <w:rPr>
            <w:webHidden/>
          </w:rPr>
          <w:instrText xml:space="preserve"> PAGEREF _Toc445130862 \h </w:instrText>
        </w:r>
        <w:r w:rsidR="002B424F">
          <w:rPr>
            <w:webHidden/>
          </w:rPr>
        </w:r>
        <w:r w:rsidR="002B424F">
          <w:rPr>
            <w:webHidden/>
          </w:rPr>
          <w:fldChar w:fldCharType="separate"/>
        </w:r>
        <w:r w:rsidR="002B424F">
          <w:rPr>
            <w:webHidden/>
          </w:rPr>
          <w:t>133</w:t>
        </w:r>
        <w:r w:rsidR="002B424F">
          <w:rPr>
            <w:webHidden/>
          </w:rPr>
          <w:fldChar w:fldCharType="end"/>
        </w:r>
      </w:hyperlink>
    </w:p>
    <w:p w14:paraId="21999BE1" w14:textId="77777777" w:rsidR="002B424F" w:rsidRDefault="00431AF8">
      <w:pPr>
        <w:pStyle w:val="30"/>
        <w:rPr>
          <w:rFonts w:asciiTheme="minorHAnsi" w:eastAsiaTheme="minorEastAsia" w:hAnsiTheme="minorHAnsi" w:cstheme="minorBidi"/>
          <w:snapToGrid/>
          <w:kern w:val="0"/>
          <w:sz w:val="22"/>
          <w:szCs w:val="22"/>
        </w:rPr>
      </w:pPr>
      <w:hyperlink w:anchor="_Toc445130863" w:history="1">
        <w:r w:rsidR="002B424F" w:rsidRPr="00C974CF">
          <w:rPr>
            <w:rStyle w:val="afffff2"/>
          </w:rPr>
          <w:t>Adjusting Timers</w:t>
        </w:r>
        <w:r w:rsidR="002B424F">
          <w:rPr>
            <w:webHidden/>
          </w:rPr>
          <w:tab/>
        </w:r>
        <w:r w:rsidR="002B424F">
          <w:rPr>
            <w:webHidden/>
          </w:rPr>
          <w:fldChar w:fldCharType="begin"/>
        </w:r>
        <w:r w:rsidR="002B424F">
          <w:rPr>
            <w:webHidden/>
          </w:rPr>
          <w:instrText xml:space="preserve"> PAGEREF _Toc445130863 \h </w:instrText>
        </w:r>
        <w:r w:rsidR="002B424F">
          <w:rPr>
            <w:webHidden/>
          </w:rPr>
        </w:r>
        <w:r w:rsidR="002B424F">
          <w:rPr>
            <w:webHidden/>
          </w:rPr>
          <w:fldChar w:fldCharType="separate"/>
        </w:r>
        <w:r w:rsidR="002B424F">
          <w:rPr>
            <w:webHidden/>
          </w:rPr>
          <w:t>133</w:t>
        </w:r>
        <w:r w:rsidR="002B424F">
          <w:rPr>
            <w:webHidden/>
          </w:rPr>
          <w:fldChar w:fldCharType="end"/>
        </w:r>
      </w:hyperlink>
    </w:p>
    <w:p w14:paraId="1CFDCFCC" w14:textId="77777777" w:rsidR="002B424F" w:rsidRDefault="00431AF8">
      <w:pPr>
        <w:pStyle w:val="30"/>
        <w:rPr>
          <w:rFonts w:asciiTheme="minorHAnsi" w:eastAsiaTheme="minorEastAsia" w:hAnsiTheme="minorHAnsi" w:cstheme="minorBidi"/>
          <w:snapToGrid/>
          <w:kern w:val="0"/>
          <w:sz w:val="22"/>
          <w:szCs w:val="22"/>
        </w:rPr>
      </w:pPr>
      <w:hyperlink w:anchor="_Toc445130864" w:history="1">
        <w:r w:rsidR="002B424F" w:rsidRPr="00C974CF">
          <w:rPr>
            <w:rStyle w:val="afffff2"/>
          </w:rPr>
          <w:t>Specifying a RIP Version</w:t>
        </w:r>
        <w:r w:rsidR="002B424F">
          <w:rPr>
            <w:webHidden/>
          </w:rPr>
          <w:tab/>
        </w:r>
        <w:r w:rsidR="002B424F">
          <w:rPr>
            <w:webHidden/>
          </w:rPr>
          <w:fldChar w:fldCharType="begin"/>
        </w:r>
        <w:r w:rsidR="002B424F">
          <w:rPr>
            <w:webHidden/>
          </w:rPr>
          <w:instrText xml:space="preserve"> PAGEREF _Toc445130864 \h </w:instrText>
        </w:r>
        <w:r w:rsidR="002B424F">
          <w:rPr>
            <w:webHidden/>
          </w:rPr>
        </w:r>
        <w:r w:rsidR="002B424F">
          <w:rPr>
            <w:webHidden/>
          </w:rPr>
          <w:fldChar w:fldCharType="separate"/>
        </w:r>
        <w:r w:rsidR="002B424F">
          <w:rPr>
            <w:webHidden/>
          </w:rPr>
          <w:t>133</w:t>
        </w:r>
        <w:r w:rsidR="002B424F">
          <w:rPr>
            <w:webHidden/>
          </w:rPr>
          <w:fldChar w:fldCharType="end"/>
        </w:r>
      </w:hyperlink>
    </w:p>
    <w:p w14:paraId="50197C68" w14:textId="77777777" w:rsidR="002B424F" w:rsidRDefault="00431AF8">
      <w:pPr>
        <w:pStyle w:val="30"/>
        <w:rPr>
          <w:rFonts w:asciiTheme="minorHAnsi" w:eastAsiaTheme="minorEastAsia" w:hAnsiTheme="minorHAnsi" w:cstheme="minorBidi"/>
          <w:snapToGrid/>
          <w:kern w:val="0"/>
          <w:sz w:val="22"/>
          <w:szCs w:val="22"/>
        </w:rPr>
      </w:pPr>
      <w:hyperlink w:anchor="_Toc445130865" w:history="1">
        <w:r w:rsidR="002B424F" w:rsidRPr="00C974CF">
          <w:rPr>
            <w:rStyle w:val="afffff2"/>
          </w:rPr>
          <w:t>Applying Distance</w:t>
        </w:r>
        <w:r w:rsidR="002B424F">
          <w:rPr>
            <w:webHidden/>
          </w:rPr>
          <w:tab/>
        </w:r>
        <w:r w:rsidR="002B424F">
          <w:rPr>
            <w:webHidden/>
          </w:rPr>
          <w:fldChar w:fldCharType="begin"/>
        </w:r>
        <w:r w:rsidR="002B424F">
          <w:rPr>
            <w:webHidden/>
          </w:rPr>
          <w:instrText xml:space="preserve"> PAGEREF _Toc445130865 \h </w:instrText>
        </w:r>
        <w:r w:rsidR="002B424F">
          <w:rPr>
            <w:webHidden/>
          </w:rPr>
        </w:r>
        <w:r w:rsidR="002B424F">
          <w:rPr>
            <w:webHidden/>
          </w:rPr>
          <w:fldChar w:fldCharType="separate"/>
        </w:r>
        <w:r w:rsidR="002B424F">
          <w:rPr>
            <w:webHidden/>
          </w:rPr>
          <w:t>135</w:t>
        </w:r>
        <w:r w:rsidR="002B424F">
          <w:rPr>
            <w:webHidden/>
          </w:rPr>
          <w:fldChar w:fldCharType="end"/>
        </w:r>
      </w:hyperlink>
    </w:p>
    <w:p w14:paraId="7CC67D91" w14:textId="77777777" w:rsidR="002B424F" w:rsidRDefault="00431AF8">
      <w:pPr>
        <w:pStyle w:val="30"/>
        <w:rPr>
          <w:rFonts w:asciiTheme="minorHAnsi" w:eastAsiaTheme="minorEastAsia" w:hAnsiTheme="minorHAnsi" w:cstheme="minorBidi"/>
          <w:snapToGrid/>
          <w:kern w:val="0"/>
          <w:sz w:val="22"/>
          <w:szCs w:val="22"/>
        </w:rPr>
      </w:pPr>
      <w:hyperlink w:anchor="_Toc445130866" w:history="1">
        <w:r w:rsidR="002B424F" w:rsidRPr="00C974CF">
          <w:rPr>
            <w:rStyle w:val="afffff2"/>
          </w:rPr>
          <w:t>Enabling Split Horizon</w:t>
        </w:r>
        <w:r w:rsidR="002B424F">
          <w:rPr>
            <w:webHidden/>
          </w:rPr>
          <w:tab/>
        </w:r>
        <w:r w:rsidR="002B424F">
          <w:rPr>
            <w:webHidden/>
          </w:rPr>
          <w:fldChar w:fldCharType="begin"/>
        </w:r>
        <w:r w:rsidR="002B424F">
          <w:rPr>
            <w:webHidden/>
          </w:rPr>
          <w:instrText xml:space="preserve"> PAGEREF _Toc445130866 \h </w:instrText>
        </w:r>
        <w:r w:rsidR="002B424F">
          <w:rPr>
            <w:webHidden/>
          </w:rPr>
        </w:r>
        <w:r w:rsidR="002B424F">
          <w:rPr>
            <w:webHidden/>
          </w:rPr>
          <w:fldChar w:fldCharType="separate"/>
        </w:r>
        <w:r w:rsidR="002B424F">
          <w:rPr>
            <w:webHidden/>
          </w:rPr>
          <w:t>135</w:t>
        </w:r>
        <w:r w:rsidR="002B424F">
          <w:rPr>
            <w:webHidden/>
          </w:rPr>
          <w:fldChar w:fldCharType="end"/>
        </w:r>
      </w:hyperlink>
    </w:p>
    <w:p w14:paraId="65CC1112" w14:textId="77777777" w:rsidR="002B424F" w:rsidRDefault="00431AF8">
      <w:pPr>
        <w:pStyle w:val="20"/>
        <w:rPr>
          <w:rFonts w:asciiTheme="minorHAnsi" w:eastAsiaTheme="minorEastAsia" w:hAnsiTheme="minorHAnsi" w:cstheme="minorBidi"/>
          <w:noProof/>
          <w:snapToGrid/>
          <w:kern w:val="0"/>
          <w:sz w:val="22"/>
          <w:szCs w:val="22"/>
        </w:rPr>
      </w:pPr>
      <w:hyperlink w:anchor="_Toc445130867" w:history="1">
        <w:r w:rsidR="002B424F" w:rsidRPr="00C974CF">
          <w:rPr>
            <w:rStyle w:val="afffff2"/>
            <w:noProof/>
          </w:rPr>
          <w:t>Configuration Examples for RIP</w:t>
        </w:r>
        <w:r w:rsidR="002B424F">
          <w:rPr>
            <w:noProof/>
            <w:webHidden/>
          </w:rPr>
          <w:tab/>
        </w:r>
        <w:r w:rsidR="002B424F">
          <w:rPr>
            <w:noProof/>
            <w:webHidden/>
          </w:rPr>
          <w:fldChar w:fldCharType="begin"/>
        </w:r>
        <w:r w:rsidR="002B424F">
          <w:rPr>
            <w:noProof/>
            <w:webHidden/>
          </w:rPr>
          <w:instrText xml:space="preserve"> PAGEREF _Toc445130867 \h </w:instrText>
        </w:r>
        <w:r w:rsidR="002B424F">
          <w:rPr>
            <w:noProof/>
            <w:webHidden/>
          </w:rPr>
        </w:r>
        <w:r w:rsidR="002B424F">
          <w:rPr>
            <w:noProof/>
            <w:webHidden/>
          </w:rPr>
          <w:fldChar w:fldCharType="separate"/>
        </w:r>
        <w:r w:rsidR="002B424F">
          <w:rPr>
            <w:noProof/>
            <w:webHidden/>
          </w:rPr>
          <w:t>136</w:t>
        </w:r>
        <w:r w:rsidR="002B424F">
          <w:rPr>
            <w:noProof/>
            <w:webHidden/>
          </w:rPr>
          <w:fldChar w:fldCharType="end"/>
        </w:r>
      </w:hyperlink>
    </w:p>
    <w:p w14:paraId="60B7C0DF" w14:textId="77777777" w:rsidR="002B424F" w:rsidRDefault="00431AF8">
      <w:pPr>
        <w:pStyle w:val="30"/>
        <w:rPr>
          <w:rFonts w:asciiTheme="minorHAnsi" w:eastAsiaTheme="minorEastAsia" w:hAnsiTheme="minorHAnsi" w:cstheme="minorBidi"/>
          <w:snapToGrid/>
          <w:kern w:val="0"/>
          <w:sz w:val="22"/>
          <w:szCs w:val="22"/>
        </w:rPr>
      </w:pPr>
      <w:hyperlink w:anchor="_Toc445130868" w:history="1">
        <w:r w:rsidR="002B424F" w:rsidRPr="00C974CF">
          <w:rPr>
            <w:rStyle w:val="afffff2"/>
          </w:rPr>
          <w:t>RIP construction</w:t>
        </w:r>
        <w:r w:rsidR="002B424F">
          <w:rPr>
            <w:webHidden/>
          </w:rPr>
          <w:tab/>
        </w:r>
        <w:r w:rsidR="002B424F">
          <w:rPr>
            <w:webHidden/>
          </w:rPr>
          <w:fldChar w:fldCharType="begin"/>
        </w:r>
        <w:r w:rsidR="002B424F">
          <w:rPr>
            <w:webHidden/>
          </w:rPr>
          <w:instrText xml:space="preserve"> PAGEREF _Toc445130868 \h </w:instrText>
        </w:r>
        <w:r w:rsidR="002B424F">
          <w:rPr>
            <w:webHidden/>
          </w:rPr>
        </w:r>
        <w:r w:rsidR="002B424F">
          <w:rPr>
            <w:webHidden/>
          </w:rPr>
          <w:fldChar w:fldCharType="separate"/>
        </w:r>
        <w:r w:rsidR="002B424F">
          <w:rPr>
            <w:webHidden/>
          </w:rPr>
          <w:t>136</w:t>
        </w:r>
        <w:r w:rsidR="002B424F">
          <w:rPr>
            <w:webHidden/>
          </w:rPr>
          <w:fldChar w:fldCharType="end"/>
        </w:r>
      </w:hyperlink>
    </w:p>
    <w:p w14:paraId="046F02FB" w14:textId="77777777" w:rsidR="002B424F" w:rsidRDefault="00431AF8">
      <w:pPr>
        <w:pStyle w:val="30"/>
        <w:rPr>
          <w:rFonts w:asciiTheme="minorHAnsi" w:eastAsiaTheme="minorEastAsia" w:hAnsiTheme="minorHAnsi" w:cstheme="minorBidi"/>
          <w:snapToGrid/>
          <w:kern w:val="0"/>
          <w:sz w:val="22"/>
          <w:szCs w:val="22"/>
        </w:rPr>
      </w:pPr>
      <w:hyperlink w:anchor="_Toc445130869" w:history="1">
        <w:r w:rsidR="002B424F" w:rsidRPr="00C974CF">
          <w:rPr>
            <w:rStyle w:val="afffff2"/>
          </w:rPr>
          <w:t>Offset-list Set-UP</w:t>
        </w:r>
        <w:r w:rsidR="002B424F">
          <w:rPr>
            <w:webHidden/>
          </w:rPr>
          <w:tab/>
        </w:r>
        <w:r w:rsidR="002B424F">
          <w:rPr>
            <w:webHidden/>
          </w:rPr>
          <w:fldChar w:fldCharType="begin"/>
        </w:r>
        <w:r w:rsidR="002B424F">
          <w:rPr>
            <w:webHidden/>
          </w:rPr>
          <w:instrText xml:space="preserve"> PAGEREF _Toc445130869 \h </w:instrText>
        </w:r>
        <w:r w:rsidR="002B424F">
          <w:rPr>
            <w:webHidden/>
          </w:rPr>
        </w:r>
        <w:r w:rsidR="002B424F">
          <w:rPr>
            <w:webHidden/>
          </w:rPr>
          <w:fldChar w:fldCharType="separate"/>
        </w:r>
        <w:r w:rsidR="002B424F">
          <w:rPr>
            <w:webHidden/>
          </w:rPr>
          <w:t>137</w:t>
        </w:r>
        <w:r w:rsidR="002B424F">
          <w:rPr>
            <w:webHidden/>
          </w:rPr>
          <w:fldChar w:fldCharType="end"/>
        </w:r>
      </w:hyperlink>
    </w:p>
    <w:p w14:paraId="31D2141A" w14:textId="77777777" w:rsidR="002B424F" w:rsidRDefault="00431AF8">
      <w:pPr>
        <w:pStyle w:val="30"/>
        <w:rPr>
          <w:rFonts w:asciiTheme="minorHAnsi" w:eastAsiaTheme="minorEastAsia" w:hAnsiTheme="minorHAnsi" w:cstheme="minorBidi"/>
          <w:snapToGrid/>
          <w:kern w:val="0"/>
          <w:sz w:val="22"/>
          <w:szCs w:val="22"/>
        </w:rPr>
      </w:pPr>
      <w:hyperlink w:anchor="_Toc445130870" w:history="1">
        <w:r w:rsidR="002B424F" w:rsidRPr="00C974CF">
          <w:rPr>
            <w:rStyle w:val="afffff2"/>
          </w:rPr>
          <w:t>Passive-interface Configuration</w:t>
        </w:r>
        <w:r w:rsidR="002B424F">
          <w:rPr>
            <w:webHidden/>
          </w:rPr>
          <w:tab/>
        </w:r>
        <w:r w:rsidR="002B424F">
          <w:rPr>
            <w:webHidden/>
          </w:rPr>
          <w:fldChar w:fldCharType="begin"/>
        </w:r>
        <w:r w:rsidR="002B424F">
          <w:rPr>
            <w:webHidden/>
          </w:rPr>
          <w:instrText xml:space="preserve"> PAGEREF _Toc445130870 \h </w:instrText>
        </w:r>
        <w:r w:rsidR="002B424F">
          <w:rPr>
            <w:webHidden/>
          </w:rPr>
        </w:r>
        <w:r w:rsidR="002B424F">
          <w:rPr>
            <w:webHidden/>
          </w:rPr>
          <w:fldChar w:fldCharType="separate"/>
        </w:r>
        <w:r w:rsidR="002B424F">
          <w:rPr>
            <w:webHidden/>
          </w:rPr>
          <w:t>137</w:t>
        </w:r>
        <w:r w:rsidR="002B424F">
          <w:rPr>
            <w:webHidden/>
          </w:rPr>
          <w:fldChar w:fldCharType="end"/>
        </w:r>
      </w:hyperlink>
    </w:p>
    <w:p w14:paraId="6359F6C5"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871" w:history="1">
        <w:r w:rsidR="002B424F" w:rsidRPr="00C974CF">
          <w:rPr>
            <w:rStyle w:val="afffff2"/>
            <w:noProof/>
            <w14:scene3d>
              <w14:camera w14:prst="orthographicFront"/>
              <w14:lightRig w14:rig="threePt" w14:dir="t">
                <w14:rot w14:lat="0" w14:lon="0" w14:rev="0"/>
              </w14:lightRig>
            </w14:scene3d>
          </w:rPr>
          <w:t>Chapter 7.</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OSPF</w:t>
        </w:r>
        <w:r w:rsidR="002B424F">
          <w:rPr>
            <w:noProof/>
            <w:webHidden/>
          </w:rPr>
          <w:tab/>
        </w:r>
        <w:r w:rsidR="002B424F">
          <w:rPr>
            <w:noProof/>
            <w:webHidden/>
          </w:rPr>
          <w:fldChar w:fldCharType="begin"/>
        </w:r>
        <w:r w:rsidR="002B424F">
          <w:rPr>
            <w:noProof/>
            <w:webHidden/>
          </w:rPr>
          <w:instrText xml:space="preserve"> PAGEREF _Toc445130871 \h </w:instrText>
        </w:r>
        <w:r w:rsidR="002B424F">
          <w:rPr>
            <w:noProof/>
            <w:webHidden/>
          </w:rPr>
        </w:r>
        <w:r w:rsidR="002B424F">
          <w:rPr>
            <w:noProof/>
            <w:webHidden/>
          </w:rPr>
          <w:fldChar w:fldCharType="separate"/>
        </w:r>
        <w:r w:rsidR="002B424F">
          <w:rPr>
            <w:noProof/>
            <w:webHidden/>
          </w:rPr>
          <w:t>139</w:t>
        </w:r>
        <w:r w:rsidR="002B424F">
          <w:rPr>
            <w:noProof/>
            <w:webHidden/>
          </w:rPr>
          <w:fldChar w:fldCharType="end"/>
        </w:r>
      </w:hyperlink>
    </w:p>
    <w:p w14:paraId="0D5CCECB" w14:textId="77777777" w:rsidR="002B424F" w:rsidRDefault="00431AF8">
      <w:pPr>
        <w:pStyle w:val="20"/>
        <w:rPr>
          <w:rFonts w:asciiTheme="minorHAnsi" w:eastAsiaTheme="minorEastAsia" w:hAnsiTheme="minorHAnsi" w:cstheme="minorBidi"/>
          <w:noProof/>
          <w:snapToGrid/>
          <w:kern w:val="0"/>
          <w:sz w:val="22"/>
          <w:szCs w:val="22"/>
        </w:rPr>
      </w:pPr>
      <w:hyperlink w:anchor="_Toc445130872" w:history="1">
        <w:r w:rsidR="002B424F" w:rsidRPr="00C974CF">
          <w:rPr>
            <w:rStyle w:val="afffff2"/>
            <w:noProof/>
          </w:rPr>
          <w:t>OSPF Overview</w:t>
        </w:r>
        <w:r w:rsidR="002B424F">
          <w:rPr>
            <w:noProof/>
            <w:webHidden/>
          </w:rPr>
          <w:tab/>
        </w:r>
        <w:r w:rsidR="002B424F">
          <w:rPr>
            <w:noProof/>
            <w:webHidden/>
          </w:rPr>
          <w:fldChar w:fldCharType="begin"/>
        </w:r>
        <w:r w:rsidR="002B424F">
          <w:rPr>
            <w:noProof/>
            <w:webHidden/>
          </w:rPr>
          <w:instrText xml:space="preserve"> PAGEREF _Toc445130872 \h </w:instrText>
        </w:r>
        <w:r w:rsidR="002B424F">
          <w:rPr>
            <w:noProof/>
            <w:webHidden/>
          </w:rPr>
        </w:r>
        <w:r w:rsidR="002B424F">
          <w:rPr>
            <w:noProof/>
            <w:webHidden/>
          </w:rPr>
          <w:fldChar w:fldCharType="separate"/>
        </w:r>
        <w:r w:rsidR="002B424F">
          <w:rPr>
            <w:noProof/>
            <w:webHidden/>
          </w:rPr>
          <w:t>140</w:t>
        </w:r>
        <w:r w:rsidR="002B424F">
          <w:rPr>
            <w:noProof/>
            <w:webHidden/>
          </w:rPr>
          <w:fldChar w:fldCharType="end"/>
        </w:r>
      </w:hyperlink>
    </w:p>
    <w:p w14:paraId="3C75F273" w14:textId="77777777" w:rsidR="002B424F" w:rsidRDefault="00431AF8">
      <w:pPr>
        <w:pStyle w:val="30"/>
        <w:rPr>
          <w:rFonts w:asciiTheme="minorHAnsi" w:eastAsiaTheme="minorEastAsia" w:hAnsiTheme="minorHAnsi" w:cstheme="minorBidi"/>
          <w:snapToGrid/>
          <w:kern w:val="0"/>
          <w:sz w:val="22"/>
          <w:szCs w:val="22"/>
        </w:rPr>
      </w:pPr>
      <w:hyperlink w:anchor="_Toc445130873" w:history="1">
        <w:r w:rsidR="002B424F" w:rsidRPr="00C974CF">
          <w:rPr>
            <w:rStyle w:val="afffff2"/>
          </w:rPr>
          <w:t>Link-state Database</w:t>
        </w:r>
        <w:r w:rsidR="002B424F">
          <w:rPr>
            <w:webHidden/>
          </w:rPr>
          <w:tab/>
        </w:r>
        <w:r w:rsidR="002B424F">
          <w:rPr>
            <w:webHidden/>
          </w:rPr>
          <w:fldChar w:fldCharType="begin"/>
        </w:r>
        <w:r w:rsidR="002B424F">
          <w:rPr>
            <w:webHidden/>
          </w:rPr>
          <w:instrText xml:space="preserve"> PAGEREF _Toc445130873 \h </w:instrText>
        </w:r>
        <w:r w:rsidR="002B424F">
          <w:rPr>
            <w:webHidden/>
          </w:rPr>
        </w:r>
        <w:r w:rsidR="002B424F">
          <w:rPr>
            <w:webHidden/>
          </w:rPr>
          <w:fldChar w:fldCharType="separate"/>
        </w:r>
        <w:r w:rsidR="002B424F">
          <w:rPr>
            <w:webHidden/>
          </w:rPr>
          <w:t>140</w:t>
        </w:r>
        <w:r w:rsidR="002B424F">
          <w:rPr>
            <w:webHidden/>
          </w:rPr>
          <w:fldChar w:fldCharType="end"/>
        </w:r>
      </w:hyperlink>
    </w:p>
    <w:p w14:paraId="13E3022B" w14:textId="77777777" w:rsidR="002B424F" w:rsidRDefault="00431AF8">
      <w:pPr>
        <w:pStyle w:val="30"/>
        <w:rPr>
          <w:rFonts w:asciiTheme="minorHAnsi" w:eastAsiaTheme="minorEastAsia" w:hAnsiTheme="minorHAnsi" w:cstheme="minorBidi"/>
          <w:snapToGrid/>
          <w:kern w:val="0"/>
          <w:sz w:val="22"/>
          <w:szCs w:val="22"/>
        </w:rPr>
      </w:pPr>
      <w:hyperlink w:anchor="_Toc445130874" w:history="1">
        <w:r w:rsidR="002B424F" w:rsidRPr="00C974CF">
          <w:rPr>
            <w:rStyle w:val="afffff2"/>
          </w:rPr>
          <w:t>Areas</w:t>
        </w:r>
        <w:r w:rsidR="002B424F">
          <w:rPr>
            <w:webHidden/>
          </w:rPr>
          <w:tab/>
        </w:r>
        <w:r w:rsidR="002B424F">
          <w:rPr>
            <w:webHidden/>
          </w:rPr>
          <w:fldChar w:fldCharType="begin"/>
        </w:r>
        <w:r w:rsidR="002B424F">
          <w:rPr>
            <w:webHidden/>
          </w:rPr>
          <w:instrText xml:space="preserve"> PAGEREF _Toc445130874 \h </w:instrText>
        </w:r>
        <w:r w:rsidR="002B424F">
          <w:rPr>
            <w:webHidden/>
          </w:rPr>
        </w:r>
        <w:r w:rsidR="002B424F">
          <w:rPr>
            <w:webHidden/>
          </w:rPr>
          <w:fldChar w:fldCharType="separate"/>
        </w:r>
        <w:r w:rsidR="002B424F">
          <w:rPr>
            <w:webHidden/>
          </w:rPr>
          <w:t>140</w:t>
        </w:r>
        <w:r w:rsidR="002B424F">
          <w:rPr>
            <w:webHidden/>
          </w:rPr>
          <w:fldChar w:fldCharType="end"/>
        </w:r>
      </w:hyperlink>
    </w:p>
    <w:p w14:paraId="06D6DDAD" w14:textId="77777777" w:rsidR="002B424F" w:rsidRDefault="00431AF8">
      <w:pPr>
        <w:pStyle w:val="30"/>
        <w:rPr>
          <w:rFonts w:asciiTheme="minorHAnsi" w:eastAsiaTheme="minorEastAsia" w:hAnsiTheme="minorHAnsi" w:cstheme="minorBidi"/>
          <w:snapToGrid/>
          <w:kern w:val="0"/>
          <w:sz w:val="22"/>
          <w:szCs w:val="22"/>
        </w:rPr>
      </w:pPr>
      <w:hyperlink w:anchor="_Toc445130875" w:history="1">
        <w:r w:rsidR="002B424F" w:rsidRPr="00C974CF">
          <w:rPr>
            <w:rStyle w:val="afffff2"/>
          </w:rPr>
          <w:t>AREA 0</w:t>
        </w:r>
        <w:r w:rsidR="002B424F">
          <w:rPr>
            <w:webHidden/>
          </w:rPr>
          <w:tab/>
        </w:r>
        <w:r w:rsidR="002B424F">
          <w:rPr>
            <w:webHidden/>
          </w:rPr>
          <w:fldChar w:fldCharType="begin"/>
        </w:r>
        <w:r w:rsidR="002B424F">
          <w:rPr>
            <w:webHidden/>
          </w:rPr>
          <w:instrText xml:space="preserve"> PAGEREF _Toc445130875 \h </w:instrText>
        </w:r>
        <w:r w:rsidR="002B424F">
          <w:rPr>
            <w:webHidden/>
          </w:rPr>
        </w:r>
        <w:r w:rsidR="002B424F">
          <w:rPr>
            <w:webHidden/>
          </w:rPr>
          <w:fldChar w:fldCharType="separate"/>
        </w:r>
        <w:r w:rsidR="002B424F">
          <w:rPr>
            <w:webHidden/>
          </w:rPr>
          <w:t>140</w:t>
        </w:r>
        <w:r w:rsidR="002B424F">
          <w:rPr>
            <w:webHidden/>
          </w:rPr>
          <w:fldChar w:fldCharType="end"/>
        </w:r>
      </w:hyperlink>
    </w:p>
    <w:p w14:paraId="7C02F635" w14:textId="77777777" w:rsidR="002B424F" w:rsidRDefault="00431AF8">
      <w:pPr>
        <w:pStyle w:val="30"/>
        <w:rPr>
          <w:rFonts w:asciiTheme="minorHAnsi" w:eastAsiaTheme="minorEastAsia" w:hAnsiTheme="minorHAnsi" w:cstheme="minorBidi"/>
          <w:snapToGrid/>
          <w:kern w:val="0"/>
          <w:sz w:val="22"/>
          <w:szCs w:val="22"/>
        </w:rPr>
      </w:pPr>
      <w:hyperlink w:anchor="_Toc445130876" w:history="1">
        <w:r w:rsidR="002B424F" w:rsidRPr="00C974CF">
          <w:rPr>
            <w:rStyle w:val="afffff2"/>
          </w:rPr>
          <w:t>Stub areas</w:t>
        </w:r>
        <w:r w:rsidR="002B424F">
          <w:rPr>
            <w:webHidden/>
          </w:rPr>
          <w:tab/>
        </w:r>
        <w:r w:rsidR="002B424F">
          <w:rPr>
            <w:webHidden/>
          </w:rPr>
          <w:fldChar w:fldCharType="begin"/>
        </w:r>
        <w:r w:rsidR="002B424F">
          <w:rPr>
            <w:webHidden/>
          </w:rPr>
          <w:instrText xml:space="preserve"> PAGEREF _Toc445130876 \h </w:instrText>
        </w:r>
        <w:r w:rsidR="002B424F">
          <w:rPr>
            <w:webHidden/>
          </w:rPr>
        </w:r>
        <w:r w:rsidR="002B424F">
          <w:rPr>
            <w:webHidden/>
          </w:rPr>
          <w:fldChar w:fldCharType="separate"/>
        </w:r>
        <w:r w:rsidR="002B424F">
          <w:rPr>
            <w:webHidden/>
          </w:rPr>
          <w:t>141</w:t>
        </w:r>
        <w:r w:rsidR="002B424F">
          <w:rPr>
            <w:webHidden/>
          </w:rPr>
          <w:fldChar w:fldCharType="end"/>
        </w:r>
      </w:hyperlink>
    </w:p>
    <w:p w14:paraId="18AC5095" w14:textId="77777777" w:rsidR="002B424F" w:rsidRDefault="00431AF8">
      <w:pPr>
        <w:pStyle w:val="30"/>
        <w:rPr>
          <w:rFonts w:asciiTheme="minorHAnsi" w:eastAsiaTheme="minorEastAsia" w:hAnsiTheme="minorHAnsi" w:cstheme="minorBidi"/>
          <w:snapToGrid/>
          <w:kern w:val="0"/>
          <w:sz w:val="22"/>
          <w:szCs w:val="22"/>
        </w:rPr>
      </w:pPr>
      <w:hyperlink w:anchor="_Toc445130877" w:history="1">
        <w:r w:rsidR="002B424F" w:rsidRPr="00C974CF">
          <w:rPr>
            <w:rStyle w:val="afffff2"/>
          </w:rPr>
          <w:t>Virtual links</w:t>
        </w:r>
        <w:r w:rsidR="002B424F">
          <w:rPr>
            <w:webHidden/>
          </w:rPr>
          <w:tab/>
        </w:r>
        <w:r w:rsidR="002B424F">
          <w:rPr>
            <w:webHidden/>
          </w:rPr>
          <w:fldChar w:fldCharType="begin"/>
        </w:r>
        <w:r w:rsidR="002B424F">
          <w:rPr>
            <w:webHidden/>
          </w:rPr>
          <w:instrText xml:space="preserve"> PAGEREF _Toc445130877 \h </w:instrText>
        </w:r>
        <w:r w:rsidR="002B424F">
          <w:rPr>
            <w:webHidden/>
          </w:rPr>
        </w:r>
        <w:r w:rsidR="002B424F">
          <w:rPr>
            <w:webHidden/>
          </w:rPr>
          <w:fldChar w:fldCharType="separate"/>
        </w:r>
        <w:r w:rsidR="002B424F">
          <w:rPr>
            <w:webHidden/>
          </w:rPr>
          <w:t>141</w:t>
        </w:r>
        <w:r w:rsidR="002B424F">
          <w:rPr>
            <w:webHidden/>
          </w:rPr>
          <w:fldChar w:fldCharType="end"/>
        </w:r>
      </w:hyperlink>
    </w:p>
    <w:p w14:paraId="259C2B63" w14:textId="77777777" w:rsidR="002B424F" w:rsidRDefault="00431AF8">
      <w:pPr>
        <w:pStyle w:val="30"/>
        <w:rPr>
          <w:rFonts w:asciiTheme="minorHAnsi" w:eastAsiaTheme="minorEastAsia" w:hAnsiTheme="minorHAnsi" w:cstheme="minorBidi"/>
          <w:snapToGrid/>
          <w:kern w:val="0"/>
          <w:sz w:val="22"/>
          <w:szCs w:val="22"/>
        </w:rPr>
      </w:pPr>
      <w:hyperlink w:anchor="_Toc445130878" w:history="1">
        <w:r w:rsidR="002B424F" w:rsidRPr="00C974CF">
          <w:rPr>
            <w:rStyle w:val="afffff2"/>
          </w:rPr>
          <w:t>Route Redistribution</w:t>
        </w:r>
        <w:r w:rsidR="002B424F">
          <w:rPr>
            <w:webHidden/>
          </w:rPr>
          <w:tab/>
        </w:r>
        <w:r w:rsidR="002B424F">
          <w:rPr>
            <w:webHidden/>
          </w:rPr>
          <w:fldChar w:fldCharType="begin"/>
        </w:r>
        <w:r w:rsidR="002B424F">
          <w:rPr>
            <w:webHidden/>
          </w:rPr>
          <w:instrText xml:space="preserve"> PAGEREF _Toc445130878 \h </w:instrText>
        </w:r>
        <w:r w:rsidR="002B424F">
          <w:rPr>
            <w:webHidden/>
          </w:rPr>
        </w:r>
        <w:r w:rsidR="002B424F">
          <w:rPr>
            <w:webHidden/>
          </w:rPr>
          <w:fldChar w:fldCharType="separate"/>
        </w:r>
        <w:r w:rsidR="002B424F">
          <w:rPr>
            <w:webHidden/>
          </w:rPr>
          <w:t>141</w:t>
        </w:r>
        <w:r w:rsidR="002B424F">
          <w:rPr>
            <w:webHidden/>
          </w:rPr>
          <w:fldChar w:fldCharType="end"/>
        </w:r>
      </w:hyperlink>
    </w:p>
    <w:p w14:paraId="733944D6" w14:textId="77777777" w:rsidR="002B424F" w:rsidRDefault="00431AF8">
      <w:pPr>
        <w:pStyle w:val="20"/>
        <w:rPr>
          <w:rFonts w:asciiTheme="minorHAnsi" w:eastAsiaTheme="minorEastAsia" w:hAnsiTheme="minorHAnsi" w:cstheme="minorBidi"/>
          <w:noProof/>
          <w:snapToGrid/>
          <w:kern w:val="0"/>
          <w:sz w:val="22"/>
          <w:szCs w:val="22"/>
        </w:rPr>
      </w:pPr>
      <w:hyperlink w:anchor="_Toc445130879" w:history="1">
        <w:r w:rsidR="002B424F" w:rsidRPr="00C974CF">
          <w:rPr>
            <w:rStyle w:val="afffff2"/>
            <w:noProof/>
          </w:rPr>
          <w:t>OSPF Configuration</w:t>
        </w:r>
        <w:r w:rsidR="002B424F">
          <w:rPr>
            <w:noProof/>
            <w:webHidden/>
          </w:rPr>
          <w:tab/>
        </w:r>
        <w:r w:rsidR="002B424F">
          <w:rPr>
            <w:noProof/>
            <w:webHidden/>
          </w:rPr>
          <w:fldChar w:fldCharType="begin"/>
        </w:r>
        <w:r w:rsidR="002B424F">
          <w:rPr>
            <w:noProof/>
            <w:webHidden/>
          </w:rPr>
          <w:instrText xml:space="preserve"> PAGEREF _Toc445130879 \h </w:instrText>
        </w:r>
        <w:r w:rsidR="002B424F">
          <w:rPr>
            <w:noProof/>
            <w:webHidden/>
          </w:rPr>
        </w:r>
        <w:r w:rsidR="002B424F">
          <w:rPr>
            <w:noProof/>
            <w:webHidden/>
          </w:rPr>
          <w:fldChar w:fldCharType="separate"/>
        </w:r>
        <w:r w:rsidR="002B424F">
          <w:rPr>
            <w:noProof/>
            <w:webHidden/>
          </w:rPr>
          <w:t>142</w:t>
        </w:r>
        <w:r w:rsidR="002B424F">
          <w:rPr>
            <w:noProof/>
            <w:webHidden/>
          </w:rPr>
          <w:fldChar w:fldCharType="end"/>
        </w:r>
      </w:hyperlink>
    </w:p>
    <w:p w14:paraId="7712B7B5" w14:textId="77777777" w:rsidR="002B424F" w:rsidRDefault="00431AF8">
      <w:pPr>
        <w:pStyle w:val="30"/>
        <w:rPr>
          <w:rFonts w:asciiTheme="minorHAnsi" w:eastAsiaTheme="minorEastAsia" w:hAnsiTheme="minorHAnsi" w:cstheme="minorBidi"/>
          <w:snapToGrid/>
          <w:kern w:val="0"/>
          <w:sz w:val="22"/>
          <w:szCs w:val="22"/>
        </w:rPr>
      </w:pPr>
      <w:hyperlink w:anchor="_Toc445130880" w:history="1">
        <w:r w:rsidR="002B424F" w:rsidRPr="00C974CF">
          <w:rPr>
            <w:rStyle w:val="afffff2"/>
          </w:rPr>
          <w:t>OSPF interface parameters</w:t>
        </w:r>
        <w:r w:rsidR="002B424F">
          <w:rPr>
            <w:webHidden/>
          </w:rPr>
          <w:tab/>
        </w:r>
        <w:r w:rsidR="002B424F">
          <w:rPr>
            <w:webHidden/>
          </w:rPr>
          <w:fldChar w:fldCharType="begin"/>
        </w:r>
        <w:r w:rsidR="002B424F">
          <w:rPr>
            <w:webHidden/>
          </w:rPr>
          <w:instrText xml:space="preserve"> PAGEREF _Toc445130880 \h </w:instrText>
        </w:r>
        <w:r w:rsidR="002B424F">
          <w:rPr>
            <w:webHidden/>
          </w:rPr>
        </w:r>
        <w:r w:rsidR="002B424F">
          <w:rPr>
            <w:webHidden/>
          </w:rPr>
          <w:fldChar w:fldCharType="separate"/>
        </w:r>
        <w:r w:rsidR="002B424F">
          <w:rPr>
            <w:webHidden/>
          </w:rPr>
          <w:t>142</w:t>
        </w:r>
        <w:r w:rsidR="002B424F">
          <w:rPr>
            <w:webHidden/>
          </w:rPr>
          <w:fldChar w:fldCharType="end"/>
        </w:r>
      </w:hyperlink>
    </w:p>
    <w:p w14:paraId="241E7F3C" w14:textId="77777777" w:rsidR="002B424F" w:rsidRDefault="00431AF8">
      <w:pPr>
        <w:pStyle w:val="30"/>
        <w:rPr>
          <w:rFonts w:asciiTheme="minorHAnsi" w:eastAsiaTheme="minorEastAsia" w:hAnsiTheme="minorHAnsi" w:cstheme="minorBidi"/>
          <w:snapToGrid/>
          <w:kern w:val="0"/>
          <w:sz w:val="22"/>
          <w:szCs w:val="22"/>
        </w:rPr>
      </w:pPr>
      <w:hyperlink w:anchor="_Toc445130881" w:history="1">
        <w:r w:rsidR="002B424F" w:rsidRPr="00C974CF">
          <w:rPr>
            <w:rStyle w:val="afffff2"/>
          </w:rPr>
          <w:t>Different Physical Networks</w:t>
        </w:r>
        <w:r w:rsidR="002B424F">
          <w:rPr>
            <w:webHidden/>
          </w:rPr>
          <w:tab/>
        </w:r>
        <w:r w:rsidR="002B424F">
          <w:rPr>
            <w:webHidden/>
          </w:rPr>
          <w:fldChar w:fldCharType="begin"/>
        </w:r>
        <w:r w:rsidR="002B424F">
          <w:rPr>
            <w:webHidden/>
          </w:rPr>
          <w:instrText xml:space="preserve"> PAGEREF _Toc445130881 \h </w:instrText>
        </w:r>
        <w:r w:rsidR="002B424F">
          <w:rPr>
            <w:webHidden/>
          </w:rPr>
        </w:r>
        <w:r w:rsidR="002B424F">
          <w:rPr>
            <w:webHidden/>
          </w:rPr>
          <w:fldChar w:fldCharType="separate"/>
        </w:r>
        <w:r w:rsidR="002B424F">
          <w:rPr>
            <w:webHidden/>
          </w:rPr>
          <w:t>142</w:t>
        </w:r>
        <w:r w:rsidR="002B424F">
          <w:rPr>
            <w:webHidden/>
          </w:rPr>
          <w:fldChar w:fldCharType="end"/>
        </w:r>
      </w:hyperlink>
    </w:p>
    <w:p w14:paraId="4103EA9A" w14:textId="77777777" w:rsidR="002B424F" w:rsidRDefault="00431AF8">
      <w:pPr>
        <w:pStyle w:val="30"/>
        <w:rPr>
          <w:rFonts w:asciiTheme="minorHAnsi" w:eastAsiaTheme="minorEastAsia" w:hAnsiTheme="minorHAnsi" w:cstheme="minorBidi"/>
          <w:snapToGrid/>
          <w:kern w:val="0"/>
          <w:sz w:val="22"/>
          <w:szCs w:val="22"/>
        </w:rPr>
      </w:pPr>
      <w:hyperlink w:anchor="_Toc445130882" w:history="1">
        <w:r w:rsidR="002B424F" w:rsidRPr="00C974CF">
          <w:rPr>
            <w:rStyle w:val="afffff2"/>
          </w:rPr>
          <w:t>OSPF Network type</w:t>
        </w:r>
        <w:r w:rsidR="002B424F">
          <w:rPr>
            <w:webHidden/>
          </w:rPr>
          <w:tab/>
        </w:r>
        <w:r w:rsidR="002B424F">
          <w:rPr>
            <w:webHidden/>
          </w:rPr>
          <w:fldChar w:fldCharType="begin"/>
        </w:r>
        <w:r w:rsidR="002B424F">
          <w:rPr>
            <w:webHidden/>
          </w:rPr>
          <w:instrText xml:space="preserve"> PAGEREF _Toc445130882 \h </w:instrText>
        </w:r>
        <w:r w:rsidR="002B424F">
          <w:rPr>
            <w:webHidden/>
          </w:rPr>
        </w:r>
        <w:r w:rsidR="002B424F">
          <w:rPr>
            <w:webHidden/>
          </w:rPr>
          <w:fldChar w:fldCharType="separate"/>
        </w:r>
        <w:r w:rsidR="002B424F">
          <w:rPr>
            <w:webHidden/>
          </w:rPr>
          <w:t>142</w:t>
        </w:r>
        <w:r w:rsidR="002B424F">
          <w:rPr>
            <w:webHidden/>
          </w:rPr>
          <w:fldChar w:fldCharType="end"/>
        </w:r>
      </w:hyperlink>
    </w:p>
    <w:p w14:paraId="4E4BEC90" w14:textId="77777777" w:rsidR="002B424F" w:rsidRDefault="00431AF8">
      <w:pPr>
        <w:pStyle w:val="30"/>
        <w:rPr>
          <w:rFonts w:asciiTheme="minorHAnsi" w:eastAsiaTheme="minorEastAsia" w:hAnsiTheme="minorHAnsi" w:cstheme="minorBidi"/>
          <w:snapToGrid/>
          <w:kern w:val="0"/>
          <w:sz w:val="22"/>
          <w:szCs w:val="22"/>
        </w:rPr>
      </w:pPr>
      <w:hyperlink w:anchor="_Toc445130883" w:history="1">
        <w:r w:rsidR="002B424F" w:rsidRPr="00C974CF">
          <w:rPr>
            <w:rStyle w:val="afffff2"/>
          </w:rPr>
          <w:t>Point-to-Multipoint, Broadcast Networks</w:t>
        </w:r>
        <w:r w:rsidR="002B424F">
          <w:rPr>
            <w:webHidden/>
          </w:rPr>
          <w:tab/>
        </w:r>
        <w:r w:rsidR="002B424F">
          <w:rPr>
            <w:webHidden/>
          </w:rPr>
          <w:fldChar w:fldCharType="begin"/>
        </w:r>
        <w:r w:rsidR="002B424F">
          <w:rPr>
            <w:webHidden/>
          </w:rPr>
          <w:instrText xml:space="preserve"> PAGEREF _Toc445130883 \h </w:instrText>
        </w:r>
        <w:r w:rsidR="002B424F">
          <w:rPr>
            <w:webHidden/>
          </w:rPr>
        </w:r>
        <w:r w:rsidR="002B424F">
          <w:rPr>
            <w:webHidden/>
          </w:rPr>
          <w:fldChar w:fldCharType="separate"/>
        </w:r>
        <w:r w:rsidR="002B424F">
          <w:rPr>
            <w:webHidden/>
          </w:rPr>
          <w:t>143</w:t>
        </w:r>
        <w:r w:rsidR="002B424F">
          <w:rPr>
            <w:webHidden/>
          </w:rPr>
          <w:fldChar w:fldCharType="end"/>
        </w:r>
      </w:hyperlink>
    </w:p>
    <w:p w14:paraId="51BF2940" w14:textId="77777777" w:rsidR="002B424F" w:rsidRDefault="00431AF8">
      <w:pPr>
        <w:pStyle w:val="30"/>
        <w:rPr>
          <w:rFonts w:asciiTheme="minorHAnsi" w:eastAsiaTheme="minorEastAsia" w:hAnsiTheme="minorHAnsi" w:cstheme="minorBidi"/>
          <w:snapToGrid/>
          <w:kern w:val="0"/>
          <w:sz w:val="22"/>
          <w:szCs w:val="22"/>
        </w:rPr>
      </w:pPr>
      <w:hyperlink w:anchor="_Toc445130884" w:history="1">
        <w:r w:rsidR="002B424F" w:rsidRPr="00C974CF">
          <w:rPr>
            <w:rStyle w:val="afffff2"/>
          </w:rPr>
          <w:t>Nonbroadcast Networks</w:t>
        </w:r>
        <w:r w:rsidR="002B424F">
          <w:rPr>
            <w:webHidden/>
          </w:rPr>
          <w:tab/>
        </w:r>
        <w:r w:rsidR="002B424F">
          <w:rPr>
            <w:webHidden/>
          </w:rPr>
          <w:fldChar w:fldCharType="begin"/>
        </w:r>
        <w:r w:rsidR="002B424F">
          <w:rPr>
            <w:webHidden/>
          </w:rPr>
          <w:instrText xml:space="preserve"> PAGEREF _Toc445130884 \h </w:instrText>
        </w:r>
        <w:r w:rsidR="002B424F">
          <w:rPr>
            <w:webHidden/>
          </w:rPr>
        </w:r>
        <w:r w:rsidR="002B424F">
          <w:rPr>
            <w:webHidden/>
          </w:rPr>
          <w:fldChar w:fldCharType="separate"/>
        </w:r>
        <w:r w:rsidR="002B424F">
          <w:rPr>
            <w:webHidden/>
          </w:rPr>
          <w:t>143</w:t>
        </w:r>
        <w:r w:rsidR="002B424F">
          <w:rPr>
            <w:webHidden/>
          </w:rPr>
          <w:fldChar w:fldCharType="end"/>
        </w:r>
      </w:hyperlink>
    </w:p>
    <w:p w14:paraId="2D9E6D65" w14:textId="77777777" w:rsidR="002B424F" w:rsidRDefault="00431AF8">
      <w:pPr>
        <w:pStyle w:val="30"/>
        <w:rPr>
          <w:rFonts w:asciiTheme="minorHAnsi" w:eastAsiaTheme="minorEastAsia" w:hAnsiTheme="minorHAnsi" w:cstheme="minorBidi"/>
          <w:snapToGrid/>
          <w:kern w:val="0"/>
          <w:sz w:val="22"/>
          <w:szCs w:val="22"/>
        </w:rPr>
      </w:pPr>
      <w:hyperlink w:anchor="_Toc445130885" w:history="1">
        <w:r w:rsidR="002B424F" w:rsidRPr="00C974CF">
          <w:rPr>
            <w:rStyle w:val="afffff2"/>
          </w:rPr>
          <w:t>OSPF Area parameters</w:t>
        </w:r>
        <w:r w:rsidR="002B424F">
          <w:rPr>
            <w:webHidden/>
          </w:rPr>
          <w:tab/>
        </w:r>
        <w:r w:rsidR="002B424F">
          <w:rPr>
            <w:webHidden/>
          </w:rPr>
          <w:fldChar w:fldCharType="begin"/>
        </w:r>
        <w:r w:rsidR="002B424F">
          <w:rPr>
            <w:webHidden/>
          </w:rPr>
          <w:instrText xml:space="preserve"> PAGEREF _Toc445130885 \h </w:instrText>
        </w:r>
        <w:r w:rsidR="002B424F">
          <w:rPr>
            <w:webHidden/>
          </w:rPr>
        </w:r>
        <w:r w:rsidR="002B424F">
          <w:rPr>
            <w:webHidden/>
          </w:rPr>
          <w:fldChar w:fldCharType="separate"/>
        </w:r>
        <w:r w:rsidR="002B424F">
          <w:rPr>
            <w:webHidden/>
          </w:rPr>
          <w:t>144</w:t>
        </w:r>
        <w:r w:rsidR="002B424F">
          <w:rPr>
            <w:webHidden/>
          </w:rPr>
          <w:fldChar w:fldCharType="end"/>
        </w:r>
      </w:hyperlink>
    </w:p>
    <w:p w14:paraId="31D779CF" w14:textId="77777777" w:rsidR="002B424F" w:rsidRDefault="00431AF8">
      <w:pPr>
        <w:pStyle w:val="30"/>
        <w:rPr>
          <w:rFonts w:asciiTheme="minorHAnsi" w:eastAsiaTheme="minorEastAsia" w:hAnsiTheme="minorHAnsi" w:cstheme="minorBidi"/>
          <w:snapToGrid/>
          <w:kern w:val="0"/>
          <w:sz w:val="22"/>
          <w:szCs w:val="22"/>
        </w:rPr>
      </w:pPr>
      <w:hyperlink w:anchor="_Toc445130886" w:history="1">
        <w:r w:rsidR="002B424F" w:rsidRPr="00C974CF">
          <w:rPr>
            <w:rStyle w:val="afffff2"/>
          </w:rPr>
          <w:t>OSPF NSSA</w:t>
        </w:r>
        <w:r w:rsidR="002B424F">
          <w:rPr>
            <w:webHidden/>
          </w:rPr>
          <w:tab/>
        </w:r>
        <w:r w:rsidR="002B424F">
          <w:rPr>
            <w:webHidden/>
          </w:rPr>
          <w:fldChar w:fldCharType="begin"/>
        </w:r>
        <w:r w:rsidR="002B424F">
          <w:rPr>
            <w:webHidden/>
          </w:rPr>
          <w:instrText xml:space="preserve"> PAGEREF _Toc445130886 \h </w:instrText>
        </w:r>
        <w:r w:rsidR="002B424F">
          <w:rPr>
            <w:webHidden/>
          </w:rPr>
        </w:r>
        <w:r w:rsidR="002B424F">
          <w:rPr>
            <w:webHidden/>
          </w:rPr>
          <w:fldChar w:fldCharType="separate"/>
        </w:r>
        <w:r w:rsidR="002B424F">
          <w:rPr>
            <w:webHidden/>
          </w:rPr>
          <w:t>144</w:t>
        </w:r>
        <w:r w:rsidR="002B424F">
          <w:rPr>
            <w:webHidden/>
          </w:rPr>
          <w:fldChar w:fldCharType="end"/>
        </w:r>
      </w:hyperlink>
    </w:p>
    <w:p w14:paraId="3268C3EE" w14:textId="77777777" w:rsidR="002B424F" w:rsidRDefault="00431AF8">
      <w:pPr>
        <w:pStyle w:val="30"/>
        <w:rPr>
          <w:rFonts w:asciiTheme="minorHAnsi" w:eastAsiaTheme="minorEastAsia" w:hAnsiTheme="minorHAnsi" w:cstheme="minorBidi"/>
          <w:snapToGrid/>
          <w:kern w:val="0"/>
          <w:sz w:val="22"/>
          <w:szCs w:val="22"/>
        </w:rPr>
      </w:pPr>
      <w:hyperlink w:anchor="_Toc445130887" w:history="1">
        <w:r w:rsidR="002B424F" w:rsidRPr="00C974CF">
          <w:rPr>
            <w:rStyle w:val="afffff2"/>
          </w:rPr>
          <w:t>OSPF Area Route summarization</w:t>
        </w:r>
        <w:r w:rsidR="002B424F">
          <w:rPr>
            <w:webHidden/>
          </w:rPr>
          <w:tab/>
        </w:r>
        <w:r w:rsidR="002B424F">
          <w:rPr>
            <w:webHidden/>
          </w:rPr>
          <w:fldChar w:fldCharType="begin"/>
        </w:r>
        <w:r w:rsidR="002B424F">
          <w:rPr>
            <w:webHidden/>
          </w:rPr>
          <w:instrText xml:space="preserve"> PAGEREF _Toc445130887 \h </w:instrText>
        </w:r>
        <w:r w:rsidR="002B424F">
          <w:rPr>
            <w:webHidden/>
          </w:rPr>
        </w:r>
        <w:r w:rsidR="002B424F">
          <w:rPr>
            <w:webHidden/>
          </w:rPr>
          <w:fldChar w:fldCharType="separate"/>
        </w:r>
        <w:r w:rsidR="002B424F">
          <w:rPr>
            <w:webHidden/>
          </w:rPr>
          <w:t>145</w:t>
        </w:r>
        <w:r w:rsidR="002B424F">
          <w:rPr>
            <w:webHidden/>
          </w:rPr>
          <w:fldChar w:fldCharType="end"/>
        </w:r>
      </w:hyperlink>
    </w:p>
    <w:p w14:paraId="7831511B" w14:textId="77777777" w:rsidR="002B424F" w:rsidRDefault="00431AF8">
      <w:pPr>
        <w:pStyle w:val="30"/>
        <w:rPr>
          <w:rFonts w:asciiTheme="minorHAnsi" w:eastAsiaTheme="minorEastAsia" w:hAnsiTheme="minorHAnsi" w:cstheme="minorBidi"/>
          <w:snapToGrid/>
          <w:kern w:val="0"/>
          <w:sz w:val="22"/>
          <w:szCs w:val="22"/>
        </w:rPr>
      </w:pPr>
      <w:hyperlink w:anchor="_Toc445130888" w:history="1">
        <w:r w:rsidR="002B424F" w:rsidRPr="00C974CF">
          <w:rPr>
            <w:rStyle w:val="afffff2"/>
          </w:rPr>
          <w:t>Route Summarization of Redistributed Routes</w:t>
        </w:r>
        <w:r w:rsidR="002B424F">
          <w:rPr>
            <w:webHidden/>
          </w:rPr>
          <w:tab/>
        </w:r>
        <w:r w:rsidR="002B424F">
          <w:rPr>
            <w:webHidden/>
          </w:rPr>
          <w:fldChar w:fldCharType="begin"/>
        </w:r>
        <w:r w:rsidR="002B424F">
          <w:rPr>
            <w:webHidden/>
          </w:rPr>
          <w:instrText xml:space="preserve"> PAGEREF _Toc445130888 \h </w:instrText>
        </w:r>
        <w:r w:rsidR="002B424F">
          <w:rPr>
            <w:webHidden/>
          </w:rPr>
        </w:r>
        <w:r w:rsidR="002B424F">
          <w:rPr>
            <w:webHidden/>
          </w:rPr>
          <w:fldChar w:fldCharType="separate"/>
        </w:r>
        <w:r w:rsidR="002B424F">
          <w:rPr>
            <w:webHidden/>
          </w:rPr>
          <w:t>145</w:t>
        </w:r>
        <w:r w:rsidR="002B424F">
          <w:rPr>
            <w:webHidden/>
          </w:rPr>
          <w:fldChar w:fldCharType="end"/>
        </w:r>
      </w:hyperlink>
    </w:p>
    <w:p w14:paraId="17017C3C" w14:textId="77777777" w:rsidR="002B424F" w:rsidRDefault="00431AF8">
      <w:pPr>
        <w:pStyle w:val="30"/>
        <w:rPr>
          <w:rFonts w:asciiTheme="minorHAnsi" w:eastAsiaTheme="minorEastAsia" w:hAnsiTheme="minorHAnsi" w:cstheme="minorBidi"/>
          <w:snapToGrid/>
          <w:kern w:val="0"/>
          <w:sz w:val="22"/>
          <w:szCs w:val="22"/>
        </w:rPr>
      </w:pPr>
      <w:hyperlink w:anchor="_Toc445130889" w:history="1">
        <w:r w:rsidR="002B424F" w:rsidRPr="00C974CF">
          <w:rPr>
            <w:rStyle w:val="afffff2"/>
          </w:rPr>
          <w:t>Virtual Links</w:t>
        </w:r>
        <w:r w:rsidR="002B424F">
          <w:rPr>
            <w:webHidden/>
          </w:rPr>
          <w:tab/>
        </w:r>
        <w:r w:rsidR="002B424F">
          <w:rPr>
            <w:webHidden/>
          </w:rPr>
          <w:fldChar w:fldCharType="begin"/>
        </w:r>
        <w:r w:rsidR="002B424F">
          <w:rPr>
            <w:webHidden/>
          </w:rPr>
          <w:instrText xml:space="preserve"> PAGEREF _Toc445130889 \h </w:instrText>
        </w:r>
        <w:r w:rsidR="002B424F">
          <w:rPr>
            <w:webHidden/>
          </w:rPr>
        </w:r>
        <w:r w:rsidR="002B424F">
          <w:rPr>
            <w:webHidden/>
          </w:rPr>
          <w:fldChar w:fldCharType="separate"/>
        </w:r>
        <w:r w:rsidR="002B424F">
          <w:rPr>
            <w:webHidden/>
          </w:rPr>
          <w:t>146</w:t>
        </w:r>
        <w:r w:rsidR="002B424F">
          <w:rPr>
            <w:webHidden/>
          </w:rPr>
          <w:fldChar w:fldCharType="end"/>
        </w:r>
      </w:hyperlink>
    </w:p>
    <w:p w14:paraId="2F07D45A" w14:textId="77777777" w:rsidR="002B424F" w:rsidRDefault="00431AF8">
      <w:pPr>
        <w:pStyle w:val="30"/>
        <w:rPr>
          <w:rFonts w:asciiTheme="minorHAnsi" w:eastAsiaTheme="minorEastAsia" w:hAnsiTheme="minorHAnsi" w:cstheme="minorBidi"/>
          <w:snapToGrid/>
          <w:kern w:val="0"/>
          <w:sz w:val="22"/>
          <w:szCs w:val="22"/>
        </w:rPr>
      </w:pPr>
      <w:hyperlink w:anchor="_Toc445130890" w:history="1">
        <w:r w:rsidR="002B424F" w:rsidRPr="00C974CF">
          <w:rPr>
            <w:rStyle w:val="afffff2"/>
          </w:rPr>
          <w:t>Generating a Default Route</w:t>
        </w:r>
        <w:r w:rsidR="002B424F">
          <w:rPr>
            <w:webHidden/>
          </w:rPr>
          <w:tab/>
        </w:r>
        <w:r w:rsidR="002B424F">
          <w:rPr>
            <w:webHidden/>
          </w:rPr>
          <w:fldChar w:fldCharType="begin"/>
        </w:r>
        <w:r w:rsidR="002B424F">
          <w:rPr>
            <w:webHidden/>
          </w:rPr>
          <w:instrText xml:space="preserve"> PAGEREF _Toc445130890 \h </w:instrText>
        </w:r>
        <w:r w:rsidR="002B424F">
          <w:rPr>
            <w:webHidden/>
          </w:rPr>
        </w:r>
        <w:r w:rsidR="002B424F">
          <w:rPr>
            <w:webHidden/>
          </w:rPr>
          <w:fldChar w:fldCharType="separate"/>
        </w:r>
        <w:r w:rsidR="002B424F">
          <w:rPr>
            <w:webHidden/>
          </w:rPr>
          <w:t>146</w:t>
        </w:r>
        <w:r w:rsidR="002B424F">
          <w:rPr>
            <w:webHidden/>
          </w:rPr>
          <w:fldChar w:fldCharType="end"/>
        </w:r>
      </w:hyperlink>
    </w:p>
    <w:p w14:paraId="5A6A5045" w14:textId="77777777" w:rsidR="002B424F" w:rsidRDefault="00431AF8">
      <w:pPr>
        <w:pStyle w:val="30"/>
        <w:rPr>
          <w:rFonts w:asciiTheme="minorHAnsi" w:eastAsiaTheme="minorEastAsia" w:hAnsiTheme="minorHAnsi" w:cstheme="minorBidi"/>
          <w:snapToGrid/>
          <w:kern w:val="0"/>
          <w:sz w:val="22"/>
          <w:szCs w:val="22"/>
        </w:rPr>
      </w:pPr>
      <w:hyperlink w:anchor="_Toc445130891" w:history="1">
        <w:r w:rsidR="002B424F" w:rsidRPr="00C974CF">
          <w:rPr>
            <w:rStyle w:val="afffff2"/>
          </w:rPr>
          <w:t>Router ID Choice with a Loopback Interface</w:t>
        </w:r>
        <w:r w:rsidR="002B424F">
          <w:rPr>
            <w:webHidden/>
          </w:rPr>
          <w:tab/>
        </w:r>
        <w:r w:rsidR="002B424F">
          <w:rPr>
            <w:webHidden/>
          </w:rPr>
          <w:fldChar w:fldCharType="begin"/>
        </w:r>
        <w:r w:rsidR="002B424F">
          <w:rPr>
            <w:webHidden/>
          </w:rPr>
          <w:instrText xml:space="preserve"> PAGEREF _Toc445130891 \h </w:instrText>
        </w:r>
        <w:r w:rsidR="002B424F">
          <w:rPr>
            <w:webHidden/>
          </w:rPr>
        </w:r>
        <w:r w:rsidR="002B424F">
          <w:rPr>
            <w:webHidden/>
          </w:rPr>
          <w:fldChar w:fldCharType="separate"/>
        </w:r>
        <w:r w:rsidR="002B424F">
          <w:rPr>
            <w:webHidden/>
          </w:rPr>
          <w:t>146</w:t>
        </w:r>
        <w:r w:rsidR="002B424F">
          <w:rPr>
            <w:webHidden/>
          </w:rPr>
          <w:fldChar w:fldCharType="end"/>
        </w:r>
      </w:hyperlink>
    </w:p>
    <w:p w14:paraId="3B963D29" w14:textId="77777777" w:rsidR="002B424F" w:rsidRDefault="00431AF8">
      <w:pPr>
        <w:pStyle w:val="30"/>
        <w:rPr>
          <w:rFonts w:asciiTheme="minorHAnsi" w:eastAsiaTheme="minorEastAsia" w:hAnsiTheme="minorHAnsi" w:cstheme="minorBidi"/>
          <w:snapToGrid/>
          <w:kern w:val="0"/>
          <w:sz w:val="22"/>
          <w:szCs w:val="22"/>
        </w:rPr>
      </w:pPr>
      <w:hyperlink w:anchor="_Toc445130892" w:history="1">
        <w:r w:rsidR="002B424F" w:rsidRPr="00C974CF">
          <w:rPr>
            <w:rStyle w:val="afffff2"/>
          </w:rPr>
          <w:t>Default metric</w:t>
        </w:r>
        <w:r w:rsidR="002B424F">
          <w:rPr>
            <w:webHidden/>
          </w:rPr>
          <w:tab/>
        </w:r>
        <w:r w:rsidR="002B424F">
          <w:rPr>
            <w:webHidden/>
          </w:rPr>
          <w:fldChar w:fldCharType="begin"/>
        </w:r>
        <w:r w:rsidR="002B424F">
          <w:rPr>
            <w:webHidden/>
          </w:rPr>
          <w:instrText xml:space="preserve"> PAGEREF _Toc445130892 \h </w:instrText>
        </w:r>
        <w:r w:rsidR="002B424F">
          <w:rPr>
            <w:webHidden/>
          </w:rPr>
        </w:r>
        <w:r w:rsidR="002B424F">
          <w:rPr>
            <w:webHidden/>
          </w:rPr>
          <w:fldChar w:fldCharType="separate"/>
        </w:r>
        <w:r w:rsidR="002B424F">
          <w:rPr>
            <w:webHidden/>
          </w:rPr>
          <w:t>147</w:t>
        </w:r>
        <w:r w:rsidR="002B424F">
          <w:rPr>
            <w:webHidden/>
          </w:rPr>
          <w:fldChar w:fldCharType="end"/>
        </w:r>
      </w:hyperlink>
    </w:p>
    <w:p w14:paraId="0DB51C6C" w14:textId="77777777" w:rsidR="002B424F" w:rsidRDefault="00431AF8">
      <w:pPr>
        <w:pStyle w:val="30"/>
        <w:rPr>
          <w:rFonts w:asciiTheme="minorHAnsi" w:eastAsiaTheme="minorEastAsia" w:hAnsiTheme="minorHAnsi" w:cstheme="minorBidi"/>
          <w:snapToGrid/>
          <w:kern w:val="0"/>
          <w:sz w:val="22"/>
          <w:szCs w:val="22"/>
        </w:rPr>
      </w:pPr>
      <w:hyperlink w:anchor="_Toc445130893" w:history="1">
        <w:r w:rsidR="002B424F" w:rsidRPr="00C974CF">
          <w:rPr>
            <w:rStyle w:val="afffff2"/>
          </w:rPr>
          <w:t>OSPF administrative Distance</w:t>
        </w:r>
        <w:r w:rsidR="002B424F">
          <w:rPr>
            <w:webHidden/>
          </w:rPr>
          <w:tab/>
        </w:r>
        <w:r w:rsidR="002B424F">
          <w:rPr>
            <w:webHidden/>
          </w:rPr>
          <w:fldChar w:fldCharType="begin"/>
        </w:r>
        <w:r w:rsidR="002B424F">
          <w:rPr>
            <w:webHidden/>
          </w:rPr>
          <w:instrText xml:space="preserve"> PAGEREF _Toc445130893 \h </w:instrText>
        </w:r>
        <w:r w:rsidR="002B424F">
          <w:rPr>
            <w:webHidden/>
          </w:rPr>
        </w:r>
        <w:r w:rsidR="002B424F">
          <w:rPr>
            <w:webHidden/>
          </w:rPr>
          <w:fldChar w:fldCharType="separate"/>
        </w:r>
        <w:r w:rsidR="002B424F">
          <w:rPr>
            <w:webHidden/>
          </w:rPr>
          <w:t>147</w:t>
        </w:r>
        <w:r w:rsidR="002B424F">
          <w:rPr>
            <w:webHidden/>
          </w:rPr>
          <w:fldChar w:fldCharType="end"/>
        </w:r>
      </w:hyperlink>
    </w:p>
    <w:p w14:paraId="78101C7E" w14:textId="77777777" w:rsidR="002B424F" w:rsidRDefault="00431AF8">
      <w:pPr>
        <w:pStyle w:val="30"/>
        <w:rPr>
          <w:rFonts w:asciiTheme="minorHAnsi" w:eastAsiaTheme="minorEastAsia" w:hAnsiTheme="minorHAnsi" w:cstheme="minorBidi"/>
          <w:snapToGrid/>
          <w:kern w:val="0"/>
          <w:sz w:val="22"/>
          <w:szCs w:val="22"/>
        </w:rPr>
      </w:pPr>
      <w:hyperlink w:anchor="_Toc445130894" w:history="1">
        <w:r w:rsidR="002B424F" w:rsidRPr="00C974CF">
          <w:rPr>
            <w:rStyle w:val="afffff2"/>
          </w:rPr>
          <w:t>Passive interface</w:t>
        </w:r>
        <w:r w:rsidR="002B424F">
          <w:rPr>
            <w:webHidden/>
          </w:rPr>
          <w:tab/>
        </w:r>
        <w:r w:rsidR="002B424F">
          <w:rPr>
            <w:webHidden/>
          </w:rPr>
          <w:fldChar w:fldCharType="begin"/>
        </w:r>
        <w:r w:rsidR="002B424F">
          <w:rPr>
            <w:webHidden/>
          </w:rPr>
          <w:instrText xml:space="preserve"> PAGEREF _Toc445130894 \h </w:instrText>
        </w:r>
        <w:r w:rsidR="002B424F">
          <w:rPr>
            <w:webHidden/>
          </w:rPr>
        </w:r>
        <w:r w:rsidR="002B424F">
          <w:rPr>
            <w:webHidden/>
          </w:rPr>
          <w:fldChar w:fldCharType="separate"/>
        </w:r>
        <w:r w:rsidR="002B424F">
          <w:rPr>
            <w:webHidden/>
          </w:rPr>
          <w:t>147</w:t>
        </w:r>
        <w:r w:rsidR="002B424F">
          <w:rPr>
            <w:webHidden/>
          </w:rPr>
          <w:fldChar w:fldCharType="end"/>
        </w:r>
      </w:hyperlink>
    </w:p>
    <w:p w14:paraId="1D2215FF" w14:textId="77777777" w:rsidR="002B424F" w:rsidRDefault="00431AF8">
      <w:pPr>
        <w:pStyle w:val="30"/>
        <w:rPr>
          <w:rFonts w:asciiTheme="minorHAnsi" w:eastAsiaTheme="minorEastAsia" w:hAnsiTheme="minorHAnsi" w:cstheme="minorBidi"/>
          <w:snapToGrid/>
          <w:kern w:val="0"/>
          <w:sz w:val="22"/>
          <w:szCs w:val="22"/>
        </w:rPr>
      </w:pPr>
      <w:hyperlink w:anchor="_Toc445130895" w:history="1">
        <w:r w:rsidR="002B424F" w:rsidRPr="00C974CF">
          <w:rPr>
            <w:rStyle w:val="afffff2"/>
          </w:rPr>
          <w:t>Route Calculation Timers</w:t>
        </w:r>
        <w:r w:rsidR="002B424F">
          <w:rPr>
            <w:webHidden/>
          </w:rPr>
          <w:tab/>
        </w:r>
        <w:r w:rsidR="002B424F">
          <w:rPr>
            <w:webHidden/>
          </w:rPr>
          <w:fldChar w:fldCharType="begin"/>
        </w:r>
        <w:r w:rsidR="002B424F">
          <w:rPr>
            <w:webHidden/>
          </w:rPr>
          <w:instrText xml:space="preserve"> PAGEREF _Toc445130895 \h </w:instrText>
        </w:r>
        <w:r w:rsidR="002B424F">
          <w:rPr>
            <w:webHidden/>
          </w:rPr>
        </w:r>
        <w:r w:rsidR="002B424F">
          <w:rPr>
            <w:webHidden/>
          </w:rPr>
          <w:fldChar w:fldCharType="separate"/>
        </w:r>
        <w:r w:rsidR="002B424F">
          <w:rPr>
            <w:webHidden/>
          </w:rPr>
          <w:t>147</w:t>
        </w:r>
        <w:r w:rsidR="002B424F">
          <w:rPr>
            <w:webHidden/>
          </w:rPr>
          <w:fldChar w:fldCharType="end"/>
        </w:r>
      </w:hyperlink>
    </w:p>
    <w:p w14:paraId="3FB293CE" w14:textId="77777777" w:rsidR="002B424F" w:rsidRDefault="00431AF8">
      <w:pPr>
        <w:pStyle w:val="30"/>
        <w:rPr>
          <w:rFonts w:asciiTheme="minorHAnsi" w:eastAsiaTheme="minorEastAsia" w:hAnsiTheme="minorHAnsi" w:cstheme="minorBidi"/>
          <w:snapToGrid/>
          <w:kern w:val="0"/>
          <w:sz w:val="22"/>
          <w:szCs w:val="22"/>
        </w:rPr>
      </w:pPr>
      <w:hyperlink w:anchor="_Toc445130896" w:history="1">
        <w:r w:rsidR="002B424F" w:rsidRPr="00C974CF">
          <w:rPr>
            <w:rStyle w:val="afffff2"/>
          </w:rPr>
          <w:t>Logging Neighbors Going Up/Down</w:t>
        </w:r>
        <w:r w:rsidR="002B424F">
          <w:rPr>
            <w:webHidden/>
          </w:rPr>
          <w:tab/>
        </w:r>
        <w:r w:rsidR="002B424F">
          <w:rPr>
            <w:webHidden/>
          </w:rPr>
          <w:fldChar w:fldCharType="begin"/>
        </w:r>
        <w:r w:rsidR="002B424F">
          <w:rPr>
            <w:webHidden/>
          </w:rPr>
          <w:instrText xml:space="preserve"> PAGEREF _Toc445130896 \h </w:instrText>
        </w:r>
        <w:r w:rsidR="002B424F">
          <w:rPr>
            <w:webHidden/>
          </w:rPr>
        </w:r>
        <w:r w:rsidR="002B424F">
          <w:rPr>
            <w:webHidden/>
          </w:rPr>
          <w:fldChar w:fldCharType="separate"/>
        </w:r>
        <w:r w:rsidR="002B424F">
          <w:rPr>
            <w:webHidden/>
          </w:rPr>
          <w:t>148</w:t>
        </w:r>
        <w:r w:rsidR="002B424F">
          <w:rPr>
            <w:webHidden/>
          </w:rPr>
          <w:fldChar w:fldCharType="end"/>
        </w:r>
      </w:hyperlink>
    </w:p>
    <w:p w14:paraId="40DD1A35" w14:textId="77777777" w:rsidR="002B424F" w:rsidRDefault="00431AF8">
      <w:pPr>
        <w:pStyle w:val="30"/>
        <w:rPr>
          <w:rFonts w:asciiTheme="minorHAnsi" w:eastAsiaTheme="minorEastAsia" w:hAnsiTheme="minorHAnsi" w:cstheme="minorBidi"/>
          <w:snapToGrid/>
          <w:kern w:val="0"/>
          <w:sz w:val="22"/>
          <w:szCs w:val="22"/>
        </w:rPr>
      </w:pPr>
      <w:hyperlink w:anchor="_Toc445130897" w:history="1">
        <w:r w:rsidR="002B424F" w:rsidRPr="00C974CF">
          <w:rPr>
            <w:rStyle w:val="afffff2"/>
          </w:rPr>
          <w:t>Blocking LSA Flooding</w:t>
        </w:r>
        <w:r w:rsidR="002B424F">
          <w:rPr>
            <w:webHidden/>
          </w:rPr>
          <w:tab/>
        </w:r>
        <w:r w:rsidR="002B424F">
          <w:rPr>
            <w:webHidden/>
          </w:rPr>
          <w:fldChar w:fldCharType="begin"/>
        </w:r>
        <w:r w:rsidR="002B424F">
          <w:rPr>
            <w:webHidden/>
          </w:rPr>
          <w:instrText xml:space="preserve"> PAGEREF _Toc445130897 \h </w:instrText>
        </w:r>
        <w:r w:rsidR="002B424F">
          <w:rPr>
            <w:webHidden/>
          </w:rPr>
        </w:r>
        <w:r w:rsidR="002B424F">
          <w:rPr>
            <w:webHidden/>
          </w:rPr>
          <w:fldChar w:fldCharType="separate"/>
        </w:r>
        <w:r w:rsidR="002B424F">
          <w:rPr>
            <w:webHidden/>
          </w:rPr>
          <w:t>148</w:t>
        </w:r>
        <w:r w:rsidR="002B424F">
          <w:rPr>
            <w:webHidden/>
          </w:rPr>
          <w:fldChar w:fldCharType="end"/>
        </w:r>
      </w:hyperlink>
    </w:p>
    <w:p w14:paraId="7D432AF5" w14:textId="77777777" w:rsidR="002B424F" w:rsidRDefault="00431AF8">
      <w:pPr>
        <w:pStyle w:val="30"/>
        <w:rPr>
          <w:rFonts w:asciiTheme="minorHAnsi" w:eastAsiaTheme="minorEastAsia" w:hAnsiTheme="minorHAnsi" w:cstheme="minorBidi"/>
          <w:snapToGrid/>
          <w:kern w:val="0"/>
          <w:sz w:val="22"/>
          <w:szCs w:val="22"/>
        </w:rPr>
      </w:pPr>
      <w:hyperlink w:anchor="_Toc445130898" w:history="1">
        <w:r w:rsidR="002B424F" w:rsidRPr="00C974CF">
          <w:rPr>
            <w:rStyle w:val="afffff2"/>
          </w:rPr>
          <w:t>Ignoring MOSPF LSA Packets</w:t>
        </w:r>
        <w:r w:rsidR="002B424F">
          <w:rPr>
            <w:webHidden/>
          </w:rPr>
          <w:tab/>
        </w:r>
        <w:r w:rsidR="002B424F">
          <w:rPr>
            <w:webHidden/>
          </w:rPr>
          <w:fldChar w:fldCharType="begin"/>
        </w:r>
        <w:r w:rsidR="002B424F">
          <w:rPr>
            <w:webHidden/>
          </w:rPr>
          <w:instrText xml:space="preserve"> PAGEREF _Toc445130898 \h </w:instrText>
        </w:r>
        <w:r w:rsidR="002B424F">
          <w:rPr>
            <w:webHidden/>
          </w:rPr>
        </w:r>
        <w:r w:rsidR="002B424F">
          <w:rPr>
            <w:webHidden/>
          </w:rPr>
          <w:fldChar w:fldCharType="separate"/>
        </w:r>
        <w:r w:rsidR="002B424F">
          <w:rPr>
            <w:webHidden/>
          </w:rPr>
          <w:t>148</w:t>
        </w:r>
        <w:r w:rsidR="002B424F">
          <w:rPr>
            <w:webHidden/>
          </w:rPr>
          <w:fldChar w:fldCharType="end"/>
        </w:r>
      </w:hyperlink>
    </w:p>
    <w:p w14:paraId="14D3F2B1" w14:textId="77777777" w:rsidR="002B424F" w:rsidRDefault="00431AF8">
      <w:pPr>
        <w:pStyle w:val="30"/>
        <w:rPr>
          <w:rFonts w:asciiTheme="minorHAnsi" w:eastAsiaTheme="minorEastAsia" w:hAnsiTheme="minorHAnsi" w:cstheme="minorBidi"/>
          <w:snapToGrid/>
          <w:kern w:val="0"/>
          <w:sz w:val="22"/>
          <w:szCs w:val="22"/>
        </w:rPr>
      </w:pPr>
      <w:hyperlink w:anchor="_Toc445130899" w:history="1">
        <w:r w:rsidR="002B424F" w:rsidRPr="00C974CF">
          <w:rPr>
            <w:rStyle w:val="afffff2"/>
          </w:rPr>
          <w:t>Monitoring and Maintaining OSPF</w:t>
        </w:r>
        <w:r w:rsidR="002B424F">
          <w:rPr>
            <w:webHidden/>
          </w:rPr>
          <w:tab/>
        </w:r>
        <w:r w:rsidR="002B424F">
          <w:rPr>
            <w:webHidden/>
          </w:rPr>
          <w:fldChar w:fldCharType="begin"/>
        </w:r>
        <w:r w:rsidR="002B424F">
          <w:rPr>
            <w:webHidden/>
          </w:rPr>
          <w:instrText xml:space="preserve"> PAGEREF _Toc445130899 \h </w:instrText>
        </w:r>
        <w:r w:rsidR="002B424F">
          <w:rPr>
            <w:webHidden/>
          </w:rPr>
        </w:r>
        <w:r w:rsidR="002B424F">
          <w:rPr>
            <w:webHidden/>
          </w:rPr>
          <w:fldChar w:fldCharType="separate"/>
        </w:r>
        <w:r w:rsidR="002B424F">
          <w:rPr>
            <w:webHidden/>
          </w:rPr>
          <w:t>148</w:t>
        </w:r>
        <w:r w:rsidR="002B424F">
          <w:rPr>
            <w:webHidden/>
          </w:rPr>
          <w:fldChar w:fldCharType="end"/>
        </w:r>
      </w:hyperlink>
    </w:p>
    <w:p w14:paraId="2212232E"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900" w:history="1">
        <w:r w:rsidR="002B424F" w:rsidRPr="00C974CF">
          <w:rPr>
            <w:rStyle w:val="afffff2"/>
            <w:noProof/>
            <w14:scene3d>
              <w14:camera w14:prst="orthographicFront"/>
              <w14:lightRig w14:rig="threePt" w14:dir="t">
                <w14:rot w14:lat="0" w14:lon="0" w14:rev="0"/>
              </w14:lightRig>
            </w14:scene3d>
          </w:rPr>
          <w:t>Chapter 8.</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IS-IS</w:t>
        </w:r>
        <w:r w:rsidR="002B424F">
          <w:rPr>
            <w:noProof/>
            <w:webHidden/>
          </w:rPr>
          <w:tab/>
        </w:r>
        <w:r w:rsidR="002B424F">
          <w:rPr>
            <w:noProof/>
            <w:webHidden/>
          </w:rPr>
          <w:fldChar w:fldCharType="begin"/>
        </w:r>
        <w:r w:rsidR="002B424F">
          <w:rPr>
            <w:noProof/>
            <w:webHidden/>
          </w:rPr>
          <w:instrText xml:space="preserve"> PAGEREF _Toc445130900 \h </w:instrText>
        </w:r>
        <w:r w:rsidR="002B424F">
          <w:rPr>
            <w:noProof/>
            <w:webHidden/>
          </w:rPr>
        </w:r>
        <w:r w:rsidR="002B424F">
          <w:rPr>
            <w:noProof/>
            <w:webHidden/>
          </w:rPr>
          <w:fldChar w:fldCharType="separate"/>
        </w:r>
        <w:r w:rsidR="002B424F">
          <w:rPr>
            <w:noProof/>
            <w:webHidden/>
          </w:rPr>
          <w:t>157</w:t>
        </w:r>
        <w:r w:rsidR="002B424F">
          <w:rPr>
            <w:noProof/>
            <w:webHidden/>
          </w:rPr>
          <w:fldChar w:fldCharType="end"/>
        </w:r>
      </w:hyperlink>
    </w:p>
    <w:p w14:paraId="2CDC5C00" w14:textId="77777777" w:rsidR="002B424F" w:rsidRDefault="00431AF8">
      <w:pPr>
        <w:pStyle w:val="20"/>
        <w:rPr>
          <w:rFonts w:asciiTheme="minorHAnsi" w:eastAsiaTheme="minorEastAsia" w:hAnsiTheme="minorHAnsi" w:cstheme="minorBidi"/>
          <w:noProof/>
          <w:snapToGrid/>
          <w:kern w:val="0"/>
          <w:sz w:val="22"/>
          <w:szCs w:val="22"/>
        </w:rPr>
      </w:pPr>
      <w:hyperlink w:anchor="_Toc445130901" w:history="1">
        <w:r w:rsidR="002B424F" w:rsidRPr="00C974CF">
          <w:rPr>
            <w:rStyle w:val="afffff2"/>
            <w:noProof/>
          </w:rPr>
          <w:t>IS-IS Overview</w:t>
        </w:r>
        <w:r w:rsidR="002B424F">
          <w:rPr>
            <w:noProof/>
            <w:webHidden/>
          </w:rPr>
          <w:tab/>
        </w:r>
        <w:r w:rsidR="002B424F">
          <w:rPr>
            <w:noProof/>
            <w:webHidden/>
          </w:rPr>
          <w:fldChar w:fldCharType="begin"/>
        </w:r>
        <w:r w:rsidR="002B424F">
          <w:rPr>
            <w:noProof/>
            <w:webHidden/>
          </w:rPr>
          <w:instrText xml:space="preserve"> PAGEREF _Toc445130901 \h </w:instrText>
        </w:r>
        <w:r w:rsidR="002B424F">
          <w:rPr>
            <w:noProof/>
            <w:webHidden/>
          </w:rPr>
        </w:r>
        <w:r w:rsidR="002B424F">
          <w:rPr>
            <w:noProof/>
            <w:webHidden/>
          </w:rPr>
          <w:fldChar w:fldCharType="separate"/>
        </w:r>
        <w:r w:rsidR="002B424F">
          <w:rPr>
            <w:noProof/>
            <w:webHidden/>
          </w:rPr>
          <w:t>158</w:t>
        </w:r>
        <w:r w:rsidR="002B424F">
          <w:rPr>
            <w:noProof/>
            <w:webHidden/>
          </w:rPr>
          <w:fldChar w:fldCharType="end"/>
        </w:r>
      </w:hyperlink>
    </w:p>
    <w:p w14:paraId="1CC23FFF" w14:textId="77777777" w:rsidR="002B424F" w:rsidRDefault="00431AF8">
      <w:pPr>
        <w:pStyle w:val="30"/>
        <w:rPr>
          <w:rFonts w:asciiTheme="minorHAnsi" w:eastAsiaTheme="minorEastAsia" w:hAnsiTheme="minorHAnsi" w:cstheme="minorBidi"/>
          <w:snapToGrid/>
          <w:kern w:val="0"/>
          <w:sz w:val="22"/>
          <w:szCs w:val="22"/>
        </w:rPr>
      </w:pPr>
      <w:hyperlink w:anchor="_Toc445130902" w:history="1">
        <w:r w:rsidR="002B424F" w:rsidRPr="00C974CF">
          <w:rPr>
            <w:rStyle w:val="afffff2"/>
            <w:w w:val="105"/>
          </w:rPr>
          <w:t>IS-IS</w:t>
        </w:r>
        <w:r w:rsidR="002B424F" w:rsidRPr="00C974CF">
          <w:rPr>
            <w:rStyle w:val="afffff2"/>
            <w:spacing w:val="-35"/>
            <w:w w:val="105"/>
          </w:rPr>
          <w:t xml:space="preserve"> </w:t>
        </w:r>
        <w:r w:rsidR="002B424F" w:rsidRPr="00C974CF">
          <w:rPr>
            <w:rStyle w:val="afffff2"/>
            <w:w w:val="105"/>
          </w:rPr>
          <w:t>PDU</w:t>
        </w:r>
        <w:r w:rsidR="002B424F" w:rsidRPr="00C974CF">
          <w:rPr>
            <w:rStyle w:val="afffff2"/>
            <w:spacing w:val="-34"/>
            <w:w w:val="105"/>
          </w:rPr>
          <w:t xml:space="preserve"> </w:t>
        </w:r>
        <w:r w:rsidR="002B424F" w:rsidRPr="00C974CF">
          <w:rPr>
            <w:rStyle w:val="afffff2"/>
            <w:spacing w:val="-31"/>
            <w:w w:val="105"/>
          </w:rPr>
          <w:t>T</w:t>
        </w:r>
        <w:r w:rsidR="002B424F" w:rsidRPr="00C974CF">
          <w:rPr>
            <w:rStyle w:val="afffff2"/>
            <w:w w:val="105"/>
          </w:rPr>
          <w:t>ypes</w:t>
        </w:r>
        <w:r w:rsidR="002B424F">
          <w:rPr>
            <w:webHidden/>
          </w:rPr>
          <w:tab/>
        </w:r>
        <w:r w:rsidR="002B424F">
          <w:rPr>
            <w:webHidden/>
          </w:rPr>
          <w:fldChar w:fldCharType="begin"/>
        </w:r>
        <w:r w:rsidR="002B424F">
          <w:rPr>
            <w:webHidden/>
          </w:rPr>
          <w:instrText xml:space="preserve"> PAGEREF _Toc445130902 \h </w:instrText>
        </w:r>
        <w:r w:rsidR="002B424F">
          <w:rPr>
            <w:webHidden/>
          </w:rPr>
        </w:r>
        <w:r w:rsidR="002B424F">
          <w:rPr>
            <w:webHidden/>
          </w:rPr>
          <w:fldChar w:fldCharType="separate"/>
        </w:r>
        <w:r w:rsidR="002B424F">
          <w:rPr>
            <w:webHidden/>
          </w:rPr>
          <w:t>158</w:t>
        </w:r>
        <w:r w:rsidR="002B424F">
          <w:rPr>
            <w:webHidden/>
          </w:rPr>
          <w:fldChar w:fldCharType="end"/>
        </w:r>
      </w:hyperlink>
    </w:p>
    <w:p w14:paraId="631DE4DD" w14:textId="77777777" w:rsidR="002B424F" w:rsidRDefault="00431AF8">
      <w:pPr>
        <w:pStyle w:val="30"/>
        <w:rPr>
          <w:rFonts w:asciiTheme="minorHAnsi" w:eastAsiaTheme="minorEastAsia" w:hAnsiTheme="minorHAnsi" w:cstheme="minorBidi"/>
          <w:snapToGrid/>
          <w:kern w:val="0"/>
          <w:sz w:val="22"/>
          <w:szCs w:val="22"/>
        </w:rPr>
      </w:pPr>
      <w:hyperlink w:anchor="_Toc445130903" w:history="1">
        <w:r w:rsidR="002B424F" w:rsidRPr="00C974CF">
          <w:rPr>
            <w:rStyle w:val="afffff2"/>
            <w:w w:val="105"/>
          </w:rPr>
          <w:t>LSPDB Synchronization</w:t>
        </w:r>
        <w:r w:rsidR="002B424F">
          <w:rPr>
            <w:webHidden/>
          </w:rPr>
          <w:tab/>
        </w:r>
        <w:r w:rsidR="002B424F">
          <w:rPr>
            <w:webHidden/>
          </w:rPr>
          <w:fldChar w:fldCharType="begin"/>
        </w:r>
        <w:r w:rsidR="002B424F">
          <w:rPr>
            <w:webHidden/>
          </w:rPr>
          <w:instrText xml:space="preserve"> PAGEREF _Toc445130903 \h </w:instrText>
        </w:r>
        <w:r w:rsidR="002B424F">
          <w:rPr>
            <w:webHidden/>
          </w:rPr>
        </w:r>
        <w:r w:rsidR="002B424F">
          <w:rPr>
            <w:webHidden/>
          </w:rPr>
          <w:fldChar w:fldCharType="separate"/>
        </w:r>
        <w:r w:rsidR="002B424F">
          <w:rPr>
            <w:webHidden/>
          </w:rPr>
          <w:t>159</w:t>
        </w:r>
        <w:r w:rsidR="002B424F">
          <w:rPr>
            <w:webHidden/>
          </w:rPr>
          <w:fldChar w:fldCharType="end"/>
        </w:r>
      </w:hyperlink>
    </w:p>
    <w:p w14:paraId="0CE1DA37" w14:textId="77777777" w:rsidR="002B424F" w:rsidRDefault="00431AF8">
      <w:pPr>
        <w:pStyle w:val="30"/>
        <w:rPr>
          <w:rFonts w:asciiTheme="minorHAnsi" w:eastAsiaTheme="minorEastAsia" w:hAnsiTheme="minorHAnsi" w:cstheme="minorBidi"/>
          <w:snapToGrid/>
          <w:kern w:val="0"/>
          <w:sz w:val="22"/>
          <w:szCs w:val="22"/>
        </w:rPr>
      </w:pPr>
      <w:hyperlink w:anchor="_Toc445130904" w:history="1">
        <w:r w:rsidR="002B424F" w:rsidRPr="00C974CF">
          <w:rPr>
            <w:rStyle w:val="afffff2"/>
            <w:w w:val="105"/>
          </w:rPr>
          <w:t>Shortest Path Calculation</w:t>
        </w:r>
        <w:r w:rsidR="002B424F">
          <w:rPr>
            <w:webHidden/>
          </w:rPr>
          <w:tab/>
        </w:r>
        <w:r w:rsidR="002B424F">
          <w:rPr>
            <w:webHidden/>
          </w:rPr>
          <w:fldChar w:fldCharType="begin"/>
        </w:r>
        <w:r w:rsidR="002B424F">
          <w:rPr>
            <w:webHidden/>
          </w:rPr>
          <w:instrText xml:space="preserve"> PAGEREF _Toc445130904 \h </w:instrText>
        </w:r>
        <w:r w:rsidR="002B424F">
          <w:rPr>
            <w:webHidden/>
          </w:rPr>
        </w:r>
        <w:r w:rsidR="002B424F">
          <w:rPr>
            <w:webHidden/>
          </w:rPr>
          <w:fldChar w:fldCharType="separate"/>
        </w:r>
        <w:r w:rsidR="002B424F">
          <w:rPr>
            <w:webHidden/>
          </w:rPr>
          <w:t>160</w:t>
        </w:r>
        <w:r w:rsidR="002B424F">
          <w:rPr>
            <w:webHidden/>
          </w:rPr>
          <w:fldChar w:fldCharType="end"/>
        </w:r>
      </w:hyperlink>
    </w:p>
    <w:p w14:paraId="4F7D20FC" w14:textId="77777777" w:rsidR="002B424F" w:rsidRDefault="00431AF8">
      <w:pPr>
        <w:pStyle w:val="30"/>
        <w:rPr>
          <w:rFonts w:asciiTheme="minorHAnsi" w:eastAsiaTheme="minorEastAsia" w:hAnsiTheme="minorHAnsi" w:cstheme="minorBidi"/>
          <w:snapToGrid/>
          <w:kern w:val="0"/>
          <w:sz w:val="22"/>
          <w:szCs w:val="22"/>
        </w:rPr>
      </w:pPr>
      <w:hyperlink w:anchor="_Toc445130905" w:history="1">
        <w:r w:rsidR="002B424F" w:rsidRPr="00C974CF">
          <w:rPr>
            <w:rStyle w:val="afffff2"/>
            <w:w w:val="105"/>
          </w:rPr>
          <w:t>Route Redistribution</w:t>
        </w:r>
        <w:r w:rsidR="002B424F">
          <w:rPr>
            <w:webHidden/>
          </w:rPr>
          <w:tab/>
        </w:r>
        <w:r w:rsidR="002B424F">
          <w:rPr>
            <w:webHidden/>
          </w:rPr>
          <w:fldChar w:fldCharType="begin"/>
        </w:r>
        <w:r w:rsidR="002B424F">
          <w:rPr>
            <w:webHidden/>
          </w:rPr>
          <w:instrText xml:space="preserve"> PAGEREF _Toc445130905 \h </w:instrText>
        </w:r>
        <w:r w:rsidR="002B424F">
          <w:rPr>
            <w:webHidden/>
          </w:rPr>
        </w:r>
        <w:r w:rsidR="002B424F">
          <w:rPr>
            <w:webHidden/>
          </w:rPr>
          <w:fldChar w:fldCharType="separate"/>
        </w:r>
        <w:r w:rsidR="002B424F">
          <w:rPr>
            <w:webHidden/>
          </w:rPr>
          <w:t>160</w:t>
        </w:r>
        <w:r w:rsidR="002B424F">
          <w:rPr>
            <w:webHidden/>
          </w:rPr>
          <w:fldChar w:fldCharType="end"/>
        </w:r>
      </w:hyperlink>
    </w:p>
    <w:p w14:paraId="0E673572" w14:textId="77777777" w:rsidR="002B424F" w:rsidRDefault="00431AF8">
      <w:pPr>
        <w:pStyle w:val="30"/>
        <w:rPr>
          <w:rFonts w:asciiTheme="minorHAnsi" w:eastAsiaTheme="minorEastAsia" w:hAnsiTheme="minorHAnsi" w:cstheme="minorBidi"/>
          <w:snapToGrid/>
          <w:kern w:val="0"/>
          <w:sz w:val="22"/>
          <w:szCs w:val="22"/>
        </w:rPr>
      </w:pPr>
      <w:hyperlink w:anchor="_Toc445130906" w:history="1">
        <w:r w:rsidR="002B424F" w:rsidRPr="00C974CF">
          <w:rPr>
            <w:rStyle w:val="afffff2"/>
          </w:rPr>
          <w:t>Enabling</w:t>
        </w:r>
        <w:r w:rsidR="002B424F" w:rsidRPr="00C974CF">
          <w:rPr>
            <w:rStyle w:val="afffff2"/>
            <w:spacing w:val="-8"/>
          </w:rPr>
          <w:t xml:space="preserve"> </w:t>
        </w:r>
        <w:r w:rsidR="002B424F" w:rsidRPr="00C974CF">
          <w:rPr>
            <w:rStyle w:val="afffff2"/>
          </w:rPr>
          <w:t>IS-IS</w:t>
        </w:r>
        <w:r w:rsidR="002B424F" w:rsidRPr="00C974CF">
          <w:rPr>
            <w:rStyle w:val="afffff2"/>
            <w:spacing w:val="-8"/>
          </w:rPr>
          <w:t xml:space="preserve"> </w:t>
        </w:r>
        <w:r w:rsidR="002B424F" w:rsidRPr="00C974CF">
          <w:rPr>
            <w:rStyle w:val="afffff2"/>
          </w:rPr>
          <w:t>as</w:t>
        </w:r>
        <w:r w:rsidR="002B424F" w:rsidRPr="00C974CF">
          <w:rPr>
            <w:rStyle w:val="afffff2"/>
            <w:spacing w:val="-7"/>
          </w:rPr>
          <w:t xml:space="preserve"> </w:t>
        </w:r>
        <w:r w:rsidR="002B424F" w:rsidRPr="00C974CF">
          <w:rPr>
            <w:rStyle w:val="afffff2"/>
          </w:rPr>
          <w:t>an</w:t>
        </w:r>
        <w:r w:rsidR="002B424F" w:rsidRPr="00C974CF">
          <w:rPr>
            <w:rStyle w:val="afffff2"/>
            <w:spacing w:val="-8"/>
          </w:rPr>
          <w:t xml:space="preserve"> </w:t>
        </w:r>
        <w:r w:rsidR="002B424F" w:rsidRPr="00C974CF">
          <w:rPr>
            <w:rStyle w:val="afffff2"/>
          </w:rPr>
          <w:t>IP</w:t>
        </w:r>
        <w:r w:rsidR="002B424F" w:rsidRPr="00C974CF">
          <w:rPr>
            <w:rStyle w:val="afffff2"/>
            <w:spacing w:val="-8"/>
          </w:rPr>
          <w:t xml:space="preserve"> </w:t>
        </w:r>
        <w:r w:rsidR="002B424F" w:rsidRPr="00C974CF">
          <w:rPr>
            <w:rStyle w:val="afffff2"/>
          </w:rPr>
          <w:t>Routing</w:t>
        </w:r>
        <w:r w:rsidR="002B424F" w:rsidRPr="00C974CF">
          <w:rPr>
            <w:rStyle w:val="afffff2"/>
            <w:spacing w:val="-7"/>
          </w:rPr>
          <w:t xml:space="preserve"> </w:t>
        </w:r>
        <w:r w:rsidR="002B424F" w:rsidRPr="00C974CF">
          <w:rPr>
            <w:rStyle w:val="afffff2"/>
          </w:rPr>
          <w:t>Protocol</w:t>
        </w:r>
        <w:r w:rsidR="002B424F" w:rsidRPr="00C974CF">
          <w:rPr>
            <w:rStyle w:val="afffff2"/>
            <w:spacing w:val="-8"/>
          </w:rPr>
          <w:t xml:space="preserve"> </w:t>
        </w:r>
        <w:r w:rsidR="002B424F" w:rsidRPr="00C974CF">
          <w:rPr>
            <w:rStyle w:val="afffff2"/>
          </w:rPr>
          <w:t>on</w:t>
        </w:r>
        <w:r w:rsidR="002B424F" w:rsidRPr="00C974CF">
          <w:rPr>
            <w:rStyle w:val="afffff2"/>
            <w:spacing w:val="-8"/>
          </w:rPr>
          <w:t xml:space="preserve"> </w:t>
        </w:r>
        <w:r w:rsidR="002B424F" w:rsidRPr="00C974CF">
          <w:rPr>
            <w:rStyle w:val="afffff2"/>
          </w:rPr>
          <w:t>the</w:t>
        </w:r>
        <w:r w:rsidR="002B424F" w:rsidRPr="00C974CF">
          <w:rPr>
            <w:rStyle w:val="afffff2"/>
            <w:spacing w:val="-7"/>
          </w:rPr>
          <w:t xml:space="preserve"> </w:t>
        </w:r>
        <w:r w:rsidR="002B424F" w:rsidRPr="00C974CF">
          <w:rPr>
            <w:rStyle w:val="afffff2"/>
          </w:rPr>
          <w:t>Device</w:t>
        </w:r>
        <w:r w:rsidR="002B424F">
          <w:rPr>
            <w:webHidden/>
          </w:rPr>
          <w:tab/>
        </w:r>
        <w:r w:rsidR="002B424F">
          <w:rPr>
            <w:webHidden/>
          </w:rPr>
          <w:fldChar w:fldCharType="begin"/>
        </w:r>
        <w:r w:rsidR="002B424F">
          <w:rPr>
            <w:webHidden/>
          </w:rPr>
          <w:instrText xml:space="preserve"> PAGEREF _Toc445130906 \h </w:instrText>
        </w:r>
        <w:r w:rsidR="002B424F">
          <w:rPr>
            <w:webHidden/>
          </w:rPr>
        </w:r>
        <w:r w:rsidR="002B424F">
          <w:rPr>
            <w:webHidden/>
          </w:rPr>
          <w:fldChar w:fldCharType="separate"/>
        </w:r>
        <w:r w:rsidR="002B424F">
          <w:rPr>
            <w:webHidden/>
          </w:rPr>
          <w:t>161</w:t>
        </w:r>
        <w:r w:rsidR="002B424F">
          <w:rPr>
            <w:webHidden/>
          </w:rPr>
          <w:fldChar w:fldCharType="end"/>
        </w:r>
      </w:hyperlink>
    </w:p>
    <w:p w14:paraId="287A1E59"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907" w:history="1">
        <w:r w:rsidR="002B424F" w:rsidRPr="00C974CF">
          <w:rPr>
            <w:rStyle w:val="afffff2"/>
            <w:noProof/>
            <w14:scene3d>
              <w14:camera w14:prst="orthographicFront"/>
              <w14:lightRig w14:rig="threePt" w14:dir="t">
                <w14:rot w14:lat="0" w14:lon="0" w14:rev="0"/>
              </w14:lightRig>
            </w14:scene3d>
          </w:rPr>
          <w:t>Chapter 9.</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BGP</w:t>
        </w:r>
        <w:r w:rsidR="002B424F">
          <w:rPr>
            <w:noProof/>
            <w:webHidden/>
          </w:rPr>
          <w:tab/>
        </w:r>
        <w:r w:rsidR="002B424F">
          <w:rPr>
            <w:noProof/>
            <w:webHidden/>
          </w:rPr>
          <w:fldChar w:fldCharType="begin"/>
        </w:r>
        <w:r w:rsidR="002B424F">
          <w:rPr>
            <w:noProof/>
            <w:webHidden/>
          </w:rPr>
          <w:instrText xml:space="preserve"> PAGEREF _Toc445130907 \h </w:instrText>
        </w:r>
        <w:r w:rsidR="002B424F">
          <w:rPr>
            <w:noProof/>
            <w:webHidden/>
          </w:rPr>
        </w:r>
        <w:r w:rsidR="002B424F">
          <w:rPr>
            <w:noProof/>
            <w:webHidden/>
          </w:rPr>
          <w:fldChar w:fldCharType="separate"/>
        </w:r>
        <w:r w:rsidR="002B424F">
          <w:rPr>
            <w:noProof/>
            <w:webHidden/>
          </w:rPr>
          <w:t>165</w:t>
        </w:r>
        <w:r w:rsidR="002B424F">
          <w:rPr>
            <w:noProof/>
            <w:webHidden/>
          </w:rPr>
          <w:fldChar w:fldCharType="end"/>
        </w:r>
      </w:hyperlink>
    </w:p>
    <w:p w14:paraId="6FEAFE31" w14:textId="77777777" w:rsidR="002B424F" w:rsidRDefault="00431AF8">
      <w:pPr>
        <w:pStyle w:val="20"/>
        <w:rPr>
          <w:rFonts w:asciiTheme="minorHAnsi" w:eastAsiaTheme="minorEastAsia" w:hAnsiTheme="minorHAnsi" w:cstheme="minorBidi"/>
          <w:noProof/>
          <w:snapToGrid/>
          <w:kern w:val="0"/>
          <w:sz w:val="22"/>
          <w:szCs w:val="22"/>
        </w:rPr>
      </w:pPr>
      <w:hyperlink w:anchor="_Toc445130908" w:history="1">
        <w:r w:rsidR="002B424F" w:rsidRPr="00C974CF">
          <w:rPr>
            <w:rStyle w:val="afffff2"/>
            <w:noProof/>
          </w:rPr>
          <w:t>BGP Configuration</w:t>
        </w:r>
        <w:r w:rsidR="002B424F">
          <w:rPr>
            <w:noProof/>
            <w:webHidden/>
          </w:rPr>
          <w:tab/>
        </w:r>
        <w:r w:rsidR="002B424F">
          <w:rPr>
            <w:noProof/>
            <w:webHidden/>
          </w:rPr>
          <w:fldChar w:fldCharType="begin"/>
        </w:r>
        <w:r w:rsidR="002B424F">
          <w:rPr>
            <w:noProof/>
            <w:webHidden/>
          </w:rPr>
          <w:instrText xml:space="preserve"> PAGEREF _Toc445130908 \h </w:instrText>
        </w:r>
        <w:r w:rsidR="002B424F">
          <w:rPr>
            <w:noProof/>
            <w:webHidden/>
          </w:rPr>
        </w:r>
        <w:r w:rsidR="002B424F">
          <w:rPr>
            <w:noProof/>
            <w:webHidden/>
          </w:rPr>
          <w:fldChar w:fldCharType="separate"/>
        </w:r>
        <w:r w:rsidR="002B424F">
          <w:rPr>
            <w:noProof/>
            <w:webHidden/>
          </w:rPr>
          <w:t>166</w:t>
        </w:r>
        <w:r w:rsidR="002B424F">
          <w:rPr>
            <w:noProof/>
            <w:webHidden/>
          </w:rPr>
          <w:fldChar w:fldCharType="end"/>
        </w:r>
      </w:hyperlink>
    </w:p>
    <w:p w14:paraId="2526910B" w14:textId="77777777" w:rsidR="002B424F" w:rsidRDefault="00431AF8">
      <w:pPr>
        <w:pStyle w:val="30"/>
        <w:rPr>
          <w:rFonts w:asciiTheme="minorHAnsi" w:eastAsiaTheme="minorEastAsia" w:hAnsiTheme="minorHAnsi" w:cstheme="minorBidi"/>
          <w:snapToGrid/>
          <w:kern w:val="0"/>
          <w:sz w:val="22"/>
          <w:szCs w:val="22"/>
        </w:rPr>
      </w:pPr>
      <w:hyperlink w:anchor="_Toc445130909" w:history="1">
        <w:r w:rsidR="002B424F" w:rsidRPr="00C974CF">
          <w:rPr>
            <w:rStyle w:val="afffff2"/>
          </w:rPr>
          <w:t>Enabling BGP Protocol</w:t>
        </w:r>
        <w:r w:rsidR="002B424F">
          <w:rPr>
            <w:webHidden/>
          </w:rPr>
          <w:tab/>
        </w:r>
        <w:r w:rsidR="002B424F">
          <w:rPr>
            <w:webHidden/>
          </w:rPr>
          <w:fldChar w:fldCharType="begin"/>
        </w:r>
        <w:r w:rsidR="002B424F">
          <w:rPr>
            <w:webHidden/>
          </w:rPr>
          <w:instrText xml:space="preserve"> PAGEREF _Toc445130909 \h </w:instrText>
        </w:r>
        <w:r w:rsidR="002B424F">
          <w:rPr>
            <w:webHidden/>
          </w:rPr>
        </w:r>
        <w:r w:rsidR="002B424F">
          <w:rPr>
            <w:webHidden/>
          </w:rPr>
          <w:fldChar w:fldCharType="separate"/>
        </w:r>
        <w:r w:rsidR="002B424F">
          <w:rPr>
            <w:webHidden/>
          </w:rPr>
          <w:t>166</w:t>
        </w:r>
        <w:r w:rsidR="002B424F">
          <w:rPr>
            <w:webHidden/>
          </w:rPr>
          <w:fldChar w:fldCharType="end"/>
        </w:r>
      </w:hyperlink>
    </w:p>
    <w:p w14:paraId="5397148F" w14:textId="77777777" w:rsidR="002B424F" w:rsidRDefault="00431AF8">
      <w:pPr>
        <w:pStyle w:val="30"/>
        <w:rPr>
          <w:rFonts w:asciiTheme="minorHAnsi" w:eastAsiaTheme="minorEastAsia" w:hAnsiTheme="minorHAnsi" w:cstheme="minorBidi"/>
          <w:snapToGrid/>
          <w:kern w:val="0"/>
          <w:sz w:val="22"/>
          <w:szCs w:val="22"/>
        </w:rPr>
      </w:pPr>
      <w:hyperlink w:anchor="_Toc445130910" w:history="1">
        <w:r w:rsidR="002B424F" w:rsidRPr="00C974CF">
          <w:rPr>
            <w:rStyle w:val="afffff2"/>
          </w:rPr>
          <w:t>Neighbor</w:t>
        </w:r>
        <w:r w:rsidR="002B424F" w:rsidRPr="00C974CF">
          <w:rPr>
            <w:rStyle w:val="afffff2"/>
            <w:rFonts w:ascii="굴림체" w:hAnsi="굴림체"/>
          </w:rPr>
          <w:t xml:space="preserve"> </w:t>
        </w:r>
        <w:r w:rsidR="002B424F" w:rsidRPr="00C974CF">
          <w:rPr>
            <w:rStyle w:val="afffff2"/>
          </w:rPr>
          <w:t>Configuration</w:t>
        </w:r>
        <w:r w:rsidR="002B424F">
          <w:rPr>
            <w:webHidden/>
          </w:rPr>
          <w:tab/>
        </w:r>
        <w:r w:rsidR="002B424F">
          <w:rPr>
            <w:webHidden/>
          </w:rPr>
          <w:fldChar w:fldCharType="begin"/>
        </w:r>
        <w:r w:rsidR="002B424F">
          <w:rPr>
            <w:webHidden/>
          </w:rPr>
          <w:instrText xml:space="preserve"> PAGEREF _Toc445130910 \h </w:instrText>
        </w:r>
        <w:r w:rsidR="002B424F">
          <w:rPr>
            <w:webHidden/>
          </w:rPr>
        </w:r>
        <w:r w:rsidR="002B424F">
          <w:rPr>
            <w:webHidden/>
          </w:rPr>
          <w:fldChar w:fldCharType="separate"/>
        </w:r>
        <w:r w:rsidR="002B424F">
          <w:rPr>
            <w:webHidden/>
          </w:rPr>
          <w:t>166</w:t>
        </w:r>
        <w:r w:rsidR="002B424F">
          <w:rPr>
            <w:webHidden/>
          </w:rPr>
          <w:fldChar w:fldCharType="end"/>
        </w:r>
      </w:hyperlink>
    </w:p>
    <w:p w14:paraId="65FC8950" w14:textId="77777777" w:rsidR="002B424F" w:rsidRDefault="00431AF8">
      <w:pPr>
        <w:pStyle w:val="30"/>
        <w:rPr>
          <w:rFonts w:asciiTheme="minorHAnsi" w:eastAsiaTheme="minorEastAsia" w:hAnsiTheme="minorHAnsi" w:cstheme="minorBidi"/>
          <w:snapToGrid/>
          <w:kern w:val="0"/>
          <w:sz w:val="22"/>
          <w:szCs w:val="22"/>
        </w:rPr>
      </w:pPr>
      <w:hyperlink w:anchor="_Toc445130911" w:history="1">
        <w:r w:rsidR="002B424F" w:rsidRPr="00C974CF">
          <w:rPr>
            <w:rStyle w:val="afffff2"/>
          </w:rPr>
          <w:t>BGP Filtering</w:t>
        </w:r>
        <w:r w:rsidR="002B424F">
          <w:rPr>
            <w:webHidden/>
          </w:rPr>
          <w:tab/>
        </w:r>
        <w:r w:rsidR="002B424F">
          <w:rPr>
            <w:webHidden/>
          </w:rPr>
          <w:fldChar w:fldCharType="begin"/>
        </w:r>
        <w:r w:rsidR="002B424F">
          <w:rPr>
            <w:webHidden/>
          </w:rPr>
          <w:instrText xml:space="preserve"> PAGEREF _Toc445130911 \h </w:instrText>
        </w:r>
        <w:r w:rsidR="002B424F">
          <w:rPr>
            <w:webHidden/>
          </w:rPr>
        </w:r>
        <w:r w:rsidR="002B424F">
          <w:rPr>
            <w:webHidden/>
          </w:rPr>
          <w:fldChar w:fldCharType="separate"/>
        </w:r>
        <w:r w:rsidR="002B424F">
          <w:rPr>
            <w:webHidden/>
          </w:rPr>
          <w:t>166</w:t>
        </w:r>
        <w:r w:rsidR="002B424F">
          <w:rPr>
            <w:webHidden/>
          </w:rPr>
          <w:fldChar w:fldCharType="end"/>
        </w:r>
      </w:hyperlink>
    </w:p>
    <w:p w14:paraId="242CBA53" w14:textId="77777777" w:rsidR="002B424F" w:rsidRDefault="00431AF8">
      <w:pPr>
        <w:pStyle w:val="30"/>
        <w:rPr>
          <w:rFonts w:asciiTheme="minorHAnsi" w:eastAsiaTheme="minorEastAsia" w:hAnsiTheme="minorHAnsi" w:cstheme="minorBidi"/>
          <w:snapToGrid/>
          <w:kern w:val="0"/>
          <w:sz w:val="22"/>
          <w:szCs w:val="22"/>
        </w:rPr>
      </w:pPr>
      <w:hyperlink w:anchor="_Toc445130912" w:history="1">
        <w:r w:rsidR="002B424F" w:rsidRPr="00C974CF">
          <w:rPr>
            <w:rStyle w:val="afffff2"/>
          </w:rPr>
          <w:t>BGP Attribute Configuration</w:t>
        </w:r>
        <w:r w:rsidR="002B424F">
          <w:rPr>
            <w:webHidden/>
          </w:rPr>
          <w:tab/>
        </w:r>
        <w:r w:rsidR="002B424F">
          <w:rPr>
            <w:webHidden/>
          </w:rPr>
          <w:fldChar w:fldCharType="begin"/>
        </w:r>
        <w:r w:rsidR="002B424F">
          <w:rPr>
            <w:webHidden/>
          </w:rPr>
          <w:instrText xml:space="preserve"> PAGEREF _Toc445130912 \h </w:instrText>
        </w:r>
        <w:r w:rsidR="002B424F">
          <w:rPr>
            <w:webHidden/>
          </w:rPr>
        </w:r>
        <w:r w:rsidR="002B424F">
          <w:rPr>
            <w:webHidden/>
          </w:rPr>
          <w:fldChar w:fldCharType="separate"/>
        </w:r>
        <w:r w:rsidR="002B424F">
          <w:rPr>
            <w:webHidden/>
          </w:rPr>
          <w:t>171</w:t>
        </w:r>
        <w:r w:rsidR="002B424F">
          <w:rPr>
            <w:webHidden/>
          </w:rPr>
          <w:fldChar w:fldCharType="end"/>
        </w:r>
      </w:hyperlink>
    </w:p>
    <w:p w14:paraId="62F4CA15" w14:textId="77777777" w:rsidR="002B424F" w:rsidRDefault="00431AF8">
      <w:pPr>
        <w:pStyle w:val="30"/>
        <w:rPr>
          <w:rFonts w:asciiTheme="minorHAnsi" w:eastAsiaTheme="minorEastAsia" w:hAnsiTheme="minorHAnsi" w:cstheme="minorBidi"/>
          <w:snapToGrid/>
          <w:kern w:val="0"/>
          <w:sz w:val="22"/>
          <w:szCs w:val="22"/>
        </w:rPr>
      </w:pPr>
      <w:hyperlink w:anchor="_Toc445130913" w:history="1">
        <w:r w:rsidR="002B424F" w:rsidRPr="00C974CF">
          <w:rPr>
            <w:rStyle w:val="afffff2"/>
          </w:rPr>
          <w:t>Routing Policy Modification</w:t>
        </w:r>
        <w:r w:rsidR="002B424F">
          <w:rPr>
            <w:webHidden/>
          </w:rPr>
          <w:tab/>
        </w:r>
        <w:r w:rsidR="002B424F">
          <w:rPr>
            <w:webHidden/>
          </w:rPr>
          <w:fldChar w:fldCharType="begin"/>
        </w:r>
        <w:r w:rsidR="002B424F">
          <w:rPr>
            <w:webHidden/>
          </w:rPr>
          <w:instrText xml:space="preserve"> PAGEREF _Toc445130913 \h </w:instrText>
        </w:r>
        <w:r w:rsidR="002B424F">
          <w:rPr>
            <w:webHidden/>
          </w:rPr>
        </w:r>
        <w:r w:rsidR="002B424F">
          <w:rPr>
            <w:webHidden/>
          </w:rPr>
          <w:fldChar w:fldCharType="separate"/>
        </w:r>
        <w:r w:rsidR="002B424F">
          <w:rPr>
            <w:webHidden/>
          </w:rPr>
          <w:t>181</w:t>
        </w:r>
        <w:r w:rsidR="002B424F">
          <w:rPr>
            <w:webHidden/>
          </w:rPr>
          <w:fldChar w:fldCharType="end"/>
        </w:r>
      </w:hyperlink>
    </w:p>
    <w:p w14:paraId="63F96FDA" w14:textId="77777777" w:rsidR="002B424F" w:rsidRDefault="00431AF8">
      <w:pPr>
        <w:pStyle w:val="30"/>
        <w:rPr>
          <w:rFonts w:asciiTheme="minorHAnsi" w:eastAsiaTheme="minorEastAsia" w:hAnsiTheme="minorHAnsi" w:cstheme="minorBidi"/>
          <w:snapToGrid/>
          <w:kern w:val="0"/>
          <w:sz w:val="22"/>
          <w:szCs w:val="22"/>
        </w:rPr>
      </w:pPr>
      <w:hyperlink w:anchor="_Toc445130914" w:history="1">
        <w:r w:rsidR="002B424F" w:rsidRPr="00C974CF">
          <w:rPr>
            <w:rStyle w:val="afffff2"/>
          </w:rPr>
          <w:t>BGP Peer Groups</w:t>
        </w:r>
        <w:r w:rsidR="002B424F">
          <w:rPr>
            <w:webHidden/>
          </w:rPr>
          <w:tab/>
        </w:r>
        <w:r w:rsidR="002B424F">
          <w:rPr>
            <w:webHidden/>
          </w:rPr>
          <w:fldChar w:fldCharType="begin"/>
        </w:r>
        <w:r w:rsidR="002B424F">
          <w:rPr>
            <w:webHidden/>
          </w:rPr>
          <w:instrText xml:space="preserve"> PAGEREF _Toc445130914 \h </w:instrText>
        </w:r>
        <w:r w:rsidR="002B424F">
          <w:rPr>
            <w:webHidden/>
          </w:rPr>
        </w:r>
        <w:r w:rsidR="002B424F">
          <w:rPr>
            <w:webHidden/>
          </w:rPr>
          <w:fldChar w:fldCharType="separate"/>
        </w:r>
        <w:r w:rsidR="002B424F">
          <w:rPr>
            <w:webHidden/>
          </w:rPr>
          <w:t>182</w:t>
        </w:r>
        <w:r w:rsidR="002B424F">
          <w:rPr>
            <w:webHidden/>
          </w:rPr>
          <w:fldChar w:fldCharType="end"/>
        </w:r>
      </w:hyperlink>
    </w:p>
    <w:p w14:paraId="7344F16F" w14:textId="77777777" w:rsidR="002B424F" w:rsidRDefault="00431AF8">
      <w:pPr>
        <w:pStyle w:val="30"/>
        <w:rPr>
          <w:rFonts w:asciiTheme="minorHAnsi" w:eastAsiaTheme="minorEastAsia" w:hAnsiTheme="minorHAnsi" w:cstheme="minorBidi"/>
          <w:snapToGrid/>
          <w:kern w:val="0"/>
          <w:sz w:val="22"/>
          <w:szCs w:val="22"/>
        </w:rPr>
      </w:pPr>
      <w:hyperlink w:anchor="_Toc445130915" w:history="1">
        <w:r w:rsidR="002B424F" w:rsidRPr="00C974CF">
          <w:rPr>
            <w:rStyle w:val="afffff2"/>
          </w:rPr>
          <w:t>BGP Multipath</w:t>
        </w:r>
        <w:r w:rsidR="002B424F">
          <w:rPr>
            <w:webHidden/>
          </w:rPr>
          <w:tab/>
        </w:r>
        <w:r w:rsidR="002B424F">
          <w:rPr>
            <w:webHidden/>
          </w:rPr>
          <w:fldChar w:fldCharType="begin"/>
        </w:r>
        <w:r w:rsidR="002B424F">
          <w:rPr>
            <w:webHidden/>
          </w:rPr>
          <w:instrText xml:space="preserve"> PAGEREF _Toc445130915 \h </w:instrText>
        </w:r>
        <w:r w:rsidR="002B424F">
          <w:rPr>
            <w:webHidden/>
          </w:rPr>
        </w:r>
        <w:r w:rsidR="002B424F">
          <w:rPr>
            <w:webHidden/>
          </w:rPr>
          <w:fldChar w:fldCharType="separate"/>
        </w:r>
        <w:r w:rsidR="002B424F">
          <w:rPr>
            <w:webHidden/>
          </w:rPr>
          <w:t>183</w:t>
        </w:r>
        <w:r w:rsidR="002B424F">
          <w:rPr>
            <w:webHidden/>
          </w:rPr>
          <w:fldChar w:fldCharType="end"/>
        </w:r>
      </w:hyperlink>
    </w:p>
    <w:p w14:paraId="36EF171A" w14:textId="77777777" w:rsidR="002B424F" w:rsidRDefault="00431AF8">
      <w:pPr>
        <w:pStyle w:val="30"/>
        <w:rPr>
          <w:rFonts w:asciiTheme="minorHAnsi" w:eastAsiaTheme="minorEastAsia" w:hAnsiTheme="minorHAnsi" w:cstheme="minorBidi"/>
          <w:snapToGrid/>
          <w:kern w:val="0"/>
          <w:sz w:val="22"/>
          <w:szCs w:val="22"/>
        </w:rPr>
      </w:pPr>
      <w:hyperlink w:anchor="_Toc445130916" w:history="1">
        <w:r w:rsidR="002B424F" w:rsidRPr="00C974CF">
          <w:rPr>
            <w:rStyle w:val="afffff2"/>
          </w:rPr>
          <w:t>BGP graceful-restart</w:t>
        </w:r>
        <w:r w:rsidR="002B424F">
          <w:rPr>
            <w:webHidden/>
          </w:rPr>
          <w:tab/>
        </w:r>
        <w:r w:rsidR="002B424F">
          <w:rPr>
            <w:webHidden/>
          </w:rPr>
          <w:fldChar w:fldCharType="begin"/>
        </w:r>
        <w:r w:rsidR="002B424F">
          <w:rPr>
            <w:webHidden/>
          </w:rPr>
          <w:instrText xml:space="preserve"> PAGEREF _Toc445130916 \h </w:instrText>
        </w:r>
        <w:r w:rsidR="002B424F">
          <w:rPr>
            <w:webHidden/>
          </w:rPr>
        </w:r>
        <w:r w:rsidR="002B424F">
          <w:rPr>
            <w:webHidden/>
          </w:rPr>
          <w:fldChar w:fldCharType="separate"/>
        </w:r>
        <w:r w:rsidR="002B424F">
          <w:rPr>
            <w:webHidden/>
          </w:rPr>
          <w:t>184</w:t>
        </w:r>
        <w:r w:rsidR="002B424F">
          <w:rPr>
            <w:webHidden/>
          </w:rPr>
          <w:fldChar w:fldCharType="end"/>
        </w:r>
      </w:hyperlink>
    </w:p>
    <w:p w14:paraId="0D5609F4" w14:textId="77777777" w:rsidR="002B424F" w:rsidRDefault="00431AF8">
      <w:pPr>
        <w:pStyle w:val="30"/>
        <w:rPr>
          <w:rFonts w:asciiTheme="minorHAnsi" w:eastAsiaTheme="minorEastAsia" w:hAnsiTheme="minorHAnsi" w:cstheme="minorBidi"/>
          <w:snapToGrid/>
          <w:kern w:val="0"/>
          <w:sz w:val="22"/>
          <w:szCs w:val="22"/>
        </w:rPr>
      </w:pPr>
      <w:hyperlink w:anchor="_Toc445130917" w:history="1">
        <w:r w:rsidR="002B424F" w:rsidRPr="00C974CF">
          <w:rPr>
            <w:rStyle w:val="afffff2"/>
          </w:rPr>
          <w:t>BGP default-metric</w:t>
        </w:r>
        <w:r w:rsidR="002B424F">
          <w:rPr>
            <w:webHidden/>
          </w:rPr>
          <w:tab/>
        </w:r>
        <w:r w:rsidR="002B424F">
          <w:rPr>
            <w:webHidden/>
          </w:rPr>
          <w:fldChar w:fldCharType="begin"/>
        </w:r>
        <w:r w:rsidR="002B424F">
          <w:rPr>
            <w:webHidden/>
          </w:rPr>
          <w:instrText xml:space="preserve"> PAGEREF _Toc445130917 \h </w:instrText>
        </w:r>
        <w:r w:rsidR="002B424F">
          <w:rPr>
            <w:webHidden/>
          </w:rPr>
        </w:r>
        <w:r w:rsidR="002B424F">
          <w:rPr>
            <w:webHidden/>
          </w:rPr>
          <w:fldChar w:fldCharType="separate"/>
        </w:r>
        <w:r w:rsidR="002B424F">
          <w:rPr>
            <w:webHidden/>
          </w:rPr>
          <w:t>185</w:t>
        </w:r>
        <w:r w:rsidR="002B424F">
          <w:rPr>
            <w:webHidden/>
          </w:rPr>
          <w:fldChar w:fldCharType="end"/>
        </w:r>
      </w:hyperlink>
    </w:p>
    <w:p w14:paraId="38C89063" w14:textId="77777777" w:rsidR="002B424F" w:rsidRDefault="00431AF8">
      <w:pPr>
        <w:pStyle w:val="30"/>
        <w:rPr>
          <w:rFonts w:asciiTheme="minorHAnsi" w:eastAsiaTheme="minorEastAsia" w:hAnsiTheme="minorHAnsi" w:cstheme="minorBidi"/>
          <w:snapToGrid/>
          <w:kern w:val="0"/>
          <w:sz w:val="22"/>
          <w:szCs w:val="22"/>
        </w:rPr>
      </w:pPr>
      <w:hyperlink w:anchor="_Toc445130918" w:history="1">
        <w:r w:rsidR="002B424F" w:rsidRPr="00C974CF">
          <w:rPr>
            <w:rStyle w:val="afffff2"/>
          </w:rPr>
          <w:t>BGP redistribute-internal</w:t>
        </w:r>
        <w:r w:rsidR="002B424F">
          <w:rPr>
            <w:webHidden/>
          </w:rPr>
          <w:tab/>
        </w:r>
        <w:r w:rsidR="002B424F">
          <w:rPr>
            <w:webHidden/>
          </w:rPr>
          <w:fldChar w:fldCharType="begin"/>
        </w:r>
        <w:r w:rsidR="002B424F">
          <w:rPr>
            <w:webHidden/>
          </w:rPr>
          <w:instrText xml:space="preserve"> PAGEREF _Toc445130918 \h </w:instrText>
        </w:r>
        <w:r w:rsidR="002B424F">
          <w:rPr>
            <w:webHidden/>
          </w:rPr>
        </w:r>
        <w:r w:rsidR="002B424F">
          <w:rPr>
            <w:webHidden/>
          </w:rPr>
          <w:fldChar w:fldCharType="separate"/>
        </w:r>
        <w:r w:rsidR="002B424F">
          <w:rPr>
            <w:webHidden/>
          </w:rPr>
          <w:t>185</w:t>
        </w:r>
        <w:r w:rsidR="002B424F">
          <w:rPr>
            <w:webHidden/>
          </w:rPr>
          <w:fldChar w:fldCharType="end"/>
        </w:r>
      </w:hyperlink>
    </w:p>
    <w:p w14:paraId="0157E908" w14:textId="77777777" w:rsidR="002B424F" w:rsidRDefault="00431AF8">
      <w:pPr>
        <w:pStyle w:val="30"/>
        <w:rPr>
          <w:rFonts w:asciiTheme="minorHAnsi" w:eastAsiaTheme="minorEastAsia" w:hAnsiTheme="minorHAnsi" w:cstheme="minorBidi"/>
          <w:snapToGrid/>
          <w:kern w:val="0"/>
          <w:sz w:val="22"/>
          <w:szCs w:val="22"/>
        </w:rPr>
      </w:pPr>
      <w:hyperlink w:anchor="_Toc445130919" w:history="1">
        <w:r w:rsidR="002B424F" w:rsidRPr="00C974CF">
          <w:rPr>
            <w:rStyle w:val="afffff2"/>
          </w:rPr>
          <w:t>BGP Password encryption</w:t>
        </w:r>
        <w:r w:rsidR="002B424F">
          <w:rPr>
            <w:webHidden/>
          </w:rPr>
          <w:tab/>
        </w:r>
        <w:r w:rsidR="002B424F">
          <w:rPr>
            <w:webHidden/>
          </w:rPr>
          <w:fldChar w:fldCharType="begin"/>
        </w:r>
        <w:r w:rsidR="002B424F">
          <w:rPr>
            <w:webHidden/>
          </w:rPr>
          <w:instrText xml:space="preserve"> PAGEREF _Toc445130919 \h </w:instrText>
        </w:r>
        <w:r w:rsidR="002B424F">
          <w:rPr>
            <w:webHidden/>
          </w:rPr>
        </w:r>
        <w:r w:rsidR="002B424F">
          <w:rPr>
            <w:webHidden/>
          </w:rPr>
          <w:fldChar w:fldCharType="separate"/>
        </w:r>
        <w:r w:rsidR="002B424F">
          <w:rPr>
            <w:webHidden/>
          </w:rPr>
          <w:t>185</w:t>
        </w:r>
        <w:r w:rsidR="002B424F">
          <w:rPr>
            <w:webHidden/>
          </w:rPr>
          <w:fldChar w:fldCharType="end"/>
        </w:r>
      </w:hyperlink>
    </w:p>
    <w:p w14:paraId="24937AD3" w14:textId="77777777" w:rsidR="002B424F" w:rsidRDefault="00431AF8">
      <w:pPr>
        <w:pStyle w:val="30"/>
        <w:rPr>
          <w:rFonts w:asciiTheme="minorHAnsi" w:eastAsiaTheme="minorEastAsia" w:hAnsiTheme="minorHAnsi" w:cstheme="minorBidi"/>
          <w:snapToGrid/>
          <w:kern w:val="0"/>
          <w:sz w:val="22"/>
          <w:szCs w:val="22"/>
        </w:rPr>
      </w:pPr>
      <w:hyperlink w:anchor="_Toc445130920" w:history="1">
        <w:r w:rsidR="002B424F" w:rsidRPr="00C974CF">
          <w:rPr>
            <w:rStyle w:val="afffff2"/>
          </w:rPr>
          <w:t>BGP disable-adj-out</w:t>
        </w:r>
        <w:r w:rsidR="002B424F">
          <w:rPr>
            <w:webHidden/>
          </w:rPr>
          <w:tab/>
        </w:r>
        <w:r w:rsidR="002B424F">
          <w:rPr>
            <w:webHidden/>
          </w:rPr>
          <w:fldChar w:fldCharType="begin"/>
        </w:r>
        <w:r w:rsidR="002B424F">
          <w:rPr>
            <w:webHidden/>
          </w:rPr>
          <w:instrText xml:space="preserve"> PAGEREF _Toc445130920 \h </w:instrText>
        </w:r>
        <w:r w:rsidR="002B424F">
          <w:rPr>
            <w:webHidden/>
          </w:rPr>
        </w:r>
        <w:r w:rsidR="002B424F">
          <w:rPr>
            <w:webHidden/>
          </w:rPr>
          <w:fldChar w:fldCharType="separate"/>
        </w:r>
        <w:r w:rsidR="002B424F">
          <w:rPr>
            <w:webHidden/>
          </w:rPr>
          <w:t>186</w:t>
        </w:r>
        <w:r w:rsidR="002B424F">
          <w:rPr>
            <w:webHidden/>
          </w:rPr>
          <w:fldChar w:fldCharType="end"/>
        </w:r>
      </w:hyperlink>
    </w:p>
    <w:p w14:paraId="48DBBCDB" w14:textId="77777777" w:rsidR="002B424F" w:rsidRDefault="00431AF8">
      <w:pPr>
        <w:pStyle w:val="30"/>
        <w:rPr>
          <w:rFonts w:asciiTheme="minorHAnsi" w:eastAsiaTheme="minorEastAsia" w:hAnsiTheme="minorHAnsi" w:cstheme="minorBidi"/>
          <w:snapToGrid/>
          <w:kern w:val="0"/>
          <w:sz w:val="22"/>
          <w:szCs w:val="22"/>
        </w:rPr>
      </w:pPr>
      <w:hyperlink w:anchor="_Toc445130921" w:history="1">
        <w:r w:rsidR="002B424F" w:rsidRPr="00C974CF">
          <w:rPr>
            <w:rStyle w:val="afffff2"/>
          </w:rPr>
          <w:t>Use of set as-path prepend Command</w:t>
        </w:r>
        <w:r w:rsidR="002B424F">
          <w:rPr>
            <w:webHidden/>
          </w:rPr>
          <w:tab/>
        </w:r>
        <w:r w:rsidR="002B424F">
          <w:rPr>
            <w:webHidden/>
          </w:rPr>
          <w:fldChar w:fldCharType="begin"/>
        </w:r>
        <w:r w:rsidR="002B424F">
          <w:rPr>
            <w:webHidden/>
          </w:rPr>
          <w:instrText xml:space="preserve"> PAGEREF _Toc445130921 \h </w:instrText>
        </w:r>
        <w:r w:rsidR="002B424F">
          <w:rPr>
            <w:webHidden/>
          </w:rPr>
        </w:r>
        <w:r w:rsidR="002B424F">
          <w:rPr>
            <w:webHidden/>
          </w:rPr>
          <w:fldChar w:fldCharType="separate"/>
        </w:r>
        <w:r w:rsidR="002B424F">
          <w:rPr>
            <w:webHidden/>
          </w:rPr>
          <w:t>186</w:t>
        </w:r>
        <w:r w:rsidR="002B424F">
          <w:rPr>
            <w:webHidden/>
          </w:rPr>
          <w:fldChar w:fldCharType="end"/>
        </w:r>
      </w:hyperlink>
    </w:p>
    <w:p w14:paraId="30E8F87C" w14:textId="77777777" w:rsidR="002B424F" w:rsidRDefault="00431AF8">
      <w:pPr>
        <w:pStyle w:val="20"/>
        <w:rPr>
          <w:rFonts w:asciiTheme="minorHAnsi" w:eastAsiaTheme="minorEastAsia" w:hAnsiTheme="minorHAnsi" w:cstheme="minorBidi"/>
          <w:noProof/>
          <w:snapToGrid/>
          <w:kern w:val="0"/>
          <w:sz w:val="22"/>
          <w:szCs w:val="22"/>
        </w:rPr>
      </w:pPr>
      <w:hyperlink w:anchor="_Toc445130922" w:history="1">
        <w:r w:rsidR="002B424F" w:rsidRPr="00C974CF">
          <w:rPr>
            <w:rStyle w:val="afffff2"/>
            <w:noProof/>
          </w:rPr>
          <w:t>Route Flap Dampening</w:t>
        </w:r>
        <w:r w:rsidR="002B424F">
          <w:rPr>
            <w:noProof/>
            <w:webHidden/>
          </w:rPr>
          <w:tab/>
        </w:r>
        <w:r w:rsidR="002B424F">
          <w:rPr>
            <w:noProof/>
            <w:webHidden/>
          </w:rPr>
          <w:fldChar w:fldCharType="begin"/>
        </w:r>
        <w:r w:rsidR="002B424F">
          <w:rPr>
            <w:noProof/>
            <w:webHidden/>
          </w:rPr>
          <w:instrText xml:space="preserve"> PAGEREF _Toc445130922 \h </w:instrText>
        </w:r>
        <w:r w:rsidR="002B424F">
          <w:rPr>
            <w:noProof/>
            <w:webHidden/>
          </w:rPr>
        </w:r>
        <w:r w:rsidR="002B424F">
          <w:rPr>
            <w:noProof/>
            <w:webHidden/>
          </w:rPr>
          <w:fldChar w:fldCharType="separate"/>
        </w:r>
        <w:r w:rsidR="002B424F">
          <w:rPr>
            <w:noProof/>
            <w:webHidden/>
          </w:rPr>
          <w:t>187</w:t>
        </w:r>
        <w:r w:rsidR="002B424F">
          <w:rPr>
            <w:noProof/>
            <w:webHidden/>
          </w:rPr>
          <w:fldChar w:fldCharType="end"/>
        </w:r>
      </w:hyperlink>
    </w:p>
    <w:p w14:paraId="749183D0"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923" w:history="1">
        <w:r w:rsidR="002B424F" w:rsidRPr="00C974CF">
          <w:rPr>
            <w:rStyle w:val="afffff2"/>
            <w:noProof/>
            <w14:scene3d>
              <w14:camera w14:prst="orthographicFront"/>
              <w14:lightRig w14:rig="threePt" w14:dir="t">
                <w14:rot w14:lat="0" w14:lon="0" w14:rev="0"/>
              </w14:lightRig>
            </w14:scene3d>
          </w:rPr>
          <w:t>Chapter 10.</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IGMP Snooping</w:t>
        </w:r>
        <w:r w:rsidR="002B424F">
          <w:rPr>
            <w:noProof/>
            <w:webHidden/>
          </w:rPr>
          <w:tab/>
        </w:r>
        <w:r w:rsidR="002B424F">
          <w:rPr>
            <w:noProof/>
            <w:webHidden/>
          </w:rPr>
          <w:fldChar w:fldCharType="begin"/>
        </w:r>
        <w:r w:rsidR="002B424F">
          <w:rPr>
            <w:noProof/>
            <w:webHidden/>
          </w:rPr>
          <w:instrText xml:space="preserve"> PAGEREF _Toc445130923 \h </w:instrText>
        </w:r>
        <w:r w:rsidR="002B424F">
          <w:rPr>
            <w:noProof/>
            <w:webHidden/>
          </w:rPr>
        </w:r>
        <w:r w:rsidR="002B424F">
          <w:rPr>
            <w:noProof/>
            <w:webHidden/>
          </w:rPr>
          <w:fldChar w:fldCharType="separate"/>
        </w:r>
        <w:r w:rsidR="002B424F">
          <w:rPr>
            <w:noProof/>
            <w:webHidden/>
          </w:rPr>
          <w:t>188</w:t>
        </w:r>
        <w:r w:rsidR="002B424F">
          <w:rPr>
            <w:noProof/>
            <w:webHidden/>
          </w:rPr>
          <w:fldChar w:fldCharType="end"/>
        </w:r>
      </w:hyperlink>
    </w:p>
    <w:p w14:paraId="0D7AA971" w14:textId="77777777" w:rsidR="002B424F" w:rsidRDefault="00431AF8">
      <w:pPr>
        <w:pStyle w:val="20"/>
        <w:rPr>
          <w:rFonts w:asciiTheme="minorHAnsi" w:eastAsiaTheme="minorEastAsia" w:hAnsiTheme="minorHAnsi" w:cstheme="minorBidi"/>
          <w:noProof/>
          <w:snapToGrid/>
          <w:kern w:val="0"/>
          <w:sz w:val="22"/>
          <w:szCs w:val="22"/>
        </w:rPr>
      </w:pPr>
      <w:hyperlink w:anchor="_Toc445130924" w:history="1">
        <w:r w:rsidR="002B424F" w:rsidRPr="00C974CF">
          <w:rPr>
            <w:rStyle w:val="afffff2"/>
            <w:noProof/>
          </w:rPr>
          <w:t>IGMP Snooping Overview</w:t>
        </w:r>
        <w:r w:rsidR="002B424F">
          <w:rPr>
            <w:noProof/>
            <w:webHidden/>
          </w:rPr>
          <w:tab/>
        </w:r>
        <w:r w:rsidR="002B424F">
          <w:rPr>
            <w:noProof/>
            <w:webHidden/>
          </w:rPr>
          <w:fldChar w:fldCharType="begin"/>
        </w:r>
        <w:r w:rsidR="002B424F">
          <w:rPr>
            <w:noProof/>
            <w:webHidden/>
          </w:rPr>
          <w:instrText xml:space="preserve"> PAGEREF _Toc445130924 \h </w:instrText>
        </w:r>
        <w:r w:rsidR="002B424F">
          <w:rPr>
            <w:noProof/>
            <w:webHidden/>
          </w:rPr>
        </w:r>
        <w:r w:rsidR="002B424F">
          <w:rPr>
            <w:noProof/>
            <w:webHidden/>
          </w:rPr>
          <w:fldChar w:fldCharType="separate"/>
        </w:r>
        <w:r w:rsidR="002B424F">
          <w:rPr>
            <w:noProof/>
            <w:webHidden/>
          </w:rPr>
          <w:t>189</w:t>
        </w:r>
        <w:r w:rsidR="002B424F">
          <w:rPr>
            <w:noProof/>
            <w:webHidden/>
          </w:rPr>
          <w:fldChar w:fldCharType="end"/>
        </w:r>
      </w:hyperlink>
    </w:p>
    <w:p w14:paraId="35C316AA" w14:textId="77777777" w:rsidR="002B424F" w:rsidRDefault="00431AF8">
      <w:pPr>
        <w:pStyle w:val="20"/>
        <w:rPr>
          <w:rFonts w:asciiTheme="minorHAnsi" w:eastAsiaTheme="minorEastAsia" w:hAnsiTheme="minorHAnsi" w:cstheme="minorBidi"/>
          <w:noProof/>
          <w:snapToGrid/>
          <w:kern w:val="0"/>
          <w:sz w:val="22"/>
          <w:szCs w:val="22"/>
        </w:rPr>
      </w:pPr>
      <w:hyperlink w:anchor="_Toc445130925" w:history="1">
        <w:r w:rsidR="002B424F" w:rsidRPr="00C974CF">
          <w:rPr>
            <w:rStyle w:val="afffff2"/>
            <w:noProof/>
          </w:rPr>
          <w:t>IGMP Snooping Configuration</w:t>
        </w:r>
        <w:r w:rsidR="002B424F">
          <w:rPr>
            <w:noProof/>
            <w:webHidden/>
          </w:rPr>
          <w:tab/>
        </w:r>
        <w:r w:rsidR="002B424F">
          <w:rPr>
            <w:noProof/>
            <w:webHidden/>
          </w:rPr>
          <w:fldChar w:fldCharType="begin"/>
        </w:r>
        <w:r w:rsidR="002B424F">
          <w:rPr>
            <w:noProof/>
            <w:webHidden/>
          </w:rPr>
          <w:instrText xml:space="preserve"> PAGEREF _Toc445130925 \h </w:instrText>
        </w:r>
        <w:r w:rsidR="002B424F">
          <w:rPr>
            <w:noProof/>
            <w:webHidden/>
          </w:rPr>
        </w:r>
        <w:r w:rsidR="002B424F">
          <w:rPr>
            <w:noProof/>
            <w:webHidden/>
          </w:rPr>
          <w:fldChar w:fldCharType="separate"/>
        </w:r>
        <w:r w:rsidR="002B424F">
          <w:rPr>
            <w:noProof/>
            <w:webHidden/>
          </w:rPr>
          <w:t>190</w:t>
        </w:r>
        <w:r w:rsidR="002B424F">
          <w:rPr>
            <w:noProof/>
            <w:webHidden/>
          </w:rPr>
          <w:fldChar w:fldCharType="end"/>
        </w:r>
      </w:hyperlink>
    </w:p>
    <w:p w14:paraId="18493D98" w14:textId="77777777" w:rsidR="002B424F" w:rsidRDefault="00431AF8">
      <w:pPr>
        <w:pStyle w:val="30"/>
        <w:rPr>
          <w:rFonts w:asciiTheme="minorHAnsi" w:eastAsiaTheme="minorEastAsia" w:hAnsiTheme="minorHAnsi" w:cstheme="minorBidi"/>
          <w:snapToGrid/>
          <w:kern w:val="0"/>
          <w:sz w:val="22"/>
          <w:szCs w:val="22"/>
        </w:rPr>
      </w:pPr>
      <w:hyperlink w:anchor="_Toc445130926" w:history="1">
        <w:r w:rsidR="002B424F" w:rsidRPr="00C974CF">
          <w:rPr>
            <w:rStyle w:val="afffff2"/>
          </w:rPr>
          <w:t>Enable IGMP Snooping on a VLAN</w:t>
        </w:r>
        <w:r w:rsidR="002B424F">
          <w:rPr>
            <w:webHidden/>
          </w:rPr>
          <w:tab/>
        </w:r>
        <w:r w:rsidR="002B424F">
          <w:rPr>
            <w:webHidden/>
          </w:rPr>
          <w:fldChar w:fldCharType="begin"/>
        </w:r>
        <w:r w:rsidR="002B424F">
          <w:rPr>
            <w:webHidden/>
          </w:rPr>
          <w:instrText xml:space="preserve"> PAGEREF _Toc445130926 \h </w:instrText>
        </w:r>
        <w:r w:rsidR="002B424F">
          <w:rPr>
            <w:webHidden/>
          </w:rPr>
        </w:r>
        <w:r w:rsidR="002B424F">
          <w:rPr>
            <w:webHidden/>
          </w:rPr>
          <w:fldChar w:fldCharType="separate"/>
        </w:r>
        <w:r w:rsidR="002B424F">
          <w:rPr>
            <w:webHidden/>
          </w:rPr>
          <w:t>190</w:t>
        </w:r>
        <w:r w:rsidR="002B424F">
          <w:rPr>
            <w:webHidden/>
          </w:rPr>
          <w:fldChar w:fldCharType="end"/>
        </w:r>
      </w:hyperlink>
    </w:p>
    <w:p w14:paraId="4CCCAEC9" w14:textId="77777777" w:rsidR="002B424F" w:rsidRDefault="00431AF8">
      <w:pPr>
        <w:pStyle w:val="30"/>
        <w:rPr>
          <w:rFonts w:asciiTheme="minorHAnsi" w:eastAsiaTheme="minorEastAsia" w:hAnsiTheme="minorHAnsi" w:cstheme="minorBidi"/>
          <w:snapToGrid/>
          <w:kern w:val="0"/>
          <w:sz w:val="22"/>
          <w:szCs w:val="22"/>
        </w:rPr>
      </w:pPr>
      <w:hyperlink w:anchor="_Toc445130927" w:history="1">
        <w:r w:rsidR="002B424F" w:rsidRPr="00C974CF">
          <w:rPr>
            <w:rStyle w:val="afffff2"/>
          </w:rPr>
          <w:t>Configure IGMP Snooping Functionality</w:t>
        </w:r>
        <w:r w:rsidR="002B424F">
          <w:rPr>
            <w:webHidden/>
          </w:rPr>
          <w:tab/>
        </w:r>
        <w:r w:rsidR="002B424F">
          <w:rPr>
            <w:webHidden/>
          </w:rPr>
          <w:fldChar w:fldCharType="begin"/>
        </w:r>
        <w:r w:rsidR="002B424F">
          <w:rPr>
            <w:webHidden/>
          </w:rPr>
          <w:instrText xml:space="preserve"> PAGEREF _Toc445130927 \h </w:instrText>
        </w:r>
        <w:r w:rsidR="002B424F">
          <w:rPr>
            <w:webHidden/>
          </w:rPr>
        </w:r>
        <w:r w:rsidR="002B424F">
          <w:rPr>
            <w:webHidden/>
          </w:rPr>
          <w:fldChar w:fldCharType="separate"/>
        </w:r>
        <w:r w:rsidR="002B424F">
          <w:rPr>
            <w:webHidden/>
          </w:rPr>
          <w:t>190</w:t>
        </w:r>
        <w:r w:rsidR="002B424F">
          <w:rPr>
            <w:webHidden/>
          </w:rPr>
          <w:fldChar w:fldCharType="end"/>
        </w:r>
      </w:hyperlink>
    </w:p>
    <w:p w14:paraId="635A2232" w14:textId="77777777" w:rsidR="002B424F" w:rsidRDefault="00431AF8">
      <w:pPr>
        <w:pStyle w:val="20"/>
        <w:rPr>
          <w:rFonts w:asciiTheme="minorHAnsi" w:eastAsiaTheme="minorEastAsia" w:hAnsiTheme="minorHAnsi" w:cstheme="minorBidi"/>
          <w:noProof/>
          <w:snapToGrid/>
          <w:kern w:val="0"/>
          <w:sz w:val="22"/>
          <w:szCs w:val="22"/>
        </w:rPr>
      </w:pPr>
      <w:hyperlink w:anchor="_Toc445130928" w:history="1">
        <w:r w:rsidR="002B424F" w:rsidRPr="00C974CF">
          <w:rPr>
            <w:rStyle w:val="afffff2"/>
            <w:noProof/>
          </w:rPr>
          <w:t>Display System and Network Statistics</w:t>
        </w:r>
        <w:r w:rsidR="002B424F">
          <w:rPr>
            <w:noProof/>
            <w:webHidden/>
          </w:rPr>
          <w:tab/>
        </w:r>
        <w:r w:rsidR="002B424F">
          <w:rPr>
            <w:noProof/>
            <w:webHidden/>
          </w:rPr>
          <w:fldChar w:fldCharType="begin"/>
        </w:r>
        <w:r w:rsidR="002B424F">
          <w:rPr>
            <w:noProof/>
            <w:webHidden/>
          </w:rPr>
          <w:instrText xml:space="preserve"> PAGEREF _Toc445130928 \h </w:instrText>
        </w:r>
        <w:r w:rsidR="002B424F">
          <w:rPr>
            <w:noProof/>
            <w:webHidden/>
          </w:rPr>
        </w:r>
        <w:r w:rsidR="002B424F">
          <w:rPr>
            <w:noProof/>
            <w:webHidden/>
          </w:rPr>
          <w:fldChar w:fldCharType="separate"/>
        </w:r>
        <w:r w:rsidR="002B424F">
          <w:rPr>
            <w:noProof/>
            <w:webHidden/>
          </w:rPr>
          <w:t>196</w:t>
        </w:r>
        <w:r w:rsidR="002B424F">
          <w:rPr>
            <w:noProof/>
            <w:webHidden/>
          </w:rPr>
          <w:fldChar w:fldCharType="end"/>
        </w:r>
      </w:hyperlink>
    </w:p>
    <w:p w14:paraId="13DEB574"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929" w:history="1">
        <w:r w:rsidR="002B424F" w:rsidRPr="00C974CF">
          <w:rPr>
            <w:rStyle w:val="afffff2"/>
            <w:noProof/>
            <w14:scene3d>
              <w14:camera w14:prst="orthographicFront"/>
              <w14:lightRig w14:rig="threePt" w14:dir="t">
                <w14:rot w14:lat="0" w14:lon="0" w14:rev="0"/>
              </w14:lightRig>
            </w14:scene3d>
          </w:rPr>
          <w:t>Chapter 11.</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IP Multicast Routing</w:t>
        </w:r>
        <w:r w:rsidR="002B424F">
          <w:rPr>
            <w:noProof/>
            <w:webHidden/>
          </w:rPr>
          <w:tab/>
        </w:r>
        <w:r w:rsidR="002B424F">
          <w:rPr>
            <w:noProof/>
            <w:webHidden/>
          </w:rPr>
          <w:fldChar w:fldCharType="begin"/>
        </w:r>
        <w:r w:rsidR="002B424F">
          <w:rPr>
            <w:noProof/>
            <w:webHidden/>
          </w:rPr>
          <w:instrText xml:space="preserve"> PAGEREF _Toc445130929 \h </w:instrText>
        </w:r>
        <w:r w:rsidR="002B424F">
          <w:rPr>
            <w:noProof/>
            <w:webHidden/>
          </w:rPr>
        </w:r>
        <w:r w:rsidR="002B424F">
          <w:rPr>
            <w:noProof/>
            <w:webHidden/>
          </w:rPr>
          <w:fldChar w:fldCharType="separate"/>
        </w:r>
        <w:r w:rsidR="002B424F">
          <w:rPr>
            <w:noProof/>
            <w:webHidden/>
          </w:rPr>
          <w:t>197</w:t>
        </w:r>
        <w:r w:rsidR="002B424F">
          <w:rPr>
            <w:noProof/>
            <w:webHidden/>
          </w:rPr>
          <w:fldChar w:fldCharType="end"/>
        </w:r>
      </w:hyperlink>
    </w:p>
    <w:p w14:paraId="61E3DC16" w14:textId="77777777" w:rsidR="002B424F" w:rsidRDefault="00431AF8">
      <w:pPr>
        <w:pStyle w:val="20"/>
        <w:rPr>
          <w:rFonts w:asciiTheme="minorHAnsi" w:eastAsiaTheme="minorEastAsia" w:hAnsiTheme="minorHAnsi" w:cstheme="minorBidi"/>
          <w:noProof/>
          <w:snapToGrid/>
          <w:kern w:val="0"/>
          <w:sz w:val="22"/>
          <w:szCs w:val="22"/>
        </w:rPr>
      </w:pPr>
      <w:hyperlink w:anchor="_Toc445130930" w:history="1">
        <w:r w:rsidR="002B424F" w:rsidRPr="00C974CF">
          <w:rPr>
            <w:rStyle w:val="afffff2"/>
            <w:noProof/>
          </w:rPr>
          <w:t>IP Multicast Routing Overview</w:t>
        </w:r>
        <w:r w:rsidR="002B424F">
          <w:rPr>
            <w:noProof/>
            <w:webHidden/>
          </w:rPr>
          <w:tab/>
        </w:r>
        <w:r w:rsidR="002B424F">
          <w:rPr>
            <w:noProof/>
            <w:webHidden/>
          </w:rPr>
          <w:fldChar w:fldCharType="begin"/>
        </w:r>
        <w:r w:rsidR="002B424F">
          <w:rPr>
            <w:noProof/>
            <w:webHidden/>
          </w:rPr>
          <w:instrText xml:space="preserve"> PAGEREF _Toc445130930 \h </w:instrText>
        </w:r>
        <w:r w:rsidR="002B424F">
          <w:rPr>
            <w:noProof/>
            <w:webHidden/>
          </w:rPr>
        </w:r>
        <w:r w:rsidR="002B424F">
          <w:rPr>
            <w:noProof/>
            <w:webHidden/>
          </w:rPr>
          <w:fldChar w:fldCharType="separate"/>
        </w:r>
        <w:r w:rsidR="002B424F">
          <w:rPr>
            <w:noProof/>
            <w:webHidden/>
          </w:rPr>
          <w:t>198</w:t>
        </w:r>
        <w:r w:rsidR="002B424F">
          <w:rPr>
            <w:noProof/>
            <w:webHidden/>
          </w:rPr>
          <w:fldChar w:fldCharType="end"/>
        </w:r>
      </w:hyperlink>
    </w:p>
    <w:p w14:paraId="7D7F13A0" w14:textId="77777777" w:rsidR="002B424F" w:rsidRDefault="00431AF8">
      <w:pPr>
        <w:pStyle w:val="20"/>
        <w:rPr>
          <w:rFonts w:asciiTheme="minorHAnsi" w:eastAsiaTheme="minorEastAsia" w:hAnsiTheme="minorHAnsi" w:cstheme="minorBidi"/>
          <w:noProof/>
          <w:snapToGrid/>
          <w:kern w:val="0"/>
          <w:sz w:val="22"/>
          <w:szCs w:val="22"/>
        </w:rPr>
      </w:pPr>
      <w:hyperlink w:anchor="_Toc445130931" w:history="1">
        <w:r w:rsidR="002B424F" w:rsidRPr="00C974CF">
          <w:rPr>
            <w:rStyle w:val="afffff2"/>
            <w:noProof/>
          </w:rPr>
          <w:t>IGMP Overview</w:t>
        </w:r>
        <w:r w:rsidR="002B424F">
          <w:rPr>
            <w:noProof/>
            <w:webHidden/>
          </w:rPr>
          <w:tab/>
        </w:r>
        <w:r w:rsidR="002B424F">
          <w:rPr>
            <w:noProof/>
            <w:webHidden/>
          </w:rPr>
          <w:fldChar w:fldCharType="begin"/>
        </w:r>
        <w:r w:rsidR="002B424F">
          <w:rPr>
            <w:noProof/>
            <w:webHidden/>
          </w:rPr>
          <w:instrText xml:space="preserve"> PAGEREF _Toc445130931 \h </w:instrText>
        </w:r>
        <w:r w:rsidR="002B424F">
          <w:rPr>
            <w:noProof/>
            <w:webHidden/>
          </w:rPr>
        </w:r>
        <w:r w:rsidR="002B424F">
          <w:rPr>
            <w:noProof/>
            <w:webHidden/>
          </w:rPr>
          <w:fldChar w:fldCharType="separate"/>
        </w:r>
        <w:r w:rsidR="002B424F">
          <w:rPr>
            <w:noProof/>
            <w:webHidden/>
          </w:rPr>
          <w:t>199</w:t>
        </w:r>
        <w:r w:rsidR="002B424F">
          <w:rPr>
            <w:noProof/>
            <w:webHidden/>
          </w:rPr>
          <w:fldChar w:fldCharType="end"/>
        </w:r>
      </w:hyperlink>
    </w:p>
    <w:p w14:paraId="0F20E6F3" w14:textId="77777777" w:rsidR="002B424F" w:rsidRDefault="00431AF8">
      <w:pPr>
        <w:pStyle w:val="20"/>
        <w:rPr>
          <w:rFonts w:asciiTheme="minorHAnsi" w:eastAsiaTheme="minorEastAsia" w:hAnsiTheme="minorHAnsi" w:cstheme="minorBidi"/>
          <w:noProof/>
          <w:snapToGrid/>
          <w:kern w:val="0"/>
          <w:sz w:val="22"/>
          <w:szCs w:val="22"/>
        </w:rPr>
      </w:pPr>
      <w:hyperlink w:anchor="_Toc445130932" w:history="1">
        <w:r w:rsidR="002B424F" w:rsidRPr="00C974CF">
          <w:rPr>
            <w:rStyle w:val="afffff2"/>
            <w:noProof/>
          </w:rPr>
          <w:t>PIM-SM Overview</w:t>
        </w:r>
        <w:r w:rsidR="002B424F">
          <w:rPr>
            <w:noProof/>
            <w:webHidden/>
          </w:rPr>
          <w:tab/>
        </w:r>
        <w:r w:rsidR="002B424F">
          <w:rPr>
            <w:noProof/>
            <w:webHidden/>
          </w:rPr>
          <w:fldChar w:fldCharType="begin"/>
        </w:r>
        <w:r w:rsidR="002B424F">
          <w:rPr>
            <w:noProof/>
            <w:webHidden/>
          </w:rPr>
          <w:instrText xml:space="preserve"> PAGEREF _Toc445130932 \h </w:instrText>
        </w:r>
        <w:r w:rsidR="002B424F">
          <w:rPr>
            <w:noProof/>
            <w:webHidden/>
          </w:rPr>
        </w:r>
        <w:r w:rsidR="002B424F">
          <w:rPr>
            <w:noProof/>
            <w:webHidden/>
          </w:rPr>
          <w:fldChar w:fldCharType="separate"/>
        </w:r>
        <w:r w:rsidR="002B424F">
          <w:rPr>
            <w:noProof/>
            <w:webHidden/>
          </w:rPr>
          <w:t>200</w:t>
        </w:r>
        <w:r w:rsidR="002B424F">
          <w:rPr>
            <w:noProof/>
            <w:webHidden/>
          </w:rPr>
          <w:fldChar w:fldCharType="end"/>
        </w:r>
      </w:hyperlink>
    </w:p>
    <w:p w14:paraId="7C48BBA2" w14:textId="77777777" w:rsidR="002B424F" w:rsidRDefault="00431AF8">
      <w:pPr>
        <w:pStyle w:val="20"/>
        <w:rPr>
          <w:rFonts w:asciiTheme="minorHAnsi" w:eastAsiaTheme="minorEastAsia" w:hAnsiTheme="minorHAnsi" w:cstheme="minorBidi"/>
          <w:noProof/>
          <w:snapToGrid/>
          <w:kern w:val="0"/>
          <w:sz w:val="22"/>
          <w:szCs w:val="22"/>
        </w:rPr>
      </w:pPr>
      <w:hyperlink w:anchor="_Toc445130933" w:history="1">
        <w:r w:rsidR="002B424F" w:rsidRPr="00C974CF">
          <w:rPr>
            <w:rStyle w:val="afffff2"/>
            <w:noProof/>
          </w:rPr>
          <w:t>IP Multicast Routing Configuration</w:t>
        </w:r>
        <w:r w:rsidR="002B424F">
          <w:rPr>
            <w:noProof/>
            <w:webHidden/>
          </w:rPr>
          <w:tab/>
        </w:r>
        <w:r w:rsidR="002B424F">
          <w:rPr>
            <w:noProof/>
            <w:webHidden/>
          </w:rPr>
          <w:fldChar w:fldCharType="begin"/>
        </w:r>
        <w:r w:rsidR="002B424F">
          <w:rPr>
            <w:noProof/>
            <w:webHidden/>
          </w:rPr>
          <w:instrText xml:space="preserve"> PAGEREF _Toc445130933 \h </w:instrText>
        </w:r>
        <w:r w:rsidR="002B424F">
          <w:rPr>
            <w:noProof/>
            <w:webHidden/>
          </w:rPr>
        </w:r>
        <w:r w:rsidR="002B424F">
          <w:rPr>
            <w:noProof/>
            <w:webHidden/>
          </w:rPr>
          <w:fldChar w:fldCharType="separate"/>
        </w:r>
        <w:r w:rsidR="002B424F">
          <w:rPr>
            <w:noProof/>
            <w:webHidden/>
          </w:rPr>
          <w:t>201</w:t>
        </w:r>
        <w:r w:rsidR="002B424F">
          <w:rPr>
            <w:noProof/>
            <w:webHidden/>
          </w:rPr>
          <w:fldChar w:fldCharType="end"/>
        </w:r>
      </w:hyperlink>
    </w:p>
    <w:p w14:paraId="0D53415F" w14:textId="77777777" w:rsidR="002B424F" w:rsidRDefault="00431AF8">
      <w:pPr>
        <w:pStyle w:val="30"/>
        <w:rPr>
          <w:rFonts w:asciiTheme="minorHAnsi" w:eastAsiaTheme="minorEastAsia" w:hAnsiTheme="minorHAnsi" w:cstheme="minorBidi"/>
          <w:snapToGrid/>
          <w:kern w:val="0"/>
          <w:sz w:val="22"/>
          <w:szCs w:val="22"/>
        </w:rPr>
      </w:pPr>
      <w:hyperlink w:anchor="_Toc445130934" w:history="1">
        <w:r w:rsidR="002B424F" w:rsidRPr="00C974CF">
          <w:rPr>
            <w:rStyle w:val="afffff2"/>
          </w:rPr>
          <w:t>Enable IP Multicast Routing</w:t>
        </w:r>
        <w:r w:rsidR="002B424F">
          <w:rPr>
            <w:webHidden/>
          </w:rPr>
          <w:tab/>
        </w:r>
        <w:r w:rsidR="002B424F">
          <w:rPr>
            <w:webHidden/>
          </w:rPr>
          <w:fldChar w:fldCharType="begin"/>
        </w:r>
        <w:r w:rsidR="002B424F">
          <w:rPr>
            <w:webHidden/>
          </w:rPr>
          <w:instrText xml:space="preserve"> PAGEREF _Toc445130934 \h </w:instrText>
        </w:r>
        <w:r w:rsidR="002B424F">
          <w:rPr>
            <w:webHidden/>
          </w:rPr>
        </w:r>
        <w:r w:rsidR="002B424F">
          <w:rPr>
            <w:webHidden/>
          </w:rPr>
          <w:fldChar w:fldCharType="separate"/>
        </w:r>
        <w:r w:rsidR="002B424F">
          <w:rPr>
            <w:webHidden/>
          </w:rPr>
          <w:t>201</w:t>
        </w:r>
        <w:r w:rsidR="002B424F">
          <w:rPr>
            <w:webHidden/>
          </w:rPr>
          <w:fldChar w:fldCharType="end"/>
        </w:r>
      </w:hyperlink>
    </w:p>
    <w:p w14:paraId="4DFF9561" w14:textId="77777777" w:rsidR="002B424F" w:rsidRDefault="00431AF8">
      <w:pPr>
        <w:pStyle w:val="30"/>
        <w:rPr>
          <w:rFonts w:asciiTheme="minorHAnsi" w:eastAsiaTheme="minorEastAsia" w:hAnsiTheme="minorHAnsi" w:cstheme="minorBidi"/>
          <w:snapToGrid/>
          <w:kern w:val="0"/>
          <w:sz w:val="22"/>
          <w:szCs w:val="22"/>
        </w:rPr>
      </w:pPr>
      <w:hyperlink w:anchor="_Toc445130935" w:history="1">
        <w:r w:rsidR="002B424F" w:rsidRPr="00C974CF">
          <w:rPr>
            <w:rStyle w:val="afffff2"/>
          </w:rPr>
          <w:t>Enable IGMP and PIM on an interface</w:t>
        </w:r>
        <w:r w:rsidR="002B424F">
          <w:rPr>
            <w:webHidden/>
          </w:rPr>
          <w:tab/>
        </w:r>
        <w:r w:rsidR="002B424F">
          <w:rPr>
            <w:webHidden/>
          </w:rPr>
          <w:fldChar w:fldCharType="begin"/>
        </w:r>
        <w:r w:rsidR="002B424F">
          <w:rPr>
            <w:webHidden/>
          </w:rPr>
          <w:instrText xml:space="preserve"> PAGEREF _Toc445130935 \h </w:instrText>
        </w:r>
        <w:r w:rsidR="002B424F">
          <w:rPr>
            <w:webHidden/>
          </w:rPr>
        </w:r>
        <w:r w:rsidR="002B424F">
          <w:rPr>
            <w:webHidden/>
          </w:rPr>
          <w:fldChar w:fldCharType="separate"/>
        </w:r>
        <w:r w:rsidR="002B424F">
          <w:rPr>
            <w:webHidden/>
          </w:rPr>
          <w:t>201</w:t>
        </w:r>
        <w:r w:rsidR="002B424F">
          <w:rPr>
            <w:webHidden/>
          </w:rPr>
          <w:fldChar w:fldCharType="end"/>
        </w:r>
      </w:hyperlink>
    </w:p>
    <w:p w14:paraId="61128919" w14:textId="77777777" w:rsidR="002B424F" w:rsidRDefault="00431AF8">
      <w:pPr>
        <w:pStyle w:val="30"/>
        <w:rPr>
          <w:rFonts w:asciiTheme="minorHAnsi" w:eastAsiaTheme="minorEastAsia" w:hAnsiTheme="minorHAnsi" w:cstheme="minorBidi"/>
          <w:snapToGrid/>
          <w:kern w:val="0"/>
          <w:sz w:val="22"/>
          <w:szCs w:val="22"/>
        </w:rPr>
      </w:pPr>
      <w:hyperlink w:anchor="_Toc445130936" w:history="1">
        <w:r w:rsidR="002B424F" w:rsidRPr="00C974CF">
          <w:rPr>
            <w:rStyle w:val="afffff2"/>
          </w:rPr>
          <w:t>Configure Multicast Functionality</w:t>
        </w:r>
        <w:r w:rsidR="002B424F">
          <w:rPr>
            <w:webHidden/>
          </w:rPr>
          <w:tab/>
        </w:r>
        <w:r w:rsidR="002B424F">
          <w:rPr>
            <w:webHidden/>
          </w:rPr>
          <w:fldChar w:fldCharType="begin"/>
        </w:r>
        <w:r w:rsidR="002B424F">
          <w:rPr>
            <w:webHidden/>
          </w:rPr>
          <w:instrText xml:space="preserve"> PAGEREF _Toc445130936 \h </w:instrText>
        </w:r>
        <w:r w:rsidR="002B424F">
          <w:rPr>
            <w:webHidden/>
          </w:rPr>
        </w:r>
        <w:r w:rsidR="002B424F">
          <w:rPr>
            <w:webHidden/>
          </w:rPr>
          <w:fldChar w:fldCharType="separate"/>
        </w:r>
        <w:r w:rsidR="002B424F">
          <w:rPr>
            <w:webHidden/>
          </w:rPr>
          <w:t>201</w:t>
        </w:r>
        <w:r w:rsidR="002B424F">
          <w:rPr>
            <w:webHidden/>
          </w:rPr>
          <w:fldChar w:fldCharType="end"/>
        </w:r>
      </w:hyperlink>
    </w:p>
    <w:p w14:paraId="1F225C46" w14:textId="77777777" w:rsidR="002B424F" w:rsidRDefault="00431AF8">
      <w:pPr>
        <w:pStyle w:val="30"/>
        <w:rPr>
          <w:rFonts w:asciiTheme="minorHAnsi" w:eastAsiaTheme="minorEastAsia" w:hAnsiTheme="minorHAnsi" w:cstheme="minorBidi"/>
          <w:snapToGrid/>
          <w:kern w:val="0"/>
          <w:sz w:val="22"/>
          <w:szCs w:val="22"/>
        </w:rPr>
      </w:pPr>
      <w:hyperlink w:anchor="_Toc445130937" w:history="1">
        <w:r w:rsidR="002B424F" w:rsidRPr="00C974CF">
          <w:rPr>
            <w:rStyle w:val="afffff2"/>
          </w:rPr>
          <w:t>Configure IGMP Functionality</w:t>
        </w:r>
        <w:r w:rsidR="002B424F">
          <w:rPr>
            <w:webHidden/>
          </w:rPr>
          <w:tab/>
        </w:r>
        <w:r w:rsidR="002B424F">
          <w:rPr>
            <w:webHidden/>
          </w:rPr>
          <w:fldChar w:fldCharType="begin"/>
        </w:r>
        <w:r w:rsidR="002B424F">
          <w:rPr>
            <w:webHidden/>
          </w:rPr>
          <w:instrText xml:space="preserve"> PAGEREF _Toc445130937 \h </w:instrText>
        </w:r>
        <w:r w:rsidR="002B424F">
          <w:rPr>
            <w:webHidden/>
          </w:rPr>
        </w:r>
        <w:r w:rsidR="002B424F">
          <w:rPr>
            <w:webHidden/>
          </w:rPr>
          <w:fldChar w:fldCharType="separate"/>
        </w:r>
        <w:r w:rsidR="002B424F">
          <w:rPr>
            <w:webHidden/>
          </w:rPr>
          <w:t>204</w:t>
        </w:r>
        <w:r w:rsidR="002B424F">
          <w:rPr>
            <w:webHidden/>
          </w:rPr>
          <w:fldChar w:fldCharType="end"/>
        </w:r>
      </w:hyperlink>
    </w:p>
    <w:p w14:paraId="043ABB41" w14:textId="77777777" w:rsidR="002B424F" w:rsidRDefault="00431AF8">
      <w:pPr>
        <w:pStyle w:val="30"/>
        <w:rPr>
          <w:rFonts w:asciiTheme="minorHAnsi" w:eastAsiaTheme="minorEastAsia" w:hAnsiTheme="minorHAnsi" w:cstheme="minorBidi"/>
          <w:snapToGrid/>
          <w:kern w:val="0"/>
          <w:sz w:val="22"/>
          <w:szCs w:val="22"/>
        </w:rPr>
      </w:pPr>
      <w:hyperlink w:anchor="_Toc445130938" w:history="1">
        <w:r w:rsidR="002B424F" w:rsidRPr="00C974CF">
          <w:rPr>
            <w:rStyle w:val="afffff2"/>
          </w:rPr>
          <w:t>Configure PIM-SM Functionality</w:t>
        </w:r>
        <w:r w:rsidR="002B424F">
          <w:rPr>
            <w:webHidden/>
          </w:rPr>
          <w:tab/>
        </w:r>
        <w:r w:rsidR="002B424F">
          <w:rPr>
            <w:webHidden/>
          </w:rPr>
          <w:fldChar w:fldCharType="begin"/>
        </w:r>
        <w:r w:rsidR="002B424F">
          <w:rPr>
            <w:webHidden/>
          </w:rPr>
          <w:instrText xml:space="preserve"> PAGEREF _Toc445130938 \h </w:instrText>
        </w:r>
        <w:r w:rsidR="002B424F">
          <w:rPr>
            <w:webHidden/>
          </w:rPr>
        </w:r>
        <w:r w:rsidR="002B424F">
          <w:rPr>
            <w:webHidden/>
          </w:rPr>
          <w:fldChar w:fldCharType="separate"/>
        </w:r>
        <w:r w:rsidR="002B424F">
          <w:rPr>
            <w:webHidden/>
          </w:rPr>
          <w:t>213</w:t>
        </w:r>
        <w:r w:rsidR="002B424F">
          <w:rPr>
            <w:webHidden/>
          </w:rPr>
          <w:fldChar w:fldCharType="end"/>
        </w:r>
      </w:hyperlink>
    </w:p>
    <w:p w14:paraId="5C2E6D93" w14:textId="77777777" w:rsidR="002B424F" w:rsidRDefault="00431AF8">
      <w:pPr>
        <w:pStyle w:val="30"/>
        <w:rPr>
          <w:rFonts w:asciiTheme="minorHAnsi" w:eastAsiaTheme="minorEastAsia" w:hAnsiTheme="minorHAnsi" w:cstheme="minorBidi"/>
          <w:snapToGrid/>
          <w:kern w:val="0"/>
          <w:sz w:val="22"/>
          <w:szCs w:val="22"/>
        </w:rPr>
      </w:pPr>
      <w:hyperlink w:anchor="_Toc445130939" w:history="1">
        <w:r w:rsidR="002B424F" w:rsidRPr="00C974CF">
          <w:rPr>
            <w:rStyle w:val="afffff2"/>
          </w:rPr>
          <w:t>Display System and Network Statistics</w:t>
        </w:r>
        <w:r w:rsidR="002B424F">
          <w:rPr>
            <w:webHidden/>
          </w:rPr>
          <w:tab/>
        </w:r>
        <w:r w:rsidR="002B424F">
          <w:rPr>
            <w:webHidden/>
          </w:rPr>
          <w:fldChar w:fldCharType="begin"/>
        </w:r>
        <w:r w:rsidR="002B424F">
          <w:rPr>
            <w:webHidden/>
          </w:rPr>
          <w:instrText xml:space="preserve"> PAGEREF _Toc445130939 \h </w:instrText>
        </w:r>
        <w:r w:rsidR="002B424F">
          <w:rPr>
            <w:webHidden/>
          </w:rPr>
        </w:r>
        <w:r w:rsidR="002B424F">
          <w:rPr>
            <w:webHidden/>
          </w:rPr>
          <w:fldChar w:fldCharType="separate"/>
        </w:r>
        <w:r w:rsidR="002B424F">
          <w:rPr>
            <w:webHidden/>
          </w:rPr>
          <w:t>220</w:t>
        </w:r>
        <w:r w:rsidR="002B424F">
          <w:rPr>
            <w:webHidden/>
          </w:rPr>
          <w:fldChar w:fldCharType="end"/>
        </w:r>
      </w:hyperlink>
    </w:p>
    <w:p w14:paraId="7C2E8CBF"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940" w:history="1">
        <w:r w:rsidR="002B424F" w:rsidRPr="00C974CF">
          <w:rPr>
            <w:rStyle w:val="afffff2"/>
            <w:noProof/>
            <w14:scene3d>
              <w14:camera w14:prst="orthographicFront"/>
              <w14:lightRig w14:rig="threePt" w14:dir="t">
                <w14:rot w14:lat="0" w14:lon="0" w14:rev="0"/>
              </w14:lightRig>
            </w14:scene3d>
          </w:rPr>
          <w:t>Chapter 12.</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Statistics Monitoring</w:t>
        </w:r>
        <w:r w:rsidR="002B424F">
          <w:rPr>
            <w:noProof/>
            <w:webHidden/>
          </w:rPr>
          <w:tab/>
        </w:r>
        <w:r w:rsidR="002B424F">
          <w:rPr>
            <w:noProof/>
            <w:webHidden/>
          </w:rPr>
          <w:fldChar w:fldCharType="begin"/>
        </w:r>
        <w:r w:rsidR="002B424F">
          <w:rPr>
            <w:noProof/>
            <w:webHidden/>
          </w:rPr>
          <w:instrText xml:space="preserve"> PAGEREF _Toc445130940 \h </w:instrText>
        </w:r>
        <w:r w:rsidR="002B424F">
          <w:rPr>
            <w:noProof/>
            <w:webHidden/>
          </w:rPr>
        </w:r>
        <w:r w:rsidR="002B424F">
          <w:rPr>
            <w:noProof/>
            <w:webHidden/>
          </w:rPr>
          <w:fldChar w:fldCharType="separate"/>
        </w:r>
        <w:r w:rsidR="002B424F">
          <w:rPr>
            <w:noProof/>
            <w:webHidden/>
          </w:rPr>
          <w:t>222</w:t>
        </w:r>
        <w:r w:rsidR="002B424F">
          <w:rPr>
            <w:noProof/>
            <w:webHidden/>
          </w:rPr>
          <w:fldChar w:fldCharType="end"/>
        </w:r>
      </w:hyperlink>
    </w:p>
    <w:p w14:paraId="20DA6E41" w14:textId="77777777" w:rsidR="002B424F" w:rsidRDefault="00431AF8">
      <w:pPr>
        <w:pStyle w:val="20"/>
        <w:rPr>
          <w:rFonts w:asciiTheme="minorHAnsi" w:eastAsiaTheme="minorEastAsia" w:hAnsiTheme="minorHAnsi" w:cstheme="minorBidi"/>
          <w:noProof/>
          <w:snapToGrid/>
          <w:kern w:val="0"/>
          <w:sz w:val="22"/>
          <w:szCs w:val="22"/>
        </w:rPr>
      </w:pPr>
      <w:hyperlink w:anchor="_Toc445130941" w:history="1">
        <w:r w:rsidR="002B424F" w:rsidRPr="00C974CF">
          <w:rPr>
            <w:rStyle w:val="afffff2"/>
            <w:noProof/>
          </w:rPr>
          <w:t>Status Monitoring</w:t>
        </w:r>
        <w:r w:rsidR="002B424F">
          <w:rPr>
            <w:noProof/>
            <w:webHidden/>
          </w:rPr>
          <w:tab/>
        </w:r>
        <w:r w:rsidR="002B424F">
          <w:rPr>
            <w:noProof/>
            <w:webHidden/>
          </w:rPr>
          <w:fldChar w:fldCharType="begin"/>
        </w:r>
        <w:r w:rsidR="002B424F">
          <w:rPr>
            <w:noProof/>
            <w:webHidden/>
          </w:rPr>
          <w:instrText xml:space="preserve"> PAGEREF _Toc445130941 \h </w:instrText>
        </w:r>
        <w:r w:rsidR="002B424F">
          <w:rPr>
            <w:noProof/>
            <w:webHidden/>
          </w:rPr>
        </w:r>
        <w:r w:rsidR="002B424F">
          <w:rPr>
            <w:noProof/>
            <w:webHidden/>
          </w:rPr>
          <w:fldChar w:fldCharType="separate"/>
        </w:r>
        <w:r w:rsidR="002B424F">
          <w:rPr>
            <w:noProof/>
            <w:webHidden/>
          </w:rPr>
          <w:t>223</w:t>
        </w:r>
        <w:r w:rsidR="002B424F">
          <w:rPr>
            <w:noProof/>
            <w:webHidden/>
          </w:rPr>
          <w:fldChar w:fldCharType="end"/>
        </w:r>
      </w:hyperlink>
    </w:p>
    <w:p w14:paraId="76C4789F" w14:textId="77777777" w:rsidR="002B424F" w:rsidRDefault="00431AF8">
      <w:pPr>
        <w:pStyle w:val="20"/>
        <w:rPr>
          <w:rFonts w:asciiTheme="minorHAnsi" w:eastAsiaTheme="minorEastAsia" w:hAnsiTheme="minorHAnsi" w:cstheme="minorBidi"/>
          <w:noProof/>
          <w:snapToGrid/>
          <w:kern w:val="0"/>
          <w:sz w:val="22"/>
          <w:szCs w:val="22"/>
        </w:rPr>
      </w:pPr>
      <w:hyperlink w:anchor="_Toc445130942" w:history="1">
        <w:r w:rsidR="002B424F" w:rsidRPr="00C974CF">
          <w:rPr>
            <w:rStyle w:val="afffff2"/>
            <w:noProof/>
          </w:rPr>
          <w:t>System Threshold Configuration</w:t>
        </w:r>
        <w:r w:rsidR="002B424F">
          <w:rPr>
            <w:noProof/>
            <w:webHidden/>
          </w:rPr>
          <w:tab/>
        </w:r>
        <w:r w:rsidR="002B424F">
          <w:rPr>
            <w:noProof/>
            <w:webHidden/>
          </w:rPr>
          <w:fldChar w:fldCharType="begin"/>
        </w:r>
        <w:r w:rsidR="002B424F">
          <w:rPr>
            <w:noProof/>
            <w:webHidden/>
          </w:rPr>
          <w:instrText xml:space="preserve"> PAGEREF _Toc445130942 \h </w:instrText>
        </w:r>
        <w:r w:rsidR="002B424F">
          <w:rPr>
            <w:noProof/>
            <w:webHidden/>
          </w:rPr>
        </w:r>
        <w:r w:rsidR="002B424F">
          <w:rPr>
            <w:noProof/>
            <w:webHidden/>
          </w:rPr>
          <w:fldChar w:fldCharType="separate"/>
        </w:r>
        <w:r w:rsidR="002B424F">
          <w:rPr>
            <w:noProof/>
            <w:webHidden/>
          </w:rPr>
          <w:t>224</w:t>
        </w:r>
        <w:r w:rsidR="002B424F">
          <w:rPr>
            <w:noProof/>
            <w:webHidden/>
          </w:rPr>
          <w:fldChar w:fldCharType="end"/>
        </w:r>
      </w:hyperlink>
    </w:p>
    <w:p w14:paraId="6A5450C3" w14:textId="77777777" w:rsidR="002B424F" w:rsidRDefault="00431AF8">
      <w:pPr>
        <w:pStyle w:val="30"/>
        <w:rPr>
          <w:rFonts w:asciiTheme="minorHAnsi" w:eastAsiaTheme="minorEastAsia" w:hAnsiTheme="minorHAnsi" w:cstheme="minorBidi"/>
          <w:snapToGrid/>
          <w:kern w:val="0"/>
          <w:sz w:val="22"/>
          <w:szCs w:val="22"/>
        </w:rPr>
      </w:pPr>
      <w:hyperlink w:anchor="_Toc445130943" w:history="1">
        <w:r w:rsidR="002B424F" w:rsidRPr="00C974CF">
          <w:rPr>
            <w:rStyle w:val="afffff2"/>
          </w:rPr>
          <w:t>Temperature Configuration</w:t>
        </w:r>
        <w:r w:rsidR="002B424F">
          <w:rPr>
            <w:webHidden/>
          </w:rPr>
          <w:tab/>
        </w:r>
        <w:r w:rsidR="002B424F">
          <w:rPr>
            <w:webHidden/>
          </w:rPr>
          <w:fldChar w:fldCharType="begin"/>
        </w:r>
        <w:r w:rsidR="002B424F">
          <w:rPr>
            <w:webHidden/>
          </w:rPr>
          <w:instrText xml:space="preserve"> PAGEREF _Toc445130943 \h </w:instrText>
        </w:r>
        <w:r w:rsidR="002B424F">
          <w:rPr>
            <w:webHidden/>
          </w:rPr>
        </w:r>
        <w:r w:rsidR="002B424F">
          <w:rPr>
            <w:webHidden/>
          </w:rPr>
          <w:fldChar w:fldCharType="separate"/>
        </w:r>
        <w:r w:rsidR="002B424F">
          <w:rPr>
            <w:webHidden/>
          </w:rPr>
          <w:t>224</w:t>
        </w:r>
        <w:r w:rsidR="002B424F">
          <w:rPr>
            <w:webHidden/>
          </w:rPr>
          <w:fldChar w:fldCharType="end"/>
        </w:r>
      </w:hyperlink>
    </w:p>
    <w:p w14:paraId="3FAB4359" w14:textId="77777777" w:rsidR="002B424F" w:rsidRDefault="00431AF8">
      <w:pPr>
        <w:pStyle w:val="30"/>
        <w:rPr>
          <w:rFonts w:asciiTheme="minorHAnsi" w:eastAsiaTheme="minorEastAsia" w:hAnsiTheme="minorHAnsi" w:cstheme="minorBidi"/>
          <w:snapToGrid/>
          <w:kern w:val="0"/>
          <w:sz w:val="22"/>
          <w:szCs w:val="22"/>
        </w:rPr>
      </w:pPr>
      <w:hyperlink w:anchor="_Toc445130944" w:history="1">
        <w:r w:rsidR="002B424F" w:rsidRPr="00C974CF">
          <w:rPr>
            <w:rStyle w:val="afffff2"/>
          </w:rPr>
          <w:t>CPU Usage Configuration</w:t>
        </w:r>
        <w:r w:rsidR="002B424F">
          <w:rPr>
            <w:webHidden/>
          </w:rPr>
          <w:tab/>
        </w:r>
        <w:r w:rsidR="002B424F">
          <w:rPr>
            <w:webHidden/>
          </w:rPr>
          <w:fldChar w:fldCharType="begin"/>
        </w:r>
        <w:r w:rsidR="002B424F">
          <w:rPr>
            <w:webHidden/>
          </w:rPr>
          <w:instrText xml:space="preserve"> PAGEREF _Toc445130944 \h </w:instrText>
        </w:r>
        <w:r w:rsidR="002B424F">
          <w:rPr>
            <w:webHidden/>
          </w:rPr>
        </w:r>
        <w:r w:rsidR="002B424F">
          <w:rPr>
            <w:webHidden/>
          </w:rPr>
          <w:fldChar w:fldCharType="separate"/>
        </w:r>
        <w:r w:rsidR="002B424F">
          <w:rPr>
            <w:webHidden/>
          </w:rPr>
          <w:t>224</w:t>
        </w:r>
        <w:r w:rsidR="002B424F">
          <w:rPr>
            <w:webHidden/>
          </w:rPr>
          <w:fldChar w:fldCharType="end"/>
        </w:r>
      </w:hyperlink>
    </w:p>
    <w:p w14:paraId="28438680" w14:textId="77777777" w:rsidR="002B424F" w:rsidRDefault="00431AF8">
      <w:pPr>
        <w:pStyle w:val="30"/>
        <w:rPr>
          <w:rFonts w:asciiTheme="minorHAnsi" w:eastAsiaTheme="minorEastAsia" w:hAnsiTheme="minorHAnsi" w:cstheme="minorBidi"/>
          <w:snapToGrid/>
          <w:kern w:val="0"/>
          <w:sz w:val="22"/>
          <w:szCs w:val="22"/>
        </w:rPr>
      </w:pPr>
      <w:hyperlink w:anchor="_Toc445130945" w:history="1">
        <w:r w:rsidR="002B424F" w:rsidRPr="00C974CF">
          <w:rPr>
            <w:rStyle w:val="afffff2"/>
          </w:rPr>
          <w:t>Memory Usage Configuration</w:t>
        </w:r>
        <w:r w:rsidR="002B424F">
          <w:rPr>
            <w:webHidden/>
          </w:rPr>
          <w:tab/>
        </w:r>
        <w:r w:rsidR="002B424F">
          <w:rPr>
            <w:webHidden/>
          </w:rPr>
          <w:fldChar w:fldCharType="begin"/>
        </w:r>
        <w:r w:rsidR="002B424F">
          <w:rPr>
            <w:webHidden/>
          </w:rPr>
          <w:instrText xml:space="preserve"> PAGEREF _Toc445130945 \h </w:instrText>
        </w:r>
        <w:r w:rsidR="002B424F">
          <w:rPr>
            <w:webHidden/>
          </w:rPr>
        </w:r>
        <w:r w:rsidR="002B424F">
          <w:rPr>
            <w:webHidden/>
          </w:rPr>
          <w:fldChar w:fldCharType="separate"/>
        </w:r>
        <w:r w:rsidR="002B424F">
          <w:rPr>
            <w:webHidden/>
          </w:rPr>
          <w:t>224</w:t>
        </w:r>
        <w:r w:rsidR="002B424F">
          <w:rPr>
            <w:webHidden/>
          </w:rPr>
          <w:fldChar w:fldCharType="end"/>
        </w:r>
      </w:hyperlink>
    </w:p>
    <w:p w14:paraId="418B95D2" w14:textId="77777777" w:rsidR="002B424F" w:rsidRDefault="00431AF8">
      <w:pPr>
        <w:pStyle w:val="30"/>
        <w:rPr>
          <w:rFonts w:asciiTheme="minorHAnsi" w:eastAsiaTheme="minorEastAsia" w:hAnsiTheme="minorHAnsi" w:cstheme="minorBidi"/>
          <w:snapToGrid/>
          <w:kern w:val="0"/>
          <w:sz w:val="22"/>
          <w:szCs w:val="22"/>
        </w:rPr>
      </w:pPr>
      <w:hyperlink w:anchor="_Toc445130946" w:history="1">
        <w:r w:rsidR="002B424F" w:rsidRPr="00C974CF">
          <w:rPr>
            <w:rStyle w:val="afffff2"/>
          </w:rPr>
          <w:t>Application Memory Usage Display</w:t>
        </w:r>
        <w:r w:rsidR="002B424F">
          <w:rPr>
            <w:webHidden/>
          </w:rPr>
          <w:tab/>
        </w:r>
        <w:r w:rsidR="002B424F">
          <w:rPr>
            <w:webHidden/>
          </w:rPr>
          <w:fldChar w:fldCharType="begin"/>
        </w:r>
        <w:r w:rsidR="002B424F">
          <w:rPr>
            <w:webHidden/>
          </w:rPr>
          <w:instrText xml:space="preserve"> PAGEREF _Toc445130946 \h </w:instrText>
        </w:r>
        <w:r w:rsidR="002B424F">
          <w:rPr>
            <w:webHidden/>
          </w:rPr>
        </w:r>
        <w:r w:rsidR="002B424F">
          <w:rPr>
            <w:webHidden/>
          </w:rPr>
          <w:fldChar w:fldCharType="separate"/>
        </w:r>
        <w:r w:rsidR="002B424F">
          <w:rPr>
            <w:webHidden/>
          </w:rPr>
          <w:t>225</w:t>
        </w:r>
        <w:r w:rsidR="002B424F">
          <w:rPr>
            <w:webHidden/>
          </w:rPr>
          <w:fldChar w:fldCharType="end"/>
        </w:r>
      </w:hyperlink>
    </w:p>
    <w:p w14:paraId="22FF7168" w14:textId="77777777" w:rsidR="002B424F" w:rsidRDefault="00431AF8">
      <w:pPr>
        <w:pStyle w:val="20"/>
        <w:rPr>
          <w:rFonts w:asciiTheme="minorHAnsi" w:eastAsiaTheme="minorEastAsia" w:hAnsiTheme="minorHAnsi" w:cstheme="minorBidi"/>
          <w:noProof/>
          <w:snapToGrid/>
          <w:kern w:val="0"/>
          <w:sz w:val="22"/>
          <w:szCs w:val="22"/>
        </w:rPr>
      </w:pPr>
      <w:hyperlink w:anchor="_Toc445130947" w:history="1">
        <w:r w:rsidR="002B424F" w:rsidRPr="00C974CF">
          <w:rPr>
            <w:rStyle w:val="afffff2"/>
            <w:noProof/>
          </w:rPr>
          <w:t>Port Statistics</w:t>
        </w:r>
        <w:r w:rsidR="002B424F">
          <w:rPr>
            <w:noProof/>
            <w:webHidden/>
          </w:rPr>
          <w:tab/>
        </w:r>
        <w:r w:rsidR="002B424F">
          <w:rPr>
            <w:noProof/>
            <w:webHidden/>
          </w:rPr>
          <w:fldChar w:fldCharType="begin"/>
        </w:r>
        <w:r w:rsidR="002B424F">
          <w:rPr>
            <w:noProof/>
            <w:webHidden/>
          </w:rPr>
          <w:instrText xml:space="preserve"> PAGEREF _Toc445130947 \h </w:instrText>
        </w:r>
        <w:r w:rsidR="002B424F">
          <w:rPr>
            <w:noProof/>
            <w:webHidden/>
          </w:rPr>
        </w:r>
        <w:r w:rsidR="002B424F">
          <w:rPr>
            <w:noProof/>
            <w:webHidden/>
          </w:rPr>
          <w:fldChar w:fldCharType="separate"/>
        </w:r>
        <w:r w:rsidR="002B424F">
          <w:rPr>
            <w:noProof/>
            <w:webHidden/>
          </w:rPr>
          <w:t>226</w:t>
        </w:r>
        <w:r w:rsidR="002B424F">
          <w:rPr>
            <w:noProof/>
            <w:webHidden/>
          </w:rPr>
          <w:fldChar w:fldCharType="end"/>
        </w:r>
      </w:hyperlink>
    </w:p>
    <w:p w14:paraId="3CAE6DA3" w14:textId="77777777" w:rsidR="002B424F" w:rsidRDefault="00431AF8">
      <w:pPr>
        <w:pStyle w:val="20"/>
        <w:rPr>
          <w:rFonts w:asciiTheme="minorHAnsi" w:eastAsiaTheme="minorEastAsia" w:hAnsiTheme="minorHAnsi" w:cstheme="minorBidi"/>
          <w:noProof/>
          <w:snapToGrid/>
          <w:kern w:val="0"/>
          <w:sz w:val="22"/>
          <w:szCs w:val="22"/>
        </w:rPr>
      </w:pPr>
      <w:hyperlink w:anchor="_Toc445130948" w:history="1">
        <w:r w:rsidR="002B424F" w:rsidRPr="00C974CF">
          <w:rPr>
            <w:rStyle w:val="afffff2"/>
            <w:noProof/>
          </w:rPr>
          <w:t>RMON (Remote MONitoring)</w:t>
        </w:r>
        <w:r w:rsidR="002B424F">
          <w:rPr>
            <w:noProof/>
            <w:webHidden/>
          </w:rPr>
          <w:tab/>
        </w:r>
        <w:r w:rsidR="002B424F">
          <w:rPr>
            <w:noProof/>
            <w:webHidden/>
          </w:rPr>
          <w:fldChar w:fldCharType="begin"/>
        </w:r>
        <w:r w:rsidR="002B424F">
          <w:rPr>
            <w:noProof/>
            <w:webHidden/>
          </w:rPr>
          <w:instrText xml:space="preserve"> PAGEREF _Toc445130948 \h </w:instrText>
        </w:r>
        <w:r w:rsidR="002B424F">
          <w:rPr>
            <w:noProof/>
            <w:webHidden/>
          </w:rPr>
        </w:r>
        <w:r w:rsidR="002B424F">
          <w:rPr>
            <w:noProof/>
            <w:webHidden/>
          </w:rPr>
          <w:fldChar w:fldCharType="separate"/>
        </w:r>
        <w:r w:rsidR="002B424F">
          <w:rPr>
            <w:noProof/>
            <w:webHidden/>
          </w:rPr>
          <w:t>229</w:t>
        </w:r>
        <w:r w:rsidR="002B424F">
          <w:rPr>
            <w:noProof/>
            <w:webHidden/>
          </w:rPr>
          <w:fldChar w:fldCharType="end"/>
        </w:r>
      </w:hyperlink>
    </w:p>
    <w:p w14:paraId="0AB0CB4D" w14:textId="77777777" w:rsidR="002B424F" w:rsidRDefault="00431AF8">
      <w:pPr>
        <w:pStyle w:val="30"/>
        <w:rPr>
          <w:rFonts w:asciiTheme="minorHAnsi" w:eastAsiaTheme="minorEastAsia" w:hAnsiTheme="minorHAnsi" w:cstheme="minorBidi"/>
          <w:snapToGrid/>
          <w:kern w:val="0"/>
          <w:sz w:val="22"/>
          <w:szCs w:val="22"/>
        </w:rPr>
      </w:pPr>
      <w:hyperlink w:anchor="_Toc445130949" w:history="1">
        <w:r w:rsidR="002B424F" w:rsidRPr="00C974CF">
          <w:rPr>
            <w:rStyle w:val="afffff2"/>
          </w:rPr>
          <w:t>RMON Overview</w:t>
        </w:r>
        <w:r w:rsidR="002B424F">
          <w:rPr>
            <w:webHidden/>
          </w:rPr>
          <w:tab/>
        </w:r>
        <w:r w:rsidR="002B424F">
          <w:rPr>
            <w:webHidden/>
          </w:rPr>
          <w:fldChar w:fldCharType="begin"/>
        </w:r>
        <w:r w:rsidR="002B424F">
          <w:rPr>
            <w:webHidden/>
          </w:rPr>
          <w:instrText xml:space="preserve"> PAGEREF _Toc445130949 \h </w:instrText>
        </w:r>
        <w:r w:rsidR="002B424F">
          <w:rPr>
            <w:webHidden/>
          </w:rPr>
        </w:r>
        <w:r w:rsidR="002B424F">
          <w:rPr>
            <w:webHidden/>
          </w:rPr>
          <w:fldChar w:fldCharType="separate"/>
        </w:r>
        <w:r w:rsidR="002B424F">
          <w:rPr>
            <w:webHidden/>
          </w:rPr>
          <w:t>229</w:t>
        </w:r>
        <w:r w:rsidR="002B424F">
          <w:rPr>
            <w:webHidden/>
          </w:rPr>
          <w:fldChar w:fldCharType="end"/>
        </w:r>
      </w:hyperlink>
    </w:p>
    <w:p w14:paraId="3B740E95" w14:textId="77777777" w:rsidR="002B424F" w:rsidRDefault="00431AF8">
      <w:pPr>
        <w:pStyle w:val="30"/>
        <w:rPr>
          <w:rFonts w:asciiTheme="minorHAnsi" w:eastAsiaTheme="minorEastAsia" w:hAnsiTheme="minorHAnsi" w:cstheme="minorBidi"/>
          <w:snapToGrid/>
          <w:kern w:val="0"/>
          <w:sz w:val="22"/>
          <w:szCs w:val="22"/>
        </w:rPr>
      </w:pPr>
      <w:hyperlink w:anchor="_Toc445130950" w:history="1">
        <w:r w:rsidR="002B424F" w:rsidRPr="00C974CF">
          <w:rPr>
            <w:rStyle w:val="afffff2"/>
          </w:rPr>
          <w:t>RMON Alarm and Event Group Configuration</w:t>
        </w:r>
        <w:r w:rsidR="002B424F">
          <w:rPr>
            <w:webHidden/>
          </w:rPr>
          <w:tab/>
        </w:r>
        <w:r w:rsidR="002B424F">
          <w:rPr>
            <w:webHidden/>
          </w:rPr>
          <w:fldChar w:fldCharType="begin"/>
        </w:r>
        <w:r w:rsidR="002B424F">
          <w:rPr>
            <w:webHidden/>
          </w:rPr>
          <w:instrText xml:space="preserve"> PAGEREF _Toc445130950 \h </w:instrText>
        </w:r>
        <w:r w:rsidR="002B424F">
          <w:rPr>
            <w:webHidden/>
          </w:rPr>
        </w:r>
        <w:r w:rsidR="002B424F">
          <w:rPr>
            <w:webHidden/>
          </w:rPr>
          <w:fldChar w:fldCharType="separate"/>
        </w:r>
        <w:r w:rsidR="002B424F">
          <w:rPr>
            <w:webHidden/>
          </w:rPr>
          <w:t>230</w:t>
        </w:r>
        <w:r w:rsidR="002B424F">
          <w:rPr>
            <w:webHidden/>
          </w:rPr>
          <w:fldChar w:fldCharType="end"/>
        </w:r>
      </w:hyperlink>
    </w:p>
    <w:p w14:paraId="6E603A26" w14:textId="77777777" w:rsidR="002B424F" w:rsidRDefault="00431AF8">
      <w:pPr>
        <w:pStyle w:val="20"/>
        <w:rPr>
          <w:rFonts w:asciiTheme="minorHAnsi" w:eastAsiaTheme="minorEastAsia" w:hAnsiTheme="minorHAnsi" w:cstheme="minorBidi"/>
          <w:noProof/>
          <w:snapToGrid/>
          <w:kern w:val="0"/>
          <w:sz w:val="22"/>
          <w:szCs w:val="22"/>
        </w:rPr>
      </w:pPr>
      <w:hyperlink w:anchor="_Toc445130951" w:history="1">
        <w:r w:rsidR="002B424F" w:rsidRPr="00C974CF">
          <w:rPr>
            <w:rStyle w:val="afffff2"/>
            <w:noProof/>
          </w:rPr>
          <w:t>Logging</w:t>
        </w:r>
        <w:r w:rsidR="002B424F">
          <w:rPr>
            <w:noProof/>
            <w:webHidden/>
          </w:rPr>
          <w:tab/>
        </w:r>
        <w:r w:rsidR="002B424F">
          <w:rPr>
            <w:noProof/>
            <w:webHidden/>
          </w:rPr>
          <w:fldChar w:fldCharType="begin"/>
        </w:r>
        <w:r w:rsidR="002B424F">
          <w:rPr>
            <w:noProof/>
            <w:webHidden/>
          </w:rPr>
          <w:instrText xml:space="preserve"> PAGEREF _Toc445130951 \h </w:instrText>
        </w:r>
        <w:r w:rsidR="002B424F">
          <w:rPr>
            <w:noProof/>
            <w:webHidden/>
          </w:rPr>
        </w:r>
        <w:r w:rsidR="002B424F">
          <w:rPr>
            <w:noProof/>
            <w:webHidden/>
          </w:rPr>
          <w:fldChar w:fldCharType="separate"/>
        </w:r>
        <w:r w:rsidR="002B424F">
          <w:rPr>
            <w:noProof/>
            <w:webHidden/>
          </w:rPr>
          <w:t>233</w:t>
        </w:r>
        <w:r w:rsidR="002B424F">
          <w:rPr>
            <w:noProof/>
            <w:webHidden/>
          </w:rPr>
          <w:fldChar w:fldCharType="end"/>
        </w:r>
      </w:hyperlink>
    </w:p>
    <w:p w14:paraId="7CA3C3B4" w14:textId="77777777" w:rsidR="002B424F" w:rsidRDefault="00431AF8">
      <w:pPr>
        <w:pStyle w:val="30"/>
        <w:rPr>
          <w:rFonts w:asciiTheme="minorHAnsi" w:eastAsiaTheme="minorEastAsia" w:hAnsiTheme="minorHAnsi" w:cstheme="minorBidi"/>
          <w:snapToGrid/>
          <w:kern w:val="0"/>
          <w:sz w:val="22"/>
          <w:szCs w:val="22"/>
        </w:rPr>
      </w:pPr>
      <w:hyperlink w:anchor="_Toc445130952" w:history="1">
        <w:r w:rsidR="002B424F" w:rsidRPr="00C974CF">
          <w:rPr>
            <w:rStyle w:val="afffff2"/>
          </w:rPr>
          <w:t>System Log Message</w:t>
        </w:r>
        <w:r w:rsidR="002B424F">
          <w:rPr>
            <w:webHidden/>
          </w:rPr>
          <w:tab/>
        </w:r>
        <w:r w:rsidR="002B424F">
          <w:rPr>
            <w:webHidden/>
          </w:rPr>
          <w:fldChar w:fldCharType="begin"/>
        </w:r>
        <w:r w:rsidR="002B424F">
          <w:rPr>
            <w:webHidden/>
          </w:rPr>
          <w:instrText xml:space="preserve"> PAGEREF _Toc445130952 \h </w:instrText>
        </w:r>
        <w:r w:rsidR="002B424F">
          <w:rPr>
            <w:webHidden/>
          </w:rPr>
        </w:r>
        <w:r w:rsidR="002B424F">
          <w:rPr>
            <w:webHidden/>
          </w:rPr>
          <w:fldChar w:fldCharType="separate"/>
        </w:r>
        <w:r w:rsidR="002B424F">
          <w:rPr>
            <w:webHidden/>
          </w:rPr>
          <w:t>233</w:t>
        </w:r>
        <w:r w:rsidR="002B424F">
          <w:rPr>
            <w:webHidden/>
          </w:rPr>
          <w:fldChar w:fldCharType="end"/>
        </w:r>
      </w:hyperlink>
    </w:p>
    <w:p w14:paraId="3197D2FE" w14:textId="77777777" w:rsidR="002B424F" w:rsidRDefault="00431AF8">
      <w:pPr>
        <w:pStyle w:val="30"/>
        <w:rPr>
          <w:rFonts w:asciiTheme="minorHAnsi" w:eastAsiaTheme="minorEastAsia" w:hAnsiTheme="minorHAnsi" w:cstheme="minorBidi"/>
          <w:snapToGrid/>
          <w:kern w:val="0"/>
          <w:sz w:val="22"/>
          <w:szCs w:val="22"/>
        </w:rPr>
      </w:pPr>
      <w:hyperlink w:anchor="_Toc445130953" w:history="1">
        <w:r w:rsidR="002B424F" w:rsidRPr="00C974CF">
          <w:rPr>
            <w:rStyle w:val="afffff2"/>
          </w:rPr>
          <w:t>Default Logging Value</w:t>
        </w:r>
        <w:r w:rsidR="002B424F">
          <w:rPr>
            <w:webHidden/>
          </w:rPr>
          <w:tab/>
        </w:r>
        <w:r w:rsidR="002B424F">
          <w:rPr>
            <w:webHidden/>
          </w:rPr>
          <w:fldChar w:fldCharType="begin"/>
        </w:r>
        <w:r w:rsidR="002B424F">
          <w:rPr>
            <w:webHidden/>
          </w:rPr>
          <w:instrText xml:space="preserve"> PAGEREF _Toc445130953 \h </w:instrText>
        </w:r>
        <w:r w:rsidR="002B424F">
          <w:rPr>
            <w:webHidden/>
          </w:rPr>
        </w:r>
        <w:r w:rsidR="002B424F">
          <w:rPr>
            <w:webHidden/>
          </w:rPr>
          <w:fldChar w:fldCharType="separate"/>
        </w:r>
        <w:r w:rsidR="002B424F">
          <w:rPr>
            <w:webHidden/>
          </w:rPr>
          <w:t>233</w:t>
        </w:r>
        <w:r w:rsidR="002B424F">
          <w:rPr>
            <w:webHidden/>
          </w:rPr>
          <w:fldChar w:fldCharType="end"/>
        </w:r>
      </w:hyperlink>
    </w:p>
    <w:p w14:paraId="288624D4" w14:textId="77777777" w:rsidR="002B424F" w:rsidRDefault="00431AF8">
      <w:pPr>
        <w:pStyle w:val="30"/>
        <w:rPr>
          <w:rFonts w:asciiTheme="minorHAnsi" w:eastAsiaTheme="minorEastAsia" w:hAnsiTheme="minorHAnsi" w:cstheme="minorBidi"/>
          <w:snapToGrid/>
          <w:kern w:val="0"/>
          <w:sz w:val="22"/>
          <w:szCs w:val="22"/>
        </w:rPr>
      </w:pPr>
      <w:hyperlink w:anchor="_Toc445130954" w:history="1">
        <w:r w:rsidR="002B424F" w:rsidRPr="00C974CF">
          <w:rPr>
            <w:rStyle w:val="afffff2"/>
          </w:rPr>
          <w:t>Examples of Logging Configuration</w:t>
        </w:r>
        <w:r w:rsidR="002B424F">
          <w:rPr>
            <w:webHidden/>
          </w:rPr>
          <w:tab/>
        </w:r>
        <w:r w:rsidR="002B424F">
          <w:rPr>
            <w:webHidden/>
          </w:rPr>
          <w:fldChar w:fldCharType="begin"/>
        </w:r>
        <w:r w:rsidR="002B424F">
          <w:rPr>
            <w:webHidden/>
          </w:rPr>
          <w:instrText xml:space="preserve"> PAGEREF _Toc445130954 \h </w:instrText>
        </w:r>
        <w:r w:rsidR="002B424F">
          <w:rPr>
            <w:webHidden/>
          </w:rPr>
        </w:r>
        <w:r w:rsidR="002B424F">
          <w:rPr>
            <w:webHidden/>
          </w:rPr>
          <w:fldChar w:fldCharType="separate"/>
        </w:r>
        <w:r w:rsidR="002B424F">
          <w:rPr>
            <w:webHidden/>
          </w:rPr>
          <w:t>234</w:t>
        </w:r>
        <w:r w:rsidR="002B424F">
          <w:rPr>
            <w:webHidden/>
          </w:rPr>
          <w:fldChar w:fldCharType="end"/>
        </w:r>
      </w:hyperlink>
    </w:p>
    <w:p w14:paraId="3D3FA897"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0955" w:history="1">
        <w:r w:rsidR="002B424F" w:rsidRPr="00C974CF">
          <w:rPr>
            <w:rStyle w:val="afffff2"/>
            <w:noProof/>
            <w14:scene3d>
              <w14:camera w14:prst="orthographicFront"/>
              <w14:lightRig w14:rig="threePt" w14:dir="t">
                <w14:rot w14:lat="0" w14:lon="0" w14:rev="0"/>
              </w14:lightRig>
            </w14:scene3d>
          </w:rPr>
          <w:t>Chapter 13.</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STP (Spanning Tree Protocol) &amp; SLD (Self-loop Detection)</w:t>
        </w:r>
        <w:r w:rsidR="002B424F">
          <w:rPr>
            <w:noProof/>
            <w:webHidden/>
          </w:rPr>
          <w:tab/>
        </w:r>
        <w:r w:rsidR="002B424F">
          <w:rPr>
            <w:noProof/>
            <w:webHidden/>
          </w:rPr>
          <w:fldChar w:fldCharType="begin"/>
        </w:r>
        <w:r w:rsidR="002B424F">
          <w:rPr>
            <w:noProof/>
            <w:webHidden/>
          </w:rPr>
          <w:instrText xml:space="preserve"> PAGEREF _Toc445130955 \h </w:instrText>
        </w:r>
        <w:r w:rsidR="002B424F">
          <w:rPr>
            <w:noProof/>
            <w:webHidden/>
          </w:rPr>
        </w:r>
        <w:r w:rsidR="002B424F">
          <w:rPr>
            <w:noProof/>
            <w:webHidden/>
          </w:rPr>
          <w:fldChar w:fldCharType="separate"/>
        </w:r>
        <w:r w:rsidR="002B424F">
          <w:rPr>
            <w:noProof/>
            <w:webHidden/>
          </w:rPr>
          <w:t>236</w:t>
        </w:r>
        <w:r w:rsidR="002B424F">
          <w:rPr>
            <w:noProof/>
            <w:webHidden/>
          </w:rPr>
          <w:fldChar w:fldCharType="end"/>
        </w:r>
      </w:hyperlink>
    </w:p>
    <w:p w14:paraId="4E337EF3" w14:textId="77777777" w:rsidR="002B424F" w:rsidRDefault="00431AF8">
      <w:pPr>
        <w:pStyle w:val="20"/>
        <w:rPr>
          <w:rFonts w:asciiTheme="minorHAnsi" w:eastAsiaTheme="minorEastAsia" w:hAnsiTheme="minorHAnsi" w:cstheme="minorBidi"/>
          <w:noProof/>
          <w:snapToGrid/>
          <w:kern w:val="0"/>
          <w:sz w:val="22"/>
          <w:szCs w:val="22"/>
        </w:rPr>
      </w:pPr>
      <w:hyperlink w:anchor="_Toc445130956" w:history="1">
        <w:r w:rsidR="002B424F" w:rsidRPr="00C974CF">
          <w:rPr>
            <w:rStyle w:val="afffff2"/>
            <w:noProof/>
          </w:rPr>
          <w:t>Understanding Spanning-Tree Features</w:t>
        </w:r>
        <w:r w:rsidR="002B424F">
          <w:rPr>
            <w:noProof/>
            <w:webHidden/>
          </w:rPr>
          <w:tab/>
        </w:r>
        <w:r w:rsidR="002B424F">
          <w:rPr>
            <w:noProof/>
            <w:webHidden/>
          </w:rPr>
          <w:fldChar w:fldCharType="begin"/>
        </w:r>
        <w:r w:rsidR="002B424F">
          <w:rPr>
            <w:noProof/>
            <w:webHidden/>
          </w:rPr>
          <w:instrText xml:space="preserve"> PAGEREF _Toc445130956 \h </w:instrText>
        </w:r>
        <w:r w:rsidR="002B424F">
          <w:rPr>
            <w:noProof/>
            <w:webHidden/>
          </w:rPr>
        </w:r>
        <w:r w:rsidR="002B424F">
          <w:rPr>
            <w:noProof/>
            <w:webHidden/>
          </w:rPr>
          <w:fldChar w:fldCharType="separate"/>
        </w:r>
        <w:r w:rsidR="002B424F">
          <w:rPr>
            <w:noProof/>
            <w:webHidden/>
          </w:rPr>
          <w:t>237</w:t>
        </w:r>
        <w:r w:rsidR="002B424F">
          <w:rPr>
            <w:noProof/>
            <w:webHidden/>
          </w:rPr>
          <w:fldChar w:fldCharType="end"/>
        </w:r>
      </w:hyperlink>
    </w:p>
    <w:p w14:paraId="2899FECE" w14:textId="77777777" w:rsidR="002B424F" w:rsidRDefault="00431AF8">
      <w:pPr>
        <w:pStyle w:val="30"/>
        <w:rPr>
          <w:rFonts w:asciiTheme="minorHAnsi" w:eastAsiaTheme="minorEastAsia" w:hAnsiTheme="minorHAnsi" w:cstheme="minorBidi"/>
          <w:snapToGrid/>
          <w:kern w:val="0"/>
          <w:sz w:val="22"/>
          <w:szCs w:val="22"/>
        </w:rPr>
      </w:pPr>
      <w:hyperlink w:anchor="_Toc445130957" w:history="1">
        <w:r w:rsidR="002B424F" w:rsidRPr="00C974CF">
          <w:rPr>
            <w:rStyle w:val="afffff2"/>
          </w:rPr>
          <w:t>STP Overview</w:t>
        </w:r>
        <w:r w:rsidR="002B424F">
          <w:rPr>
            <w:webHidden/>
          </w:rPr>
          <w:tab/>
        </w:r>
        <w:r w:rsidR="002B424F">
          <w:rPr>
            <w:webHidden/>
          </w:rPr>
          <w:fldChar w:fldCharType="begin"/>
        </w:r>
        <w:r w:rsidR="002B424F">
          <w:rPr>
            <w:webHidden/>
          </w:rPr>
          <w:instrText xml:space="preserve"> PAGEREF _Toc445130957 \h </w:instrText>
        </w:r>
        <w:r w:rsidR="002B424F">
          <w:rPr>
            <w:webHidden/>
          </w:rPr>
        </w:r>
        <w:r w:rsidR="002B424F">
          <w:rPr>
            <w:webHidden/>
          </w:rPr>
          <w:fldChar w:fldCharType="separate"/>
        </w:r>
        <w:r w:rsidR="002B424F">
          <w:rPr>
            <w:webHidden/>
          </w:rPr>
          <w:t>237</w:t>
        </w:r>
        <w:r w:rsidR="002B424F">
          <w:rPr>
            <w:webHidden/>
          </w:rPr>
          <w:fldChar w:fldCharType="end"/>
        </w:r>
      </w:hyperlink>
    </w:p>
    <w:p w14:paraId="36D0E619" w14:textId="77777777" w:rsidR="002B424F" w:rsidRDefault="00431AF8">
      <w:pPr>
        <w:pStyle w:val="30"/>
        <w:rPr>
          <w:rFonts w:asciiTheme="minorHAnsi" w:eastAsiaTheme="minorEastAsia" w:hAnsiTheme="minorHAnsi" w:cstheme="minorBidi"/>
          <w:snapToGrid/>
          <w:kern w:val="0"/>
          <w:sz w:val="22"/>
          <w:szCs w:val="22"/>
        </w:rPr>
      </w:pPr>
      <w:hyperlink w:anchor="_Toc445130958" w:history="1">
        <w:r w:rsidR="002B424F" w:rsidRPr="00C974CF">
          <w:rPr>
            <w:rStyle w:val="afffff2"/>
          </w:rPr>
          <w:t>Bridge Protocol Data Units</w:t>
        </w:r>
        <w:r w:rsidR="002B424F">
          <w:rPr>
            <w:webHidden/>
          </w:rPr>
          <w:tab/>
        </w:r>
        <w:r w:rsidR="002B424F">
          <w:rPr>
            <w:webHidden/>
          </w:rPr>
          <w:fldChar w:fldCharType="begin"/>
        </w:r>
        <w:r w:rsidR="002B424F">
          <w:rPr>
            <w:webHidden/>
          </w:rPr>
          <w:instrText xml:space="preserve"> PAGEREF _Toc445130958 \h </w:instrText>
        </w:r>
        <w:r w:rsidR="002B424F">
          <w:rPr>
            <w:webHidden/>
          </w:rPr>
        </w:r>
        <w:r w:rsidR="002B424F">
          <w:rPr>
            <w:webHidden/>
          </w:rPr>
          <w:fldChar w:fldCharType="separate"/>
        </w:r>
        <w:r w:rsidR="002B424F">
          <w:rPr>
            <w:webHidden/>
          </w:rPr>
          <w:t>237</w:t>
        </w:r>
        <w:r w:rsidR="002B424F">
          <w:rPr>
            <w:webHidden/>
          </w:rPr>
          <w:fldChar w:fldCharType="end"/>
        </w:r>
      </w:hyperlink>
    </w:p>
    <w:p w14:paraId="07182EF1" w14:textId="77777777" w:rsidR="002B424F" w:rsidRDefault="00431AF8">
      <w:pPr>
        <w:pStyle w:val="30"/>
        <w:rPr>
          <w:rFonts w:asciiTheme="minorHAnsi" w:eastAsiaTheme="minorEastAsia" w:hAnsiTheme="minorHAnsi" w:cstheme="minorBidi"/>
          <w:snapToGrid/>
          <w:kern w:val="0"/>
          <w:sz w:val="22"/>
          <w:szCs w:val="22"/>
        </w:rPr>
      </w:pPr>
      <w:hyperlink w:anchor="_Toc445130959" w:history="1">
        <w:r w:rsidR="002B424F" w:rsidRPr="00C974CF">
          <w:rPr>
            <w:rStyle w:val="afffff2"/>
          </w:rPr>
          <w:t>Election of Root Switch</w:t>
        </w:r>
        <w:r w:rsidR="002B424F">
          <w:rPr>
            <w:webHidden/>
          </w:rPr>
          <w:tab/>
        </w:r>
        <w:r w:rsidR="002B424F">
          <w:rPr>
            <w:webHidden/>
          </w:rPr>
          <w:fldChar w:fldCharType="begin"/>
        </w:r>
        <w:r w:rsidR="002B424F">
          <w:rPr>
            <w:webHidden/>
          </w:rPr>
          <w:instrText xml:space="preserve"> PAGEREF _Toc445130959 \h </w:instrText>
        </w:r>
        <w:r w:rsidR="002B424F">
          <w:rPr>
            <w:webHidden/>
          </w:rPr>
        </w:r>
        <w:r w:rsidR="002B424F">
          <w:rPr>
            <w:webHidden/>
          </w:rPr>
          <w:fldChar w:fldCharType="separate"/>
        </w:r>
        <w:r w:rsidR="002B424F">
          <w:rPr>
            <w:webHidden/>
          </w:rPr>
          <w:t>238</w:t>
        </w:r>
        <w:r w:rsidR="002B424F">
          <w:rPr>
            <w:webHidden/>
          </w:rPr>
          <w:fldChar w:fldCharType="end"/>
        </w:r>
      </w:hyperlink>
    </w:p>
    <w:p w14:paraId="45CD8F91" w14:textId="77777777" w:rsidR="002B424F" w:rsidRDefault="00431AF8">
      <w:pPr>
        <w:pStyle w:val="30"/>
        <w:rPr>
          <w:rFonts w:asciiTheme="minorHAnsi" w:eastAsiaTheme="minorEastAsia" w:hAnsiTheme="minorHAnsi" w:cstheme="minorBidi"/>
          <w:snapToGrid/>
          <w:kern w:val="0"/>
          <w:sz w:val="22"/>
          <w:szCs w:val="22"/>
        </w:rPr>
      </w:pPr>
      <w:hyperlink w:anchor="_Toc445130960" w:history="1">
        <w:r w:rsidR="002B424F" w:rsidRPr="00C974CF">
          <w:rPr>
            <w:rStyle w:val="afffff2"/>
          </w:rPr>
          <w:t>Bridge ID, Switch Priority, and Extended System ID</w:t>
        </w:r>
        <w:r w:rsidR="002B424F">
          <w:rPr>
            <w:webHidden/>
          </w:rPr>
          <w:tab/>
        </w:r>
        <w:r w:rsidR="002B424F">
          <w:rPr>
            <w:webHidden/>
          </w:rPr>
          <w:fldChar w:fldCharType="begin"/>
        </w:r>
        <w:r w:rsidR="002B424F">
          <w:rPr>
            <w:webHidden/>
          </w:rPr>
          <w:instrText xml:space="preserve"> PAGEREF _Toc445130960 \h </w:instrText>
        </w:r>
        <w:r w:rsidR="002B424F">
          <w:rPr>
            <w:webHidden/>
          </w:rPr>
        </w:r>
        <w:r w:rsidR="002B424F">
          <w:rPr>
            <w:webHidden/>
          </w:rPr>
          <w:fldChar w:fldCharType="separate"/>
        </w:r>
        <w:r w:rsidR="002B424F">
          <w:rPr>
            <w:webHidden/>
          </w:rPr>
          <w:t>239</w:t>
        </w:r>
        <w:r w:rsidR="002B424F">
          <w:rPr>
            <w:webHidden/>
          </w:rPr>
          <w:fldChar w:fldCharType="end"/>
        </w:r>
      </w:hyperlink>
    </w:p>
    <w:p w14:paraId="7A099A78" w14:textId="77777777" w:rsidR="002B424F" w:rsidRDefault="00431AF8">
      <w:pPr>
        <w:pStyle w:val="30"/>
        <w:rPr>
          <w:rFonts w:asciiTheme="minorHAnsi" w:eastAsiaTheme="minorEastAsia" w:hAnsiTheme="minorHAnsi" w:cstheme="minorBidi"/>
          <w:snapToGrid/>
          <w:kern w:val="0"/>
          <w:sz w:val="22"/>
          <w:szCs w:val="22"/>
        </w:rPr>
      </w:pPr>
      <w:hyperlink w:anchor="_Toc445130961" w:history="1">
        <w:r w:rsidR="002B424F" w:rsidRPr="00C974CF">
          <w:rPr>
            <w:rStyle w:val="afffff2"/>
          </w:rPr>
          <w:t>Spanning-Tree Timers</w:t>
        </w:r>
        <w:r w:rsidR="002B424F">
          <w:rPr>
            <w:webHidden/>
          </w:rPr>
          <w:tab/>
        </w:r>
        <w:r w:rsidR="002B424F">
          <w:rPr>
            <w:webHidden/>
          </w:rPr>
          <w:fldChar w:fldCharType="begin"/>
        </w:r>
        <w:r w:rsidR="002B424F">
          <w:rPr>
            <w:webHidden/>
          </w:rPr>
          <w:instrText xml:space="preserve"> PAGEREF _Toc445130961 \h </w:instrText>
        </w:r>
        <w:r w:rsidR="002B424F">
          <w:rPr>
            <w:webHidden/>
          </w:rPr>
        </w:r>
        <w:r w:rsidR="002B424F">
          <w:rPr>
            <w:webHidden/>
          </w:rPr>
          <w:fldChar w:fldCharType="separate"/>
        </w:r>
        <w:r w:rsidR="002B424F">
          <w:rPr>
            <w:webHidden/>
          </w:rPr>
          <w:t>239</w:t>
        </w:r>
        <w:r w:rsidR="002B424F">
          <w:rPr>
            <w:webHidden/>
          </w:rPr>
          <w:fldChar w:fldCharType="end"/>
        </w:r>
      </w:hyperlink>
    </w:p>
    <w:p w14:paraId="5D77E3E7" w14:textId="77777777" w:rsidR="002B424F" w:rsidRDefault="00431AF8">
      <w:pPr>
        <w:pStyle w:val="30"/>
        <w:rPr>
          <w:rFonts w:asciiTheme="minorHAnsi" w:eastAsiaTheme="minorEastAsia" w:hAnsiTheme="minorHAnsi" w:cstheme="minorBidi"/>
          <w:snapToGrid/>
          <w:kern w:val="0"/>
          <w:sz w:val="22"/>
          <w:szCs w:val="22"/>
        </w:rPr>
      </w:pPr>
      <w:hyperlink w:anchor="_Toc445130962" w:history="1">
        <w:r w:rsidR="002B424F" w:rsidRPr="00C974CF">
          <w:rPr>
            <w:rStyle w:val="afffff2"/>
          </w:rPr>
          <w:t>Creating the Spanning-Tree Topology</w:t>
        </w:r>
        <w:r w:rsidR="002B424F">
          <w:rPr>
            <w:webHidden/>
          </w:rPr>
          <w:tab/>
        </w:r>
        <w:r w:rsidR="002B424F">
          <w:rPr>
            <w:webHidden/>
          </w:rPr>
          <w:fldChar w:fldCharType="begin"/>
        </w:r>
        <w:r w:rsidR="002B424F">
          <w:rPr>
            <w:webHidden/>
          </w:rPr>
          <w:instrText xml:space="preserve"> PAGEREF _Toc445130962 \h </w:instrText>
        </w:r>
        <w:r w:rsidR="002B424F">
          <w:rPr>
            <w:webHidden/>
          </w:rPr>
        </w:r>
        <w:r w:rsidR="002B424F">
          <w:rPr>
            <w:webHidden/>
          </w:rPr>
          <w:fldChar w:fldCharType="separate"/>
        </w:r>
        <w:r w:rsidR="002B424F">
          <w:rPr>
            <w:webHidden/>
          </w:rPr>
          <w:t>239</w:t>
        </w:r>
        <w:r w:rsidR="002B424F">
          <w:rPr>
            <w:webHidden/>
          </w:rPr>
          <w:fldChar w:fldCharType="end"/>
        </w:r>
      </w:hyperlink>
    </w:p>
    <w:p w14:paraId="5B6F0DED" w14:textId="77777777" w:rsidR="002B424F" w:rsidRDefault="00431AF8">
      <w:pPr>
        <w:pStyle w:val="30"/>
        <w:rPr>
          <w:rFonts w:asciiTheme="minorHAnsi" w:eastAsiaTheme="minorEastAsia" w:hAnsiTheme="minorHAnsi" w:cstheme="minorBidi"/>
          <w:snapToGrid/>
          <w:kern w:val="0"/>
          <w:sz w:val="22"/>
          <w:szCs w:val="22"/>
        </w:rPr>
      </w:pPr>
      <w:hyperlink w:anchor="_Toc445130963" w:history="1">
        <w:r w:rsidR="002B424F" w:rsidRPr="00C974CF">
          <w:rPr>
            <w:rStyle w:val="afffff2"/>
          </w:rPr>
          <w:t>Spanning-Tree Interface States</w:t>
        </w:r>
        <w:r w:rsidR="002B424F">
          <w:rPr>
            <w:webHidden/>
          </w:rPr>
          <w:tab/>
        </w:r>
        <w:r w:rsidR="002B424F">
          <w:rPr>
            <w:webHidden/>
          </w:rPr>
          <w:fldChar w:fldCharType="begin"/>
        </w:r>
        <w:r w:rsidR="002B424F">
          <w:rPr>
            <w:webHidden/>
          </w:rPr>
          <w:instrText xml:space="preserve"> PAGEREF _Toc445130963 \h </w:instrText>
        </w:r>
        <w:r w:rsidR="002B424F">
          <w:rPr>
            <w:webHidden/>
          </w:rPr>
        </w:r>
        <w:r w:rsidR="002B424F">
          <w:rPr>
            <w:webHidden/>
          </w:rPr>
          <w:fldChar w:fldCharType="separate"/>
        </w:r>
        <w:r w:rsidR="002B424F">
          <w:rPr>
            <w:webHidden/>
          </w:rPr>
          <w:t>240</w:t>
        </w:r>
        <w:r w:rsidR="002B424F">
          <w:rPr>
            <w:webHidden/>
          </w:rPr>
          <w:fldChar w:fldCharType="end"/>
        </w:r>
      </w:hyperlink>
    </w:p>
    <w:p w14:paraId="4E762459" w14:textId="77777777" w:rsidR="002B424F" w:rsidRDefault="00431AF8">
      <w:pPr>
        <w:pStyle w:val="20"/>
        <w:rPr>
          <w:rFonts w:asciiTheme="minorHAnsi" w:eastAsiaTheme="minorEastAsia" w:hAnsiTheme="minorHAnsi" w:cstheme="minorBidi"/>
          <w:noProof/>
          <w:snapToGrid/>
          <w:kern w:val="0"/>
          <w:sz w:val="22"/>
          <w:szCs w:val="22"/>
        </w:rPr>
      </w:pPr>
      <w:hyperlink w:anchor="_Toc445130964" w:history="1">
        <w:r w:rsidR="002B424F" w:rsidRPr="00C974CF">
          <w:rPr>
            <w:rStyle w:val="afffff2"/>
            <w:noProof/>
          </w:rPr>
          <w:t>Understanding RSTP</w:t>
        </w:r>
        <w:r w:rsidR="002B424F">
          <w:rPr>
            <w:noProof/>
            <w:webHidden/>
          </w:rPr>
          <w:tab/>
        </w:r>
        <w:r w:rsidR="002B424F">
          <w:rPr>
            <w:noProof/>
            <w:webHidden/>
          </w:rPr>
          <w:fldChar w:fldCharType="begin"/>
        </w:r>
        <w:r w:rsidR="002B424F">
          <w:rPr>
            <w:noProof/>
            <w:webHidden/>
          </w:rPr>
          <w:instrText xml:space="preserve"> PAGEREF _Toc445130964 \h </w:instrText>
        </w:r>
        <w:r w:rsidR="002B424F">
          <w:rPr>
            <w:noProof/>
            <w:webHidden/>
          </w:rPr>
        </w:r>
        <w:r w:rsidR="002B424F">
          <w:rPr>
            <w:noProof/>
            <w:webHidden/>
          </w:rPr>
          <w:fldChar w:fldCharType="separate"/>
        </w:r>
        <w:r w:rsidR="002B424F">
          <w:rPr>
            <w:noProof/>
            <w:webHidden/>
          </w:rPr>
          <w:t>243</w:t>
        </w:r>
        <w:r w:rsidR="002B424F">
          <w:rPr>
            <w:noProof/>
            <w:webHidden/>
          </w:rPr>
          <w:fldChar w:fldCharType="end"/>
        </w:r>
      </w:hyperlink>
    </w:p>
    <w:p w14:paraId="255D4FB6" w14:textId="77777777" w:rsidR="002B424F" w:rsidRDefault="00431AF8">
      <w:pPr>
        <w:pStyle w:val="30"/>
        <w:rPr>
          <w:rFonts w:asciiTheme="minorHAnsi" w:eastAsiaTheme="minorEastAsia" w:hAnsiTheme="minorHAnsi" w:cstheme="minorBidi"/>
          <w:snapToGrid/>
          <w:kern w:val="0"/>
          <w:sz w:val="22"/>
          <w:szCs w:val="22"/>
        </w:rPr>
      </w:pPr>
      <w:hyperlink w:anchor="_Toc445130965" w:history="1">
        <w:r w:rsidR="002B424F" w:rsidRPr="00C974CF">
          <w:rPr>
            <w:rStyle w:val="afffff2"/>
          </w:rPr>
          <w:t>RSTP Overview</w:t>
        </w:r>
        <w:r w:rsidR="002B424F">
          <w:rPr>
            <w:webHidden/>
          </w:rPr>
          <w:tab/>
        </w:r>
        <w:r w:rsidR="002B424F">
          <w:rPr>
            <w:webHidden/>
          </w:rPr>
          <w:fldChar w:fldCharType="begin"/>
        </w:r>
        <w:r w:rsidR="002B424F">
          <w:rPr>
            <w:webHidden/>
          </w:rPr>
          <w:instrText xml:space="preserve"> PAGEREF _Toc445130965 \h </w:instrText>
        </w:r>
        <w:r w:rsidR="002B424F">
          <w:rPr>
            <w:webHidden/>
          </w:rPr>
        </w:r>
        <w:r w:rsidR="002B424F">
          <w:rPr>
            <w:webHidden/>
          </w:rPr>
          <w:fldChar w:fldCharType="separate"/>
        </w:r>
        <w:r w:rsidR="002B424F">
          <w:rPr>
            <w:webHidden/>
          </w:rPr>
          <w:t>243</w:t>
        </w:r>
        <w:r w:rsidR="002B424F">
          <w:rPr>
            <w:webHidden/>
          </w:rPr>
          <w:fldChar w:fldCharType="end"/>
        </w:r>
      </w:hyperlink>
    </w:p>
    <w:p w14:paraId="07C7C9BE" w14:textId="77777777" w:rsidR="002B424F" w:rsidRDefault="00431AF8">
      <w:pPr>
        <w:pStyle w:val="30"/>
        <w:rPr>
          <w:rFonts w:asciiTheme="minorHAnsi" w:eastAsiaTheme="minorEastAsia" w:hAnsiTheme="minorHAnsi" w:cstheme="minorBidi"/>
          <w:snapToGrid/>
          <w:kern w:val="0"/>
          <w:sz w:val="22"/>
          <w:szCs w:val="22"/>
        </w:rPr>
      </w:pPr>
      <w:hyperlink w:anchor="_Toc445130966" w:history="1">
        <w:r w:rsidR="002B424F" w:rsidRPr="00C974CF">
          <w:rPr>
            <w:rStyle w:val="afffff2"/>
          </w:rPr>
          <w:t>Port Roles and the Active Topology</w:t>
        </w:r>
        <w:r w:rsidR="002B424F">
          <w:rPr>
            <w:webHidden/>
          </w:rPr>
          <w:tab/>
        </w:r>
        <w:r w:rsidR="002B424F">
          <w:rPr>
            <w:webHidden/>
          </w:rPr>
          <w:fldChar w:fldCharType="begin"/>
        </w:r>
        <w:r w:rsidR="002B424F">
          <w:rPr>
            <w:webHidden/>
          </w:rPr>
          <w:instrText xml:space="preserve"> PAGEREF _Toc445130966 \h </w:instrText>
        </w:r>
        <w:r w:rsidR="002B424F">
          <w:rPr>
            <w:webHidden/>
          </w:rPr>
        </w:r>
        <w:r w:rsidR="002B424F">
          <w:rPr>
            <w:webHidden/>
          </w:rPr>
          <w:fldChar w:fldCharType="separate"/>
        </w:r>
        <w:r w:rsidR="002B424F">
          <w:rPr>
            <w:webHidden/>
          </w:rPr>
          <w:t>243</w:t>
        </w:r>
        <w:r w:rsidR="002B424F">
          <w:rPr>
            <w:webHidden/>
          </w:rPr>
          <w:fldChar w:fldCharType="end"/>
        </w:r>
      </w:hyperlink>
    </w:p>
    <w:p w14:paraId="16934296" w14:textId="77777777" w:rsidR="002B424F" w:rsidRDefault="00431AF8">
      <w:pPr>
        <w:pStyle w:val="30"/>
        <w:rPr>
          <w:rFonts w:asciiTheme="minorHAnsi" w:eastAsiaTheme="minorEastAsia" w:hAnsiTheme="minorHAnsi" w:cstheme="minorBidi"/>
          <w:snapToGrid/>
          <w:kern w:val="0"/>
          <w:sz w:val="22"/>
          <w:szCs w:val="22"/>
        </w:rPr>
      </w:pPr>
      <w:hyperlink w:anchor="_Toc445130967" w:history="1">
        <w:r w:rsidR="002B424F" w:rsidRPr="00C974CF">
          <w:rPr>
            <w:rStyle w:val="afffff2"/>
          </w:rPr>
          <w:t>Rapid Convergence</w:t>
        </w:r>
        <w:r w:rsidR="002B424F">
          <w:rPr>
            <w:webHidden/>
          </w:rPr>
          <w:tab/>
        </w:r>
        <w:r w:rsidR="002B424F">
          <w:rPr>
            <w:webHidden/>
          </w:rPr>
          <w:fldChar w:fldCharType="begin"/>
        </w:r>
        <w:r w:rsidR="002B424F">
          <w:rPr>
            <w:webHidden/>
          </w:rPr>
          <w:instrText xml:space="preserve"> PAGEREF _Toc445130967 \h </w:instrText>
        </w:r>
        <w:r w:rsidR="002B424F">
          <w:rPr>
            <w:webHidden/>
          </w:rPr>
        </w:r>
        <w:r w:rsidR="002B424F">
          <w:rPr>
            <w:webHidden/>
          </w:rPr>
          <w:fldChar w:fldCharType="separate"/>
        </w:r>
        <w:r w:rsidR="002B424F">
          <w:rPr>
            <w:webHidden/>
          </w:rPr>
          <w:t>244</w:t>
        </w:r>
        <w:r w:rsidR="002B424F">
          <w:rPr>
            <w:webHidden/>
          </w:rPr>
          <w:fldChar w:fldCharType="end"/>
        </w:r>
      </w:hyperlink>
    </w:p>
    <w:p w14:paraId="2A6E2FB0" w14:textId="77777777" w:rsidR="002B424F" w:rsidRDefault="00431AF8">
      <w:pPr>
        <w:pStyle w:val="30"/>
        <w:rPr>
          <w:rFonts w:asciiTheme="minorHAnsi" w:eastAsiaTheme="minorEastAsia" w:hAnsiTheme="minorHAnsi" w:cstheme="minorBidi"/>
          <w:snapToGrid/>
          <w:kern w:val="0"/>
          <w:sz w:val="22"/>
          <w:szCs w:val="22"/>
        </w:rPr>
      </w:pPr>
      <w:hyperlink w:anchor="_Toc445130968" w:history="1">
        <w:r w:rsidR="002B424F" w:rsidRPr="00C974CF">
          <w:rPr>
            <w:rStyle w:val="afffff2"/>
          </w:rPr>
          <w:t>Bridge Protocol Data Unit Format and Processing</w:t>
        </w:r>
        <w:r w:rsidR="002B424F">
          <w:rPr>
            <w:webHidden/>
          </w:rPr>
          <w:tab/>
        </w:r>
        <w:r w:rsidR="002B424F">
          <w:rPr>
            <w:webHidden/>
          </w:rPr>
          <w:fldChar w:fldCharType="begin"/>
        </w:r>
        <w:r w:rsidR="002B424F">
          <w:rPr>
            <w:webHidden/>
          </w:rPr>
          <w:instrText xml:space="preserve"> PAGEREF _Toc445130968 \h </w:instrText>
        </w:r>
        <w:r w:rsidR="002B424F">
          <w:rPr>
            <w:webHidden/>
          </w:rPr>
        </w:r>
        <w:r w:rsidR="002B424F">
          <w:rPr>
            <w:webHidden/>
          </w:rPr>
          <w:fldChar w:fldCharType="separate"/>
        </w:r>
        <w:r w:rsidR="002B424F">
          <w:rPr>
            <w:webHidden/>
          </w:rPr>
          <w:t>245</w:t>
        </w:r>
        <w:r w:rsidR="002B424F">
          <w:rPr>
            <w:webHidden/>
          </w:rPr>
          <w:fldChar w:fldCharType="end"/>
        </w:r>
      </w:hyperlink>
    </w:p>
    <w:p w14:paraId="60283972" w14:textId="77777777" w:rsidR="002B424F" w:rsidRDefault="00431AF8">
      <w:pPr>
        <w:pStyle w:val="20"/>
        <w:rPr>
          <w:rFonts w:asciiTheme="minorHAnsi" w:eastAsiaTheme="minorEastAsia" w:hAnsiTheme="minorHAnsi" w:cstheme="minorBidi"/>
          <w:noProof/>
          <w:snapToGrid/>
          <w:kern w:val="0"/>
          <w:sz w:val="22"/>
          <w:szCs w:val="22"/>
        </w:rPr>
      </w:pPr>
      <w:hyperlink w:anchor="_Toc445130969" w:history="1">
        <w:r w:rsidR="002B424F" w:rsidRPr="00C974CF">
          <w:rPr>
            <w:rStyle w:val="afffff2"/>
            <w:noProof/>
          </w:rPr>
          <w:t>Understanding MSTP</w:t>
        </w:r>
        <w:r w:rsidR="002B424F">
          <w:rPr>
            <w:noProof/>
            <w:webHidden/>
          </w:rPr>
          <w:tab/>
        </w:r>
        <w:r w:rsidR="002B424F">
          <w:rPr>
            <w:noProof/>
            <w:webHidden/>
          </w:rPr>
          <w:fldChar w:fldCharType="begin"/>
        </w:r>
        <w:r w:rsidR="002B424F">
          <w:rPr>
            <w:noProof/>
            <w:webHidden/>
          </w:rPr>
          <w:instrText xml:space="preserve"> PAGEREF _Toc445130969 \h </w:instrText>
        </w:r>
        <w:r w:rsidR="002B424F">
          <w:rPr>
            <w:noProof/>
            <w:webHidden/>
          </w:rPr>
        </w:r>
        <w:r w:rsidR="002B424F">
          <w:rPr>
            <w:noProof/>
            <w:webHidden/>
          </w:rPr>
          <w:fldChar w:fldCharType="separate"/>
        </w:r>
        <w:r w:rsidR="002B424F">
          <w:rPr>
            <w:noProof/>
            <w:webHidden/>
          </w:rPr>
          <w:t>246</w:t>
        </w:r>
        <w:r w:rsidR="002B424F">
          <w:rPr>
            <w:noProof/>
            <w:webHidden/>
          </w:rPr>
          <w:fldChar w:fldCharType="end"/>
        </w:r>
      </w:hyperlink>
    </w:p>
    <w:p w14:paraId="0230A156" w14:textId="77777777" w:rsidR="002B424F" w:rsidRDefault="00431AF8">
      <w:pPr>
        <w:pStyle w:val="30"/>
        <w:rPr>
          <w:rFonts w:asciiTheme="minorHAnsi" w:eastAsiaTheme="minorEastAsia" w:hAnsiTheme="minorHAnsi" w:cstheme="minorBidi"/>
          <w:snapToGrid/>
          <w:kern w:val="0"/>
          <w:sz w:val="22"/>
          <w:szCs w:val="22"/>
        </w:rPr>
      </w:pPr>
      <w:hyperlink w:anchor="_Toc445130970" w:history="1">
        <w:r w:rsidR="002B424F" w:rsidRPr="00C974CF">
          <w:rPr>
            <w:rStyle w:val="afffff2"/>
          </w:rPr>
          <w:t>MST Region</w:t>
        </w:r>
        <w:r w:rsidR="002B424F">
          <w:rPr>
            <w:webHidden/>
          </w:rPr>
          <w:tab/>
        </w:r>
        <w:r w:rsidR="002B424F">
          <w:rPr>
            <w:webHidden/>
          </w:rPr>
          <w:fldChar w:fldCharType="begin"/>
        </w:r>
        <w:r w:rsidR="002B424F">
          <w:rPr>
            <w:webHidden/>
          </w:rPr>
          <w:instrText xml:space="preserve"> PAGEREF _Toc445130970 \h </w:instrText>
        </w:r>
        <w:r w:rsidR="002B424F">
          <w:rPr>
            <w:webHidden/>
          </w:rPr>
        </w:r>
        <w:r w:rsidR="002B424F">
          <w:rPr>
            <w:webHidden/>
          </w:rPr>
          <w:fldChar w:fldCharType="separate"/>
        </w:r>
        <w:r w:rsidR="002B424F">
          <w:rPr>
            <w:webHidden/>
          </w:rPr>
          <w:t>246</w:t>
        </w:r>
        <w:r w:rsidR="002B424F">
          <w:rPr>
            <w:webHidden/>
          </w:rPr>
          <w:fldChar w:fldCharType="end"/>
        </w:r>
      </w:hyperlink>
    </w:p>
    <w:p w14:paraId="1EAA0855" w14:textId="77777777" w:rsidR="002B424F" w:rsidRDefault="00431AF8">
      <w:pPr>
        <w:pStyle w:val="30"/>
        <w:rPr>
          <w:rFonts w:asciiTheme="minorHAnsi" w:eastAsiaTheme="minorEastAsia" w:hAnsiTheme="minorHAnsi" w:cstheme="minorBidi"/>
          <w:snapToGrid/>
          <w:kern w:val="0"/>
          <w:sz w:val="22"/>
          <w:szCs w:val="22"/>
        </w:rPr>
      </w:pPr>
      <w:hyperlink w:anchor="_Toc445130971" w:history="1">
        <w:r w:rsidR="002B424F" w:rsidRPr="00C974CF">
          <w:rPr>
            <w:rStyle w:val="afffff2"/>
          </w:rPr>
          <w:t>IST, CST and CIST</w:t>
        </w:r>
        <w:r w:rsidR="002B424F">
          <w:rPr>
            <w:webHidden/>
          </w:rPr>
          <w:tab/>
        </w:r>
        <w:r w:rsidR="002B424F">
          <w:rPr>
            <w:webHidden/>
          </w:rPr>
          <w:fldChar w:fldCharType="begin"/>
        </w:r>
        <w:r w:rsidR="002B424F">
          <w:rPr>
            <w:webHidden/>
          </w:rPr>
          <w:instrText xml:space="preserve"> PAGEREF _Toc445130971 \h </w:instrText>
        </w:r>
        <w:r w:rsidR="002B424F">
          <w:rPr>
            <w:webHidden/>
          </w:rPr>
        </w:r>
        <w:r w:rsidR="002B424F">
          <w:rPr>
            <w:webHidden/>
          </w:rPr>
          <w:fldChar w:fldCharType="separate"/>
        </w:r>
        <w:r w:rsidR="002B424F">
          <w:rPr>
            <w:webHidden/>
          </w:rPr>
          <w:t>246</w:t>
        </w:r>
        <w:r w:rsidR="002B424F">
          <w:rPr>
            <w:webHidden/>
          </w:rPr>
          <w:fldChar w:fldCharType="end"/>
        </w:r>
      </w:hyperlink>
    </w:p>
    <w:p w14:paraId="7C0E5F2C" w14:textId="77777777" w:rsidR="002B424F" w:rsidRDefault="00431AF8">
      <w:pPr>
        <w:pStyle w:val="20"/>
        <w:rPr>
          <w:rFonts w:asciiTheme="minorHAnsi" w:eastAsiaTheme="minorEastAsia" w:hAnsiTheme="minorHAnsi" w:cstheme="minorBidi"/>
          <w:noProof/>
          <w:snapToGrid/>
          <w:kern w:val="0"/>
          <w:sz w:val="22"/>
          <w:szCs w:val="22"/>
        </w:rPr>
      </w:pPr>
      <w:hyperlink w:anchor="_Toc445130972" w:history="1">
        <w:r w:rsidR="002B424F" w:rsidRPr="00C974CF">
          <w:rPr>
            <w:rStyle w:val="afffff2"/>
            <w:noProof/>
          </w:rPr>
          <w:t>Configuring Spanning-Tree Features</w:t>
        </w:r>
        <w:r w:rsidR="002B424F">
          <w:rPr>
            <w:noProof/>
            <w:webHidden/>
          </w:rPr>
          <w:tab/>
        </w:r>
        <w:r w:rsidR="002B424F">
          <w:rPr>
            <w:noProof/>
            <w:webHidden/>
          </w:rPr>
          <w:fldChar w:fldCharType="begin"/>
        </w:r>
        <w:r w:rsidR="002B424F">
          <w:rPr>
            <w:noProof/>
            <w:webHidden/>
          </w:rPr>
          <w:instrText xml:space="preserve"> PAGEREF _Toc445130972 \h </w:instrText>
        </w:r>
        <w:r w:rsidR="002B424F">
          <w:rPr>
            <w:noProof/>
            <w:webHidden/>
          </w:rPr>
        </w:r>
        <w:r w:rsidR="002B424F">
          <w:rPr>
            <w:noProof/>
            <w:webHidden/>
          </w:rPr>
          <w:fldChar w:fldCharType="separate"/>
        </w:r>
        <w:r w:rsidR="002B424F">
          <w:rPr>
            <w:noProof/>
            <w:webHidden/>
          </w:rPr>
          <w:t>248</w:t>
        </w:r>
        <w:r w:rsidR="002B424F">
          <w:rPr>
            <w:noProof/>
            <w:webHidden/>
          </w:rPr>
          <w:fldChar w:fldCharType="end"/>
        </w:r>
      </w:hyperlink>
    </w:p>
    <w:p w14:paraId="4E6617F7" w14:textId="77777777" w:rsidR="002B424F" w:rsidRDefault="00431AF8">
      <w:pPr>
        <w:pStyle w:val="30"/>
        <w:rPr>
          <w:rFonts w:asciiTheme="minorHAnsi" w:eastAsiaTheme="minorEastAsia" w:hAnsiTheme="minorHAnsi" w:cstheme="minorBidi"/>
          <w:snapToGrid/>
          <w:kern w:val="0"/>
          <w:sz w:val="22"/>
          <w:szCs w:val="22"/>
        </w:rPr>
      </w:pPr>
      <w:hyperlink w:anchor="_Toc445130973" w:history="1">
        <w:r w:rsidR="002B424F" w:rsidRPr="00C974CF">
          <w:rPr>
            <w:rStyle w:val="afffff2"/>
          </w:rPr>
          <w:t>Default STP Configuration</w:t>
        </w:r>
        <w:r w:rsidR="002B424F">
          <w:rPr>
            <w:webHidden/>
          </w:rPr>
          <w:tab/>
        </w:r>
        <w:r w:rsidR="002B424F">
          <w:rPr>
            <w:webHidden/>
          </w:rPr>
          <w:fldChar w:fldCharType="begin"/>
        </w:r>
        <w:r w:rsidR="002B424F">
          <w:rPr>
            <w:webHidden/>
          </w:rPr>
          <w:instrText xml:space="preserve"> PAGEREF _Toc445130973 \h </w:instrText>
        </w:r>
        <w:r w:rsidR="002B424F">
          <w:rPr>
            <w:webHidden/>
          </w:rPr>
        </w:r>
        <w:r w:rsidR="002B424F">
          <w:rPr>
            <w:webHidden/>
          </w:rPr>
          <w:fldChar w:fldCharType="separate"/>
        </w:r>
        <w:r w:rsidR="002B424F">
          <w:rPr>
            <w:webHidden/>
          </w:rPr>
          <w:t>248</w:t>
        </w:r>
        <w:r w:rsidR="002B424F">
          <w:rPr>
            <w:webHidden/>
          </w:rPr>
          <w:fldChar w:fldCharType="end"/>
        </w:r>
      </w:hyperlink>
    </w:p>
    <w:p w14:paraId="3DB237AC" w14:textId="77777777" w:rsidR="002B424F" w:rsidRDefault="00431AF8">
      <w:pPr>
        <w:pStyle w:val="30"/>
        <w:rPr>
          <w:rFonts w:asciiTheme="minorHAnsi" w:eastAsiaTheme="minorEastAsia" w:hAnsiTheme="minorHAnsi" w:cstheme="minorBidi"/>
          <w:snapToGrid/>
          <w:kern w:val="0"/>
          <w:sz w:val="22"/>
          <w:szCs w:val="22"/>
        </w:rPr>
      </w:pPr>
      <w:hyperlink w:anchor="_Toc445130974" w:history="1">
        <w:r w:rsidR="002B424F" w:rsidRPr="00C974CF">
          <w:rPr>
            <w:rStyle w:val="afffff2"/>
          </w:rPr>
          <w:t>STP Configuration Guidelines</w:t>
        </w:r>
        <w:r w:rsidR="002B424F">
          <w:rPr>
            <w:webHidden/>
          </w:rPr>
          <w:tab/>
        </w:r>
        <w:r w:rsidR="002B424F">
          <w:rPr>
            <w:webHidden/>
          </w:rPr>
          <w:fldChar w:fldCharType="begin"/>
        </w:r>
        <w:r w:rsidR="002B424F">
          <w:rPr>
            <w:webHidden/>
          </w:rPr>
          <w:instrText xml:space="preserve"> PAGEREF _Toc445130974 \h </w:instrText>
        </w:r>
        <w:r w:rsidR="002B424F">
          <w:rPr>
            <w:webHidden/>
          </w:rPr>
        </w:r>
        <w:r w:rsidR="002B424F">
          <w:rPr>
            <w:webHidden/>
          </w:rPr>
          <w:fldChar w:fldCharType="separate"/>
        </w:r>
        <w:r w:rsidR="002B424F">
          <w:rPr>
            <w:webHidden/>
          </w:rPr>
          <w:t>248</w:t>
        </w:r>
        <w:r w:rsidR="002B424F">
          <w:rPr>
            <w:webHidden/>
          </w:rPr>
          <w:fldChar w:fldCharType="end"/>
        </w:r>
      </w:hyperlink>
    </w:p>
    <w:p w14:paraId="790E8C42" w14:textId="77777777" w:rsidR="002B424F" w:rsidRDefault="00431AF8">
      <w:pPr>
        <w:pStyle w:val="30"/>
        <w:rPr>
          <w:rFonts w:asciiTheme="minorHAnsi" w:eastAsiaTheme="minorEastAsia" w:hAnsiTheme="minorHAnsi" w:cstheme="minorBidi"/>
          <w:snapToGrid/>
          <w:kern w:val="0"/>
          <w:sz w:val="22"/>
          <w:szCs w:val="22"/>
        </w:rPr>
      </w:pPr>
      <w:hyperlink w:anchor="_Toc445130975" w:history="1">
        <w:r w:rsidR="002B424F" w:rsidRPr="00C974CF">
          <w:rPr>
            <w:rStyle w:val="afffff2"/>
          </w:rPr>
          <w:t>Enabling STP</w:t>
        </w:r>
        <w:r w:rsidR="002B424F">
          <w:rPr>
            <w:webHidden/>
          </w:rPr>
          <w:tab/>
        </w:r>
        <w:r w:rsidR="002B424F">
          <w:rPr>
            <w:webHidden/>
          </w:rPr>
          <w:fldChar w:fldCharType="begin"/>
        </w:r>
        <w:r w:rsidR="002B424F">
          <w:rPr>
            <w:webHidden/>
          </w:rPr>
          <w:instrText xml:space="preserve"> PAGEREF _Toc445130975 \h </w:instrText>
        </w:r>
        <w:r w:rsidR="002B424F">
          <w:rPr>
            <w:webHidden/>
          </w:rPr>
        </w:r>
        <w:r w:rsidR="002B424F">
          <w:rPr>
            <w:webHidden/>
          </w:rPr>
          <w:fldChar w:fldCharType="separate"/>
        </w:r>
        <w:r w:rsidR="002B424F">
          <w:rPr>
            <w:webHidden/>
          </w:rPr>
          <w:t>248</w:t>
        </w:r>
        <w:r w:rsidR="002B424F">
          <w:rPr>
            <w:webHidden/>
          </w:rPr>
          <w:fldChar w:fldCharType="end"/>
        </w:r>
      </w:hyperlink>
    </w:p>
    <w:p w14:paraId="3E27CAD2" w14:textId="77777777" w:rsidR="002B424F" w:rsidRDefault="00431AF8">
      <w:pPr>
        <w:pStyle w:val="30"/>
        <w:rPr>
          <w:rFonts w:asciiTheme="minorHAnsi" w:eastAsiaTheme="minorEastAsia" w:hAnsiTheme="minorHAnsi" w:cstheme="minorBidi"/>
          <w:snapToGrid/>
          <w:kern w:val="0"/>
          <w:sz w:val="22"/>
          <w:szCs w:val="22"/>
        </w:rPr>
      </w:pPr>
      <w:hyperlink w:anchor="_Toc445130976" w:history="1">
        <w:r w:rsidR="002B424F" w:rsidRPr="00C974CF">
          <w:rPr>
            <w:rStyle w:val="afffff2"/>
          </w:rPr>
          <w:t>Enable STP in no default Bridge</w:t>
        </w:r>
        <w:r w:rsidR="002B424F">
          <w:rPr>
            <w:webHidden/>
          </w:rPr>
          <w:tab/>
        </w:r>
        <w:r w:rsidR="002B424F">
          <w:rPr>
            <w:webHidden/>
          </w:rPr>
          <w:fldChar w:fldCharType="begin"/>
        </w:r>
        <w:r w:rsidR="002B424F">
          <w:rPr>
            <w:webHidden/>
          </w:rPr>
          <w:instrText xml:space="preserve"> PAGEREF _Toc445130976 \h </w:instrText>
        </w:r>
        <w:r w:rsidR="002B424F">
          <w:rPr>
            <w:webHidden/>
          </w:rPr>
        </w:r>
        <w:r w:rsidR="002B424F">
          <w:rPr>
            <w:webHidden/>
          </w:rPr>
          <w:fldChar w:fldCharType="separate"/>
        </w:r>
        <w:r w:rsidR="002B424F">
          <w:rPr>
            <w:webHidden/>
          </w:rPr>
          <w:t>249</w:t>
        </w:r>
        <w:r w:rsidR="002B424F">
          <w:rPr>
            <w:webHidden/>
          </w:rPr>
          <w:fldChar w:fldCharType="end"/>
        </w:r>
      </w:hyperlink>
    </w:p>
    <w:p w14:paraId="179CA419" w14:textId="77777777" w:rsidR="002B424F" w:rsidRDefault="00431AF8">
      <w:pPr>
        <w:pStyle w:val="30"/>
        <w:rPr>
          <w:rFonts w:asciiTheme="minorHAnsi" w:eastAsiaTheme="minorEastAsia" w:hAnsiTheme="minorHAnsi" w:cstheme="minorBidi"/>
          <w:snapToGrid/>
          <w:kern w:val="0"/>
          <w:sz w:val="22"/>
          <w:szCs w:val="22"/>
        </w:rPr>
      </w:pPr>
      <w:hyperlink w:anchor="_Toc445130977" w:history="1">
        <w:r w:rsidR="002B424F" w:rsidRPr="00C974CF">
          <w:rPr>
            <w:rStyle w:val="afffff2"/>
          </w:rPr>
          <w:t>Configuring the Port Priority</w:t>
        </w:r>
        <w:r w:rsidR="002B424F">
          <w:rPr>
            <w:webHidden/>
          </w:rPr>
          <w:tab/>
        </w:r>
        <w:r w:rsidR="002B424F">
          <w:rPr>
            <w:webHidden/>
          </w:rPr>
          <w:fldChar w:fldCharType="begin"/>
        </w:r>
        <w:r w:rsidR="002B424F">
          <w:rPr>
            <w:webHidden/>
          </w:rPr>
          <w:instrText xml:space="preserve"> PAGEREF _Toc445130977 \h </w:instrText>
        </w:r>
        <w:r w:rsidR="002B424F">
          <w:rPr>
            <w:webHidden/>
          </w:rPr>
        </w:r>
        <w:r w:rsidR="002B424F">
          <w:rPr>
            <w:webHidden/>
          </w:rPr>
          <w:fldChar w:fldCharType="separate"/>
        </w:r>
        <w:r w:rsidR="002B424F">
          <w:rPr>
            <w:webHidden/>
          </w:rPr>
          <w:t>250</w:t>
        </w:r>
        <w:r w:rsidR="002B424F">
          <w:rPr>
            <w:webHidden/>
          </w:rPr>
          <w:fldChar w:fldCharType="end"/>
        </w:r>
      </w:hyperlink>
    </w:p>
    <w:p w14:paraId="6F500355" w14:textId="77777777" w:rsidR="002B424F" w:rsidRDefault="00431AF8">
      <w:pPr>
        <w:pStyle w:val="30"/>
        <w:rPr>
          <w:rFonts w:asciiTheme="minorHAnsi" w:eastAsiaTheme="minorEastAsia" w:hAnsiTheme="minorHAnsi" w:cstheme="minorBidi"/>
          <w:snapToGrid/>
          <w:kern w:val="0"/>
          <w:sz w:val="22"/>
          <w:szCs w:val="22"/>
        </w:rPr>
      </w:pPr>
      <w:hyperlink w:anchor="_Toc445130978" w:history="1">
        <w:r w:rsidR="002B424F" w:rsidRPr="00C974CF">
          <w:rPr>
            <w:rStyle w:val="afffff2"/>
          </w:rPr>
          <w:t>Configuring the Path Cost</w:t>
        </w:r>
        <w:r w:rsidR="002B424F">
          <w:rPr>
            <w:webHidden/>
          </w:rPr>
          <w:tab/>
        </w:r>
        <w:r w:rsidR="002B424F">
          <w:rPr>
            <w:webHidden/>
          </w:rPr>
          <w:fldChar w:fldCharType="begin"/>
        </w:r>
        <w:r w:rsidR="002B424F">
          <w:rPr>
            <w:webHidden/>
          </w:rPr>
          <w:instrText xml:space="preserve"> PAGEREF _Toc445130978 \h </w:instrText>
        </w:r>
        <w:r w:rsidR="002B424F">
          <w:rPr>
            <w:webHidden/>
          </w:rPr>
        </w:r>
        <w:r w:rsidR="002B424F">
          <w:rPr>
            <w:webHidden/>
          </w:rPr>
          <w:fldChar w:fldCharType="separate"/>
        </w:r>
        <w:r w:rsidR="002B424F">
          <w:rPr>
            <w:webHidden/>
          </w:rPr>
          <w:t>251</w:t>
        </w:r>
        <w:r w:rsidR="002B424F">
          <w:rPr>
            <w:webHidden/>
          </w:rPr>
          <w:fldChar w:fldCharType="end"/>
        </w:r>
      </w:hyperlink>
    </w:p>
    <w:p w14:paraId="6B9CD32E" w14:textId="77777777" w:rsidR="002B424F" w:rsidRDefault="00431AF8">
      <w:pPr>
        <w:pStyle w:val="30"/>
        <w:rPr>
          <w:rFonts w:asciiTheme="minorHAnsi" w:eastAsiaTheme="minorEastAsia" w:hAnsiTheme="minorHAnsi" w:cstheme="minorBidi"/>
          <w:snapToGrid/>
          <w:kern w:val="0"/>
          <w:sz w:val="22"/>
          <w:szCs w:val="22"/>
        </w:rPr>
      </w:pPr>
      <w:hyperlink w:anchor="_Toc445130979" w:history="1">
        <w:r w:rsidR="002B424F" w:rsidRPr="00C974CF">
          <w:rPr>
            <w:rStyle w:val="afffff2"/>
          </w:rPr>
          <w:t>Configuring the Switch Priority of a VLAN</w:t>
        </w:r>
        <w:r w:rsidR="002B424F">
          <w:rPr>
            <w:webHidden/>
          </w:rPr>
          <w:tab/>
        </w:r>
        <w:r w:rsidR="002B424F">
          <w:rPr>
            <w:webHidden/>
          </w:rPr>
          <w:fldChar w:fldCharType="begin"/>
        </w:r>
        <w:r w:rsidR="002B424F">
          <w:rPr>
            <w:webHidden/>
          </w:rPr>
          <w:instrText xml:space="preserve"> PAGEREF _Toc445130979 \h </w:instrText>
        </w:r>
        <w:r w:rsidR="002B424F">
          <w:rPr>
            <w:webHidden/>
          </w:rPr>
        </w:r>
        <w:r w:rsidR="002B424F">
          <w:rPr>
            <w:webHidden/>
          </w:rPr>
          <w:fldChar w:fldCharType="separate"/>
        </w:r>
        <w:r w:rsidR="002B424F">
          <w:rPr>
            <w:webHidden/>
          </w:rPr>
          <w:t>253</w:t>
        </w:r>
        <w:r w:rsidR="002B424F">
          <w:rPr>
            <w:webHidden/>
          </w:rPr>
          <w:fldChar w:fldCharType="end"/>
        </w:r>
      </w:hyperlink>
    </w:p>
    <w:p w14:paraId="7A5E7CED" w14:textId="77777777" w:rsidR="002B424F" w:rsidRDefault="00431AF8">
      <w:pPr>
        <w:pStyle w:val="30"/>
        <w:rPr>
          <w:rFonts w:asciiTheme="minorHAnsi" w:eastAsiaTheme="minorEastAsia" w:hAnsiTheme="minorHAnsi" w:cstheme="minorBidi"/>
          <w:snapToGrid/>
          <w:kern w:val="0"/>
          <w:sz w:val="22"/>
          <w:szCs w:val="22"/>
        </w:rPr>
      </w:pPr>
      <w:hyperlink w:anchor="_Toc445130980" w:history="1">
        <w:r w:rsidR="002B424F" w:rsidRPr="00C974CF">
          <w:rPr>
            <w:rStyle w:val="afffff2"/>
          </w:rPr>
          <w:t>Configuring the Hello Time</w:t>
        </w:r>
        <w:r w:rsidR="002B424F">
          <w:rPr>
            <w:webHidden/>
          </w:rPr>
          <w:tab/>
        </w:r>
        <w:r w:rsidR="002B424F">
          <w:rPr>
            <w:webHidden/>
          </w:rPr>
          <w:fldChar w:fldCharType="begin"/>
        </w:r>
        <w:r w:rsidR="002B424F">
          <w:rPr>
            <w:webHidden/>
          </w:rPr>
          <w:instrText xml:space="preserve"> PAGEREF _Toc445130980 \h </w:instrText>
        </w:r>
        <w:r w:rsidR="002B424F">
          <w:rPr>
            <w:webHidden/>
          </w:rPr>
        </w:r>
        <w:r w:rsidR="002B424F">
          <w:rPr>
            <w:webHidden/>
          </w:rPr>
          <w:fldChar w:fldCharType="separate"/>
        </w:r>
        <w:r w:rsidR="002B424F">
          <w:rPr>
            <w:webHidden/>
          </w:rPr>
          <w:t>255</w:t>
        </w:r>
        <w:r w:rsidR="002B424F">
          <w:rPr>
            <w:webHidden/>
          </w:rPr>
          <w:fldChar w:fldCharType="end"/>
        </w:r>
      </w:hyperlink>
    </w:p>
    <w:p w14:paraId="15EB7B9F" w14:textId="77777777" w:rsidR="002B424F" w:rsidRDefault="00431AF8">
      <w:pPr>
        <w:pStyle w:val="30"/>
        <w:rPr>
          <w:rFonts w:asciiTheme="minorHAnsi" w:eastAsiaTheme="minorEastAsia" w:hAnsiTheme="minorHAnsi" w:cstheme="minorBidi"/>
          <w:snapToGrid/>
          <w:kern w:val="0"/>
          <w:sz w:val="22"/>
          <w:szCs w:val="22"/>
        </w:rPr>
      </w:pPr>
      <w:hyperlink w:anchor="_Toc445130981" w:history="1">
        <w:r w:rsidR="002B424F" w:rsidRPr="00C974CF">
          <w:rPr>
            <w:rStyle w:val="afffff2"/>
          </w:rPr>
          <w:t>Configuring the Forwarding-Delay Time for a VLAN</w:t>
        </w:r>
        <w:r w:rsidR="002B424F">
          <w:rPr>
            <w:webHidden/>
          </w:rPr>
          <w:tab/>
        </w:r>
        <w:r w:rsidR="002B424F">
          <w:rPr>
            <w:webHidden/>
          </w:rPr>
          <w:fldChar w:fldCharType="begin"/>
        </w:r>
        <w:r w:rsidR="002B424F">
          <w:rPr>
            <w:webHidden/>
          </w:rPr>
          <w:instrText xml:space="preserve"> PAGEREF _Toc445130981 \h </w:instrText>
        </w:r>
        <w:r w:rsidR="002B424F">
          <w:rPr>
            <w:webHidden/>
          </w:rPr>
        </w:r>
        <w:r w:rsidR="002B424F">
          <w:rPr>
            <w:webHidden/>
          </w:rPr>
          <w:fldChar w:fldCharType="separate"/>
        </w:r>
        <w:r w:rsidR="002B424F">
          <w:rPr>
            <w:webHidden/>
          </w:rPr>
          <w:t>256</w:t>
        </w:r>
        <w:r w:rsidR="002B424F">
          <w:rPr>
            <w:webHidden/>
          </w:rPr>
          <w:fldChar w:fldCharType="end"/>
        </w:r>
      </w:hyperlink>
    </w:p>
    <w:p w14:paraId="05F24F6B" w14:textId="77777777" w:rsidR="002B424F" w:rsidRDefault="00431AF8">
      <w:pPr>
        <w:pStyle w:val="30"/>
        <w:rPr>
          <w:rFonts w:asciiTheme="minorHAnsi" w:eastAsiaTheme="minorEastAsia" w:hAnsiTheme="minorHAnsi" w:cstheme="minorBidi"/>
          <w:snapToGrid/>
          <w:kern w:val="0"/>
          <w:sz w:val="22"/>
          <w:szCs w:val="22"/>
        </w:rPr>
      </w:pPr>
      <w:hyperlink w:anchor="_Toc445130982" w:history="1">
        <w:r w:rsidR="002B424F" w:rsidRPr="00C974CF">
          <w:rPr>
            <w:rStyle w:val="afffff2"/>
          </w:rPr>
          <w:t>Configuring the Maximum-Aging Time for a VLAN</w:t>
        </w:r>
        <w:r w:rsidR="002B424F">
          <w:rPr>
            <w:webHidden/>
          </w:rPr>
          <w:tab/>
        </w:r>
        <w:r w:rsidR="002B424F">
          <w:rPr>
            <w:webHidden/>
          </w:rPr>
          <w:fldChar w:fldCharType="begin"/>
        </w:r>
        <w:r w:rsidR="002B424F">
          <w:rPr>
            <w:webHidden/>
          </w:rPr>
          <w:instrText xml:space="preserve"> PAGEREF _Toc445130982 \h </w:instrText>
        </w:r>
        <w:r w:rsidR="002B424F">
          <w:rPr>
            <w:webHidden/>
          </w:rPr>
        </w:r>
        <w:r w:rsidR="002B424F">
          <w:rPr>
            <w:webHidden/>
          </w:rPr>
          <w:fldChar w:fldCharType="separate"/>
        </w:r>
        <w:r w:rsidR="002B424F">
          <w:rPr>
            <w:webHidden/>
          </w:rPr>
          <w:t>258</w:t>
        </w:r>
        <w:r w:rsidR="002B424F">
          <w:rPr>
            <w:webHidden/>
          </w:rPr>
          <w:fldChar w:fldCharType="end"/>
        </w:r>
      </w:hyperlink>
    </w:p>
    <w:p w14:paraId="3BDD6861" w14:textId="77777777" w:rsidR="002B424F" w:rsidRDefault="00431AF8">
      <w:pPr>
        <w:pStyle w:val="30"/>
        <w:rPr>
          <w:rFonts w:asciiTheme="minorHAnsi" w:eastAsiaTheme="minorEastAsia" w:hAnsiTheme="minorHAnsi" w:cstheme="minorBidi"/>
          <w:snapToGrid/>
          <w:kern w:val="0"/>
          <w:sz w:val="22"/>
          <w:szCs w:val="22"/>
        </w:rPr>
      </w:pPr>
      <w:hyperlink w:anchor="_Toc445130983" w:history="1">
        <w:r w:rsidR="002B424F" w:rsidRPr="00C974CF">
          <w:rPr>
            <w:rStyle w:val="afffff2"/>
          </w:rPr>
          <w:t>Changing the Max-hops for switch</w:t>
        </w:r>
        <w:r w:rsidR="002B424F">
          <w:rPr>
            <w:webHidden/>
          </w:rPr>
          <w:tab/>
        </w:r>
        <w:r w:rsidR="002B424F">
          <w:rPr>
            <w:webHidden/>
          </w:rPr>
          <w:fldChar w:fldCharType="begin"/>
        </w:r>
        <w:r w:rsidR="002B424F">
          <w:rPr>
            <w:webHidden/>
          </w:rPr>
          <w:instrText xml:space="preserve"> PAGEREF _Toc445130983 \h </w:instrText>
        </w:r>
        <w:r w:rsidR="002B424F">
          <w:rPr>
            <w:webHidden/>
          </w:rPr>
        </w:r>
        <w:r w:rsidR="002B424F">
          <w:rPr>
            <w:webHidden/>
          </w:rPr>
          <w:fldChar w:fldCharType="separate"/>
        </w:r>
        <w:r w:rsidR="002B424F">
          <w:rPr>
            <w:webHidden/>
          </w:rPr>
          <w:t>259</w:t>
        </w:r>
        <w:r w:rsidR="002B424F">
          <w:rPr>
            <w:webHidden/>
          </w:rPr>
          <w:fldChar w:fldCharType="end"/>
        </w:r>
      </w:hyperlink>
    </w:p>
    <w:p w14:paraId="37FA2708" w14:textId="77777777" w:rsidR="002B424F" w:rsidRDefault="00431AF8">
      <w:pPr>
        <w:pStyle w:val="30"/>
        <w:rPr>
          <w:rFonts w:asciiTheme="minorHAnsi" w:eastAsiaTheme="minorEastAsia" w:hAnsiTheme="minorHAnsi" w:cstheme="minorBidi"/>
          <w:snapToGrid/>
          <w:kern w:val="0"/>
          <w:sz w:val="22"/>
          <w:szCs w:val="22"/>
        </w:rPr>
      </w:pPr>
      <w:hyperlink w:anchor="_Toc445130984" w:history="1">
        <w:r w:rsidR="002B424F" w:rsidRPr="00C974CF">
          <w:rPr>
            <w:rStyle w:val="afffff2"/>
          </w:rPr>
          <w:t>Changing the Spanning-Tree mode for switch</w:t>
        </w:r>
        <w:r w:rsidR="002B424F">
          <w:rPr>
            <w:webHidden/>
          </w:rPr>
          <w:tab/>
        </w:r>
        <w:r w:rsidR="002B424F">
          <w:rPr>
            <w:webHidden/>
          </w:rPr>
          <w:fldChar w:fldCharType="begin"/>
        </w:r>
        <w:r w:rsidR="002B424F">
          <w:rPr>
            <w:webHidden/>
          </w:rPr>
          <w:instrText xml:space="preserve"> PAGEREF _Toc445130984 \h </w:instrText>
        </w:r>
        <w:r w:rsidR="002B424F">
          <w:rPr>
            <w:webHidden/>
          </w:rPr>
        </w:r>
        <w:r w:rsidR="002B424F">
          <w:rPr>
            <w:webHidden/>
          </w:rPr>
          <w:fldChar w:fldCharType="separate"/>
        </w:r>
        <w:r w:rsidR="002B424F">
          <w:rPr>
            <w:webHidden/>
          </w:rPr>
          <w:t>260</w:t>
        </w:r>
        <w:r w:rsidR="002B424F">
          <w:rPr>
            <w:webHidden/>
          </w:rPr>
          <w:fldChar w:fldCharType="end"/>
        </w:r>
      </w:hyperlink>
    </w:p>
    <w:p w14:paraId="12B836ED" w14:textId="77777777" w:rsidR="002B424F" w:rsidRDefault="00431AF8">
      <w:pPr>
        <w:pStyle w:val="30"/>
        <w:rPr>
          <w:rFonts w:asciiTheme="minorHAnsi" w:eastAsiaTheme="minorEastAsia" w:hAnsiTheme="minorHAnsi" w:cstheme="minorBidi"/>
          <w:snapToGrid/>
          <w:kern w:val="0"/>
          <w:sz w:val="22"/>
          <w:szCs w:val="22"/>
        </w:rPr>
      </w:pPr>
      <w:hyperlink w:anchor="_Toc445130985" w:history="1">
        <w:r w:rsidR="002B424F" w:rsidRPr="00C974CF">
          <w:rPr>
            <w:rStyle w:val="afffff2"/>
          </w:rPr>
          <w:t>Configuring portfast for switch</w:t>
        </w:r>
        <w:r w:rsidR="002B424F">
          <w:rPr>
            <w:webHidden/>
          </w:rPr>
          <w:tab/>
        </w:r>
        <w:r w:rsidR="002B424F">
          <w:rPr>
            <w:webHidden/>
          </w:rPr>
          <w:fldChar w:fldCharType="begin"/>
        </w:r>
        <w:r w:rsidR="002B424F">
          <w:rPr>
            <w:webHidden/>
          </w:rPr>
          <w:instrText xml:space="preserve"> PAGEREF _Toc445130985 \h </w:instrText>
        </w:r>
        <w:r w:rsidR="002B424F">
          <w:rPr>
            <w:webHidden/>
          </w:rPr>
        </w:r>
        <w:r w:rsidR="002B424F">
          <w:rPr>
            <w:webHidden/>
          </w:rPr>
          <w:fldChar w:fldCharType="separate"/>
        </w:r>
        <w:r w:rsidR="002B424F">
          <w:rPr>
            <w:webHidden/>
          </w:rPr>
          <w:t>262</w:t>
        </w:r>
        <w:r w:rsidR="002B424F">
          <w:rPr>
            <w:webHidden/>
          </w:rPr>
          <w:fldChar w:fldCharType="end"/>
        </w:r>
      </w:hyperlink>
    </w:p>
    <w:p w14:paraId="401FCD7B" w14:textId="77777777" w:rsidR="002B424F" w:rsidRDefault="00431AF8">
      <w:pPr>
        <w:pStyle w:val="30"/>
        <w:rPr>
          <w:rFonts w:asciiTheme="minorHAnsi" w:eastAsiaTheme="minorEastAsia" w:hAnsiTheme="minorHAnsi" w:cstheme="minorBidi"/>
          <w:snapToGrid/>
          <w:kern w:val="0"/>
          <w:sz w:val="22"/>
          <w:szCs w:val="22"/>
        </w:rPr>
      </w:pPr>
      <w:hyperlink w:anchor="_Toc445130986" w:history="1">
        <w:r w:rsidR="002B424F" w:rsidRPr="00C974CF">
          <w:rPr>
            <w:rStyle w:val="afffff2"/>
          </w:rPr>
          <w:t>Changing transmit-holdcount for switch</w:t>
        </w:r>
        <w:r w:rsidR="002B424F">
          <w:rPr>
            <w:webHidden/>
          </w:rPr>
          <w:tab/>
        </w:r>
        <w:r w:rsidR="002B424F">
          <w:rPr>
            <w:webHidden/>
          </w:rPr>
          <w:fldChar w:fldCharType="begin"/>
        </w:r>
        <w:r w:rsidR="002B424F">
          <w:rPr>
            <w:webHidden/>
          </w:rPr>
          <w:instrText xml:space="preserve"> PAGEREF _Toc445130986 \h </w:instrText>
        </w:r>
        <w:r w:rsidR="002B424F">
          <w:rPr>
            <w:webHidden/>
          </w:rPr>
        </w:r>
        <w:r w:rsidR="002B424F">
          <w:rPr>
            <w:webHidden/>
          </w:rPr>
          <w:fldChar w:fldCharType="separate"/>
        </w:r>
        <w:r w:rsidR="002B424F">
          <w:rPr>
            <w:webHidden/>
          </w:rPr>
          <w:t>264</w:t>
        </w:r>
        <w:r w:rsidR="002B424F">
          <w:rPr>
            <w:webHidden/>
          </w:rPr>
          <w:fldChar w:fldCharType="end"/>
        </w:r>
      </w:hyperlink>
    </w:p>
    <w:p w14:paraId="1F1AC80B" w14:textId="77777777" w:rsidR="002B424F" w:rsidRDefault="00431AF8">
      <w:pPr>
        <w:pStyle w:val="30"/>
        <w:rPr>
          <w:rFonts w:asciiTheme="minorHAnsi" w:eastAsiaTheme="minorEastAsia" w:hAnsiTheme="minorHAnsi" w:cstheme="minorBidi"/>
          <w:snapToGrid/>
          <w:kern w:val="0"/>
          <w:sz w:val="22"/>
          <w:szCs w:val="22"/>
        </w:rPr>
      </w:pPr>
      <w:hyperlink w:anchor="_Toc445130987" w:history="1">
        <w:r w:rsidR="002B424F" w:rsidRPr="00C974CF">
          <w:rPr>
            <w:rStyle w:val="afffff2"/>
          </w:rPr>
          <w:t>Changing Cisco-interoperability for switch</w:t>
        </w:r>
        <w:r w:rsidR="002B424F">
          <w:rPr>
            <w:webHidden/>
          </w:rPr>
          <w:tab/>
        </w:r>
        <w:r w:rsidR="002B424F">
          <w:rPr>
            <w:webHidden/>
          </w:rPr>
          <w:fldChar w:fldCharType="begin"/>
        </w:r>
        <w:r w:rsidR="002B424F">
          <w:rPr>
            <w:webHidden/>
          </w:rPr>
          <w:instrText xml:space="preserve"> PAGEREF _Toc445130987 \h </w:instrText>
        </w:r>
        <w:r w:rsidR="002B424F">
          <w:rPr>
            <w:webHidden/>
          </w:rPr>
        </w:r>
        <w:r w:rsidR="002B424F">
          <w:rPr>
            <w:webHidden/>
          </w:rPr>
          <w:fldChar w:fldCharType="separate"/>
        </w:r>
        <w:r w:rsidR="002B424F">
          <w:rPr>
            <w:webHidden/>
          </w:rPr>
          <w:t>265</w:t>
        </w:r>
        <w:r w:rsidR="002B424F">
          <w:rPr>
            <w:webHidden/>
          </w:rPr>
          <w:fldChar w:fldCharType="end"/>
        </w:r>
      </w:hyperlink>
    </w:p>
    <w:p w14:paraId="61791819" w14:textId="77777777" w:rsidR="002B424F" w:rsidRDefault="00431AF8">
      <w:pPr>
        <w:pStyle w:val="30"/>
        <w:rPr>
          <w:rFonts w:asciiTheme="minorHAnsi" w:eastAsiaTheme="minorEastAsia" w:hAnsiTheme="minorHAnsi" w:cstheme="minorBidi"/>
          <w:snapToGrid/>
          <w:kern w:val="0"/>
          <w:sz w:val="22"/>
          <w:szCs w:val="22"/>
        </w:rPr>
      </w:pPr>
      <w:hyperlink w:anchor="_Toc445130988" w:history="1">
        <w:r w:rsidR="002B424F" w:rsidRPr="00C974CF">
          <w:rPr>
            <w:rStyle w:val="afffff2"/>
          </w:rPr>
          <w:t>Configuring autoedge for port</w:t>
        </w:r>
        <w:r w:rsidR="002B424F">
          <w:rPr>
            <w:webHidden/>
          </w:rPr>
          <w:tab/>
        </w:r>
        <w:r w:rsidR="002B424F">
          <w:rPr>
            <w:webHidden/>
          </w:rPr>
          <w:fldChar w:fldCharType="begin"/>
        </w:r>
        <w:r w:rsidR="002B424F">
          <w:rPr>
            <w:webHidden/>
          </w:rPr>
          <w:instrText xml:space="preserve"> PAGEREF _Toc445130988 \h </w:instrText>
        </w:r>
        <w:r w:rsidR="002B424F">
          <w:rPr>
            <w:webHidden/>
          </w:rPr>
        </w:r>
        <w:r w:rsidR="002B424F">
          <w:rPr>
            <w:webHidden/>
          </w:rPr>
          <w:fldChar w:fldCharType="separate"/>
        </w:r>
        <w:r w:rsidR="002B424F">
          <w:rPr>
            <w:webHidden/>
          </w:rPr>
          <w:t>265</w:t>
        </w:r>
        <w:r w:rsidR="002B424F">
          <w:rPr>
            <w:webHidden/>
          </w:rPr>
          <w:fldChar w:fldCharType="end"/>
        </w:r>
      </w:hyperlink>
    </w:p>
    <w:p w14:paraId="7D9E6992" w14:textId="77777777" w:rsidR="002B424F" w:rsidRDefault="00431AF8">
      <w:pPr>
        <w:pStyle w:val="30"/>
        <w:rPr>
          <w:rFonts w:asciiTheme="minorHAnsi" w:eastAsiaTheme="minorEastAsia" w:hAnsiTheme="minorHAnsi" w:cstheme="minorBidi"/>
          <w:snapToGrid/>
          <w:kern w:val="0"/>
          <w:sz w:val="22"/>
          <w:szCs w:val="22"/>
        </w:rPr>
      </w:pPr>
      <w:hyperlink w:anchor="_Toc445130989" w:history="1">
        <w:r w:rsidR="002B424F" w:rsidRPr="00C974CF">
          <w:rPr>
            <w:rStyle w:val="afffff2"/>
          </w:rPr>
          <w:t>Configuring the Port as Edge Port</w:t>
        </w:r>
        <w:r w:rsidR="002B424F">
          <w:rPr>
            <w:webHidden/>
          </w:rPr>
          <w:tab/>
        </w:r>
        <w:r w:rsidR="002B424F">
          <w:rPr>
            <w:webHidden/>
          </w:rPr>
          <w:fldChar w:fldCharType="begin"/>
        </w:r>
        <w:r w:rsidR="002B424F">
          <w:rPr>
            <w:webHidden/>
          </w:rPr>
          <w:instrText xml:space="preserve"> PAGEREF _Toc445130989 \h </w:instrText>
        </w:r>
        <w:r w:rsidR="002B424F">
          <w:rPr>
            <w:webHidden/>
          </w:rPr>
        </w:r>
        <w:r w:rsidR="002B424F">
          <w:rPr>
            <w:webHidden/>
          </w:rPr>
          <w:fldChar w:fldCharType="separate"/>
        </w:r>
        <w:r w:rsidR="002B424F">
          <w:rPr>
            <w:webHidden/>
          </w:rPr>
          <w:t>265</w:t>
        </w:r>
        <w:r w:rsidR="002B424F">
          <w:rPr>
            <w:webHidden/>
          </w:rPr>
          <w:fldChar w:fldCharType="end"/>
        </w:r>
      </w:hyperlink>
    </w:p>
    <w:p w14:paraId="4144F4DC" w14:textId="77777777" w:rsidR="002B424F" w:rsidRDefault="00431AF8">
      <w:pPr>
        <w:pStyle w:val="30"/>
        <w:rPr>
          <w:rFonts w:asciiTheme="minorHAnsi" w:eastAsiaTheme="minorEastAsia" w:hAnsiTheme="minorHAnsi" w:cstheme="minorBidi"/>
          <w:snapToGrid/>
          <w:kern w:val="0"/>
          <w:sz w:val="22"/>
          <w:szCs w:val="22"/>
        </w:rPr>
      </w:pPr>
      <w:hyperlink w:anchor="_Toc445130990" w:history="1">
        <w:r w:rsidR="002B424F" w:rsidRPr="00C974CF">
          <w:rPr>
            <w:rStyle w:val="afffff2"/>
          </w:rPr>
          <w:t>Specifying the Link Type to Ensure Rapid Transitions</w:t>
        </w:r>
        <w:r w:rsidR="002B424F">
          <w:rPr>
            <w:webHidden/>
          </w:rPr>
          <w:tab/>
        </w:r>
        <w:r w:rsidR="002B424F">
          <w:rPr>
            <w:webHidden/>
          </w:rPr>
          <w:fldChar w:fldCharType="begin"/>
        </w:r>
        <w:r w:rsidR="002B424F">
          <w:rPr>
            <w:webHidden/>
          </w:rPr>
          <w:instrText xml:space="preserve"> PAGEREF _Toc445130990 \h </w:instrText>
        </w:r>
        <w:r w:rsidR="002B424F">
          <w:rPr>
            <w:webHidden/>
          </w:rPr>
        </w:r>
        <w:r w:rsidR="002B424F">
          <w:rPr>
            <w:webHidden/>
          </w:rPr>
          <w:fldChar w:fldCharType="separate"/>
        </w:r>
        <w:r w:rsidR="002B424F">
          <w:rPr>
            <w:webHidden/>
          </w:rPr>
          <w:t>267</w:t>
        </w:r>
        <w:r w:rsidR="002B424F">
          <w:rPr>
            <w:webHidden/>
          </w:rPr>
          <w:fldChar w:fldCharType="end"/>
        </w:r>
      </w:hyperlink>
    </w:p>
    <w:p w14:paraId="0D726847" w14:textId="77777777" w:rsidR="002B424F" w:rsidRDefault="00431AF8">
      <w:pPr>
        <w:pStyle w:val="30"/>
        <w:rPr>
          <w:rFonts w:asciiTheme="minorHAnsi" w:eastAsiaTheme="minorEastAsia" w:hAnsiTheme="minorHAnsi" w:cstheme="minorBidi"/>
          <w:snapToGrid/>
          <w:kern w:val="0"/>
          <w:sz w:val="22"/>
          <w:szCs w:val="22"/>
        </w:rPr>
      </w:pPr>
      <w:hyperlink w:anchor="_Toc445130991" w:history="1">
        <w:r w:rsidR="002B424F" w:rsidRPr="00C974CF">
          <w:rPr>
            <w:rStyle w:val="afffff2"/>
          </w:rPr>
          <w:t>Configuring force-version for port</w:t>
        </w:r>
        <w:r w:rsidR="002B424F">
          <w:rPr>
            <w:webHidden/>
          </w:rPr>
          <w:tab/>
        </w:r>
        <w:r w:rsidR="002B424F">
          <w:rPr>
            <w:webHidden/>
          </w:rPr>
          <w:fldChar w:fldCharType="begin"/>
        </w:r>
        <w:r w:rsidR="002B424F">
          <w:rPr>
            <w:webHidden/>
          </w:rPr>
          <w:instrText xml:space="preserve"> PAGEREF _Toc445130991 \h </w:instrText>
        </w:r>
        <w:r w:rsidR="002B424F">
          <w:rPr>
            <w:webHidden/>
          </w:rPr>
        </w:r>
        <w:r w:rsidR="002B424F">
          <w:rPr>
            <w:webHidden/>
          </w:rPr>
          <w:fldChar w:fldCharType="separate"/>
        </w:r>
        <w:r w:rsidR="002B424F">
          <w:rPr>
            <w:webHidden/>
          </w:rPr>
          <w:t>267</w:t>
        </w:r>
        <w:r w:rsidR="002B424F">
          <w:rPr>
            <w:webHidden/>
          </w:rPr>
          <w:fldChar w:fldCharType="end"/>
        </w:r>
      </w:hyperlink>
    </w:p>
    <w:p w14:paraId="791722CA" w14:textId="77777777" w:rsidR="002B424F" w:rsidRDefault="00431AF8">
      <w:pPr>
        <w:pStyle w:val="30"/>
        <w:rPr>
          <w:rFonts w:asciiTheme="minorHAnsi" w:eastAsiaTheme="minorEastAsia" w:hAnsiTheme="minorHAnsi" w:cstheme="minorBidi"/>
          <w:snapToGrid/>
          <w:kern w:val="0"/>
          <w:sz w:val="22"/>
          <w:szCs w:val="22"/>
        </w:rPr>
      </w:pPr>
      <w:hyperlink w:anchor="_Toc445130992" w:history="1">
        <w:r w:rsidR="002B424F" w:rsidRPr="00C974CF">
          <w:rPr>
            <w:rStyle w:val="afffff2"/>
          </w:rPr>
          <w:t>Configuring root guard for port</w:t>
        </w:r>
        <w:r w:rsidR="002B424F">
          <w:rPr>
            <w:webHidden/>
          </w:rPr>
          <w:tab/>
        </w:r>
        <w:r w:rsidR="002B424F">
          <w:rPr>
            <w:webHidden/>
          </w:rPr>
          <w:fldChar w:fldCharType="begin"/>
        </w:r>
        <w:r w:rsidR="002B424F">
          <w:rPr>
            <w:webHidden/>
          </w:rPr>
          <w:instrText xml:space="preserve"> PAGEREF _Toc445130992 \h </w:instrText>
        </w:r>
        <w:r w:rsidR="002B424F">
          <w:rPr>
            <w:webHidden/>
          </w:rPr>
        </w:r>
        <w:r w:rsidR="002B424F">
          <w:rPr>
            <w:webHidden/>
          </w:rPr>
          <w:fldChar w:fldCharType="separate"/>
        </w:r>
        <w:r w:rsidR="002B424F">
          <w:rPr>
            <w:webHidden/>
          </w:rPr>
          <w:t>269</w:t>
        </w:r>
        <w:r w:rsidR="002B424F">
          <w:rPr>
            <w:webHidden/>
          </w:rPr>
          <w:fldChar w:fldCharType="end"/>
        </w:r>
      </w:hyperlink>
    </w:p>
    <w:p w14:paraId="079E85AA" w14:textId="77777777" w:rsidR="002B424F" w:rsidRDefault="00431AF8">
      <w:pPr>
        <w:pStyle w:val="30"/>
        <w:rPr>
          <w:rFonts w:asciiTheme="minorHAnsi" w:eastAsiaTheme="minorEastAsia" w:hAnsiTheme="minorHAnsi" w:cstheme="minorBidi"/>
          <w:snapToGrid/>
          <w:kern w:val="0"/>
          <w:sz w:val="22"/>
          <w:szCs w:val="22"/>
        </w:rPr>
      </w:pPr>
      <w:hyperlink w:anchor="_Toc445130993" w:history="1">
        <w:r w:rsidR="002B424F" w:rsidRPr="00C974CF">
          <w:rPr>
            <w:rStyle w:val="afffff2"/>
          </w:rPr>
          <w:t>Configuring hello-time for port</w:t>
        </w:r>
        <w:r w:rsidR="002B424F">
          <w:rPr>
            <w:webHidden/>
          </w:rPr>
          <w:tab/>
        </w:r>
        <w:r w:rsidR="002B424F">
          <w:rPr>
            <w:webHidden/>
          </w:rPr>
          <w:fldChar w:fldCharType="begin"/>
        </w:r>
        <w:r w:rsidR="002B424F">
          <w:rPr>
            <w:webHidden/>
          </w:rPr>
          <w:instrText xml:space="preserve"> PAGEREF _Toc445130993 \h </w:instrText>
        </w:r>
        <w:r w:rsidR="002B424F">
          <w:rPr>
            <w:webHidden/>
          </w:rPr>
        </w:r>
        <w:r w:rsidR="002B424F">
          <w:rPr>
            <w:webHidden/>
          </w:rPr>
          <w:fldChar w:fldCharType="separate"/>
        </w:r>
        <w:r w:rsidR="002B424F">
          <w:rPr>
            <w:webHidden/>
          </w:rPr>
          <w:t>270</w:t>
        </w:r>
        <w:r w:rsidR="002B424F">
          <w:rPr>
            <w:webHidden/>
          </w:rPr>
          <w:fldChar w:fldCharType="end"/>
        </w:r>
      </w:hyperlink>
    </w:p>
    <w:p w14:paraId="677A7BFC" w14:textId="77777777" w:rsidR="002B424F" w:rsidRDefault="00431AF8">
      <w:pPr>
        <w:pStyle w:val="30"/>
        <w:rPr>
          <w:rFonts w:asciiTheme="minorHAnsi" w:eastAsiaTheme="minorEastAsia" w:hAnsiTheme="minorHAnsi" w:cstheme="minorBidi"/>
          <w:snapToGrid/>
          <w:kern w:val="0"/>
          <w:sz w:val="22"/>
          <w:szCs w:val="22"/>
        </w:rPr>
      </w:pPr>
      <w:hyperlink w:anchor="_Toc445130994" w:history="1">
        <w:r w:rsidR="002B424F" w:rsidRPr="00C974CF">
          <w:rPr>
            <w:rStyle w:val="afffff2"/>
          </w:rPr>
          <w:t>Configuring portfast for port</w:t>
        </w:r>
        <w:r w:rsidR="002B424F">
          <w:rPr>
            <w:webHidden/>
          </w:rPr>
          <w:tab/>
        </w:r>
        <w:r w:rsidR="002B424F">
          <w:rPr>
            <w:webHidden/>
          </w:rPr>
          <w:fldChar w:fldCharType="begin"/>
        </w:r>
        <w:r w:rsidR="002B424F">
          <w:rPr>
            <w:webHidden/>
          </w:rPr>
          <w:instrText xml:space="preserve"> PAGEREF _Toc445130994 \h </w:instrText>
        </w:r>
        <w:r w:rsidR="002B424F">
          <w:rPr>
            <w:webHidden/>
          </w:rPr>
        </w:r>
        <w:r w:rsidR="002B424F">
          <w:rPr>
            <w:webHidden/>
          </w:rPr>
          <w:fldChar w:fldCharType="separate"/>
        </w:r>
        <w:r w:rsidR="002B424F">
          <w:rPr>
            <w:webHidden/>
          </w:rPr>
          <w:t>270</w:t>
        </w:r>
        <w:r w:rsidR="002B424F">
          <w:rPr>
            <w:webHidden/>
          </w:rPr>
          <w:fldChar w:fldCharType="end"/>
        </w:r>
      </w:hyperlink>
    </w:p>
    <w:p w14:paraId="60F35959" w14:textId="77777777" w:rsidR="002B424F" w:rsidRDefault="00431AF8">
      <w:pPr>
        <w:pStyle w:val="30"/>
        <w:rPr>
          <w:rFonts w:asciiTheme="minorHAnsi" w:eastAsiaTheme="minorEastAsia" w:hAnsiTheme="minorHAnsi" w:cstheme="minorBidi"/>
          <w:snapToGrid/>
          <w:kern w:val="0"/>
          <w:sz w:val="22"/>
          <w:szCs w:val="22"/>
        </w:rPr>
      </w:pPr>
      <w:hyperlink w:anchor="_Toc445130995" w:history="1">
        <w:r w:rsidR="002B424F" w:rsidRPr="00C974CF">
          <w:rPr>
            <w:rStyle w:val="afffff2"/>
          </w:rPr>
          <w:t>Configuring transmit-holdcount for port</w:t>
        </w:r>
        <w:r w:rsidR="002B424F">
          <w:rPr>
            <w:webHidden/>
          </w:rPr>
          <w:tab/>
        </w:r>
        <w:r w:rsidR="002B424F">
          <w:rPr>
            <w:webHidden/>
          </w:rPr>
          <w:fldChar w:fldCharType="begin"/>
        </w:r>
        <w:r w:rsidR="002B424F">
          <w:rPr>
            <w:webHidden/>
          </w:rPr>
          <w:instrText xml:space="preserve"> PAGEREF _Toc445130995 \h </w:instrText>
        </w:r>
        <w:r w:rsidR="002B424F">
          <w:rPr>
            <w:webHidden/>
          </w:rPr>
        </w:r>
        <w:r w:rsidR="002B424F">
          <w:rPr>
            <w:webHidden/>
          </w:rPr>
          <w:fldChar w:fldCharType="separate"/>
        </w:r>
        <w:r w:rsidR="002B424F">
          <w:rPr>
            <w:webHidden/>
          </w:rPr>
          <w:t>270</w:t>
        </w:r>
        <w:r w:rsidR="002B424F">
          <w:rPr>
            <w:webHidden/>
          </w:rPr>
          <w:fldChar w:fldCharType="end"/>
        </w:r>
      </w:hyperlink>
    </w:p>
    <w:p w14:paraId="72B78D43" w14:textId="77777777" w:rsidR="002B424F" w:rsidRDefault="00431AF8">
      <w:pPr>
        <w:pStyle w:val="30"/>
        <w:rPr>
          <w:rFonts w:asciiTheme="minorHAnsi" w:eastAsiaTheme="minorEastAsia" w:hAnsiTheme="minorHAnsi" w:cstheme="minorBidi"/>
          <w:snapToGrid/>
          <w:kern w:val="0"/>
          <w:sz w:val="22"/>
          <w:szCs w:val="22"/>
        </w:rPr>
      </w:pPr>
      <w:hyperlink w:anchor="_Toc445130996" w:history="1">
        <w:r w:rsidR="002B424F" w:rsidRPr="00C974CF">
          <w:rPr>
            <w:rStyle w:val="afffff2"/>
          </w:rPr>
          <w:t>Configuring restricted-role for port</w:t>
        </w:r>
        <w:r w:rsidR="002B424F">
          <w:rPr>
            <w:webHidden/>
          </w:rPr>
          <w:tab/>
        </w:r>
        <w:r w:rsidR="002B424F">
          <w:rPr>
            <w:webHidden/>
          </w:rPr>
          <w:fldChar w:fldCharType="begin"/>
        </w:r>
        <w:r w:rsidR="002B424F">
          <w:rPr>
            <w:webHidden/>
          </w:rPr>
          <w:instrText xml:space="preserve"> PAGEREF _Toc445130996 \h </w:instrText>
        </w:r>
        <w:r w:rsidR="002B424F">
          <w:rPr>
            <w:webHidden/>
          </w:rPr>
        </w:r>
        <w:r w:rsidR="002B424F">
          <w:rPr>
            <w:webHidden/>
          </w:rPr>
          <w:fldChar w:fldCharType="separate"/>
        </w:r>
        <w:r w:rsidR="002B424F">
          <w:rPr>
            <w:webHidden/>
          </w:rPr>
          <w:t>270</w:t>
        </w:r>
        <w:r w:rsidR="002B424F">
          <w:rPr>
            <w:webHidden/>
          </w:rPr>
          <w:fldChar w:fldCharType="end"/>
        </w:r>
      </w:hyperlink>
    </w:p>
    <w:p w14:paraId="06B32CB1" w14:textId="77777777" w:rsidR="002B424F" w:rsidRDefault="00431AF8">
      <w:pPr>
        <w:pStyle w:val="30"/>
        <w:rPr>
          <w:rFonts w:asciiTheme="minorHAnsi" w:eastAsiaTheme="minorEastAsia" w:hAnsiTheme="minorHAnsi" w:cstheme="minorBidi"/>
          <w:snapToGrid/>
          <w:kern w:val="0"/>
          <w:sz w:val="22"/>
          <w:szCs w:val="22"/>
        </w:rPr>
      </w:pPr>
      <w:hyperlink w:anchor="_Toc445130997" w:history="1">
        <w:r w:rsidR="002B424F" w:rsidRPr="00C974CF">
          <w:rPr>
            <w:rStyle w:val="afffff2"/>
          </w:rPr>
          <w:t>Configuring restricted-tcn for port</w:t>
        </w:r>
        <w:r w:rsidR="002B424F">
          <w:rPr>
            <w:webHidden/>
          </w:rPr>
          <w:tab/>
        </w:r>
        <w:r w:rsidR="002B424F">
          <w:rPr>
            <w:webHidden/>
          </w:rPr>
          <w:fldChar w:fldCharType="begin"/>
        </w:r>
        <w:r w:rsidR="002B424F">
          <w:rPr>
            <w:webHidden/>
          </w:rPr>
          <w:instrText xml:space="preserve"> PAGEREF _Toc445130997 \h </w:instrText>
        </w:r>
        <w:r w:rsidR="002B424F">
          <w:rPr>
            <w:webHidden/>
          </w:rPr>
        </w:r>
        <w:r w:rsidR="002B424F">
          <w:rPr>
            <w:webHidden/>
          </w:rPr>
          <w:fldChar w:fldCharType="separate"/>
        </w:r>
        <w:r w:rsidR="002B424F">
          <w:rPr>
            <w:webHidden/>
          </w:rPr>
          <w:t>272</w:t>
        </w:r>
        <w:r w:rsidR="002B424F">
          <w:rPr>
            <w:webHidden/>
          </w:rPr>
          <w:fldChar w:fldCharType="end"/>
        </w:r>
      </w:hyperlink>
    </w:p>
    <w:p w14:paraId="22C644C4" w14:textId="77777777" w:rsidR="002B424F" w:rsidRDefault="00431AF8">
      <w:pPr>
        <w:pStyle w:val="20"/>
        <w:rPr>
          <w:rFonts w:asciiTheme="minorHAnsi" w:eastAsiaTheme="minorEastAsia" w:hAnsiTheme="minorHAnsi" w:cstheme="minorBidi"/>
          <w:noProof/>
          <w:snapToGrid/>
          <w:kern w:val="0"/>
          <w:sz w:val="22"/>
          <w:szCs w:val="22"/>
        </w:rPr>
      </w:pPr>
      <w:hyperlink w:anchor="_Toc445130998" w:history="1">
        <w:r w:rsidR="002B424F" w:rsidRPr="00C974CF">
          <w:rPr>
            <w:rStyle w:val="afffff2"/>
            <w:noProof/>
          </w:rPr>
          <w:t>Configuring MSTP Features</w:t>
        </w:r>
        <w:r w:rsidR="002B424F">
          <w:rPr>
            <w:noProof/>
            <w:webHidden/>
          </w:rPr>
          <w:tab/>
        </w:r>
        <w:r w:rsidR="002B424F">
          <w:rPr>
            <w:noProof/>
            <w:webHidden/>
          </w:rPr>
          <w:fldChar w:fldCharType="begin"/>
        </w:r>
        <w:r w:rsidR="002B424F">
          <w:rPr>
            <w:noProof/>
            <w:webHidden/>
          </w:rPr>
          <w:instrText xml:space="preserve"> PAGEREF _Toc445130998 \h </w:instrText>
        </w:r>
        <w:r w:rsidR="002B424F">
          <w:rPr>
            <w:noProof/>
            <w:webHidden/>
          </w:rPr>
        </w:r>
        <w:r w:rsidR="002B424F">
          <w:rPr>
            <w:noProof/>
            <w:webHidden/>
          </w:rPr>
          <w:fldChar w:fldCharType="separate"/>
        </w:r>
        <w:r w:rsidR="002B424F">
          <w:rPr>
            <w:noProof/>
            <w:webHidden/>
          </w:rPr>
          <w:t>273</w:t>
        </w:r>
        <w:r w:rsidR="002B424F">
          <w:rPr>
            <w:noProof/>
            <w:webHidden/>
          </w:rPr>
          <w:fldChar w:fldCharType="end"/>
        </w:r>
      </w:hyperlink>
    </w:p>
    <w:p w14:paraId="2B48CB1A" w14:textId="77777777" w:rsidR="002B424F" w:rsidRDefault="00431AF8">
      <w:pPr>
        <w:pStyle w:val="30"/>
        <w:rPr>
          <w:rFonts w:asciiTheme="minorHAnsi" w:eastAsiaTheme="minorEastAsia" w:hAnsiTheme="minorHAnsi" w:cstheme="minorBidi"/>
          <w:snapToGrid/>
          <w:kern w:val="0"/>
          <w:sz w:val="22"/>
          <w:szCs w:val="22"/>
        </w:rPr>
      </w:pPr>
      <w:hyperlink w:anchor="_Toc445130999" w:history="1">
        <w:r w:rsidR="002B424F" w:rsidRPr="00C974CF">
          <w:rPr>
            <w:rStyle w:val="afffff2"/>
          </w:rPr>
          <w:t>Instance Creation and VLAN Connection</w:t>
        </w:r>
        <w:r w:rsidR="002B424F">
          <w:rPr>
            <w:webHidden/>
          </w:rPr>
          <w:tab/>
        </w:r>
        <w:r w:rsidR="002B424F">
          <w:rPr>
            <w:webHidden/>
          </w:rPr>
          <w:fldChar w:fldCharType="begin"/>
        </w:r>
        <w:r w:rsidR="002B424F">
          <w:rPr>
            <w:webHidden/>
          </w:rPr>
          <w:instrText xml:space="preserve"> PAGEREF _Toc445130999 \h </w:instrText>
        </w:r>
        <w:r w:rsidR="002B424F">
          <w:rPr>
            <w:webHidden/>
          </w:rPr>
        </w:r>
        <w:r w:rsidR="002B424F">
          <w:rPr>
            <w:webHidden/>
          </w:rPr>
          <w:fldChar w:fldCharType="separate"/>
        </w:r>
        <w:r w:rsidR="002B424F">
          <w:rPr>
            <w:webHidden/>
          </w:rPr>
          <w:t>273</w:t>
        </w:r>
        <w:r w:rsidR="002B424F">
          <w:rPr>
            <w:webHidden/>
          </w:rPr>
          <w:fldChar w:fldCharType="end"/>
        </w:r>
      </w:hyperlink>
    </w:p>
    <w:p w14:paraId="22A46B41" w14:textId="77777777" w:rsidR="002B424F" w:rsidRDefault="00431AF8">
      <w:pPr>
        <w:pStyle w:val="30"/>
        <w:rPr>
          <w:rFonts w:asciiTheme="minorHAnsi" w:eastAsiaTheme="minorEastAsia" w:hAnsiTheme="minorHAnsi" w:cstheme="minorBidi"/>
          <w:snapToGrid/>
          <w:kern w:val="0"/>
          <w:sz w:val="22"/>
          <w:szCs w:val="22"/>
        </w:rPr>
      </w:pPr>
      <w:hyperlink w:anchor="_Toc445131000" w:history="1">
        <w:r w:rsidR="002B424F" w:rsidRPr="00C974CF">
          <w:rPr>
            <w:rStyle w:val="afffff2"/>
          </w:rPr>
          <w:t>Instance and port configuration</w:t>
        </w:r>
        <w:r w:rsidR="002B424F">
          <w:rPr>
            <w:webHidden/>
          </w:rPr>
          <w:tab/>
        </w:r>
        <w:r w:rsidR="002B424F">
          <w:rPr>
            <w:webHidden/>
          </w:rPr>
          <w:fldChar w:fldCharType="begin"/>
        </w:r>
        <w:r w:rsidR="002B424F">
          <w:rPr>
            <w:webHidden/>
          </w:rPr>
          <w:instrText xml:space="preserve"> PAGEREF _Toc445131000 \h </w:instrText>
        </w:r>
        <w:r w:rsidR="002B424F">
          <w:rPr>
            <w:webHidden/>
          </w:rPr>
        </w:r>
        <w:r w:rsidR="002B424F">
          <w:rPr>
            <w:webHidden/>
          </w:rPr>
          <w:fldChar w:fldCharType="separate"/>
        </w:r>
        <w:r w:rsidR="002B424F">
          <w:rPr>
            <w:webHidden/>
          </w:rPr>
          <w:t>274</w:t>
        </w:r>
        <w:r w:rsidR="002B424F">
          <w:rPr>
            <w:webHidden/>
          </w:rPr>
          <w:fldChar w:fldCharType="end"/>
        </w:r>
      </w:hyperlink>
    </w:p>
    <w:p w14:paraId="18B3690B" w14:textId="77777777" w:rsidR="002B424F" w:rsidRDefault="00431AF8">
      <w:pPr>
        <w:pStyle w:val="30"/>
        <w:rPr>
          <w:rFonts w:asciiTheme="minorHAnsi" w:eastAsiaTheme="minorEastAsia" w:hAnsiTheme="minorHAnsi" w:cstheme="minorBidi"/>
          <w:snapToGrid/>
          <w:kern w:val="0"/>
          <w:sz w:val="22"/>
          <w:szCs w:val="22"/>
        </w:rPr>
      </w:pPr>
      <w:hyperlink w:anchor="_Toc445131001" w:history="1">
        <w:r w:rsidR="002B424F" w:rsidRPr="00C974CF">
          <w:rPr>
            <w:rStyle w:val="afffff2"/>
          </w:rPr>
          <w:t>Setting region and revision number for MST</w:t>
        </w:r>
        <w:r w:rsidR="002B424F">
          <w:rPr>
            <w:webHidden/>
          </w:rPr>
          <w:tab/>
        </w:r>
        <w:r w:rsidR="002B424F">
          <w:rPr>
            <w:webHidden/>
          </w:rPr>
          <w:fldChar w:fldCharType="begin"/>
        </w:r>
        <w:r w:rsidR="002B424F">
          <w:rPr>
            <w:webHidden/>
          </w:rPr>
          <w:instrText xml:space="preserve"> PAGEREF _Toc445131001 \h </w:instrText>
        </w:r>
        <w:r w:rsidR="002B424F">
          <w:rPr>
            <w:webHidden/>
          </w:rPr>
        </w:r>
        <w:r w:rsidR="002B424F">
          <w:rPr>
            <w:webHidden/>
          </w:rPr>
          <w:fldChar w:fldCharType="separate"/>
        </w:r>
        <w:r w:rsidR="002B424F">
          <w:rPr>
            <w:webHidden/>
          </w:rPr>
          <w:t>278</w:t>
        </w:r>
        <w:r w:rsidR="002B424F">
          <w:rPr>
            <w:webHidden/>
          </w:rPr>
          <w:fldChar w:fldCharType="end"/>
        </w:r>
      </w:hyperlink>
    </w:p>
    <w:p w14:paraId="35D188F6" w14:textId="77777777" w:rsidR="002B424F" w:rsidRDefault="00431AF8">
      <w:pPr>
        <w:pStyle w:val="30"/>
        <w:rPr>
          <w:rFonts w:asciiTheme="minorHAnsi" w:eastAsiaTheme="minorEastAsia" w:hAnsiTheme="minorHAnsi" w:cstheme="minorBidi"/>
          <w:snapToGrid/>
          <w:kern w:val="0"/>
          <w:sz w:val="22"/>
          <w:szCs w:val="22"/>
        </w:rPr>
      </w:pPr>
      <w:hyperlink w:anchor="_Toc445131002" w:history="1">
        <w:r w:rsidR="002B424F" w:rsidRPr="00C974CF">
          <w:rPr>
            <w:rStyle w:val="afffff2"/>
          </w:rPr>
          <w:t>Pathcost for MSTP</w:t>
        </w:r>
        <w:r w:rsidR="002B424F">
          <w:rPr>
            <w:webHidden/>
          </w:rPr>
          <w:tab/>
        </w:r>
        <w:r w:rsidR="002B424F">
          <w:rPr>
            <w:webHidden/>
          </w:rPr>
          <w:fldChar w:fldCharType="begin"/>
        </w:r>
        <w:r w:rsidR="002B424F">
          <w:rPr>
            <w:webHidden/>
          </w:rPr>
          <w:instrText xml:space="preserve"> PAGEREF _Toc445131002 \h </w:instrText>
        </w:r>
        <w:r w:rsidR="002B424F">
          <w:rPr>
            <w:webHidden/>
          </w:rPr>
        </w:r>
        <w:r w:rsidR="002B424F">
          <w:rPr>
            <w:webHidden/>
          </w:rPr>
          <w:fldChar w:fldCharType="separate"/>
        </w:r>
        <w:r w:rsidR="002B424F">
          <w:rPr>
            <w:webHidden/>
          </w:rPr>
          <w:t>279</w:t>
        </w:r>
        <w:r w:rsidR="002B424F">
          <w:rPr>
            <w:webHidden/>
          </w:rPr>
          <w:fldChar w:fldCharType="end"/>
        </w:r>
      </w:hyperlink>
    </w:p>
    <w:p w14:paraId="42802786" w14:textId="77777777" w:rsidR="002B424F" w:rsidRDefault="00431AF8">
      <w:pPr>
        <w:pStyle w:val="20"/>
        <w:rPr>
          <w:rFonts w:asciiTheme="minorHAnsi" w:eastAsiaTheme="minorEastAsia" w:hAnsiTheme="minorHAnsi" w:cstheme="minorBidi"/>
          <w:noProof/>
          <w:snapToGrid/>
          <w:kern w:val="0"/>
          <w:sz w:val="22"/>
          <w:szCs w:val="22"/>
        </w:rPr>
      </w:pPr>
      <w:hyperlink w:anchor="_Toc445131003" w:history="1">
        <w:r w:rsidR="002B424F" w:rsidRPr="00C974CF">
          <w:rPr>
            <w:rStyle w:val="afffff2"/>
            <w:noProof/>
          </w:rPr>
          <w:t>Displaying the Spanning-Tree Status</w:t>
        </w:r>
        <w:r w:rsidR="002B424F">
          <w:rPr>
            <w:noProof/>
            <w:webHidden/>
          </w:rPr>
          <w:tab/>
        </w:r>
        <w:r w:rsidR="002B424F">
          <w:rPr>
            <w:noProof/>
            <w:webHidden/>
          </w:rPr>
          <w:fldChar w:fldCharType="begin"/>
        </w:r>
        <w:r w:rsidR="002B424F">
          <w:rPr>
            <w:noProof/>
            <w:webHidden/>
          </w:rPr>
          <w:instrText xml:space="preserve"> PAGEREF _Toc445131003 \h </w:instrText>
        </w:r>
        <w:r w:rsidR="002B424F">
          <w:rPr>
            <w:noProof/>
            <w:webHidden/>
          </w:rPr>
        </w:r>
        <w:r w:rsidR="002B424F">
          <w:rPr>
            <w:noProof/>
            <w:webHidden/>
          </w:rPr>
          <w:fldChar w:fldCharType="separate"/>
        </w:r>
        <w:r w:rsidR="002B424F">
          <w:rPr>
            <w:noProof/>
            <w:webHidden/>
          </w:rPr>
          <w:t>280</w:t>
        </w:r>
        <w:r w:rsidR="002B424F">
          <w:rPr>
            <w:noProof/>
            <w:webHidden/>
          </w:rPr>
          <w:fldChar w:fldCharType="end"/>
        </w:r>
      </w:hyperlink>
    </w:p>
    <w:p w14:paraId="49791792" w14:textId="77777777" w:rsidR="002B424F" w:rsidRDefault="00431AF8">
      <w:pPr>
        <w:pStyle w:val="20"/>
        <w:rPr>
          <w:rFonts w:asciiTheme="minorHAnsi" w:eastAsiaTheme="minorEastAsia" w:hAnsiTheme="minorHAnsi" w:cstheme="minorBidi"/>
          <w:noProof/>
          <w:snapToGrid/>
          <w:kern w:val="0"/>
          <w:sz w:val="22"/>
          <w:szCs w:val="22"/>
        </w:rPr>
      </w:pPr>
      <w:hyperlink w:anchor="_Toc445131004" w:history="1">
        <w:r w:rsidR="002B424F" w:rsidRPr="00C974CF">
          <w:rPr>
            <w:rStyle w:val="afffff2"/>
            <w:noProof/>
          </w:rPr>
          <w:t>Configuring Bridge MAC Forwarding</w:t>
        </w:r>
        <w:r w:rsidR="002B424F">
          <w:rPr>
            <w:noProof/>
            <w:webHidden/>
          </w:rPr>
          <w:tab/>
        </w:r>
        <w:r w:rsidR="002B424F">
          <w:rPr>
            <w:noProof/>
            <w:webHidden/>
          </w:rPr>
          <w:fldChar w:fldCharType="begin"/>
        </w:r>
        <w:r w:rsidR="002B424F">
          <w:rPr>
            <w:noProof/>
            <w:webHidden/>
          </w:rPr>
          <w:instrText xml:space="preserve"> PAGEREF _Toc445131004 \h </w:instrText>
        </w:r>
        <w:r w:rsidR="002B424F">
          <w:rPr>
            <w:noProof/>
            <w:webHidden/>
          </w:rPr>
        </w:r>
        <w:r w:rsidR="002B424F">
          <w:rPr>
            <w:noProof/>
            <w:webHidden/>
          </w:rPr>
          <w:fldChar w:fldCharType="separate"/>
        </w:r>
        <w:r w:rsidR="002B424F">
          <w:rPr>
            <w:noProof/>
            <w:webHidden/>
          </w:rPr>
          <w:t>283</w:t>
        </w:r>
        <w:r w:rsidR="002B424F">
          <w:rPr>
            <w:noProof/>
            <w:webHidden/>
          </w:rPr>
          <w:fldChar w:fldCharType="end"/>
        </w:r>
      </w:hyperlink>
    </w:p>
    <w:p w14:paraId="458A185A" w14:textId="77777777" w:rsidR="002B424F" w:rsidRDefault="00431AF8">
      <w:pPr>
        <w:pStyle w:val="20"/>
        <w:rPr>
          <w:rFonts w:asciiTheme="minorHAnsi" w:eastAsiaTheme="minorEastAsia" w:hAnsiTheme="minorHAnsi" w:cstheme="minorBidi"/>
          <w:noProof/>
          <w:snapToGrid/>
          <w:kern w:val="0"/>
          <w:sz w:val="22"/>
          <w:szCs w:val="22"/>
        </w:rPr>
      </w:pPr>
      <w:hyperlink w:anchor="_Toc445131005" w:history="1">
        <w:r w:rsidR="002B424F" w:rsidRPr="00C974CF">
          <w:rPr>
            <w:rStyle w:val="afffff2"/>
            <w:noProof/>
          </w:rPr>
          <w:t>Self-loop Detection</w:t>
        </w:r>
        <w:r w:rsidR="002B424F">
          <w:rPr>
            <w:noProof/>
            <w:webHidden/>
          </w:rPr>
          <w:tab/>
        </w:r>
        <w:r w:rsidR="002B424F">
          <w:rPr>
            <w:noProof/>
            <w:webHidden/>
          </w:rPr>
          <w:fldChar w:fldCharType="begin"/>
        </w:r>
        <w:r w:rsidR="002B424F">
          <w:rPr>
            <w:noProof/>
            <w:webHidden/>
          </w:rPr>
          <w:instrText xml:space="preserve"> PAGEREF _Toc445131005 \h </w:instrText>
        </w:r>
        <w:r w:rsidR="002B424F">
          <w:rPr>
            <w:noProof/>
            <w:webHidden/>
          </w:rPr>
        </w:r>
        <w:r w:rsidR="002B424F">
          <w:rPr>
            <w:noProof/>
            <w:webHidden/>
          </w:rPr>
          <w:fldChar w:fldCharType="separate"/>
        </w:r>
        <w:r w:rsidR="002B424F">
          <w:rPr>
            <w:noProof/>
            <w:webHidden/>
          </w:rPr>
          <w:t>285</w:t>
        </w:r>
        <w:r w:rsidR="002B424F">
          <w:rPr>
            <w:noProof/>
            <w:webHidden/>
          </w:rPr>
          <w:fldChar w:fldCharType="end"/>
        </w:r>
      </w:hyperlink>
    </w:p>
    <w:p w14:paraId="5DD50624" w14:textId="77777777" w:rsidR="002B424F" w:rsidRDefault="00431AF8">
      <w:pPr>
        <w:pStyle w:val="30"/>
        <w:rPr>
          <w:rFonts w:asciiTheme="minorHAnsi" w:eastAsiaTheme="minorEastAsia" w:hAnsiTheme="minorHAnsi" w:cstheme="minorBidi"/>
          <w:snapToGrid/>
          <w:kern w:val="0"/>
          <w:sz w:val="22"/>
          <w:szCs w:val="22"/>
        </w:rPr>
      </w:pPr>
      <w:hyperlink w:anchor="_Toc445131006" w:history="1">
        <w:r w:rsidR="002B424F" w:rsidRPr="00C974CF">
          <w:rPr>
            <w:rStyle w:val="afffff2"/>
          </w:rPr>
          <w:t>Understanding Self-loop Detection</w:t>
        </w:r>
        <w:r w:rsidR="002B424F">
          <w:rPr>
            <w:webHidden/>
          </w:rPr>
          <w:tab/>
        </w:r>
        <w:r w:rsidR="002B424F">
          <w:rPr>
            <w:webHidden/>
          </w:rPr>
          <w:fldChar w:fldCharType="begin"/>
        </w:r>
        <w:r w:rsidR="002B424F">
          <w:rPr>
            <w:webHidden/>
          </w:rPr>
          <w:instrText xml:space="preserve"> PAGEREF _Toc445131006 \h </w:instrText>
        </w:r>
        <w:r w:rsidR="002B424F">
          <w:rPr>
            <w:webHidden/>
          </w:rPr>
        </w:r>
        <w:r w:rsidR="002B424F">
          <w:rPr>
            <w:webHidden/>
          </w:rPr>
          <w:fldChar w:fldCharType="separate"/>
        </w:r>
        <w:r w:rsidR="002B424F">
          <w:rPr>
            <w:webHidden/>
          </w:rPr>
          <w:t>285</w:t>
        </w:r>
        <w:r w:rsidR="002B424F">
          <w:rPr>
            <w:webHidden/>
          </w:rPr>
          <w:fldChar w:fldCharType="end"/>
        </w:r>
      </w:hyperlink>
    </w:p>
    <w:p w14:paraId="50597DED" w14:textId="77777777" w:rsidR="002B424F" w:rsidRDefault="00431AF8">
      <w:pPr>
        <w:pStyle w:val="30"/>
        <w:rPr>
          <w:rFonts w:asciiTheme="minorHAnsi" w:eastAsiaTheme="minorEastAsia" w:hAnsiTheme="minorHAnsi" w:cstheme="minorBidi"/>
          <w:snapToGrid/>
          <w:kern w:val="0"/>
          <w:sz w:val="22"/>
          <w:szCs w:val="22"/>
        </w:rPr>
      </w:pPr>
      <w:hyperlink w:anchor="_Toc445131007" w:history="1">
        <w:r w:rsidR="002B424F" w:rsidRPr="00C974CF">
          <w:rPr>
            <w:rStyle w:val="afffff2"/>
          </w:rPr>
          <w:t>Default SLD Configuration</w:t>
        </w:r>
        <w:r w:rsidR="002B424F">
          <w:rPr>
            <w:webHidden/>
          </w:rPr>
          <w:tab/>
        </w:r>
        <w:r w:rsidR="002B424F">
          <w:rPr>
            <w:webHidden/>
          </w:rPr>
          <w:fldChar w:fldCharType="begin"/>
        </w:r>
        <w:r w:rsidR="002B424F">
          <w:rPr>
            <w:webHidden/>
          </w:rPr>
          <w:instrText xml:space="preserve"> PAGEREF _Toc445131007 \h </w:instrText>
        </w:r>
        <w:r w:rsidR="002B424F">
          <w:rPr>
            <w:webHidden/>
          </w:rPr>
        </w:r>
        <w:r w:rsidR="002B424F">
          <w:rPr>
            <w:webHidden/>
          </w:rPr>
          <w:fldChar w:fldCharType="separate"/>
        </w:r>
        <w:r w:rsidR="002B424F">
          <w:rPr>
            <w:webHidden/>
          </w:rPr>
          <w:t>285</w:t>
        </w:r>
        <w:r w:rsidR="002B424F">
          <w:rPr>
            <w:webHidden/>
          </w:rPr>
          <w:fldChar w:fldCharType="end"/>
        </w:r>
      </w:hyperlink>
    </w:p>
    <w:p w14:paraId="1440C7B0" w14:textId="77777777" w:rsidR="002B424F" w:rsidRDefault="00431AF8">
      <w:pPr>
        <w:pStyle w:val="30"/>
        <w:rPr>
          <w:rFonts w:asciiTheme="minorHAnsi" w:eastAsiaTheme="minorEastAsia" w:hAnsiTheme="minorHAnsi" w:cstheme="minorBidi"/>
          <w:snapToGrid/>
          <w:kern w:val="0"/>
          <w:sz w:val="22"/>
          <w:szCs w:val="22"/>
        </w:rPr>
      </w:pPr>
      <w:hyperlink w:anchor="_Toc445131008" w:history="1">
        <w:r w:rsidR="002B424F" w:rsidRPr="00C974CF">
          <w:rPr>
            <w:rStyle w:val="afffff2"/>
          </w:rPr>
          <w:t>Configuring Self-loop Detection</w:t>
        </w:r>
        <w:r w:rsidR="002B424F">
          <w:rPr>
            <w:webHidden/>
          </w:rPr>
          <w:tab/>
        </w:r>
        <w:r w:rsidR="002B424F">
          <w:rPr>
            <w:webHidden/>
          </w:rPr>
          <w:fldChar w:fldCharType="begin"/>
        </w:r>
        <w:r w:rsidR="002B424F">
          <w:rPr>
            <w:webHidden/>
          </w:rPr>
          <w:instrText xml:space="preserve"> PAGEREF _Toc445131008 \h </w:instrText>
        </w:r>
        <w:r w:rsidR="002B424F">
          <w:rPr>
            <w:webHidden/>
          </w:rPr>
        </w:r>
        <w:r w:rsidR="002B424F">
          <w:rPr>
            <w:webHidden/>
          </w:rPr>
          <w:fldChar w:fldCharType="separate"/>
        </w:r>
        <w:r w:rsidR="002B424F">
          <w:rPr>
            <w:webHidden/>
          </w:rPr>
          <w:t>286</w:t>
        </w:r>
        <w:r w:rsidR="002B424F">
          <w:rPr>
            <w:webHidden/>
          </w:rPr>
          <w:fldChar w:fldCharType="end"/>
        </w:r>
      </w:hyperlink>
    </w:p>
    <w:p w14:paraId="14397592" w14:textId="77777777" w:rsidR="002B424F" w:rsidRDefault="00431AF8">
      <w:pPr>
        <w:pStyle w:val="30"/>
        <w:rPr>
          <w:rFonts w:asciiTheme="minorHAnsi" w:eastAsiaTheme="minorEastAsia" w:hAnsiTheme="minorHAnsi" w:cstheme="minorBidi"/>
          <w:snapToGrid/>
          <w:kern w:val="0"/>
          <w:sz w:val="22"/>
          <w:szCs w:val="22"/>
        </w:rPr>
      </w:pPr>
      <w:hyperlink w:anchor="_Toc445131009" w:history="1">
        <w:r w:rsidR="002B424F" w:rsidRPr="00C974CF">
          <w:rPr>
            <w:rStyle w:val="afffff2"/>
          </w:rPr>
          <w:t>Displaying Self-loop Status</w:t>
        </w:r>
        <w:r w:rsidR="002B424F">
          <w:rPr>
            <w:webHidden/>
          </w:rPr>
          <w:tab/>
        </w:r>
        <w:r w:rsidR="002B424F">
          <w:rPr>
            <w:webHidden/>
          </w:rPr>
          <w:fldChar w:fldCharType="begin"/>
        </w:r>
        <w:r w:rsidR="002B424F">
          <w:rPr>
            <w:webHidden/>
          </w:rPr>
          <w:instrText xml:space="preserve"> PAGEREF _Toc445131009 \h </w:instrText>
        </w:r>
        <w:r w:rsidR="002B424F">
          <w:rPr>
            <w:webHidden/>
          </w:rPr>
        </w:r>
        <w:r w:rsidR="002B424F">
          <w:rPr>
            <w:webHidden/>
          </w:rPr>
          <w:fldChar w:fldCharType="separate"/>
        </w:r>
        <w:r w:rsidR="002B424F">
          <w:rPr>
            <w:webHidden/>
          </w:rPr>
          <w:t>290</w:t>
        </w:r>
        <w:r w:rsidR="002B424F">
          <w:rPr>
            <w:webHidden/>
          </w:rPr>
          <w:fldChar w:fldCharType="end"/>
        </w:r>
      </w:hyperlink>
    </w:p>
    <w:p w14:paraId="7B601237"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010" w:history="1">
        <w:r w:rsidR="002B424F" w:rsidRPr="00C974CF">
          <w:rPr>
            <w:rStyle w:val="afffff2"/>
            <w:noProof/>
            <w14:scene3d>
              <w14:camera w14:prst="orthographicFront"/>
              <w14:lightRig w14:rig="threePt" w14:dir="t">
                <w14:rot w14:lat="0" w14:lon="0" w14:rev="0"/>
              </w14:lightRig>
            </w14:scene3d>
          </w:rPr>
          <w:t>Chapter 14.</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BFD (Bidirectional Forwarding Detection)</w:t>
        </w:r>
        <w:r w:rsidR="002B424F">
          <w:rPr>
            <w:noProof/>
            <w:webHidden/>
          </w:rPr>
          <w:tab/>
        </w:r>
        <w:r w:rsidR="002B424F">
          <w:rPr>
            <w:noProof/>
            <w:webHidden/>
          </w:rPr>
          <w:fldChar w:fldCharType="begin"/>
        </w:r>
        <w:r w:rsidR="002B424F">
          <w:rPr>
            <w:noProof/>
            <w:webHidden/>
          </w:rPr>
          <w:instrText xml:space="preserve"> PAGEREF _Toc445131010 \h </w:instrText>
        </w:r>
        <w:r w:rsidR="002B424F">
          <w:rPr>
            <w:noProof/>
            <w:webHidden/>
          </w:rPr>
        </w:r>
        <w:r w:rsidR="002B424F">
          <w:rPr>
            <w:noProof/>
            <w:webHidden/>
          </w:rPr>
          <w:fldChar w:fldCharType="separate"/>
        </w:r>
        <w:r w:rsidR="002B424F">
          <w:rPr>
            <w:noProof/>
            <w:webHidden/>
          </w:rPr>
          <w:t>291</w:t>
        </w:r>
        <w:r w:rsidR="002B424F">
          <w:rPr>
            <w:noProof/>
            <w:webHidden/>
          </w:rPr>
          <w:fldChar w:fldCharType="end"/>
        </w:r>
      </w:hyperlink>
    </w:p>
    <w:p w14:paraId="2FA7C051" w14:textId="77777777" w:rsidR="002B424F" w:rsidRDefault="00431AF8">
      <w:pPr>
        <w:pStyle w:val="20"/>
        <w:rPr>
          <w:rFonts w:asciiTheme="minorHAnsi" w:eastAsiaTheme="minorEastAsia" w:hAnsiTheme="minorHAnsi" w:cstheme="minorBidi"/>
          <w:noProof/>
          <w:snapToGrid/>
          <w:kern w:val="0"/>
          <w:sz w:val="22"/>
          <w:szCs w:val="22"/>
        </w:rPr>
      </w:pPr>
      <w:hyperlink w:anchor="_Toc445131011" w:history="1">
        <w:r w:rsidR="002B424F" w:rsidRPr="00C974CF">
          <w:rPr>
            <w:rStyle w:val="afffff2"/>
            <w:noProof/>
          </w:rPr>
          <w:t>Understanding BFD</w:t>
        </w:r>
        <w:r w:rsidR="002B424F">
          <w:rPr>
            <w:noProof/>
            <w:webHidden/>
          </w:rPr>
          <w:tab/>
        </w:r>
        <w:r w:rsidR="002B424F">
          <w:rPr>
            <w:noProof/>
            <w:webHidden/>
          </w:rPr>
          <w:fldChar w:fldCharType="begin"/>
        </w:r>
        <w:r w:rsidR="002B424F">
          <w:rPr>
            <w:noProof/>
            <w:webHidden/>
          </w:rPr>
          <w:instrText xml:space="preserve"> PAGEREF _Toc445131011 \h </w:instrText>
        </w:r>
        <w:r w:rsidR="002B424F">
          <w:rPr>
            <w:noProof/>
            <w:webHidden/>
          </w:rPr>
        </w:r>
        <w:r w:rsidR="002B424F">
          <w:rPr>
            <w:noProof/>
            <w:webHidden/>
          </w:rPr>
          <w:fldChar w:fldCharType="separate"/>
        </w:r>
        <w:r w:rsidR="002B424F">
          <w:rPr>
            <w:noProof/>
            <w:webHidden/>
          </w:rPr>
          <w:t>292</w:t>
        </w:r>
        <w:r w:rsidR="002B424F">
          <w:rPr>
            <w:noProof/>
            <w:webHidden/>
          </w:rPr>
          <w:fldChar w:fldCharType="end"/>
        </w:r>
      </w:hyperlink>
    </w:p>
    <w:p w14:paraId="5189B279" w14:textId="77777777" w:rsidR="002B424F" w:rsidRDefault="00431AF8">
      <w:pPr>
        <w:pStyle w:val="30"/>
        <w:rPr>
          <w:rFonts w:asciiTheme="minorHAnsi" w:eastAsiaTheme="minorEastAsia" w:hAnsiTheme="minorHAnsi" w:cstheme="minorBidi"/>
          <w:snapToGrid/>
          <w:kern w:val="0"/>
          <w:sz w:val="22"/>
          <w:szCs w:val="22"/>
        </w:rPr>
      </w:pPr>
      <w:hyperlink w:anchor="_Toc445131012" w:history="1">
        <w:r w:rsidR="002B424F" w:rsidRPr="00C974CF">
          <w:rPr>
            <w:rStyle w:val="afffff2"/>
          </w:rPr>
          <w:t>BFD Operation</w:t>
        </w:r>
        <w:r w:rsidR="002B424F">
          <w:rPr>
            <w:webHidden/>
          </w:rPr>
          <w:tab/>
        </w:r>
        <w:r w:rsidR="002B424F">
          <w:rPr>
            <w:webHidden/>
          </w:rPr>
          <w:fldChar w:fldCharType="begin"/>
        </w:r>
        <w:r w:rsidR="002B424F">
          <w:rPr>
            <w:webHidden/>
          </w:rPr>
          <w:instrText xml:space="preserve"> PAGEREF _Toc445131012 \h </w:instrText>
        </w:r>
        <w:r w:rsidR="002B424F">
          <w:rPr>
            <w:webHidden/>
          </w:rPr>
        </w:r>
        <w:r w:rsidR="002B424F">
          <w:rPr>
            <w:webHidden/>
          </w:rPr>
          <w:fldChar w:fldCharType="separate"/>
        </w:r>
        <w:r w:rsidR="002B424F">
          <w:rPr>
            <w:webHidden/>
          </w:rPr>
          <w:t>292</w:t>
        </w:r>
        <w:r w:rsidR="002B424F">
          <w:rPr>
            <w:webHidden/>
          </w:rPr>
          <w:fldChar w:fldCharType="end"/>
        </w:r>
      </w:hyperlink>
    </w:p>
    <w:p w14:paraId="2A90BE00" w14:textId="77777777" w:rsidR="002B424F" w:rsidRDefault="00431AF8">
      <w:pPr>
        <w:pStyle w:val="30"/>
        <w:rPr>
          <w:rFonts w:asciiTheme="minorHAnsi" w:eastAsiaTheme="minorEastAsia" w:hAnsiTheme="minorHAnsi" w:cstheme="minorBidi"/>
          <w:snapToGrid/>
          <w:kern w:val="0"/>
          <w:sz w:val="22"/>
          <w:szCs w:val="22"/>
        </w:rPr>
      </w:pPr>
      <w:hyperlink w:anchor="_Toc445131013" w:history="1">
        <w:r w:rsidR="002B424F" w:rsidRPr="00C974CF">
          <w:rPr>
            <w:rStyle w:val="afffff2"/>
          </w:rPr>
          <w:t>Benefits of using BFD for Failure Detection</w:t>
        </w:r>
        <w:r w:rsidR="002B424F">
          <w:rPr>
            <w:webHidden/>
          </w:rPr>
          <w:tab/>
        </w:r>
        <w:r w:rsidR="002B424F">
          <w:rPr>
            <w:webHidden/>
          </w:rPr>
          <w:fldChar w:fldCharType="begin"/>
        </w:r>
        <w:r w:rsidR="002B424F">
          <w:rPr>
            <w:webHidden/>
          </w:rPr>
          <w:instrText xml:space="preserve"> PAGEREF _Toc445131013 \h </w:instrText>
        </w:r>
        <w:r w:rsidR="002B424F">
          <w:rPr>
            <w:webHidden/>
          </w:rPr>
        </w:r>
        <w:r w:rsidR="002B424F">
          <w:rPr>
            <w:webHidden/>
          </w:rPr>
          <w:fldChar w:fldCharType="separate"/>
        </w:r>
        <w:r w:rsidR="002B424F">
          <w:rPr>
            <w:webHidden/>
          </w:rPr>
          <w:t>292</w:t>
        </w:r>
        <w:r w:rsidR="002B424F">
          <w:rPr>
            <w:webHidden/>
          </w:rPr>
          <w:fldChar w:fldCharType="end"/>
        </w:r>
      </w:hyperlink>
    </w:p>
    <w:p w14:paraId="0DD5CB03" w14:textId="77777777" w:rsidR="002B424F" w:rsidRDefault="00431AF8">
      <w:pPr>
        <w:pStyle w:val="30"/>
        <w:rPr>
          <w:rFonts w:asciiTheme="minorHAnsi" w:eastAsiaTheme="minorEastAsia" w:hAnsiTheme="minorHAnsi" w:cstheme="minorBidi"/>
          <w:snapToGrid/>
          <w:kern w:val="0"/>
          <w:sz w:val="22"/>
          <w:szCs w:val="22"/>
        </w:rPr>
      </w:pPr>
      <w:hyperlink w:anchor="_Toc445131014" w:history="1">
        <w:r w:rsidR="002B424F" w:rsidRPr="00C974CF">
          <w:rPr>
            <w:rStyle w:val="afffff2"/>
          </w:rPr>
          <w:t>BFD Session Type</w:t>
        </w:r>
        <w:r w:rsidR="002B424F">
          <w:rPr>
            <w:webHidden/>
          </w:rPr>
          <w:tab/>
        </w:r>
        <w:r w:rsidR="002B424F">
          <w:rPr>
            <w:webHidden/>
          </w:rPr>
          <w:fldChar w:fldCharType="begin"/>
        </w:r>
        <w:r w:rsidR="002B424F">
          <w:rPr>
            <w:webHidden/>
          </w:rPr>
          <w:instrText xml:space="preserve"> PAGEREF _Toc445131014 \h </w:instrText>
        </w:r>
        <w:r w:rsidR="002B424F">
          <w:rPr>
            <w:webHidden/>
          </w:rPr>
        </w:r>
        <w:r w:rsidR="002B424F">
          <w:rPr>
            <w:webHidden/>
          </w:rPr>
          <w:fldChar w:fldCharType="separate"/>
        </w:r>
        <w:r w:rsidR="002B424F">
          <w:rPr>
            <w:webHidden/>
          </w:rPr>
          <w:t>292</w:t>
        </w:r>
        <w:r w:rsidR="002B424F">
          <w:rPr>
            <w:webHidden/>
          </w:rPr>
          <w:fldChar w:fldCharType="end"/>
        </w:r>
      </w:hyperlink>
    </w:p>
    <w:p w14:paraId="5DD9F0BA" w14:textId="77777777" w:rsidR="002B424F" w:rsidRDefault="00431AF8">
      <w:pPr>
        <w:pStyle w:val="30"/>
        <w:rPr>
          <w:rFonts w:asciiTheme="minorHAnsi" w:eastAsiaTheme="minorEastAsia" w:hAnsiTheme="minorHAnsi" w:cstheme="minorBidi"/>
          <w:snapToGrid/>
          <w:kern w:val="0"/>
          <w:sz w:val="22"/>
          <w:szCs w:val="22"/>
        </w:rPr>
      </w:pPr>
      <w:hyperlink w:anchor="_Toc445131015" w:history="1">
        <w:r w:rsidR="002B424F" w:rsidRPr="00C974CF">
          <w:rPr>
            <w:rStyle w:val="afffff2"/>
          </w:rPr>
          <w:t>BFD Version Interoperability</w:t>
        </w:r>
        <w:r w:rsidR="002B424F">
          <w:rPr>
            <w:webHidden/>
          </w:rPr>
          <w:tab/>
        </w:r>
        <w:r w:rsidR="002B424F">
          <w:rPr>
            <w:webHidden/>
          </w:rPr>
          <w:fldChar w:fldCharType="begin"/>
        </w:r>
        <w:r w:rsidR="002B424F">
          <w:rPr>
            <w:webHidden/>
          </w:rPr>
          <w:instrText xml:space="preserve"> PAGEREF _Toc445131015 \h </w:instrText>
        </w:r>
        <w:r w:rsidR="002B424F">
          <w:rPr>
            <w:webHidden/>
          </w:rPr>
        </w:r>
        <w:r w:rsidR="002B424F">
          <w:rPr>
            <w:webHidden/>
          </w:rPr>
          <w:fldChar w:fldCharType="separate"/>
        </w:r>
        <w:r w:rsidR="002B424F">
          <w:rPr>
            <w:webHidden/>
          </w:rPr>
          <w:t>293</w:t>
        </w:r>
        <w:r w:rsidR="002B424F">
          <w:rPr>
            <w:webHidden/>
          </w:rPr>
          <w:fldChar w:fldCharType="end"/>
        </w:r>
      </w:hyperlink>
    </w:p>
    <w:p w14:paraId="0CF50A15" w14:textId="77777777" w:rsidR="002B424F" w:rsidRDefault="00431AF8">
      <w:pPr>
        <w:pStyle w:val="20"/>
        <w:rPr>
          <w:rFonts w:asciiTheme="minorHAnsi" w:eastAsiaTheme="minorEastAsia" w:hAnsiTheme="minorHAnsi" w:cstheme="minorBidi"/>
          <w:noProof/>
          <w:snapToGrid/>
          <w:kern w:val="0"/>
          <w:sz w:val="22"/>
          <w:szCs w:val="22"/>
        </w:rPr>
      </w:pPr>
      <w:hyperlink w:anchor="_Toc445131016" w:history="1">
        <w:r w:rsidR="002B424F" w:rsidRPr="00C974CF">
          <w:rPr>
            <w:rStyle w:val="afffff2"/>
            <w:noProof/>
          </w:rPr>
          <w:t>BFD Restrictions</w:t>
        </w:r>
        <w:r w:rsidR="002B424F">
          <w:rPr>
            <w:noProof/>
            <w:webHidden/>
          </w:rPr>
          <w:tab/>
        </w:r>
        <w:r w:rsidR="002B424F">
          <w:rPr>
            <w:noProof/>
            <w:webHidden/>
          </w:rPr>
          <w:fldChar w:fldCharType="begin"/>
        </w:r>
        <w:r w:rsidR="002B424F">
          <w:rPr>
            <w:noProof/>
            <w:webHidden/>
          </w:rPr>
          <w:instrText xml:space="preserve"> PAGEREF _Toc445131016 \h </w:instrText>
        </w:r>
        <w:r w:rsidR="002B424F">
          <w:rPr>
            <w:noProof/>
            <w:webHidden/>
          </w:rPr>
        </w:r>
        <w:r w:rsidR="002B424F">
          <w:rPr>
            <w:noProof/>
            <w:webHidden/>
          </w:rPr>
          <w:fldChar w:fldCharType="separate"/>
        </w:r>
        <w:r w:rsidR="002B424F">
          <w:rPr>
            <w:noProof/>
            <w:webHidden/>
          </w:rPr>
          <w:t>294</w:t>
        </w:r>
        <w:r w:rsidR="002B424F">
          <w:rPr>
            <w:noProof/>
            <w:webHidden/>
          </w:rPr>
          <w:fldChar w:fldCharType="end"/>
        </w:r>
      </w:hyperlink>
    </w:p>
    <w:p w14:paraId="2F907A6E" w14:textId="77777777" w:rsidR="002B424F" w:rsidRDefault="00431AF8">
      <w:pPr>
        <w:pStyle w:val="20"/>
        <w:rPr>
          <w:rFonts w:asciiTheme="minorHAnsi" w:eastAsiaTheme="minorEastAsia" w:hAnsiTheme="minorHAnsi" w:cstheme="minorBidi"/>
          <w:noProof/>
          <w:snapToGrid/>
          <w:kern w:val="0"/>
          <w:sz w:val="22"/>
          <w:szCs w:val="22"/>
        </w:rPr>
      </w:pPr>
      <w:hyperlink w:anchor="_Toc445131017" w:history="1">
        <w:r w:rsidR="002B424F" w:rsidRPr="00C974CF">
          <w:rPr>
            <w:rStyle w:val="afffff2"/>
            <w:noProof/>
          </w:rPr>
          <w:t>Default BFD Configuration</w:t>
        </w:r>
        <w:r w:rsidR="002B424F">
          <w:rPr>
            <w:noProof/>
            <w:webHidden/>
          </w:rPr>
          <w:tab/>
        </w:r>
        <w:r w:rsidR="002B424F">
          <w:rPr>
            <w:noProof/>
            <w:webHidden/>
          </w:rPr>
          <w:fldChar w:fldCharType="begin"/>
        </w:r>
        <w:r w:rsidR="002B424F">
          <w:rPr>
            <w:noProof/>
            <w:webHidden/>
          </w:rPr>
          <w:instrText xml:space="preserve"> PAGEREF _Toc445131017 \h </w:instrText>
        </w:r>
        <w:r w:rsidR="002B424F">
          <w:rPr>
            <w:noProof/>
            <w:webHidden/>
          </w:rPr>
        </w:r>
        <w:r w:rsidR="002B424F">
          <w:rPr>
            <w:noProof/>
            <w:webHidden/>
          </w:rPr>
          <w:fldChar w:fldCharType="separate"/>
        </w:r>
        <w:r w:rsidR="002B424F">
          <w:rPr>
            <w:noProof/>
            <w:webHidden/>
          </w:rPr>
          <w:t>295</w:t>
        </w:r>
        <w:r w:rsidR="002B424F">
          <w:rPr>
            <w:noProof/>
            <w:webHidden/>
          </w:rPr>
          <w:fldChar w:fldCharType="end"/>
        </w:r>
      </w:hyperlink>
    </w:p>
    <w:p w14:paraId="54B5ADA5" w14:textId="77777777" w:rsidR="002B424F" w:rsidRDefault="00431AF8">
      <w:pPr>
        <w:pStyle w:val="20"/>
        <w:rPr>
          <w:rFonts w:asciiTheme="minorHAnsi" w:eastAsiaTheme="minorEastAsia" w:hAnsiTheme="minorHAnsi" w:cstheme="minorBidi"/>
          <w:noProof/>
          <w:snapToGrid/>
          <w:kern w:val="0"/>
          <w:sz w:val="22"/>
          <w:szCs w:val="22"/>
        </w:rPr>
      </w:pPr>
      <w:hyperlink w:anchor="_Toc445131018" w:history="1">
        <w:r w:rsidR="002B424F" w:rsidRPr="00C974CF">
          <w:rPr>
            <w:rStyle w:val="afffff2"/>
            <w:noProof/>
          </w:rPr>
          <w:t>Configuring BFD</w:t>
        </w:r>
        <w:r w:rsidR="002B424F">
          <w:rPr>
            <w:noProof/>
            <w:webHidden/>
          </w:rPr>
          <w:tab/>
        </w:r>
        <w:r w:rsidR="002B424F">
          <w:rPr>
            <w:noProof/>
            <w:webHidden/>
          </w:rPr>
          <w:fldChar w:fldCharType="begin"/>
        </w:r>
        <w:r w:rsidR="002B424F">
          <w:rPr>
            <w:noProof/>
            <w:webHidden/>
          </w:rPr>
          <w:instrText xml:space="preserve"> PAGEREF _Toc445131018 \h </w:instrText>
        </w:r>
        <w:r w:rsidR="002B424F">
          <w:rPr>
            <w:noProof/>
            <w:webHidden/>
          </w:rPr>
        </w:r>
        <w:r w:rsidR="002B424F">
          <w:rPr>
            <w:noProof/>
            <w:webHidden/>
          </w:rPr>
          <w:fldChar w:fldCharType="separate"/>
        </w:r>
        <w:r w:rsidR="002B424F">
          <w:rPr>
            <w:noProof/>
            <w:webHidden/>
          </w:rPr>
          <w:t>296</w:t>
        </w:r>
        <w:r w:rsidR="002B424F">
          <w:rPr>
            <w:noProof/>
            <w:webHidden/>
          </w:rPr>
          <w:fldChar w:fldCharType="end"/>
        </w:r>
      </w:hyperlink>
    </w:p>
    <w:p w14:paraId="58D36B0E" w14:textId="77777777" w:rsidR="002B424F" w:rsidRDefault="00431AF8">
      <w:pPr>
        <w:pStyle w:val="30"/>
        <w:rPr>
          <w:rFonts w:asciiTheme="minorHAnsi" w:eastAsiaTheme="minorEastAsia" w:hAnsiTheme="minorHAnsi" w:cstheme="minorBidi"/>
          <w:snapToGrid/>
          <w:kern w:val="0"/>
          <w:sz w:val="22"/>
          <w:szCs w:val="22"/>
        </w:rPr>
      </w:pPr>
      <w:hyperlink w:anchor="_Toc445131019" w:history="1">
        <w:r w:rsidR="002B424F" w:rsidRPr="00C974CF">
          <w:rPr>
            <w:rStyle w:val="afffff2"/>
          </w:rPr>
          <w:t>Configuring BFD session parameters on the interface</w:t>
        </w:r>
        <w:r w:rsidR="002B424F">
          <w:rPr>
            <w:webHidden/>
          </w:rPr>
          <w:tab/>
        </w:r>
        <w:r w:rsidR="002B424F">
          <w:rPr>
            <w:webHidden/>
          </w:rPr>
          <w:fldChar w:fldCharType="begin"/>
        </w:r>
        <w:r w:rsidR="002B424F">
          <w:rPr>
            <w:webHidden/>
          </w:rPr>
          <w:instrText xml:space="preserve"> PAGEREF _Toc445131019 \h </w:instrText>
        </w:r>
        <w:r w:rsidR="002B424F">
          <w:rPr>
            <w:webHidden/>
          </w:rPr>
        </w:r>
        <w:r w:rsidR="002B424F">
          <w:rPr>
            <w:webHidden/>
          </w:rPr>
          <w:fldChar w:fldCharType="separate"/>
        </w:r>
        <w:r w:rsidR="002B424F">
          <w:rPr>
            <w:webHidden/>
          </w:rPr>
          <w:t>296</w:t>
        </w:r>
        <w:r w:rsidR="002B424F">
          <w:rPr>
            <w:webHidden/>
          </w:rPr>
          <w:fldChar w:fldCharType="end"/>
        </w:r>
      </w:hyperlink>
    </w:p>
    <w:p w14:paraId="41BEE94E" w14:textId="77777777" w:rsidR="002B424F" w:rsidRDefault="00431AF8">
      <w:pPr>
        <w:pStyle w:val="30"/>
        <w:rPr>
          <w:rFonts w:asciiTheme="minorHAnsi" w:eastAsiaTheme="minorEastAsia" w:hAnsiTheme="minorHAnsi" w:cstheme="minorBidi"/>
          <w:snapToGrid/>
          <w:kern w:val="0"/>
          <w:sz w:val="22"/>
          <w:szCs w:val="22"/>
        </w:rPr>
      </w:pPr>
      <w:hyperlink w:anchor="_Toc445131020" w:history="1">
        <w:r w:rsidR="002B424F" w:rsidRPr="00C974CF">
          <w:rPr>
            <w:rStyle w:val="afffff2"/>
          </w:rPr>
          <w:t>Configuring multi-hop BFD session parameters</w:t>
        </w:r>
        <w:r w:rsidR="002B424F">
          <w:rPr>
            <w:webHidden/>
          </w:rPr>
          <w:tab/>
        </w:r>
        <w:r w:rsidR="002B424F">
          <w:rPr>
            <w:webHidden/>
          </w:rPr>
          <w:fldChar w:fldCharType="begin"/>
        </w:r>
        <w:r w:rsidR="002B424F">
          <w:rPr>
            <w:webHidden/>
          </w:rPr>
          <w:instrText xml:space="preserve"> PAGEREF _Toc445131020 \h </w:instrText>
        </w:r>
        <w:r w:rsidR="002B424F">
          <w:rPr>
            <w:webHidden/>
          </w:rPr>
        </w:r>
        <w:r w:rsidR="002B424F">
          <w:rPr>
            <w:webHidden/>
          </w:rPr>
          <w:fldChar w:fldCharType="separate"/>
        </w:r>
        <w:r w:rsidR="002B424F">
          <w:rPr>
            <w:webHidden/>
          </w:rPr>
          <w:t>296</w:t>
        </w:r>
        <w:r w:rsidR="002B424F">
          <w:rPr>
            <w:webHidden/>
          </w:rPr>
          <w:fldChar w:fldCharType="end"/>
        </w:r>
      </w:hyperlink>
    </w:p>
    <w:p w14:paraId="54091A6B" w14:textId="77777777" w:rsidR="002B424F" w:rsidRDefault="00431AF8">
      <w:pPr>
        <w:pStyle w:val="30"/>
        <w:rPr>
          <w:rFonts w:asciiTheme="minorHAnsi" w:eastAsiaTheme="minorEastAsia" w:hAnsiTheme="minorHAnsi" w:cstheme="minorBidi"/>
          <w:snapToGrid/>
          <w:kern w:val="0"/>
          <w:sz w:val="22"/>
          <w:szCs w:val="22"/>
        </w:rPr>
      </w:pPr>
      <w:hyperlink w:anchor="_Toc445131021" w:history="1">
        <w:r w:rsidR="002B424F" w:rsidRPr="00C974CF">
          <w:rPr>
            <w:rStyle w:val="afffff2"/>
          </w:rPr>
          <w:t>Configuring BFD support for BGP</w:t>
        </w:r>
        <w:r w:rsidR="002B424F">
          <w:rPr>
            <w:webHidden/>
          </w:rPr>
          <w:tab/>
        </w:r>
        <w:r w:rsidR="002B424F">
          <w:rPr>
            <w:webHidden/>
          </w:rPr>
          <w:fldChar w:fldCharType="begin"/>
        </w:r>
        <w:r w:rsidR="002B424F">
          <w:rPr>
            <w:webHidden/>
          </w:rPr>
          <w:instrText xml:space="preserve"> PAGEREF _Toc445131021 \h </w:instrText>
        </w:r>
        <w:r w:rsidR="002B424F">
          <w:rPr>
            <w:webHidden/>
          </w:rPr>
        </w:r>
        <w:r w:rsidR="002B424F">
          <w:rPr>
            <w:webHidden/>
          </w:rPr>
          <w:fldChar w:fldCharType="separate"/>
        </w:r>
        <w:r w:rsidR="002B424F">
          <w:rPr>
            <w:webHidden/>
          </w:rPr>
          <w:t>297</w:t>
        </w:r>
        <w:r w:rsidR="002B424F">
          <w:rPr>
            <w:webHidden/>
          </w:rPr>
          <w:fldChar w:fldCharType="end"/>
        </w:r>
      </w:hyperlink>
    </w:p>
    <w:p w14:paraId="7C4766D7" w14:textId="77777777" w:rsidR="002B424F" w:rsidRDefault="00431AF8">
      <w:pPr>
        <w:pStyle w:val="30"/>
        <w:rPr>
          <w:rFonts w:asciiTheme="minorHAnsi" w:eastAsiaTheme="minorEastAsia" w:hAnsiTheme="minorHAnsi" w:cstheme="minorBidi"/>
          <w:snapToGrid/>
          <w:kern w:val="0"/>
          <w:sz w:val="22"/>
          <w:szCs w:val="22"/>
        </w:rPr>
      </w:pPr>
      <w:hyperlink w:anchor="_Toc445131022" w:history="1">
        <w:r w:rsidR="002B424F" w:rsidRPr="00C974CF">
          <w:rPr>
            <w:rStyle w:val="afffff2"/>
          </w:rPr>
          <w:t>Configuring BFD support for OSPF</w:t>
        </w:r>
        <w:r w:rsidR="002B424F">
          <w:rPr>
            <w:webHidden/>
          </w:rPr>
          <w:tab/>
        </w:r>
        <w:r w:rsidR="002B424F">
          <w:rPr>
            <w:webHidden/>
          </w:rPr>
          <w:fldChar w:fldCharType="begin"/>
        </w:r>
        <w:r w:rsidR="002B424F">
          <w:rPr>
            <w:webHidden/>
          </w:rPr>
          <w:instrText xml:space="preserve"> PAGEREF _Toc445131022 \h </w:instrText>
        </w:r>
        <w:r w:rsidR="002B424F">
          <w:rPr>
            <w:webHidden/>
          </w:rPr>
        </w:r>
        <w:r w:rsidR="002B424F">
          <w:rPr>
            <w:webHidden/>
          </w:rPr>
          <w:fldChar w:fldCharType="separate"/>
        </w:r>
        <w:r w:rsidR="002B424F">
          <w:rPr>
            <w:webHidden/>
          </w:rPr>
          <w:t>297</w:t>
        </w:r>
        <w:r w:rsidR="002B424F">
          <w:rPr>
            <w:webHidden/>
          </w:rPr>
          <w:fldChar w:fldCharType="end"/>
        </w:r>
      </w:hyperlink>
    </w:p>
    <w:p w14:paraId="5A413C7E" w14:textId="77777777" w:rsidR="002B424F" w:rsidRDefault="00431AF8">
      <w:pPr>
        <w:pStyle w:val="30"/>
        <w:rPr>
          <w:rFonts w:asciiTheme="minorHAnsi" w:eastAsiaTheme="minorEastAsia" w:hAnsiTheme="minorHAnsi" w:cstheme="minorBidi"/>
          <w:snapToGrid/>
          <w:kern w:val="0"/>
          <w:sz w:val="22"/>
          <w:szCs w:val="22"/>
        </w:rPr>
      </w:pPr>
      <w:hyperlink w:anchor="_Toc445131023" w:history="1">
        <w:r w:rsidR="002B424F" w:rsidRPr="00C974CF">
          <w:rPr>
            <w:rStyle w:val="afffff2"/>
          </w:rPr>
          <w:t>Configuring BFD support for Static routing</w:t>
        </w:r>
        <w:r w:rsidR="002B424F">
          <w:rPr>
            <w:webHidden/>
          </w:rPr>
          <w:tab/>
        </w:r>
        <w:r w:rsidR="002B424F">
          <w:rPr>
            <w:webHidden/>
          </w:rPr>
          <w:fldChar w:fldCharType="begin"/>
        </w:r>
        <w:r w:rsidR="002B424F">
          <w:rPr>
            <w:webHidden/>
          </w:rPr>
          <w:instrText xml:space="preserve"> PAGEREF _Toc445131023 \h </w:instrText>
        </w:r>
        <w:r w:rsidR="002B424F">
          <w:rPr>
            <w:webHidden/>
          </w:rPr>
        </w:r>
        <w:r w:rsidR="002B424F">
          <w:rPr>
            <w:webHidden/>
          </w:rPr>
          <w:fldChar w:fldCharType="separate"/>
        </w:r>
        <w:r w:rsidR="002B424F">
          <w:rPr>
            <w:webHidden/>
          </w:rPr>
          <w:t>299</w:t>
        </w:r>
        <w:r w:rsidR="002B424F">
          <w:rPr>
            <w:webHidden/>
          </w:rPr>
          <w:fldChar w:fldCharType="end"/>
        </w:r>
      </w:hyperlink>
    </w:p>
    <w:p w14:paraId="13BA8751" w14:textId="77777777" w:rsidR="002B424F" w:rsidRDefault="00431AF8">
      <w:pPr>
        <w:pStyle w:val="30"/>
        <w:rPr>
          <w:rFonts w:asciiTheme="minorHAnsi" w:eastAsiaTheme="minorEastAsia" w:hAnsiTheme="minorHAnsi" w:cstheme="minorBidi"/>
          <w:snapToGrid/>
          <w:kern w:val="0"/>
          <w:sz w:val="22"/>
          <w:szCs w:val="22"/>
        </w:rPr>
      </w:pPr>
      <w:hyperlink w:anchor="_Toc445131024" w:history="1">
        <w:r w:rsidR="002B424F" w:rsidRPr="00C974CF">
          <w:rPr>
            <w:rStyle w:val="afffff2"/>
          </w:rPr>
          <w:t>Configuring Passive Mode on the Interface</w:t>
        </w:r>
        <w:r w:rsidR="002B424F">
          <w:rPr>
            <w:webHidden/>
          </w:rPr>
          <w:tab/>
        </w:r>
        <w:r w:rsidR="002B424F">
          <w:rPr>
            <w:webHidden/>
          </w:rPr>
          <w:fldChar w:fldCharType="begin"/>
        </w:r>
        <w:r w:rsidR="002B424F">
          <w:rPr>
            <w:webHidden/>
          </w:rPr>
          <w:instrText xml:space="preserve"> PAGEREF _Toc445131024 \h </w:instrText>
        </w:r>
        <w:r w:rsidR="002B424F">
          <w:rPr>
            <w:webHidden/>
          </w:rPr>
        </w:r>
        <w:r w:rsidR="002B424F">
          <w:rPr>
            <w:webHidden/>
          </w:rPr>
          <w:fldChar w:fldCharType="separate"/>
        </w:r>
        <w:r w:rsidR="002B424F">
          <w:rPr>
            <w:webHidden/>
          </w:rPr>
          <w:t>299</w:t>
        </w:r>
        <w:r w:rsidR="002B424F">
          <w:rPr>
            <w:webHidden/>
          </w:rPr>
          <w:fldChar w:fldCharType="end"/>
        </w:r>
      </w:hyperlink>
    </w:p>
    <w:p w14:paraId="75E5E439" w14:textId="77777777" w:rsidR="002B424F" w:rsidRDefault="00431AF8">
      <w:pPr>
        <w:pStyle w:val="30"/>
        <w:rPr>
          <w:rFonts w:asciiTheme="minorHAnsi" w:eastAsiaTheme="minorEastAsia" w:hAnsiTheme="minorHAnsi" w:cstheme="minorBidi"/>
          <w:snapToGrid/>
          <w:kern w:val="0"/>
          <w:sz w:val="22"/>
          <w:szCs w:val="22"/>
        </w:rPr>
      </w:pPr>
      <w:hyperlink w:anchor="_Toc445131025" w:history="1">
        <w:r w:rsidR="002B424F" w:rsidRPr="00C974CF">
          <w:rPr>
            <w:rStyle w:val="afffff2"/>
          </w:rPr>
          <w:t>Configuring BFD Echo Mode</w:t>
        </w:r>
        <w:r w:rsidR="002B424F">
          <w:rPr>
            <w:webHidden/>
          </w:rPr>
          <w:tab/>
        </w:r>
        <w:r w:rsidR="002B424F">
          <w:rPr>
            <w:webHidden/>
          </w:rPr>
          <w:fldChar w:fldCharType="begin"/>
        </w:r>
        <w:r w:rsidR="002B424F">
          <w:rPr>
            <w:webHidden/>
          </w:rPr>
          <w:instrText xml:space="preserve"> PAGEREF _Toc445131025 \h </w:instrText>
        </w:r>
        <w:r w:rsidR="002B424F">
          <w:rPr>
            <w:webHidden/>
          </w:rPr>
        </w:r>
        <w:r w:rsidR="002B424F">
          <w:rPr>
            <w:webHidden/>
          </w:rPr>
          <w:fldChar w:fldCharType="separate"/>
        </w:r>
        <w:r w:rsidR="002B424F">
          <w:rPr>
            <w:webHidden/>
          </w:rPr>
          <w:t>300</w:t>
        </w:r>
        <w:r w:rsidR="002B424F">
          <w:rPr>
            <w:webHidden/>
          </w:rPr>
          <w:fldChar w:fldCharType="end"/>
        </w:r>
      </w:hyperlink>
    </w:p>
    <w:p w14:paraId="0F714896" w14:textId="77777777" w:rsidR="002B424F" w:rsidRDefault="00431AF8">
      <w:pPr>
        <w:pStyle w:val="30"/>
        <w:rPr>
          <w:rFonts w:asciiTheme="minorHAnsi" w:eastAsiaTheme="minorEastAsia" w:hAnsiTheme="minorHAnsi" w:cstheme="minorBidi"/>
          <w:snapToGrid/>
          <w:kern w:val="0"/>
          <w:sz w:val="22"/>
          <w:szCs w:val="22"/>
        </w:rPr>
      </w:pPr>
      <w:hyperlink w:anchor="_Toc445131026" w:history="1">
        <w:r w:rsidR="002B424F" w:rsidRPr="00C974CF">
          <w:rPr>
            <w:rStyle w:val="afffff2"/>
          </w:rPr>
          <w:t>Configuring BFD slow timer</w:t>
        </w:r>
        <w:r w:rsidR="002B424F">
          <w:rPr>
            <w:webHidden/>
          </w:rPr>
          <w:tab/>
        </w:r>
        <w:r w:rsidR="002B424F">
          <w:rPr>
            <w:webHidden/>
          </w:rPr>
          <w:fldChar w:fldCharType="begin"/>
        </w:r>
        <w:r w:rsidR="002B424F">
          <w:rPr>
            <w:webHidden/>
          </w:rPr>
          <w:instrText xml:space="preserve"> PAGEREF _Toc445131026 \h </w:instrText>
        </w:r>
        <w:r w:rsidR="002B424F">
          <w:rPr>
            <w:webHidden/>
          </w:rPr>
        </w:r>
        <w:r w:rsidR="002B424F">
          <w:rPr>
            <w:webHidden/>
          </w:rPr>
          <w:fldChar w:fldCharType="separate"/>
        </w:r>
        <w:r w:rsidR="002B424F">
          <w:rPr>
            <w:webHidden/>
          </w:rPr>
          <w:t>300</w:t>
        </w:r>
        <w:r w:rsidR="002B424F">
          <w:rPr>
            <w:webHidden/>
          </w:rPr>
          <w:fldChar w:fldCharType="end"/>
        </w:r>
      </w:hyperlink>
    </w:p>
    <w:p w14:paraId="07FA48EF" w14:textId="77777777" w:rsidR="002B424F" w:rsidRDefault="00431AF8">
      <w:pPr>
        <w:pStyle w:val="30"/>
        <w:rPr>
          <w:rFonts w:asciiTheme="minorHAnsi" w:eastAsiaTheme="minorEastAsia" w:hAnsiTheme="minorHAnsi" w:cstheme="minorBidi"/>
          <w:snapToGrid/>
          <w:kern w:val="0"/>
          <w:sz w:val="22"/>
          <w:szCs w:val="22"/>
        </w:rPr>
      </w:pPr>
      <w:hyperlink w:anchor="_Toc445131027" w:history="1">
        <w:r w:rsidR="002B424F" w:rsidRPr="00C974CF">
          <w:rPr>
            <w:rStyle w:val="afffff2"/>
          </w:rPr>
          <w:t>Displaying BFD information</w:t>
        </w:r>
        <w:r w:rsidR="002B424F">
          <w:rPr>
            <w:webHidden/>
          </w:rPr>
          <w:tab/>
        </w:r>
        <w:r w:rsidR="002B424F">
          <w:rPr>
            <w:webHidden/>
          </w:rPr>
          <w:fldChar w:fldCharType="begin"/>
        </w:r>
        <w:r w:rsidR="002B424F">
          <w:rPr>
            <w:webHidden/>
          </w:rPr>
          <w:instrText xml:space="preserve"> PAGEREF _Toc445131027 \h </w:instrText>
        </w:r>
        <w:r w:rsidR="002B424F">
          <w:rPr>
            <w:webHidden/>
          </w:rPr>
        </w:r>
        <w:r w:rsidR="002B424F">
          <w:rPr>
            <w:webHidden/>
          </w:rPr>
          <w:fldChar w:fldCharType="separate"/>
        </w:r>
        <w:r w:rsidR="002B424F">
          <w:rPr>
            <w:webHidden/>
          </w:rPr>
          <w:t>300</w:t>
        </w:r>
        <w:r w:rsidR="002B424F">
          <w:rPr>
            <w:webHidden/>
          </w:rPr>
          <w:fldChar w:fldCharType="end"/>
        </w:r>
      </w:hyperlink>
    </w:p>
    <w:p w14:paraId="27CCB345" w14:textId="77777777" w:rsidR="002B424F" w:rsidRDefault="00431AF8">
      <w:pPr>
        <w:pStyle w:val="20"/>
        <w:rPr>
          <w:rFonts w:asciiTheme="minorHAnsi" w:eastAsiaTheme="minorEastAsia" w:hAnsiTheme="minorHAnsi" w:cstheme="minorBidi"/>
          <w:noProof/>
          <w:snapToGrid/>
          <w:kern w:val="0"/>
          <w:sz w:val="22"/>
          <w:szCs w:val="22"/>
        </w:rPr>
      </w:pPr>
      <w:hyperlink w:anchor="_Toc445131028" w:history="1">
        <w:r w:rsidR="002B424F" w:rsidRPr="00C974CF">
          <w:rPr>
            <w:rStyle w:val="afffff2"/>
            <w:noProof/>
          </w:rPr>
          <w:t>BFD Configuration Samples</w:t>
        </w:r>
        <w:r w:rsidR="002B424F">
          <w:rPr>
            <w:noProof/>
            <w:webHidden/>
          </w:rPr>
          <w:tab/>
        </w:r>
        <w:r w:rsidR="002B424F">
          <w:rPr>
            <w:noProof/>
            <w:webHidden/>
          </w:rPr>
          <w:fldChar w:fldCharType="begin"/>
        </w:r>
        <w:r w:rsidR="002B424F">
          <w:rPr>
            <w:noProof/>
            <w:webHidden/>
          </w:rPr>
          <w:instrText xml:space="preserve"> PAGEREF _Toc445131028 \h </w:instrText>
        </w:r>
        <w:r w:rsidR="002B424F">
          <w:rPr>
            <w:noProof/>
            <w:webHidden/>
          </w:rPr>
        </w:r>
        <w:r w:rsidR="002B424F">
          <w:rPr>
            <w:noProof/>
            <w:webHidden/>
          </w:rPr>
          <w:fldChar w:fldCharType="separate"/>
        </w:r>
        <w:r w:rsidR="002B424F">
          <w:rPr>
            <w:noProof/>
            <w:webHidden/>
          </w:rPr>
          <w:t>301</w:t>
        </w:r>
        <w:r w:rsidR="002B424F">
          <w:rPr>
            <w:noProof/>
            <w:webHidden/>
          </w:rPr>
          <w:fldChar w:fldCharType="end"/>
        </w:r>
      </w:hyperlink>
    </w:p>
    <w:p w14:paraId="73062B9D" w14:textId="77777777" w:rsidR="002B424F" w:rsidRDefault="00431AF8">
      <w:pPr>
        <w:pStyle w:val="30"/>
        <w:rPr>
          <w:rFonts w:asciiTheme="minorHAnsi" w:eastAsiaTheme="minorEastAsia" w:hAnsiTheme="minorHAnsi" w:cstheme="minorBidi"/>
          <w:snapToGrid/>
          <w:kern w:val="0"/>
          <w:sz w:val="22"/>
          <w:szCs w:val="22"/>
        </w:rPr>
      </w:pPr>
      <w:hyperlink w:anchor="_Toc445131029" w:history="1">
        <w:r w:rsidR="002B424F" w:rsidRPr="00C974CF">
          <w:rPr>
            <w:rStyle w:val="afffff2"/>
          </w:rPr>
          <w:t>Sample One: Configuring BFD in an OSPF Network</w:t>
        </w:r>
        <w:r w:rsidR="002B424F">
          <w:rPr>
            <w:webHidden/>
          </w:rPr>
          <w:tab/>
        </w:r>
        <w:r w:rsidR="002B424F">
          <w:rPr>
            <w:webHidden/>
          </w:rPr>
          <w:fldChar w:fldCharType="begin"/>
        </w:r>
        <w:r w:rsidR="002B424F">
          <w:rPr>
            <w:webHidden/>
          </w:rPr>
          <w:instrText xml:space="preserve"> PAGEREF _Toc445131029 \h </w:instrText>
        </w:r>
        <w:r w:rsidR="002B424F">
          <w:rPr>
            <w:webHidden/>
          </w:rPr>
        </w:r>
        <w:r w:rsidR="002B424F">
          <w:rPr>
            <w:webHidden/>
          </w:rPr>
          <w:fldChar w:fldCharType="separate"/>
        </w:r>
        <w:r w:rsidR="002B424F">
          <w:rPr>
            <w:webHidden/>
          </w:rPr>
          <w:t>301</w:t>
        </w:r>
        <w:r w:rsidR="002B424F">
          <w:rPr>
            <w:webHidden/>
          </w:rPr>
          <w:fldChar w:fldCharType="end"/>
        </w:r>
      </w:hyperlink>
    </w:p>
    <w:p w14:paraId="4EC42629" w14:textId="77777777" w:rsidR="002B424F" w:rsidRDefault="00431AF8">
      <w:pPr>
        <w:pStyle w:val="30"/>
        <w:rPr>
          <w:rFonts w:asciiTheme="minorHAnsi" w:eastAsiaTheme="minorEastAsia" w:hAnsiTheme="minorHAnsi" w:cstheme="minorBidi"/>
          <w:snapToGrid/>
          <w:kern w:val="0"/>
          <w:sz w:val="22"/>
          <w:szCs w:val="22"/>
        </w:rPr>
      </w:pPr>
      <w:hyperlink w:anchor="_Toc445131030" w:history="1">
        <w:r w:rsidR="002B424F" w:rsidRPr="00C974CF">
          <w:rPr>
            <w:rStyle w:val="afffff2"/>
          </w:rPr>
          <w:t>Sample Two: Configuring BFD in a BGP Network</w:t>
        </w:r>
        <w:r w:rsidR="002B424F">
          <w:rPr>
            <w:webHidden/>
          </w:rPr>
          <w:tab/>
        </w:r>
        <w:r w:rsidR="002B424F">
          <w:rPr>
            <w:webHidden/>
          </w:rPr>
          <w:fldChar w:fldCharType="begin"/>
        </w:r>
        <w:r w:rsidR="002B424F">
          <w:rPr>
            <w:webHidden/>
          </w:rPr>
          <w:instrText xml:space="preserve"> PAGEREF _Toc445131030 \h </w:instrText>
        </w:r>
        <w:r w:rsidR="002B424F">
          <w:rPr>
            <w:webHidden/>
          </w:rPr>
        </w:r>
        <w:r w:rsidR="002B424F">
          <w:rPr>
            <w:webHidden/>
          </w:rPr>
          <w:fldChar w:fldCharType="separate"/>
        </w:r>
        <w:r w:rsidR="002B424F">
          <w:rPr>
            <w:webHidden/>
          </w:rPr>
          <w:t>303</w:t>
        </w:r>
        <w:r w:rsidR="002B424F">
          <w:rPr>
            <w:webHidden/>
          </w:rPr>
          <w:fldChar w:fldCharType="end"/>
        </w:r>
      </w:hyperlink>
    </w:p>
    <w:p w14:paraId="55F8E41C" w14:textId="77777777" w:rsidR="002B424F" w:rsidRDefault="00431AF8">
      <w:pPr>
        <w:pStyle w:val="30"/>
        <w:rPr>
          <w:rFonts w:asciiTheme="minorHAnsi" w:eastAsiaTheme="minorEastAsia" w:hAnsiTheme="minorHAnsi" w:cstheme="minorBidi"/>
          <w:snapToGrid/>
          <w:kern w:val="0"/>
          <w:sz w:val="22"/>
          <w:szCs w:val="22"/>
        </w:rPr>
      </w:pPr>
      <w:hyperlink w:anchor="_Toc445131031" w:history="1">
        <w:r w:rsidR="002B424F" w:rsidRPr="00C974CF">
          <w:rPr>
            <w:rStyle w:val="afffff2"/>
          </w:rPr>
          <w:t>Sample Three: Configuring BFD for static routing</w:t>
        </w:r>
        <w:r w:rsidR="002B424F">
          <w:rPr>
            <w:webHidden/>
          </w:rPr>
          <w:tab/>
        </w:r>
        <w:r w:rsidR="002B424F">
          <w:rPr>
            <w:webHidden/>
          </w:rPr>
          <w:fldChar w:fldCharType="begin"/>
        </w:r>
        <w:r w:rsidR="002B424F">
          <w:rPr>
            <w:webHidden/>
          </w:rPr>
          <w:instrText xml:space="preserve"> PAGEREF _Toc445131031 \h </w:instrText>
        </w:r>
        <w:r w:rsidR="002B424F">
          <w:rPr>
            <w:webHidden/>
          </w:rPr>
        </w:r>
        <w:r w:rsidR="002B424F">
          <w:rPr>
            <w:webHidden/>
          </w:rPr>
          <w:fldChar w:fldCharType="separate"/>
        </w:r>
        <w:r w:rsidR="002B424F">
          <w:rPr>
            <w:webHidden/>
          </w:rPr>
          <w:t>305</w:t>
        </w:r>
        <w:r w:rsidR="002B424F">
          <w:rPr>
            <w:webHidden/>
          </w:rPr>
          <w:fldChar w:fldCharType="end"/>
        </w:r>
      </w:hyperlink>
    </w:p>
    <w:p w14:paraId="4853F19E"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032" w:history="1">
        <w:r w:rsidR="002B424F" w:rsidRPr="00C974CF">
          <w:rPr>
            <w:rStyle w:val="afffff2"/>
            <w:noProof/>
            <w14:scene3d>
              <w14:camera w14:prst="orthographicFront"/>
              <w14:lightRig w14:rig="threePt" w14:dir="t">
                <w14:rot w14:lat="0" w14:lon="0" w14:rev="0"/>
              </w14:lightRig>
            </w14:scene3d>
          </w:rPr>
          <w:t>Chapter 15.</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LACP (Link Aggregation Control Protocol)</w:t>
        </w:r>
        <w:r w:rsidR="002B424F">
          <w:rPr>
            <w:noProof/>
            <w:webHidden/>
          </w:rPr>
          <w:tab/>
        </w:r>
        <w:r w:rsidR="002B424F">
          <w:rPr>
            <w:noProof/>
            <w:webHidden/>
          </w:rPr>
          <w:fldChar w:fldCharType="begin"/>
        </w:r>
        <w:r w:rsidR="002B424F">
          <w:rPr>
            <w:noProof/>
            <w:webHidden/>
          </w:rPr>
          <w:instrText xml:space="preserve"> PAGEREF _Toc445131032 \h </w:instrText>
        </w:r>
        <w:r w:rsidR="002B424F">
          <w:rPr>
            <w:noProof/>
            <w:webHidden/>
          </w:rPr>
        </w:r>
        <w:r w:rsidR="002B424F">
          <w:rPr>
            <w:noProof/>
            <w:webHidden/>
          </w:rPr>
          <w:fldChar w:fldCharType="separate"/>
        </w:r>
        <w:r w:rsidR="002B424F">
          <w:rPr>
            <w:noProof/>
            <w:webHidden/>
          </w:rPr>
          <w:t>307</w:t>
        </w:r>
        <w:r w:rsidR="002B424F">
          <w:rPr>
            <w:noProof/>
            <w:webHidden/>
          </w:rPr>
          <w:fldChar w:fldCharType="end"/>
        </w:r>
      </w:hyperlink>
    </w:p>
    <w:p w14:paraId="5769265E" w14:textId="77777777" w:rsidR="002B424F" w:rsidRDefault="00431AF8">
      <w:pPr>
        <w:pStyle w:val="20"/>
        <w:rPr>
          <w:rFonts w:asciiTheme="minorHAnsi" w:eastAsiaTheme="minorEastAsia" w:hAnsiTheme="minorHAnsi" w:cstheme="minorBidi"/>
          <w:noProof/>
          <w:snapToGrid/>
          <w:kern w:val="0"/>
          <w:sz w:val="22"/>
          <w:szCs w:val="22"/>
        </w:rPr>
      </w:pPr>
      <w:hyperlink w:anchor="_Toc445131033" w:history="1">
        <w:r w:rsidR="002B424F" w:rsidRPr="00C974CF">
          <w:rPr>
            <w:rStyle w:val="afffff2"/>
            <w:noProof/>
          </w:rPr>
          <w:t>Understanding Link Aggregation Control Protocol</w:t>
        </w:r>
        <w:r w:rsidR="002B424F">
          <w:rPr>
            <w:noProof/>
            <w:webHidden/>
          </w:rPr>
          <w:tab/>
        </w:r>
        <w:r w:rsidR="002B424F">
          <w:rPr>
            <w:noProof/>
            <w:webHidden/>
          </w:rPr>
          <w:fldChar w:fldCharType="begin"/>
        </w:r>
        <w:r w:rsidR="002B424F">
          <w:rPr>
            <w:noProof/>
            <w:webHidden/>
          </w:rPr>
          <w:instrText xml:space="preserve"> PAGEREF _Toc445131033 \h </w:instrText>
        </w:r>
        <w:r w:rsidR="002B424F">
          <w:rPr>
            <w:noProof/>
            <w:webHidden/>
          </w:rPr>
        </w:r>
        <w:r w:rsidR="002B424F">
          <w:rPr>
            <w:noProof/>
            <w:webHidden/>
          </w:rPr>
          <w:fldChar w:fldCharType="separate"/>
        </w:r>
        <w:r w:rsidR="002B424F">
          <w:rPr>
            <w:noProof/>
            <w:webHidden/>
          </w:rPr>
          <w:t>308</w:t>
        </w:r>
        <w:r w:rsidR="002B424F">
          <w:rPr>
            <w:noProof/>
            <w:webHidden/>
          </w:rPr>
          <w:fldChar w:fldCharType="end"/>
        </w:r>
      </w:hyperlink>
    </w:p>
    <w:p w14:paraId="77F1DA88" w14:textId="77777777" w:rsidR="002B424F" w:rsidRDefault="00431AF8">
      <w:pPr>
        <w:pStyle w:val="30"/>
        <w:rPr>
          <w:rFonts w:asciiTheme="minorHAnsi" w:eastAsiaTheme="minorEastAsia" w:hAnsiTheme="minorHAnsi" w:cstheme="minorBidi"/>
          <w:snapToGrid/>
          <w:kern w:val="0"/>
          <w:sz w:val="22"/>
          <w:szCs w:val="22"/>
        </w:rPr>
      </w:pPr>
      <w:hyperlink w:anchor="_Toc445131034" w:history="1">
        <w:r w:rsidR="002B424F" w:rsidRPr="00C974CF">
          <w:rPr>
            <w:rStyle w:val="afffff2"/>
          </w:rPr>
          <w:t>LACP Operation Principle</w:t>
        </w:r>
        <w:r w:rsidR="002B424F">
          <w:rPr>
            <w:webHidden/>
          </w:rPr>
          <w:tab/>
        </w:r>
        <w:r w:rsidR="002B424F">
          <w:rPr>
            <w:webHidden/>
          </w:rPr>
          <w:fldChar w:fldCharType="begin"/>
        </w:r>
        <w:r w:rsidR="002B424F">
          <w:rPr>
            <w:webHidden/>
          </w:rPr>
          <w:instrText xml:space="preserve"> PAGEREF _Toc445131034 \h </w:instrText>
        </w:r>
        <w:r w:rsidR="002B424F">
          <w:rPr>
            <w:webHidden/>
          </w:rPr>
        </w:r>
        <w:r w:rsidR="002B424F">
          <w:rPr>
            <w:webHidden/>
          </w:rPr>
          <w:fldChar w:fldCharType="separate"/>
        </w:r>
        <w:r w:rsidR="002B424F">
          <w:rPr>
            <w:webHidden/>
          </w:rPr>
          <w:t>308</w:t>
        </w:r>
        <w:r w:rsidR="002B424F">
          <w:rPr>
            <w:webHidden/>
          </w:rPr>
          <w:fldChar w:fldCharType="end"/>
        </w:r>
      </w:hyperlink>
    </w:p>
    <w:p w14:paraId="14599350" w14:textId="77777777" w:rsidR="002B424F" w:rsidRDefault="00431AF8">
      <w:pPr>
        <w:pStyle w:val="30"/>
        <w:rPr>
          <w:rFonts w:asciiTheme="minorHAnsi" w:eastAsiaTheme="minorEastAsia" w:hAnsiTheme="minorHAnsi" w:cstheme="minorBidi"/>
          <w:snapToGrid/>
          <w:kern w:val="0"/>
          <w:sz w:val="22"/>
          <w:szCs w:val="22"/>
        </w:rPr>
      </w:pPr>
      <w:hyperlink w:anchor="_Toc445131035" w:history="1">
        <w:r w:rsidR="002B424F" w:rsidRPr="00C974CF">
          <w:rPr>
            <w:rStyle w:val="afffff2"/>
          </w:rPr>
          <w:t>LACPDU Composition</w:t>
        </w:r>
        <w:r w:rsidR="002B424F">
          <w:rPr>
            <w:webHidden/>
          </w:rPr>
          <w:tab/>
        </w:r>
        <w:r w:rsidR="002B424F">
          <w:rPr>
            <w:webHidden/>
          </w:rPr>
          <w:fldChar w:fldCharType="begin"/>
        </w:r>
        <w:r w:rsidR="002B424F">
          <w:rPr>
            <w:webHidden/>
          </w:rPr>
          <w:instrText xml:space="preserve"> PAGEREF _Toc445131035 \h </w:instrText>
        </w:r>
        <w:r w:rsidR="002B424F">
          <w:rPr>
            <w:webHidden/>
          </w:rPr>
        </w:r>
        <w:r w:rsidR="002B424F">
          <w:rPr>
            <w:webHidden/>
          </w:rPr>
          <w:fldChar w:fldCharType="separate"/>
        </w:r>
        <w:r w:rsidR="002B424F">
          <w:rPr>
            <w:webHidden/>
          </w:rPr>
          <w:t>308</w:t>
        </w:r>
        <w:r w:rsidR="002B424F">
          <w:rPr>
            <w:webHidden/>
          </w:rPr>
          <w:fldChar w:fldCharType="end"/>
        </w:r>
      </w:hyperlink>
    </w:p>
    <w:p w14:paraId="4B7519F0" w14:textId="77777777" w:rsidR="002B424F" w:rsidRDefault="00431AF8">
      <w:pPr>
        <w:pStyle w:val="30"/>
        <w:rPr>
          <w:rFonts w:asciiTheme="minorHAnsi" w:eastAsiaTheme="minorEastAsia" w:hAnsiTheme="minorHAnsi" w:cstheme="minorBidi"/>
          <w:snapToGrid/>
          <w:kern w:val="0"/>
          <w:sz w:val="22"/>
          <w:szCs w:val="22"/>
        </w:rPr>
      </w:pPr>
      <w:hyperlink w:anchor="_Toc445131036" w:history="1">
        <w:r w:rsidR="002B424F" w:rsidRPr="00C974CF">
          <w:rPr>
            <w:rStyle w:val="afffff2"/>
          </w:rPr>
          <w:t>LACP Modes</w:t>
        </w:r>
        <w:r w:rsidR="002B424F">
          <w:rPr>
            <w:webHidden/>
          </w:rPr>
          <w:tab/>
        </w:r>
        <w:r w:rsidR="002B424F">
          <w:rPr>
            <w:webHidden/>
          </w:rPr>
          <w:fldChar w:fldCharType="begin"/>
        </w:r>
        <w:r w:rsidR="002B424F">
          <w:rPr>
            <w:webHidden/>
          </w:rPr>
          <w:instrText xml:space="preserve"> PAGEREF _Toc445131036 \h </w:instrText>
        </w:r>
        <w:r w:rsidR="002B424F">
          <w:rPr>
            <w:webHidden/>
          </w:rPr>
        </w:r>
        <w:r w:rsidR="002B424F">
          <w:rPr>
            <w:webHidden/>
          </w:rPr>
          <w:fldChar w:fldCharType="separate"/>
        </w:r>
        <w:r w:rsidR="002B424F">
          <w:rPr>
            <w:webHidden/>
          </w:rPr>
          <w:t>309</w:t>
        </w:r>
        <w:r w:rsidR="002B424F">
          <w:rPr>
            <w:webHidden/>
          </w:rPr>
          <w:fldChar w:fldCharType="end"/>
        </w:r>
      </w:hyperlink>
    </w:p>
    <w:p w14:paraId="6670D6AA" w14:textId="77777777" w:rsidR="002B424F" w:rsidRDefault="00431AF8">
      <w:pPr>
        <w:pStyle w:val="30"/>
        <w:rPr>
          <w:rFonts w:asciiTheme="minorHAnsi" w:eastAsiaTheme="minorEastAsia" w:hAnsiTheme="minorHAnsi" w:cstheme="minorBidi"/>
          <w:snapToGrid/>
          <w:kern w:val="0"/>
          <w:sz w:val="22"/>
          <w:szCs w:val="22"/>
        </w:rPr>
      </w:pPr>
      <w:hyperlink w:anchor="_Toc445131037" w:history="1">
        <w:r w:rsidR="002B424F" w:rsidRPr="00C974CF">
          <w:rPr>
            <w:rStyle w:val="afffff2"/>
          </w:rPr>
          <w:t>LACP Parameters</w:t>
        </w:r>
        <w:r w:rsidR="002B424F">
          <w:rPr>
            <w:webHidden/>
          </w:rPr>
          <w:tab/>
        </w:r>
        <w:r w:rsidR="002B424F">
          <w:rPr>
            <w:webHidden/>
          </w:rPr>
          <w:fldChar w:fldCharType="begin"/>
        </w:r>
        <w:r w:rsidR="002B424F">
          <w:rPr>
            <w:webHidden/>
          </w:rPr>
          <w:instrText xml:space="preserve"> PAGEREF _Toc445131037 \h </w:instrText>
        </w:r>
        <w:r w:rsidR="002B424F">
          <w:rPr>
            <w:webHidden/>
          </w:rPr>
        </w:r>
        <w:r w:rsidR="002B424F">
          <w:rPr>
            <w:webHidden/>
          </w:rPr>
          <w:fldChar w:fldCharType="separate"/>
        </w:r>
        <w:r w:rsidR="002B424F">
          <w:rPr>
            <w:webHidden/>
          </w:rPr>
          <w:t>309</w:t>
        </w:r>
        <w:r w:rsidR="002B424F">
          <w:rPr>
            <w:webHidden/>
          </w:rPr>
          <w:fldChar w:fldCharType="end"/>
        </w:r>
      </w:hyperlink>
    </w:p>
    <w:p w14:paraId="11E826BB" w14:textId="77777777" w:rsidR="002B424F" w:rsidRDefault="00431AF8">
      <w:pPr>
        <w:pStyle w:val="20"/>
        <w:rPr>
          <w:rFonts w:asciiTheme="minorHAnsi" w:eastAsiaTheme="minorEastAsia" w:hAnsiTheme="minorHAnsi" w:cstheme="minorBidi"/>
          <w:noProof/>
          <w:snapToGrid/>
          <w:kern w:val="0"/>
          <w:sz w:val="22"/>
          <w:szCs w:val="22"/>
        </w:rPr>
      </w:pPr>
      <w:hyperlink w:anchor="_Toc445131038" w:history="1">
        <w:r w:rsidR="002B424F" w:rsidRPr="00C974CF">
          <w:rPr>
            <w:rStyle w:val="afffff2"/>
            <w:noProof/>
          </w:rPr>
          <w:t>Configuring LACP and SLA</w:t>
        </w:r>
        <w:r w:rsidR="002B424F">
          <w:rPr>
            <w:noProof/>
            <w:webHidden/>
          </w:rPr>
          <w:tab/>
        </w:r>
        <w:r w:rsidR="002B424F">
          <w:rPr>
            <w:noProof/>
            <w:webHidden/>
          </w:rPr>
          <w:fldChar w:fldCharType="begin"/>
        </w:r>
        <w:r w:rsidR="002B424F">
          <w:rPr>
            <w:noProof/>
            <w:webHidden/>
          </w:rPr>
          <w:instrText xml:space="preserve"> PAGEREF _Toc445131038 \h </w:instrText>
        </w:r>
        <w:r w:rsidR="002B424F">
          <w:rPr>
            <w:noProof/>
            <w:webHidden/>
          </w:rPr>
        </w:r>
        <w:r w:rsidR="002B424F">
          <w:rPr>
            <w:noProof/>
            <w:webHidden/>
          </w:rPr>
          <w:fldChar w:fldCharType="separate"/>
        </w:r>
        <w:r w:rsidR="002B424F">
          <w:rPr>
            <w:noProof/>
            <w:webHidden/>
          </w:rPr>
          <w:t>310</w:t>
        </w:r>
        <w:r w:rsidR="002B424F">
          <w:rPr>
            <w:noProof/>
            <w:webHidden/>
          </w:rPr>
          <w:fldChar w:fldCharType="end"/>
        </w:r>
      </w:hyperlink>
    </w:p>
    <w:p w14:paraId="122287C9" w14:textId="77777777" w:rsidR="002B424F" w:rsidRDefault="00431AF8">
      <w:pPr>
        <w:pStyle w:val="30"/>
        <w:rPr>
          <w:rFonts w:asciiTheme="minorHAnsi" w:eastAsiaTheme="minorEastAsia" w:hAnsiTheme="minorHAnsi" w:cstheme="minorBidi"/>
          <w:snapToGrid/>
          <w:kern w:val="0"/>
          <w:sz w:val="22"/>
          <w:szCs w:val="22"/>
        </w:rPr>
      </w:pPr>
      <w:hyperlink w:anchor="_Toc445131039" w:history="1">
        <w:r w:rsidR="002B424F" w:rsidRPr="00C974CF">
          <w:rPr>
            <w:rStyle w:val="afffff2"/>
          </w:rPr>
          <w:t>Specifying the System Priority</w:t>
        </w:r>
        <w:r w:rsidR="002B424F">
          <w:rPr>
            <w:webHidden/>
          </w:rPr>
          <w:tab/>
        </w:r>
        <w:r w:rsidR="002B424F">
          <w:rPr>
            <w:webHidden/>
          </w:rPr>
          <w:fldChar w:fldCharType="begin"/>
        </w:r>
        <w:r w:rsidR="002B424F">
          <w:rPr>
            <w:webHidden/>
          </w:rPr>
          <w:instrText xml:space="preserve"> PAGEREF _Toc445131039 \h </w:instrText>
        </w:r>
        <w:r w:rsidR="002B424F">
          <w:rPr>
            <w:webHidden/>
          </w:rPr>
        </w:r>
        <w:r w:rsidR="002B424F">
          <w:rPr>
            <w:webHidden/>
          </w:rPr>
          <w:fldChar w:fldCharType="separate"/>
        </w:r>
        <w:r w:rsidR="002B424F">
          <w:rPr>
            <w:webHidden/>
          </w:rPr>
          <w:t>310</w:t>
        </w:r>
        <w:r w:rsidR="002B424F">
          <w:rPr>
            <w:webHidden/>
          </w:rPr>
          <w:fldChar w:fldCharType="end"/>
        </w:r>
      </w:hyperlink>
    </w:p>
    <w:p w14:paraId="51BFF82B" w14:textId="77777777" w:rsidR="002B424F" w:rsidRDefault="00431AF8">
      <w:pPr>
        <w:pStyle w:val="30"/>
        <w:rPr>
          <w:rFonts w:asciiTheme="minorHAnsi" w:eastAsiaTheme="minorEastAsia" w:hAnsiTheme="minorHAnsi" w:cstheme="minorBidi"/>
          <w:snapToGrid/>
          <w:kern w:val="0"/>
          <w:sz w:val="22"/>
          <w:szCs w:val="22"/>
        </w:rPr>
      </w:pPr>
      <w:hyperlink w:anchor="_Toc445131040" w:history="1">
        <w:r w:rsidR="002B424F" w:rsidRPr="00C974CF">
          <w:rPr>
            <w:rStyle w:val="afffff2"/>
          </w:rPr>
          <w:t>Specifying the Port Priority</w:t>
        </w:r>
        <w:r w:rsidR="002B424F">
          <w:rPr>
            <w:webHidden/>
          </w:rPr>
          <w:tab/>
        </w:r>
        <w:r w:rsidR="002B424F">
          <w:rPr>
            <w:webHidden/>
          </w:rPr>
          <w:fldChar w:fldCharType="begin"/>
        </w:r>
        <w:r w:rsidR="002B424F">
          <w:rPr>
            <w:webHidden/>
          </w:rPr>
          <w:instrText xml:space="preserve"> PAGEREF _Toc445131040 \h </w:instrText>
        </w:r>
        <w:r w:rsidR="002B424F">
          <w:rPr>
            <w:webHidden/>
          </w:rPr>
        </w:r>
        <w:r w:rsidR="002B424F">
          <w:rPr>
            <w:webHidden/>
          </w:rPr>
          <w:fldChar w:fldCharType="separate"/>
        </w:r>
        <w:r w:rsidR="002B424F">
          <w:rPr>
            <w:webHidden/>
          </w:rPr>
          <w:t>310</w:t>
        </w:r>
        <w:r w:rsidR="002B424F">
          <w:rPr>
            <w:webHidden/>
          </w:rPr>
          <w:fldChar w:fldCharType="end"/>
        </w:r>
      </w:hyperlink>
    </w:p>
    <w:p w14:paraId="4CA074C5" w14:textId="77777777" w:rsidR="002B424F" w:rsidRDefault="00431AF8">
      <w:pPr>
        <w:pStyle w:val="30"/>
        <w:rPr>
          <w:rFonts w:asciiTheme="minorHAnsi" w:eastAsiaTheme="minorEastAsia" w:hAnsiTheme="minorHAnsi" w:cstheme="minorBidi"/>
          <w:snapToGrid/>
          <w:kern w:val="0"/>
          <w:sz w:val="22"/>
          <w:szCs w:val="22"/>
        </w:rPr>
      </w:pPr>
      <w:hyperlink w:anchor="_Toc445131041" w:history="1">
        <w:r w:rsidR="002B424F" w:rsidRPr="00C974CF">
          <w:rPr>
            <w:rStyle w:val="afffff2"/>
          </w:rPr>
          <w:t>Specifying the Timeout Value</w:t>
        </w:r>
        <w:r w:rsidR="002B424F">
          <w:rPr>
            <w:webHidden/>
          </w:rPr>
          <w:tab/>
        </w:r>
        <w:r w:rsidR="002B424F">
          <w:rPr>
            <w:webHidden/>
          </w:rPr>
          <w:fldChar w:fldCharType="begin"/>
        </w:r>
        <w:r w:rsidR="002B424F">
          <w:rPr>
            <w:webHidden/>
          </w:rPr>
          <w:instrText xml:space="preserve"> PAGEREF _Toc445131041 \h </w:instrText>
        </w:r>
        <w:r w:rsidR="002B424F">
          <w:rPr>
            <w:webHidden/>
          </w:rPr>
        </w:r>
        <w:r w:rsidR="002B424F">
          <w:rPr>
            <w:webHidden/>
          </w:rPr>
          <w:fldChar w:fldCharType="separate"/>
        </w:r>
        <w:r w:rsidR="002B424F">
          <w:rPr>
            <w:webHidden/>
          </w:rPr>
          <w:t>311</w:t>
        </w:r>
        <w:r w:rsidR="002B424F">
          <w:rPr>
            <w:webHidden/>
          </w:rPr>
          <w:fldChar w:fldCharType="end"/>
        </w:r>
      </w:hyperlink>
    </w:p>
    <w:p w14:paraId="42AC79AA" w14:textId="77777777" w:rsidR="002B424F" w:rsidRDefault="00431AF8">
      <w:pPr>
        <w:pStyle w:val="30"/>
        <w:rPr>
          <w:rFonts w:asciiTheme="minorHAnsi" w:eastAsiaTheme="minorEastAsia" w:hAnsiTheme="minorHAnsi" w:cstheme="minorBidi"/>
          <w:snapToGrid/>
          <w:kern w:val="0"/>
          <w:sz w:val="22"/>
          <w:szCs w:val="22"/>
        </w:rPr>
      </w:pPr>
      <w:hyperlink w:anchor="_Toc445131042" w:history="1">
        <w:r w:rsidR="002B424F" w:rsidRPr="00C974CF">
          <w:rPr>
            <w:rStyle w:val="afffff2"/>
          </w:rPr>
          <w:t>Configuring LACP and static port group</w:t>
        </w:r>
        <w:r w:rsidR="002B424F">
          <w:rPr>
            <w:webHidden/>
          </w:rPr>
          <w:tab/>
        </w:r>
        <w:r w:rsidR="002B424F">
          <w:rPr>
            <w:webHidden/>
          </w:rPr>
          <w:fldChar w:fldCharType="begin"/>
        </w:r>
        <w:r w:rsidR="002B424F">
          <w:rPr>
            <w:webHidden/>
          </w:rPr>
          <w:instrText xml:space="preserve"> PAGEREF _Toc445131042 \h </w:instrText>
        </w:r>
        <w:r w:rsidR="002B424F">
          <w:rPr>
            <w:webHidden/>
          </w:rPr>
        </w:r>
        <w:r w:rsidR="002B424F">
          <w:rPr>
            <w:webHidden/>
          </w:rPr>
          <w:fldChar w:fldCharType="separate"/>
        </w:r>
        <w:r w:rsidR="002B424F">
          <w:rPr>
            <w:webHidden/>
          </w:rPr>
          <w:t>311</w:t>
        </w:r>
        <w:r w:rsidR="002B424F">
          <w:rPr>
            <w:webHidden/>
          </w:rPr>
          <w:fldChar w:fldCharType="end"/>
        </w:r>
      </w:hyperlink>
    </w:p>
    <w:p w14:paraId="6DC44F43" w14:textId="77777777" w:rsidR="002B424F" w:rsidRDefault="00431AF8">
      <w:pPr>
        <w:pStyle w:val="30"/>
        <w:rPr>
          <w:rFonts w:asciiTheme="minorHAnsi" w:eastAsiaTheme="minorEastAsia" w:hAnsiTheme="minorHAnsi" w:cstheme="minorBidi"/>
          <w:snapToGrid/>
          <w:kern w:val="0"/>
          <w:sz w:val="22"/>
          <w:szCs w:val="22"/>
        </w:rPr>
      </w:pPr>
      <w:hyperlink w:anchor="_Toc445131043" w:history="1">
        <w:r w:rsidR="002B424F" w:rsidRPr="00C974CF">
          <w:rPr>
            <w:rStyle w:val="afffff2"/>
          </w:rPr>
          <w:t>Clearing LACP Statistics</w:t>
        </w:r>
        <w:r w:rsidR="002B424F">
          <w:rPr>
            <w:webHidden/>
          </w:rPr>
          <w:tab/>
        </w:r>
        <w:r w:rsidR="002B424F">
          <w:rPr>
            <w:webHidden/>
          </w:rPr>
          <w:fldChar w:fldCharType="begin"/>
        </w:r>
        <w:r w:rsidR="002B424F">
          <w:rPr>
            <w:webHidden/>
          </w:rPr>
          <w:instrText xml:space="preserve"> PAGEREF _Toc445131043 \h </w:instrText>
        </w:r>
        <w:r w:rsidR="002B424F">
          <w:rPr>
            <w:webHidden/>
          </w:rPr>
        </w:r>
        <w:r w:rsidR="002B424F">
          <w:rPr>
            <w:webHidden/>
          </w:rPr>
          <w:fldChar w:fldCharType="separate"/>
        </w:r>
        <w:r w:rsidR="002B424F">
          <w:rPr>
            <w:webHidden/>
          </w:rPr>
          <w:t>312</w:t>
        </w:r>
        <w:r w:rsidR="002B424F">
          <w:rPr>
            <w:webHidden/>
          </w:rPr>
          <w:fldChar w:fldCharType="end"/>
        </w:r>
      </w:hyperlink>
    </w:p>
    <w:p w14:paraId="1F21BBBF" w14:textId="77777777" w:rsidR="002B424F" w:rsidRDefault="00431AF8">
      <w:pPr>
        <w:pStyle w:val="20"/>
        <w:rPr>
          <w:rFonts w:asciiTheme="minorHAnsi" w:eastAsiaTheme="minorEastAsia" w:hAnsiTheme="minorHAnsi" w:cstheme="minorBidi"/>
          <w:noProof/>
          <w:snapToGrid/>
          <w:kern w:val="0"/>
          <w:sz w:val="22"/>
          <w:szCs w:val="22"/>
        </w:rPr>
      </w:pPr>
      <w:hyperlink w:anchor="_Toc445131044" w:history="1">
        <w:r w:rsidR="002B424F" w:rsidRPr="00C974CF">
          <w:rPr>
            <w:rStyle w:val="afffff2"/>
            <w:noProof/>
          </w:rPr>
          <w:t>Displaying 802.3ad Statistics and Status</w:t>
        </w:r>
        <w:r w:rsidR="002B424F">
          <w:rPr>
            <w:noProof/>
            <w:webHidden/>
          </w:rPr>
          <w:tab/>
        </w:r>
        <w:r w:rsidR="002B424F">
          <w:rPr>
            <w:noProof/>
            <w:webHidden/>
          </w:rPr>
          <w:fldChar w:fldCharType="begin"/>
        </w:r>
        <w:r w:rsidR="002B424F">
          <w:rPr>
            <w:noProof/>
            <w:webHidden/>
          </w:rPr>
          <w:instrText xml:space="preserve"> PAGEREF _Toc445131044 \h </w:instrText>
        </w:r>
        <w:r w:rsidR="002B424F">
          <w:rPr>
            <w:noProof/>
            <w:webHidden/>
          </w:rPr>
        </w:r>
        <w:r w:rsidR="002B424F">
          <w:rPr>
            <w:noProof/>
            <w:webHidden/>
          </w:rPr>
          <w:fldChar w:fldCharType="separate"/>
        </w:r>
        <w:r w:rsidR="002B424F">
          <w:rPr>
            <w:noProof/>
            <w:webHidden/>
          </w:rPr>
          <w:t>313</w:t>
        </w:r>
        <w:r w:rsidR="002B424F">
          <w:rPr>
            <w:noProof/>
            <w:webHidden/>
          </w:rPr>
          <w:fldChar w:fldCharType="end"/>
        </w:r>
      </w:hyperlink>
    </w:p>
    <w:p w14:paraId="6C2C5258"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045" w:history="1">
        <w:r w:rsidR="002B424F" w:rsidRPr="00C974CF">
          <w:rPr>
            <w:rStyle w:val="afffff2"/>
            <w:noProof/>
            <w14:scene3d>
              <w14:camera w14:prst="orthographicFront"/>
              <w14:lightRig w14:rig="threePt" w14:dir="t">
                <w14:rot w14:lat="0" w14:lon="0" w14:rev="0"/>
              </w14:lightRig>
            </w14:scene3d>
          </w:rPr>
          <w:t>Chapter 16.</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IP-OPTION</w:t>
        </w:r>
        <w:r w:rsidR="002B424F">
          <w:rPr>
            <w:noProof/>
            <w:webHidden/>
          </w:rPr>
          <w:tab/>
        </w:r>
        <w:r w:rsidR="002B424F">
          <w:rPr>
            <w:noProof/>
            <w:webHidden/>
          </w:rPr>
          <w:fldChar w:fldCharType="begin"/>
        </w:r>
        <w:r w:rsidR="002B424F">
          <w:rPr>
            <w:noProof/>
            <w:webHidden/>
          </w:rPr>
          <w:instrText xml:space="preserve"> PAGEREF _Toc445131045 \h </w:instrText>
        </w:r>
        <w:r w:rsidR="002B424F">
          <w:rPr>
            <w:noProof/>
            <w:webHidden/>
          </w:rPr>
        </w:r>
        <w:r w:rsidR="002B424F">
          <w:rPr>
            <w:noProof/>
            <w:webHidden/>
          </w:rPr>
          <w:fldChar w:fldCharType="separate"/>
        </w:r>
        <w:r w:rsidR="002B424F">
          <w:rPr>
            <w:noProof/>
            <w:webHidden/>
          </w:rPr>
          <w:t>315</w:t>
        </w:r>
        <w:r w:rsidR="002B424F">
          <w:rPr>
            <w:noProof/>
            <w:webHidden/>
          </w:rPr>
          <w:fldChar w:fldCharType="end"/>
        </w:r>
      </w:hyperlink>
    </w:p>
    <w:p w14:paraId="7B5FF081" w14:textId="77777777" w:rsidR="002B424F" w:rsidRDefault="00431AF8">
      <w:pPr>
        <w:pStyle w:val="20"/>
        <w:rPr>
          <w:rFonts w:asciiTheme="minorHAnsi" w:eastAsiaTheme="minorEastAsia" w:hAnsiTheme="minorHAnsi" w:cstheme="minorBidi"/>
          <w:noProof/>
          <w:snapToGrid/>
          <w:kern w:val="0"/>
          <w:sz w:val="22"/>
          <w:szCs w:val="22"/>
        </w:rPr>
      </w:pPr>
      <w:hyperlink w:anchor="_Toc445131046" w:history="1">
        <w:r w:rsidR="002B424F" w:rsidRPr="00C974CF">
          <w:rPr>
            <w:rStyle w:val="afffff2"/>
            <w:noProof/>
          </w:rPr>
          <w:t>IP OPTION Command Paremeters</w:t>
        </w:r>
        <w:r w:rsidR="002B424F">
          <w:rPr>
            <w:noProof/>
            <w:webHidden/>
          </w:rPr>
          <w:tab/>
        </w:r>
        <w:r w:rsidR="002B424F">
          <w:rPr>
            <w:noProof/>
            <w:webHidden/>
          </w:rPr>
          <w:fldChar w:fldCharType="begin"/>
        </w:r>
        <w:r w:rsidR="002B424F">
          <w:rPr>
            <w:noProof/>
            <w:webHidden/>
          </w:rPr>
          <w:instrText xml:space="preserve"> PAGEREF _Toc445131046 \h </w:instrText>
        </w:r>
        <w:r w:rsidR="002B424F">
          <w:rPr>
            <w:noProof/>
            <w:webHidden/>
          </w:rPr>
        </w:r>
        <w:r w:rsidR="002B424F">
          <w:rPr>
            <w:noProof/>
            <w:webHidden/>
          </w:rPr>
          <w:fldChar w:fldCharType="separate"/>
        </w:r>
        <w:r w:rsidR="002B424F">
          <w:rPr>
            <w:noProof/>
            <w:webHidden/>
          </w:rPr>
          <w:t>316</w:t>
        </w:r>
        <w:r w:rsidR="002B424F">
          <w:rPr>
            <w:noProof/>
            <w:webHidden/>
          </w:rPr>
          <w:fldChar w:fldCharType="end"/>
        </w:r>
      </w:hyperlink>
    </w:p>
    <w:p w14:paraId="2A9A6C7E"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047" w:history="1">
        <w:r w:rsidR="002B424F" w:rsidRPr="00C974CF">
          <w:rPr>
            <w:rStyle w:val="afffff2"/>
            <w:noProof/>
            <w14:scene3d>
              <w14:camera w14:prst="orthographicFront"/>
              <w14:lightRig w14:rig="threePt" w14:dir="t">
                <w14:rot w14:lat="0" w14:lon="0" w14:rev="0"/>
              </w14:lightRig>
            </w14:scene3d>
          </w:rPr>
          <w:t>Chapter 17.</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VRRP (Virtual Router Redundancy Protocol)</w:t>
        </w:r>
        <w:r w:rsidR="002B424F">
          <w:rPr>
            <w:noProof/>
            <w:webHidden/>
          </w:rPr>
          <w:tab/>
        </w:r>
        <w:r w:rsidR="002B424F">
          <w:rPr>
            <w:noProof/>
            <w:webHidden/>
          </w:rPr>
          <w:fldChar w:fldCharType="begin"/>
        </w:r>
        <w:r w:rsidR="002B424F">
          <w:rPr>
            <w:noProof/>
            <w:webHidden/>
          </w:rPr>
          <w:instrText xml:space="preserve"> PAGEREF _Toc445131047 \h </w:instrText>
        </w:r>
        <w:r w:rsidR="002B424F">
          <w:rPr>
            <w:noProof/>
            <w:webHidden/>
          </w:rPr>
        </w:r>
        <w:r w:rsidR="002B424F">
          <w:rPr>
            <w:noProof/>
            <w:webHidden/>
          </w:rPr>
          <w:fldChar w:fldCharType="separate"/>
        </w:r>
        <w:r w:rsidR="002B424F">
          <w:rPr>
            <w:noProof/>
            <w:webHidden/>
          </w:rPr>
          <w:t>319</w:t>
        </w:r>
        <w:r w:rsidR="002B424F">
          <w:rPr>
            <w:noProof/>
            <w:webHidden/>
          </w:rPr>
          <w:fldChar w:fldCharType="end"/>
        </w:r>
      </w:hyperlink>
    </w:p>
    <w:p w14:paraId="0140D958" w14:textId="77777777" w:rsidR="002B424F" w:rsidRDefault="00431AF8">
      <w:pPr>
        <w:pStyle w:val="20"/>
        <w:rPr>
          <w:rFonts w:asciiTheme="minorHAnsi" w:eastAsiaTheme="minorEastAsia" w:hAnsiTheme="minorHAnsi" w:cstheme="minorBidi"/>
          <w:noProof/>
          <w:snapToGrid/>
          <w:kern w:val="0"/>
          <w:sz w:val="22"/>
          <w:szCs w:val="22"/>
        </w:rPr>
      </w:pPr>
      <w:hyperlink w:anchor="_Toc445131048" w:history="1">
        <w:r w:rsidR="002B424F" w:rsidRPr="00C974CF">
          <w:rPr>
            <w:rStyle w:val="afffff2"/>
            <w:noProof/>
          </w:rPr>
          <w:t>Information About VRRP</w:t>
        </w:r>
        <w:r w:rsidR="002B424F">
          <w:rPr>
            <w:noProof/>
            <w:webHidden/>
          </w:rPr>
          <w:tab/>
        </w:r>
        <w:r w:rsidR="002B424F">
          <w:rPr>
            <w:noProof/>
            <w:webHidden/>
          </w:rPr>
          <w:fldChar w:fldCharType="begin"/>
        </w:r>
        <w:r w:rsidR="002B424F">
          <w:rPr>
            <w:noProof/>
            <w:webHidden/>
          </w:rPr>
          <w:instrText xml:space="preserve"> PAGEREF _Toc445131048 \h </w:instrText>
        </w:r>
        <w:r w:rsidR="002B424F">
          <w:rPr>
            <w:noProof/>
            <w:webHidden/>
          </w:rPr>
        </w:r>
        <w:r w:rsidR="002B424F">
          <w:rPr>
            <w:noProof/>
            <w:webHidden/>
          </w:rPr>
          <w:fldChar w:fldCharType="separate"/>
        </w:r>
        <w:r w:rsidR="002B424F">
          <w:rPr>
            <w:noProof/>
            <w:webHidden/>
          </w:rPr>
          <w:t>320</w:t>
        </w:r>
        <w:r w:rsidR="002B424F">
          <w:rPr>
            <w:noProof/>
            <w:webHidden/>
          </w:rPr>
          <w:fldChar w:fldCharType="end"/>
        </w:r>
      </w:hyperlink>
    </w:p>
    <w:p w14:paraId="2FDEC7F5" w14:textId="77777777" w:rsidR="002B424F" w:rsidRDefault="00431AF8">
      <w:pPr>
        <w:pStyle w:val="30"/>
        <w:rPr>
          <w:rFonts w:asciiTheme="minorHAnsi" w:eastAsiaTheme="minorEastAsia" w:hAnsiTheme="minorHAnsi" w:cstheme="minorBidi"/>
          <w:snapToGrid/>
          <w:kern w:val="0"/>
          <w:sz w:val="22"/>
          <w:szCs w:val="22"/>
        </w:rPr>
      </w:pPr>
      <w:hyperlink w:anchor="_Toc445131049" w:history="1">
        <w:r w:rsidR="002B424F" w:rsidRPr="00C974CF">
          <w:rPr>
            <w:rStyle w:val="afffff2"/>
          </w:rPr>
          <w:t>VRRP Operation</w:t>
        </w:r>
        <w:r w:rsidR="002B424F">
          <w:rPr>
            <w:webHidden/>
          </w:rPr>
          <w:tab/>
        </w:r>
        <w:r w:rsidR="002B424F">
          <w:rPr>
            <w:webHidden/>
          </w:rPr>
          <w:fldChar w:fldCharType="begin"/>
        </w:r>
        <w:r w:rsidR="002B424F">
          <w:rPr>
            <w:webHidden/>
          </w:rPr>
          <w:instrText xml:space="preserve"> PAGEREF _Toc445131049 \h </w:instrText>
        </w:r>
        <w:r w:rsidR="002B424F">
          <w:rPr>
            <w:webHidden/>
          </w:rPr>
        </w:r>
        <w:r w:rsidR="002B424F">
          <w:rPr>
            <w:webHidden/>
          </w:rPr>
          <w:fldChar w:fldCharType="separate"/>
        </w:r>
        <w:r w:rsidR="002B424F">
          <w:rPr>
            <w:webHidden/>
          </w:rPr>
          <w:t>320</w:t>
        </w:r>
        <w:r w:rsidR="002B424F">
          <w:rPr>
            <w:webHidden/>
          </w:rPr>
          <w:fldChar w:fldCharType="end"/>
        </w:r>
      </w:hyperlink>
    </w:p>
    <w:p w14:paraId="10A9C452" w14:textId="77777777" w:rsidR="002B424F" w:rsidRDefault="00431AF8">
      <w:pPr>
        <w:pStyle w:val="30"/>
        <w:rPr>
          <w:rFonts w:asciiTheme="minorHAnsi" w:eastAsiaTheme="minorEastAsia" w:hAnsiTheme="minorHAnsi" w:cstheme="minorBidi"/>
          <w:snapToGrid/>
          <w:kern w:val="0"/>
          <w:sz w:val="22"/>
          <w:szCs w:val="22"/>
        </w:rPr>
      </w:pPr>
      <w:hyperlink w:anchor="_Toc445131050" w:history="1">
        <w:r w:rsidR="002B424F" w:rsidRPr="00C974CF">
          <w:rPr>
            <w:rStyle w:val="afffff2"/>
          </w:rPr>
          <w:t>VRRP Benefits</w:t>
        </w:r>
        <w:r w:rsidR="002B424F">
          <w:rPr>
            <w:webHidden/>
          </w:rPr>
          <w:tab/>
        </w:r>
        <w:r w:rsidR="002B424F">
          <w:rPr>
            <w:webHidden/>
          </w:rPr>
          <w:fldChar w:fldCharType="begin"/>
        </w:r>
        <w:r w:rsidR="002B424F">
          <w:rPr>
            <w:webHidden/>
          </w:rPr>
          <w:instrText xml:space="preserve"> PAGEREF _Toc445131050 \h </w:instrText>
        </w:r>
        <w:r w:rsidR="002B424F">
          <w:rPr>
            <w:webHidden/>
          </w:rPr>
        </w:r>
        <w:r w:rsidR="002B424F">
          <w:rPr>
            <w:webHidden/>
          </w:rPr>
          <w:fldChar w:fldCharType="separate"/>
        </w:r>
        <w:r w:rsidR="002B424F">
          <w:rPr>
            <w:webHidden/>
          </w:rPr>
          <w:t>321</w:t>
        </w:r>
        <w:r w:rsidR="002B424F">
          <w:rPr>
            <w:webHidden/>
          </w:rPr>
          <w:fldChar w:fldCharType="end"/>
        </w:r>
      </w:hyperlink>
    </w:p>
    <w:p w14:paraId="5BDD3340" w14:textId="77777777" w:rsidR="002B424F" w:rsidRDefault="00431AF8">
      <w:pPr>
        <w:pStyle w:val="30"/>
        <w:rPr>
          <w:rFonts w:asciiTheme="minorHAnsi" w:eastAsiaTheme="minorEastAsia" w:hAnsiTheme="minorHAnsi" w:cstheme="minorBidi"/>
          <w:snapToGrid/>
          <w:kern w:val="0"/>
          <w:sz w:val="22"/>
          <w:szCs w:val="22"/>
        </w:rPr>
      </w:pPr>
      <w:hyperlink w:anchor="_Toc445131051" w:history="1">
        <w:r w:rsidR="002B424F" w:rsidRPr="00C974CF">
          <w:rPr>
            <w:rStyle w:val="afffff2"/>
          </w:rPr>
          <w:t>Multiple Virtual Rouer Support</w:t>
        </w:r>
        <w:r w:rsidR="002B424F">
          <w:rPr>
            <w:webHidden/>
          </w:rPr>
          <w:tab/>
        </w:r>
        <w:r w:rsidR="002B424F">
          <w:rPr>
            <w:webHidden/>
          </w:rPr>
          <w:fldChar w:fldCharType="begin"/>
        </w:r>
        <w:r w:rsidR="002B424F">
          <w:rPr>
            <w:webHidden/>
          </w:rPr>
          <w:instrText xml:space="preserve"> PAGEREF _Toc445131051 \h </w:instrText>
        </w:r>
        <w:r w:rsidR="002B424F">
          <w:rPr>
            <w:webHidden/>
          </w:rPr>
        </w:r>
        <w:r w:rsidR="002B424F">
          <w:rPr>
            <w:webHidden/>
          </w:rPr>
          <w:fldChar w:fldCharType="separate"/>
        </w:r>
        <w:r w:rsidR="002B424F">
          <w:rPr>
            <w:webHidden/>
          </w:rPr>
          <w:t>322</w:t>
        </w:r>
        <w:r w:rsidR="002B424F">
          <w:rPr>
            <w:webHidden/>
          </w:rPr>
          <w:fldChar w:fldCharType="end"/>
        </w:r>
      </w:hyperlink>
    </w:p>
    <w:p w14:paraId="5003FBF2" w14:textId="77777777" w:rsidR="002B424F" w:rsidRDefault="00431AF8">
      <w:pPr>
        <w:pStyle w:val="30"/>
        <w:rPr>
          <w:rFonts w:asciiTheme="minorHAnsi" w:eastAsiaTheme="minorEastAsia" w:hAnsiTheme="minorHAnsi" w:cstheme="minorBidi"/>
          <w:snapToGrid/>
          <w:kern w:val="0"/>
          <w:sz w:val="22"/>
          <w:szCs w:val="22"/>
        </w:rPr>
      </w:pPr>
      <w:hyperlink w:anchor="_Toc445131052" w:history="1">
        <w:r w:rsidR="002B424F" w:rsidRPr="00C974CF">
          <w:rPr>
            <w:rStyle w:val="afffff2"/>
          </w:rPr>
          <w:t>VRRP Router Priority and Preemption</w:t>
        </w:r>
        <w:r w:rsidR="002B424F">
          <w:rPr>
            <w:webHidden/>
          </w:rPr>
          <w:tab/>
        </w:r>
        <w:r w:rsidR="002B424F">
          <w:rPr>
            <w:webHidden/>
          </w:rPr>
          <w:fldChar w:fldCharType="begin"/>
        </w:r>
        <w:r w:rsidR="002B424F">
          <w:rPr>
            <w:webHidden/>
          </w:rPr>
          <w:instrText xml:space="preserve"> PAGEREF _Toc445131052 \h </w:instrText>
        </w:r>
        <w:r w:rsidR="002B424F">
          <w:rPr>
            <w:webHidden/>
          </w:rPr>
        </w:r>
        <w:r w:rsidR="002B424F">
          <w:rPr>
            <w:webHidden/>
          </w:rPr>
          <w:fldChar w:fldCharType="separate"/>
        </w:r>
        <w:r w:rsidR="002B424F">
          <w:rPr>
            <w:webHidden/>
          </w:rPr>
          <w:t>322</w:t>
        </w:r>
        <w:r w:rsidR="002B424F">
          <w:rPr>
            <w:webHidden/>
          </w:rPr>
          <w:fldChar w:fldCharType="end"/>
        </w:r>
      </w:hyperlink>
    </w:p>
    <w:p w14:paraId="43E56568" w14:textId="77777777" w:rsidR="002B424F" w:rsidRDefault="00431AF8">
      <w:pPr>
        <w:pStyle w:val="30"/>
        <w:rPr>
          <w:rFonts w:asciiTheme="minorHAnsi" w:eastAsiaTheme="minorEastAsia" w:hAnsiTheme="minorHAnsi" w:cstheme="minorBidi"/>
          <w:snapToGrid/>
          <w:kern w:val="0"/>
          <w:sz w:val="22"/>
          <w:szCs w:val="22"/>
        </w:rPr>
      </w:pPr>
      <w:hyperlink w:anchor="_Toc445131053" w:history="1">
        <w:r w:rsidR="002B424F" w:rsidRPr="00C974CF">
          <w:rPr>
            <w:rStyle w:val="afffff2"/>
          </w:rPr>
          <w:t>VRRP Advetisements</w:t>
        </w:r>
        <w:r w:rsidR="002B424F">
          <w:rPr>
            <w:webHidden/>
          </w:rPr>
          <w:tab/>
        </w:r>
        <w:r w:rsidR="002B424F">
          <w:rPr>
            <w:webHidden/>
          </w:rPr>
          <w:fldChar w:fldCharType="begin"/>
        </w:r>
        <w:r w:rsidR="002B424F">
          <w:rPr>
            <w:webHidden/>
          </w:rPr>
          <w:instrText xml:space="preserve"> PAGEREF _Toc445131053 \h </w:instrText>
        </w:r>
        <w:r w:rsidR="002B424F">
          <w:rPr>
            <w:webHidden/>
          </w:rPr>
        </w:r>
        <w:r w:rsidR="002B424F">
          <w:rPr>
            <w:webHidden/>
          </w:rPr>
          <w:fldChar w:fldCharType="separate"/>
        </w:r>
        <w:r w:rsidR="002B424F">
          <w:rPr>
            <w:webHidden/>
          </w:rPr>
          <w:t>322</w:t>
        </w:r>
        <w:r w:rsidR="002B424F">
          <w:rPr>
            <w:webHidden/>
          </w:rPr>
          <w:fldChar w:fldCharType="end"/>
        </w:r>
      </w:hyperlink>
    </w:p>
    <w:p w14:paraId="52700F3C" w14:textId="77777777" w:rsidR="002B424F" w:rsidRDefault="00431AF8">
      <w:pPr>
        <w:pStyle w:val="30"/>
        <w:rPr>
          <w:rFonts w:asciiTheme="minorHAnsi" w:eastAsiaTheme="minorEastAsia" w:hAnsiTheme="minorHAnsi" w:cstheme="minorBidi"/>
          <w:snapToGrid/>
          <w:kern w:val="0"/>
          <w:sz w:val="22"/>
          <w:szCs w:val="22"/>
        </w:rPr>
      </w:pPr>
      <w:hyperlink w:anchor="_Toc445131054" w:history="1">
        <w:r w:rsidR="002B424F" w:rsidRPr="00C974CF">
          <w:rPr>
            <w:rStyle w:val="afffff2"/>
          </w:rPr>
          <w:t>VRRP Object Tracking</w:t>
        </w:r>
        <w:r w:rsidR="002B424F">
          <w:rPr>
            <w:webHidden/>
          </w:rPr>
          <w:tab/>
        </w:r>
        <w:r w:rsidR="002B424F">
          <w:rPr>
            <w:webHidden/>
          </w:rPr>
          <w:fldChar w:fldCharType="begin"/>
        </w:r>
        <w:r w:rsidR="002B424F">
          <w:rPr>
            <w:webHidden/>
          </w:rPr>
          <w:instrText xml:space="preserve"> PAGEREF _Toc445131054 \h </w:instrText>
        </w:r>
        <w:r w:rsidR="002B424F">
          <w:rPr>
            <w:webHidden/>
          </w:rPr>
        </w:r>
        <w:r w:rsidR="002B424F">
          <w:rPr>
            <w:webHidden/>
          </w:rPr>
          <w:fldChar w:fldCharType="separate"/>
        </w:r>
        <w:r w:rsidR="002B424F">
          <w:rPr>
            <w:webHidden/>
          </w:rPr>
          <w:t>322</w:t>
        </w:r>
        <w:r w:rsidR="002B424F">
          <w:rPr>
            <w:webHidden/>
          </w:rPr>
          <w:fldChar w:fldCharType="end"/>
        </w:r>
      </w:hyperlink>
    </w:p>
    <w:p w14:paraId="30056370" w14:textId="77777777" w:rsidR="002B424F" w:rsidRDefault="00431AF8">
      <w:pPr>
        <w:pStyle w:val="20"/>
        <w:rPr>
          <w:rFonts w:asciiTheme="minorHAnsi" w:eastAsiaTheme="minorEastAsia" w:hAnsiTheme="minorHAnsi" w:cstheme="minorBidi"/>
          <w:noProof/>
          <w:snapToGrid/>
          <w:kern w:val="0"/>
          <w:sz w:val="22"/>
          <w:szCs w:val="22"/>
        </w:rPr>
      </w:pPr>
      <w:hyperlink w:anchor="_Toc445131055" w:history="1">
        <w:r w:rsidR="002B424F" w:rsidRPr="00C974CF">
          <w:rPr>
            <w:rStyle w:val="afffff2"/>
            <w:noProof/>
          </w:rPr>
          <w:t>How to Configure VRRP</w:t>
        </w:r>
        <w:r w:rsidR="002B424F">
          <w:rPr>
            <w:noProof/>
            <w:webHidden/>
          </w:rPr>
          <w:tab/>
        </w:r>
        <w:r w:rsidR="002B424F">
          <w:rPr>
            <w:noProof/>
            <w:webHidden/>
          </w:rPr>
          <w:fldChar w:fldCharType="begin"/>
        </w:r>
        <w:r w:rsidR="002B424F">
          <w:rPr>
            <w:noProof/>
            <w:webHidden/>
          </w:rPr>
          <w:instrText xml:space="preserve"> PAGEREF _Toc445131055 \h </w:instrText>
        </w:r>
        <w:r w:rsidR="002B424F">
          <w:rPr>
            <w:noProof/>
            <w:webHidden/>
          </w:rPr>
        </w:r>
        <w:r w:rsidR="002B424F">
          <w:rPr>
            <w:noProof/>
            <w:webHidden/>
          </w:rPr>
          <w:fldChar w:fldCharType="separate"/>
        </w:r>
        <w:r w:rsidR="002B424F">
          <w:rPr>
            <w:noProof/>
            <w:webHidden/>
          </w:rPr>
          <w:t>324</w:t>
        </w:r>
        <w:r w:rsidR="002B424F">
          <w:rPr>
            <w:noProof/>
            <w:webHidden/>
          </w:rPr>
          <w:fldChar w:fldCharType="end"/>
        </w:r>
      </w:hyperlink>
    </w:p>
    <w:p w14:paraId="59C49614" w14:textId="77777777" w:rsidR="002B424F" w:rsidRDefault="00431AF8">
      <w:pPr>
        <w:pStyle w:val="30"/>
        <w:rPr>
          <w:rFonts w:asciiTheme="minorHAnsi" w:eastAsiaTheme="minorEastAsia" w:hAnsiTheme="minorHAnsi" w:cstheme="minorBidi"/>
          <w:snapToGrid/>
          <w:kern w:val="0"/>
          <w:sz w:val="22"/>
          <w:szCs w:val="22"/>
        </w:rPr>
      </w:pPr>
      <w:hyperlink w:anchor="_Toc445131056" w:history="1">
        <w:r w:rsidR="002B424F" w:rsidRPr="00C974CF">
          <w:rPr>
            <w:rStyle w:val="afffff2"/>
          </w:rPr>
          <w:t>Enabling VRRP</w:t>
        </w:r>
        <w:r w:rsidR="002B424F">
          <w:rPr>
            <w:webHidden/>
          </w:rPr>
          <w:tab/>
        </w:r>
        <w:r w:rsidR="002B424F">
          <w:rPr>
            <w:webHidden/>
          </w:rPr>
          <w:fldChar w:fldCharType="begin"/>
        </w:r>
        <w:r w:rsidR="002B424F">
          <w:rPr>
            <w:webHidden/>
          </w:rPr>
          <w:instrText xml:space="preserve"> PAGEREF _Toc445131056 \h </w:instrText>
        </w:r>
        <w:r w:rsidR="002B424F">
          <w:rPr>
            <w:webHidden/>
          </w:rPr>
        </w:r>
        <w:r w:rsidR="002B424F">
          <w:rPr>
            <w:webHidden/>
          </w:rPr>
          <w:fldChar w:fldCharType="separate"/>
        </w:r>
        <w:r w:rsidR="002B424F">
          <w:rPr>
            <w:webHidden/>
          </w:rPr>
          <w:t>324</w:t>
        </w:r>
        <w:r w:rsidR="002B424F">
          <w:rPr>
            <w:webHidden/>
          </w:rPr>
          <w:fldChar w:fldCharType="end"/>
        </w:r>
      </w:hyperlink>
    </w:p>
    <w:p w14:paraId="65BE67A9" w14:textId="77777777" w:rsidR="002B424F" w:rsidRDefault="00431AF8">
      <w:pPr>
        <w:pStyle w:val="30"/>
        <w:rPr>
          <w:rFonts w:asciiTheme="minorHAnsi" w:eastAsiaTheme="minorEastAsia" w:hAnsiTheme="minorHAnsi" w:cstheme="minorBidi"/>
          <w:snapToGrid/>
          <w:kern w:val="0"/>
          <w:sz w:val="22"/>
          <w:szCs w:val="22"/>
        </w:rPr>
      </w:pPr>
      <w:hyperlink w:anchor="_Toc445131057" w:history="1">
        <w:r w:rsidR="002B424F" w:rsidRPr="00C974CF">
          <w:rPr>
            <w:rStyle w:val="afffff2"/>
          </w:rPr>
          <w:t>Disabling VRRP on an Interface</w:t>
        </w:r>
        <w:r w:rsidR="002B424F">
          <w:rPr>
            <w:webHidden/>
          </w:rPr>
          <w:tab/>
        </w:r>
        <w:r w:rsidR="002B424F">
          <w:rPr>
            <w:webHidden/>
          </w:rPr>
          <w:fldChar w:fldCharType="begin"/>
        </w:r>
        <w:r w:rsidR="002B424F">
          <w:rPr>
            <w:webHidden/>
          </w:rPr>
          <w:instrText xml:space="preserve"> PAGEREF _Toc445131057 \h </w:instrText>
        </w:r>
        <w:r w:rsidR="002B424F">
          <w:rPr>
            <w:webHidden/>
          </w:rPr>
        </w:r>
        <w:r w:rsidR="002B424F">
          <w:rPr>
            <w:webHidden/>
          </w:rPr>
          <w:fldChar w:fldCharType="separate"/>
        </w:r>
        <w:r w:rsidR="002B424F">
          <w:rPr>
            <w:webHidden/>
          </w:rPr>
          <w:t>324</w:t>
        </w:r>
        <w:r w:rsidR="002B424F">
          <w:rPr>
            <w:webHidden/>
          </w:rPr>
          <w:fldChar w:fldCharType="end"/>
        </w:r>
      </w:hyperlink>
    </w:p>
    <w:p w14:paraId="549BBBE6" w14:textId="77777777" w:rsidR="002B424F" w:rsidRDefault="00431AF8">
      <w:pPr>
        <w:pStyle w:val="30"/>
        <w:rPr>
          <w:rFonts w:asciiTheme="minorHAnsi" w:eastAsiaTheme="minorEastAsia" w:hAnsiTheme="minorHAnsi" w:cstheme="minorBidi"/>
          <w:snapToGrid/>
          <w:kern w:val="0"/>
          <w:sz w:val="22"/>
          <w:szCs w:val="22"/>
        </w:rPr>
      </w:pPr>
      <w:hyperlink w:anchor="_Toc445131058" w:history="1">
        <w:r w:rsidR="002B424F" w:rsidRPr="00C974CF">
          <w:rPr>
            <w:rStyle w:val="afffff2"/>
          </w:rPr>
          <w:t>Configuring VRRP Object Tracking</w:t>
        </w:r>
        <w:r w:rsidR="002B424F">
          <w:rPr>
            <w:webHidden/>
          </w:rPr>
          <w:tab/>
        </w:r>
        <w:r w:rsidR="002B424F">
          <w:rPr>
            <w:webHidden/>
          </w:rPr>
          <w:fldChar w:fldCharType="begin"/>
        </w:r>
        <w:r w:rsidR="002B424F">
          <w:rPr>
            <w:webHidden/>
          </w:rPr>
          <w:instrText xml:space="preserve"> PAGEREF _Toc445131058 \h </w:instrText>
        </w:r>
        <w:r w:rsidR="002B424F">
          <w:rPr>
            <w:webHidden/>
          </w:rPr>
        </w:r>
        <w:r w:rsidR="002B424F">
          <w:rPr>
            <w:webHidden/>
          </w:rPr>
          <w:fldChar w:fldCharType="separate"/>
        </w:r>
        <w:r w:rsidR="002B424F">
          <w:rPr>
            <w:webHidden/>
          </w:rPr>
          <w:t>325</w:t>
        </w:r>
        <w:r w:rsidR="002B424F">
          <w:rPr>
            <w:webHidden/>
          </w:rPr>
          <w:fldChar w:fldCharType="end"/>
        </w:r>
      </w:hyperlink>
    </w:p>
    <w:p w14:paraId="758449E8" w14:textId="77777777" w:rsidR="002B424F" w:rsidRDefault="00431AF8">
      <w:pPr>
        <w:pStyle w:val="20"/>
        <w:rPr>
          <w:rFonts w:asciiTheme="minorHAnsi" w:eastAsiaTheme="minorEastAsia" w:hAnsiTheme="minorHAnsi" w:cstheme="minorBidi"/>
          <w:noProof/>
          <w:snapToGrid/>
          <w:kern w:val="0"/>
          <w:sz w:val="22"/>
          <w:szCs w:val="22"/>
        </w:rPr>
      </w:pPr>
      <w:hyperlink w:anchor="_Toc445131059" w:history="1">
        <w:r w:rsidR="002B424F" w:rsidRPr="00C974CF">
          <w:rPr>
            <w:rStyle w:val="afffff2"/>
            <w:noProof/>
          </w:rPr>
          <w:t>Configuration Examples for VRRP</w:t>
        </w:r>
        <w:r w:rsidR="002B424F">
          <w:rPr>
            <w:noProof/>
            <w:webHidden/>
          </w:rPr>
          <w:tab/>
        </w:r>
        <w:r w:rsidR="002B424F">
          <w:rPr>
            <w:noProof/>
            <w:webHidden/>
          </w:rPr>
          <w:fldChar w:fldCharType="begin"/>
        </w:r>
        <w:r w:rsidR="002B424F">
          <w:rPr>
            <w:noProof/>
            <w:webHidden/>
          </w:rPr>
          <w:instrText xml:space="preserve"> PAGEREF _Toc445131059 \h </w:instrText>
        </w:r>
        <w:r w:rsidR="002B424F">
          <w:rPr>
            <w:noProof/>
            <w:webHidden/>
          </w:rPr>
        </w:r>
        <w:r w:rsidR="002B424F">
          <w:rPr>
            <w:noProof/>
            <w:webHidden/>
          </w:rPr>
          <w:fldChar w:fldCharType="separate"/>
        </w:r>
        <w:r w:rsidR="002B424F">
          <w:rPr>
            <w:noProof/>
            <w:webHidden/>
          </w:rPr>
          <w:t>327</w:t>
        </w:r>
        <w:r w:rsidR="002B424F">
          <w:rPr>
            <w:noProof/>
            <w:webHidden/>
          </w:rPr>
          <w:fldChar w:fldCharType="end"/>
        </w:r>
      </w:hyperlink>
    </w:p>
    <w:p w14:paraId="6F1443F0" w14:textId="77777777" w:rsidR="002B424F" w:rsidRDefault="00431AF8">
      <w:pPr>
        <w:pStyle w:val="30"/>
        <w:rPr>
          <w:rFonts w:asciiTheme="minorHAnsi" w:eastAsiaTheme="minorEastAsia" w:hAnsiTheme="minorHAnsi" w:cstheme="minorBidi"/>
          <w:snapToGrid/>
          <w:kern w:val="0"/>
          <w:sz w:val="22"/>
          <w:szCs w:val="22"/>
        </w:rPr>
      </w:pPr>
      <w:hyperlink w:anchor="_Toc445131060" w:history="1">
        <w:r w:rsidR="002B424F" w:rsidRPr="00C974CF">
          <w:rPr>
            <w:rStyle w:val="afffff2"/>
          </w:rPr>
          <w:t>Configuring VRRP: Example</w:t>
        </w:r>
        <w:r w:rsidR="002B424F">
          <w:rPr>
            <w:webHidden/>
          </w:rPr>
          <w:tab/>
        </w:r>
        <w:r w:rsidR="002B424F">
          <w:rPr>
            <w:webHidden/>
          </w:rPr>
          <w:fldChar w:fldCharType="begin"/>
        </w:r>
        <w:r w:rsidR="002B424F">
          <w:rPr>
            <w:webHidden/>
          </w:rPr>
          <w:instrText xml:space="preserve"> PAGEREF _Toc445131060 \h </w:instrText>
        </w:r>
        <w:r w:rsidR="002B424F">
          <w:rPr>
            <w:webHidden/>
          </w:rPr>
        </w:r>
        <w:r w:rsidR="002B424F">
          <w:rPr>
            <w:webHidden/>
          </w:rPr>
          <w:fldChar w:fldCharType="separate"/>
        </w:r>
        <w:r w:rsidR="002B424F">
          <w:rPr>
            <w:webHidden/>
          </w:rPr>
          <w:t>327</w:t>
        </w:r>
        <w:r w:rsidR="002B424F">
          <w:rPr>
            <w:webHidden/>
          </w:rPr>
          <w:fldChar w:fldCharType="end"/>
        </w:r>
      </w:hyperlink>
    </w:p>
    <w:p w14:paraId="777F355C" w14:textId="77777777" w:rsidR="002B424F" w:rsidRDefault="00431AF8">
      <w:pPr>
        <w:pStyle w:val="30"/>
        <w:rPr>
          <w:rFonts w:asciiTheme="minorHAnsi" w:eastAsiaTheme="minorEastAsia" w:hAnsiTheme="minorHAnsi" w:cstheme="minorBidi"/>
          <w:snapToGrid/>
          <w:kern w:val="0"/>
          <w:sz w:val="22"/>
          <w:szCs w:val="22"/>
        </w:rPr>
      </w:pPr>
      <w:hyperlink w:anchor="_Toc445131061" w:history="1">
        <w:r w:rsidR="002B424F" w:rsidRPr="00C974CF">
          <w:rPr>
            <w:rStyle w:val="afffff2"/>
          </w:rPr>
          <w:t>VRRP Object Tracking: Example</w:t>
        </w:r>
        <w:r w:rsidR="002B424F">
          <w:rPr>
            <w:webHidden/>
          </w:rPr>
          <w:tab/>
        </w:r>
        <w:r w:rsidR="002B424F">
          <w:rPr>
            <w:webHidden/>
          </w:rPr>
          <w:fldChar w:fldCharType="begin"/>
        </w:r>
        <w:r w:rsidR="002B424F">
          <w:rPr>
            <w:webHidden/>
          </w:rPr>
          <w:instrText xml:space="preserve"> PAGEREF _Toc445131061 \h </w:instrText>
        </w:r>
        <w:r w:rsidR="002B424F">
          <w:rPr>
            <w:webHidden/>
          </w:rPr>
        </w:r>
        <w:r w:rsidR="002B424F">
          <w:rPr>
            <w:webHidden/>
          </w:rPr>
          <w:fldChar w:fldCharType="separate"/>
        </w:r>
        <w:r w:rsidR="002B424F">
          <w:rPr>
            <w:webHidden/>
          </w:rPr>
          <w:t>328</w:t>
        </w:r>
        <w:r w:rsidR="002B424F">
          <w:rPr>
            <w:webHidden/>
          </w:rPr>
          <w:fldChar w:fldCharType="end"/>
        </w:r>
      </w:hyperlink>
    </w:p>
    <w:p w14:paraId="662F0F45" w14:textId="77777777" w:rsidR="002B424F" w:rsidRDefault="00431AF8">
      <w:pPr>
        <w:pStyle w:val="30"/>
        <w:rPr>
          <w:rFonts w:asciiTheme="minorHAnsi" w:eastAsiaTheme="minorEastAsia" w:hAnsiTheme="minorHAnsi" w:cstheme="minorBidi"/>
          <w:snapToGrid/>
          <w:kern w:val="0"/>
          <w:sz w:val="22"/>
          <w:szCs w:val="22"/>
        </w:rPr>
      </w:pPr>
      <w:hyperlink w:anchor="_Toc445131062" w:history="1">
        <w:r w:rsidR="002B424F" w:rsidRPr="00C974CF">
          <w:rPr>
            <w:rStyle w:val="afffff2"/>
          </w:rPr>
          <w:t>VRRP Object Tracking Verification: Example</w:t>
        </w:r>
        <w:r w:rsidR="002B424F">
          <w:rPr>
            <w:webHidden/>
          </w:rPr>
          <w:tab/>
        </w:r>
        <w:r w:rsidR="002B424F">
          <w:rPr>
            <w:webHidden/>
          </w:rPr>
          <w:fldChar w:fldCharType="begin"/>
        </w:r>
        <w:r w:rsidR="002B424F">
          <w:rPr>
            <w:webHidden/>
          </w:rPr>
          <w:instrText xml:space="preserve"> PAGEREF _Toc445131062 \h </w:instrText>
        </w:r>
        <w:r w:rsidR="002B424F">
          <w:rPr>
            <w:webHidden/>
          </w:rPr>
        </w:r>
        <w:r w:rsidR="002B424F">
          <w:rPr>
            <w:webHidden/>
          </w:rPr>
          <w:fldChar w:fldCharType="separate"/>
        </w:r>
        <w:r w:rsidR="002B424F">
          <w:rPr>
            <w:webHidden/>
          </w:rPr>
          <w:t>328</w:t>
        </w:r>
        <w:r w:rsidR="002B424F">
          <w:rPr>
            <w:webHidden/>
          </w:rPr>
          <w:fldChar w:fldCharType="end"/>
        </w:r>
      </w:hyperlink>
    </w:p>
    <w:p w14:paraId="3669A5DB" w14:textId="77777777" w:rsidR="002B424F" w:rsidRDefault="00431AF8">
      <w:pPr>
        <w:pStyle w:val="30"/>
        <w:rPr>
          <w:rFonts w:asciiTheme="minorHAnsi" w:eastAsiaTheme="minorEastAsia" w:hAnsiTheme="minorHAnsi" w:cstheme="minorBidi"/>
          <w:snapToGrid/>
          <w:kern w:val="0"/>
          <w:sz w:val="22"/>
          <w:szCs w:val="22"/>
        </w:rPr>
      </w:pPr>
      <w:hyperlink w:anchor="_Toc445131063" w:history="1">
        <w:r w:rsidR="002B424F" w:rsidRPr="00C974CF">
          <w:rPr>
            <w:rStyle w:val="afffff2"/>
          </w:rPr>
          <w:t>Disabling a VRRP Group on an Interface: Example</w:t>
        </w:r>
        <w:r w:rsidR="002B424F">
          <w:rPr>
            <w:webHidden/>
          </w:rPr>
          <w:tab/>
        </w:r>
        <w:r w:rsidR="002B424F">
          <w:rPr>
            <w:webHidden/>
          </w:rPr>
          <w:fldChar w:fldCharType="begin"/>
        </w:r>
        <w:r w:rsidR="002B424F">
          <w:rPr>
            <w:webHidden/>
          </w:rPr>
          <w:instrText xml:space="preserve"> PAGEREF _Toc445131063 \h </w:instrText>
        </w:r>
        <w:r w:rsidR="002B424F">
          <w:rPr>
            <w:webHidden/>
          </w:rPr>
        </w:r>
        <w:r w:rsidR="002B424F">
          <w:rPr>
            <w:webHidden/>
          </w:rPr>
          <w:fldChar w:fldCharType="separate"/>
        </w:r>
        <w:r w:rsidR="002B424F">
          <w:rPr>
            <w:webHidden/>
          </w:rPr>
          <w:t>329</w:t>
        </w:r>
        <w:r w:rsidR="002B424F">
          <w:rPr>
            <w:webHidden/>
          </w:rPr>
          <w:fldChar w:fldCharType="end"/>
        </w:r>
      </w:hyperlink>
    </w:p>
    <w:p w14:paraId="0E0C8998"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064" w:history="1">
        <w:r w:rsidR="002B424F" w:rsidRPr="00C974CF">
          <w:rPr>
            <w:rStyle w:val="afffff2"/>
            <w:noProof/>
            <w14:scene3d>
              <w14:camera w14:prst="orthographicFront"/>
              <w14:lightRig w14:rig="threePt" w14:dir="t">
                <w14:rot w14:lat="0" w14:lon="0" w14:rev="0"/>
              </w14:lightRig>
            </w14:scene3d>
          </w:rPr>
          <w:t>Chapter 18.</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NTP</w:t>
        </w:r>
        <w:r w:rsidR="002B424F">
          <w:rPr>
            <w:noProof/>
            <w:webHidden/>
          </w:rPr>
          <w:tab/>
        </w:r>
        <w:r w:rsidR="002B424F">
          <w:rPr>
            <w:noProof/>
            <w:webHidden/>
          </w:rPr>
          <w:fldChar w:fldCharType="begin"/>
        </w:r>
        <w:r w:rsidR="002B424F">
          <w:rPr>
            <w:noProof/>
            <w:webHidden/>
          </w:rPr>
          <w:instrText xml:space="preserve"> PAGEREF _Toc445131064 \h </w:instrText>
        </w:r>
        <w:r w:rsidR="002B424F">
          <w:rPr>
            <w:noProof/>
            <w:webHidden/>
          </w:rPr>
        </w:r>
        <w:r w:rsidR="002B424F">
          <w:rPr>
            <w:noProof/>
            <w:webHidden/>
          </w:rPr>
          <w:fldChar w:fldCharType="separate"/>
        </w:r>
        <w:r w:rsidR="002B424F">
          <w:rPr>
            <w:noProof/>
            <w:webHidden/>
          </w:rPr>
          <w:t>330</w:t>
        </w:r>
        <w:r w:rsidR="002B424F">
          <w:rPr>
            <w:noProof/>
            <w:webHidden/>
          </w:rPr>
          <w:fldChar w:fldCharType="end"/>
        </w:r>
      </w:hyperlink>
    </w:p>
    <w:p w14:paraId="12074731" w14:textId="77777777" w:rsidR="002B424F" w:rsidRDefault="00431AF8">
      <w:pPr>
        <w:pStyle w:val="20"/>
        <w:rPr>
          <w:rFonts w:asciiTheme="minorHAnsi" w:eastAsiaTheme="minorEastAsia" w:hAnsiTheme="minorHAnsi" w:cstheme="minorBidi"/>
          <w:noProof/>
          <w:snapToGrid/>
          <w:kern w:val="0"/>
          <w:sz w:val="22"/>
          <w:szCs w:val="22"/>
        </w:rPr>
      </w:pPr>
      <w:hyperlink w:anchor="_Toc445131065" w:history="1">
        <w:r w:rsidR="002B424F" w:rsidRPr="00C974CF">
          <w:rPr>
            <w:rStyle w:val="afffff2"/>
            <w:noProof/>
          </w:rPr>
          <w:t>Understanding Time Sources</w:t>
        </w:r>
        <w:r w:rsidR="002B424F">
          <w:rPr>
            <w:noProof/>
            <w:webHidden/>
          </w:rPr>
          <w:tab/>
        </w:r>
        <w:r w:rsidR="002B424F">
          <w:rPr>
            <w:noProof/>
            <w:webHidden/>
          </w:rPr>
          <w:fldChar w:fldCharType="begin"/>
        </w:r>
        <w:r w:rsidR="002B424F">
          <w:rPr>
            <w:noProof/>
            <w:webHidden/>
          </w:rPr>
          <w:instrText xml:space="preserve"> PAGEREF _Toc445131065 \h </w:instrText>
        </w:r>
        <w:r w:rsidR="002B424F">
          <w:rPr>
            <w:noProof/>
            <w:webHidden/>
          </w:rPr>
        </w:r>
        <w:r w:rsidR="002B424F">
          <w:rPr>
            <w:noProof/>
            <w:webHidden/>
          </w:rPr>
          <w:fldChar w:fldCharType="separate"/>
        </w:r>
        <w:r w:rsidR="002B424F">
          <w:rPr>
            <w:noProof/>
            <w:webHidden/>
          </w:rPr>
          <w:t>331</w:t>
        </w:r>
        <w:r w:rsidR="002B424F">
          <w:rPr>
            <w:noProof/>
            <w:webHidden/>
          </w:rPr>
          <w:fldChar w:fldCharType="end"/>
        </w:r>
      </w:hyperlink>
    </w:p>
    <w:p w14:paraId="3C42D467" w14:textId="77777777" w:rsidR="002B424F" w:rsidRDefault="00431AF8">
      <w:pPr>
        <w:pStyle w:val="30"/>
        <w:rPr>
          <w:rFonts w:asciiTheme="minorHAnsi" w:eastAsiaTheme="minorEastAsia" w:hAnsiTheme="minorHAnsi" w:cstheme="minorBidi"/>
          <w:snapToGrid/>
          <w:kern w:val="0"/>
          <w:sz w:val="22"/>
          <w:szCs w:val="22"/>
        </w:rPr>
      </w:pPr>
      <w:hyperlink w:anchor="_Toc445131066" w:history="1">
        <w:r w:rsidR="002B424F" w:rsidRPr="00C974CF">
          <w:rPr>
            <w:rStyle w:val="afffff2"/>
          </w:rPr>
          <w:t>Network Time Protocol</w:t>
        </w:r>
        <w:r w:rsidR="002B424F">
          <w:rPr>
            <w:webHidden/>
          </w:rPr>
          <w:tab/>
        </w:r>
        <w:r w:rsidR="002B424F">
          <w:rPr>
            <w:webHidden/>
          </w:rPr>
          <w:fldChar w:fldCharType="begin"/>
        </w:r>
        <w:r w:rsidR="002B424F">
          <w:rPr>
            <w:webHidden/>
          </w:rPr>
          <w:instrText xml:space="preserve"> PAGEREF _Toc445131066 \h </w:instrText>
        </w:r>
        <w:r w:rsidR="002B424F">
          <w:rPr>
            <w:webHidden/>
          </w:rPr>
        </w:r>
        <w:r w:rsidR="002B424F">
          <w:rPr>
            <w:webHidden/>
          </w:rPr>
          <w:fldChar w:fldCharType="separate"/>
        </w:r>
        <w:r w:rsidR="002B424F">
          <w:rPr>
            <w:webHidden/>
          </w:rPr>
          <w:t>331</w:t>
        </w:r>
        <w:r w:rsidR="002B424F">
          <w:rPr>
            <w:webHidden/>
          </w:rPr>
          <w:fldChar w:fldCharType="end"/>
        </w:r>
      </w:hyperlink>
    </w:p>
    <w:p w14:paraId="6ADB56B2" w14:textId="77777777" w:rsidR="002B424F" w:rsidRDefault="00431AF8">
      <w:pPr>
        <w:pStyle w:val="30"/>
        <w:rPr>
          <w:rFonts w:asciiTheme="minorHAnsi" w:eastAsiaTheme="minorEastAsia" w:hAnsiTheme="minorHAnsi" w:cstheme="minorBidi"/>
          <w:snapToGrid/>
          <w:kern w:val="0"/>
          <w:sz w:val="22"/>
          <w:szCs w:val="22"/>
        </w:rPr>
      </w:pPr>
      <w:hyperlink w:anchor="_Toc445131067" w:history="1">
        <w:r w:rsidR="002B424F" w:rsidRPr="00C974CF">
          <w:rPr>
            <w:rStyle w:val="afffff2"/>
          </w:rPr>
          <w:t>Hardware Clock</w:t>
        </w:r>
        <w:r w:rsidR="002B424F">
          <w:rPr>
            <w:webHidden/>
          </w:rPr>
          <w:tab/>
        </w:r>
        <w:r w:rsidR="002B424F">
          <w:rPr>
            <w:webHidden/>
          </w:rPr>
          <w:fldChar w:fldCharType="begin"/>
        </w:r>
        <w:r w:rsidR="002B424F">
          <w:rPr>
            <w:webHidden/>
          </w:rPr>
          <w:instrText xml:space="preserve"> PAGEREF _Toc445131067 \h </w:instrText>
        </w:r>
        <w:r w:rsidR="002B424F">
          <w:rPr>
            <w:webHidden/>
          </w:rPr>
        </w:r>
        <w:r w:rsidR="002B424F">
          <w:rPr>
            <w:webHidden/>
          </w:rPr>
          <w:fldChar w:fldCharType="separate"/>
        </w:r>
        <w:r w:rsidR="002B424F">
          <w:rPr>
            <w:webHidden/>
          </w:rPr>
          <w:t>331</w:t>
        </w:r>
        <w:r w:rsidR="002B424F">
          <w:rPr>
            <w:webHidden/>
          </w:rPr>
          <w:fldChar w:fldCharType="end"/>
        </w:r>
      </w:hyperlink>
    </w:p>
    <w:p w14:paraId="7B99DE5A" w14:textId="77777777" w:rsidR="002B424F" w:rsidRDefault="00431AF8">
      <w:pPr>
        <w:pStyle w:val="20"/>
        <w:rPr>
          <w:rFonts w:asciiTheme="minorHAnsi" w:eastAsiaTheme="minorEastAsia" w:hAnsiTheme="minorHAnsi" w:cstheme="minorBidi"/>
          <w:noProof/>
          <w:snapToGrid/>
          <w:kern w:val="0"/>
          <w:sz w:val="22"/>
          <w:szCs w:val="22"/>
        </w:rPr>
      </w:pPr>
      <w:hyperlink w:anchor="_Toc445131068" w:history="1">
        <w:r w:rsidR="002B424F" w:rsidRPr="00C974CF">
          <w:rPr>
            <w:rStyle w:val="afffff2"/>
            <w:noProof/>
          </w:rPr>
          <w:t>Configuring NTP</w:t>
        </w:r>
        <w:r w:rsidR="002B424F">
          <w:rPr>
            <w:noProof/>
            <w:webHidden/>
          </w:rPr>
          <w:tab/>
        </w:r>
        <w:r w:rsidR="002B424F">
          <w:rPr>
            <w:noProof/>
            <w:webHidden/>
          </w:rPr>
          <w:fldChar w:fldCharType="begin"/>
        </w:r>
        <w:r w:rsidR="002B424F">
          <w:rPr>
            <w:noProof/>
            <w:webHidden/>
          </w:rPr>
          <w:instrText xml:space="preserve"> PAGEREF _Toc445131068 \h </w:instrText>
        </w:r>
        <w:r w:rsidR="002B424F">
          <w:rPr>
            <w:noProof/>
            <w:webHidden/>
          </w:rPr>
        </w:r>
        <w:r w:rsidR="002B424F">
          <w:rPr>
            <w:noProof/>
            <w:webHidden/>
          </w:rPr>
          <w:fldChar w:fldCharType="separate"/>
        </w:r>
        <w:r w:rsidR="002B424F">
          <w:rPr>
            <w:noProof/>
            <w:webHidden/>
          </w:rPr>
          <w:t>332</w:t>
        </w:r>
        <w:r w:rsidR="002B424F">
          <w:rPr>
            <w:noProof/>
            <w:webHidden/>
          </w:rPr>
          <w:fldChar w:fldCharType="end"/>
        </w:r>
      </w:hyperlink>
    </w:p>
    <w:p w14:paraId="58F40DEB" w14:textId="77777777" w:rsidR="002B424F" w:rsidRDefault="00431AF8">
      <w:pPr>
        <w:pStyle w:val="30"/>
        <w:rPr>
          <w:rFonts w:asciiTheme="minorHAnsi" w:eastAsiaTheme="minorEastAsia" w:hAnsiTheme="minorHAnsi" w:cstheme="minorBidi"/>
          <w:snapToGrid/>
          <w:kern w:val="0"/>
          <w:sz w:val="22"/>
          <w:szCs w:val="22"/>
        </w:rPr>
      </w:pPr>
      <w:hyperlink w:anchor="_Toc445131069" w:history="1">
        <w:r w:rsidR="002B424F" w:rsidRPr="00C974CF">
          <w:rPr>
            <w:rStyle w:val="afffff2"/>
          </w:rPr>
          <w:t>Configuring Poll-Based NTP Associations</w:t>
        </w:r>
        <w:r w:rsidR="002B424F">
          <w:rPr>
            <w:webHidden/>
          </w:rPr>
          <w:tab/>
        </w:r>
        <w:r w:rsidR="002B424F">
          <w:rPr>
            <w:webHidden/>
          </w:rPr>
          <w:fldChar w:fldCharType="begin"/>
        </w:r>
        <w:r w:rsidR="002B424F">
          <w:rPr>
            <w:webHidden/>
          </w:rPr>
          <w:instrText xml:space="preserve"> PAGEREF _Toc445131069 \h </w:instrText>
        </w:r>
        <w:r w:rsidR="002B424F">
          <w:rPr>
            <w:webHidden/>
          </w:rPr>
        </w:r>
        <w:r w:rsidR="002B424F">
          <w:rPr>
            <w:webHidden/>
          </w:rPr>
          <w:fldChar w:fldCharType="separate"/>
        </w:r>
        <w:r w:rsidR="002B424F">
          <w:rPr>
            <w:webHidden/>
          </w:rPr>
          <w:t>332</w:t>
        </w:r>
        <w:r w:rsidR="002B424F">
          <w:rPr>
            <w:webHidden/>
          </w:rPr>
          <w:fldChar w:fldCharType="end"/>
        </w:r>
      </w:hyperlink>
    </w:p>
    <w:p w14:paraId="25C6C784" w14:textId="77777777" w:rsidR="002B424F" w:rsidRDefault="00431AF8">
      <w:pPr>
        <w:pStyle w:val="30"/>
        <w:rPr>
          <w:rFonts w:asciiTheme="minorHAnsi" w:eastAsiaTheme="minorEastAsia" w:hAnsiTheme="minorHAnsi" w:cstheme="minorBidi"/>
          <w:snapToGrid/>
          <w:kern w:val="0"/>
          <w:sz w:val="22"/>
          <w:szCs w:val="22"/>
        </w:rPr>
      </w:pPr>
      <w:hyperlink w:anchor="_Toc445131070" w:history="1">
        <w:r w:rsidR="002B424F" w:rsidRPr="00C974CF">
          <w:rPr>
            <w:rStyle w:val="afffff2"/>
          </w:rPr>
          <w:t>Configuring NTP Authentication</w:t>
        </w:r>
        <w:r w:rsidR="002B424F">
          <w:rPr>
            <w:webHidden/>
          </w:rPr>
          <w:tab/>
        </w:r>
        <w:r w:rsidR="002B424F">
          <w:rPr>
            <w:webHidden/>
          </w:rPr>
          <w:fldChar w:fldCharType="begin"/>
        </w:r>
        <w:r w:rsidR="002B424F">
          <w:rPr>
            <w:webHidden/>
          </w:rPr>
          <w:instrText xml:space="preserve"> PAGEREF _Toc445131070 \h </w:instrText>
        </w:r>
        <w:r w:rsidR="002B424F">
          <w:rPr>
            <w:webHidden/>
          </w:rPr>
        </w:r>
        <w:r w:rsidR="002B424F">
          <w:rPr>
            <w:webHidden/>
          </w:rPr>
          <w:fldChar w:fldCharType="separate"/>
        </w:r>
        <w:r w:rsidR="002B424F">
          <w:rPr>
            <w:webHidden/>
          </w:rPr>
          <w:t>332</w:t>
        </w:r>
        <w:r w:rsidR="002B424F">
          <w:rPr>
            <w:webHidden/>
          </w:rPr>
          <w:fldChar w:fldCharType="end"/>
        </w:r>
      </w:hyperlink>
    </w:p>
    <w:p w14:paraId="55E0CFF2" w14:textId="77777777" w:rsidR="002B424F" w:rsidRDefault="00431AF8">
      <w:pPr>
        <w:pStyle w:val="30"/>
        <w:rPr>
          <w:rFonts w:asciiTheme="minorHAnsi" w:eastAsiaTheme="minorEastAsia" w:hAnsiTheme="minorHAnsi" w:cstheme="minorBidi"/>
          <w:snapToGrid/>
          <w:kern w:val="0"/>
          <w:sz w:val="22"/>
          <w:szCs w:val="22"/>
        </w:rPr>
      </w:pPr>
      <w:hyperlink w:anchor="_Toc445131071" w:history="1">
        <w:r w:rsidR="002B424F" w:rsidRPr="00C974CF">
          <w:rPr>
            <w:rStyle w:val="afffff2"/>
          </w:rPr>
          <w:t>Configuring the Source IP Address for NTP Packets</w:t>
        </w:r>
        <w:r w:rsidR="002B424F">
          <w:rPr>
            <w:webHidden/>
          </w:rPr>
          <w:tab/>
        </w:r>
        <w:r w:rsidR="002B424F">
          <w:rPr>
            <w:webHidden/>
          </w:rPr>
          <w:fldChar w:fldCharType="begin"/>
        </w:r>
        <w:r w:rsidR="002B424F">
          <w:rPr>
            <w:webHidden/>
          </w:rPr>
          <w:instrText xml:space="preserve"> PAGEREF _Toc445131071 \h </w:instrText>
        </w:r>
        <w:r w:rsidR="002B424F">
          <w:rPr>
            <w:webHidden/>
          </w:rPr>
        </w:r>
        <w:r w:rsidR="002B424F">
          <w:rPr>
            <w:webHidden/>
          </w:rPr>
          <w:fldChar w:fldCharType="separate"/>
        </w:r>
        <w:r w:rsidR="002B424F">
          <w:rPr>
            <w:webHidden/>
          </w:rPr>
          <w:t>333</w:t>
        </w:r>
        <w:r w:rsidR="002B424F">
          <w:rPr>
            <w:webHidden/>
          </w:rPr>
          <w:fldChar w:fldCharType="end"/>
        </w:r>
      </w:hyperlink>
    </w:p>
    <w:p w14:paraId="2C964B36" w14:textId="77777777" w:rsidR="002B424F" w:rsidRDefault="00431AF8">
      <w:pPr>
        <w:pStyle w:val="30"/>
        <w:rPr>
          <w:rFonts w:asciiTheme="minorHAnsi" w:eastAsiaTheme="minorEastAsia" w:hAnsiTheme="minorHAnsi" w:cstheme="minorBidi"/>
          <w:snapToGrid/>
          <w:kern w:val="0"/>
          <w:sz w:val="22"/>
          <w:szCs w:val="22"/>
        </w:rPr>
      </w:pPr>
      <w:hyperlink w:anchor="_Toc445131072" w:history="1">
        <w:r w:rsidR="002B424F" w:rsidRPr="00C974CF">
          <w:rPr>
            <w:rStyle w:val="afffff2"/>
          </w:rPr>
          <w:t>Configuring the System as an Authoritative NTP Server</w:t>
        </w:r>
        <w:r w:rsidR="002B424F">
          <w:rPr>
            <w:webHidden/>
          </w:rPr>
          <w:tab/>
        </w:r>
        <w:r w:rsidR="002B424F">
          <w:rPr>
            <w:webHidden/>
          </w:rPr>
          <w:fldChar w:fldCharType="begin"/>
        </w:r>
        <w:r w:rsidR="002B424F">
          <w:rPr>
            <w:webHidden/>
          </w:rPr>
          <w:instrText xml:space="preserve"> PAGEREF _Toc445131072 \h </w:instrText>
        </w:r>
        <w:r w:rsidR="002B424F">
          <w:rPr>
            <w:webHidden/>
          </w:rPr>
        </w:r>
        <w:r w:rsidR="002B424F">
          <w:rPr>
            <w:webHidden/>
          </w:rPr>
          <w:fldChar w:fldCharType="separate"/>
        </w:r>
        <w:r w:rsidR="002B424F">
          <w:rPr>
            <w:webHidden/>
          </w:rPr>
          <w:t>333</w:t>
        </w:r>
        <w:r w:rsidR="002B424F">
          <w:rPr>
            <w:webHidden/>
          </w:rPr>
          <w:fldChar w:fldCharType="end"/>
        </w:r>
      </w:hyperlink>
    </w:p>
    <w:p w14:paraId="1CD0175C" w14:textId="77777777" w:rsidR="002B424F" w:rsidRDefault="00431AF8">
      <w:pPr>
        <w:pStyle w:val="30"/>
        <w:rPr>
          <w:rFonts w:asciiTheme="minorHAnsi" w:eastAsiaTheme="minorEastAsia" w:hAnsiTheme="minorHAnsi" w:cstheme="minorBidi"/>
          <w:snapToGrid/>
          <w:kern w:val="0"/>
          <w:sz w:val="22"/>
          <w:szCs w:val="22"/>
        </w:rPr>
      </w:pPr>
      <w:hyperlink w:anchor="_Toc445131073" w:history="1">
        <w:r w:rsidR="002B424F" w:rsidRPr="00C974CF">
          <w:rPr>
            <w:rStyle w:val="afffff2"/>
          </w:rPr>
          <w:t>Updating the Hardware Clock</w:t>
        </w:r>
        <w:r w:rsidR="002B424F">
          <w:rPr>
            <w:webHidden/>
          </w:rPr>
          <w:tab/>
        </w:r>
        <w:r w:rsidR="002B424F">
          <w:rPr>
            <w:webHidden/>
          </w:rPr>
          <w:fldChar w:fldCharType="begin"/>
        </w:r>
        <w:r w:rsidR="002B424F">
          <w:rPr>
            <w:webHidden/>
          </w:rPr>
          <w:instrText xml:space="preserve"> PAGEREF _Toc445131073 \h </w:instrText>
        </w:r>
        <w:r w:rsidR="002B424F">
          <w:rPr>
            <w:webHidden/>
          </w:rPr>
        </w:r>
        <w:r w:rsidR="002B424F">
          <w:rPr>
            <w:webHidden/>
          </w:rPr>
          <w:fldChar w:fldCharType="separate"/>
        </w:r>
        <w:r w:rsidR="002B424F">
          <w:rPr>
            <w:webHidden/>
          </w:rPr>
          <w:t>333</w:t>
        </w:r>
        <w:r w:rsidR="002B424F">
          <w:rPr>
            <w:webHidden/>
          </w:rPr>
          <w:fldChar w:fldCharType="end"/>
        </w:r>
      </w:hyperlink>
    </w:p>
    <w:p w14:paraId="761CD57F" w14:textId="77777777" w:rsidR="002B424F" w:rsidRDefault="00431AF8">
      <w:pPr>
        <w:pStyle w:val="20"/>
        <w:rPr>
          <w:rFonts w:asciiTheme="minorHAnsi" w:eastAsiaTheme="minorEastAsia" w:hAnsiTheme="minorHAnsi" w:cstheme="minorBidi"/>
          <w:noProof/>
          <w:snapToGrid/>
          <w:kern w:val="0"/>
          <w:sz w:val="22"/>
          <w:szCs w:val="22"/>
        </w:rPr>
      </w:pPr>
      <w:hyperlink w:anchor="_Toc445131074" w:history="1">
        <w:r w:rsidR="002B424F" w:rsidRPr="00C974CF">
          <w:rPr>
            <w:rStyle w:val="afffff2"/>
            <w:noProof/>
          </w:rPr>
          <w:t>Configuring Time and Date Manually</w:t>
        </w:r>
        <w:r w:rsidR="002B424F">
          <w:rPr>
            <w:noProof/>
            <w:webHidden/>
          </w:rPr>
          <w:tab/>
        </w:r>
        <w:r w:rsidR="002B424F">
          <w:rPr>
            <w:noProof/>
            <w:webHidden/>
          </w:rPr>
          <w:fldChar w:fldCharType="begin"/>
        </w:r>
        <w:r w:rsidR="002B424F">
          <w:rPr>
            <w:noProof/>
            <w:webHidden/>
          </w:rPr>
          <w:instrText xml:space="preserve"> PAGEREF _Toc445131074 \h </w:instrText>
        </w:r>
        <w:r w:rsidR="002B424F">
          <w:rPr>
            <w:noProof/>
            <w:webHidden/>
          </w:rPr>
        </w:r>
        <w:r w:rsidR="002B424F">
          <w:rPr>
            <w:noProof/>
            <w:webHidden/>
          </w:rPr>
          <w:fldChar w:fldCharType="separate"/>
        </w:r>
        <w:r w:rsidR="002B424F">
          <w:rPr>
            <w:noProof/>
            <w:webHidden/>
          </w:rPr>
          <w:t>334</w:t>
        </w:r>
        <w:r w:rsidR="002B424F">
          <w:rPr>
            <w:noProof/>
            <w:webHidden/>
          </w:rPr>
          <w:fldChar w:fldCharType="end"/>
        </w:r>
      </w:hyperlink>
    </w:p>
    <w:p w14:paraId="4B37685D" w14:textId="77777777" w:rsidR="002B424F" w:rsidRDefault="00431AF8">
      <w:pPr>
        <w:pStyle w:val="30"/>
        <w:rPr>
          <w:rFonts w:asciiTheme="minorHAnsi" w:eastAsiaTheme="minorEastAsia" w:hAnsiTheme="minorHAnsi" w:cstheme="minorBidi"/>
          <w:snapToGrid/>
          <w:kern w:val="0"/>
          <w:sz w:val="22"/>
          <w:szCs w:val="22"/>
        </w:rPr>
      </w:pPr>
      <w:hyperlink w:anchor="_Toc445131075" w:history="1">
        <w:r w:rsidR="002B424F" w:rsidRPr="00C974CF">
          <w:rPr>
            <w:rStyle w:val="afffff2"/>
          </w:rPr>
          <w:t>Configuring the Time Zone</w:t>
        </w:r>
        <w:r w:rsidR="002B424F">
          <w:rPr>
            <w:webHidden/>
          </w:rPr>
          <w:tab/>
        </w:r>
        <w:r w:rsidR="002B424F">
          <w:rPr>
            <w:webHidden/>
          </w:rPr>
          <w:fldChar w:fldCharType="begin"/>
        </w:r>
        <w:r w:rsidR="002B424F">
          <w:rPr>
            <w:webHidden/>
          </w:rPr>
          <w:instrText xml:space="preserve"> PAGEREF _Toc445131075 \h </w:instrText>
        </w:r>
        <w:r w:rsidR="002B424F">
          <w:rPr>
            <w:webHidden/>
          </w:rPr>
        </w:r>
        <w:r w:rsidR="002B424F">
          <w:rPr>
            <w:webHidden/>
          </w:rPr>
          <w:fldChar w:fldCharType="separate"/>
        </w:r>
        <w:r w:rsidR="002B424F">
          <w:rPr>
            <w:webHidden/>
          </w:rPr>
          <w:t>334</w:t>
        </w:r>
        <w:r w:rsidR="002B424F">
          <w:rPr>
            <w:webHidden/>
          </w:rPr>
          <w:fldChar w:fldCharType="end"/>
        </w:r>
      </w:hyperlink>
    </w:p>
    <w:p w14:paraId="27ABA21C" w14:textId="77777777" w:rsidR="002B424F" w:rsidRDefault="00431AF8">
      <w:pPr>
        <w:pStyle w:val="30"/>
        <w:rPr>
          <w:rFonts w:asciiTheme="minorHAnsi" w:eastAsiaTheme="minorEastAsia" w:hAnsiTheme="minorHAnsi" w:cstheme="minorBidi"/>
          <w:snapToGrid/>
          <w:kern w:val="0"/>
          <w:sz w:val="22"/>
          <w:szCs w:val="22"/>
        </w:rPr>
      </w:pPr>
      <w:hyperlink w:anchor="_Toc445131076" w:history="1">
        <w:r w:rsidR="002B424F" w:rsidRPr="00C974CF">
          <w:rPr>
            <w:rStyle w:val="afffff2"/>
          </w:rPr>
          <w:t>Configuring Summer Time (Daylight Savings Time)</w:t>
        </w:r>
        <w:r w:rsidR="002B424F">
          <w:rPr>
            <w:webHidden/>
          </w:rPr>
          <w:tab/>
        </w:r>
        <w:r w:rsidR="002B424F">
          <w:rPr>
            <w:webHidden/>
          </w:rPr>
          <w:fldChar w:fldCharType="begin"/>
        </w:r>
        <w:r w:rsidR="002B424F">
          <w:rPr>
            <w:webHidden/>
          </w:rPr>
          <w:instrText xml:space="preserve"> PAGEREF _Toc445131076 \h </w:instrText>
        </w:r>
        <w:r w:rsidR="002B424F">
          <w:rPr>
            <w:webHidden/>
          </w:rPr>
        </w:r>
        <w:r w:rsidR="002B424F">
          <w:rPr>
            <w:webHidden/>
          </w:rPr>
          <w:fldChar w:fldCharType="separate"/>
        </w:r>
        <w:r w:rsidR="002B424F">
          <w:rPr>
            <w:webHidden/>
          </w:rPr>
          <w:t>334</w:t>
        </w:r>
        <w:r w:rsidR="002B424F">
          <w:rPr>
            <w:webHidden/>
          </w:rPr>
          <w:fldChar w:fldCharType="end"/>
        </w:r>
      </w:hyperlink>
    </w:p>
    <w:p w14:paraId="7E76DC57" w14:textId="77777777" w:rsidR="002B424F" w:rsidRDefault="00431AF8">
      <w:pPr>
        <w:pStyle w:val="30"/>
        <w:rPr>
          <w:rFonts w:asciiTheme="minorHAnsi" w:eastAsiaTheme="minorEastAsia" w:hAnsiTheme="minorHAnsi" w:cstheme="minorBidi"/>
          <w:snapToGrid/>
          <w:kern w:val="0"/>
          <w:sz w:val="22"/>
          <w:szCs w:val="22"/>
        </w:rPr>
      </w:pPr>
      <w:hyperlink w:anchor="_Toc445131077" w:history="1">
        <w:r w:rsidR="002B424F" w:rsidRPr="00C974CF">
          <w:rPr>
            <w:rStyle w:val="afffff2"/>
          </w:rPr>
          <w:t>Manually Setting the Software Clock</w:t>
        </w:r>
        <w:r w:rsidR="002B424F">
          <w:rPr>
            <w:webHidden/>
          </w:rPr>
          <w:tab/>
        </w:r>
        <w:r w:rsidR="002B424F">
          <w:rPr>
            <w:webHidden/>
          </w:rPr>
          <w:fldChar w:fldCharType="begin"/>
        </w:r>
        <w:r w:rsidR="002B424F">
          <w:rPr>
            <w:webHidden/>
          </w:rPr>
          <w:instrText xml:space="preserve"> PAGEREF _Toc445131077 \h </w:instrText>
        </w:r>
        <w:r w:rsidR="002B424F">
          <w:rPr>
            <w:webHidden/>
          </w:rPr>
        </w:r>
        <w:r w:rsidR="002B424F">
          <w:rPr>
            <w:webHidden/>
          </w:rPr>
          <w:fldChar w:fldCharType="separate"/>
        </w:r>
        <w:r w:rsidR="002B424F">
          <w:rPr>
            <w:webHidden/>
          </w:rPr>
          <w:t>334</w:t>
        </w:r>
        <w:r w:rsidR="002B424F">
          <w:rPr>
            <w:webHidden/>
          </w:rPr>
          <w:fldChar w:fldCharType="end"/>
        </w:r>
      </w:hyperlink>
    </w:p>
    <w:p w14:paraId="30F00372" w14:textId="77777777" w:rsidR="002B424F" w:rsidRDefault="00431AF8">
      <w:pPr>
        <w:pStyle w:val="20"/>
        <w:rPr>
          <w:rFonts w:asciiTheme="minorHAnsi" w:eastAsiaTheme="minorEastAsia" w:hAnsiTheme="minorHAnsi" w:cstheme="minorBidi"/>
          <w:noProof/>
          <w:snapToGrid/>
          <w:kern w:val="0"/>
          <w:sz w:val="22"/>
          <w:szCs w:val="22"/>
        </w:rPr>
      </w:pPr>
      <w:hyperlink w:anchor="_Toc445131078" w:history="1">
        <w:r w:rsidR="002B424F" w:rsidRPr="00C974CF">
          <w:rPr>
            <w:rStyle w:val="afffff2"/>
            <w:noProof/>
          </w:rPr>
          <w:t>Using the Hardware Clock</w:t>
        </w:r>
        <w:r w:rsidR="002B424F">
          <w:rPr>
            <w:noProof/>
            <w:webHidden/>
          </w:rPr>
          <w:tab/>
        </w:r>
        <w:r w:rsidR="002B424F">
          <w:rPr>
            <w:noProof/>
            <w:webHidden/>
          </w:rPr>
          <w:fldChar w:fldCharType="begin"/>
        </w:r>
        <w:r w:rsidR="002B424F">
          <w:rPr>
            <w:noProof/>
            <w:webHidden/>
          </w:rPr>
          <w:instrText xml:space="preserve"> PAGEREF _Toc445131078 \h </w:instrText>
        </w:r>
        <w:r w:rsidR="002B424F">
          <w:rPr>
            <w:noProof/>
            <w:webHidden/>
          </w:rPr>
        </w:r>
        <w:r w:rsidR="002B424F">
          <w:rPr>
            <w:noProof/>
            <w:webHidden/>
          </w:rPr>
          <w:fldChar w:fldCharType="separate"/>
        </w:r>
        <w:r w:rsidR="002B424F">
          <w:rPr>
            <w:noProof/>
            <w:webHidden/>
          </w:rPr>
          <w:t>335</w:t>
        </w:r>
        <w:r w:rsidR="002B424F">
          <w:rPr>
            <w:noProof/>
            <w:webHidden/>
          </w:rPr>
          <w:fldChar w:fldCharType="end"/>
        </w:r>
      </w:hyperlink>
    </w:p>
    <w:p w14:paraId="02C1006A" w14:textId="77777777" w:rsidR="002B424F" w:rsidRDefault="00431AF8">
      <w:pPr>
        <w:pStyle w:val="30"/>
        <w:rPr>
          <w:rFonts w:asciiTheme="minorHAnsi" w:eastAsiaTheme="minorEastAsia" w:hAnsiTheme="minorHAnsi" w:cstheme="minorBidi"/>
          <w:snapToGrid/>
          <w:kern w:val="0"/>
          <w:sz w:val="22"/>
          <w:szCs w:val="22"/>
        </w:rPr>
      </w:pPr>
      <w:hyperlink w:anchor="_Toc445131079" w:history="1">
        <w:r w:rsidR="002B424F" w:rsidRPr="00C974CF">
          <w:rPr>
            <w:rStyle w:val="afffff2"/>
          </w:rPr>
          <w:t>Setting the Hardware Clock</w:t>
        </w:r>
        <w:r w:rsidR="002B424F">
          <w:rPr>
            <w:webHidden/>
          </w:rPr>
          <w:tab/>
        </w:r>
        <w:r w:rsidR="002B424F">
          <w:rPr>
            <w:webHidden/>
          </w:rPr>
          <w:fldChar w:fldCharType="begin"/>
        </w:r>
        <w:r w:rsidR="002B424F">
          <w:rPr>
            <w:webHidden/>
          </w:rPr>
          <w:instrText xml:space="preserve"> PAGEREF _Toc445131079 \h </w:instrText>
        </w:r>
        <w:r w:rsidR="002B424F">
          <w:rPr>
            <w:webHidden/>
          </w:rPr>
        </w:r>
        <w:r w:rsidR="002B424F">
          <w:rPr>
            <w:webHidden/>
          </w:rPr>
          <w:fldChar w:fldCharType="separate"/>
        </w:r>
        <w:r w:rsidR="002B424F">
          <w:rPr>
            <w:webHidden/>
          </w:rPr>
          <w:t>335</w:t>
        </w:r>
        <w:r w:rsidR="002B424F">
          <w:rPr>
            <w:webHidden/>
          </w:rPr>
          <w:fldChar w:fldCharType="end"/>
        </w:r>
      </w:hyperlink>
    </w:p>
    <w:p w14:paraId="4139875F" w14:textId="77777777" w:rsidR="002B424F" w:rsidRDefault="00431AF8">
      <w:pPr>
        <w:pStyle w:val="30"/>
        <w:rPr>
          <w:rFonts w:asciiTheme="minorHAnsi" w:eastAsiaTheme="minorEastAsia" w:hAnsiTheme="minorHAnsi" w:cstheme="minorBidi"/>
          <w:snapToGrid/>
          <w:kern w:val="0"/>
          <w:sz w:val="22"/>
          <w:szCs w:val="22"/>
        </w:rPr>
      </w:pPr>
      <w:hyperlink w:anchor="_Toc445131080" w:history="1">
        <w:r w:rsidR="002B424F" w:rsidRPr="00C974CF">
          <w:rPr>
            <w:rStyle w:val="afffff2"/>
          </w:rPr>
          <w:t>Setting the Software Clock from the Hardware Clock</w:t>
        </w:r>
        <w:r w:rsidR="002B424F">
          <w:rPr>
            <w:webHidden/>
          </w:rPr>
          <w:tab/>
        </w:r>
        <w:r w:rsidR="002B424F">
          <w:rPr>
            <w:webHidden/>
          </w:rPr>
          <w:fldChar w:fldCharType="begin"/>
        </w:r>
        <w:r w:rsidR="002B424F">
          <w:rPr>
            <w:webHidden/>
          </w:rPr>
          <w:instrText xml:space="preserve"> PAGEREF _Toc445131080 \h </w:instrText>
        </w:r>
        <w:r w:rsidR="002B424F">
          <w:rPr>
            <w:webHidden/>
          </w:rPr>
        </w:r>
        <w:r w:rsidR="002B424F">
          <w:rPr>
            <w:webHidden/>
          </w:rPr>
          <w:fldChar w:fldCharType="separate"/>
        </w:r>
        <w:r w:rsidR="002B424F">
          <w:rPr>
            <w:webHidden/>
          </w:rPr>
          <w:t>335</w:t>
        </w:r>
        <w:r w:rsidR="002B424F">
          <w:rPr>
            <w:webHidden/>
          </w:rPr>
          <w:fldChar w:fldCharType="end"/>
        </w:r>
      </w:hyperlink>
    </w:p>
    <w:p w14:paraId="570B2F70" w14:textId="77777777" w:rsidR="002B424F" w:rsidRDefault="00431AF8">
      <w:pPr>
        <w:pStyle w:val="30"/>
        <w:rPr>
          <w:rFonts w:asciiTheme="minorHAnsi" w:eastAsiaTheme="minorEastAsia" w:hAnsiTheme="minorHAnsi" w:cstheme="minorBidi"/>
          <w:snapToGrid/>
          <w:kern w:val="0"/>
          <w:sz w:val="22"/>
          <w:szCs w:val="22"/>
        </w:rPr>
      </w:pPr>
      <w:hyperlink w:anchor="_Toc445131081" w:history="1">
        <w:r w:rsidR="002B424F" w:rsidRPr="00C974CF">
          <w:rPr>
            <w:rStyle w:val="afffff2"/>
          </w:rPr>
          <w:t>Setting the Hardware Clock from the Software Clock</w:t>
        </w:r>
        <w:r w:rsidR="002B424F">
          <w:rPr>
            <w:webHidden/>
          </w:rPr>
          <w:tab/>
        </w:r>
        <w:r w:rsidR="002B424F">
          <w:rPr>
            <w:webHidden/>
          </w:rPr>
          <w:fldChar w:fldCharType="begin"/>
        </w:r>
        <w:r w:rsidR="002B424F">
          <w:rPr>
            <w:webHidden/>
          </w:rPr>
          <w:instrText xml:space="preserve"> PAGEREF _Toc445131081 \h </w:instrText>
        </w:r>
        <w:r w:rsidR="002B424F">
          <w:rPr>
            <w:webHidden/>
          </w:rPr>
        </w:r>
        <w:r w:rsidR="002B424F">
          <w:rPr>
            <w:webHidden/>
          </w:rPr>
          <w:fldChar w:fldCharType="separate"/>
        </w:r>
        <w:r w:rsidR="002B424F">
          <w:rPr>
            <w:webHidden/>
          </w:rPr>
          <w:t>335</w:t>
        </w:r>
        <w:r w:rsidR="002B424F">
          <w:rPr>
            <w:webHidden/>
          </w:rPr>
          <w:fldChar w:fldCharType="end"/>
        </w:r>
      </w:hyperlink>
    </w:p>
    <w:p w14:paraId="6327CA0E" w14:textId="77777777" w:rsidR="002B424F" w:rsidRDefault="00431AF8">
      <w:pPr>
        <w:pStyle w:val="20"/>
        <w:rPr>
          <w:rFonts w:asciiTheme="minorHAnsi" w:eastAsiaTheme="minorEastAsia" w:hAnsiTheme="minorHAnsi" w:cstheme="minorBidi"/>
          <w:noProof/>
          <w:snapToGrid/>
          <w:kern w:val="0"/>
          <w:sz w:val="22"/>
          <w:szCs w:val="22"/>
        </w:rPr>
      </w:pPr>
      <w:hyperlink w:anchor="_Toc445131082" w:history="1">
        <w:r w:rsidR="002B424F" w:rsidRPr="00C974CF">
          <w:rPr>
            <w:rStyle w:val="afffff2"/>
            <w:noProof/>
          </w:rPr>
          <w:t>Monitoring Time and Calendar Services</w:t>
        </w:r>
        <w:r w:rsidR="002B424F">
          <w:rPr>
            <w:noProof/>
            <w:webHidden/>
          </w:rPr>
          <w:tab/>
        </w:r>
        <w:r w:rsidR="002B424F">
          <w:rPr>
            <w:noProof/>
            <w:webHidden/>
          </w:rPr>
          <w:fldChar w:fldCharType="begin"/>
        </w:r>
        <w:r w:rsidR="002B424F">
          <w:rPr>
            <w:noProof/>
            <w:webHidden/>
          </w:rPr>
          <w:instrText xml:space="preserve"> PAGEREF _Toc445131082 \h </w:instrText>
        </w:r>
        <w:r w:rsidR="002B424F">
          <w:rPr>
            <w:noProof/>
            <w:webHidden/>
          </w:rPr>
        </w:r>
        <w:r w:rsidR="002B424F">
          <w:rPr>
            <w:noProof/>
            <w:webHidden/>
          </w:rPr>
          <w:fldChar w:fldCharType="separate"/>
        </w:r>
        <w:r w:rsidR="002B424F">
          <w:rPr>
            <w:noProof/>
            <w:webHidden/>
          </w:rPr>
          <w:t>336</w:t>
        </w:r>
        <w:r w:rsidR="002B424F">
          <w:rPr>
            <w:noProof/>
            <w:webHidden/>
          </w:rPr>
          <w:fldChar w:fldCharType="end"/>
        </w:r>
      </w:hyperlink>
    </w:p>
    <w:p w14:paraId="087F6A49" w14:textId="77777777" w:rsidR="002B424F" w:rsidRDefault="00431AF8">
      <w:pPr>
        <w:pStyle w:val="30"/>
        <w:rPr>
          <w:rFonts w:asciiTheme="minorHAnsi" w:eastAsiaTheme="minorEastAsia" w:hAnsiTheme="minorHAnsi" w:cstheme="minorBidi"/>
          <w:snapToGrid/>
          <w:kern w:val="0"/>
          <w:sz w:val="22"/>
          <w:szCs w:val="22"/>
        </w:rPr>
      </w:pPr>
      <w:hyperlink w:anchor="_Toc445131083" w:history="1">
        <w:r w:rsidR="002B424F" w:rsidRPr="00C974CF">
          <w:rPr>
            <w:rStyle w:val="afffff2"/>
          </w:rPr>
          <w:t>Clock Calendar and NTP Configuration Examples</w:t>
        </w:r>
        <w:r w:rsidR="002B424F">
          <w:rPr>
            <w:webHidden/>
          </w:rPr>
          <w:tab/>
        </w:r>
        <w:r w:rsidR="002B424F">
          <w:rPr>
            <w:webHidden/>
          </w:rPr>
          <w:fldChar w:fldCharType="begin"/>
        </w:r>
        <w:r w:rsidR="002B424F">
          <w:rPr>
            <w:webHidden/>
          </w:rPr>
          <w:instrText xml:space="preserve"> PAGEREF _Toc445131083 \h </w:instrText>
        </w:r>
        <w:r w:rsidR="002B424F">
          <w:rPr>
            <w:webHidden/>
          </w:rPr>
        </w:r>
        <w:r w:rsidR="002B424F">
          <w:rPr>
            <w:webHidden/>
          </w:rPr>
          <w:fldChar w:fldCharType="separate"/>
        </w:r>
        <w:r w:rsidR="002B424F">
          <w:rPr>
            <w:webHidden/>
          </w:rPr>
          <w:t>336</w:t>
        </w:r>
        <w:r w:rsidR="002B424F">
          <w:rPr>
            <w:webHidden/>
          </w:rPr>
          <w:fldChar w:fldCharType="end"/>
        </w:r>
      </w:hyperlink>
    </w:p>
    <w:p w14:paraId="1B1D14EA"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084" w:history="1">
        <w:r w:rsidR="002B424F" w:rsidRPr="00C974CF">
          <w:rPr>
            <w:rStyle w:val="afffff2"/>
            <w:noProof/>
            <w14:scene3d>
              <w14:camera w14:prst="orthographicFront"/>
              <w14:lightRig w14:rig="threePt" w14:dir="t">
                <w14:rot w14:lat="0" w14:lon="0" w14:rev="0"/>
              </w14:lightRig>
            </w14:scene3d>
          </w:rPr>
          <w:t>Chapter 19.</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Dynamic ARP Inspection</w:t>
        </w:r>
        <w:r w:rsidR="002B424F">
          <w:rPr>
            <w:noProof/>
            <w:webHidden/>
          </w:rPr>
          <w:tab/>
        </w:r>
        <w:r w:rsidR="002B424F">
          <w:rPr>
            <w:noProof/>
            <w:webHidden/>
          </w:rPr>
          <w:fldChar w:fldCharType="begin"/>
        </w:r>
        <w:r w:rsidR="002B424F">
          <w:rPr>
            <w:noProof/>
            <w:webHidden/>
          </w:rPr>
          <w:instrText xml:space="preserve"> PAGEREF _Toc445131084 \h </w:instrText>
        </w:r>
        <w:r w:rsidR="002B424F">
          <w:rPr>
            <w:noProof/>
            <w:webHidden/>
          </w:rPr>
        </w:r>
        <w:r w:rsidR="002B424F">
          <w:rPr>
            <w:noProof/>
            <w:webHidden/>
          </w:rPr>
          <w:fldChar w:fldCharType="separate"/>
        </w:r>
        <w:r w:rsidR="002B424F">
          <w:rPr>
            <w:noProof/>
            <w:webHidden/>
          </w:rPr>
          <w:t>337</w:t>
        </w:r>
        <w:r w:rsidR="002B424F">
          <w:rPr>
            <w:noProof/>
            <w:webHidden/>
          </w:rPr>
          <w:fldChar w:fldCharType="end"/>
        </w:r>
      </w:hyperlink>
    </w:p>
    <w:p w14:paraId="45B816CB" w14:textId="77777777" w:rsidR="002B424F" w:rsidRDefault="00431AF8">
      <w:pPr>
        <w:pStyle w:val="20"/>
        <w:rPr>
          <w:rFonts w:asciiTheme="minorHAnsi" w:eastAsiaTheme="minorEastAsia" w:hAnsiTheme="minorHAnsi" w:cstheme="minorBidi"/>
          <w:noProof/>
          <w:snapToGrid/>
          <w:kern w:val="0"/>
          <w:sz w:val="22"/>
          <w:szCs w:val="22"/>
        </w:rPr>
      </w:pPr>
      <w:hyperlink w:anchor="_Toc445131085" w:history="1">
        <w:r w:rsidR="002B424F" w:rsidRPr="00C974CF">
          <w:rPr>
            <w:rStyle w:val="afffff2"/>
            <w:noProof/>
          </w:rPr>
          <w:t>Understanding DAI</w:t>
        </w:r>
        <w:r w:rsidR="002B424F">
          <w:rPr>
            <w:noProof/>
            <w:webHidden/>
          </w:rPr>
          <w:tab/>
        </w:r>
        <w:r w:rsidR="002B424F">
          <w:rPr>
            <w:noProof/>
            <w:webHidden/>
          </w:rPr>
          <w:fldChar w:fldCharType="begin"/>
        </w:r>
        <w:r w:rsidR="002B424F">
          <w:rPr>
            <w:noProof/>
            <w:webHidden/>
          </w:rPr>
          <w:instrText xml:space="preserve"> PAGEREF _Toc445131085 \h </w:instrText>
        </w:r>
        <w:r w:rsidR="002B424F">
          <w:rPr>
            <w:noProof/>
            <w:webHidden/>
          </w:rPr>
        </w:r>
        <w:r w:rsidR="002B424F">
          <w:rPr>
            <w:noProof/>
            <w:webHidden/>
          </w:rPr>
          <w:fldChar w:fldCharType="separate"/>
        </w:r>
        <w:r w:rsidR="002B424F">
          <w:rPr>
            <w:noProof/>
            <w:webHidden/>
          </w:rPr>
          <w:t>338</w:t>
        </w:r>
        <w:r w:rsidR="002B424F">
          <w:rPr>
            <w:noProof/>
            <w:webHidden/>
          </w:rPr>
          <w:fldChar w:fldCharType="end"/>
        </w:r>
      </w:hyperlink>
    </w:p>
    <w:p w14:paraId="424F5605" w14:textId="77777777" w:rsidR="002B424F" w:rsidRDefault="00431AF8">
      <w:pPr>
        <w:pStyle w:val="30"/>
        <w:rPr>
          <w:rFonts w:asciiTheme="minorHAnsi" w:eastAsiaTheme="minorEastAsia" w:hAnsiTheme="minorHAnsi" w:cstheme="minorBidi"/>
          <w:snapToGrid/>
          <w:kern w:val="0"/>
          <w:sz w:val="22"/>
          <w:szCs w:val="22"/>
        </w:rPr>
      </w:pPr>
      <w:hyperlink w:anchor="_Toc445131086" w:history="1">
        <w:r w:rsidR="002B424F" w:rsidRPr="00C974CF">
          <w:rPr>
            <w:rStyle w:val="afffff2"/>
          </w:rPr>
          <w:t>Understanding ARP</w:t>
        </w:r>
        <w:r w:rsidR="002B424F">
          <w:rPr>
            <w:webHidden/>
          </w:rPr>
          <w:tab/>
        </w:r>
        <w:r w:rsidR="002B424F">
          <w:rPr>
            <w:webHidden/>
          </w:rPr>
          <w:fldChar w:fldCharType="begin"/>
        </w:r>
        <w:r w:rsidR="002B424F">
          <w:rPr>
            <w:webHidden/>
          </w:rPr>
          <w:instrText xml:space="preserve"> PAGEREF _Toc445131086 \h </w:instrText>
        </w:r>
        <w:r w:rsidR="002B424F">
          <w:rPr>
            <w:webHidden/>
          </w:rPr>
        </w:r>
        <w:r w:rsidR="002B424F">
          <w:rPr>
            <w:webHidden/>
          </w:rPr>
          <w:fldChar w:fldCharType="separate"/>
        </w:r>
        <w:r w:rsidR="002B424F">
          <w:rPr>
            <w:webHidden/>
          </w:rPr>
          <w:t>338</w:t>
        </w:r>
        <w:r w:rsidR="002B424F">
          <w:rPr>
            <w:webHidden/>
          </w:rPr>
          <w:fldChar w:fldCharType="end"/>
        </w:r>
      </w:hyperlink>
    </w:p>
    <w:p w14:paraId="78A3C359" w14:textId="77777777" w:rsidR="002B424F" w:rsidRDefault="00431AF8">
      <w:pPr>
        <w:pStyle w:val="30"/>
        <w:rPr>
          <w:rFonts w:asciiTheme="minorHAnsi" w:eastAsiaTheme="minorEastAsia" w:hAnsiTheme="minorHAnsi" w:cstheme="minorBidi"/>
          <w:snapToGrid/>
          <w:kern w:val="0"/>
          <w:sz w:val="22"/>
          <w:szCs w:val="22"/>
        </w:rPr>
      </w:pPr>
      <w:hyperlink w:anchor="_Toc445131087" w:history="1">
        <w:r w:rsidR="002B424F" w:rsidRPr="00C974CF">
          <w:rPr>
            <w:rStyle w:val="afffff2"/>
          </w:rPr>
          <w:t>Understanding ARP Spoofing Attacks</w:t>
        </w:r>
        <w:r w:rsidR="002B424F">
          <w:rPr>
            <w:webHidden/>
          </w:rPr>
          <w:tab/>
        </w:r>
        <w:r w:rsidR="002B424F">
          <w:rPr>
            <w:webHidden/>
          </w:rPr>
          <w:fldChar w:fldCharType="begin"/>
        </w:r>
        <w:r w:rsidR="002B424F">
          <w:rPr>
            <w:webHidden/>
          </w:rPr>
          <w:instrText xml:space="preserve"> PAGEREF _Toc445131087 \h </w:instrText>
        </w:r>
        <w:r w:rsidR="002B424F">
          <w:rPr>
            <w:webHidden/>
          </w:rPr>
        </w:r>
        <w:r w:rsidR="002B424F">
          <w:rPr>
            <w:webHidden/>
          </w:rPr>
          <w:fldChar w:fldCharType="separate"/>
        </w:r>
        <w:r w:rsidR="002B424F">
          <w:rPr>
            <w:webHidden/>
          </w:rPr>
          <w:t>338</w:t>
        </w:r>
        <w:r w:rsidR="002B424F">
          <w:rPr>
            <w:webHidden/>
          </w:rPr>
          <w:fldChar w:fldCharType="end"/>
        </w:r>
      </w:hyperlink>
    </w:p>
    <w:p w14:paraId="3D8A1CC0" w14:textId="77777777" w:rsidR="002B424F" w:rsidRDefault="00431AF8">
      <w:pPr>
        <w:pStyle w:val="30"/>
        <w:rPr>
          <w:rFonts w:asciiTheme="minorHAnsi" w:eastAsiaTheme="minorEastAsia" w:hAnsiTheme="minorHAnsi" w:cstheme="minorBidi"/>
          <w:snapToGrid/>
          <w:kern w:val="0"/>
          <w:sz w:val="22"/>
          <w:szCs w:val="22"/>
        </w:rPr>
      </w:pPr>
      <w:hyperlink w:anchor="_Toc445131088" w:history="1">
        <w:r w:rsidR="002B424F" w:rsidRPr="00C974CF">
          <w:rPr>
            <w:rStyle w:val="afffff2"/>
          </w:rPr>
          <w:t>Understanding DAI and ARP Spoofing Attacks</w:t>
        </w:r>
        <w:r w:rsidR="002B424F">
          <w:rPr>
            <w:webHidden/>
          </w:rPr>
          <w:tab/>
        </w:r>
        <w:r w:rsidR="002B424F">
          <w:rPr>
            <w:webHidden/>
          </w:rPr>
          <w:fldChar w:fldCharType="begin"/>
        </w:r>
        <w:r w:rsidR="002B424F">
          <w:rPr>
            <w:webHidden/>
          </w:rPr>
          <w:instrText xml:space="preserve"> PAGEREF _Toc445131088 \h </w:instrText>
        </w:r>
        <w:r w:rsidR="002B424F">
          <w:rPr>
            <w:webHidden/>
          </w:rPr>
        </w:r>
        <w:r w:rsidR="002B424F">
          <w:rPr>
            <w:webHidden/>
          </w:rPr>
          <w:fldChar w:fldCharType="separate"/>
        </w:r>
        <w:r w:rsidR="002B424F">
          <w:rPr>
            <w:webHidden/>
          </w:rPr>
          <w:t>339</w:t>
        </w:r>
        <w:r w:rsidR="002B424F">
          <w:rPr>
            <w:webHidden/>
          </w:rPr>
          <w:fldChar w:fldCharType="end"/>
        </w:r>
      </w:hyperlink>
    </w:p>
    <w:p w14:paraId="767DCF7B" w14:textId="77777777" w:rsidR="002B424F" w:rsidRDefault="00431AF8">
      <w:pPr>
        <w:pStyle w:val="30"/>
        <w:rPr>
          <w:rFonts w:asciiTheme="minorHAnsi" w:eastAsiaTheme="minorEastAsia" w:hAnsiTheme="minorHAnsi" w:cstheme="minorBidi"/>
          <w:snapToGrid/>
          <w:kern w:val="0"/>
          <w:sz w:val="22"/>
          <w:szCs w:val="22"/>
        </w:rPr>
      </w:pPr>
      <w:hyperlink w:anchor="_Toc445131089" w:history="1">
        <w:r w:rsidR="002B424F" w:rsidRPr="00C974CF">
          <w:rPr>
            <w:rStyle w:val="afffff2"/>
          </w:rPr>
          <w:t>Interface Trust States and Network Security</w:t>
        </w:r>
        <w:r w:rsidR="002B424F">
          <w:rPr>
            <w:webHidden/>
          </w:rPr>
          <w:tab/>
        </w:r>
        <w:r w:rsidR="002B424F">
          <w:rPr>
            <w:webHidden/>
          </w:rPr>
          <w:fldChar w:fldCharType="begin"/>
        </w:r>
        <w:r w:rsidR="002B424F">
          <w:rPr>
            <w:webHidden/>
          </w:rPr>
          <w:instrText xml:space="preserve"> PAGEREF _Toc445131089 \h </w:instrText>
        </w:r>
        <w:r w:rsidR="002B424F">
          <w:rPr>
            <w:webHidden/>
          </w:rPr>
        </w:r>
        <w:r w:rsidR="002B424F">
          <w:rPr>
            <w:webHidden/>
          </w:rPr>
          <w:fldChar w:fldCharType="separate"/>
        </w:r>
        <w:r w:rsidR="002B424F">
          <w:rPr>
            <w:webHidden/>
          </w:rPr>
          <w:t>340</w:t>
        </w:r>
        <w:r w:rsidR="002B424F">
          <w:rPr>
            <w:webHidden/>
          </w:rPr>
          <w:fldChar w:fldCharType="end"/>
        </w:r>
      </w:hyperlink>
    </w:p>
    <w:p w14:paraId="538DAACD" w14:textId="77777777" w:rsidR="002B424F" w:rsidRDefault="00431AF8">
      <w:pPr>
        <w:pStyle w:val="30"/>
        <w:rPr>
          <w:rFonts w:asciiTheme="minorHAnsi" w:eastAsiaTheme="minorEastAsia" w:hAnsiTheme="minorHAnsi" w:cstheme="minorBidi"/>
          <w:snapToGrid/>
          <w:kern w:val="0"/>
          <w:sz w:val="22"/>
          <w:szCs w:val="22"/>
        </w:rPr>
      </w:pPr>
      <w:hyperlink w:anchor="_Toc445131090" w:history="1">
        <w:r w:rsidR="002B424F" w:rsidRPr="00C974CF">
          <w:rPr>
            <w:rStyle w:val="afffff2"/>
          </w:rPr>
          <w:t>Rate Limiting of ARP Packets</w:t>
        </w:r>
        <w:r w:rsidR="002B424F">
          <w:rPr>
            <w:webHidden/>
          </w:rPr>
          <w:tab/>
        </w:r>
        <w:r w:rsidR="002B424F">
          <w:rPr>
            <w:webHidden/>
          </w:rPr>
          <w:fldChar w:fldCharType="begin"/>
        </w:r>
        <w:r w:rsidR="002B424F">
          <w:rPr>
            <w:webHidden/>
          </w:rPr>
          <w:instrText xml:space="preserve"> PAGEREF _Toc445131090 \h </w:instrText>
        </w:r>
        <w:r w:rsidR="002B424F">
          <w:rPr>
            <w:webHidden/>
          </w:rPr>
        </w:r>
        <w:r w:rsidR="002B424F">
          <w:rPr>
            <w:webHidden/>
          </w:rPr>
          <w:fldChar w:fldCharType="separate"/>
        </w:r>
        <w:r w:rsidR="002B424F">
          <w:rPr>
            <w:webHidden/>
          </w:rPr>
          <w:t>341</w:t>
        </w:r>
        <w:r w:rsidR="002B424F">
          <w:rPr>
            <w:webHidden/>
          </w:rPr>
          <w:fldChar w:fldCharType="end"/>
        </w:r>
      </w:hyperlink>
    </w:p>
    <w:p w14:paraId="7CDE63E5" w14:textId="77777777" w:rsidR="002B424F" w:rsidRDefault="00431AF8">
      <w:pPr>
        <w:pStyle w:val="30"/>
        <w:rPr>
          <w:rFonts w:asciiTheme="minorHAnsi" w:eastAsiaTheme="minorEastAsia" w:hAnsiTheme="minorHAnsi" w:cstheme="minorBidi"/>
          <w:snapToGrid/>
          <w:kern w:val="0"/>
          <w:sz w:val="22"/>
          <w:szCs w:val="22"/>
        </w:rPr>
      </w:pPr>
      <w:hyperlink w:anchor="_Toc445131091" w:history="1">
        <w:r w:rsidR="002B424F" w:rsidRPr="00C974CF">
          <w:rPr>
            <w:rStyle w:val="afffff2"/>
          </w:rPr>
          <w:t>Relative Priority of ARP ACLs and DHCP Snooping Entries</w:t>
        </w:r>
        <w:r w:rsidR="002B424F">
          <w:rPr>
            <w:webHidden/>
          </w:rPr>
          <w:tab/>
        </w:r>
        <w:r w:rsidR="002B424F">
          <w:rPr>
            <w:webHidden/>
          </w:rPr>
          <w:fldChar w:fldCharType="begin"/>
        </w:r>
        <w:r w:rsidR="002B424F">
          <w:rPr>
            <w:webHidden/>
          </w:rPr>
          <w:instrText xml:space="preserve"> PAGEREF _Toc445131091 \h </w:instrText>
        </w:r>
        <w:r w:rsidR="002B424F">
          <w:rPr>
            <w:webHidden/>
          </w:rPr>
        </w:r>
        <w:r w:rsidR="002B424F">
          <w:rPr>
            <w:webHidden/>
          </w:rPr>
          <w:fldChar w:fldCharType="separate"/>
        </w:r>
        <w:r w:rsidR="002B424F">
          <w:rPr>
            <w:webHidden/>
          </w:rPr>
          <w:t>342</w:t>
        </w:r>
        <w:r w:rsidR="002B424F">
          <w:rPr>
            <w:webHidden/>
          </w:rPr>
          <w:fldChar w:fldCharType="end"/>
        </w:r>
      </w:hyperlink>
    </w:p>
    <w:p w14:paraId="7AAB37D5" w14:textId="77777777" w:rsidR="002B424F" w:rsidRDefault="00431AF8">
      <w:pPr>
        <w:pStyle w:val="30"/>
        <w:rPr>
          <w:rFonts w:asciiTheme="minorHAnsi" w:eastAsiaTheme="minorEastAsia" w:hAnsiTheme="minorHAnsi" w:cstheme="minorBidi"/>
          <w:snapToGrid/>
          <w:kern w:val="0"/>
          <w:sz w:val="22"/>
          <w:szCs w:val="22"/>
        </w:rPr>
      </w:pPr>
      <w:hyperlink w:anchor="_Toc445131092" w:history="1">
        <w:r w:rsidR="002B424F" w:rsidRPr="00C974CF">
          <w:rPr>
            <w:rStyle w:val="afffff2"/>
          </w:rPr>
          <w:t>Logging of Dropped Packets</w:t>
        </w:r>
        <w:r w:rsidR="002B424F">
          <w:rPr>
            <w:webHidden/>
          </w:rPr>
          <w:tab/>
        </w:r>
        <w:r w:rsidR="002B424F">
          <w:rPr>
            <w:webHidden/>
          </w:rPr>
          <w:fldChar w:fldCharType="begin"/>
        </w:r>
        <w:r w:rsidR="002B424F">
          <w:rPr>
            <w:webHidden/>
          </w:rPr>
          <w:instrText xml:space="preserve"> PAGEREF _Toc445131092 \h </w:instrText>
        </w:r>
        <w:r w:rsidR="002B424F">
          <w:rPr>
            <w:webHidden/>
          </w:rPr>
        </w:r>
        <w:r w:rsidR="002B424F">
          <w:rPr>
            <w:webHidden/>
          </w:rPr>
          <w:fldChar w:fldCharType="separate"/>
        </w:r>
        <w:r w:rsidR="002B424F">
          <w:rPr>
            <w:webHidden/>
          </w:rPr>
          <w:t>342</w:t>
        </w:r>
        <w:r w:rsidR="002B424F">
          <w:rPr>
            <w:webHidden/>
          </w:rPr>
          <w:fldChar w:fldCharType="end"/>
        </w:r>
      </w:hyperlink>
    </w:p>
    <w:p w14:paraId="1589D919" w14:textId="77777777" w:rsidR="002B424F" w:rsidRDefault="00431AF8">
      <w:pPr>
        <w:pStyle w:val="30"/>
        <w:rPr>
          <w:rFonts w:asciiTheme="minorHAnsi" w:eastAsiaTheme="minorEastAsia" w:hAnsiTheme="minorHAnsi" w:cstheme="minorBidi"/>
          <w:snapToGrid/>
          <w:kern w:val="0"/>
          <w:sz w:val="22"/>
          <w:szCs w:val="22"/>
        </w:rPr>
      </w:pPr>
      <w:hyperlink w:anchor="_Toc445131093" w:history="1">
        <w:r w:rsidR="002B424F" w:rsidRPr="00C974CF">
          <w:rPr>
            <w:rStyle w:val="afffff2"/>
          </w:rPr>
          <w:t>Default DAI Configuration</w:t>
        </w:r>
        <w:r w:rsidR="002B424F">
          <w:rPr>
            <w:webHidden/>
          </w:rPr>
          <w:tab/>
        </w:r>
        <w:r w:rsidR="002B424F">
          <w:rPr>
            <w:webHidden/>
          </w:rPr>
          <w:fldChar w:fldCharType="begin"/>
        </w:r>
        <w:r w:rsidR="002B424F">
          <w:rPr>
            <w:webHidden/>
          </w:rPr>
          <w:instrText xml:space="preserve"> PAGEREF _Toc445131093 \h </w:instrText>
        </w:r>
        <w:r w:rsidR="002B424F">
          <w:rPr>
            <w:webHidden/>
          </w:rPr>
        </w:r>
        <w:r w:rsidR="002B424F">
          <w:rPr>
            <w:webHidden/>
          </w:rPr>
          <w:fldChar w:fldCharType="separate"/>
        </w:r>
        <w:r w:rsidR="002B424F">
          <w:rPr>
            <w:webHidden/>
          </w:rPr>
          <w:t>342</w:t>
        </w:r>
        <w:r w:rsidR="002B424F">
          <w:rPr>
            <w:webHidden/>
          </w:rPr>
          <w:fldChar w:fldCharType="end"/>
        </w:r>
      </w:hyperlink>
    </w:p>
    <w:p w14:paraId="645A4B27" w14:textId="77777777" w:rsidR="002B424F" w:rsidRDefault="00431AF8">
      <w:pPr>
        <w:pStyle w:val="20"/>
        <w:rPr>
          <w:rFonts w:asciiTheme="minorHAnsi" w:eastAsiaTheme="minorEastAsia" w:hAnsiTheme="minorHAnsi" w:cstheme="minorBidi"/>
          <w:noProof/>
          <w:snapToGrid/>
          <w:kern w:val="0"/>
          <w:sz w:val="22"/>
          <w:szCs w:val="22"/>
        </w:rPr>
      </w:pPr>
      <w:hyperlink w:anchor="_Toc445131094" w:history="1">
        <w:r w:rsidR="002B424F" w:rsidRPr="00C974CF">
          <w:rPr>
            <w:rStyle w:val="afffff2"/>
            <w:noProof/>
          </w:rPr>
          <w:t>DAI Configuration Guidelines and Restriction</w:t>
        </w:r>
        <w:r w:rsidR="002B424F">
          <w:rPr>
            <w:noProof/>
            <w:webHidden/>
          </w:rPr>
          <w:tab/>
        </w:r>
        <w:r w:rsidR="002B424F">
          <w:rPr>
            <w:noProof/>
            <w:webHidden/>
          </w:rPr>
          <w:fldChar w:fldCharType="begin"/>
        </w:r>
        <w:r w:rsidR="002B424F">
          <w:rPr>
            <w:noProof/>
            <w:webHidden/>
          </w:rPr>
          <w:instrText xml:space="preserve"> PAGEREF _Toc445131094 \h </w:instrText>
        </w:r>
        <w:r w:rsidR="002B424F">
          <w:rPr>
            <w:noProof/>
            <w:webHidden/>
          </w:rPr>
        </w:r>
        <w:r w:rsidR="002B424F">
          <w:rPr>
            <w:noProof/>
            <w:webHidden/>
          </w:rPr>
          <w:fldChar w:fldCharType="separate"/>
        </w:r>
        <w:r w:rsidR="002B424F">
          <w:rPr>
            <w:noProof/>
            <w:webHidden/>
          </w:rPr>
          <w:t>343</w:t>
        </w:r>
        <w:r w:rsidR="002B424F">
          <w:rPr>
            <w:noProof/>
            <w:webHidden/>
          </w:rPr>
          <w:fldChar w:fldCharType="end"/>
        </w:r>
      </w:hyperlink>
    </w:p>
    <w:p w14:paraId="77020469" w14:textId="77777777" w:rsidR="002B424F" w:rsidRDefault="00431AF8">
      <w:pPr>
        <w:pStyle w:val="20"/>
        <w:rPr>
          <w:rFonts w:asciiTheme="minorHAnsi" w:eastAsiaTheme="minorEastAsia" w:hAnsiTheme="minorHAnsi" w:cstheme="minorBidi"/>
          <w:noProof/>
          <w:snapToGrid/>
          <w:kern w:val="0"/>
          <w:sz w:val="22"/>
          <w:szCs w:val="22"/>
        </w:rPr>
      </w:pPr>
      <w:hyperlink w:anchor="_Toc445131095" w:history="1">
        <w:r w:rsidR="002B424F" w:rsidRPr="00C974CF">
          <w:rPr>
            <w:rStyle w:val="afffff2"/>
            <w:noProof/>
          </w:rPr>
          <w:t>Configuring DAI</w:t>
        </w:r>
        <w:r w:rsidR="002B424F">
          <w:rPr>
            <w:noProof/>
            <w:webHidden/>
          </w:rPr>
          <w:tab/>
        </w:r>
        <w:r w:rsidR="002B424F">
          <w:rPr>
            <w:noProof/>
            <w:webHidden/>
          </w:rPr>
          <w:fldChar w:fldCharType="begin"/>
        </w:r>
        <w:r w:rsidR="002B424F">
          <w:rPr>
            <w:noProof/>
            <w:webHidden/>
          </w:rPr>
          <w:instrText xml:space="preserve"> PAGEREF _Toc445131095 \h </w:instrText>
        </w:r>
        <w:r w:rsidR="002B424F">
          <w:rPr>
            <w:noProof/>
            <w:webHidden/>
          </w:rPr>
        </w:r>
        <w:r w:rsidR="002B424F">
          <w:rPr>
            <w:noProof/>
            <w:webHidden/>
          </w:rPr>
          <w:fldChar w:fldCharType="separate"/>
        </w:r>
        <w:r w:rsidR="002B424F">
          <w:rPr>
            <w:noProof/>
            <w:webHidden/>
          </w:rPr>
          <w:t>344</w:t>
        </w:r>
        <w:r w:rsidR="002B424F">
          <w:rPr>
            <w:noProof/>
            <w:webHidden/>
          </w:rPr>
          <w:fldChar w:fldCharType="end"/>
        </w:r>
      </w:hyperlink>
    </w:p>
    <w:p w14:paraId="237029E8" w14:textId="77777777" w:rsidR="002B424F" w:rsidRDefault="00431AF8">
      <w:pPr>
        <w:pStyle w:val="30"/>
        <w:rPr>
          <w:rFonts w:asciiTheme="minorHAnsi" w:eastAsiaTheme="minorEastAsia" w:hAnsiTheme="minorHAnsi" w:cstheme="minorBidi"/>
          <w:snapToGrid/>
          <w:kern w:val="0"/>
          <w:sz w:val="22"/>
          <w:szCs w:val="22"/>
        </w:rPr>
      </w:pPr>
      <w:hyperlink w:anchor="_Toc445131096" w:history="1">
        <w:r w:rsidR="002B424F" w:rsidRPr="00C974CF">
          <w:rPr>
            <w:rStyle w:val="afffff2"/>
          </w:rPr>
          <w:t>Enabling DAI on VLANs</w:t>
        </w:r>
        <w:r w:rsidR="002B424F">
          <w:rPr>
            <w:webHidden/>
          </w:rPr>
          <w:tab/>
        </w:r>
        <w:r w:rsidR="002B424F">
          <w:rPr>
            <w:webHidden/>
          </w:rPr>
          <w:fldChar w:fldCharType="begin"/>
        </w:r>
        <w:r w:rsidR="002B424F">
          <w:rPr>
            <w:webHidden/>
          </w:rPr>
          <w:instrText xml:space="preserve"> PAGEREF _Toc445131096 \h </w:instrText>
        </w:r>
        <w:r w:rsidR="002B424F">
          <w:rPr>
            <w:webHidden/>
          </w:rPr>
        </w:r>
        <w:r w:rsidR="002B424F">
          <w:rPr>
            <w:webHidden/>
          </w:rPr>
          <w:fldChar w:fldCharType="separate"/>
        </w:r>
        <w:r w:rsidR="002B424F">
          <w:rPr>
            <w:webHidden/>
          </w:rPr>
          <w:t>344</w:t>
        </w:r>
        <w:r w:rsidR="002B424F">
          <w:rPr>
            <w:webHidden/>
          </w:rPr>
          <w:fldChar w:fldCharType="end"/>
        </w:r>
      </w:hyperlink>
    </w:p>
    <w:p w14:paraId="21046334" w14:textId="77777777" w:rsidR="002B424F" w:rsidRDefault="00431AF8">
      <w:pPr>
        <w:pStyle w:val="30"/>
        <w:rPr>
          <w:rFonts w:asciiTheme="minorHAnsi" w:eastAsiaTheme="minorEastAsia" w:hAnsiTheme="minorHAnsi" w:cstheme="minorBidi"/>
          <w:snapToGrid/>
          <w:kern w:val="0"/>
          <w:sz w:val="22"/>
          <w:szCs w:val="22"/>
        </w:rPr>
      </w:pPr>
      <w:hyperlink w:anchor="_Toc445131097" w:history="1">
        <w:r w:rsidR="002B424F" w:rsidRPr="00C974CF">
          <w:rPr>
            <w:rStyle w:val="afffff2"/>
          </w:rPr>
          <w:t>Configuring the DAI Interface Trust State</w:t>
        </w:r>
        <w:r w:rsidR="002B424F">
          <w:rPr>
            <w:webHidden/>
          </w:rPr>
          <w:tab/>
        </w:r>
        <w:r w:rsidR="002B424F">
          <w:rPr>
            <w:webHidden/>
          </w:rPr>
          <w:fldChar w:fldCharType="begin"/>
        </w:r>
        <w:r w:rsidR="002B424F">
          <w:rPr>
            <w:webHidden/>
          </w:rPr>
          <w:instrText xml:space="preserve"> PAGEREF _Toc445131097 \h </w:instrText>
        </w:r>
        <w:r w:rsidR="002B424F">
          <w:rPr>
            <w:webHidden/>
          </w:rPr>
        </w:r>
        <w:r w:rsidR="002B424F">
          <w:rPr>
            <w:webHidden/>
          </w:rPr>
          <w:fldChar w:fldCharType="separate"/>
        </w:r>
        <w:r w:rsidR="002B424F">
          <w:rPr>
            <w:webHidden/>
          </w:rPr>
          <w:t>346</w:t>
        </w:r>
        <w:r w:rsidR="002B424F">
          <w:rPr>
            <w:webHidden/>
          </w:rPr>
          <w:fldChar w:fldCharType="end"/>
        </w:r>
      </w:hyperlink>
    </w:p>
    <w:p w14:paraId="405E8507" w14:textId="77777777" w:rsidR="002B424F" w:rsidRDefault="00431AF8">
      <w:pPr>
        <w:pStyle w:val="30"/>
        <w:rPr>
          <w:rFonts w:asciiTheme="minorHAnsi" w:eastAsiaTheme="minorEastAsia" w:hAnsiTheme="minorHAnsi" w:cstheme="minorBidi"/>
          <w:snapToGrid/>
          <w:kern w:val="0"/>
          <w:sz w:val="22"/>
          <w:szCs w:val="22"/>
        </w:rPr>
      </w:pPr>
      <w:hyperlink w:anchor="_Toc445131098" w:history="1">
        <w:r w:rsidR="002B424F" w:rsidRPr="00C974CF">
          <w:rPr>
            <w:rStyle w:val="afffff2"/>
          </w:rPr>
          <w:t>Applying ARP ACLs for DAI Filtering</w:t>
        </w:r>
        <w:r w:rsidR="002B424F">
          <w:rPr>
            <w:webHidden/>
          </w:rPr>
          <w:tab/>
        </w:r>
        <w:r w:rsidR="002B424F">
          <w:rPr>
            <w:webHidden/>
          </w:rPr>
          <w:fldChar w:fldCharType="begin"/>
        </w:r>
        <w:r w:rsidR="002B424F">
          <w:rPr>
            <w:webHidden/>
          </w:rPr>
          <w:instrText xml:space="preserve"> PAGEREF _Toc445131098 \h </w:instrText>
        </w:r>
        <w:r w:rsidR="002B424F">
          <w:rPr>
            <w:webHidden/>
          </w:rPr>
        </w:r>
        <w:r w:rsidR="002B424F">
          <w:rPr>
            <w:webHidden/>
          </w:rPr>
          <w:fldChar w:fldCharType="separate"/>
        </w:r>
        <w:r w:rsidR="002B424F">
          <w:rPr>
            <w:webHidden/>
          </w:rPr>
          <w:t>346</w:t>
        </w:r>
        <w:r w:rsidR="002B424F">
          <w:rPr>
            <w:webHidden/>
          </w:rPr>
          <w:fldChar w:fldCharType="end"/>
        </w:r>
      </w:hyperlink>
    </w:p>
    <w:p w14:paraId="05222DCC" w14:textId="77777777" w:rsidR="002B424F" w:rsidRDefault="00431AF8">
      <w:pPr>
        <w:pStyle w:val="30"/>
        <w:rPr>
          <w:rFonts w:asciiTheme="minorHAnsi" w:eastAsiaTheme="minorEastAsia" w:hAnsiTheme="minorHAnsi" w:cstheme="minorBidi"/>
          <w:snapToGrid/>
          <w:kern w:val="0"/>
          <w:sz w:val="22"/>
          <w:szCs w:val="22"/>
        </w:rPr>
      </w:pPr>
      <w:hyperlink w:anchor="_Toc445131099" w:history="1">
        <w:r w:rsidR="002B424F" w:rsidRPr="00C974CF">
          <w:rPr>
            <w:rStyle w:val="afffff2"/>
          </w:rPr>
          <w:t>Configuring ARP Packet Rate Limiting</w:t>
        </w:r>
        <w:r w:rsidR="002B424F">
          <w:rPr>
            <w:webHidden/>
          </w:rPr>
          <w:tab/>
        </w:r>
        <w:r w:rsidR="002B424F">
          <w:rPr>
            <w:webHidden/>
          </w:rPr>
          <w:fldChar w:fldCharType="begin"/>
        </w:r>
        <w:r w:rsidR="002B424F">
          <w:rPr>
            <w:webHidden/>
          </w:rPr>
          <w:instrText xml:space="preserve"> PAGEREF _Toc445131099 \h </w:instrText>
        </w:r>
        <w:r w:rsidR="002B424F">
          <w:rPr>
            <w:webHidden/>
          </w:rPr>
        </w:r>
        <w:r w:rsidR="002B424F">
          <w:rPr>
            <w:webHidden/>
          </w:rPr>
          <w:fldChar w:fldCharType="separate"/>
        </w:r>
        <w:r w:rsidR="002B424F">
          <w:rPr>
            <w:webHidden/>
          </w:rPr>
          <w:t>347</w:t>
        </w:r>
        <w:r w:rsidR="002B424F">
          <w:rPr>
            <w:webHidden/>
          </w:rPr>
          <w:fldChar w:fldCharType="end"/>
        </w:r>
      </w:hyperlink>
    </w:p>
    <w:p w14:paraId="0B438CD5" w14:textId="77777777" w:rsidR="002B424F" w:rsidRDefault="00431AF8">
      <w:pPr>
        <w:pStyle w:val="30"/>
        <w:rPr>
          <w:rFonts w:asciiTheme="minorHAnsi" w:eastAsiaTheme="minorEastAsia" w:hAnsiTheme="minorHAnsi" w:cstheme="minorBidi"/>
          <w:snapToGrid/>
          <w:kern w:val="0"/>
          <w:sz w:val="22"/>
          <w:szCs w:val="22"/>
        </w:rPr>
      </w:pPr>
      <w:hyperlink w:anchor="_Toc445131100" w:history="1">
        <w:r w:rsidR="002B424F" w:rsidRPr="00C974CF">
          <w:rPr>
            <w:rStyle w:val="afffff2"/>
          </w:rPr>
          <w:t>Enabling DAI Error-Disabled Recovery</w:t>
        </w:r>
        <w:r w:rsidR="002B424F">
          <w:rPr>
            <w:webHidden/>
          </w:rPr>
          <w:tab/>
        </w:r>
        <w:r w:rsidR="002B424F">
          <w:rPr>
            <w:webHidden/>
          </w:rPr>
          <w:fldChar w:fldCharType="begin"/>
        </w:r>
        <w:r w:rsidR="002B424F">
          <w:rPr>
            <w:webHidden/>
          </w:rPr>
          <w:instrText xml:space="preserve"> PAGEREF _Toc445131100 \h </w:instrText>
        </w:r>
        <w:r w:rsidR="002B424F">
          <w:rPr>
            <w:webHidden/>
          </w:rPr>
        </w:r>
        <w:r w:rsidR="002B424F">
          <w:rPr>
            <w:webHidden/>
          </w:rPr>
          <w:fldChar w:fldCharType="separate"/>
        </w:r>
        <w:r w:rsidR="002B424F">
          <w:rPr>
            <w:webHidden/>
          </w:rPr>
          <w:t>348</w:t>
        </w:r>
        <w:r w:rsidR="002B424F">
          <w:rPr>
            <w:webHidden/>
          </w:rPr>
          <w:fldChar w:fldCharType="end"/>
        </w:r>
      </w:hyperlink>
    </w:p>
    <w:p w14:paraId="397E70D1" w14:textId="77777777" w:rsidR="002B424F" w:rsidRDefault="00431AF8">
      <w:pPr>
        <w:pStyle w:val="30"/>
        <w:rPr>
          <w:rFonts w:asciiTheme="minorHAnsi" w:eastAsiaTheme="minorEastAsia" w:hAnsiTheme="minorHAnsi" w:cstheme="minorBidi"/>
          <w:snapToGrid/>
          <w:kern w:val="0"/>
          <w:sz w:val="22"/>
          <w:szCs w:val="22"/>
        </w:rPr>
      </w:pPr>
      <w:hyperlink w:anchor="_Toc445131101" w:history="1">
        <w:r w:rsidR="002B424F" w:rsidRPr="00C974CF">
          <w:rPr>
            <w:rStyle w:val="afffff2"/>
          </w:rPr>
          <w:t>Enabling Additional Validation</w:t>
        </w:r>
        <w:r w:rsidR="002B424F">
          <w:rPr>
            <w:webHidden/>
          </w:rPr>
          <w:tab/>
        </w:r>
        <w:r w:rsidR="002B424F">
          <w:rPr>
            <w:webHidden/>
          </w:rPr>
          <w:fldChar w:fldCharType="begin"/>
        </w:r>
        <w:r w:rsidR="002B424F">
          <w:rPr>
            <w:webHidden/>
          </w:rPr>
          <w:instrText xml:space="preserve"> PAGEREF _Toc445131101 \h </w:instrText>
        </w:r>
        <w:r w:rsidR="002B424F">
          <w:rPr>
            <w:webHidden/>
          </w:rPr>
        </w:r>
        <w:r w:rsidR="002B424F">
          <w:rPr>
            <w:webHidden/>
          </w:rPr>
          <w:fldChar w:fldCharType="separate"/>
        </w:r>
        <w:r w:rsidR="002B424F">
          <w:rPr>
            <w:webHidden/>
          </w:rPr>
          <w:t>349</w:t>
        </w:r>
        <w:r w:rsidR="002B424F">
          <w:rPr>
            <w:webHidden/>
          </w:rPr>
          <w:fldChar w:fldCharType="end"/>
        </w:r>
      </w:hyperlink>
    </w:p>
    <w:p w14:paraId="42BAC68F" w14:textId="77777777" w:rsidR="002B424F" w:rsidRDefault="00431AF8">
      <w:pPr>
        <w:pStyle w:val="20"/>
        <w:rPr>
          <w:rFonts w:asciiTheme="minorHAnsi" w:eastAsiaTheme="minorEastAsia" w:hAnsiTheme="minorHAnsi" w:cstheme="minorBidi"/>
          <w:noProof/>
          <w:snapToGrid/>
          <w:kern w:val="0"/>
          <w:sz w:val="22"/>
          <w:szCs w:val="22"/>
        </w:rPr>
      </w:pPr>
      <w:hyperlink w:anchor="_Toc445131102" w:history="1">
        <w:r w:rsidR="002B424F" w:rsidRPr="00C974CF">
          <w:rPr>
            <w:rStyle w:val="afffff2"/>
            <w:noProof/>
          </w:rPr>
          <w:t>Configuring DAI Logging</w:t>
        </w:r>
        <w:r w:rsidR="002B424F">
          <w:rPr>
            <w:noProof/>
            <w:webHidden/>
          </w:rPr>
          <w:tab/>
        </w:r>
        <w:r w:rsidR="002B424F">
          <w:rPr>
            <w:noProof/>
            <w:webHidden/>
          </w:rPr>
          <w:fldChar w:fldCharType="begin"/>
        </w:r>
        <w:r w:rsidR="002B424F">
          <w:rPr>
            <w:noProof/>
            <w:webHidden/>
          </w:rPr>
          <w:instrText xml:space="preserve"> PAGEREF _Toc445131102 \h </w:instrText>
        </w:r>
        <w:r w:rsidR="002B424F">
          <w:rPr>
            <w:noProof/>
            <w:webHidden/>
          </w:rPr>
        </w:r>
        <w:r w:rsidR="002B424F">
          <w:rPr>
            <w:noProof/>
            <w:webHidden/>
          </w:rPr>
          <w:fldChar w:fldCharType="separate"/>
        </w:r>
        <w:r w:rsidR="002B424F">
          <w:rPr>
            <w:noProof/>
            <w:webHidden/>
          </w:rPr>
          <w:t>352</w:t>
        </w:r>
        <w:r w:rsidR="002B424F">
          <w:rPr>
            <w:noProof/>
            <w:webHidden/>
          </w:rPr>
          <w:fldChar w:fldCharType="end"/>
        </w:r>
      </w:hyperlink>
    </w:p>
    <w:p w14:paraId="1260447A" w14:textId="77777777" w:rsidR="002B424F" w:rsidRDefault="00431AF8">
      <w:pPr>
        <w:pStyle w:val="30"/>
        <w:rPr>
          <w:rFonts w:asciiTheme="minorHAnsi" w:eastAsiaTheme="minorEastAsia" w:hAnsiTheme="minorHAnsi" w:cstheme="minorBidi"/>
          <w:snapToGrid/>
          <w:kern w:val="0"/>
          <w:sz w:val="22"/>
          <w:szCs w:val="22"/>
        </w:rPr>
      </w:pPr>
      <w:hyperlink w:anchor="_Toc445131103" w:history="1">
        <w:r w:rsidR="002B424F" w:rsidRPr="00C974CF">
          <w:rPr>
            <w:rStyle w:val="afffff2"/>
          </w:rPr>
          <w:t>DAI Logging Overview</w:t>
        </w:r>
        <w:r w:rsidR="002B424F">
          <w:rPr>
            <w:webHidden/>
          </w:rPr>
          <w:tab/>
        </w:r>
        <w:r w:rsidR="002B424F">
          <w:rPr>
            <w:webHidden/>
          </w:rPr>
          <w:fldChar w:fldCharType="begin"/>
        </w:r>
        <w:r w:rsidR="002B424F">
          <w:rPr>
            <w:webHidden/>
          </w:rPr>
          <w:instrText xml:space="preserve"> PAGEREF _Toc445131103 \h </w:instrText>
        </w:r>
        <w:r w:rsidR="002B424F">
          <w:rPr>
            <w:webHidden/>
          </w:rPr>
        </w:r>
        <w:r w:rsidR="002B424F">
          <w:rPr>
            <w:webHidden/>
          </w:rPr>
          <w:fldChar w:fldCharType="separate"/>
        </w:r>
        <w:r w:rsidR="002B424F">
          <w:rPr>
            <w:webHidden/>
          </w:rPr>
          <w:t>352</w:t>
        </w:r>
        <w:r w:rsidR="002B424F">
          <w:rPr>
            <w:webHidden/>
          </w:rPr>
          <w:fldChar w:fldCharType="end"/>
        </w:r>
      </w:hyperlink>
    </w:p>
    <w:p w14:paraId="122FBEB6" w14:textId="77777777" w:rsidR="002B424F" w:rsidRDefault="00431AF8">
      <w:pPr>
        <w:pStyle w:val="30"/>
        <w:rPr>
          <w:rFonts w:asciiTheme="minorHAnsi" w:eastAsiaTheme="minorEastAsia" w:hAnsiTheme="minorHAnsi" w:cstheme="minorBidi"/>
          <w:snapToGrid/>
          <w:kern w:val="0"/>
          <w:sz w:val="22"/>
          <w:szCs w:val="22"/>
        </w:rPr>
      </w:pPr>
      <w:hyperlink w:anchor="_Toc445131104" w:history="1">
        <w:r w:rsidR="002B424F" w:rsidRPr="00C974CF">
          <w:rPr>
            <w:rStyle w:val="afffff2"/>
          </w:rPr>
          <w:t>Configuring the DAI Logging Buffer Size</w:t>
        </w:r>
        <w:r w:rsidR="002B424F">
          <w:rPr>
            <w:webHidden/>
          </w:rPr>
          <w:tab/>
        </w:r>
        <w:r w:rsidR="002B424F">
          <w:rPr>
            <w:webHidden/>
          </w:rPr>
          <w:fldChar w:fldCharType="begin"/>
        </w:r>
        <w:r w:rsidR="002B424F">
          <w:rPr>
            <w:webHidden/>
          </w:rPr>
          <w:instrText xml:space="preserve"> PAGEREF _Toc445131104 \h </w:instrText>
        </w:r>
        <w:r w:rsidR="002B424F">
          <w:rPr>
            <w:webHidden/>
          </w:rPr>
        </w:r>
        <w:r w:rsidR="002B424F">
          <w:rPr>
            <w:webHidden/>
          </w:rPr>
          <w:fldChar w:fldCharType="separate"/>
        </w:r>
        <w:r w:rsidR="002B424F">
          <w:rPr>
            <w:webHidden/>
          </w:rPr>
          <w:t>352</w:t>
        </w:r>
        <w:r w:rsidR="002B424F">
          <w:rPr>
            <w:webHidden/>
          </w:rPr>
          <w:fldChar w:fldCharType="end"/>
        </w:r>
      </w:hyperlink>
    </w:p>
    <w:p w14:paraId="4CB3FD0B" w14:textId="77777777" w:rsidR="002B424F" w:rsidRDefault="00431AF8">
      <w:pPr>
        <w:pStyle w:val="30"/>
        <w:rPr>
          <w:rFonts w:asciiTheme="minorHAnsi" w:eastAsiaTheme="minorEastAsia" w:hAnsiTheme="minorHAnsi" w:cstheme="minorBidi"/>
          <w:snapToGrid/>
          <w:kern w:val="0"/>
          <w:sz w:val="22"/>
          <w:szCs w:val="22"/>
        </w:rPr>
      </w:pPr>
      <w:hyperlink w:anchor="_Toc445131105" w:history="1">
        <w:r w:rsidR="002B424F" w:rsidRPr="00C974CF">
          <w:rPr>
            <w:rStyle w:val="afffff2"/>
          </w:rPr>
          <w:t>Configuring the DAI Logging System Messages</w:t>
        </w:r>
        <w:r w:rsidR="002B424F">
          <w:rPr>
            <w:webHidden/>
          </w:rPr>
          <w:tab/>
        </w:r>
        <w:r w:rsidR="002B424F">
          <w:rPr>
            <w:webHidden/>
          </w:rPr>
          <w:fldChar w:fldCharType="begin"/>
        </w:r>
        <w:r w:rsidR="002B424F">
          <w:rPr>
            <w:webHidden/>
          </w:rPr>
          <w:instrText xml:space="preserve"> PAGEREF _Toc445131105 \h </w:instrText>
        </w:r>
        <w:r w:rsidR="002B424F">
          <w:rPr>
            <w:webHidden/>
          </w:rPr>
        </w:r>
        <w:r w:rsidR="002B424F">
          <w:rPr>
            <w:webHidden/>
          </w:rPr>
          <w:fldChar w:fldCharType="separate"/>
        </w:r>
        <w:r w:rsidR="002B424F">
          <w:rPr>
            <w:webHidden/>
          </w:rPr>
          <w:t>352</w:t>
        </w:r>
        <w:r w:rsidR="002B424F">
          <w:rPr>
            <w:webHidden/>
          </w:rPr>
          <w:fldChar w:fldCharType="end"/>
        </w:r>
      </w:hyperlink>
    </w:p>
    <w:p w14:paraId="2FFF804A" w14:textId="77777777" w:rsidR="002B424F" w:rsidRDefault="00431AF8">
      <w:pPr>
        <w:pStyle w:val="30"/>
        <w:rPr>
          <w:rFonts w:asciiTheme="minorHAnsi" w:eastAsiaTheme="minorEastAsia" w:hAnsiTheme="minorHAnsi" w:cstheme="minorBidi"/>
          <w:snapToGrid/>
          <w:kern w:val="0"/>
          <w:sz w:val="22"/>
          <w:szCs w:val="22"/>
        </w:rPr>
      </w:pPr>
      <w:hyperlink w:anchor="_Toc445131106" w:history="1">
        <w:r w:rsidR="002B424F" w:rsidRPr="00C974CF">
          <w:rPr>
            <w:rStyle w:val="afffff2"/>
          </w:rPr>
          <w:t>Configuring the DAI Log Filtering</w:t>
        </w:r>
        <w:r w:rsidR="002B424F">
          <w:rPr>
            <w:webHidden/>
          </w:rPr>
          <w:tab/>
        </w:r>
        <w:r w:rsidR="002B424F">
          <w:rPr>
            <w:webHidden/>
          </w:rPr>
          <w:fldChar w:fldCharType="begin"/>
        </w:r>
        <w:r w:rsidR="002B424F">
          <w:rPr>
            <w:webHidden/>
          </w:rPr>
          <w:instrText xml:space="preserve"> PAGEREF _Toc445131106 \h </w:instrText>
        </w:r>
        <w:r w:rsidR="002B424F">
          <w:rPr>
            <w:webHidden/>
          </w:rPr>
        </w:r>
        <w:r w:rsidR="002B424F">
          <w:rPr>
            <w:webHidden/>
          </w:rPr>
          <w:fldChar w:fldCharType="separate"/>
        </w:r>
        <w:r w:rsidR="002B424F">
          <w:rPr>
            <w:webHidden/>
          </w:rPr>
          <w:t>353</w:t>
        </w:r>
        <w:r w:rsidR="002B424F">
          <w:rPr>
            <w:webHidden/>
          </w:rPr>
          <w:fldChar w:fldCharType="end"/>
        </w:r>
      </w:hyperlink>
    </w:p>
    <w:p w14:paraId="77E962EF" w14:textId="77777777" w:rsidR="002B424F" w:rsidRDefault="00431AF8">
      <w:pPr>
        <w:pStyle w:val="30"/>
        <w:rPr>
          <w:rFonts w:asciiTheme="minorHAnsi" w:eastAsiaTheme="minorEastAsia" w:hAnsiTheme="minorHAnsi" w:cstheme="minorBidi"/>
          <w:snapToGrid/>
          <w:kern w:val="0"/>
          <w:sz w:val="22"/>
          <w:szCs w:val="22"/>
        </w:rPr>
      </w:pPr>
      <w:hyperlink w:anchor="_Toc445131107" w:history="1">
        <w:r w:rsidR="002B424F" w:rsidRPr="00C974CF">
          <w:rPr>
            <w:rStyle w:val="afffff2"/>
          </w:rPr>
          <w:t>Displaying DAI Information</w:t>
        </w:r>
        <w:r w:rsidR="002B424F">
          <w:rPr>
            <w:webHidden/>
          </w:rPr>
          <w:tab/>
        </w:r>
        <w:r w:rsidR="002B424F">
          <w:rPr>
            <w:webHidden/>
          </w:rPr>
          <w:fldChar w:fldCharType="begin"/>
        </w:r>
        <w:r w:rsidR="002B424F">
          <w:rPr>
            <w:webHidden/>
          </w:rPr>
          <w:instrText xml:space="preserve"> PAGEREF _Toc445131107 \h </w:instrText>
        </w:r>
        <w:r w:rsidR="002B424F">
          <w:rPr>
            <w:webHidden/>
          </w:rPr>
        </w:r>
        <w:r w:rsidR="002B424F">
          <w:rPr>
            <w:webHidden/>
          </w:rPr>
          <w:fldChar w:fldCharType="separate"/>
        </w:r>
        <w:r w:rsidR="002B424F">
          <w:rPr>
            <w:webHidden/>
          </w:rPr>
          <w:t>354</w:t>
        </w:r>
        <w:r w:rsidR="002B424F">
          <w:rPr>
            <w:webHidden/>
          </w:rPr>
          <w:fldChar w:fldCharType="end"/>
        </w:r>
      </w:hyperlink>
    </w:p>
    <w:p w14:paraId="4F8552AD" w14:textId="77777777" w:rsidR="002B424F" w:rsidRDefault="00431AF8">
      <w:pPr>
        <w:pStyle w:val="20"/>
        <w:rPr>
          <w:rFonts w:asciiTheme="minorHAnsi" w:eastAsiaTheme="minorEastAsia" w:hAnsiTheme="minorHAnsi" w:cstheme="minorBidi"/>
          <w:noProof/>
          <w:snapToGrid/>
          <w:kern w:val="0"/>
          <w:sz w:val="22"/>
          <w:szCs w:val="22"/>
        </w:rPr>
      </w:pPr>
      <w:hyperlink w:anchor="_Toc445131108" w:history="1">
        <w:r w:rsidR="002B424F" w:rsidRPr="00C974CF">
          <w:rPr>
            <w:rStyle w:val="afffff2"/>
            <w:noProof/>
          </w:rPr>
          <w:t>DAI Configuration Samples</w:t>
        </w:r>
        <w:r w:rsidR="002B424F">
          <w:rPr>
            <w:noProof/>
            <w:webHidden/>
          </w:rPr>
          <w:tab/>
        </w:r>
        <w:r w:rsidR="002B424F">
          <w:rPr>
            <w:noProof/>
            <w:webHidden/>
          </w:rPr>
          <w:fldChar w:fldCharType="begin"/>
        </w:r>
        <w:r w:rsidR="002B424F">
          <w:rPr>
            <w:noProof/>
            <w:webHidden/>
          </w:rPr>
          <w:instrText xml:space="preserve"> PAGEREF _Toc445131108 \h </w:instrText>
        </w:r>
        <w:r w:rsidR="002B424F">
          <w:rPr>
            <w:noProof/>
            <w:webHidden/>
          </w:rPr>
        </w:r>
        <w:r w:rsidR="002B424F">
          <w:rPr>
            <w:noProof/>
            <w:webHidden/>
          </w:rPr>
          <w:fldChar w:fldCharType="separate"/>
        </w:r>
        <w:r w:rsidR="002B424F">
          <w:rPr>
            <w:noProof/>
            <w:webHidden/>
          </w:rPr>
          <w:t>356</w:t>
        </w:r>
        <w:r w:rsidR="002B424F">
          <w:rPr>
            <w:noProof/>
            <w:webHidden/>
          </w:rPr>
          <w:fldChar w:fldCharType="end"/>
        </w:r>
      </w:hyperlink>
    </w:p>
    <w:p w14:paraId="48C18765" w14:textId="77777777" w:rsidR="002B424F" w:rsidRDefault="00431AF8">
      <w:pPr>
        <w:pStyle w:val="30"/>
        <w:rPr>
          <w:rFonts w:asciiTheme="minorHAnsi" w:eastAsiaTheme="minorEastAsia" w:hAnsiTheme="minorHAnsi" w:cstheme="minorBidi"/>
          <w:snapToGrid/>
          <w:kern w:val="0"/>
          <w:sz w:val="22"/>
          <w:szCs w:val="22"/>
        </w:rPr>
      </w:pPr>
      <w:hyperlink w:anchor="_Toc445131109" w:history="1">
        <w:r w:rsidR="002B424F" w:rsidRPr="00C974CF">
          <w:rPr>
            <w:rStyle w:val="afffff2"/>
          </w:rPr>
          <w:t>Sample: Interoperate with DHCP Relay</w:t>
        </w:r>
        <w:r w:rsidR="002B424F">
          <w:rPr>
            <w:webHidden/>
          </w:rPr>
          <w:tab/>
        </w:r>
        <w:r w:rsidR="002B424F">
          <w:rPr>
            <w:webHidden/>
          </w:rPr>
          <w:fldChar w:fldCharType="begin"/>
        </w:r>
        <w:r w:rsidR="002B424F">
          <w:rPr>
            <w:webHidden/>
          </w:rPr>
          <w:instrText xml:space="preserve"> PAGEREF _Toc445131109 \h </w:instrText>
        </w:r>
        <w:r w:rsidR="002B424F">
          <w:rPr>
            <w:webHidden/>
          </w:rPr>
        </w:r>
        <w:r w:rsidR="002B424F">
          <w:rPr>
            <w:webHidden/>
          </w:rPr>
          <w:fldChar w:fldCharType="separate"/>
        </w:r>
        <w:r w:rsidR="002B424F">
          <w:rPr>
            <w:webHidden/>
          </w:rPr>
          <w:t>356</w:t>
        </w:r>
        <w:r w:rsidR="002B424F">
          <w:rPr>
            <w:webHidden/>
          </w:rPr>
          <w:fldChar w:fldCharType="end"/>
        </w:r>
      </w:hyperlink>
    </w:p>
    <w:p w14:paraId="437411A5"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110" w:history="1">
        <w:r w:rsidR="002B424F" w:rsidRPr="00C974CF">
          <w:rPr>
            <w:rStyle w:val="afffff2"/>
            <w:noProof/>
            <w14:scene3d>
              <w14:camera w14:prst="orthographicFront"/>
              <w14:lightRig w14:rig="threePt" w14:dir="t">
                <w14:rot w14:lat="0" w14:lon="0" w14:rev="0"/>
              </w14:lightRig>
            </w14:scene3d>
          </w:rPr>
          <w:t>Chapter 20.</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Qos and ACL</w:t>
        </w:r>
        <w:r w:rsidR="002B424F">
          <w:rPr>
            <w:noProof/>
            <w:webHidden/>
          </w:rPr>
          <w:tab/>
        </w:r>
        <w:r w:rsidR="002B424F">
          <w:rPr>
            <w:noProof/>
            <w:webHidden/>
          </w:rPr>
          <w:fldChar w:fldCharType="begin"/>
        </w:r>
        <w:r w:rsidR="002B424F">
          <w:rPr>
            <w:noProof/>
            <w:webHidden/>
          </w:rPr>
          <w:instrText xml:space="preserve"> PAGEREF _Toc445131110 \h </w:instrText>
        </w:r>
        <w:r w:rsidR="002B424F">
          <w:rPr>
            <w:noProof/>
            <w:webHidden/>
          </w:rPr>
        </w:r>
        <w:r w:rsidR="002B424F">
          <w:rPr>
            <w:noProof/>
            <w:webHidden/>
          </w:rPr>
          <w:fldChar w:fldCharType="separate"/>
        </w:r>
        <w:r w:rsidR="002B424F">
          <w:rPr>
            <w:noProof/>
            <w:webHidden/>
          </w:rPr>
          <w:t>358</w:t>
        </w:r>
        <w:r w:rsidR="002B424F">
          <w:rPr>
            <w:noProof/>
            <w:webHidden/>
          </w:rPr>
          <w:fldChar w:fldCharType="end"/>
        </w:r>
      </w:hyperlink>
    </w:p>
    <w:p w14:paraId="56D5CC9E" w14:textId="77777777" w:rsidR="002B424F" w:rsidRDefault="00431AF8">
      <w:pPr>
        <w:pStyle w:val="20"/>
        <w:rPr>
          <w:rFonts w:asciiTheme="minorHAnsi" w:eastAsiaTheme="minorEastAsia" w:hAnsiTheme="minorHAnsi" w:cstheme="minorBidi"/>
          <w:noProof/>
          <w:snapToGrid/>
          <w:kern w:val="0"/>
          <w:sz w:val="22"/>
          <w:szCs w:val="22"/>
        </w:rPr>
      </w:pPr>
      <w:hyperlink w:anchor="_Toc445131111" w:history="1">
        <w:r w:rsidR="002B424F" w:rsidRPr="00C974CF">
          <w:rPr>
            <w:rStyle w:val="afffff2"/>
            <w:noProof/>
          </w:rPr>
          <w:t>QOS</w:t>
        </w:r>
        <w:r w:rsidR="002B424F">
          <w:rPr>
            <w:noProof/>
            <w:webHidden/>
          </w:rPr>
          <w:tab/>
        </w:r>
        <w:r w:rsidR="002B424F">
          <w:rPr>
            <w:noProof/>
            <w:webHidden/>
          </w:rPr>
          <w:fldChar w:fldCharType="begin"/>
        </w:r>
        <w:r w:rsidR="002B424F">
          <w:rPr>
            <w:noProof/>
            <w:webHidden/>
          </w:rPr>
          <w:instrText xml:space="preserve"> PAGEREF _Toc445131111 \h </w:instrText>
        </w:r>
        <w:r w:rsidR="002B424F">
          <w:rPr>
            <w:noProof/>
            <w:webHidden/>
          </w:rPr>
        </w:r>
        <w:r w:rsidR="002B424F">
          <w:rPr>
            <w:noProof/>
            <w:webHidden/>
          </w:rPr>
          <w:fldChar w:fldCharType="separate"/>
        </w:r>
        <w:r w:rsidR="002B424F">
          <w:rPr>
            <w:noProof/>
            <w:webHidden/>
          </w:rPr>
          <w:t>359</w:t>
        </w:r>
        <w:r w:rsidR="002B424F">
          <w:rPr>
            <w:noProof/>
            <w:webHidden/>
          </w:rPr>
          <w:fldChar w:fldCharType="end"/>
        </w:r>
      </w:hyperlink>
    </w:p>
    <w:p w14:paraId="6317B5E5" w14:textId="77777777" w:rsidR="002B424F" w:rsidRDefault="00431AF8">
      <w:pPr>
        <w:pStyle w:val="30"/>
        <w:rPr>
          <w:rFonts w:asciiTheme="minorHAnsi" w:eastAsiaTheme="minorEastAsia" w:hAnsiTheme="minorHAnsi" w:cstheme="minorBidi"/>
          <w:snapToGrid/>
          <w:kern w:val="0"/>
          <w:sz w:val="22"/>
          <w:szCs w:val="22"/>
        </w:rPr>
      </w:pPr>
      <w:hyperlink w:anchor="_Toc445131112" w:history="1">
        <w:r w:rsidR="002B424F" w:rsidRPr="00C974CF">
          <w:rPr>
            <w:rStyle w:val="afffff2"/>
          </w:rPr>
          <w:t>Global Configuration</w:t>
        </w:r>
        <w:r w:rsidR="002B424F">
          <w:rPr>
            <w:webHidden/>
          </w:rPr>
          <w:tab/>
        </w:r>
        <w:r w:rsidR="002B424F">
          <w:rPr>
            <w:webHidden/>
          </w:rPr>
          <w:fldChar w:fldCharType="begin"/>
        </w:r>
        <w:r w:rsidR="002B424F">
          <w:rPr>
            <w:webHidden/>
          </w:rPr>
          <w:instrText xml:space="preserve"> PAGEREF _Toc445131112 \h </w:instrText>
        </w:r>
        <w:r w:rsidR="002B424F">
          <w:rPr>
            <w:webHidden/>
          </w:rPr>
        </w:r>
        <w:r w:rsidR="002B424F">
          <w:rPr>
            <w:webHidden/>
          </w:rPr>
          <w:fldChar w:fldCharType="separate"/>
        </w:r>
        <w:r w:rsidR="002B424F">
          <w:rPr>
            <w:webHidden/>
          </w:rPr>
          <w:t>359</w:t>
        </w:r>
        <w:r w:rsidR="002B424F">
          <w:rPr>
            <w:webHidden/>
          </w:rPr>
          <w:fldChar w:fldCharType="end"/>
        </w:r>
      </w:hyperlink>
    </w:p>
    <w:p w14:paraId="1FA9ECA2" w14:textId="77777777" w:rsidR="002B424F" w:rsidRDefault="00431AF8">
      <w:pPr>
        <w:pStyle w:val="30"/>
        <w:rPr>
          <w:rFonts w:asciiTheme="minorHAnsi" w:eastAsiaTheme="minorEastAsia" w:hAnsiTheme="minorHAnsi" w:cstheme="minorBidi"/>
          <w:snapToGrid/>
          <w:kern w:val="0"/>
          <w:sz w:val="22"/>
          <w:szCs w:val="22"/>
        </w:rPr>
      </w:pPr>
      <w:hyperlink w:anchor="_Toc445131113" w:history="1">
        <w:r w:rsidR="002B424F" w:rsidRPr="00C974CF">
          <w:rPr>
            <w:rStyle w:val="afffff2"/>
          </w:rPr>
          <w:t>TX Scheduling Configuration</w:t>
        </w:r>
        <w:r w:rsidR="002B424F">
          <w:rPr>
            <w:webHidden/>
          </w:rPr>
          <w:tab/>
        </w:r>
        <w:r w:rsidR="002B424F">
          <w:rPr>
            <w:webHidden/>
          </w:rPr>
          <w:fldChar w:fldCharType="begin"/>
        </w:r>
        <w:r w:rsidR="002B424F">
          <w:rPr>
            <w:webHidden/>
          </w:rPr>
          <w:instrText xml:space="preserve"> PAGEREF _Toc445131113 \h </w:instrText>
        </w:r>
        <w:r w:rsidR="002B424F">
          <w:rPr>
            <w:webHidden/>
          </w:rPr>
        </w:r>
        <w:r w:rsidR="002B424F">
          <w:rPr>
            <w:webHidden/>
          </w:rPr>
          <w:fldChar w:fldCharType="separate"/>
        </w:r>
        <w:r w:rsidR="002B424F">
          <w:rPr>
            <w:webHidden/>
          </w:rPr>
          <w:t>359</w:t>
        </w:r>
        <w:r w:rsidR="002B424F">
          <w:rPr>
            <w:webHidden/>
          </w:rPr>
          <w:fldChar w:fldCharType="end"/>
        </w:r>
      </w:hyperlink>
    </w:p>
    <w:p w14:paraId="54E7BF8B" w14:textId="77777777" w:rsidR="002B424F" w:rsidRDefault="00431AF8">
      <w:pPr>
        <w:pStyle w:val="30"/>
        <w:rPr>
          <w:rFonts w:asciiTheme="minorHAnsi" w:eastAsiaTheme="minorEastAsia" w:hAnsiTheme="minorHAnsi" w:cstheme="minorBidi"/>
          <w:snapToGrid/>
          <w:kern w:val="0"/>
          <w:sz w:val="22"/>
          <w:szCs w:val="22"/>
        </w:rPr>
      </w:pPr>
      <w:hyperlink w:anchor="_Toc445131114" w:history="1">
        <w:r w:rsidR="002B424F" w:rsidRPr="00C974CF">
          <w:rPr>
            <w:rStyle w:val="afffff2"/>
          </w:rPr>
          <w:t>Port trust mode</w:t>
        </w:r>
        <w:r w:rsidR="002B424F">
          <w:rPr>
            <w:webHidden/>
          </w:rPr>
          <w:tab/>
        </w:r>
        <w:r w:rsidR="002B424F">
          <w:rPr>
            <w:webHidden/>
          </w:rPr>
          <w:fldChar w:fldCharType="begin"/>
        </w:r>
        <w:r w:rsidR="002B424F">
          <w:rPr>
            <w:webHidden/>
          </w:rPr>
          <w:instrText xml:space="preserve"> PAGEREF _Toc445131114 \h </w:instrText>
        </w:r>
        <w:r w:rsidR="002B424F">
          <w:rPr>
            <w:webHidden/>
          </w:rPr>
        </w:r>
        <w:r w:rsidR="002B424F">
          <w:rPr>
            <w:webHidden/>
          </w:rPr>
          <w:fldChar w:fldCharType="separate"/>
        </w:r>
        <w:r w:rsidR="002B424F">
          <w:rPr>
            <w:webHidden/>
          </w:rPr>
          <w:t>360</w:t>
        </w:r>
        <w:r w:rsidR="002B424F">
          <w:rPr>
            <w:webHidden/>
          </w:rPr>
          <w:fldChar w:fldCharType="end"/>
        </w:r>
      </w:hyperlink>
    </w:p>
    <w:p w14:paraId="59AC1647" w14:textId="77777777" w:rsidR="002B424F" w:rsidRDefault="00431AF8">
      <w:pPr>
        <w:pStyle w:val="30"/>
        <w:rPr>
          <w:rFonts w:asciiTheme="minorHAnsi" w:eastAsiaTheme="minorEastAsia" w:hAnsiTheme="minorHAnsi" w:cstheme="minorBidi"/>
          <w:snapToGrid/>
          <w:kern w:val="0"/>
          <w:sz w:val="22"/>
          <w:szCs w:val="22"/>
        </w:rPr>
      </w:pPr>
      <w:hyperlink w:anchor="_Toc445131115" w:history="1">
        <w:r w:rsidR="002B424F" w:rsidRPr="00C974CF">
          <w:rPr>
            <w:rStyle w:val="afffff2"/>
          </w:rPr>
          <w:t>DSCP Conversion Map Configuration</w:t>
        </w:r>
        <w:r w:rsidR="002B424F">
          <w:rPr>
            <w:webHidden/>
          </w:rPr>
          <w:tab/>
        </w:r>
        <w:r w:rsidR="002B424F">
          <w:rPr>
            <w:webHidden/>
          </w:rPr>
          <w:fldChar w:fldCharType="begin"/>
        </w:r>
        <w:r w:rsidR="002B424F">
          <w:rPr>
            <w:webHidden/>
          </w:rPr>
          <w:instrText xml:space="preserve"> PAGEREF _Toc445131115 \h </w:instrText>
        </w:r>
        <w:r w:rsidR="002B424F">
          <w:rPr>
            <w:webHidden/>
          </w:rPr>
        </w:r>
        <w:r w:rsidR="002B424F">
          <w:rPr>
            <w:webHidden/>
          </w:rPr>
          <w:fldChar w:fldCharType="separate"/>
        </w:r>
        <w:r w:rsidR="002B424F">
          <w:rPr>
            <w:webHidden/>
          </w:rPr>
          <w:t>361</w:t>
        </w:r>
        <w:r w:rsidR="002B424F">
          <w:rPr>
            <w:webHidden/>
          </w:rPr>
          <w:fldChar w:fldCharType="end"/>
        </w:r>
      </w:hyperlink>
    </w:p>
    <w:p w14:paraId="39DF9961" w14:textId="77777777" w:rsidR="002B424F" w:rsidRDefault="00431AF8">
      <w:pPr>
        <w:pStyle w:val="30"/>
        <w:rPr>
          <w:rFonts w:asciiTheme="minorHAnsi" w:eastAsiaTheme="minorEastAsia" w:hAnsiTheme="minorHAnsi" w:cstheme="minorBidi"/>
          <w:snapToGrid/>
          <w:kern w:val="0"/>
          <w:sz w:val="22"/>
          <w:szCs w:val="22"/>
        </w:rPr>
      </w:pPr>
      <w:hyperlink w:anchor="_Toc445131116" w:history="1">
        <w:r w:rsidR="002B424F" w:rsidRPr="00C974CF">
          <w:rPr>
            <w:rStyle w:val="afffff2"/>
          </w:rPr>
          <w:t>COS Conversion Map Configuration</w:t>
        </w:r>
        <w:r w:rsidR="002B424F">
          <w:rPr>
            <w:webHidden/>
          </w:rPr>
          <w:tab/>
        </w:r>
        <w:r w:rsidR="002B424F">
          <w:rPr>
            <w:webHidden/>
          </w:rPr>
          <w:fldChar w:fldCharType="begin"/>
        </w:r>
        <w:r w:rsidR="002B424F">
          <w:rPr>
            <w:webHidden/>
          </w:rPr>
          <w:instrText xml:space="preserve"> PAGEREF _Toc445131116 \h </w:instrText>
        </w:r>
        <w:r w:rsidR="002B424F">
          <w:rPr>
            <w:webHidden/>
          </w:rPr>
        </w:r>
        <w:r w:rsidR="002B424F">
          <w:rPr>
            <w:webHidden/>
          </w:rPr>
          <w:fldChar w:fldCharType="separate"/>
        </w:r>
        <w:r w:rsidR="002B424F">
          <w:rPr>
            <w:webHidden/>
          </w:rPr>
          <w:t>362</w:t>
        </w:r>
        <w:r w:rsidR="002B424F">
          <w:rPr>
            <w:webHidden/>
          </w:rPr>
          <w:fldChar w:fldCharType="end"/>
        </w:r>
      </w:hyperlink>
    </w:p>
    <w:p w14:paraId="520BF42E" w14:textId="77777777" w:rsidR="002B424F" w:rsidRDefault="00431AF8">
      <w:pPr>
        <w:pStyle w:val="20"/>
        <w:rPr>
          <w:rFonts w:asciiTheme="minorHAnsi" w:eastAsiaTheme="minorEastAsia" w:hAnsiTheme="minorHAnsi" w:cstheme="minorBidi"/>
          <w:noProof/>
          <w:snapToGrid/>
          <w:kern w:val="0"/>
          <w:sz w:val="22"/>
          <w:szCs w:val="22"/>
        </w:rPr>
      </w:pPr>
      <w:hyperlink w:anchor="_Toc445131117" w:history="1">
        <w:r w:rsidR="002B424F" w:rsidRPr="00C974CF">
          <w:rPr>
            <w:rStyle w:val="afffff2"/>
            <w:noProof/>
          </w:rPr>
          <w:t>ACL Configuration</w:t>
        </w:r>
        <w:r w:rsidR="002B424F">
          <w:rPr>
            <w:noProof/>
            <w:webHidden/>
          </w:rPr>
          <w:tab/>
        </w:r>
        <w:r w:rsidR="002B424F">
          <w:rPr>
            <w:noProof/>
            <w:webHidden/>
          </w:rPr>
          <w:fldChar w:fldCharType="begin"/>
        </w:r>
        <w:r w:rsidR="002B424F">
          <w:rPr>
            <w:noProof/>
            <w:webHidden/>
          </w:rPr>
          <w:instrText xml:space="preserve"> PAGEREF _Toc445131117 \h </w:instrText>
        </w:r>
        <w:r w:rsidR="002B424F">
          <w:rPr>
            <w:noProof/>
            <w:webHidden/>
          </w:rPr>
        </w:r>
        <w:r w:rsidR="002B424F">
          <w:rPr>
            <w:noProof/>
            <w:webHidden/>
          </w:rPr>
          <w:fldChar w:fldCharType="separate"/>
        </w:r>
        <w:r w:rsidR="002B424F">
          <w:rPr>
            <w:noProof/>
            <w:webHidden/>
          </w:rPr>
          <w:t>363</w:t>
        </w:r>
        <w:r w:rsidR="002B424F">
          <w:rPr>
            <w:noProof/>
            <w:webHidden/>
          </w:rPr>
          <w:fldChar w:fldCharType="end"/>
        </w:r>
      </w:hyperlink>
    </w:p>
    <w:p w14:paraId="2FA36FAA" w14:textId="77777777" w:rsidR="002B424F" w:rsidRDefault="00431AF8">
      <w:pPr>
        <w:pStyle w:val="30"/>
        <w:rPr>
          <w:rFonts w:asciiTheme="minorHAnsi" w:eastAsiaTheme="minorEastAsia" w:hAnsiTheme="minorHAnsi" w:cstheme="minorBidi"/>
          <w:snapToGrid/>
          <w:kern w:val="0"/>
          <w:sz w:val="22"/>
          <w:szCs w:val="22"/>
        </w:rPr>
      </w:pPr>
      <w:hyperlink w:anchor="_Toc445131118" w:history="1">
        <w:r w:rsidR="002B424F" w:rsidRPr="00C974CF">
          <w:rPr>
            <w:rStyle w:val="afffff2"/>
          </w:rPr>
          <w:t>Standard IP ACL</w:t>
        </w:r>
        <w:r w:rsidR="002B424F">
          <w:rPr>
            <w:webHidden/>
          </w:rPr>
          <w:tab/>
        </w:r>
        <w:r w:rsidR="002B424F">
          <w:rPr>
            <w:webHidden/>
          </w:rPr>
          <w:fldChar w:fldCharType="begin"/>
        </w:r>
        <w:r w:rsidR="002B424F">
          <w:rPr>
            <w:webHidden/>
          </w:rPr>
          <w:instrText xml:space="preserve"> PAGEREF _Toc445131118 \h </w:instrText>
        </w:r>
        <w:r w:rsidR="002B424F">
          <w:rPr>
            <w:webHidden/>
          </w:rPr>
        </w:r>
        <w:r w:rsidR="002B424F">
          <w:rPr>
            <w:webHidden/>
          </w:rPr>
          <w:fldChar w:fldCharType="separate"/>
        </w:r>
        <w:r w:rsidR="002B424F">
          <w:rPr>
            <w:webHidden/>
          </w:rPr>
          <w:t>363</w:t>
        </w:r>
        <w:r w:rsidR="002B424F">
          <w:rPr>
            <w:webHidden/>
          </w:rPr>
          <w:fldChar w:fldCharType="end"/>
        </w:r>
      </w:hyperlink>
    </w:p>
    <w:p w14:paraId="2BFF9644" w14:textId="77777777" w:rsidR="002B424F" w:rsidRDefault="00431AF8">
      <w:pPr>
        <w:pStyle w:val="30"/>
        <w:rPr>
          <w:rFonts w:asciiTheme="minorHAnsi" w:eastAsiaTheme="minorEastAsia" w:hAnsiTheme="minorHAnsi" w:cstheme="minorBidi"/>
          <w:snapToGrid/>
          <w:kern w:val="0"/>
          <w:sz w:val="22"/>
          <w:szCs w:val="22"/>
        </w:rPr>
      </w:pPr>
      <w:hyperlink w:anchor="_Toc445131119" w:history="1">
        <w:r w:rsidR="002B424F" w:rsidRPr="00C974CF">
          <w:rPr>
            <w:rStyle w:val="afffff2"/>
          </w:rPr>
          <w:t>Extended IP ACL</w:t>
        </w:r>
        <w:r w:rsidR="002B424F">
          <w:rPr>
            <w:webHidden/>
          </w:rPr>
          <w:tab/>
        </w:r>
        <w:r w:rsidR="002B424F">
          <w:rPr>
            <w:webHidden/>
          </w:rPr>
          <w:fldChar w:fldCharType="begin"/>
        </w:r>
        <w:r w:rsidR="002B424F">
          <w:rPr>
            <w:webHidden/>
          </w:rPr>
          <w:instrText xml:space="preserve"> PAGEREF _Toc445131119 \h </w:instrText>
        </w:r>
        <w:r w:rsidR="002B424F">
          <w:rPr>
            <w:webHidden/>
          </w:rPr>
        </w:r>
        <w:r w:rsidR="002B424F">
          <w:rPr>
            <w:webHidden/>
          </w:rPr>
          <w:fldChar w:fldCharType="separate"/>
        </w:r>
        <w:r w:rsidR="002B424F">
          <w:rPr>
            <w:webHidden/>
          </w:rPr>
          <w:t>364</w:t>
        </w:r>
        <w:r w:rsidR="002B424F">
          <w:rPr>
            <w:webHidden/>
          </w:rPr>
          <w:fldChar w:fldCharType="end"/>
        </w:r>
      </w:hyperlink>
    </w:p>
    <w:p w14:paraId="07346973" w14:textId="77777777" w:rsidR="002B424F" w:rsidRDefault="00431AF8">
      <w:pPr>
        <w:pStyle w:val="30"/>
        <w:rPr>
          <w:rFonts w:asciiTheme="minorHAnsi" w:eastAsiaTheme="minorEastAsia" w:hAnsiTheme="minorHAnsi" w:cstheme="minorBidi"/>
          <w:snapToGrid/>
          <w:kern w:val="0"/>
          <w:sz w:val="22"/>
          <w:szCs w:val="22"/>
        </w:rPr>
      </w:pPr>
      <w:hyperlink w:anchor="_Toc445131120" w:history="1">
        <w:r w:rsidR="002B424F" w:rsidRPr="00C974CF">
          <w:rPr>
            <w:rStyle w:val="afffff2"/>
          </w:rPr>
          <w:t>MAC ACL</w:t>
        </w:r>
        <w:r w:rsidR="002B424F">
          <w:rPr>
            <w:webHidden/>
          </w:rPr>
          <w:tab/>
        </w:r>
        <w:r w:rsidR="002B424F">
          <w:rPr>
            <w:webHidden/>
          </w:rPr>
          <w:fldChar w:fldCharType="begin"/>
        </w:r>
        <w:r w:rsidR="002B424F">
          <w:rPr>
            <w:webHidden/>
          </w:rPr>
          <w:instrText xml:space="preserve"> PAGEREF _Toc445131120 \h </w:instrText>
        </w:r>
        <w:r w:rsidR="002B424F">
          <w:rPr>
            <w:webHidden/>
          </w:rPr>
        </w:r>
        <w:r w:rsidR="002B424F">
          <w:rPr>
            <w:webHidden/>
          </w:rPr>
          <w:fldChar w:fldCharType="separate"/>
        </w:r>
        <w:r w:rsidR="002B424F">
          <w:rPr>
            <w:webHidden/>
          </w:rPr>
          <w:t>366</w:t>
        </w:r>
        <w:r w:rsidR="002B424F">
          <w:rPr>
            <w:webHidden/>
          </w:rPr>
          <w:fldChar w:fldCharType="end"/>
        </w:r>
      </w:hyperlink>
    </w:p>
    <w:p w14:paraId="00BE23D8" w14:textId="77777777" w:rsidR="002B424F" w:rsidRDefault="00431AF8">
      <w:pPr>
        <w:pStyle w:val="30"/>
        <w:rPr>
          <w:rFonts w:asciiTheme="minorHAnsi" w:eastAsiaTheme="minorEastAsia" w:hAnsiTheme="minorHAnsi" w:cstheme="minorBidi"/>
          <w:snapToGrid/>
          <w:kern w:val="0"/>
          <w:sz w:val="22"/>
          <w:szCs w:val="22"/>
        </w:rPr>
      </w:pPr>
      <w:hyperlink w:anchor="_Toc445131121" w:history="1">
        <w:r w:rsidR="002B424F" w:rsidRPr="00C974CF">
          <w:rPr>
            <w:rStyle w:val="afffff2"/>
          </w:rPr>
          <w:t>Application of ACL to Interface</w:t>
        </w:r>
        <w:r w:rsidR="002B424F">
          <w:rPr>
            <w:webHidden/>
          </w:rPr>
          <w:tab/>
        </w:r>
        <w:r w:rsidR="002B424F">
          <w:rPr>
            <w:webHidden/>
          </w:rPr>
          <w:fldChar w:fldCharType="begin"/>
        </w:r>
        <w:r w:rsidR="002B424F">
          <w:rPr>
            <w:webHidden/>
          </w:rPr>
          <w:instrText xml:space="preserve"> PAGEREF _Toc445131121 \h </w:instrText>
        </w:r>
        <w:r w:rsidR="002B424F">
          <w:rPr>
            <w:webHidden/>
          </w:rPr>
        </w:r>
        <w:r w:rsidR="002B424F">
          <w:rPr>
            <w:webHidden/>
          </w:rPr>
          <w:fldChar w:fldCharType="separate"/>
        </w:r>
        <w:r w:rsidR="002B424F">
          <w:rPr>
            <w:webHidden/>
          </w:rPr>
          <w:t>366</w:t>
        </w:r>
        <w:r w:rsidR="002B424F">
          <w:rPr>
            <w:webHidden/>
          </w:rPr>
          <w:fldChar w:fldCharType="end"/>
        </w:r>
      </w:hyperlink>
    </w:p>
    <w:p w14:paraId="1971B863" w14:textId="77777777" w:rsidR="002B424F" w:rsidRDefault="00431AF8">
      <w:pPr>
        <w:pStyle w:val="20"/>
        <w:rPr>
          <w:rFonts w:asciiTheme="minorHAnsi" w:eastAsiaTheme="minorEastAsia" w:hAnsiTheme="minorHAnsi" w:cstheme="minorBidi"/>
          <w:noProof/>
          <w:snapToGrid/>
          <w:kern w:val="0"/>
          <w:sz w:val="22"/>
          <w:szCs w:val="22"/>
        </w:rPr>
      </w:pPr>
      <w:hyperlink w:anchor="_Toc445131122" w:history="1">
        <w:r w:rsidR="002B424F" w:rsidRPr="00C974CF">
          <w:rPr>
            <w:rStyle w:val="afffff2"/>
            <w:noProof/>
          </w:rPr>
          <w:t>Service-policy Configuration</w:t>
        </w:r>
        <w:r w:rsidR="002B424F">
          <w:rPr>
            <w:noProof/>
            <w:webHidden/>
          </w:rPr>
          <w:tab/>
        </w:r>
        <w:r w:rsidR="002B424F">
          <w:rPr>
            <w:noProof/>
            <w:webHidden/>
          </w:rPr>
          <w:fldChar w:fldCharType="begin"/>
        </w:r>
        <w:r w:rsidR="002B424F">
          <w:rPr>
            <w:noProof/>
            <w:webHidden/>
          </w:rPr>
          <w:instrText xml:space="preserve"> PAGEREF _Toc445131122 \h </w:instrText>
        </w:r>
        <w:r w:rsidR="002B424F">
          <w:rPr>
            <w:noProof/>
            <w:webHidden/>
          </w:rPr>
        </w:r>
        <w:r w:rsidR="002B424F">
          <w:rPr>
            <w:noProof/>
            <w:webHidden/>
          </w:rPr>
          <w:fldChar w:fldCharType="separate"/>
        </w:r>
        <w:r w:rsidR="002B424F">
          <w:rPr>
            <w:noProof/>
            <w:webHidden/>
          </w:rPr>
          <w:t>368</w:t>
        </w:r>
        <w:r w:rsidR="002B424F">
          <w:rPr>
            <w:noProof/>
            <w:webHidden/>
          </w:rPr>
          <w:fldChar w:fldCharType="end"/>
        </w:r>
      </w:hyperlink>
    </w:p>
    <w:p w14:paraId="3ABB7A2B" w14:textId="77777777" w:rsidR="002B424F" w:rsidRDefault="00431AF8">
      <w:pPr>
        <w:pStyle w:val="30"/>
        <w:rPr>
          <w:rFonts w:asciiTheme="minorHAnsi" w:eastAsiaTheme="minorEastAsia" w:hAnsiTheme="minorHAnsi" w:cstheme="minorBidi"/>
          <w:snapToGrid/>
          <w:kern w:val="0"/>
          <w:sz w:val="22"/>
          <w:szCs w:val="22"/>
        </w:rPr>
      </w:pPr>
      <w:hyperlink w:anchor="_Toc445131123" w:history="1">
        <w:r w:rsidR="002B424F" w:rsidRPr="00C974CF">
          <w:rPr>
            <w:rStyle w:val="afffff2"/>
          </w:rPr>
          <w:t>Class-map</w:t>
        </w:r>
        <w:r w:rsidR="002B424F">
          <w:rPr>
            <w:webHidden/>
          </w:rPr>
          <w:tab/>
        </w:r>
        <w:r w:rsidR="002B424F">
          <w:rPr>
            <w:webHidden/>
          </w:rPr>
          <w:fldChar w:fldCharType="begin"/>
        </w:r>
        <w:r w:rsidR="002B424F">
          <w:rPr>
            <w:webHidden/>
          </w:rPr>
          <w:instrText xml:space="preserve"> PAGEREF _Toc445131123 \h </w:instrText>
        </w:r>
        <w:r w:rsidR="002B424F">
          <w:rPr>
            <w:webHidden/>
          </w:rPr>
        </w:r>
        <w:r w:rsidR="002B424F">
          <w:rPr>
            <w:webHidden/>
          </w:rPr>
          <w:fldChar w:fldCharType="separate"/>
        </w:r>
        <w:r w:rsidR="002B424F">
          <w:rPr>
            <w:webHidden/>
          </w:rPr>
          <w:t>368</w:t>
        </w:r>
        <w:r w:rsidR="002B424F">
          <w:rPr>
            <w:webHidden/>
          </w:rPr>
          <w:fldChar w:fldCharType="end"/>
        </w:r>
      </w:hyperlink>
    </w:p>
    <w:p w14:paraId="454A9E8C" w14:textId="77777777" w:rsidR="002B424F" w:rsidRDefault="00431AF8">
      <w:pPr>
        <w:pStyle w:val="30"/>
        <w:rPr>
          <w:rFonts w:asciiTheme="minorHAnsi" w:eastAsiaTheme="minorEastAsia" w:hAnsiTheme="minorHAnsi" w:cstheme="minorBidi"/>
          <w:snapToGrid/>
          <w:kern w:val="0"/>
          <w:sz w:val="22"/>
          <w:szCs w:val="22"/>
        </w:rPr>
      </w:pPr>
      <w:hyperlink w:anchor="_Toc445131124" w:history="1">
        <w:r w:rsidR="002B424F" w:rsidRPr="00C974CF">
          <w:rPr>
            <w:rStyle w:val="afffff2"/>
          </w:rPr>
          <w:t>Policy-map</w:t>
        </w:r>
        <w:r w:rsidR="002B424F">
          <w:rPr>
            <w:webHidden/>
          </w:rPr>
          <w:tab/>
        </w:r>
        <w:r w:rsidR="002B424F">
          <w:rPr>
            <w:webHidden/>
          </w:rPr>
          <w:fldChar w:fldCharType="begin"/>
        </w:r>
        <w:r w:rsidR="002B424F">
          <w:rPr>
            <w:webHidden/>
          </w:rPr>
          <w:instrText xml:space="preserve"> PAGEREF _Toc445131124 \h </w:instrText>
        </w:r>
        <w:r w:rsidR="002B424F">
          <w:rPr>
            <w:webHidden/>
          </w:rPr>
        </w:r>
        <w:r w:rsidR="002B424F">
          <w:rPr>
            <w:webHidden/>
          </w:rPr>
          <w:fldChar w:fldCharType="separate"/>
        </w:r>
        <w:r w:rsidR="002B424F">
          <w:rPr>
            <w:webHidden/>
          </w:rPr>
          <w:t>369</w:t>
        </w:r>
        <w:r w:rsidR="002B424F">
          <w:rPr>
            <w:webHidden/>
          </w:rPr>
          <w:fldChar w:fldCharType="end"/>
        </w:r>
      </w:hyperlink>
    </w:p>
    <w:p w14:paraId="5AB137A0" w14:textId="77777777" w:rsidR="002B424F" w:rsidRDefault="00431AF8">
      <w:pPr>
        <w:pStyle w:val="30"/>
        <w:rPr>
          <w:rFonts w:asciiTheme="minorHAnsi" w:eastAsiaTheme="minorEastAsia" w:hAnsiTheme="minorHAnsi" w:cstheme="minorBidi"/>
          <w:snapToGrid/>
          <w:kern w:val="0"/>
          <w:sz w:val="22"/>
          <w:szCs w:val="22"/>
        </w:rPr>
      </w:pPr>
      <w:hyperlink w:anchor="_Toc445131125" w:history="1">
        <w:r w:rsidR="002B424F" w:rsidRPr="00C974CF">
          <w:rPr>
            <w:rStyle w:val="afffff2"/>
          </w:rPr>
          <w:t>Service-policy</w:t>
        </w:r>
        <w:r w:rsidR="002B424F">
          <w:rPr>
            <w:webHidden/>
          </w:rPr>
          <w:tab/>
        </w:r>
        <w:r w:rsidR="002B424F">
          <w:rPr>
            <w:webHidden/>
          </w:rPr>
          <w:fldChar w:fldCharType="begin"/>
        </w:r>
        <w:r w:rsidR="002B424F">
          <w:rPr>
            <w:webHidden/>
          </w:rPr>
          <w:instrText xml:space="preserve"> PAGEREF _Toc445131125 \h </w:instrText>
        </w:r>
        <w:r w:rsidR="002B424F">
          <w:rPr>
            <w:webHidden/>
          </w:rPr>
        </w:r>
        <w:r w:rsidR="002B424F">
          <w:rPr>
            <w:webHidden/>
          </w:rPr>
          <w:fldChar w:fldCharType="separate"/>
        </w:r>
        <w:r w:rsidR="002B424F">
          <w:rPr>
            <w:webHidden/>
          </w:rPr>
          <w:t>370</w:t>
        </w:r>
        <w:r w:rsidR="002B424F">
          <w:rPr>
            <w:webHidden/>
          </w:rPr>
          <w:fldChar w:fldCharType="end"/>
        </w:r>
      </w:hyperlink>
    </w:p>
    <w:p w14:paraId="5BAFDC00" w14:textId="77777777" w:rsidR="002B424F" w:rsidRDefault="00431AF8">
      <w:pPr>
        <w:pStyle w:val="20"/>
        <w:rPr>
          <w:rFonts w:asciiTheme="minorHAnsi" w:eastAsiaTheme="minorEastAsia" w:hAnsiTheme="minorHAnsi" w:cstheme="minorBidi"/>
          <w:noProof/>
          <w:snapToGrid/>
          <w:kern w:val="0"/>
          <w:sz w:val="22"/>
          <w:szCs w:val="22"/>
        </w:rPr>
      </w:pPr>
      <w:hyperlink w:anchor="_Toc445131126" w:history="1">
        <w:r w:rsidR="002B424F" w:rsidRPr="00C974CF">
          <w:rPr>
            <w:rStyle w:val="afffff2"/>
            <w:noProof/>
          </w:rPr>
          <w:t>COPP</w:t>
        </w:r>
        <w:r w:rsidR="002B424F">
          <w:rPr>
            <w:noProof/>
            <w:webHidden/>
          </w:rPr>
          <w:tab/>
        </w:r>
        <w:r w:rsidR="002B424F">
          <w:rPr>
            <w:noProof/>
            <w:webHidden/>
          </w:rPr>
          <w:fldChar w:fldCharType="begin"/>
        </w:r>
        <w:r w:rsidR="002B424F">
          <w:rPr>
            <w:noProof/>
            <w:webHidden/>
          </w:rPr>
          <w:instrText xml:space="preserve"> PAGEREF _Toc445131126 \h </w:instrText>
        </w:r>
        <w:r w:rsidR="002B424F">
          <w:rPr>
            <w:noProof/>
            <w:webHidden/>
          </w:rPr>
        </w:r>
        <w:r w:rsidR="002B424F">
          <w:rPr>
            <w:noProof/>
            <w:webHidden/>
          </w:rPr>
          <w:fldChar w:fldCharType="separate"/>
        </w:r>
        <w:r w:rsidR="002B424F">
          <w:rPr>
            <w:noProof/>
            <w:webHidden/>
          </w:rPr>
          <w:t>371</w:t>
        </w:r>
        <w:r w:rsidR="002B424F">
          <w:rPr>
            <w:noProof/>
            <w:webHidden/>
          </w:rPr>
          <w:fldChar w:fldCharType="end"/>
        </w:r>
      </w:hyperlink>
    </w:p>
    <w:p w14:paraId="0497D4E7" w14:textId="77777777" w:rsidR="002B424F" w:rsidRDefault="00431AF8">
      <w:pPr>
        <w:pStyle w:val="30"/>
        <w:rPr>
          <w:rFonts w:asciiTheme="minorHAnsi" w:eastAsiaTheme="minorEastAsia" w:hAnsiTheme="minorHAnsi" w:cstheme="minorBidi"/>
          <w:snapToGrid/>
          <w:kern w:val="0"/>
          <w:sz w:val="22"/>
          <w:szCs w:val="22"/>
        </w:rPr>
      </w:pPr>
      <w:hyperlink w:anchor="_Toc445131127" w:history="1">
        <w:r w:rsidR="002B424F" w:rsidRPr="00C974CF">
          <w:rPr>
            <w:rStyle w:val="afffff2"/>
          </w:rPr>
          <w:t>Service-policy on COPP</w:t>
        </w:r>
        <w:r w:rsidR="002B424F">
          <w:rPr>
            <w:webHidden/>
          </w:rPr>
          <w:tab/>
        </w:r>
        <w:r w:rsidR="002B424F">
          <w:rPr>
            <w:webHidden/>
          </w:rPr>
          <w:fldChar w:fldCharType="begin"/>
        </w:r>
        <w:r w:rsidR="002B424F">
          <w:rPr>
            <w:webHidden/>
          </w:rPr>
          <w:instrText xml:space="preserve"> PAGEREF _Toc445131127 \h </w:instrText>
        </w:r>
        <w:r w:rsidR="002B424F">
          <w:rPr>
            <w:webHidden/>
          </w:rPr>
        </w:r>
        <w:r w:rsidR="002B424F">
          <w:rPr>
            <w:webHidden/>
          </w:rPr>
          <w:fldChar w:fldCharType="separate"/>
        </w:r>
        <w:r w:rsidR="002B424F">
          <w:rPr>
            <w:webHidden/>
          </w:rPr>
          <w:t>371</w:t>
        </w:r>
        <w:r w:rsidR="002B424F">
          <w:rPr>
            <w:webHidden/>
          </w:rPr>
          <w:fldChar w:fldCharType="end"/>
        </w:r>
      </w:hyperlink>
    </w:p>
    <w:p w14:paraId="4FCF60C8" w14:textId="77777777" w:rsidR="002B424F" w:rsidRDefault="00431AF8">
      <w:pPr>
        <w:pStyle w:val="30"/>
        <w:rPr>
          <w:rFonts w:asciiTheme="minorHAnsi" w:eastAsiaTheme="minorEastAsia" w:hAnsiTheme="minorHAnsi" w:cstheme="minorBidi"/>
          <w:snapToGrid/>
          <w:kern w:val="0"/>
          <w:sz w:val="22"/>
          <w:szCs w:val="22"/>
        </w:rPr>
      </w:pPr>
      <w:hyperlink w:anchor="_Toc445131128" w:history="1">
        <w:r w:rsidR="002B424F" w:rsidRPr="00C974CF">
          <w:rPr>
            <w:rStyle w:val="afffff2"/>
          </w:rPr>
          <w:t>Rate-limit on COPP</w:t>
        </w:r>
        <w:r w:rsidR="002B424F">
          <w:rPr>
            <w:webHidden/>
          </w:rPr>
          <w:tab/>
        </w:r>
        <w:r w:rsidR="002B424F">
          <w:rPr>
            <w:webHidden/>
          </w:rPr>
          <w:fldChar w:fldCharType="begin"/>
        </w:r>
        <w:r w:rsidR="002B424F">
          <w:rPr>
            <w:webHidden/>
          </w:rPr>
          <w:instrText xml:space="preserve"> PAGEREF _Toc445131128 \h </w:instrText>
        </w:r>
        <w:r w:rsidR="002B424F">
          <w:rPr>
            <w:webHidden/>
          </w:rPr>
        </w:r>
        <w:r w:rsidR="002B424F">
          <w:rPr>
            <w:webHidden/>
          </w:rPr>
          <w:fldChar w:fldCharType="separate"/>
        </w:r>
        <w:r w:rsidR="002B424F">
          <w:rPr>
            <w:webHidden/>
          </w:rPr>
          <w:t>371</w:t>
        </w:r>
        <w:r w:rsidR="002B424F">
          <w:rPr>
            <w:webHidden/>
          </w:rPr>
          <w:fldChar w:fldCharType="end"/>
        </w:r>
      </w:hyperlink>
    </w:p>
    <w:p w14:paraId="61C0C1B4" w14:textId="77777777" w:rsidR="002B424F" w:rsidRDefault="00431AF8">
      <w:pPr>
        <w:pStyle w:val="30"/>
        <w:rPr>
          <w:rFonts w:asciiTheme="minorHAnsi" w:eastAsiaTheme="minorEastAsia" w:hAnsiTheme="minorHAnsi" w:cstheme="minorBidi"/>
          <w:snapToGrid/>
          <w:kern w:val="0"/>
          <w:sz w:val="22"/>
          <w:szCs w:val="22"/>
        </w:rPr>
      </w:pPr>
      <w:hyperlink w:anchor="_Toc445131129" w:history="1">
        <w:r w:rsidR="002B424F" w:rsidRPr="00C974CF">
          <w:rPr>
            <w:rStyle w:val="afffff2"/>
          </w:rPr>
          <w:t>Equipment Protection feature</w:t>
        </w:r>
        <w:r w:rsidR="002B424F">
          <w:rPr>
            <w:webHidden/>
          </w:rPr>
          <w:tab/>
        </w:r>
        <w:r w:rsidR="002B424F">
          <w:rPr>
            <w:webHidden/>
          </w:rPr>
          <w:fldChar w:fldCharType="begin"/>
        </w:r>
        <w:r w:rsidR="002B424F">
          <w:rPr>
            <w:webHidden/>
          </w:rPr>
          <w:instrText xml:space="preserve"> PAGEREF _Toc445131129 \h </w:instrText>
        </w:r>
        <w:r w:rsidR="002B424F">
          <w:rPr>
            <w:webHidden/>
          </w:rPr>
        </w:r>
        <w:r w:rsidR="002B424F">
          <w:rPr>
            <w:webHidden/>
          </w:rPr>
          <w:fldChar w:fldCharType="separate"/>
        </w:r>
        <w:r w:rsidR="002B424F">
          <w:rPr>
            <w:webHidden/>
          </w:rPr>
          <w:t>371</w:t>
        </w:r>
        <w:r w:rsidR="002B424F">
          <w:rPr>
            <w:webHidden/>
          </w:rPr>
          <w:fldChar w:fldCharType="end"/>
        </w:r>
      </w:hyperlink>
    </w:p>
    <w:p w14:paraId="3AD4098E"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130" w:history="1">
        <w:r w:rsidR="002B424F" w:rsidRPr="00C974CF">
          <w:rPr>
            <w:rStyle w:val="afffff2"/>
            <w:noProof/>
            <w14:scene3d>
              <w14:camera w14:prst="orthographicFront"/>
              <w14:lightRig w14:rig="threePt" w14:dir="t">
                <w14:rot w14:lat="0" w14:lon="0" w14:rev="0"/>
              </w14:lightRig>
            </w14:scene3d>
          </w:rPr>
          <w:t>Chapter 21.</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Utilites</w:t>
        </w:r>
        <w:r w:rsidR="002B424F">
          <w:rPr>
            <w:noProof/>
            <w:webHidden/>
          </w:rPr>
          <w:tab/>
        </w:r>
        <w:r w:rsidR="002B424F">
          <w:rPr>
            <w:noProof/>
            <w:webHidden/>
          </w:rPr>
          <w:fldChar w:fldCharType="begin"/>
        </w:r>
        <w:r w:rsidR="002B424F">
          <w:rPr>
            <w:noProof/>
            <w:webHidden/>
          </w:rPr>
          <w:instrText xml:space="preserve"> PAGEREF _Toc445131130 \h </w:instrText>
        </w:r>
        <w:r w:rsidR="002B424F">
          <w:rPr>
            <w:noProof/>
            <w:webHidden/>
          </w:rPr>
        </w:r>
        <w:r w:rsidR="002B424F">
          <w:rPr>
            <w:noProof/>
            <w:webHidden/>
          </w:rPr>
          <w:fldChar w:fldCharType="separate"/>
        </w:r>
        <w:r w:rsidR="002B424F">
          <w:rPr>
            <w:noProof/>
            <w:webHidden/>
          </w:rPr>
          <w:t>372</w:t>
        </w:r>
        <w:r w:rsidR="002B424F">
          <w:rPr>
            <w:noProof/>
            <w:webHidden/>
          </w:rPr>
          <w:fldChar w:fldCharType="end"/>
        </w:r>
      </w:hyperlink>
    </w:p>
    <w:p w14:paraId="737F6D64" w14:textId="77777777" w:rsidR="002B424F" w:rsidRDefault="00431AF8">
      <w:pPr>
        <w:pStyle w:val="20"/>
        <w:rPr>
          <w:rFonts w:asciiTheme="minorHAnsi" w:eastAsiaTheme="minorEastAsia" w:hAnsiTheme="minorHAnsi" w:cstheme="minorBidi"/>
          <w:noProof/>
          <w:snapToGrid/>
          <w:kern w:val="0"/>
          <w:sz w:val="22"/>
          <w:szCs w:val="22"/>
        </w:rPr>
      </w:pPr>
      <w:hyperlink w:anchor="_Toc445131131" w:history="1">
        <w:r w:rsidR="002B424F" w:rsidRPr="00C974CF">
          <w:rPr>
            <w:rStyle w:val="afffff2"/>
            <w:noProof/>
          </w:rPr>
          <w:t>Status dump command</w:t>
        </w:r>
        <w:r w:rsidR="002B424F">
          <w:rPr>
            <w:noProof/>
            <w:webHidden/>
          </w:rPr>
          <w:tab/>
        </w:r>
        <w:r w:rsidR="002B424F">
          <w:rPr>
            <w:noProof/>
            <w:webHidden/>
          </w:rPr>
          <w:fldChar w:fldCharType="begin"/>
        </w:r>
        <w:r w:rsidR="002B424F">
          <w:rPr>
            <w:noProof/>
            <w:webHidden/>
          </w:rPr>
          <w:instrText xml:space="preserve"> PAGEREF _Toc445131131 \h </w:instrText>
        </w:r>
        <w:r w:rsidR="002B424F">
          <w:rPr>
            <w:noProof/>
            <w:webHidden/>
          </w:rPr>
        </w:r>
        <w:r w:rsidR="002B424F">
          <w:rPr>
            <w:noProof/>
            <w:webHidden/>
          </w:rPr>
          <w:fldChar w:fldCharType="separate"/>
        </w:r>
        <w:r w:rsidR="002B424F">
          <w:rPr>
            <w:noProof/>
            <w:webHidden/>
          </w:rPr>
          <w:t>373</w:t>
        </w:r>
        <w:r w:rsidR="002B424F">
          <w:rPr>
            <w:noProof/>
            <w:webHidden/>
          </w:rPr>
          <w:fldChar w:fldCharType="end"/>
        </w:r>
      </w:hyperlink>
    </w:p>
    <w:p w14:paraId="7A94893D" w14:textId="77777777" w:rsidR="002B424F" w:rsidRDefault="00431AF8">
      <w:pPr>
        <w:pStyle w:val="30"/>
        <w:rPr>
          <w:rFonts w:asciiTheme="minorHAnsi" w:eastAsiaTheme="minorEastAsia" w:hAnsiTheme="minorHAnsi" w:cstheme="minorBidi"/>
          <w:snapToGrid/>
          <w:kern w:val="0"/>
          <w:sz w:val="22"/>
          <w:szCs w:val="22"/>
        </w:rPr>
      </w:pPr>
      <w:hyperlink w:anchor="_Toc445131132" w:history="1">
        <w:r w:rsidR="002B424F" w:rsidRPr="00C974CF">
          <w:rPr>
            <w:rStyle w:val="afffff2"/>
          </w:rPr>
          <w:t>Commands used</w:t>
        </w:r>
        <w:r w:rsidR="002B424F">
          <w:rPr>
            <w:webHidden/>
          </w:rPr>
          <w:tab/>
        </w:r>
        <w:r w:rsidR="002B424F">
          <w:rPr>
            <w:webHidden/>
          </w:rPr>
          <w:fldChar w:fldCharType="begin"/>
        </w:r>
        <w:r w:rsidR="002B424F">
          <w:rPr>
            <w:webHidden/>
          </w:rPr>
          <w:instrText xml:space="preserve"> PAGEREF _Toc445131132 \h </w:instrText>
        </w:r>
        <w:r w:rsidR="002B424F">
          <w:rPr>
            <w:webHidden/>
          </w:rPr>
        </w:r>
        <w:r w:rsidR="002B424F">
          <w:rPr>
            <w:webHidden/>
          </w:rPr>
          <w:fldChar w:fldCharType="separate"/>
        </w:r>
        <w:r w:rsidR="002B424F">
          <w:rPr>
            <w:webHidden/>
          </w:rPr>
          <w:t>373</w:t>
        </w:r>
        <w:r w:rsidR="002B424F">
          <w:rPr>
            <w:webHidden/>
          </w:rPr>
          <w:fldChar w:fldCharType="end"/>
        </w:r>
      </w:hyperlink>
    </w:p>
    <w:p w14:paraId="2F61E95D" w14:textId="77777777" w:rsidR="002B424F" w:rsidRDefault="00431AF8">
      <w:pPr>
        <w:pStyle w:val="20"/>
        <w:rPr>
          <w:rFonts w:asciiTheme="minorHAnsi" w:eastAsiaTheme="minorEastAsia" w:hAnsiTheme="minorHAnsi" w:cstheme="minorBidi"/>
          <w:noProof/>
          <w:snapToGrid/>
          <w:kern w:val="0"/>
          <w:sz w:val="22"/>
          <w:szCs w:val="22"/>
        </w:rPr>
      </w:pPr>
      <w:hyperlink w:anchor="_Toc445131133" w:history="1">
        <w:r w:rsidR="002B424F" w:rsidRPr="00C974CF">
          <w:rPr>
            <w:rStyle w:val="afffff2"/>
            <w:noProof/>
          </w:rPr>
          <w:t>Command history Function</w:t>
        </w:r>
        <w:r w:rsidR="002B424F">
          <w:rPr>
            <w:noProof/>
            <w:webHidden/>
          </w:rPr>
          <w:tab/>
        </w:r>
        <w:r w:rsidR="002B424F">
          <w:rPr>
            <w:noProof/>
            <w:webHidden/>
          </w:rPr>
          <w:fldChar w:fldCharType="begin"/>
        </w:r>
        <w:r w:rsidR="002B424F">
          <w:rPr>
            <w:noProof/>
            <w:webHidden/>
          </w:rPr>
          <w:instrText xml:space="preserve"> PAGEREF _Toc445131133 \h </w:instrText>
        </w:r>
        <w:r w:rsidR="002B424F">
          <w:rPr>
            <w:noProof/>
            <w:webHidden/>
          </w:rPr>
        </w:r>
        <w:r w:rsidR="002B424F">
          <w:rPr>
            <w:noProof/>
            <w:webHidden/>
          </w:rPr>
          <w:fldChar w:fldCharType="separate"/>
        </w:r>
        <w:r w:rsidR="002B424F">
          <w:rPr>
            <w:noProof/>
            <w:webHidden/>
          </w:rPr>
          <w:t>375</w:t>
        </w:r>
        <w:r w:rsidR="002B424F">
          <w:rPr>
            <w:noProof/>
            <w:webHidden/>
          </w:rPr>
          <w:fldChar w:fldCharType="end"/>
        </w:r>
      </w:hyperlink>
    </w:p>
    <w:p w14:paraId="5A426688" w14:textId="77777777" w:rsidR="002B424F" w:rsidRDefault="00431AF8">
      <w:pPr>
        <w:pStyle w:val="20"/>
        <w:rPr>
          <w:rFonts w:asciiTheme="minorHAnsi" w:eastAsiaTheme="minorEastAsia" w:hAnsiTheme="minorHAnsi" w:cstheme="minorBidi"/>
          <w:noProof/>
          <w:snapToGrid/>
          <w:kern w:val="0"/>
          <w:sz w:val="22"/>
          <w:szCs w:val="22"/>
        </w:rPr>
      </w:pPr>
      <w:hyperlink w:anchor="_Toc445131134" w:history="1">
        <w:r w:rsidR="002B424F" w:rsidRPr="00C974CF">
          <w:rPr>
            <w:rStyle w:val="afffff2"/>
            <w:noProof/>
          </w:rPr>
          <w:t>Output Post Processing</w:t>
        </w:r>
        <w:r w:rsidR="002B424F">
          <w:rPr>
            <w:noProof/>
            <w:webHidden/>
          </w:rPr>
          <w:tab/>
        </w:r>
        <w:r w:rsidR="002B424F">
          <w:rPr>
            <w:noProof/>
            <w:webHidden/>
          </w:rPr>
          <w:fldChar w:fldCharType="begin"/>
        </w:r>
        <w:r w:rsidR="002B424F">
          <w:rPr>
            <w:noProof/>
            <w:webHidden/>
          </w:rPr>
          <w:instrText xml:space="preserve"> PAGEREF _Toc445131134 \h </w:instrText>
        </w:r>
        <w:r w:rsidR="002B424F">
          <w:rPr>
            <w:noProof/>
            <w:webHidden/>
          </w:rPr>
        </w:r>
        <w:r w:rsidR="002B424F">
          <w:rPr>
            <w:noProof/>
            <w:webHidden/>
          </w:rPr>
          <w:fldChar w:fldCharType="separate"/>
        </w:r>
        <w:r w:rsidR="002B424F">
          <w:rPr>
            <w:noProof/>
            <w:webHidden/>
          </w:rPr>
          <w:t>376</w:t>
        </w:r>
        <w:r w:rsidR="002B424F">
          <w:rPr>
            <w:noProof/>
            <w:webHidden/>
          </w:rPr>
          <w:fldChar w:fldCharType="end"/>
        </w:r>
      </w:hyperlink>
    </w:p>
    <w:p w14:paraId="40644FC4" w14:textId="77777777" w:rsidR="002B424F" w:rsidRDefault="00431AF8">
      <w:pPr>
        <w:pStyle w:val="30"/>
        <w:rPr>
          <w:rFonts w:asciiTheme="minorHAnsi" w:eastAsiaTheme="minorEastAsia" w:hAnsiTheme="minorHAnsi" w:cstheme="minorBidi"/>
          <w:snapToGrid/>
          <w:kern w:val="0"/>
          <w:sz w:val="22"/>
          <w:szCs w:val="22"/>
        </w:rPr>
      </w:pPr>
      <w:hyperlink w:anchor="_Toc445131135" w:history="1">
        <w:r w:rsidR="002B424F" w:rsidRPr="00C974CF">
          <w:rPr>
            <w:rStyle w:val="afffff2"/>
          </w:rPr>
          <w:t>Overview of output post processing</w:t>
        </w:r>
        <w:r w:rsidR="002B424F">
          <w:rPr>
            <w:webHidden/>
          </w:rPr>
          <w:tab/>
        </w:r>
        <w:r w:rsidR="002B424F">
          <w:rPr>
            <w:webHidden/>
          </w:rPr>
          <w:fldChar w:fldCharType="begin"/>
        </w:r>
        <w:r w:rsidR="002B424F">
          <w:rPr>
            <w:webHidden/>
          </w:rPr>
          <w:instrText xml:space="preserve"> PAGEREF _Toc445131135 \h </w:instrText>
        </w:r>
        <w:r w:rsidR="002B424F">
          <w:rPr>
            <w:webHidden/>
          </w:rPr>
        </w:r>
        <w:r w:rsidR="002B424F">
          <w:rPr>
            <w:webHidden/>
          </w:rPr>
          <w:fldChar w:fldCharType="separate"/>
        </w:r>
        <w:r w:rsidR="002B424F">
          <w:rPr>
            <w:webHidden/>
          </w:rPr>
          <w:t>376</w:t>
        </w:r>
        <w:r w:rsidR="002B424F">
          <w:rPr>
            <w:webHidden/>
          </w:rPr>
          <w:fldChar w:fldCharType="end"/>
        </w:r>
      </w:hyperlink>
    </w:p>
    <w:p w14:paraId="6354DC4E" w14:textId="77777777" w:rsidR="002B424F" w:rsidRDefault="00431AF8">
      <w:pPr>
        <w:pStyle w:val="30"/>
        <w:rPr>
          <w:rFonts w:asciiTheme="minorHAnsi" w:eastAsiaTheme="minorEastAsia" w:hAnsiTheme="minorHAnsi" w:cstheme="minorBidi"/>
          <w:snapToGrid/>
          <w:kern w:val="0"/>
          <w:sz w:val="22"/>
          <w:szCs w:val="22"/>
        </w:rPr>
      </w:pPr>
      <w:hyperlink w:anchor="_Toc445131136" w:history="1">
        <w:r w:rsidR="002B424F" w:rsidRPr="00C974CF">
          <w:rPr>
            <w:rStyle w:val="afffff2"/>
          </w:rPr>
          <w:t>Examples of output post processing</w:t>
        </w:r>
        <w:r w:rsidR="002B424F">
          <w:rPr>
            <w:webHidden/>
          </w:rPr>
          <w:tab/>
        </w:r>
        <w:r w:rsidR="002B424F">
          <w:rPr>
            <w:webHidden/>
          </w:rPr>
          <w:fldChar w:fldCharType="begin"/>
        </w:r>
        <w:r w:rsidR="002B424F">
          <w:rPr>
            <w:webHidden/>
          </w:rPr>
          <w:instrText xml:space="preserve"> PAGEREF _Toc445131136 \h </w:instrText>
        </w:r>
        <w:r w:rsidR="002B424F">
          <w:rPr>
            <w:webHidden/>
          </w:rPr>
        </w:r>
        <w:r w:rsidR="002B424F">
          <w:rPr>
            <w:webHidden/>
          </w:rPr>
          <w:fldChar w:fldCharType="separate"/>
        </w:r>
        <w:r w:rsidR="002B424F">
          <w:rPr>
            <w:webHidden/>
          </w:rPr>
          <w:t>376</w:t>
        </w:r>
        <w:r w:rsidR="002B424F">
          <w:rPr>
            <w:webHidden/>
          </w:rPr>
          <w:fldChar w:fldCharType="end"/>
        </w:r>
      </w:hyperlink>
    </w:p>
    <w:p w14:paraId="49948ED3" w14:textId="77777777" w:rsidR="002B424F" w:rsidRDefault="00431AF8">
      <w:pPr>
        <w:pStyle w:val="20"/>
        <w:rPr>
          <w:rFonts w:asciiTheme="minorHAnsi" w:eastAsiaTheme="minorEastAsia" w:hAnsiTheme="minorHAnsi" w:cstheme="minorBidi"/>
          <w:noProof/>
          <w:snapToGrid/>
          <w:kern w:val="0"/>
          <w:sz w:val="22"/>
          <w:szCs w:val="22"/>
        </w:rPr>
      </w:pPr>
      <w:hyperlink w:anchor="_Toc445131137" w:history="1">
        <w:r w:rsidR="002B424F" w:rsidRPr="00C974CF">
          <w:rPr>
            <w:rStyle w:val="afffff2"/>
            <w:noProof/>
          </w:rPr>
          <w:t>DDM (Digital Diagnostic Monitoring)</w:t>
        </w:r>
        <w:r w:rsidR="002B424F">
          <w:rPr>
            <w:noProof/>
            <w:webHidden/>
          </w:rPr>
          <w:tab/>
        </w:r>
        <w:r w:rsidR="002B424F">
          <w:rPr>
            <w:noProof/>
            <w:webHidden/>
          </w:rPr>
          <w:fldChar w:fldCharType="begin"/>
        </w:r>
        <w:r w:rsidR="002B424F">
          <w:rPr>
            <w:noProof/>
            <w:webHidden/>
          </w:rPr>
          <w:instrText xml:space="preserve"> PAGEREF _Toc445131137 \h </w:instrText>
        </w:r>
        <w:r w:rsidR="002B424F">
          <w:rPr>
            <w:noProof/>
            <w:webHidden/>
          </w:rPr>
        </w:r>
        <w:r w:rsidR="002B424F">
          <w:rPr>
            <w:noProof/>
            <w:webHidden/>
          </w:rPr>
          <w:fldChar w:fldCharType="separate"/>
        </w:r>
        <w:r w:rsidR="002B424F">
          <w:rPr>
            <w:noProof/>
            <w:webHidden/>
          </w:rPr>
          <w:t>377</w:t>
        </w:r>
        <w:r w:rsidR="002B424F">
          <w:rPr>
            <w:noProof/>
            <w:webHidden/>
          </w:rPr>
          <w:fldChar w:fldCharType="end"/>
        </w:r>
      </w:hyperlink>
    </w:p>
    <w:p w14:paraId="63382378" w14:textId="77777777" w:rsidR="002B424F" w:rsidRDefault="00431AF8">
      <w:pPr>
        <w:pStyle w:val="30"/>
        <w:rPr>
          <w:rFonts w:asciiTheme="minorHAnsi" w:eastAsiaTheme="minorEastAsia" w:hAnsiTheme="minorHAnsi" w:cstheme="minorBidi"/>
          <w:snapToGrid/>
          <w:kern w:val="0"/>
          <w:sz w:val="22"/>
          <w:szCs w:val="22"/>
        </w:rPr>
      </w:pPr>
      <w:hyperlink w:anchor="_Toc445131138" w:history="1">
        <w:r w:rsidR="002B424F" w:rsidRPr="00C974CF">
          <w:rPr>
            <w:rStyle w:val="afffff2"/>
          </w:rPr>
          <w:t>SFP DDM Monitoring</w:t>
        </w:r>
        <w:r w:rsidR="002B424F">
          <w:rPr>
            <w:webHidden/>
          </w:rPr>
          <w:tab/>
        </w:r>
        <w:r w:rsidR="002B424F">
          <w:rPr>
            <w:webHidden/>
          </w:rPr>
          <w:fldChar w:fldCharType="begin"/>
        </w:r>
        <w:r w:rsidR="002B424F">
          <w:rPr>
            <w:webHidden/>
          </w:rPr>
          <w:instrText xml:space="preserve"> PAGEREF _Toc445131138 \h </w:instrText>
        </w:r>
        <w:r w:rsidR="002B424F">
          <w:rPr>
            <w:webHidden/>
          </w:rPr>
        </w:r>
        <w:r w:rsidR="002B424F">
          <w:rPr>
            <w:webHidden/>
          </w:rPr>
          <w:fldChar w:fldCharType="separate"/>
        </w:r>
        <w:r w:rsidR="002B424F">
          <w:rPr>
            <w:webHidden/>
          </w:rPr>
          <w:t>377</w:t>
        </w:r>
        <w:r w:rsidR="002B424F">
          <w:rPr>
            <w:webHidden/>
          </w:rPr>
          <w:fldChar w:fldCharType="end"/>
        </w:r>
      </w:hyperlink>
    </w:p>
    <w:p w14:paraId="7BB5A53B"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139" w:history="1">
        <w:r w:rsidR="002B424F" w:rsidRPr="00C974CF">
          <w:rPr>
            <w:rStyle w:val="afffff2"/>
            <w:noProof/>
            <w14:scene3d>
              <w14:camera w14:prst="orthographicFront"/>
              <w14:lightRig w14:rig="threePt" w14:dir="t">
                <w14:rot w14:lat="0" w14:lon="0" w14:rev="0"/>
              </w14:lightRig>
            </w14:scene3d>
          </w:rPr>
          <w:t>Chapter 22.</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Saving Config File and Software Upgrade</w:t>
        </w:r>
        <w:r w:rsidR="002B424F">
          <w:rPr>
            <w:noProof/>
            <w:webHidden/>
          </w:rPr>
          <w:tab/>
        </w:r>
        <w:r w:rsidR="002B424F">
          <w:rPr>
            <w:noProof/>
            <w:webHidden/>
          </w:rPr>
          <w:fldChar w:fldCharType="begin"/>
        </w:r>
        <w:r w:rsidR="002B424F">
          <w:rPr>
            <w:noProof/>
            <w:webHidden/>
          </w:rPr>
          <w:instrText xml:space="preserve"> PAGEREF _Toc445131139 \h </w:instrText>
        </w:r>
        <w:r w:rsidR="002B424F">
          <w:rPr>
            <w:noProof/>
            <w:webHidden/>
          </w:rPr>
        </w:r>
        <w:r w:rsidR="002B424F">
          <w:rPr>
            <w:noProof/>
            <w:webHidden/>
          </w:rPr>
          <w:fldChar w:fldCharType="separate"/>
        </w:r>
        <w:r w:rsidR="002B424F">
          <w:rPr>
            <w:noProof/>
            <w:webHidden/>
          </w:rPr>
          <w:t>378</w:t>
        </w:r>
        <w:r w:rsidR="002B424F">
          <w:rPr>
            <w:noProof/>
            <w:webHidden/>
          </w:rPr>
          <w:fldChar w:fldCharType="end"/>
        </w:r>
      </w:hyperlink>
    </w:p>
    <w:p w14:paraId="0290C531" w14:textId="77777777" w:rsidR="002B424F" w:rsidRDefault="00431AF8">
      <w:pPr>
        <w:pStyle w:val="20"/>
        <w:rPr>
          <w:rFonts w:asciiTheme="minorHAnsi" w:eastAsiaTheme="minorEastAsia" w:hAnsiTheme="minorHAnsi" w:cstheme="minorBidi"/>
          <w:noProof/>
          <w:snapToGrid/>
          <w:kern w:val="0"/>
          <w:sz w:val="22"/>
          <w:szCs w:val="22"/>
        </w:rPr>
      </w:pPr>
      <w:hyperlink w:anchor="_Toc445131140" w:history="1">
        <w:r w:rsidR="002B424F" w:rsidRPr="00C974CF">
          <w:rPr>
            <w:rStyle w:val="afffff2"/>
            <w:noProof/>
          </w:rPr>
          <w:t>File System</w:t>
        </w:r>
        <w:r w:rsidR="002B424F">
          <w:rPr>
            <w:noProof/>
            <w:webHidden/>
          </w:rPr>
          <w:tab/>
        </w:r>
        <w:r w:rsidR="002B424F">
          <w:rPr>
            <w:noProof/>
            <w:webHidden/>
          </w:rPr>
          <w:fldChar w:fldCharType="begin"/>
        </w:r>
        <w:r w:rsidR="002B424F">
          <w:rPr>
            <w:noProof/>
            <w:webHidden/>
          </w:rPr>
          <w:instrText xml:space="preserve"> PAGEREF _Toc445131140 \h </w:instrText>
        </w:r>
        <w:r w:rsidR="002B424F">
          <w:rPr>
            <w:noProof/>
            <w:webHidden/>
          </w:rPr>
        </w:r>
        <w:r w:rsidR="002B424F">
          <w:rPr>
            <w:noProof/>
            <w:webHidden/>
          </w:rPr>
          <w:fldChar w:fldCharType="separate"/>
        </w:r>
        <w:r w:rsidR="002B424F">
          <w:rPr>
            <w:noProof/>
            <w:webHidden/>
          </w:rPr>
          <w:t>379</w:t>
        </w:r>
        <w:r w:rsidR="002B424F">
          <w:rPr>
            <w:noProof/>
            <w:webHidden/>
          </w:rPr>
          <w:fldChar w:fldCharType="end"/>
        </w:r>
      </w:hyperlink>
    </w:p>
    <w:p w14:paraId="06E9ACEA" w14:textId="77777777" w:rsidR="002B424F" w:rsidRDefault="00431AF8">
      <w:pPr>
        <w:pStyle w:val="20"/>
        <w:rPr>
          <w:rFonts w:asciiTheme="minorHAnsi" w:eastAsiaTheme="minorEastAsia" w:hAnsiTheme="minorHAnsi" w:cstheme="minorBidi"/>
          <w:noProof/>
          <w:snapToGrid/>
          <w:kern w:val="0"/>
          <w:sz w:val="22"/>
          <w:szCs w:val="22"/>
        </w:rPr>
      </w:pPr>
      <w:hyperlink w:anchor="_Toc445131141" w:history="1">
        <w:r w:rsidR="002B424F" w:rsidRPr="00C974CF">
          <w:rPr>
            <w:rStyle w:val="afffff2"/>
            <w:noProof/>
          </w:rPr>
          <w:t>Image/Configuration/BSP Down/Up Load</w:t>
        </w:r>
        <w:r w:rsidR="002B424F">
          <w:rPr>
            <w:noProof/>
            <w:webHidden/>
          </w:rPr>
          <w:tab/>
        </w:r>
        <w:r w:rsidR="002B424F">
          <w:rPr>
            <w:noProof/>
            <w:webHidden/>
          </w:rPr>
          <w:fldChar w:fldCharType="begin"/>
        </w:r>
        <w:r w:rsidR="002B424F">
          <w:rPr>
            <w:noProof/>
            <w:webHidden/>
          </w:rPr>
          <w:instrText xml:space="preserve"> PAGEREF _Toc445131141 \h </w:instrText>
        </w:r>
        <w:r w:rsidR="002B424F">
          <w:rPr>
            <w:noProof/>
            <w:webHidden/>
          </w:rPr>
        </w:r>
        <w:r w:rsidR="002B424F">
          <w:rPr>
            <w:noProof/>
            <w:webHidden/>
          </w:rPr>
          <w:fldChar w:fldCharType="separate"/>
        </w:r>
        <w:r w:rsidR="002B424F">
          <w:rPr>
            <w:noProof/>
            <w:webHidden/>
          </w:rPr>
          <w:t>380</w:t>
        </w:r>
        <w:r w:rsidR="002B424F">
          <w:rPr>
            <w:noProof/>
            <w:webHidden/>
          </w:rPr>
          <w:fldChar w:fldCharType="end"/>
        </w:r>
      </w:hyperlink>
    </w:p>
    <w:p w14:paraId="4D9B44C2" w14:textId="77777777" w:rsidR="002B424F" w:rsidRDefault="00431AF8">
      <w:pPr>
        <w:pStyle w:val="30"/>
        <w:rPr>
          <w:rFonts w:asciiTheme="minorHAnsi" w:eastAsiaTheme="minorEastAsia" w:hAnsiTheme="minorHAnsi" w:cstheme="minorBidi"/>
          <w:snapToGrid/>
          <w:kern w:val="0"/>
          <w:sz w:val="22"/>
          <w:szCs w:val="22"/>
        </w:rPr>
      </w:pPr>
      <w:hyperlink w:anchor="_Toc445131142" w:history="1">
        <w:r w:rsidR="002B424F" w:rsidRPr="00C974CF">
          <w:rPr>
            <w:rStyle w:val="afffff2"/>
          </w:rPr>
          <w:t>Download/Upload with the FTP</w:t>
        </w:r>
        <w:r w:rsidR="002B424F">
          <w:rPr>
            <w:webHidden/>
          </w:rPr>
          <w:tab/>
        </w:r>
        <w:r w:rsidR="002B424F">
          <w:rPr>
            <w:webHidden/>
          </w:rPr>
          <w:fldChar w:fldCharType="begin"/>
        </w:r>
        <w:r w:rsidR="002B424F">
          <w:rPr>
            <w:webHidden/>
          </w:rPr>
          <w:instrText xml:space="preserve"> PAGEREF _Toc445131142 \h </w:instrText>
        </w:r>
        <w:r w:rsidR="002B424F">
          <w:rPr>
            <w:webHidden/>
          </w:rPr>
        </w:r>
        <w:r w:rsidR="002B424F">
          <w:rPr>
            <w:webHidden/>
          </w:rPr>
          <w:fldChar w:fldCharType="separate"/>
        </w:r>
        <w:r w:rsidR="002B424F">
          <w:rPr>
            <w:webHidden/>
          </w:rPr>
          <w:t>380</w:t>
        </w:r>
        <w:r w:rsidR="002B424F">
          <w:rPr>
            <w:webHidden/>
          </w:rPr>
          <w:fldChar w:fldCharType="end"/>
        </w:r>
      </w:hyperlink>
    </w:p>
    <w:p w14:paraId="58A99657" w14:textId="77777777" w:rsidR="002B424F" w:rsidRDefault="00431AF8">
      <w:pPr>
        <w:pStyle w:val="30"/>
        <w:rPr>
          <w:rFonts w:asciiTheme="minorHAnsi" w:eastAsiaTheme="minorEastAsia" w:hAnsiTheme="minorHAnsi" w:cstheme="minorBidi"/>
          <w:snapToGrid/>
          <w:kern w:val="0"/>
          <w:sz w:val="22"/>
          <w:szCs w:val="22"/>
        </w:rPr>
      </w:pPr>
      <w:hyperlink w:anchor="_Toc445131143" w:history="1">
        <w:r w:rsidR="002B424F" w:rsidRPr="00C974CF">
          <w:rPr>
            <w:rStyle w:val="afffff2"/>
          </w:rPr>
          <w:t>Down/Up Loading File with the TFTP server</w:t>
        </w:r>
        <w:r w:rsidR="002B424F">
          <w:rPr>
            <w:webHidden/>
          </w:rPr>
          <w:tab/>
        </w:r>
        <w:r w:rsidR="002B424F">
          <w:rPr>
            <w:webHidden/>
          </w:rPr>
          <w:fldChar w:fldCharType="begin"/>
        </w:r>
        <w:r w:rsidR="002B424F">
          <w:rPr>
            <w:webHidden/>
          </w:rPr>
          <w:instrText xml:space="preserve"> PAGEREF _Toc445131143 \h </w:instrText>
        </w:r>
        <w:r w:rsidR="002B424F">
          <w:rPr>
            <w:webHidden/>
          </w:rPr>
        </w:r>
        <w:r w:rsidR="002B424F">
          <w:rPr>
            <w:webHidden/>
          </w:rPr>
          <w:fldChar w:fldCharType="separate"/>
        </w:r>
        <w:r w:rsidR="002B424F">
          <w:rPr>
            <w:webHidden/>
          </w:rPr>
          <w:t>381</w:t>
        </w:r>
        <w:r w:rsidR="002B424F">
          <w:rPr>
            <w:webHidden/>
          </w:rPr>
          <w:fldChar w:fldCharType="end"/>
        </w:r>
      </w:hyperlink>
    </w:p>
    <w:p w14:paraId="7CF96A48" w14:textId="77777777" w:rsidR="002B424F" w:rsidRDefault="00431AF8">
      <w:pPr>
        <w:pStyle w:val="20"/>
        <w:rPr>
          <w:rFonts w:asciiTheme="minorHAnsi" w:eastAsiaTheme="minorEastAsia" w:hAnsiTheme="minorHAnsi" w:cstheme="minorBidi"/>
          <w:noProof/>
          <w:snapToGrid/>
          <w:kern w:val="0"/>
          <w:sz w:val="22"/>
          <w:szCs w:val="22"/>
        </w:rPr>
      </w:pPr>
      <w:hyperlink w:anchor="_Toc445131144" w:history="1">
        <w:r w:rsidR="002B424F" w:rsidRPr="00C974CF">
          <w:rPr>
            <w:rStyle w:val="afffff2"/>
            <w:noProof/>
          </w:rPr>
          <w:t>Configuration File Management</w:t>
        </w:r>
        <w:r w:rsidR="002B424F">
          <w:rPr>
            <w:noProof/>
            <w:webHidden/>
          </w:rPr>
          <w:tab/>
        </w:r>
        <w:r w:rsidR="002B424F">
          <w:rPr>
            <w:noProof/>
            <w:webHidden/>
          </w:rPr>
          <w:fldChar w:fldCharType="begin"/>
        </w:r>
        <w:r w:rsidR="002B424F">
          <w:rPr>
            <w:noProof/>
            <w:webHidden/>
          </w:rPr>
          <w:instrText xml:space="preserve"> PAGEREF _Toc445131144 \h </w:instrText>
        </w:r>
        <w:r w:rsidR="002B424F">
          <w:rPr>
            <w:noProof/>
            <w:webHidden/>
          </w:rPr>
        </w:r>
        <w:r w:rsidR="002B424F">
          <w:rPr>
            <w:noProof/>
            <w:webHidden/>
          </w:rPr>
          <w:fldChar w:fldCharType="separate"/>
        </w:r>
        <w:r w:rsidR="002B424F">
          <w:rPr>
            <w:noProof/>
            <w:webHidden/>
          </w:rPr>
          <w:t>382</w:t>
        </w:r>
        <w:r w:rsidR="002B424F">
          <w:rPr>
            <w:noProof/>
            <w:webHidden/>
          </w:rPr>
          <w:fldChar w:fldCharType="end"/>
        </w:r>
      </w:hyperlink>
    </w:p>
    <w:p w14:paraId="076F54D4" w14:textId="77777777" w:rsidR="002B424F" w:rsidRDefault="00431AF8">
      <w:pPr>
        <w:pStyle w:val="30"/>
        <w:rPr>
          <w:rFonts w:asciiTheme="minorHAnsi" w:eastAsiaTheme="minorEastAsia" w:hAnsiTheme="minorHAnsi" w:cstheme="minorBidi"/>
          <w:snapToGrid/>
          <w:kern w:val="0"/>
          <w:sz w:val="22"/>
          <w:szCs w:val="22"/>
        </w:rPr>
      </w:pPr>
      <w:hyperlink w:anchor="_Toc445131145" w:history="1">
        <w:r w:rsidR="002B424F" w:rsidRPr="00C974CF">
          <w:rPr>
            <w:rStyle w:val="afffff2"/>
          </w:rPr>
          <w:t>Running configuration</w:t>
        </w:r>
        <w:r w:rsidR="002B424F">
          <w:rPr>
            <w:webHidden/>
          </w:rPr>
          <w:tab/>
        </w:r>
        <w:r w:rsidR="002B424F">
          <w:rPr>
            <w:webHidden/>
          </w:rPr>
          <w:fldChar w:fldCharType="begin"/>
        </w:r>
        <w:r w:rsidR="002B424F">
          <w:rPr>
            <w:webHidden/>
          </w:rPr>
          <w:instrText xml:space="preserve"> PAGEREF _Toc445131145 \h </w:instrText>
        </w:r>
        <w:r w:rsidR="002B424F">
          <w:rPr>
            <w:webHidden/>
          </w:rPr>
        </w:r>
        <w:r w:rsidR="002B424F">
          <w:rPr>
            <w:webHidden/>
          </w:rPr>
          <w:fldChar w:fldCharType="separate"/>
        </w:r>
        <w:r w:rsidR="002B424F">
          <w:rPr>
            <w:webHidden/>
          </w:rPr>
          <w:t>382</w:t>
        </w:r>
        <w:r w:rsidR="002B424F">
          <w:rPr>
            <w:webHidden/>
          </w:rPr>
          <w:fldChar w:fldCharType="end"/>
        </w:r>
      </w:hyperlink>
    </w:p>
    <w:p w14:paraId="5516087B" w14:textId="77777777" w:rsidR="002B424F" w:rsidRDefault="00431AF8">
      <w:pPr>
        <w:pStyle w:val="30"/>
        <w:rPr>
          <w:rFonts w:asciiTheme="minorHAnsi" w:eastAsiaTheme="minorEastAsia" w:hAnsiTheme="minorHAnsi" w:cstheme="minorBidi"/>
          <w:snapToGrid/>
          <w:kern w:val="0"/>
          <w:sz w:val="22"/>
          <w:szCs w:val="22"/>
        </w:rPr>
      </w:pPr>
      <w:hyperlink w:anchor="_Toc445131146" w:history="1">
        <w:r w:rsidR="002B424F" w:rsidRPr="00C974CF">
          <w:rPr>
            <w:rStyle w:val="afffff2"/>
          </w:rPr>
          <w:t>Startup configuration</w:t>
        </w:r>
        <w:r w:rsidR="002B424F">
          <w:rPr>
            <w:webHidden/>
          </w:rPr>
          <w:tab/>
        </w:r>
        <w:r w:rsidR="002B424F">
          <w:rPr>
            <w:webHidden/>
          </w:rPr>
          <w:fldChar w:fldCharType="begin"/>
        </w:r>
        <w:r w:rsidR="002B424F">
          <w:rPr>
            <w:webHidden/>
          </w:rPr>
          <w:instrText xml:space="preserve"> PAGEREF _Toc445131146 \h </w:instrText>
        </w:r>
        <w:r w:rsidR="002B424F">
          <w:rPr>
            <w:webHidden/>
          </w:rPr>
        </w:r>
        <w:r w:rsidR="002B424F">
          <w:rPr>
            <w:webHidden/>
          </w:rPr>
          <w:fldChar w:fldCharType="separate"/>
        </w:r>
        <w:r w:rsidR="002B424F">
          <w:rPr>
            <w:webHidden/>
          </w:rPr>
          <w:t>382</w:t>
        </w:r>
        <w:r w:rsidR="002B424F">
          <w:rPr>
            <w:webHidden/>
          </w:rPr>
          <w:fldChar w:fldCharType="end"/>
        </w:r>
      </w:hyperlink>
    </w:p>
    <w:p w14:paraId="49502AC1" w14:textId="77777777" w:rsidR="002B424F" w:rsidRDefault="00431AF8">
      <w:pPr>
        <w:pStyle w:val="30"/>
        <w:rPr>
          <w:rFonts w:asciiTheme="minorHAnsi" w:eastAsiaTheme="minorEastAsia" w:hAnsiTheme="minorHAnsi" w:cstheme="minorBidi"/>
          <w:snapToGrid/>
          <w:kern w:val="0"/>
          <w:sz w:val="22"/>
          <w:szCs w:val="22"/>
        </w:rPr>
      </w:pPr>
      <w:hyperlink w:anchor="_Toc445131147" w:history="1">
        <w:r w:rsidR="002B424F" w:rsidRPr="00C974CF">
          <w:rPr>
            <w:rStyle w:val="afffff2"/>
          </w:rPr>
          <w:t>Saving Configuration File</w:t>
        </w:r>
        <w:r w:rsidR="002B424F">
          <w:rPr>
            <w:webHidden/>
          </w:rPr>
          <w:tab/>
        </w:r>
        <w:r w:rsidR="002B424F">
          <w:rPr>
            <w:webHidden/>
          </w:rPr>
          <w:fldChar w:fldCharType="begin"/>
        </w:r>
        <w:r w:rsidR="002B424F">
          <w:rPr>
            <w:webHidden/>
          </w:rPr>
          <w:instrText xml:space="preserve"> PAGEREF _Toc445131147 \h </w:instrText>
        </w:r>
        <w:r w:rsidR="002B424F">
          <w:rPr>
            <w:webHidden/>
          </w:rPr>
        </w:r>
        <w:r w:rsidR="002B424F">
          <w:rPr>
            <w:webHidden/>
          </w:rPr>
          <w:fldChar w:fldCharType="separate"/>
        </w:r>
        <w:r w:rsidR="002B424F">
          <w:rPr>
            <w:webHidden/>
          </w:rPr>
          <w:t>382</w:t>
        </w:r>
        <w:r w:rsidR="002B424F">
          <w:rPr>
            <w:webHidden/>
          </w:rPr>
          <w:fldChar w:fldCharType="end"/>
        </w:r>
      </w:hyperlink>
    </w:p>
    <w:p w14:paraId="23850050" w14:textId="77777777" w:rsidR="002B424F" w:rsidRDefault="00431AF8">
      <w:pPr>
        <w:pStyle w:val="30"/>
        <w:rPr>
          <w:rFonts w:asciiTheme="minorHAnsi" w:eastAsiaTheme="minorEastAsia" w:hAnsiTheme="minorHAnsi" w:cstheme="minorBidi"/>
          <w:snapToGrid/>
          <w:kern w:val="0"/>
          <w:sz w:val="22"/>
          <w:szCs w:val="22"/>
        </w:rPr>
      </w:pPr>
      <w:hyperlink w:anchor="_Toc445131148" w:history="1">
        <w:r w:rsidR="002B424F" w:rsidRPr="00C974CF">
          <w:rPr>
            <w:rStyle w:val="afffff2"/>
          </w:rPr>
          <w:t>Configuration File Erase</w:t>
        </w:r>
        <w:r w:rsidR="002B424F">
          <w:rPr>
            <w:webHidden/>
          </w:rPr>
          <w:tab/>
        </w:r>
        <w:r w:rsidR="002B424F">
          <w:rPr>
            <w:webHidden/>
          </w:rPr>
          <w:fldChar w:fldCharType="begin"/>
        </w:r>
        <w:r w:rsidR="002B424F">
          <w:rPr>
            <w:webHidden/>
          </w:rPr>
          <w:instrText xml:space="preserve"> PAGEREF _Toc445131148 \h </w:instrText>
        </w:r>
        <w:r w:rsidR="002B424F">
          <w:rPr>
            <w:webHidden/>
          </w:rPr>
        </w:r>
        <w:r w:rsidR="002B424F">
          <w:rPr>
            <w:webHidden/>
          </w:rPr>
          <w:fldChar w:fldCharType="separate"/>
        </w:r>
        <w:r w:rsidR="002B424F">
          <w:rPr>
            <w:webHidden/>
          </w:rPr>
          <w:t>382</w:t>
        </w:r>
        <w:r w:rsidR="002B424F">
          <w:rPr>
            <w:webHidden/>
          </w:rPr>
          <w:fldChar w:fldCharType="end"/>
        </w:r>
      </w:hyperlink>
    </w:p>
    <w:p w14:paraId="4069BA81" w14:textId="77777777" w:rsidR="002B424F" w:rsidRDefault="00431AF8">
      <w:pPr>
        <w:pStyle w:val="20"/>
        <w:rPr>
          <w:rFonts w:asciiTheme="minorHAnsi" w:eastAsiaTheme="minorEastAsia" w:hAnsiTheme="minorHAnsi" w:cstheme="minorBidi"/>
          <w:noProof/>
          <w:snapToGrid/>
          <w:kern w:val="0"/>
          <w:sz w:val="22"/>
          <w:szCs w:val="22"/>
        </w:rPr>
      </w:pPr>
      <w:hyperlink w:anchor="_Toc445131149" w:history="1">
        <w:r w:rsidR="002B424F" w:rsidRPr="00C974CF">
          <w:rPr>
            <w:rStyle w:val="afffff2"/>
            <w:noProof/>
          </w:rPr>
          <w:t>Boot Mode Setting and System Restart</w:t>
        </w:r>
        <w:r w:rsidR="002B424F">
          <w:rPr>
            <w:noProof/>
            <w:webHidden/>
          </w:rPr>
          <w:tab/>
        </w:r>
        <w:r w:rsidR="002B424F">
          <w:rPr>
            <w:noProof/>
            <w:webHidden/>
          </w:rPr>
          <w:fldChar w:fldCharType="begin"/>
        </w:r>
        <w:r w:rsidR="002B424F">
          <w:rPr>
            <w:noProof/>
            <w:webHidden/>
          </w:rPr>
          <w:instrText xml:space="preserve"> PAGEREF _Toc445131149 \h </w:instrText>
        </w:r>
        <w:r w:rsidR="002B424F">
          <w:rPr>
            <w:noProof/>
            <w:webHidden/>
          </w:rPr>
        </w:r>
        <w:r w:rsidR="002B424F">
          <w:rPr>
            <w:noProof/>
            <w:webHidden/>
          </w:rPr>
          <w:fldChar w:fldCharType="separate"/>
        </w:r>
        <w:r w:rsidR="002B424F">
          <w:rPr>
            <w:noProof/>
            <w:webHidden/>
          </w:rPr>
          <w:t>384</w:t>
        </w:r>
        <w:r w:rsidR="002B424F">
          <w:rPr>
            <w:noProof/>
            <w:webHidden/>
          </w:rPr>
          <w:fldChar w:fldCharType="end"/>
        </w:r>
      </w:hyperlink>
    </w:p>
    <w:p w14:paraId="3324BE9B" w14:textId="77777777" w:rsidR="002B424F" w:rsidRDefault="00431AF8">
      <w:pPr>
        <w:pStyle w:val="30"/>
        <w:rPr>
          <w:rFonts w:asciiTheme="minorHAnsi" w:eastAsiaTheme="minorEastAsia" w:hAnsiTheme="minorHAnsi" w:cstheme="minorBidi"/>
          <w:snapToGrid/>
          <w:kern w:val="0"/>
          <w:sz w:val="22"/>
          <w:szCs w:val="22"/>
        </w:rPr>
      </w:pPr>
      <w:hyperlink w:anchor="_Toc445131150" w:history="1">
        <w:r w:rsidR="002B424F" w:rsidRPr="00C974CF">
          <w:rPr>
            <w:rStyle w:val="afffff2"/>
          </w:rPr>
          <w:t>Boot Mode Setting</w:t>
        </w:r>
        <w:r w:rsidR="002B424F">
          <w:rPr>
            <w:webHidden/>
          </w:rPr>
          <w:tab/>
        </w:r>
        <w:r w:rsidR="002B424F">
          <w:rPr>
            <w:webHidden/>
          </w:rPr>
          <w:fldChar w:fldCharType="begin"/>
        </w:r>
        <w:r w:rsidR="002B424F">
          <w:rPr>
            <w:webHidden/>
          </w:rPr>
          <w:instrText xml:space="preserve"> PAGEREF _Toc445131150 \h </w:instrText>
        </w:r>
        <w:r w:rsidR="002B424F">
          <w:rPr>
            <w:webHidden/>
          </w:rPr>
        </w:r>
        <w:r w:rsidR="002B424F">
          <w:rPr>
            <w:webHidden/>
          </w:rPr>
          <w:fldChar w:fldCharType="separate"/>
        </w:r>
        <w:r w:rsidR="002B424F">
          <w:rPr>
            <w:webHidden/>
          </w:rPr>
          <w:t>384</w:t>
        </w:r>
        <w:r w:rsidR="002B424F">
          <w:rPr>
            <w:webHidden/>
          </w:rPr>
          <w:fldChar w:fldCharType="end"/>
        </w:r>
      </w:hyperlink>
    </w:p>
    <w:p w14:paraId="23B10EB0" w14:textId="77777777" w:rsidR="002B424F" w:rsidRDefault="00431AF8">
      <w:pPr>
        <w:pStyle w:val="30"/>
        <w:rPr>
          <w:rFonts w:asciiTheme="minorHAnsi" w:eastAsiaTheme="minorEastAsia" w:hAnsiTheme="minorHAnsi" w:cstheme="minorBidi"/>
          <w:snapToGrid/>
          <w:kern w:val="0"/>
          <w:sz w:val="22"/>
          <w:szCs w:val="22"/>
        </w:rPr>
      </w:pPr>
      <w:hyperlink w:anchor="_Toc445131151" w:history="1">
        <w:r w:rsidR="002B424F" w:rsidRPr="00C974CF">
          <w:rPr>
            <w:rStyle w:val="afffff2"/>
          </w:rPr>
          <w:t>Restarting an SCM</w:t>
        </w:r>
        <w:r w:rsidR="002B424F">
          <w:rPr>
            <w:webHidden/>
          </w:rPr>
          <w:tab/>
        </w:r>
        <w:r w:rsidR="002B424F">
          <w:rPr>
            <w:webHidden/>
          </w:rPr>
          <w:fldChar w:fldCharType="begin"/>
        </w:r>
        <w:r w:rsidR="002B424F">
          <w:rPr>
            <w:webHidden/>
          </w:rPr>
          <w:instrText xml:space="preserve"> PAGEREF _Toc445131151 \h </w:instrText>
        </w:r>
        <w:r w:rsidR="002B424F">
          <w:rPr>
            <w:webHidden/>
          </w:rPr>
        </w:r>
        <w:r w:rsidR="002B424F">
          <w:rPr>
            <w:webHidden/>
          </w:rPr>
          <w:fldChar w:fldCharType="separate"/>
        </w:r>
        <w:r w:rsidR="002B424F">
          <w:rPr>
            <w:webHidden/>
          </w:rPr>
          <w:t>384</w:t>
        </w:r>
        <w:r w:rsidR="002B424F">
          <w:rPr>
            <w:webHidden/>
          </w:rPr>
          <w:fldChar w:fldCharType="end"/>
        </w:r>
      </w:hyperlink>
    </w:p>
    <w:p w14:paraId="5A8D2943" w14:textId="77777777" w:rsidR="002B424F" w:rsidRDefault="00431AF8">
      <w:pPr>
        <w:pStyle w:val="30"/>
        <w:rPr>
          <w:rFonts w:asciiTheme="minorHAnsi" w:eastAsiaTheme="minorEastAsia" w:hAnsiTheme="minorHAnsi" w:cstheme="minorBidi"/>
          <w:snapToGrid/>
          <w:kern w:val="0"/>
          <w:sz w:val="22"/>
          <w:szCs w:val="22"/>
        </w:rPr>
      </w:pPr>
      <w:hyperlink w:anchor="_Toc445131152" w:history="1">
        <w:r w:rsidR="002B424F" w:rsidRPr="00C974CF">
          <w:rPr>
            <w:rStyle w:val="afffff2"/>
          </w:rPr>
          <w:t>Restarting entire system</w:t>
        </w:r>
        <w:r w:rsidR="002B424F">
          <w:rPr>
            <w:webHidden/>
          </w:rPr>
          <w:tab/>
        </w:r>
        <w:r w:rsidR="002B424F">
          <w:rPr>
            <w:webHidden/>
          </w:rPr>
          <w:fldChar w:fldCharType="begin"/>
        </w:r>
        <w:r w:rsidR="002B424F">
          <w:rPr>
            <w:webHidden/>
          </w:rPr>
          <w:instrText xml:space="preserve"> PAGEREF _Toc445131152 \h </w:instrText>
        </w:r>
        <w:r w:rsidR="002B424F">
          <w:rPr>
            <w:webHidden/>
          </w:rPr>
        </w:r>
        <w:r w:rsidR="002B424F">
          <w:rPr>
            <w:webHidden/>
          </w:rPr>
          <w:fldChar w:fldCharType="separate"/>
        </w:r>
        <w:r w:rsidR="002B424F">
          <w:rPr>
            <w:webHidden/>
          </w:rPr>
          <w:t>386</w:t>
        </w:r>
        <w:r w:rsidR="002B424F">
          <w:rPr>
            <w:webHidden/>
          </w:rPr>
          <w:fldChar w:fldCharType="end"/>
        </w:r>
      </w:hyperlink>
    </w:p>
    <w:p w14:paraId="7474D96F"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153" w:history="1">
        <w:r w:rsidR="002B424F" w:rsidRPr="00C974CF">
          <w:rPr>
            <w:rStyle w:val="afffff2"/>
            <w:noProof/>
            <w14:scene3d>
              <w14:camera w14:prst="orthographicFront"/>
              <w14:lightRig w14:rig="threePt" w14:dir="t">
                <w14:rot w14:lat="0" w14:lon="0" w14:rev="0"/>
              </w14:lightRig>
            </w14:scene3d>
          </w:rPr>
          <w:t>Chapter 23.</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DPoE Provisioning</w:t>
        </w:r>
        <w:r w:rsidR="002B424F">
          <w:rPr>
            <w:noProof/>
            <w:webHidden/>
          </w:rPr>
          <w:tab/>
        </w:r>
        <w:r w:rsidR="002B424F">
          <w:rPr>
            <w:noProof/>
            <w:webHidden/>
          </w:rPr>
          <w:fldChar w:fldCharType="begin"/>
        </w:r>
        <w:r w:rsidR="002B424F">
          <w:rPr>
            <w:noProof/>
            <w:webHidden/>
          </w:rPr>
          <w:instrText xml:space="preserve"> PAGEREF _Toc445131153 \h </w:instrText>
        </w:r>
        <w:r w:rsidR="002B424F">
          <w:rPr>
            <w:noProof/>
            <w:webHidden/>
          </w:rPr>
        </w:r>
        <w:r w:rsidR="002B424F">
          <w:rPr>
            <w:noProof/>
            <w:webHidden/>
          </w:rPr>
          <w:fldChar w:fldCharType="separate"/>
        </w:r>
        <w:r w:rsidR="002B424F">
          <w:rPr>
            <w:noProof/>
            <w:webHidden/>
          </w:rPr>
          <w:t>387</w:t>
        </w:r>
        <w:r w:rsidR="002B424F">
          <w:rPr>
            <w:noProof/>
            <w:webHidden/>
          </w:rPr>
          <w:fldChar w:fldCharType="end"/>
        </w:r>
      </w:hyperlink>
    </w:p>
    <w:p w14:paraId="41C67F52" w14:textId="77777777" w:rsidR="002B424F" w:rsidRDefault="00431AF8">
      <w:pPr>
        <w:pStyle w:val="20"/>
        <w:rPr>
          <w:rFonts w:asciiTheme="minorHAnsi" w:eastAsiaTheme="minorEastAsia" w:hAnsiTheme="minorHAnsi" w:cstheme="minorBidi"/>
          <w:noProof/>
          <w:snapToGrid/>
          <w:kern w:val="0"/>
          <w:sz w:val="22"/>
          <w:szCs w:val="22"/>
        </w:rPr>
      </w:pPr>
      <w:hyperlink w:anchor="_Toc445131154" w:history="1">
        <w:r w:rsidR="002B424F" w:rsidRPr="00C974CF">
          <w:rPr>
            <w:rStyle w:val="afffff2"/>
            <w:noProof/>
          </w:rPr>
          <w:t>Background and Theory of Operations</w:t>
        </w:r>
        <w:r w:rsidR="002B424F">
          <w:rPr>
            <w:noProof/>
            <w:webHidden/>
          </w:rPr>
          <w:tab/>
        </w:r>
        <w:r w:rsidR="002B424F">
          <w:rPr>
            <w:noProof/>
            <w:webHidden/>
          </w:rPr>
          <w:fldChar w:fldCharType="begin"/>
        </w:r>
        <w:r w:rsidR="002B424F">
          <w:rPr>
            <w:noProof/>
            <w:webHidden/>
          </w:rPr>
          <w:instrText xml:space="preserve"> PAGEREF _Toc445131154 \h </w:instrText>
        </w:r>
        <w:r w:rsidR="002B424F">
          <w:rPr>
            <w:noProof/>
            <w:webHidden/>
          </w:rPr>
        </w:r>
        <w:r w:rsidR="002B424F">
          <w:rPr>
            <w:noProof/>
            <w:webHidden/>
          </w:rPr>
          <w:fldChar w:fldCharType="separate"/>
        </w:r>
        <w:r w:rsidR="002B424F">
          <w:rPr>
            <w:noProof/>
            <w:webHidden/>
          </w:rPr>
          <w:t>388</w:t>
        </w:r>
        <w:r w:rsidR="002B424F">
          <w:rPr>
            <w:noProof/>
            <w:webHidden/>
          </w:rPr>
          <w:fldChar w:fldCharType="end"/>
        </w:r>
      </w:hyperlink>
    </w:p>
    <w:p w14:paraId="770F3A56" w14:textId="77777777" w:rsidR="002B424F" w:rsidRDefault="00431AF8">
      <w:pPr>
        <w:pStyle w:val="20"/>
        <w:rPr>
          <w:rFonts w:asciiTheme="minorHAnsi" w:eastAsiaTheme="minorEastAsia" w:hAnsiTheme="minorHAnsi" w:cstheme="minorBidi"/>
          <w:noProof/>
          <w:snapToGrid/>
          <w:kern w:val="0"/>
          <w:sz w:val="22"/>
          <w:szCs w:val="22"/>
        </w:rPr>
      </w:pPr>
      <w:hyperlink w:anchor="_Toc445131155" w:history="1">
        <w:r w:rsidR="002B424F" w:rsidRPr="00C974CF">
          <w:rPr>
            <w:rStyle w:val="afffff2"/>
            <w:noProof/>
          </w:rPr>
          <w:t>Cable and Bundle Interface management</w:t>
        </w:r>
        <w:r w:rsidR="002B424F">
          <w:rPr>
            <w:noProof/>
            <w:webHidden/>
          </w:rPr>
          <w:tab/>
        </w:r>
        <w:r w:rsidR="002B424F">
          <w:rPr>
            <w:noProof/>
            <w:webHidden/>
          </w:rPr>
          <w:fldChar w:fldCharType="begin"/>
        </w:r>
        <w:r w:rsidR="002B424F">
          <w:rPr>
            <w:noProof/>
            <w:webHidden/>
          </w:rPr>
          <w:instrText xml:space="preserve"> PAGEREF _Toc445131155 \h </w:instrText>
        </w:r>
        <w:r w:rsidR="002B424F">
          <w:rPr>
            <w:noProof/>
            <w:webHidden/>
          </w:rPr>
        </w:r>
        <w:r w:rsidR="002B424F">
          <w:rPr>
            <w:noProof/>
            <w:webHidden/>
          </w:rPr>
          <w:fldChar w:fldCharType="separate"/>
        </w:r>
        <w:r w:rsidR="002B424F">
          <w:rPr>
            <w:noProof/>
            <w:webHidden/>
          </w:rPr>
          <w:t>389</w:t>
        </w:r>
        <w:r w:rsidR="002B424F">
          <w:rPr>
            <w:noProof/>
            <w:webHidden/>
          </w:rPr>
          <w:fldChar w:fldCharType="end"/>
        </w:r>
      </w:hyperlink>
    </w:p>
    <w:p w14:paraId="1E3DF55F" w14:textId="77777777" w:rsidR="002B424F" w:rsidRDefault="00431AF8">
      <w:pPr>
        <w:pStyle w:val="30"/>
        <w:rPr>
          <w:rFonts w:asciiTheme="minorHAnsi" w:eastAsiaTheme="minorEastAsia" w:hAnsiTheme="minorHAnsi" w:cstheme="minorBidi"/>
          <w:snapToGrid/>
          <w:kern w:val="0"/>
          <w:sz w:val="22"/>
          <w:szCs w:val="22"/>
        </w:rPr>
      </w:pPr>
      <w:hyperlink w:anchor="_Toc445131156" w:history="1">
        <w:r w:rsidR="002B424F" w:rsidRPr="00C974CF">
          <w:rPr>
            <w:rStyle w:val="afffff2"/>
          </w:rPr>
          <w:t>Bundle Create and View</w:t>
        </w:r>
        <w:r w:rsidR="002B424F">
          <w:rPr>
            <w:webHidden/>
          </w:rPr>
          <w:tab/>
        </w:r>
        <w:r w:rsidR="002B424F">
          <w:rPr>
            <w:webHidden/>
          </w:rPr>
          <w:fldChar w:fldCharType="begin"/>
        </w:r>
        <w:r w:rsidR="002B424F">
          <w:rPr>
            <w:webHidden/>
          </w:rPr>
          <w:instrText xml:space="preserve"> PAGEREF _Toc445131156 \h </w:instrText>
        </w:r>
        <w:r w:rsidR="002B424F">
          <w:rPr>
            <w:webHidden/>
          </w:rPr>
        </w:r>
        <w:r w:rsidR="002B424F">
          <w:rPr>
            <w:webHidden/>
          </w:rPr>
          <w:fldChar w:fldCharType="separate"/>
        </w:r>
        <w:r w:rsidR="002B424F">
          <w:rPr>
            <w:webHidden/>
          </w:rPr>
          <w:t>389</w:t>
        </w:r>
        <w:r w:rsidR="002B424F">
          <w:rPr>
            <w:webHidden/>
          </w:rPr>
          <w:fldChar w:fldCharType="end"/>
        </w:r>
      </w:hyperlink>
    </w:p>
    <w:p w14:paraId="49FB085D" w14:textId="77777777" w:rsidR="002B424F" w:rsidRDefault="00431AF8">
      <w:pPr>
        <w:pStyle w:val="30"/>
        <w:rPr>
          <w:rFonts w:asciiTheme="minorHAnsi" w:eastAsiaTheme="minorEastAsia" w:hAnsiTheme="minorHAnsi" w:cstheme="minorBidi"/>
          <w:snapToGrid/>
          <w:kern w:val="0"/>
          <w:sz w:val="22"/>
          <w:szCs w:val="22"/>
        </w:rPr>
      </w:pPr>
      <w:hyperlink w:anchor="_Toc445131157" w:history="1">
        <w:r w:rsidR="002B424F" w:rsidRPr="00C974CF">
          <w:rPr>
            <w:rStyle w:val="afffff2"/>
          </w:rPr>
          <w:t>Bundle VLAN</w:t>
        </w:r>
        <w:r w:rsidR="002B424F">
          <w:rPr>
            <w:webHidden/>
          </w:rPr>
          <w:tab/>
        </w:r>
        <w:r w:rsidR="002B424F">
          <w:rPr>
            <w:webHidden/>
          </w:rPr>
          <w:fldChar w:fldCharType="begin"/>
        </w:r>
        <w:r w:rsidR="002B424F">
          <w:rPr>
            <w:webHidden/>
          </w:rPr>
          <w:instrText xml:space="preserve"> PAGEREF _Toc445131157 \h </w:instrText>
        </w:r>
        <w:r w:rsidR="002B424F">
          <w:rPr>
            <w:webHidden/>
          </w:rPr>
        </w:r>
        <w:r w:rsidR="002B424F">
          <w:rPr>
            <w:webHidden/>
          </w:rPr>
          <w:fldChar w:fldCharType="separate"/>
        </w:r>
        <w:r w:rsidR="002B424F">
          <w:rPr>
            <w:webHidden/>
          </w:rPr>
          <w:t>390</w:t>
        </w:r>
        <w:r w:rsidR="002B424F">
          <w:rPr>
            <w:webHidden/>
          </w:rPr>
          <w:fldChar w:fldCharType="end"/>
        </w:r>
      </w:hyperlink>
    </w:p>
    <w:p w14:paraId="3E7CC33C" w14:textId="77777777" w:rsidR="002B424F" w:rsidRDefault="00431AF8">
      <w:pPr>
        <w:pStyle w:val="30"/>
        <w:rPr>
          <w:rFonts w:asciiTheme="minorHAnsi" w:eastAsiaTheme="minorEastAsia" w:hAnsiTheme="minorHAnsi" w:cstheme="minorBidi"/>
          <w:snapToGrid/>
          <w:kern w:val="0"/>
          <w:sz w:val="22"/>
          <w:szCs w:val="22"/>
        </w:rPr>
      </w:pPr>
      <w:hyperlink w:anchor="_Toc445131158" w:history="1">
        <w:r w:rsidR="002B424F" w:rsidRPr="00C974CF">
          <w:rPr>
            <w:rStyle w:val="afffff2"/>
          </w:rPr>
          <w:t>IP(HSD) and L2HSD Services</w:t>
        </w:r>
        <w:r w:rsidR="002B424F">
          <w:rPr>
            <w:webHidden/>
          </w:rPr>
          <w:tab/>
        </w:r>
        <w:r w:rsidR="002B424F">
          <w:rPr>
            <w:webHidden/>
          </w:rPr>
          <w:fldChar w:fldCharType="begin"/>
        </w:r>
        <w:r w:rsidR="002B424F">
          <w:rPr>
            <w:webHidden/>
          </w:rPr>
          <w:instrText xml:space="preserve"> PAGEREF _Toc445131158 \h </w:instrText>
        </w:r>
        <w:r w:rsidR="002B424F">
          <w:rPr>
            <w:webHidden/>
          </w:rPr>
        </w:r>
        <w:r w:rsidR="002B424F">
          <w:rPr>
            <w:webHidden/>
          </w:rPr>
          <w:fldChar w:fldCharType="separate"/>
        </w:r>
        <w:r w:rsidR="002B424F">
          <w:rPr>
            <w:webHidden/>
          </w:rPr>
          <w:t>390</w:t>
        </w:r>
        <w:r w:rsidR="002B424F">
          <w:rPr>
            <w:webHidden/>
          </w:rPr>
          <w:fldChar w:fldCharType="end"/>
        </w:r>
      </w:hyperlink>
    </w:p>
    <w:p w14:paraId="535A9A68" w14:textId="77777777" w:rsidR="002B424F" w:rsidRDefault="00431AF8">
      <w:pPr>
        <w:pStyle w:val="30"/>
        <w:rPr>
          <w:rFonts w:asciiTheme="minorHAnsi" w:eastAsiaTheme="minorEastAsia" w:hAnsiTheme="minorHAnsi" w:cstheme="minorBidi"/>
          <w:snapToGrid/>
          <w:kern w:val="0"/>
          <w:sz w:val="22"/>
          <w:szCs w:val="22"/>
        </w:rPr>
      </w:pPr>
      <w:hyperlink w:anchor="_Toc445131159" w:history="1">
        <w:r w:rsidR="002B424F" w:rsidRPr="00C974CF">
          <w:rPr>
            <w:rStyle w:val="afffff2"/>
          </w:rPr>
          <w:t>Bundle Sub-Interface</w:t>
        </w:r>
        <w:r w:rsidR="002B424F">
          <w:rPr>
            <w:webHidden/>
          </w:rPr>
          <w:tab/>
        </w:r>
        <w:r w:rsidR="002B424F">
          <w:rPr>
            <w:webHidden/>
          </w:rPr>
          <w:fldChar w:fldCharType="begin"/>
        </w:r>
        <w:r w:rsidR="002B424F">
          <w:rPr>
            <w:webHidden/>
          </w:rPr>
          <w:instrText xml:space="preserve"> PAGEREF _Toc445131159 \h </w:instrText>
        </w:r>
        <w:r w:rsidR="002B424F">
          <w:rPr>
            <w:webHidden/>
          </w:rPr>
        </w:r>
        <w:r w:rsidR="002B424F">
          <w:rPr>
            <w:webHidden/>
          </w:rPr>
          <w:fldChar w:fldCharType="separate"/>
        </w:r>
        <w:r w:rsidR="002B424F">
          <w:rPr>
            <w:webHidden/>
          </w:rPr>
          <w:t>390</w:t>
        </w:r>
        <w:r w:rsidR="002B424F">
          <w:rPr>
            <w:webHidden/>
          </w:rPr>
          <w:fldChar w:fldCharType="end"/>
        </w:r>
      </w:hyperlink>
    </w:p>
    <w:p w14:paraId="55E257CE" w14:textId="77777777" w:rsidR="002B424F" w:rsidRDefault="00431AF8">
      <w:pPr>
        <w:pStyle w:val="30"/>
        <w:rPr>
          <w:rFonts w:asciiTheme="minorHAnsi" w:eastAsiaTheme="minorEastAsia" w:hAnsiTheme="minorHAnsi" w:cstheme="minorBidi"/>
          <w:snapToGrid/>
          <w:kern w:val="0"/>
          <w:sz w:val="22"/>
          <w:szCs w:val="22"/>
        </w:rPr>
      </w:pPr>
      <w:hyperlink w:anchor="_Toc445131160" w:history="1">
        <w:r w:rsidR="002B424F" w:rsidRPr="00C974CF">
          <w:rPr>
            <w:rStyle w:val="afffff2"/>
          </w:rPr>
          <w:t>Cable Bundle Setting and View</w:t>
        </w:r>
        <w:r w:rsidR="002B424F">
          <w:rPr>
            <w:webHidden/>
          </w:rPr>
          <w:tab/>
        </w:r>
        <w:r w:rsidR="002B424F">
          <w:rPr>
            <w:webHidden/>
          </w:rPr>
          <w:fldChar w:fldCharType="begin"/>
        </w:r>
        <w:r w:rsidR="002B424F">
          <w:rPr>
            <w:webHidden/>
          </w:rPr>
          <w:instrText xml:space="preserve"> PAGEREF _Toc445131160 \h </w:instrText>
        </w:r>
        <w:r w:rsidR="002B424F">
          <w:rPr>
            <w:webHidden/>
          </w:rPr>
        </w:r>
        <w:r w:rsidR="002B424F">
          <w:rPr>
            <w:webHidden/>
          </w:rPr>
          <w:fldChar w:fldCharType="separate"/>
        </w:r>
        <w:r w:rsidR="002B424F">
          <w:rPr>
            <w:webHidden/>
          </w:rPr>
          <w:t>392</w:t>
        </w:r>
        <w:r w:rsidR="002B424F">
          <w:rPr>
            <w:webHidden/>
          </w:rPr>
          <w:fldChar w:fldCharType="end"/>
        </w:r>
      </w:hyperlink>
    </w:p>
    <w:p w14:paraId="674F5360" w14:textId="77777777" w:rsidR="002B424F" w:rsidRDefault="00431AF8">
      <w:pPr>
        <w:pStyle w:val="20"/>
        <w:rPr>
          <w:rFonts w:asciiTheme="minorHAnsi" w:eastAsiaTheme="minorEastAsia" w:hAnsiTheme="minorHAnsi" w:cstheme="minorBidi"/>
          <w:noProof/>
          <w:snapToGrid/>
          <w:kern w:val="0"/>
          <w:sz w:val="22"/>
          <w:szCs w:val="22"/>
        </w:rPr>
      </w:pPr>
      <w:hyperlink w:anchor="_Toc445131161" w:history="1">
        <w:r w:rsidR="002B424F" w:rsidRPr="00C974CF">
          <w:rPr>
            <w:rStyle w:val="afffff2"/>
            <w:noProof/>
          </w:rPr>
          <w:t>vCM and CPE’s DHCP Relay management</w:t>
        </w:r>
        <w:r w:rsidR="002B424F">
          <w:rPr>
            <w:noProof/>
            <w:webHidden/>
          </w:rPr>
          <w:tab/>
        </w:r>
        <w:r w:rsidR="002B424F">
          <w:rPr>
            <w:noProof/>
            <w:webHidden/>
          </w:rPr>
          <w:fldChar w:fldCharType="begin"/>
        </w:r>
        <w:r w:rsidR="002B424F">
          <w:rPr>
            <w:noProof/>
            <w:webHidden/>
          </w:rPr>
          <w:instrText xml:space="preserve"> PAGEREF _Toc445131161 \h </w:instrText>
        </w:r>
        <w:r w:rsidR="002B424F">
          <w:rPr>
            <w:noProof/>
            <w:webHidden/>
          </w:rPr>
        </w:r>
        <w:r w:rsidR="002B424F">
          <w:rPr>
            <w:noProof/>
            <w:webHidden/>
          </w:rPr>
          <w:fldChar w:fldCharType="separate"/>
        </w:r>
        <w:r w:rsidR="002B424F">
          <w:rPr>
            <w:noProof/>
            <w:webHidden/>
          </w:rPr>
          <w:t>393</w:t>
        </w:r>
        <w:r w:rsidR="002B424F">
          <w:rPr>
            <w:noProof/>
            <w:webHidden/>
          </w:rPr>
          <w:fldChar w:fldCharType="end"/>
        </w:r>
      </w:hyperlink>
    </w:p>
    <w:p w14:paraId="693E6609" w14:textId="77777777" w:rsidR="002B424F" w:rsidRDefault="00431AF8">
      <w:pPr>
        <w:pStyle w:val="30"/>
        <w:rPr>
          <w:rFonts w:asciiTheme="minorHAnsi" w:eastAsiaTheme="minorEastAsia" w:hAnsiTheme="minorHAnsi" w:cstheme="minorBidi"/>
          <w:snapToGrid/>
          <w:kern w:val="0"/>
          <w:sz w:val="22"/>
          <w:szCs w:val="22"/>
        </w:rPr>
      </w:pPr>
      <w:hyperlink w:anchor="_Toc445131162" w:history="1">
        <w:r w:rsidR="002B424F" w:rsidRPr="00C974CF">
          <w:rPr>
            <w:rStyle w:val="afffff2"/>
          </w:rPr>
          <w:t>vCM’s DHCP helper-address Setting and View</w:t>
        </w:r>
        <w:r w:rsidR="002B424F">
          <w:rPr>
            <w:webHidden/>
          </w:rPr>
          <w:tab/>
        </w:r>
        <w:r w:rsidR="002B424F">
          <w:rPr>
            <w:webHidden/>
          </w:rPr>
          <w:fldChar w:fldCharType="begin"/>
        </w:r>
        <w:r w:rsidR="002B424F">
          <w:rPr>
            <w:webHidden/>
          </w:rPr>
          <w:instrText xml:space="preserve"> PAGEREF _Toc445131162 \h </w:instrText>
        </w:r>
        <w:r w:rsidR="002B424F">
          <w:rPr>
            <w:webHidden/>
          </w:rPr>
        </w:r>
        <w:r w:rsidR="002B424F">
          <w:rPr>
            <w:webHidden/>
          </w:rPr>
          <w:fldChar w:fldCharType="separate"/>
        </w:r>
        <w:r w:rsidR="002B424F">
          <w:rPr>
            <w:webHidden/>
          </w:rPr>
          <w:t>393</w:t>
        </w:r>
        <w:r w:rsidR="002B424F">
          <w:rPr>
            <w:webHidden/>
          </w:rPr>
          <w:fldChar w:fldCharType="end"/>
        </w:r>
      </w:hyperlink>
    </w:p>
    <w:p w14:paraId="19DD5125" w14:textId="77777777" w:rsidR="002B424F" w:rsidRDefault="00431AF8">
      <w:pPr>
        <w:pStyle w:val="30"/>
        <w:rPr>
          <w:rFonts w:asciiTheme="minorHAnsi" w:eastAsiaTheme="minorEastAsia" w:hAnsiTheme="minorHAnsi" w:cstheme="minorBidi"/>
          <w:snapToGrid/>
          <w:kern w:val="0"/>
          <w:sz w:val="22"/>
          <w:szCs w:val="22"/>
        </w:rPr>
      </w:pPr>
      <w:hyperlink w:anchor="_Toc445131163" w:history="1">
        <w:r w:rsidR="002B424F" w:rsidRPr="00C974CF">
          <w:rPr>
            <w:rStyle w:val="afffff2"/>
          </w:rPr>
          <w:t>CPE’s DHCP helper-address Setting and View</w:t>
        </w:r>
        <w:r w:rsidR="002B424F">
          <w:rPr>
            <w:webHidden/>
          </w:rPr>
          <w:tab/>
        </w:r>
        <w:r w:rsidR="002B424F">
          <w:rPr>
            <w:webHidden/>
          </w:rPr>
          <w:fldChar w:fldCharType="begin"/>
        </w:r>
        <w:r w:rsidR="002B424F">
          <w:rPr>
            <w:webHidden/>
          </w:rPr>
          <w:instrText xml:space="preserve"> PAGEREF _Toc445131163 \h </w:instrText>
        </w:r>
        <w:r w:rsidR="002B424F">
          <w:rPr>
            <w:webHidden/>
          </w:rPr>
        </w:r>
        <w:r w:rsidR="002B424F">
          <w:rPr>
            <w:webHidden/>
          </w:rPr>
          <w:fldChar w:fldCharType="separate"/>
        </w:r>
        <w:r w:rsidR="002B424F">
          <w:rPr>
            <w:webHidden/>
          </w:rPr>
          <w:t>393</w:t>
        </w:r>
        <w:r w:rsidR="002B424F">
          <w:rPr>
            <w:webHidden/>
          </w:rPr>
          <w:fldChar w:fldCharType="end"/>
        </w:r>
      </w:hyperlink>
    </w:p>
    <w:p w14:paraId="5A7EC52B" w14:textId="77777777" w:rsidR="002B424F" w:rsidRDefault="00431AF8">
      <w:pPr>
        <w:pStyle w:val="30"/>
        <w:rPr>
          <w:rFonts w:asciiTheme="minorHAnsi" w:eastAsiaTheme="minorEastAsia" w:hAnsiTheme="minorHAnsi" w:cstheme="minorBidi"/>
          <w:snapToGrid/>
          <w:kern w:val="0"/>
          <w:sz w:val="22"/>
          <w:szCs w:val="22"/>
        </w:rPr>
      </w:pPr>
      <w:hyperlink w:anchor="_Toc445131164" w:history="1">
        <w:r w:rsidR="002B424F" w:rsidRPr="00C974CF">
          <w:rPr>
            <w:rStyle w:val="afffff2"/>
          </w:rPr>
          <w:t>CPE’s DHCP Option82 Setting</w:t>
        </w:r>
        <w:r w:rsidR="002B424F">
          <w:rPr>
            <w:webHidden/>
          </w:rPr>
          <w:tab/>
        </w:r>
        <w:r w:rsidR="002B424F">
          <w:rPr>
            <w:webHidden/>
          </w:rPr>
          <w:fldChar w:fldCharType="begin"/>
        </w:r>
        <w:r w:rsidR="002B424F">
          <w:rPr>
            <w:webHidden/>
          </w:rPr>
          <w:instrText xml:space="preserve"> PAGEREF _Toc445131164 \h </w:instrText>
        </w:r>
        <w:r w:rsidR="002B424F">
          <w:rPr>
            <w:webHidden/>
          </w:rPr>
        </w:r>
        <w:r w:rsidR="002B424F">
          <w:rPr>
            <w:webHidden/>
          </w:rPr>
          <w:fldChar w:fldCharType="separate"/>
        </w:r>
        <w:r w:rsidR="002B424F">
          <w:rPr>
            <w:webHidden/>
          </w:rPr>
          <w:t>394</w:t>
        </w:r>
        <w:r w:rsidR="002B424F">
          <w:rPr>
            <w:webHidden/>
          </w:rPr>
          <w:fldChar w:fldCharType="end"/>
        </w:r>
      </w:hyperlink>
    </w:p>
    <w:p w14:paraId="4C5EDC76" w14:textId="77777777" w:rsidR="002B424F" w:rsidRDefault="00431AF8">
      <w:pPr>
        <w:pStyle w:val="30"/>
        <w:rPr>
          <w:rFonts w:asciiTheme="minorHAnsi" w:eastAsiaTheme="minorEastAsia" w:hAnsiTheme="minorHAnsi" w:cstheme="minorBidi"/>
          <w:snapToGrid/>
          <w:kern w:val="0"/>
          <w:sz w:val="22"/>
          <w:szCs w:val="22"/>
        </w:rPr>
      </w:pPr>
      <w:hyperlink w:anchor="_Toc445131165" w:history="1">
        <w:r w:rsidR="002B424F" w:rsidRPr="00C974CF">
          <w:rPr>
            <w:rStyle w:val="afffff2"/>
          </w:rPr>
          <w:t>Cable GIADDR</w:t>
        </w:r>
        <w:r w:rsidR="002B424F">
          <w:rPr>
            <w:webHidden/>
          </w:rPr>
          <w:tab/>
        </w:r>
        <w:r w:rsidR="002B424F">
          <w:rPr>
            <w:webHidden/>
          </w:rPr>
          <w:fldChar w:fldCharType="begin"/>
        </w:r>
        <w:r w:rsidR="002B424F">
          <w:rPr>
            <w:webHidden/>
          </w:rPr>
          <w:instrText xml:space="preserve"> PAGEREF _Toc445131165 \h </w:instrText>
        </w:r>
        <w:r w:rsidR="002B424F">
          <w:rPr>
            <w:webHidden/>
          </w:rPr>
        </w:r>
        <w:r w:rsidR="002B424F">
          <w:rPr>
            <w:webHidden/>
          </w:rPr>
          <w:fldChar w:fldCharType="separate"/>
        </w:r>
        <w:r w:rsidR="002B424F">
          <w:rPr>
            <w:webHidden/>
          </w:rPr>
          <w:t>394</w:t>
        </w:r>
        <w:r w:rsidR="002B424F">
          <w:rPr>
            <w:webHidden/>
          </w:rPr>
          <w:fldChar w:fldCharType="end"/>
        </w:r>
      </w:hyperlink>
    </w:p>
    <w:p w14:paraId="6E3C6C89" w14:textId="77777777" w:rsidR="002B424F" w:rsidRDefault="00431AF8">
      <w:pPr>
        <w:pStyle w:val="30"/>
        <w:rPr>
          <w:rFonts w:asciiTheme="minorHAnsi" w:eastAsiaTheme="minorEastAsia" w:hAnsiTheme="minorHAnsi" w:cstheme="minorBidi"/>
          <w:snapToGrid/>
          <w:kern w:val="0"/>
          <w:sz w:val="22"/>
          <w:szCs w:val="22"/>
        </w:rPr>
      </w:pPr>
      <w:hyperlink w:anchor="_Toc445131166" w:history="1">
        <w:r w:rsidR="002B424F" w:rsidRPr="00C974CF">
          <w:rPr>
            <w:rStyle w:val="afffff2"/>
          </w:rPr>
          <w:t>DHCP Option 43/17 for Vendor Specific Information</w:t>
        </w:r>
        <w:r w:rsidR="002B424F">
          <w:rPr>
            <w:webHidden/>
          </w:rPr>
          <w:tab/>
        </w:r>
        <w:r w:rsidR="002B424F">
          <w:rPr>
            <w:webHidden/>
          </w:rPr>
          <w:fldChar w:fldCharType="begin"/>
        </w:r>
        <w:r w:rsidR="002B424F">
          <w:rPr>
            <w:webHidden/>
          </w:rPr>
          <w:instrText xml:space="preserve"> PAGEREF _Toc445131166 \h </w:instrText>
        </w:r>
        <w:r w:rsidR="002B424F">
          <w:rPr>
            <w:webHidden/>
          </w:rPr>
        </w:r>
        <w:r w:rsidR="002B424F">
          <w:rPr>
            <w:webHidden/>
          </w:rPr>
          <w:fldChar w:fldCharType="separate"/>
        </w:r>
        <w:r w:rsidR="002B424F">
          <w:rPr>
            <w:webHidden/>
          </w:rPr>
          <w:t>395</w:t>
        </w:r>
        <w:r w:rsidR="002B424F">
          <w:rPr>
            <w:webHidden/>
          </w:rPr>
          <w:fldChar w:fldCharType="end"/>
        </w:r>
      </w:hyperlink>
    </w:p>
    <w:p w14:paraId="1F1CC386" w14:textId="77777777" w:rsidR="002B424F" w:rsidRDefault="00431AF8">
      <w:pPr>
        <w:pStyle w:val="30"/>
        <w:rPr>
          <w:rFonts w:asciiTheme="minorHAnsi" w:eastAsiaTheme="minorEastAsia" w:hAnsiTheme="minorHAnsi" w:cstheme="minorBidi"/>
          <w:snapToGrid/>
          <w:kern w:val="0"/>
          <w:sz w:val="22"/>
          <w:szCs w:val="22"/>
        </w:rPr>
      </w:pPr>
      <w:hyperlink w:anchor="_Toc445131167" w:history="1">
        <w:r w:rsidR="002B424F" w:rsidRPr="00C974CF">
          <w:rPr>
            <w:rStyle w:val="afffff2"/>
          </w:rPr>
          <w:t>DHCP Option 6 for MSO defined text</w:t>
        </w:r>
        <w:r w:rsidR="002B424F">
          <w:rPr>
            <w:webHidden/>
          </w:rPr>
          <w:tab/>
        </w:r>
        <w:r w:rsidR="002B424F">
          <w:rPr>
            <w:webHidden/>
          </w:rPr>
          <w:fldChar w:fldCharType="begin"/>
        </w:r>
        <w:r w:rsidR="002B424F">
          <w:rPr>
            <w:webHidden/>
          </w:rPr>
          <w:instrText xml:space="preserve"> PAGEREF _Toc445131167 \h </w:instrText>
        </w:r>
        <w:r w:rsidR="002B424F">
          <w:rPr>
            <w:webHidden/>
          </w:rPr>
        </w:r>
        <w:r w:rsidR="002B424F">
          <w:rPr>
            <w:webHidden/>
          </w:rPr>
          <w:fldChar w:fldCharType="separate"/>
        </w:r>
        <w:r w:rsidR="002B424F">
          <w:rPr>
            <w:webHidden/>
          </w:rPr>
          <w:t>396</w:t>
        </w:r>
        <w:r w:rsidR="002B424F">
          <w:rPr>
            <w:webHidden/>
          </w:rPr>
          <w:fldChar w:fldCharType="end"/>
        </w:r>
      </w:hyperlink>
    </w:p>
    <w:p w14:paraId="2D85B9FB" w14:textId="77777777" w:rsidR="002B424F" w:rsidRDefault="00431AF8">
      <w:pPr>
        <w:pStyle w:val="30"/>
        <w:rPr>
          <w:rFonts w:asciiTheme="minorHAnsi" w:eastAsiaTheme="minorEastAsia" w:hAnsiTheme="minorHAnsi" w:cstheme="minorBidi"/>
          <w:snapToGrid/>
          <w:kern w:val="0"/>
          <w:sz w:val="22"/>
          <w:szCs w:val="22"/>
        </w:rPr>
      </w:pPr>
      <w:hyperlink w:anchor="_Toc445131168" w:history="1">
        <w:r w:rsidR="002B424F" w:rsidRPr="00C974CF">
          <w:rPr>
            <w:rStyle w:val="afffff2"/>
          </w:rPr>
          <w:t>DHCP Option 82 Sub-option for DPoE Version</w:t>
        </w:r>
        <w:r w:rsidR="002B424F">
          <w:rPr>
            <w:webHidden/>
          </w:rPr>
          <w:tab/>
        </w:r>
        <w:r w:rsidR="002B424F">
          <w:rPr>
            <w:webHidden/>
          </w:rPr>
          <w:fldChar w:fldCharType="begin"/>
        </w:r>
        <w:r w:rsidR="002B424F">
          <w:rPr>
            <w:webHidden/>
          </w:rPr>
          <w:instrText xml:space="preserve"> PAGEREF _Toc445131168 \h </w:instrText>
        </w:r>
        <w:r w:rsidR="002B424F">
          <w:rPr>
            <w:webHidden/>
          </w:rPr>
        </w:r>
        <w:r w:rsidR="002B424F">
          <w:rPr>
            <w:webHidden/>
          </w:rPr>
          <w:fldChar w:fldCharType="separate"/>
        </w:r>
        <w:r w:rsidR="002B424F">
          <w:rPr>
            <w:webHidden/>
          </w:rPr>
          <w:t>397</w:t>
        </w:r>
        <w:r w:rsidR="002B424F">
          <w:rPr>
            <w:webHidden/>
          </w:rPr>
          <w:fldChar w:fldCharType="end"/>
        </w:r>
      </w:hyperlink>
    </w:p>
    <w:p w14:paraId="7E3CA4E7" w14:textId="77777777" w:rsidR="002B424F" w:rsidRDefault="00431AF8">
      <w:pPr>
        <w:pStyle w:val="20"/>
        <w:rPr>
          <w:rFonts w:asciiTheme="minorHAnsi" w:eastAsiaTheme="minorEastAsia" w:hAnsiTheme="minorHAnsi" w:cstheme="minorBidi"/>
          <w:noProof/>
          <w:snapToGrid/>
          <w:kern w:val="0"/>
          <w:sz w:val="22"/>
          <w:szCs w:val="22"/>
        </w:rPr>
      </w:pPr>
      <w:hyperlink w:anchor="_Toc445131169" w:history="1">
        <w:r w:rsidR="002B424F" w:rsidRPr="00C974CF">
          <w:rPr>
            <w:rStyle w:val="afffff2"/>
            <w:noProof/>
          </w:rPr>
          <w:t>Source Address Verification (SAV) management</w:t>
        </w:r>
        <w:r w:rsidR="002B424F">
          <w:rPr>
            <w:noProof/>
            <w:webHidden/>
          </w:rPr>
          <w:tab/>
        </w:r>
        <w:r w:rsidR="002B424F">
          <w:rPr>
            <w:noProof/>
            <w:webHidden/>
          </w:rPr>
          <w:fldChar w:fldCharType="begin"/>
        </w:r>
        <w:r w:rsidR="002B424F">
          <w:rPr>
            <w:noProof/>
            <w:webHidden/>
          </w:rPr>
          <w:instrText xml:space="preserve"> PAGEREF _Toc445131169 \h </w:instrText>
        </w:r>
        <w:r w:rsidR="002B424F">
          <w:rPr>
            <w:noProof/>
            <w:webHidden/>
          </w:rPr>
        </w:r>
        <w:r w:rsidR="002B424F">
          <w:rPr>
            <w:noProof/>
            <w:webHidden/>
          </w:rPr>
          <w:fldChar w:fldCharType="separate"/>
        </w:r>
        <w:r w:rsidR="002B424F">
          <w:rPr>
            <w:noProof/>
            <w:webHidden/>
          </w:rPr>
          <w:t>398</w:t>
        </w:r>
        <w:r w:rsidR="002B424F">
          <w:rPr>
            <w:noProof/>
            <w:webHidden/>
          </w:rPr>
          <w:fldChar w:fldCharType="end"/>
        </w:r>
      </w:hyperlink>
    </w:p>
    <w:p w14:paraId="778F2022" w14:textId="77777777" w:rsidR="002B424F" w:rsidRDefault="00431AF8">
      <w:pPr>
        <w:pStyle w:val="30"/>
        <w:rPr>
          <w:rFonts w:asciiTheme="minorHAnsi" w:eastAsiaTheme="minorEastAsia" w:hAnsiTheme="minorHAnsi" w:cstheme="minorBidi"/>
          <w:snapToGrid/>
          <w:kern w:val="0"/>
          <w:sz w:val="22"/>
          <w:szCs w:val="22"/>
        </w:rPr>
      </w:pPr>
      <w:hyperlink w:anchor="_Toc445131170" w:history="1">
        <w:r w:rsidR="002B424F" w:rsidRPr="00C974CF">
          <w:rPr>
            <w:rStyle w:val="afffff2"/>
          </w:rPr>
          <w:t>CPE’s SAV Setting</w:t>
        </w:r>
        <w:r w:rsidR="002B424F">
          <w:rPr>
            <w:webHidden/>
          </w:rPr>
          <w:tab/>
        </w:r>
        <w:r w:rsidR="002B424F">
          <w:rPr>
            <w:webHidden/>
          </w:rPr>
          <w:fldChar w:fldCharType="begin"/>
        </w:r>
        <w:r w:rsidR="002B424F">
          <w:rPr>
            <w:webHidden/>
          </w:rPr>
          <w:instrText xml:space="preserve"> PAGEREF _Toc445131170 \h </w:instrText>
        </w:r>
        <w:r w:rsidR="002B424F">
          <w:rPr>
            <w:webHidden/>
          </w:rPr>
        </w:r>
        <w:r w:rsidR="002B424F">
          <w:rPr>
            <w:webHidden/>
          </w:rPr>
          <w:fldChar w:fldCharType="separate"/>
        </w:r>
        <w:r w:rsidR="002B424F">
          <w:rPr>
            <w:webHidden/>
          </w:rPr>
          <w:t>398</w:t>
        </w:r>
        <w:r w:rsidR="002B424F">
          <w:rPr>
            <w:webHidden/>
          </w:rPr>
          <w:fldChar w:fldCharType="end"/>
        </w:r>
      </w:hyperlink>
    </w:p>
    <w:p w14:paraId="48D0C00C" w14:textId="77777777" w:rsidR="002B424F" w:rsidRDefault="00431AF8">
      <w:pPr>
        <w:pStyle w:val="30"/>
        <w:rPr>
          <w:rFonts w:asciiTheme="minorHAnsi" w:eastAsiaTheme="minorEastAsia" w:hAnsiTheme="minorHAnsi" w:cstheme="minorBidi"/>
          <w:snapToGrid/>
          <w:kern w:val="0"/>
          <w:sz w:val="22"/>
          <w:szCs w:val="22"/>
        </w:rPr>
      </w:pPr>
      <w:hyperlink w:anchor="_Toc445131171" w:history="1">
        <w:r w:rsidR="002B424F" w:rsidRPr="00C974CF">
          <w:rPr>
            <w:rStyle w:val="afffff2"/>
          </w:rPr>
          <w:t>Static SAV Setting</w:t>
        </w:r>
        <w:r w:rsidR="002B424F">
          <w:rPr>
            <w:webHidden/>
          </w:rPr>
          <w:tab/>
        </w:r>
        <w:r w:rsidR="002B424F">
          <w:rPr>
            <w:webHidden/>
          </w:rPr>
          <w:fldChar w:fldCharType="begin"/>
        </w:r>
        <w:r w:rsidR="002B424F">
          <w:rPr>
            <w:webHidden/>
          </w:rPr>
          <w:instrText xml:space="preserve"> PAGEREF _Toc445131171 \h </w:instrText>
        </w:r>
        <w:r w:rsidR="002B424F">
          <w:rPr>
            <w:webHidden/>
          </w:rPr>
        </w:r>
        <w:r w:rsidR="002B424F">
          <w:rPr>
            <w:webHidden/>
          </w:rPr>
          <w:fldChar w:fldCharType="separate"/>
        </w:r>
        <w:r w:rsidR="002B424F">
          <w:rPr>
            <w:webHidden/>
          </w:rPr>
          <w:t>398</w:t>
        </w:r>
        <w:r w:rsidR="002B424F">
          <w:rPr>
            <w:webHidden/>
          </w:rPr>
          <w:fldChar w:fldCharType="end"/>
        </w:r>
      </w:hyperlink>
    </w:p>
    <w:p w14:paraId="0B646467" w14:textId="77777777" w:rsidR="002B424F" w:rsidRDefault="00431AF8">
      <w:pPr>
        <w:pStyle w:val="20"/>
        <w:rPr>
          <w:rFonts w:asciiTheme="minorHAnsi" w:eastAsiaTheme="minorEastAsia" w:hAnsiTheme="minorHAnsi" w:cstheme="minorBidi"/>
          <w:noProof/>
          <w:snapToGrid/>
          <w:kern w:val="0"/>
          <w:sz w:val="22"/>
          <w:szCs w:val="22"/>
        </w:rPr>
      </w:pPr>
      <w:hyperlink w:anchor="_Toc445131172" w:history="1">
        <w:r w:rsidR="002B424F" w:rsidRPr="00C974CF">
          <w:rPr>
            <w:rStyle w:val="afffff2"/>
            <w:noProof/>
          </w:rPr>
          <w:t>Subscriber Management</w:t>
        </w:r>
        <w:r w:rsidR="002B424F">
          <w:rPr>
            <w:noProof/>
            <w:webHidden/>
          </w:rPr>
          <w:tab/>
        </w:r>
        <w:r w:rsidR="002B424F">
          <w:rPr>
            <w:noProof/>
            <w:webHidden/>
          </w:rPr>
          <w:fldChar w:fldCharType="begin"/>
        </w:r>
        <w:r w:rsidR="002B424F">
          <w:rPr>
            <w:noProof/>
            <w:webHidden/>
          </w:rPr>
          <w:instrText xml:space="preserve"> PAGEREF _Toc445131172 \h </w:instrText>
        </w:r>
        <w:r w:rsidR="002B424F">
          <w:rPr>
            <w:noProof/>
            <w:webHidden/>
          </w:rPr>
        </w:r>
        <w:r w:rsidR="002B424F">
          <w:rPr>
            <w:noProof/>
            <w:webHidden/>
          </w:rPr>
          <w:fldChar w:fldCharType="separate"/>
        </w:r>
        <w:r w:rsidR="002B424F">
          <w:rPr>
            <w:noProof/>
            <w:webHidden/>
          </w:rPr>
          <w:t>400</w:t>
        </w:r>
        <w:r w:rsidR="002B424F">
          <w:rPr>
            <w:noProof/>
            <w:webHidden/>
          </w:rPr>
          <w:fldChar w:fldCharType="end"/>
        </w:r>
      </w:hyperlink>
    </w:p>
    <w:p w14:paraId="256C874E" w14:textId="77777777" w:rsidR="002B424F" w:rsidRDefault="00431AF8">
      <w:pPr>
        <w:pStyle w:val="30"/>
        <w:rPr>
          <w:rFonts w:asciiTheme="minorHAnsi" w:eastAsiaTheme="minorEastAsia" w:hAnsiTheme="minorHAnsi" w:cstheme="minorBidi"/>
          <w:snapToGrid/>
          <w:kern w:val="0"/>
          <w:sz w:val="22"/>
          <w:szCs w:val="22"/>
        </w:rPr>
      </w:pPr>
      <w:hyperlink w:anchor="_Toc445131173" w:history="1">
        <w:r w:rsidR="002B424F" w:rsidRPr="00C974CF">
          <w:rPr>
            <w:rStyle w:val="afffff2"/>
          </w:rPr>
          <w:t>CPE Learning Control at the DPoE System</w:t>
        </w:r>
        <w:r w:rsidR="002B424F">
          <w:rPr>
            <w:webHidden/>
          </w:rPr>
          <w:tab/>
        </w:r>
        <w:r w:rsidR="002B424F">
          <w:rPr>
            <w:webHidden/>
          </w:rPr>
          <w:fldChar w:fldCharType="begin"/>
        </w:r>
        <w:r w:rsidR="002B424F">
          <w:rPr>
            <w:webHidden/>
          </w:rPr>
          <w:instrText xml:space="preserve"> PAGEREF _Toc445131173 \h </w:instrText>
        </w:r>
        <w:r w:rsidR="002B424F">
          <w:rPr>
            <w:webHidden/>
          </w:rPr>
        </w:r>
        <w:r w:rsidR="002B424F">
          <w:rPr>
            <w:webHidden/>
          </w:rPr>
          <w:fldChar w:fldCharType="separate"/>
        </w:r>
        <w:r w:rsidR="002B424F">
          <w:rPr>
            <w:webHidden/>
          </w:rPr>
          <w:t>400</w:t>
        </w:r>
        <w:r w:rsidR="002B424F">
          <w:rPr>
            <w:webHidden/>
          </w:rPr>
          <w:fldChar w:fldCharType="end"/>
        </w:r>
      </w:hyperlink>
    </w:p>
    <w:p w14:paraId="4F8F848A" w14:textId="77777777" w:rsidR="002B424F" w:rsidRDefault="00431AF8">
      <w:pPr>
        <w:pStyle w:val="30"/>
        <w:rPr>
          <w:rFonts w:asciiTheme="minorHAnsi" w:eastAsiaTheme="minorEastAsia" w:hAnsiTheme="minorHAnsi" w:cstheme="minorBidi"/>
          <w:snapToGrid/>
          <w:kern w:val="0"/>
          <w:sz w:val="22"/>
          <w:szCs w:val="22"/>
        </w:rPr>
      </w:pPr>
      <w:hyperlink w:anchor="_Toc445131174" w:history="1">
        <w:r w:rsidR="002B424F" w:rsidRPr="00C974CF">
          <w:rPr>
            <w:rStyle w:val="afffff2"/>
          </w:rPr>
          <w:t>CPE Learning Control at the ONU</w:t>
        </w:r>
        <w:r w:rsidR="002B424F">
          <w:rPr>
            <w:webHidden/>
          </w:rPr>
          <w:tab/>
        </w:r>
        <w:r w:rsidR="002B424F">
          <w:rPr>
            <w:webHidden/>
          </w:rPr>
          <w:fldChar w:fldCharType="begin"/>
        </w:r>
        <w:r w:rsidR="002B424F">
          <w:rPr>
            <w:webHidden/>
          </w:rPr>
          <w:instrText xml:space="preserve"> PAGEREF _Toc445131174 \h </w:instrText>
        </w:r>
        <w:r w:rsidR="002B424F">
          <w:rPr>
            <w:webHidden/>
          </w:rPr>
        </w:r>
        <w:r w:rsidR="002B424F">
          <w:rPr>
            <w:webHidden/>
          </w:rPr>
          <w:fldChar w:fldCharType="separate"/>
        </w:r>
        <w:r w:rsidR="002B424F">
          <w:rPr>
            <w:webHidden/>
          </w:rPr>
          <w:t>401</w:t>
        </w:r>
        <w:r w:rsidR="002B424F">
          <w:rPr>
            <w:webHidden/>
          </w:rPr>
          <w:fldChar w:fldCharType="end"/>
        </w:r>
      </w:hyperlink>
    </w:p>
    <w:p w14:paraId="4FDC8DBB" w14:textId="77777777" w:rsidR="002B424F" w:rsidRDefault="00431AF8">
      <w:pPr>
        <w:pStyle w:val="30"/>
        <w:rPr>
          <w:rFonts w:asciiTheme="minorHAnsi" w:eastAsiaTheme="minorEastAsia" w:hAnsiTheme="minorHAnsi" w:cstheme="minorBidi"/>
          <w:snapToGrid/>
          <w:kern w:val="0"/>
          <w:sz w:val="22"/>
          <w:szCs w:val="22"/>
        </w:rPr>
      </w:pPr>
      <w:hyperlink w:anchor="_Toc445131175" w:history="1">
        <w:r w:rsidR="002B424F" w:rsidRPr="00C974CF">
          <w:rPr>
            <w:rStyle w:val="afffff2"/>
          </w:rPr>
          <w:t>Filtering at the DPoE System</w:t>
        </w:r>
        <w:r w:rsidR="002B424F">
          <w:rPr>
            <w:webHidden/>
          </w:rPr>
          <w:tab/>
        </w:r>
        <w:r w:rsidR="002B424F">
          <w:rPr>
            <w:webHidden/>
          </w:rPr>
          <w:fldChar w:fldCharType="begin"/>
        </w:r>
        <w:r w:rsidR="002B424F">
          <w:rPr>
            <w:webHidden/>
          </w:rPr>
          <w:instrText xml:space="preserve"> PAGEREF _Toc445131175 \h </w:instrText>
        </w:r>
        <w:r w:rsidR="002B424F">
          <w:rPr>
            <w:webHidden/>
          </w:rPr>
        </w:r>
        <w:r w:rsidR="002B424F">
          <w:rPr>
            <w:webHidden/>
          </w:rPr>
          <w:fldChar w:fldCharType="separate"/>
        </w:r>
        <w:r w:rsidR="002B424F">
          <w:rPr>
            <w:webHidden/>
          </w:rPr>
          <w:t>401</w:t>
        </w:r>
        <w:r w:rsidR="002B424F">
          <w:rPr>
            <w:webHidden/>
          </w:rPr>
          <w:fldChar w:fldCharType="end"/>
        </w:r>
      </w:hyperlink>
    </w:p>
    <w:p w14:paraId="5B36127A" w14:textId="77777777" w:rsidR="002B424F" w:rsidRDefault="00431AF8">
      <w:pPr>
        <w:pStyle w:val="20"/>
        <w:rPr>
          <w:rFonts w:asciiTheme="minorHAnsi" w:eastAsiaTheme="minorEastAsia" w:hAnsiTheme="minorHAnsi" w:cstheme="minorBidi"/>
          <w:noProof/>
          <w:snapToGrid/>
          <w:kern w:val="0"/>
          <w:sz w:val="22"/>
          <w:szCs w:val="22"/>
        </w:rPr>
      </w:pPr>
      <w:hyperlink w:anchor="_Toc445131176" w:history="1">
        <w:r w:rsidR="002B424F" w:rsidRPr="00C974CF">
          <w:rPr>
            <w:rStyle w:val="afffff2"/>
            <w:noProof/>
          </w:rPr>
          <w:t>ONU Encryption and Authentication</w:t>
        </w:r>
        <w:r w:rsidR="002B424F">
          <w:rPr>
            <w:noProof/>
            <w:webHidden/>
          </w:rPr>
          <w:tab/>
        </w:r>
        <w:r w:rsidR="002B424F">
          <w:rPr>
            <w:noProof/>
            <w:webHidden/>
          </w:rPr>
          <w:fldChar w:fldCharType="begin"/>
        </w:r>
        <w:r w:rsidR="002B424F">
          <w:rPr>
            <w:noProof/>
            <w:webHidden/>
          </w:rPr>
          <w:instrText xml:space="preserve"> PAGEREF _Toc445131176 \h </w:instrText>
        </w:r>
        <w:r w:rsidR="002B424F">
          <w:rPr>
            <w:noProof/>
            <w:webHidden/>
          </w:rPr>
        </w:r>
        <w:r w:rsidR="002B424F">
          <w:rPr>
            <w:noProof/>
            <w:webHidden/>
          </w:rPr>
          <w:fldChar w:fldCharType="separate"/>
        </w:r>
        <w:r w:rsidR="002B424F">
          <w:rPr>
            <w:noProof/>
            <w:webHidden/>
          </w:rPr>
          <w:t>404</w:t>
        </w:r>
        <w:r w:rsidR="002B424F">
          <w:rPr>
            <w:noProof/>
            <w:webHidden/>
          </w:rPr>
          <w:fldChar w:fldCharType="end"/>
        </w:r>
      </w:hyperlink>
    </w:p>
    <w:p w14:paraId="446FC077" w14:textId="77777777" w:rsidR="002B424F" w:rsidRDefault="00431AF8">
      <w:pPr>
        <w:pStyle w:val="30"/>
        <w:rPr>
          <w:rFonts w:asciiTheme="minorHAnsi" w:eastAsiaTheme="minorEastAsia" w:hAnsiTheme="minorHAnsi" w:cstheme="minorBidi"/>
          <w:snapToGrid/>
          <w:kern w:val="0"/>
          <w:sz w:val="22"/>
          <w:szCs w:val="22"/>
        </w:rPr>
      </w:pPr>
      <w:hyperlink w:anchor="_Toc445131177" w:history="1">
        <w:r w:rsidR="002B424F" w:rsidRPr="00C974CF">
          <w:rPr>
            <w:rStyle w:val="afffff2"/>
          </w:rPr>
          <w:t>Security and Certificate Settings</w:t>
        </w:r>
        <w:r w:rsidR="002B424F">
          <w:rPr>
            <w:webHidden/>
          </w:rPr>
          <w:tab/>
        </w:r>
        <w:r w:rsidR="002B424F">
          <w:rPr>
            <w:webHidden/>
          </w:rPr>
          <w:fldChar w:fldCharType="begin"/>
        </w:r>
        <w:r w:rsidR="002B424F">
          <w:rPr>
            <w:webHidden/>
          </w:rPr>
          <w:instrText xml:space="preserve"> PAGEREF _Toc445131177 \h </w:instrText>
        </w:r>
        <w:r w:rsidR="002B424F">
          <w:rPr>
            <w:webHidden/>
          </w:rPr>
        </w:r>
        <w:r w:rsidR="002B424F">
          <w:rPr>
            <w:webHidden/>
          </w:rPr>
          <w:fldChar w:fldCharType="separate"/>
        </w:r>
        <w:r w:rsidR="002B424F">
          <w:rPr>
            <w:webHidden/>
          </w:rPr>
          <w:t>404</w:t>
        </w:r>
        <w:r w:rsidR="002B424F">
          <w:rPr>
            <w:webHidden/>
          </w:rPr>
          <w:fldChar w:fldCharType="end"/>
        </w:r>
      </w:hyperlink>
    </w:p>
    <w:p w14:paraId="0E376F86" w14:textId="77777777" w:rsidR="002B424F" w:rsidRDefault="00431AF8">
      <w:pPr>
        <w:pStyle w:val="30"/>
        <w:rPr>
          <w:rFonts w:asciiTheme="minorHAnsi" w:eastAsiaTheme="minorEastAsia" w:hAnsiTheme="minorHAnsi" w:cstheme="minorBidi"/>
          <w:snapToGrid/>
          <w:kern w:val="0"/>
          <w:sz w:val="22"/>
          <w:szCs w:val="22"/>
        </w:rPr>
      </w:pPr>
      <w:hyperlink w:anchor="_Toc445131178" w:history="1">
        <w:r w:rsidR="002B424F" w:rsidRPr="00C974CF">
          <w:rPr>
            <w:rStyle w:val="afffff2"/>
          </w:rPr>
          <w:t>CA Certificate</w:t>
        </w:r>
        <w:r w:rsidR="002B424F">
          <w:rPr>
            <w:webHidden/>
          </w:rPr>
          <w:tab/>
        </w:r>
        <w:r w:rsidR="002B424F">
          <w:rPr>
            <w:webHidden/>
          </w:rPr>
          <w:fldChar w:fldCharType="begin"/>
        </w:r>
        <w:r w:rsidR="002B424F">
          <w:rPr>
            <w:webHidden/>
          </w:rPr>
          <w:instrText xml:space="preserve"> PAGEREF _Toc445131178 \h </w:instrText>
        </w:r>
        <w:r w:rsidR="002B424F">
          <w:rPr>
            <w:webHidden/>
          </w:rPr>
        </w:r>
        <w:r w:rsidR="002B424F">
          <w:rPr>
            <w:webHidden/>
          </w:rPr>
          <w:fldChar w:fldCharType="separate"/>
        </w:r>
        <w:r w:rsidR="002B424F">
          <w:rPr>
            <w:webHidden/>
          </w:rPr>
          <w:t>405</w:t>
        </w:r>
        <w:r w:rsidR="002B424F">
          <w:rPr>
            <w:webHidden/>
          </w:rPr>
          <w:fldChar w:fldCharType="end"/>
        </w:r>
      </w:hyperlink>
    </w:p>
    <w:p w14:paraId="7FBE166E" w14:textId="77777777" w:rsidR="002B424F" w:rsidRDefault="00431AF8">
      <w:pPr>
        <w:pStyle w:val="30"/>
        <w:rPr>
          <w:rFonts w:asciiTheme="minorHAnsi" w:eastAsiaTheme="minorEastAsia" w:hAnsiTheme="minorHAnsi" w:cstheme="minorBidi"/>
          <w:snapToGrid/>
          <w:kern w:val="0"/>
          <w:sz w:val="22"/>
          <w:szCs w:val="22"/>
        </w:rPr>
      </w:pPr>
      <w:hyperlink w:anchor="_Toc445131179" w:history="1">
        <w:r w:rsidR="002B424F" w:rsidRPr="00C974CF">
          <w:rPr>
            <w:rStyle w:val="afffff2"/>
          </w:rPr>
          <w:t>CM Certificate</w:t>
        </w:r>
        <w:r w:rsidR="002B424F">
          <w:rPr>
            <w:webHidden/>
          </w:rPr>
          <w:tab/>
        </w:r>
        <w:r w:rsidR="002B424F">
          <w:rPr>
            <w:webHidden/>
          </w:rPr>
          <w:fldChar w:fldCharType="begin"/>
        </w:r>
        <w:r w:rsidR="002B424F">
          <w:rPr>
            <w:webHidden/>
          </w:rPr>
          <w:instrText xml:space="preserve"> PAGEREF _Toc445131179 \h </w:instrText>
        </w:r>
        <w:r w:rsidR="002B424F">
          <w:rPr>
            <w:webHidden/>
          </w:rPr>
        </w:r>
        <w:r w:rsidR="002B424F">
          <w:rPr>
            <w:webHidden/>
          </w:rPr>
          <w:fldChar w:fldCharType="separate"/>
        </w:r>
        <w:r w:rsidR="002B424F">
          <w:rPr>
            <w:webHidden/>
          </w:rPr>
          <w:t>405</w:t>
        </w:r>
        <w:r w:rsidR="002B424F">
          <w:rPr>
            <w:webHidden/>
          </w:rPr>
          <w:fldChar w:fldCharType="end"/>
        </w:r>
      </w:hyperlink>
    </w:p>
    <w:p w14:paraId="3A6F875A" w14:textId="77777777" w:rsidR="002B424F" w:rsidRDefault="00431AF8">
      <w:pPr>
        <w:pStyle w:val="20"/>
        <w:rPr>
          <w:rFonts w:asciiTheme="minorHAnsi" w:eastAsiaTheme="minorEastAsia" w:hAnsiTheme="minorHAnsi" w:cstheme="minorBidi"/>
          <w:noProof/>
          <w:snapToGrid/>
          <w:kern w:val="0"/>
          <w:sz w:val="22"/>
          <w:szCs w:val="22"/>
        </w:rPr>
      </w:pPr>
      <w:hyperlink w:anchor="_Toc445131180" w:history="1">
        <w:r w:rsidR="002B424F" w:rsidRPr="00C974CF">
          <w:rPr>
            <w:rStyle w:val="afffff2"/>
            <w:noProof/>
          </w:rPr>
          <w:t>Certificate Revocation List</w:t>
        </w:r>
        <w:r w:rsidR="002B424F">
          <w:rPr>
            <w:noProof/>
            <w:webHidden/>
          </w:rPr>
          <w:tab/>
        </w:r>
        <w:r w:rsidR="002B424F">
          <w:rPr>
            <w:noProof/>
            <w:webHidden/>
          </w:rPr>
          <w:fldChar w:fldCharType="begin"/>
        </w:r>
        <w:r w:rsidR="002B424F">
          <w:rPr>
            <w:noProof/>
            <w:webHidden/>
          </w:rPr>
          <w:instrText xml:space="preserve"> PAGEREF _Toc445131180 \h </w:instrText>
        </w:r>
        <w:r w:rsidR="002B424F">
          <w:rPr>
            <w:noProof/>
            <w:webHidden/>
          </w:rPr>
        </w:r>
        <w:r w:rsidR="002B424F">
          <w:rPr>
            <w:noProof/>
            <w:webHidden/>
          </w:rPr>
          <w:fldChar w:fldCharType="separate"/>
        </w:r>
        <w:r w:rsidR="002B424F">
          <w:rPr>
            <w:noProof/>
            <w:webHidden/>
          </w:rPr>
          <w:t>407</w:t>
        </w:r>
        <w:r w:rsidR="002B424F">
          <w:rPr>
            <w:noProof/>
            <w:webHidden/>
          </w:rPr>
          <w:fldChar w:fldCharType="end"/>
        </w:r>
      </w:hyperlink>
    </w:p>
    <w:p w14:paraId="63A8583E" w14:textId="77777777" w:rsidR="002B424F" w:rsidRDefault="00431AF8">
      <w:pPr>
        <w:pStyle w:val="20"/>
        <w:rPr>
          <w:rFonts w:asciiTheme="minorHAnsi" w:eastAsiaTheme="minorEastAsia" w:hAnsiTheme="minorHAnsi" w:cstheme="minorBidi"/>
          <w:noProof/>
          <w:snapToGrid/>
          <w:kern w:val="0"/>
          <w:sz w:val="22"/>
          <w:szCs w:val="22"/>
        </w:rPr>
      </w:pPr>
      <w:hyperlink w:anchor="_Toc445131181" w:history="1">
        <w:r w:rsidR="002B424F" w:rsidRPr="00C974CF">
          <w:rPr>
            <w:rStyle w:val="afffff2"/>
            <w:noProof/>
          </w:rPr>
          <w:t>Online Certificate Status Protocol</w:t>
        </w:r>
        <w:r w:rsidR="002B424F">
          <w:rPr>
            <w:noProof/>
            <w:webHidden/>
          </w:rPr>
          <w:tab/>
        </w:r>
        <w:r w:rsidR="002B424F">
          <w:rPr>
            <w:noProof/>
            <w:webHidden/>
          </w:rPr>
          <w:fldChar w:fldCharType="begin"/>
        </w:r>
        <w:r w:rsidR="002B424F">
          <w:rPr>
            <w:noProof/>
            <w:webHidden/>
          </w:rPr>
          <w:instrText xml:space="preserve"> PAGEREF _Toc445131181 \h </w:instrText>
        </w:r>
        <w:r w:rsidR="002B424F">
          <w:rPr>
            <w:noProof/>
            <w:webHidden/>
          </w:rPr>
        </w:r>
        <w:r w:rsidR="002B424F">
          <w:rPr>
            <w:noProof/>
            <w:webHidden/>
          </w:rPr>
          <w:fldChar w:fldCharType="separate"/>
        </w:r>
        <w:r w:rsidR="002B424F">
          <w:rPr>
            <w:noProof/>
            <w:webHidden/>
          </w:rPr>
          <w:t>409</w:t>
        </w:r>
        <w:r w:rsidR="002B424F">
          <w:rPr>
            <w:noProof/>
            <w:webHidden/>
          </w:rPr>
          <w:fldChar w:fldCharType="end"/>
        </w:r>
      </w:hyperlink>
    </w:p>
    <w:p w14:paraId="4C4E267A" w14:textId="77777777" w:rsidR="002B424F" w:rsidRDefault="00431AF8">
      <w:pPr>
        <w:pStyle w:val="20"/>
        <w:rPr>
          <w:rFonts w:asciiTheme="minorHAnsi" w:eastAsiaTheme="minorEastAsia" w:hAnsiTheme="minorHAnsi" w:cstheme="minorBidi"/>
          <w:noProof/>
          <w:snapToGrid/>
          <w:kern w:val="0"/>
          <w:sz w:val="22"/>
          <w:szCs w:val="22"/>
        </w:rPr>
      </w:pPr>
      <w:hyperlink w:anchor="_Toc445131182" w:history="1">
        <w:r w:rsidR="002B424F" w:rsidRPr="00C974CF">
          <w:rPr>
            <w:rStyle w:val="afffff2"/>
            <w:noProof/>
          </w:rPr>
          <w:t>EAE Exclusion List</w:t>
        </w:r>
        <w:r w:rsidR="002B424F">
          <w:rPr>
            <w:noProof/>
            <w:webHidden/>
          </w:rPr>
          <w:tab/>
        </w:r>
        <w:r w:rsidR="002B424F">
          <w:rPr>
            <w:noProof/>
            <w:webHidden/>
          </w:rPr>
          <w:fldChar w:fldCharType="begin"/>
        </w:r>
        <w:r w:rsidR="002B424F">
          <w:rPr>
            <w:noProof/>
            <w:webHidden/>
          </w:rPr>
          <w:instrText xml:space="preserve"> PAGEREF _Toc445131182 \h </w:instrText>
        </w:r>
        <w:r w:rsidR="002B424F">
          <w:rPr>
            <w:noProof/>
            <w:webHidden/>
          </w:rPr>
        </w:r>
        <w:r w:rsidR="002B424F">
          <w:rPr>
            <w:noProof/>
            <w:webHidden/>
          </w:rPr>
          <w:fldChar w:fldCharType="separate"/>
        </w:r>
        <w:r w:rsidR="002B424F">
          <w:rPr>
            <w:noProof/>
            <w:webHidden/>
          </w:rPr>
          <w:t>410</w:t>
        </w:r>
        <w:r w:rsidR="002B424F">
          <w:rPr>
            <w:noProof/>
            <w:webHidden/>
          </w:rPr>
          <w:fldChar w:fldCharType="end"/>
        </w:r>
      </w:hyperlink>
    </w:p>
    <w:p w14:paraId="6D26FBFF" w14:textId="77777777" w:rsidR="002B424F" w:rsidRDefault="00431AF8">
      <w:pPr>
        <w:pStyle w:val="20"/>
        <w:rPr>
          <w:rFonts w:asciiTheme="minorHAnsi" w:eastAsiaTheme="minorEastAsia" w:hAnsiTheme="minorHAnsi" w:cstheme="minorBidi"/>
          <w:noProof/>
          <w:snapToGrid/>
          <w:kern w:val="0"/>
          <w:sz w:val="22"/>
          <w:szCs w:val="22"/>
        </w:rPr>
      </w:pPr>
      <w:hyperlink w:anchor="_Toc445131183" w:history="1">
        <w:r w:rsidR="002B424F" w:rsidRPr="00C974CF">
          <w:rPr>
            <w:rStyle w:val="afffff2"/>
            <w:noProof/>
          </w:rPr>
          <w:t>ONU White List</w:t>
        </w:r>
        <w:r w:rsidR="002B424F">
          <w:rPr>
            <w:noProof/>
            <w:webHidden/>
          </w:rPr>
          <w:tab/>
        </w:r>
        <w:r w:rsidR="002B424F">
          <w:rPr>
            <w:noProof/>
            <w:webHidden/>
          </w:rPr>
          <w:fldChar w:fldCharType="begin"/>
        </w:r>
        <w:r w:rsidR="002B424F">
          <w:rPr>
            <w:noProof/>
            <w:webHidden/>
          </w:rPr>
          <w:instrText xml:space="preserve"> PAGEREF _Toc445131183 \h </w:instrText>
        </w:r>
        <w:r w:rsidR="002B424F">
          <w:rPr>
            <w:noProof/>
            <w:webHidden/>
          </w:rPr>
        </w:r>
        <w:r w:rsidR="002B424F">
          <w:rPr>
            <w:noProof/>
            <w:webHidden/>
          </w:rPr>
          <w:fldChar w:fldCharType="separate"/>
        </w:r>
        <w:r w:rsidR="002B424F">
          <w:rPr>
            <w:noProof/>
            <w:webHidden/>
          </w:rPr>
          <w:t>411</w:t>
        </w:r>
        <w:r w:rsidR="002B424F">
          <w:rPr>
            <w:noProof/>
            <w:webHidden/>
          </w:rPr>
          <w:fldChar w:fldCharType="end"/>
        </w:r>
      </w:hyperlink>
    </w:p>
    <w:p w14:paraId="0B9E5223" w14:textId="77777777" w:rsidR="002B424F" w:rsidRDefault="00431AF8">
      <w:pPr>
        <w:pStyle w:val="20"/>
        <w:rPr>
          <w:rFonts w:asciiTheme="minorHAnsi" w:eastAsiaTheme="minorEastAsia" w:hAnsiTheme="minorHAnsi" w:cstheme="minorBidi"/>
          <w:noProof/>
          <w:snapToGrid/>
          <w:kern w:val="0"/>
          <w:sz w:val="22"/>
          <w:szCs w:val="22"/>
        </w:rPr>
      </w:pPr>
      <w:hyperlink w:anchor="_Toc445131184" w:history="1">
        <w:r w:rsidR="002B424F" w:rsidRPr="00C974CF">
          <w:rPr>
            <w:rStyle w:val="afffff2"/>
            <w:noProof/>
          </w:rPr>
          <w:t>CM Offline List</w:t>
        </w:r>
        <w:r w:rsidR="002B424F">
          <w:rPr>
            <w:noProof/>
            <w:webHidden/>
          </w:rPr>
          <w:tab/>
        </w:r>
        <w:r w:rsidR="002B424F">
          <w:rPr>
            <w:noProof/>
            <w:webHidden/>
          </w:rPr>
          <w:fldChar w:fldCharType="begin"/>
        </w:r>
        <w:r w:rsidR="002B424F">
          <w:rPr>
            <w:noProof/>
            <w:webHidden/>
          </w:rPr>
          <w:instrText xml:space="preserve"> PAGEREF _Toc445131184 \h </w:instrText>
        </w:r>
        <w:r w:rsidR="002B424F">
          <w:rPr>
            <w:noProof/>
            <w:webHidden/>
          </w:rPr>
        </w:r>
        <w:r w:rsidR="002B424F">
          <w:rPr>
            <w:noProof/>
            <w:webHidden/>
          </w:rPr>
          <w:fldChar w:fldCharType="separate"/>
        </w:r>
        <w:r w:rsidR="002B424F">
          <w:rPr>
            <w:noProof/>
            <w:webHidden/>
          </w:rPr>
          <w:t>412</w:t>
        </w:r>
        <w:r w:rsidR="002B424F">
          <w:rPr>
            <w:noProof/>
            <w:webHidden/>
          </w:rPr>
          <w:fldChar w:fldCharType="end"/>
        </w:r>
      </w:hyperlink>
    </w:p>
    <w:p w14:paraId="53C1BCCA" w14:textId="77777777" w:rsidR="002B424F" w:rsidRDefault="00431AF8">
      <w:pPr>
        <w:pStyle w:val="30"/>
        <w:rPr>
          <w:rFonts w:asciiTheme="minorHAnsi" w:eastAsiaTheme="minorEastAsia" w:hAnsiTheme="minorHAnsi" w:cstheme="minorBidi"/>
          <w:snapToGrid/>
          <w:kern w:val="0"/>
          <w:sz w:val="22"/>
          <w:szCs w:val="22"/>
        </w:rPr>
      </w:pPr>
      <w:hyperlink w:anchor="_Toc445131185" w:history="1">
        <w:r w:rsidR="002B424F" w:rsidRPr="00C974CF">
          <w:rPr>
            <w:rStyle w:val="afffff2"/>
          </w:rPr>
          <w:t>CM Offline List</w:t>
        </w:r>
        <w:r w:rsidR="002B424F">
          <w:rPr>
            <w:webHidden/>
          </w:rPr>
          <w:tab/>
        </w:r>
        <w:r w:rsidR="002B424F">
          <w:rPr>
            <w:webHidden/>
          </w:rPr>
          <w:fldChar w:fldCharType="begin"/>
        </w:r>
        <w:r w:rsidR="002B424F">
          <w:rPr>
            <w:webHidden/>
          </w:rPr>
          <w:instrText xml:space="preserve"> PAGEREF _Toc445131185 \h </w:instrText>
        </w:r>
        <w:r w:rsidR="002B424F">
          <w:rPr>
            <w:webHidden/>
          </w:rPr>
        </w:r>
        <w:r w:rsidR="002B424F">
          <w:rPr>
            <w:webHidden/>
          </w:rPr>
          <w:fldChar w:fldCharType="separate"/>
        </w:r>
        <w:r w:rsidR="002B424F">
          <w:rPr>
            <w:webHidden/>
          </w:rPr>
          <w:t>412</w:t>
        </w:r>
        <w:r w:rsidR="002B424F">
          <w:rPr>
            <w:webHidden/>
          </w:rPr>
          <w:fldChar w:fldCharType="end"/>
        </w:r>
      </w:hyperlink>
    </w:p>
    <w:p w14:paraId="4A747470" w14:textId="77777777" w:rsidR="002B424F" w:rsidRDefault="00431AF8">
      <w:pPr>
        <w:pStyle w:val="30"/>
        <w:rPr>
          <w:rFonts w:asciiTheme="minorHAnsi" w:eastAsiaTheme="minorEastAsia" w:hAnsiTheme="minorHAnsi" w:cstheme="minorBidi"/>
          <w:snapToGrid/>
          <w:kern w:val="0"/>
          <w:sz w:val="22"/>
          <w:szCs w:val="22"/>
        </w:rPr>
      </w:pPr>
      <w:hyperlink w:anchor="_Toc445131186" w:history="1">
        <w:r w:rsidR="002B424F" w:rsidRPr="00C974CF">
          <w:rPr>
            <w:rStyle w:val="afffff2"/>
          </w:rPr>
          <w:t>CM Flap List</w:t>
        </w:r>
        <w:r w:rsidR="002B424F">
          <w:rPr>
            <w:webHidden/>
          </w:rPr>
          <w:tab/>
        </w:r>
        <w:r w:rsidR="002B424F">
          <w:rPr>
            <w:webHidden/>
          </w:rPr>
          <w:fldChar w:fldCharType="begin"/>
        </w:r>
        <w:r w:rsidR="002B424F">
          <w:rPr>
            <w:webHidden/>
          </w:rPr>
          <w:instrText xml:space="preserve"> PAGEREF _Toc445131186 \h </w:instrText>
        </w:r>
        <w:r w:rsidR="002B424F">
          <w:rPr>
            <w:webHidden/>
          </w:rPr>
        </w:r>
        <w:r w:rsidR="002B424F">
          <w:rPr>
            <w:webHidden/>
          </w:rPr>
          <w:fldChar w:fldCharType="separate"/>
        </w:r>
        <w:r w:rsidR="002B424F">
          <w:rPr>
            <w:webHidden/>
          </w:rPr>
          <w:t>412</w:t>
        </w:r>
        <w:r w:rsidR="002B424F">
          <w:rPr>
            <w:webHidden/>
          </w:rPr>
          <w:fldChar w:fldCharType="end"/>
        </w:r>
      </w:hyperlink>
    </w:p>
    <w:p w14:paraId="70A3CB78" w14:textId="77777777" w:rsidR="002B424F" w:rsidRDefault="00431AF8">
      <w:pPr>
        <w:pStyle w:val="20"/>
        <w:rPr>
          <w:rFonts w:asciiTheme="minorHAnsi" w:eastAsiaTheme="minorEastAsia" w:hAnsiTheme="minorHAnsi" w:cstheme="minorBidi"/>
          <w:noProof/>
          <w:snapToGrid/>
          <w:kern w:val="0"/>
          <w:sz w:val="22"/>
          <w:szCs w:val="22"/>
        </w:rPr>
      </w:pPr>
      <w:hyperlink w:anchor="_Toc445131187" w:history="1">
        <w:r w:rsidR="002B424F" w:rsidRPr="00C974CF">
          <w:rPr>
            <w:rStyle w:val="afffff2"/>
            <w:noProof/>
          </w:rPr>
          <w:t>Optical Monitoring</w:t>
        </w:r>
        <w:r w:rsidR="002B424F">
          <w:rPr>
            <w:noProof/>
            <w:webHidden/>
          </w:rPr>
          <w:tab/>
        </w:r>
        <w:r w:rsidR="002B424F">
          <w:rPr>
            <w:noProof/>
            <w:webHidden/>
          </w:rPr>
          <w:fldChar w:fldCharType="begin"/>
        </w:r>
        <w:r w:rsidR="002B424F">
          <w:rPr>
            <w:noProof/>
            <w:webHidden/>
          </w:rPr>
          <w:instrText xml:space="preserve"> PAGEREF _Toc445131187 \h </w:instrText>
        </w:r>
        <w:r w:rsidR="002B424F">
          <w:rPr>
            <w:noProof/>
            <w:webHidden/>
          </w:rPr>
        </w:r>
        <w:r w:rsidR="002B424F">
          <w:rPr>
            <w:noProof/>
            <w:webHidden/>
          </w:rPr>
          <w:fldChar w:fldCharType="separate"/>
        </w:r>
        <w:r w:rsidR="002B424F">
          <w:rPr>
            <w:noProof/>
            <w:webHidden/>
          </w:rPr>
          <w:t>414</w:t>
        </w:r>
        <w:r w:rsidR="002B424F">
          <w:rPr>
            <w:noProof/>
            <w:webHidden/>
          </w:rPr>
          <w:fldChar w:fldCharType="end"/>
        </w:r>
      </w:hyperlink>
    </w:p>
    <w:p w14:paraId="56C1B22E" w14:textId="77777777" w:rsidR="002B424F" w:rsidRDefault="00431AF8">
      <w:pPr>
        <w:pStyle w:val="30"/>
        <w:rPr>
          <w:rFonts w:asciiTheme="minorHAnsi" w:eastAsiaTheme="minorEastAsia" w:hAnsiTheme="minorHAnsi" w:cstheme="minorBidi"/>
          <w:snapToGrid/>
          <w:kern w:val="0"/>
          <w:sz w:val="22"/>
          <w:szCs w:val="22"/>
        </w:rPr>
      </w:pPr>
      <w:hyperlink w:anchor="_Toc445131188" w:history="1">
        <w:r w:rsidR="002B424F" w:rsidRPr="00C974CF">
          <w:rPr>
            <w:rStyle w:val="afffff2"/>
          </w:rPr>
          <w:t>CM Power Levels</w:t>
        </w:r>
        <w:r w:rsidR="002B424F">
          <w:rPr>
            <w:webHidden/>
          </w:rPr>
          <w:tab/>
        </w:r>
        <w:r w:rsidR="002B424F">
          <w:rPr>
            <w:webHidden/>
          </w:rPr>
          <w:fldChar w:fldCharType="begin"/>
        </w:r>
        <w:r w:rsidR="002B424F">
          <w:rPr>
            <w:webHidden/>
          </w:rPr>
          <w:instrText xml:space="preserve"> PAGEREF _Toc445131188 \h </w:instrText>
        </w:r>
        <w:r w:rsidR="002B424F">
          <w:rPr>
            <w:webHidden/>
          </w:rPr>
        </w:r>
        <w:r w:rsidR="002B424F">
          <w:rPr>
            <w:webHidden/>
          </w:rPr>
          <w:fldChar w:fldCharType="separate"/>
        </w:r>
        <w:r w:rsidR="002B424F">
          <w:rPr>
            <w:webHidden/>
          </w:rPr>
          <w:t>414</w:t>
        </w:r>
        <w:r w:rsidR="002B424F">
          <w:rPr>
            <w:webHidden/>
          </w:rPr>
          <w:fldChar w:fldCharType="end"/>
        </w:r>
      </w:hyperlink>
    </w:p>
    <w:p w14:paraId="5FDD64A7" w14:textId="77777777" w:rsidR="002B424F" w:rsidRDefault="00431AF8">
      <w:pPr>
        <w:pStyle w:val="20"/>
        <w:rPr>
          <w:rFonts w:asciiTheme="minorHAnsi" w:eastAsiaTheme="minorEastAsia" w:hAnsiTheme="minorHAnsi" w:cstheme="minorBidi"/>
          <w:noProof/>
          <w:snapToGrid/>
          <w:kern w:val="0"/>
          <w:sz w:val="22"/>
          <w:szCs w:val="22"/>
        </w:rPr>
      </w:pPr>
      <w:hyperlink w:anchor="_Toc445131189" w:history="1">
        <w:r w:rsidR="002B424F" w:rsidRPr="00C974CF">
          <w:rPr>
            <w:rStyle w:val="afffff2"/>
            <w:noProof/>
          </w:rPr>
          <w:t>CM TFTP Client Settings</w:t>
        </w:r>
        <w:r w:rsidR="002B424F">
          <w:rPr>
            <w:noProof/>
            <w:webHidden/>
          </w:rPr>
          <w:tab/>
        </w:r>
        <w:r w:rsidR="002B424F">
          <w:rPr>
            <w:noProof/>
            <w:webHidden/>
          </w:rPr>
          <w:fldChar w:fldCharType="begin"/>
        </w:r>
        <w:r w:rsidR="002B424F">
          <w:rPr>
            <w:noProof/>
            <w:webHidden/>
          </w:rPr>
          <w:instrText xml:space="preserve"> PAGEREF _Toc445131189 \h </w:instrText>
        </w:r>
        <w:r w:rsidR="002B424F">
          <w:rPr>
            <w:noProof/>
            <w:webHidden/>
          </w:rPr>
        </w:r>
        <w:r w:rsidR="002B424F">
          <w:rPr>
            <w:noProof/>
            <w:webHidden/>
          </w:rPr>
          <w:fldChar w:fldCharType="separate"/>
        </w:r>
        <w:r w:rsidR="002B424F">
          <w:rPr>
            <w:noProof/>
            <w:webHidden/>
          </w:rPr>
          <w:t>416</w:t>
        </w:r>
        <w:r w:rsidR="002B424F">
          <w:rPr>
            <w:noProof/>
            <w:webHidden/>
          </w:rPr>
          <w:fldChar w:fldCharType="end"/>
        </w:r>
      </w:hyperlink>
    </w:p>
    <w:p w14:paraId="4B6B419E" w14:textId="77777777" w:rsidR="002B424F" w:rsidRDefault="00431AF8">
      <w:pPr>
        <w:pStyle w:val="20"/>
        <w:rPr>
          <w:rFonts w:asciiTheme="minorHAnsi" w:eastAsiaTheme="minorEastAsia" w:hAnsiTheme="minorHAnsi" w:cstheme="minorBidi"/>
          <w:noProof/>
          <w:snapToGrid/>
          <w:kern w:val="0"/>
          <w:sz w:val="22"/>
          <w:szCs w:val="22"/>
        </w:rPr>
      </w:pPr>
      <w:hyperlink w:anchor="_Toc445131190" w:history="1">
        <w:r w:rsidR="002B424F" w:rsidRPr="00C974CF">
          <w:rPr>
            <w:rStyle w:val="afffff2"/>
            <w:noProof/>
          </w:rPr>
          <w:t>CM Event Management</w:t>
        </w:r>
        <w:r w:rsidR="002B424F">
          <w:rPr>
            <w:noProof/>
            <w:webHidden/>
          </w:rPr>
          <w:tab/>
        </w:r>
        <w:r w:rsidR="002B424F">
          <w:rPr>
            <w:noProof/>
            <w:webHidden/>
          </w:rPr>
          <w:fldChar w:fldCharType="begin"/>
        </w:r>
        <w:r w:rsidR="002B424F">
          <w:rPr>
            <w:noProof/>
            <w:webHidden/>
          </w:rPr>
          <w:instrText xml:space="preserve"> PAGEREF _Toc445131190 \h </w:instrText>
        </w:r>
        <w:r w:rsidR="002B424F">
          <w:rPr>
            <w:noProof/>
            <w:webHidden/>
          </w:rPr>
        </w:r>
        <w:r w:rsidR="002B424F">
          <w:rPr>
            <w:noProof/>
            <w:webHidden/>
          </w:rPr>
          <w:fldChar w:fldCharType="separate"/>
        </w:r>
        <w:r w:rsidR="002B424F">
          <w:rPr>
            <w:noProof/>
            <w:webHidden/>
          </w:rPr>
          <w:t>417</w:t>
        </w:r>
        <w:r w:rsidR="002B424F">
          <w:rPr>
            <w:noProof/>
            <w:webHidden/>
          </w:rPr>
          <w:fldChar w:fldCharType="end"/>
        </w:r>
      </w:hyperlink>
    </w:p>
    <w:p w14:paraId="6CC13A44" w14:textId="77777777" w:rsidR="002B424F" w:rsidRDefault="00431AF8">
      <w:pPr>
        <w:pStyle w:val="30"/>
        <w:rPr>
          <w:rFonts w:asciiTheme="minorHAnsi" w:eastAsiaTheme="minorEastAsia" w:hAnsiTheme="minorHAnsi" w:cstheme="minorBidi"/>
          <w:snapToGrid/>
          <w:kern w:val="0"/>
          <w:sz w:val="22"/>
          <w:szCs w:val="22"/>
        </w:rPr>
      </w:pPr>
      <w:hyperlink w:anchor="_Toc445131191" w:history="1">
        <w:r w:rsidR="002B424F" w:rsidRPr="00C974CF">
          <w:rPr>
            <w:rStyle w:val="afffff2"/>
          </w:rPr>
          <w:t>Event Log Control</w:t>
        </w:r>
        <w:r w:rsidR="002B424F">
          <w:rPr>
            <w:webHidden/>
          </w:rPr>
          <w:tab/>
        </w:r>
        <w:r w:rsidR="002B424F">
          <w:rPr>
            <w:webHidden/>
          </w:rPr>
          <w:fldChar w:fldCharType="begin"/>
        </w:r>
        <w:r w:rsidR="002B424F">
          <w:rPr>
            <w:webHidden/>
          </w:rPr>
          <w:instrText xml:space="preserve"> PAGEREF _Toc445131191 \h </w:instrText>
        </w:r>
        <w:r w:rsidR="002B424F">
          <w:rPr>
            <w:webHidden/>
          </w:rPr>
        </w:r>
        <w:r w:rsidR="002B424F">
          <w:rPr>
            <w:webHidden/>
          </w:rPr>
          <w:fldChar w:fldCharType="separate"/>
        </w:r>
        <w:r w:rsidR="002B424F">
          <w:rPr>
            <w:webHidden/>
          </w:rPr>
          <w:t>417</w:t>
        </w:r>
        <w:r w:rsidR="002B424F">
          <w:rPr>
            <w:webHidden/>
          </w:rPr>
          <w:fldChar w:fldCharType="end"/>
        </w:r>
      </w:hyperlink>
    </w:p>
    <w:p w14:paraId="4BE523CF" w14:textId="77777777" w:rsidR="002B424F" w:rsidRDefault="00431AF8">
      <w:pPr>
        <w:pStyle w:val="30"/>
        <w:rPr>
          <w:rFonts w:asciiTheme="minorHAnsi" w:eastAsiaTheme="minorEastAsia" w:hAnsiTheme="minorHAnsi" w:cstheme="minorBidi"/>
          <w:snapToGrid/>
          <w:kern w:val="0"/>
          <w:sz w:val="22"/>
          <w:szCs w:val="22"/>
        </w:rPr>
      </w:pPr>
      <w:hyperlink w:anchor="_Toc445131192" w:history="1">
        <w:r w:rsidR="002B424F" w:rsidRPr="00C974CF">
          <w:rPr>
            <w:rStyle w:val="afffff2"/>
          </w:rPr>
          <w:t>Event Log Size</w:t>
        </w:r>
        <w:r w:rsidR="002B424F">
          <w:rPr>
            <w:webHidden/>
          </w:rPr>
          <w:tab/>
        </w:r>
        <w:r w:rsidR="002B424F">
          <w:rPr>
            <w:webHidden/>
          </w:rPr>
          <w:fldChar w:fldCharType="begin"/>
        </w:r>
        <w:r w:rsidR="002B424F">
          <w:rPr>
            <w:webHidden/>
          </w:rPr>
          <w:instrText xml:space="preserve"> PAGEREF _Toc445131192 \h </w:instrText>
        </w:r>
        <w:r w:rsidR="002B424F">
          <w:rPr>
            <w:webHidden/>
          </w:rPr>
        </w:r>
        <w:r w:rsidR="002B424F">
          <w:rPr>
            <w:webHidden/>
          </w:rPr>
          <w:fldChar w:fldCharType="separate"/>
        </w:r>
        <w:r w:rsidR="002B424F">
          <w:rPr>
            <w:webHidden/>
          </w:rPr>
          <w:t>419</w:t>
        </w:r>
        <w:r w:rsidR="002B424F">
          <w:rPr>
            <w:webHidden/>
          </w:rPr>
          <w:fldChar w:fldCharType="end"/>
        </w:r>
      </w:hyperlink>
    </w:p>
    <w:p w14:paraId="309BA5A0" w14:textId="77777777" w:rsidR="002B424F" w:rsidRDefault="00431AF8">
      <w:pPr>
        <w:pStyle w:val="30"/>
        <w:rPr>
          <w:rFonts w:asciiTheme="minorHAnsi" w:eastAsiaTheme="minorEastAsia" w:hAnsiTheme="minorHAnsi" w:cstheme="minorBidi"/>
          <w:snapToGrid/>
          <w:kern w:val="0"/>
          <w:sz w:val="22"/>
          <w:szCs w:val="22"/>
        </w:rPr>
      </w:pPr>
      <w:hyperlink w:anchor="_Toc445131193" w:history="1">
        <w:r w:rsidR="002B424F" w:rsidRPr="00C974CF">
          <w:rPr>
            <w:rStyle w:val="afffff2"/>
          </w:rPr>
          <w:t>Event Throttling</w:t>
        </w:r>
        <w:r w:rsidR="002B424F">
          <w:rPr>
            <w:webHidden/>
          </w:rPr>
          <w:tab/>
        </w:r>
        <w:r w:rsidR="002B424F">
          <w:rPr>
            <w:webHidden/>
          </w:rPr>
          <w:fldChar w:fldCharType="begin"/>
        </w:r>
        <w:r w:rsidR="002B424F">
          <w:rPr>
            <w:webHidden/>
          </w:rPr>
          <w:instrText xml:space="preserve"> PAGEREF _Toc445131193 \h </w:instrText>
        </w:r>
        <w:r w:rsidR="002B424F">
          <w:rPr>
            <w:webHidden/>
          </w:rPr>
        </w:r>
        <w:r w:rsidR="002B424F">
          <w:rPr>
            <w:webHidden/>
          </w:rPr>
          <w:fldChar w:fldCharType="separate"/>
        </w:r>
        <w:r w:rsidR="002B424F">
          <w:rPr>
            <w:webHidden/>
          </w:rPr>
          <w:t>420</w:t>
        </w:r>
        <w:r w:rsidR="002B424F">
          <w:rPr>
            <w:webHidden/>
          </w:rPr>
          <w:fldChar w:fldCharType="end"/>
        </w:r>
      </w:hyperlink>
    </w:p>
    <w:p w14:paraId="5E2DB467" w14:textId="77777777" w:rsidR="002B424F" w:rsidRDefault="00431AF8">
      <w:pPr>
        <w:pStyle w:val="20"/>
        <w:rPr>
          <w:rFonts w:asciiTheme="minorHAnsi" w:eastAsiaTheme="minorEastAsia" w:hAnsiTheme="minorHAnsi" w:cstheme="minorBidi"/>
          <w:noProof/>
          <w:snapToGrid/>
          <w:kern w:val="0"/>
          <w:sz w:val="22"/>
          <w:szCs w:val="22"/>
        </w:rPr>
      </w:pPr>
      <w:hyperlink w:anchor="_Toc445131194" w:history="1">
        <w:r w:rsidR="002B424F" w:rsidRPr="00C974CF">
          <w:rPr>
            <w:rStyle w:val="afffff2"/>
            <w:noProof/>
          </w:rPr>
          <w:t>CM Secure Software Download</w:t>
        </w:r>
        <w:r w:rsidR="002B424F">
          <w:rPr>
            <w:noProof/>
            <w:webHidden/>
          </w:rPr>
          <w:tab/>
        </w:r>
        <w:r w:rsidR="002B424F">
          <w:rPr>
            <w:noProof/>
            <w:webHidden/>
          </w:rPr>
          <w:fldChar w:fldCharType="begin"/>
        </w:r>
        <w:r w:rsidR="002B424F">
          <w:rPr>
            <w:noProof/>
            <w:webHidden/>
          </w:rPr>
          <w:instrText xml:space="preserve"> PAGEREF _Toc445131194 \h </w:instrText>
        </w:r>
        <w:r w:rsidR="002B424F">
          <w:rPr>
            <w:noProof/>
            <w:webHidden/>
          </w:rPr>
        </w:r>
        <w:r w:rsidR="002B424F">
          <w:rPr>
            <w:noProof/>
            <w:webHidden/>
          </w:rPr>
          <w:fldChar w:fldCharType="separate"/>
        </w:r>
        <w:r w:rsidR="002B424F">
          <w:rPr>
            <w:noProof/>
            <w:webHidden/>
          </w:rPr>
          <w:t>422</w:t>
        </w:r>
        <w:r w:rsidR="002B424F">
          <w:rPr>
            <w:noProof/>
            <w:webHidden/>
          </w:rPr>
          <w:fldChar w:fldCharType="end"/>
        </w:r>
      </w:hyperlink>
    </w:p>
    <w:p w14:paraId="1A6EC5FC" w14:textId="77777777" w:rsidR="002B424F" w:rsidRDefault="00431AF8">
      <w:pPr>
        <w:pStyle w:val="20"/>
        <w:rPr>
          <w:rFonts w:asciiTheme="minorHAnsi" w:eastAsiaTheme="minorEastAsia" w:hAnsiTheme="minorHAnsi" w:cstheme="minorBidi"/>
          <w:noProof/>
          <w:snapToGrid/>
          <w:kern w:val="0"/>
          <w:sz w:val="22"/>
          <w:szCs w:val="22"/>
        </w:rPr>
      </w:pPr>
      <w:hyperlink w:anchor="_Toc445131195" w:history="1">
        <w:r w:rsidR="002B424F" w:rsidRPr="00C974CF">
          <w:rPr>
            <w:rStyle w:val="afffff2"/>
            <w:noProof/>
          </w:rPr>
          <w:t>MEF-MN Interface</w:t>
        </w:r>
        <w:r w:rsidR="002B424F">
          <w:rPr>
            <w:noProof/>
            <w:webHidden/>
          </w:rPr>
          <w:tab/>
        </w:r>
        <w:r w:rsidR="002B424F">
          <w:rPr>
            <w:noProof/>
            <w:webHidden/>
          </w:rPr>
          <w:fldChar w:fldCharType="begin"/>
        </w:r>
        <w:r w:rsidR="002B424F">
          <w:rPr>
            <w:noProof/>
            <w:webHidden/>
          </w:rPr>
          <w:instrText xml:space="preserve"> PAGEREF _Toc445131195 \h </w:instrText>
        </w:r>
        <w:r w:rsidR="002B424F">
          <w:rPr>
            <w:noProof/>
            <w:webHidden/>
          </w:rPr>
        </w:r>
        <w:r w:rsidR="002B424F">
          <w:rPr>
            <w:noProof/>
            <w:webHidden/>
          </w:rPr>
          <w:fldChar w:fldCharType="separate"/>
        </w:r>
        <w:r w:rsidR="002B424F">
          <w:rPr>
            <w:noProof/>
            <w:webHidden/>
          </w:rPr>
          <w:t>423</w:t>
        </w:r>
        <w:r w:rsidR="002B424F">
          <w:rPr>
            <w:noProof/>
            <w:webHidden/>
          </w:rPr>
          <w:fldChar w:fldCharType="end"/>
        </w:r>
      </w:hyperlink>
    </w:p>
    <w:p w14:paraId="26AE23F9" w14:textId="77777777" w:rsidR="002B424F" w:rsidRDefault="00431AF8">
      <w:pPr>
        <w:pStyle w:val="20"/>
        <w:rPr>
          <w:rFonts w:asciiTheme="minorHAnsi" w:eastAsiaTheme="minorEastAsia" w:hAnsiTheme="minorHAnsi" w:cstheme="minorBidi"/>
          <w:noProof/>
          <w:snapToGrid/>
          <w:kern w:val="0"/>
          <w:sz w:val="22"/>
          <w:szCs w:val="22"/>
        </w:rPr>
      </w:pPr>
      <w:hyperlink w:anchor="_Toc445131196" w:history="1">
        <w:r w:rsidR="002B424F" w:rsidRPr="00C974CF">
          <w:rPr>
            <w:rStyle w:val="afffff2"/>
            <w:noProof/>
          </w:rPr>
          <w:t>Subscriber’s Provider Bridging (PB) Serivces</w:t>
        </w:r>
        <w:r w:rsidR="002B424F">
          <w:rPr>
            <w:noProof/>
            <w:webHidden/>
          </w:rPr>
          <w:tab/>
        </w:r>
        <w:r w:rsidR="002B424F">
          <w:rPr>
            <w:noProof/>
            <w:webHidden/>
          </w:rPr>
          <w:fldChar w:fldCharType="begin"/>
        </w:r>
        <w:r w:rsidR="002B424F">
          <w:rPr>
            <w:noProof/>
            <w:webHidden/>
          </w:rPr>
          <w:instrText xml:space="preserve"> PAGEREF _Toc445131196 \h </w:instrText>
        </w:r>
        <w:r w:rsidR="002B424F">
          <w:rPr>
            <w:noProof/>
            <w:webHidden/>
          </w:rPr>
        </w:r>
        <w:r w:rsidR="002B424F">
          <w:rPr>
            <w:noProof/>
            <w:webHidden/>
          </w:rPr>
          <w:fldChar w:fldCharType="separate"/>
        </w:r>
        <w:r w:rsidR="002B424F">
          <w:rPr>
            <w:noProof/>
            <w:webHidden/>
          </w:rPr>
          <w:t>424</w:t>
        </w:r>
        <w:r w:rsidR="002B424F">
          <w:rPr>
            <w:noProof/>
            <w:webHidden/>
          </w:rPr>
          <w:fldChar w:fldCharType="end"/>
        </w:r>
      </w:hyperlink>
    </w:p>
    <w:p w14:paraId="01A6CF9E" w14:textId="77777777" w:rsidR="002B424F" w:rsidRDefault="00431AF8">
      <w:pPr>
        <w:pStyle w:val="30"/>
        <w:rPr>
          <w:rFonts w:asciiTheme="minorHAnsi" w:eastAsiaTheme="minorEastAsia" w:hAnsiTheme="minorHAnsi" w:cstheme="minorBidi"/>
          <w:snapToGrid/>
          <w:kern w:val="0"/>
          <w:sz w:val="22"/>
          <w:szCs w:val="22"/>
        </w:rPr>
      </w:pPr>
      <w:hyperlink w:anchor="_Toc445131197" w:history="1">
        <w:r w:rsidR="002B424F" w:rsidRPr="00C974CF">
          <w:rPr>
            <w:rStyle w:val="afffff2"/>
          </w:rPr>
          <w:t>Provider Bridging Services</w:t>
        </w:r>
        <w:r w:rsidR="002B424F">
          <w:rPr>
            <w:webHidden/>
          </w:rPr>
          <w:tab/>
        </w:r>
        <w:r w:rsidR="002B424F">
          <w:rPr>
            <w:webHidden/>
          </w:rPr>
          <w:fldChar w:fldCharType="begin"/>
        </w:r>
        <w:r w:rsidR="002B424F">
          <w:rPr>
            <w:webHidden/>
          </w:rPr>
          <w:instrText xml:space="preserve"> PAGEREF _Toc445131197 \h </w:instrText>
        </w:r>
        <w:r w:rsidR="002B424F">
          <w:rPr>
            <w:webHidden/>
          </w:rPr>
        </w:r>
        <w:r w:rsidR="002B424F">
          <w:rPr>
            <w:webHidden/>
          </w:rPr>
          <w:fldChar w:fldCharType="separate"/>
        </w:r>
        <w:r w:rsidR="002B424F">
          <w:rPr>
            <w:webHidden/>
          </w:rPr>
          <w:t>424</w:t>
        </w:r>
        <w:r w:rsidR="002B424F">
          <w:rPr>
            <w:webHidden/>
          </w:rPr>
          <w:fldChar w:fldCharType="end"/>
        </w:r>
      </w:hyperlink>
    </w:p>
    <w:p w14:paraId="777790CD" w14:textId="77777777" w:rsidR="002B424F" w:rsidRDefault="00431AF8">
      <w:pPr>
        <w:pStyle w:val="30"/>
        <w:rPr>
          <w:rFonts w:asciiTheme="minorHAnsi" w:eastAsiaTheme="minorEastAsia" w:hAnsiTheme="minorHAnsi" w:cstheme="minorBidi"/>
          <w:snapToGrid/>
          <w:kern w:val="0"/>
          <w:sz w:val="22"/>
          <w:szCs w:val="22"/>
        </w:rPr>
      </w:pPr>
      <w:hyperlink w:anchor="_Toc445131198" w:history="1">
        <w:r w:rsidR="002B424F" w:rsidRPr="00C974CF">
          <w:rPr>
            <w:rStyle w:val="afffff2"/>
          </w:rPr>
          <w:t>802.1ad PB Encapsulation Mode</w:t>
        </w:r>
        <w:r w:rsidR="002B424F">
          <w:rPr>
            <w:webHidden/>
          </w:rPr>
          <w:tab/>
        </w:r>
        <w:r w:rsidR="002B424F">
          <w:rPr>
            <w:webHidden/>
          </w:rPr>
          <w:fldChar w:fldCharType="begin"/>
        </w:r>
        <w:r w:rsidR="002B424F">
          <w:rPr>
            <w:webHidden/>
          </w:rPr>
          <w:instrText xml:space="preserve"> PAGEREF _Toc445131198 \h </w:instrText>
        </w:r>
        <w:r w:rsidR="002B424F">
          <w:rPr>
            <w:webHidden/>
          </w:rPr>
        </w:r>
        <w:r w:rsidR="002B424F">
          <w:rPr>
            <w:webHidden/>
          </w:rPr>
          <w:fldChar w:fldCharType="separate"/>
        </w:r>
        <w:r w:rsidR="002B424F">
          <w:rPr>
            <w:webHidden/>
          </w:rPr>
          <w:t>424</w:t>
        </w:r>
        <w:r w:rsidR="002B424F">
          <w:rPr>
            <w:webHidden/>
          </w:rPr>
          <w:fldChar w:fldCharType="end"/>
        </w:r>
      </w:hyperlink>
    </w:p>
    <w:p w14:paraId="40FAEF5A" w14:textId="77777777" w:rsidR="002B424F" w:rsidRDefault="00431AF8">
      <w:pPr>
        <w:pStyle w:val="30"/>
        <w:rPr>
          <w:rFonts w:asciiTheme="minorHAnsi" w:eastAsiaTheme="minorEastAsia" w:hAnsiTheme="minorHAnsi" w:cstheme="minorBidi"/>
          <w:snapToGrid/>
          <w:kern w:val="0"/>
          <w:sz w:val="22"/>
          <w:szCs w:val="22"/>
        </w:rPr>
      </w:pPr>
      <w:hyperlink w:anchor="_Toc445131199" w:history="1">
        <w:r w:rsidR="002B424F" w:rsidRPr="00C974CF">
          <w:rPr>
            <w:rStyle w:val="afffff2"/>
          </w:rPr>
          <w:t>802.1Q PB Encapsulation Mode</w:t>
        </w:r>
        <w:r w:rsidR="002B424F">
          <w:rPr>
            <w:webHidden/>
          </w:rPr>
          <w:tab/>
        </w:r>
        <w:r w:rsidR="002B424F">
          <w:rPr>
            <w:webHidden/>
          </w:rPr>
          <w:fldChar w:fldCharType="begin"/>
        </w:r>
        <w:r w:rsidR="002B424F">
          <w:rPr>
            <w:webHidden/>
          </w:rPr>
          <w:instrText xml:space="preserve"> PAGEREF _Toc445131199 \h </w:instrText>
        </w:r>
        <w:r w:rsidR="002B424F">
          <w:rPr>
            <w:webHidden/>
          </w:rPr>
        </w:r>
        <w:r w:rsidR="002B424F">
          <w:rPr>
            <w:webHidden/>
          </w:rPr>
          <w:fldChar w:fldCharType="separate"/>
        </w:r>
        <w:r w:rsidR="002B424F">
          <w:rPr>
            <w:webHidden/>
          </w:rPr>
          <w:t>425</w:t>
        </w:r>
        <w:r w:rsidR="002B424F">
          <w:rPr>
            <w:webHidden/>
          </w:rPr>
          <w:fldChar w:fldCharType="end"/>
        </w:r>
      </w:hyperlink>
    </w:p>
    <w:p w14:paraId="75BD1DD8" w14:textId="77777777" w:rsidR="002B424F" w:rsidRDefault="00431AF8">
      <w:pPr>
        <w:pStyle w:val="30"/>
        <w:rPr>
          <w:rFonts w:asciiTheme="minorHAnsi" w:eastAsiaTheme="minorEastAsia" w:hAnsiTheme="minorHAnsi" w:cstheme="minorBidi"/>
          <w:snapToGrid/>
          <w:kern w:val="0"/>
          <w:sz w:val="22"/>
          <w:szCs w:val="22"/>
        </w:rPr>
      </w:pPr>
      <w:hyperlink w:anchor="_Toc445131200" w:history="1">
        <w:r w:rsidR="002B424F" w:rsidRPr="00C974CF">
          <w:rPr>
            <w:rStyle w:val="afffff2"/>
          </w:rPr>
          <w:t>PB Transport Mode</w:t>
        </w:r>
        <w:r w:rsidR="002B424F">
          <w:rPr>
            <w:webHidden/>
          </w:rPr>
          <w:tab/>
        </w:r>
        <w:r w:rsidR="002B424F">
          <w:rPr>
            <w:webHidden/>
          </w:rPr>
          <w:fldChar w:fldCharType="begin"/>
        </w:r>
        <w:r w:rsidR="002B424F">
          <w:rPr>
            <w:webHidden/>
          </w:rPr>
          <w:instrText xml:space="preserve"> PAGEREF _Toc445131200 \h </w:instrText>
        </w:r>
        <w:r w:rsidR="002B424F">
          <w:rPr>
            <w:webHidden/>
          </w:rPr>
        </w:r>
        <w:r w:rsidR="002B424F">
          <w:rPr>
            <w:webHidden/>
          </w:rPr>
          <w:fldChar w:fldCharType="separate"/>
        </w:r>
        <w:r w:rsidR="002B424F">
          <w:rPr>
            <w:webHidden/>
          </w:rPr>
          <w:t>426</w:t>
        </w:r>
        <w:r w:rsidR="002B424F">
          <w:rPr>
            <w:webHidden/>
          </w:rPr>
          <w:fldChar w:fldCharType="end"/>
        </w:r>
      </w:hyperlink>
    </w:p>
    <w:p w14:paraId="732ED29D" w14:textId="77777777" w:rsidR="002B424F" w:rsidRDefault="00431AF8">
      <w:pPr>
        <w:pStyle w:val="20"/>
        <w:rPr>
          <w:rFonts w:asciiTheme="minorHAnsi" w:eastAsiaTheme="minorEastAsia" w:hAnsiTheme="minorHAnsi" w:cstheme="minorBidi"/>
          <w:noProof/>
          <w:snapToGrid/>
          <w:kern w:val="0"/>
          <w:sz w:val="22"/>
          <w:szCs w:val="22"/>
        </w:rPr>
      </w:pPr>
      <w:hyperlink w:anchor="_Toc445131201" w:history="1">
        <w:r w:rsidR="002B424F" w:rsidRPr="00C974CF">
          <w:rPr>
            <w:rStyle w:val="afffff2"/>
            <w:noProof/>
          </w:rPr>
          <w:t>Subscriber’s Provider Backbone Bridging (PBB) Serivces</w:t>
        </w:r>
        <w:r w:rsidR="002B424F">
          <w:rPr>
            <w:noProof/>
            <w:webHidden/>
          </w:rPr>
          <w:tab/>
        </w:r>
        <w:r w:rsidR="002B424F">
          <w:rPr>
            <w:noProof/>
            <w:webHidden/>
          </w:rPr>
          <w:fldChar w:fldCharType="begin"/>
        </w:r>
        <w:r w:rsidR="002B424F">
          <w:rPr>
            <w:noProof/>
            <w:webHidden/>
          </w:rPr>
          <w:instrText xml:space="preserve"> PAGEREF _Toc445131201 \h </w:instrText>
        </w:r>
        <w:r w:rsidR="002B424F">
          <w:rPr>
            <w:noProof/>
            <w:webHidden/>
          </w:rPr>
        </w:r>
        <w:r w:rsidR="002B424F">
          <w:rPr>
            <w:noProof/>
            <w:webHidden/>
          </w:rPr>
          <w:fldChar w:fldCharType="separate"/>
        </w:r>
        <w:r w:rsidR="002B424F">
          <w:rPr>
            <w:noProof/>
            <w:webHidden/>
          </w:rPr>
          <w:t>428</w:t>
        </w:r>
        <w:r w:rsidR="002B424F">
          <w:rPr>
            <w:noProof/>
            <w:webHidden/>
          </w:rPr>
          <w:fldChar w:fldCharType="end"/>
        </w:r>
      </w:hyperlink>
    </w:p>
    <w:p w14:paraId="6652C7A5" w14:textId="77777777" w:rsidR="002B424F" w:rsidRDefault="00431AF8">
      <w:pPr>
        <w:pStyle w:val="30"/>
        <w:rPr>
          <w:rFonts w:asciiTheme="minorHAnsi" w:eastAsiaTheme="minorEastAsia" w:hAnsiTheme="minorHAnsi" w:cstheme="minorBidi"/>
          <w:snapToGrid/>
          <w:kern w:val="0"/>
          <w:sz w:val="22"/>
          <w:szCs w:val="22"/>
        </w:rPr>
      </w:pPr>
      <w:hyperlink w:anchor="_Toc445131202" w:history="1">
        <w:r w:rsidR="002B424F" w:rsidRPr="00C974CF">
          <w:rPr>
            <w:rStyle w:val="afffff2"/>
          </w:rPr>
          <w:t>PBB Encapsulation Mode</w:t>
        </w:r>
        <w:r w:rsidR="002B424F">
          <w:rPr>
            <w:webHidden/>
          </w:rPr>
          <w:tab/>
        </w:r>
        <w:r w:rsidR="002B424F">
          <w:rPr>
            <w:webHidden/>
          </w:rPr>
          <w:fldChar w:fldCharType="begin"/>
        </w:r>
        <w:r w:rsidR="002B424F">
          <w:rPr>
            <w:webHidden/>
          </w:rPr>
          <w:instrText xml:space="preserve"> PAGEREF _Toc445131202 \h </w:instrText>
        </w:r>
        <w:r w:rsidR="002B424F">
          <w:rPr>
            <w:webHidden/>
          </w:rPr>
        </w:r>
        <w:r w:rsidR="002B424F">
          <w:rPr>
            <w:webHidden/>
          </w:rPr>
          <w:fldChar w:fldCharType="separate"/>
        </w:r>
        <w:r w:rsidR="002B424F">
          <w:rPr>
            <w:webHidden/>
          </w:rPr>
          <w:t>428</w:t>
        </w:r>
        <w:r w:rsidR="002B424F">
          <w:rPr>
            <w:webHidden/>
          </w:rPr>
          <w:fldChar w:fldCharType="end"/>
        </w:r>
      </w:hyperlink>
    </w:p>
    <w:p w14:paraId="10C1F377" w14:textId="77777777" w:rsidR="002B424F" w:rsidRDefault="00431AF8">
      <w:pPr>
        <w:pStyle w:val="30"/>
        <w:rPr>
          <w:rFonts w:asciiTheme="minorHAnsi" w:eastAsiaTheme="minorEastAsia" w:hAnsiTheme="minorHAnsi" w:cstheme="minorBidi"/>
          <w:snapToGrid/>
          <w:kern w:val="0"/>
          <w:sz w:val="22"/>
          <w:szCs w:val="22"/>
        </w:rPr>
      </w:pPr>
      <w:hyperlink w:anchor="_Toc445131203" w:history="1">
        <w:r w:rsidR="002B424F" w:rsidRPr="00C974CF">
          <w:rPr>
            <w:rStyle w:val="afffff2"/>
          </w:rPr>
          <w:t>PBB Transport Mode</w:t>
        </w:r>
        <w:r w:rsidR="002B424F">
          <w:rPr>
            <w:webHidden/>
          </w:rPr>
          <w:tab/>
        </w:r>
        <w:r w:rsidR="002B424F">
          <w:rPr>
            <w:webHidden/>
          </w:rPr>
          <w:fldChar w:fldCharType="begin"/>
        </w:r>
        <w:r w:rsidR="002B424F">
          <w:rPr>
            <w:webHidden/>
          </w:rPr>
          <w:instrText xml:space="preserve"> PAGEREF _Toc445131203 \h </w:instrText>
        </w:r>
        <w:r w:rsidR="002B424F">
          <w:rPr>
            <w:webHidden/>
          </w:rPr>
        </w:r>
        <w:r w:rsidR="002B424F">
          <w:rPr>
            <w:webHidden/>
          </w:rPr>
          <w:fldChar w:fldCharType="separate"/>
        </w:r>
        <w:r w:rsidR="002B424F">
          <w:rPr>
            <w:webHidden/>
          </w:rPr>
          <w:t>428</w:t>
        </w:r>
        <w:r w:rsidR="002B424F">
          <w:rPr>
            <w:webHidden/>
          </w:rPr>
          <w:fldChar w:fldCharType="end"/>
        </w:r>
      </w:hyperlink>
    </w:p>
    <w:p w14:paraId="7BA5CCA1" w14:textId="77777777" w:rsidR="002B424F" w:rsidRDefault="00431AF8">
      <w:pPr>
        <w:pStyle w:val="20"/>
        <w:rPr>
          <w:rFonts w:asciiTheme="minorHAnsi" w:eastAsiaTheme="minorEastAsia" w:hAnsiTheme="minorHAnsi" w:cstheme="minorBidi"/>
          <w:noProof/>
          <w:snapToGrid/>
          <w:kern w:val="0"/>
          <w:sz w:val="22"/>
          <w:szCs w:val="22"/>
        </w:rPr>
      </w:pPr>
      <w:hyperlink w:anchor="_Toc445131204" w:history="1">
        <w:r w:rsidR="002B424F" w:rsidRPr="00C974CF">
          <w:rPr>
            <w:rStyle w:val="afffff2"/>
            <w:noProof/>
          </w:rPr>
          <w:t>IP(HSD) Services</w:t>
        </w:r>
        <w:r w:rsidR="002B424F">
          <w:rPr>
            <w:noProof/>
            <w:webHidden/>
          </w:rPr>
          <w:tab/>
        </w:r>
        <w:r w:rsidR="002B424F">
          <w:rPr>
            <w:noProof/>
            <w:webHidden/>
          </w:rPr>
          <w:fldChar w:fldCharType="begin"/>
        </w:r>
        <w:r w:rsidR="002B424F">
          <w:rPr>
            <w:noProof/>
            <w:webHidden/>
          </w:rPr>
          <w:instrText xml:space="preserve"> PAGEREF _Toc445131204 \h </w:instrText>
        </w:r>
        <w:r w:rsidR="002B424F">
          <w:rPr>
            <w:noProof/>
            <w:webHidden/>
          </w:rPr>
        </w:r>
        <w:r w:rsidR="002B424F">
          <w:rPr>
            <w:noProof/>
            <w:webHidden/>
          </w:rPr>
          <w:fldChar w:fldCharType="separate"/>
        </w:r>
        <w:r w:rsidR="002B424F">
          <w:rPr>
            <w:noProof/>
            <w:webHidden/>
          </w:rPr>
          <w:t>431</w:t>
        </w:r>
        <w:r w:rsidR="002B424F">
          <w:rPr>
            <w:noProof/>
            <w:webHidden/>
          </w:rPr>
          <w:fldChar w:fldCharType="end"/>
        </w:r>
      </w:hyperlink>
    </w:p>
    <w:p w14:paraId="22A849BB" w14:textId="77777777" w:rsidR="002B424F" w:rsidRDefault="00431AF8">
      <w:pPr>
        <w:pStyle w:val="30"/>
        <w:rPr>
          <w:rFonts w:asciiTheme="minorHAnsi" w:eastAsiaTheme="minorEastAsia" w:hAnsiTheme="minorHAnsi" w:cstheme="minorBidi"/>
          <w:snapToGrid/>
          <w:kern w:val="0"/>
          <w:sz w:val="22"/>
          <w:szCs w:val="22"/>
        </w:rPr>
      </w:pPr>
      <w:hyperlink w:anchor="_Toc445131205" w:history="1">
        <w:r w:rsidR="002B424F" w:rsidRPr="00C974CF">
          <w:rPr>
            <w:rStyle w:val="afffff2"/>
          </w:rPr>
          <w:t>DPoE IP(HSD)</w:t>
        </w:r>
        <w:r w:rsidR="002B424F">
          <w:rPr>
            <w:webHidden/>
          </w:rPr>
          <w:tab/>
        </w:r>
        <w:r w:rsidR="002B424F">
          <w:rPr>
            <w:webHidden/>
          </w:rPr>
          <w:fldChar w:fldCharType="begin"/>
        </w:r>
        <w:r w:rsidR="002B424F">
          <w:rPr>
            <w:webHidden/>
          </w:rPr>
          <w:instrText xml:space="preserve"> PAGEREF _Toc445131205 \h </w:instrText>
        </w:r>
        <w:r w:rsidR="002B424F">
          <w:rPr>
            <w:webHidden/>
          </w:rPr>
        </w:r>
        <w:r w:rsidR="002B424F">
          <w:rPr>
            <w:webHidden/>
          </w:rPr>
          <w:fldChar w:fldCharType="separate"/>
        </w:r>
        <w:r w:rsidR="002B424F">
          <w:rPr>
            <w:webHidden/>
          </w:rPr>
          <w:t>431</w:t>
        </w:r>
        <w:r w:rsidR="002B424F">
          <w:rPr>
            <w:webHidden/>
          </w:rPr>
          <w:fldChar w:fldCharType="end"/>
        </w:r>
      </w:hyperlink>
    </w:p>
    <w:p w14:paraId="2D214D8C" w14:textId="77777777" w:rsidR="002B424F" w:rsidRDefault="00431AF8">
      <w:pPr>
        <w:pStyle w:val="30"/>
        <w:rPr>
          <w:rFonts w:asciiTheme="minorHAnsi" w:eastAsiaTheme="minorEastAsia" w:hAnsiTheme="minorHAnsi" w:cstheme="minorBidi"/>
          <w:snapToGrid/>
          <w:kern w:val="0"/>
          <w:sz w:val="22"/>
          <w:szCs w:val="22"/>
        </w:rPr>
      </w:pPr>
      <w:hyperlink w:anchor="_Toc445131206" w:history="1">
        <w:r w:rsidR="002B424F" w:rsidRPr="00C974CF">
          <w:rPr>
            <w:rStyle w:val="afffff2"/>
          </w:rPr>
          <w:t>Serving Groups</w:t>
        </w:r>
        <w:r w:rsidR="002B424F">
          <w:rPr>
            <w:webHidden/>
          </w:rPr>
          <w:tab/>
        </w:r>
        <w:r w:rsidR="002B424F">
          <w:rPr>
            <w:webHidden/>
          </w:rPr>
          <w:fldChar w:fldCharType="begin"/>
        </w:r>
        <w:r w:rsidR="002B424F">
          <w:rPr>
            <w:webHidden/>
          </w:rPr>
          <w:instrText xml:space="preserve"> PAGEREF _Toc445131206 \h </w:instrText>
        </w:r>
        <w:r w:rsidR="002B424F">
          <w:rPr>
            <w:webHidden/>
          </w:rPr>
        </w:r>
        <w:r w:rsidR="002B424F">
          <w:rPr>
            <w:webHidden/>
          </w:rPr>
          <w:fldChar w:fldCharType="separate"/>
        </w:r>
        <w:r w:rsidR="002B424F">
          <w:rPr>
            <w:webHidden/>
          </w:rPr>
          <w:t>431</w:t>
        </w:r>
        <w:r w:rsidR="002B424F">
          <w:rPr>
            <w:webHidden/>
          </w:rPr>
          <w:fldChar w:fldCharType="end"/>
        </w:r>
      </w:hyperlink>
    </w:p>
    <w:p w14:paraId="71A8B9B1" w14:textId="77777777" w:rsidR="002B424F" w:rsidRDefault="00431AF8">
      <w:pPr>
        <w:pStyle w:val="30"/>
        <w:rPr>
          <w:rFonts w:asciiTheme="minorHAnsi" w:eastAsiaTheme="minorEastAsia" w:hAnsiTheme="minorHAnsi" w:cstheme="minorBidi"/>
          <w:snapToGrid/>
          <w:kern w:val="0"/>
          <w:sz w:val="22"/>
          <w:szCs w:val="22"/>
        </w:rPr>
      </w:pPr>
      <w:hyperlink w:anchor="_Toc445131207" w:history="1">
        <w:r w:rsidR="002B424F" w:rsidRPr="00C974CF">
          <w:rPr>
            <w:rStyle w:val="afffff2"/>
          </w:rPr>
          <w:t>Legacy IP(HSD)</w:t>
        </w:r>
        <w:r w:rsidR="002B424F">
          <w:rPr>
            <w:webHidden/>
          </w:rPr>
          <w:tab/>
        </w:r>
        <w:r w:rsidR="002B424F">
          <w:rPr>
            <w:webHidden/>
          </w:rPr>
          <w:fldChar w:fldCharType="begin"/>
        </w:r>
        <w:r w:rsidR="002B424F">
          <w:rPr>
            <w:webHidden/>
          </w:rPr>
          <w:instrText xml:space="preserve"> PAGEREF _Toc445131207 \h </w:instrText>
        </w:r>
        <w:r w:rsidR="002B424F">
          <w:rPr>
            <w:webHidden/>
          </w:rPr>
        </w:r>
        <w:r w:rsidR="002B424F">
          <w:rPr>
            <w:webHidden/>
          </w:rPr>
          <w:fldChar w:fldCharType="separate"/>
        </w:r>
        <w:r w:rsidR="002B424F">
          <w:rPr>
            <w:webHidden/>
          </w:rPr>
          <w:t>432</w:t>
        </w:r>
        <w:r w:rsidR="002B424F">
          <w:rPr>
            <w:webHidden/>
          </w:rPr>
          <w:fldChar w:fldCharType="end"/>
        </w:r>
      </w:hyperlink>
    </w:p>
    <w:p w14:paraId="70E8A03A" w14:textId="77777777" w:rsidR="002B424F" w:rsidRDefault="00431AF8">
      <w:pPr>
        <w:pStyle w:val="20"/>
        <w:rPr>
          <w:rFonts w:asciiTheme="minorHAnsi" w:eastAsiaTheme="minorEastAsia" w:hAnsiTheme="minorHAnsi" w:cstheme="minorBidi"/>
          <w:noProof/>
          <w:snapToGrid/>
          <w:kern w:val="0"/>
          <w:sz w:val="22"/>
          <w:szCs w:val="22"/>
        </w:rPr>
      </w:pPr>
      <w:hyperlink w:anchor="_Toc445131208" w:history="1">
        <w:r w:rsidR="002B424F" w:rsidRPr="00C974CF">
          <w:rPr>
            <w:rStyle w:val="afffff2"/>
            <w:noProof/>
          </w:rPr>
          <w:t>Quality of Service (QoS)</w:t>
        </w:r>
        <w:r w:rsidR="002B424F">
          <w:rPr>
            <w:noProof/>
            <w:webHidden/>
          </w:rPr>
          <w:tab/>
        </w:r>
        <w:r w:rsidR="002B424F">
          <w:rPr>
            <w:noProof/>
            <w:webHidden/>
          </w:rPr>
          <w:fldChar w:fldCharType="begin"/>
        </w:r>
        <w:r w:rsidR="002B424F">
          <w:rPr>
            <w:noProof/>
            <w:webHidden/>
          </w:rPr>
          <w:instrText xml:space="preserve"> PAGEREF _Toc445131208 \h </w:instrText>
        </w:r>
        <w:r w:rsidR="002B424F">
          <w:rPr>
            <w:noProof/>
            <w:webHidden/>
          </w:rPr>
        </w:r>
        <w:r w:rsidR="002B424F">
          <w:rPr>
            <w:noProof/>
            <w:webHidden/>
          </w:rPr>
          <w:fldChar w:fldCharType="separate"/>
        </w:r>
        <w:r w:rsidR="002B424F">
          <w:rPr>
            <w:noProof/>
            <w:webHidden/>
          </w:rPr>
          <w:t>433</w:t>
        </w:r>
        <w:r w:rsidR="002B424F">
          <w:rPr>
            <w:noProof/>
            <w:webHidden/>
          </w:rPr>
          <w:fldChar w:fldCharType="end"/>
        </w:r>
      </w:hyperlink>
    </w:p>
    <w:p w14:paraId="2757C4B0" w14:textId="77777777" w:rsidR="002B424F" w:rsidRDefault="00431AF8">
      <w:pPr>
        <w:pStyle w:val="30"/>
        <w:rPr>
          <w:rFonts w:asciiTheme="minorHAnsi" w:eastAsiaTheme="minorEastAsia" w:hAnsiTheme="minorHAnsi" w:cstheme="minorBidi"/>
          <w:snapToGrid/>
          <w:kern w:val="0"/>
          <w:sz w:val="22"/>
          <w:szCs w:val="22"/>
        </w:rPr>
      </w:pPr>
      <w:hyperlink w:anchor="_Toc445131209" w:history="1">
        <w:r w:rsidR="002B424F" w:rsidRPr="00C974CF">
          <w:rPr>
            <w:rStyle w:val="afffff2"/>
          </w:rPr>
          <w:t>Service Flows</w:t>
        </w:r>
        <w:r w:rsidR="002B424F">
          <w:rPr>
            <w:webHidden/>
          </w:rPr>
          <w:tab/>
        </w:r>
        <w:r w:rsidR="002B424F">
          <w:rPr>
            <w:webHidden/>
          </w:rPr>
          <w:fldChar w:fldCharType="begin"/>
        </w:r>
        <w:r w:rsidR="002B424F">
          <w:rPr>
            <w:webHidden/>
          </w:rPr>
          <w:instrText xml:space="preserve"> PAGEREF _Toc445131209 \h </w:instrText>
        </w:r>
        <w:r w:rsidR="002B424F">
          <w:rPr>
            <w:webHidden/>
          </w:rPr>
        </w:r>
        <w:r w:rsidR="002B424F">
          <w:rPr>
            <w:webHidden/>
          </w:rPr>
          <w:fldChar w:fldCharType="separate"/>
        </w:r>
        <w:r w:rsidR="002B424F">
          <w:rPr>
            <w:webHidden/>
          </w:rPr>
          <w:t>433</w:t>
        </w:r>
        <w:r w:rsidR="002B424F">
          <w:rPr>
            <w:webHidden/>
          </w:rPr>
          <w:fldChar w:fldCharType="end"/>
        </w:r>
      </w:hyperlink>
    </w:p>
    <w:p w14:paraId="6D2151E7" w14:textId="77777777" w:rsidR="002B424F" w:rsidRDefault="00431AF8">
      <w:pPr>
        <w:pStyle w:val="30"/>
        <w:rPr>
          <w:rFonts w:asciiTheme="minorHAnsi" w:eastAsiaTheme="minorEastAsia" w:hAnsiTheme="minorHAnsi" w:cstheme="minorBidi"/>
          <w:snapToGrid/>
          <w:kern w:val="0"/>
          <w:sz w:val="22"/>
          <w:szCs w:val="22"/>
        </w:rPr>
      </w:pPr>
      <w:hyperlink w:anchor="_Toc445131210" w:history="1">
        <w:r w:rsidR="002B424F" w:rsidRPr="00C974CF">
          <w:rPr>
            <w:rStyle w:val="afffff2"/>
          </w:rPr>
          <w:t>Statistics per Service Flow</w:t>
        </w:r>
        <w:r w:rsidR="002B424F">
          <w:rPr>
            <w:webHidden/>
          </w:rPr>
          <w:tab/>
        </w:r>
        <w:r w:rsidR="002B424F">
          <w:rPr>
            <w:webHidden/>
          </w:rPr>
          <w:fldChar w:fldCharType="begin"/>
        </w:r>
        <w:r w:rsidR="002B424F">
          <w:rPr>
            <w:webHidden/>
          </w:rPr>
          <w:instrText xml:space="preserve"> PAGEREF _Toc445131210 \h </w:instrText>
        </w:r>
        <w:r w:rsidR="002B424F">
          <w:rPr>
            <w:webHidden/>
          </w:rPr>
        </w:r>
        <w:r w:rsidR="002B424F">
          <w:rPr>
            <w:webHidden/>
          </w:rPr>
          <w:fldChar w:fldCharType="separate"/>
        </w:r>
        <w:r w:rsidR="002B424F">
          <w:rPr>
            <w:webHidden/>
          </w:rPr>
          <w:t>436</w:t>
        </w:r>
        <w:r w:rsidR="002B424F">
          <w:rPr>
            <w:webHidden/>
          </w:rPr>
          <w:fldChar w:fldCharType="end"/>
        </w:r>
      </w:hyperlink>
    </w:p>
    <w:p w14:paraId="324FED13" w14:textId="77777777" w:rsidR="002B424F" w:rsidRDefault="00431AF8">
      <w:pPr>
        <w:pStyle w:val="20"/>
        <w:rPr>
          <w:rFonts w:asciiTheme="minorHAnsi" w:eastAsiaTheme="minorEastAsia" w:hAnsiTheme="minorHAnsi" w:cstheme="minorBidi"/>
          <w:noProof/>
          <w:snapToGrid/>
          <w:kern w:val="0"/>
          <w:sz w:val="22"/>
          <w:szCs w:val="22"/>
        </w:rPr>
      </w:pPr>
      <w:hyperlink w:anchor="_Toc445131211" w:history="1">
        <w:r w:rsidR="002B424F" w:rsidRPr="00C974CF">
          <w:rPr>
            <w:rStyle w:val="afffff2"/>
            <w:noProof/>
          </w:rPr>
          <w:t>Classifiers</w:t>
        </w:r>
        <w:r w:rsidR="002B424F">
          <w:rPr>
            <w:noProof/>
            <w:webHidden/>
          </w:rPr>
          <w:tab/>
        </w:r>
        <w:r w:rsidR="002B424F">
          <w:rPr>
            <w:noProof/>
            <w:webHidden/>
          </w:rPr>
          <w:fldChar w:fldCharType="begin"/>
        </w:r>
        <w:r w:rsidR="002B424F">
          <w:rPr>
            <w:noProof/>
            <w:webHidden/>
          </w:rPr>
          <w:instrText xml:space="preserve"> PAGEREF _Toc445131211 \h </w:instrText>
        </w:r>
        <w:r w:rsidR="002B424F">
          <w:rPr>
            <w:noProof/>
            <w:webHidden/>
          </w:rPr>
        </w:r>
        <w:r w:rsidR="002B424F">
          <w:rPr>
            <w:noProof/>
            <w:webHidden/>
          </w:rPr>
          <w:fldChar w:fldCharType="separate"/>
        </w:r>
        <w:r w:rsidR="002B424F">
          <w:rPr>
            <w:noProof/>
            <w:webHidden/>
          </w:rPr>
          <w:t>439</w:t>
        </w:r>
        <w:r w:rsidR="002B424F">
          <w:rPr>
            <w:noProof/>
            <w:webHidden/>
          </w:rPr>
          <w:fldChar w:fldCharType="end"/>
        </w:r>
      </w:hyperlink>
    </w:p>
    <w:p w14:paraId="3F46C9F2" w14:textId="77777777" w:rsidR="002B424F" w:rsidRDefault="00431AF8">
      <w:pPr>
        <w:pStyle w:val="30"/>
        <w:rPr>
          <w:rFonts w:asciiTheme="minorHAnsi" w:eastAsiaTheme="minorEastAsia" w:hAnsiTheme="minorHAnsi" w:cstheme="minorBidi"/>
          <w:snapToGrid/>
          <w:kern w:val="0"/>
          <w:sz w:val="22"/>
          <w:szCs w:val="22"/>
        </w:rPr>
      </w:pPr>
      <w:hyperlink w:anchor="_Toc445131212" w:history="1">
        <w:r w:rsidR="002B424F" w:rsidRPr="00C974CF">
          <w:rPr>
            <w:rStyle w:val="afffff2"/>
          </w:rPr>
          <w:t>Downstream</w:t>
        </w:r>
        <w:r w:rsidR="002B424F">
          <w:rPr>
            <w:webHidden/>
          </w:rPr>
          <w:tab/>
        </w:r>
        <w:r w:rsidR="002B424F">
          <w:rPr>
            <w:webHidden/>
          </w:rPr>
          <w:fldChar w:fldCharType="begin"/>
        </w:r>
        <w:r w:rsidR="002B424F">
          <w:rPr>
            <w:webHidden/>
          </w:rPr>
          <w:instrText xml:space="preserve"> PAGEREF _Toc445131212 \h </w:instrText>
        </w:r>
        <w:r w:rsidR="002B424F">
          <w:rPr>
            <w:webHidden/>
          </w:rPr>
        </w:r>
        <w:r w:rsidR="002B424F">
          <w:rPr>
            <w:webHidden/>
          </w:rPr>
          <w:fldChar w:fldCharType="separate"/>
        </w:r>
        <w:r w:rsidR="002B424F">
          <w:rPr>
            <w:webHidden/>
          </w:rPr>
          <w:t>439</w:t>
        </w:r>
        <w:r w:rsidR="002B424F">
          <w:rPr>
            <w:webHidden/>
          </w:rPr>
          <w:fldChar w:fldCharType="end"/>
        </w:r>
      </w:hyperlink>
    </w:p>
    <w:p w14:paraId="19BE0CCD" w14:textId="77777777" w:rsidR="002B424F" w:rsidRDefault="00431AF8">
      <w:pPr>
        <w:pStyle w:val="30"/>
        <w:rPr>
          <w:rFonts w:asciiTheme="minorHAnsi" w:eastAsiaTheme="minorEastAsia" w:hAnsiTheme="minorHAnsi" w:cstheme="minorBidi"/>
          <w:snapToGrid/>
          <w:kern w:val="0"/>
          <w:sz w:val="22"/>
          <w:szCs w:val="22"/>
        </w:rPr>
      </w:pPr>
      <w:hyperlink w:anchor="_Toc445131213" w:history="1">
        <w:r w:rsidR="002B424F" w:rsidRPr="00C974CF">
          <w:rPr>
            <w:rStyle w:val="afffff2"/>
          </w:rPr>
          <w:t>Upstream</w:t>
        </w:r>
        <w:r w:rsidR="002B424F">
          <w:rPr>
            <w:webHidden/>
          </w:rPr>
          <w:tab/>
        </w:r>
        <w:r w:rsidR="002B424F">
          <w:rPr>
            <w:webHidden/>
          </w:rPr>
          <w:fldChar w:fldCharType="begin"/>
        </w:r>
        <w:r w:rsidR="002B424F">
          <w:rPr>
            <w:webHidden/>
          </w:rPr>
          <w:instrText xml:space="preserve"> PAGEREF _Toc445131213 \h </w:instrText>
        </w:r>
        <w:r w:rsidR="002B424F">
          <w:rPr>
            <w:webHidden/>
          </w:rPr>
        </w:r>
        <w:r w:rsidR="002B424F">
          <w:rPr>
            <w:webHidden/>
          </w:rPr>
          <w:fldChar w:fldCharType="separate"/>
        </w:r>
        <w:r w:rsidR="002B424F">
          <w:rPr>
            <w:webHidden/>
          </w:rPr>
          <w:t>439</w:t>
        </w:r>
        <w:r w:rsidR="002B424F">
          <w:rPr>
            <w:webHidden/>
          </w:rPr>
          <w:fldChar w:fldCharType="end"/>
        </w:r>
      </w:hyperlink>
    </w:p>
    <w:p w14:paraId="2AFDDDAE" w14:textId="77777777" w:rsidR="002B424F" w:rsidRDefault="00431AF8">
      <w:pPr>
        <w:pStyle w:val="30"/>
        <w:rPr>
          <w:rFonts w:asciiTheme="minorHAnsi" w:eastAsiaTheme="minorEastAsia" w:hAnsiTheme="minorHAnsi" w:cstheme="minorBidi"/>
          <w:snapToGrid/>
          <w:kern w:val="0"/>
          <w:sz w:val="22"/>
          <w:szCs w:val="22"/>
        </w:rPr>
      </w:pPr>
      <w:hyperlink w:anchor="_Toc445131214" w:history="1">
        <w:r w:rsidR="002B424F" w:rsidRPr="00C974CF">
          <w:rPr>
            <w:rStyle w:val="afffff2"/>
          </w:rPr>
          <w:t>Upstream Drop Classifiers</w:t>
        </w:r>
        <w:r w:rsidR="002B424F">
          <w:rPr>
            <w:webHidden/>
          </w:rPr>
          <w:tab/>
        </w:r>
        <w:r w:rsidR="002B424F">
          <w:rPr>
            <w:webHidden/>
          </w:rPr>
          <w:fldChar w:fldCharType="begin"/>
        </w:r>
        <w:r w:rsidR="002B424F">
          <w:rPr>
            <w:webHidden/>
          </w:rPr>
          <w:instrText xml:space="preserve"> PAGEREF _Toc445131214 \h </w:instrText>
        </w:r>
        <w:r w:rsidR="002B424F">
          <w:rPr>
            <w:webHidden/>
          </w:rPr>
        </w:r>
        <w:r w:rsidR="002B424F">
          <w:rPr>
            <w:webHidden/>
          </w:rPr>
          <w:fldChar w:fldCharType="separate"/>
        </w:r>
        <w:r w:rsidR="002B424F">
          <w:rPr>
            <w:webHidden/>
          </w:rPr>
          <w:t>439</w:t>
        </w:r>
        <w:r w:rsidR="002B424F">
          <w:rPr>
            <w:webHidden/>
          </w:rPr>
          <w:fldChar w:fldCharType="end"/>
        </w:r>
      </w:hyperlink>
    </w:p>
    <w:p w14:paraId="682E2171" w14:textId="77777777" w:rsidR="002B424F" w:rsidRDefault="00431AF8">
      <w:pPr>
        <w:pStyle w:val="20"/>
        <w:rPr>
          <w:rFonts w:asciiTheme="minorHAnsi" w:eastAsiaTheme="minorEastAsia" w:hAnsiTheme="minorHAnsi" w:cstheme="minorBidi"/>
          <w:noProof/>
          <w:snapToGrid/>
          <w:kern w:val="0"/>
          <w:sz w:val="22"/>
          <w:szCs w:val="22"/>
        </w:rPr>
      </w:pPr>
      <w:hyperlink w:anchor="_Toc445131215" w:history="1">
        <w:r w:rsidR="002B424F" w:rsidRPr="00C974CF">
          <w:rPr>
            <w:rStyle w:val="afffff2"/>
            <w:noProof/>
            <w:highlight w:val="yellow"/>
          </w:rPr>
          <w:t>DPoEv2.0 Multicast</w:t>
        </w:r>
        <w:r w:rsidR="002B424F">
          <w:rPr>
            <w:noProof/>
            <w:webHidden/>
          </w:rPr>
          <w:tab/>
        </w:r>
        <w:r w:rsidR="002B424F">
          <w:rPr>
            <w:noProof/>
            <w:webHidden/>
          </w:rPr>
          <w:fldChar w:fldCharType="begin"/>
        </w:r>
        <w:r w:rsidR="002B424F">
          <w:rPr>
            <w:noProof/>
            <w:webHidden/>
          </w:rPr>
          <w:instrText xml:space="preserve"> PAGEREF _Toc445131215 \h </w:instrText>
        </w:r>
        <w:r w:rsidR="002B424F">
          <w:rPr>
            <w:noProof/>
            <w:webHidden/>
          </w:rPr>
        </w:r>
        <w:r w:rsidR="002B424F">
          <w:rPr>
            <w:noProof/>
            <w:webHidden/>
          </w:rPr>
          <w:fldChar w:fldCharType="separate"/>
        </w:r>
        <w:r w:rsidR="002B424F">
          <w:rPr>
            <w:noProof/>
            <w:webHidden/>
          </w:rPr>
          <w:t>441</w:t>
        </w:r>
        <w:r w:rsidR="002B424F">
          <w:rPr>
            <w:noProof/>
            <w:webHidden/>
          </w:rPr>
          <w:fldChar w:fldCharType="end"/>
        </w:r>
      </w:hyperlink>
    </w:p>
    <w:p w14:paraId="4CC5E5F5" w14:textId="77777777" w:rsidR="002B424F" w:rsidRDefault="00431AF8">
      <w:pPr>
        <w:pStyle w:val="30"/>
        <w:rPr>
          <w:rFonts w:asciiTheme="minorHAnsi" w:eastAsiaTheme="minorEastAsia" w:hAnsiTheme="minorHAnsi" w:cstheme="minorBidi"/>
          <w:snapToGrid/>
          <w:kern w:val="0"/>
          <w:sz w:val="22"/>
          <w:szCs w:val="22"/>
        </w:rPr>
      </w:pPr>
      <w:hyperlink w:anchor="_Toc445131216" w:history="1">
        <w:r w:rsidR="002B424F" w:rsidRPr="00C974CF">
          <w:rPr>
            <w:rStyle w:val="afffff2"/>
            <w:highlight w:val="yellow"/>
          </w:rPr>
          <w:t>Multicast Operation</w:t>
        </w:r>
        <w:r w:rsidR="002B424F">
          <w:rPr>
            <w:webHidden/>
          </w:rPr>
          <w:tab/>
        </w:r>
        <w:r w:rsidR="002B424F">
          <w:rPr>
            <w:webHidden/>
          </w:rPr>
          <w:fldChar w:fldCharType="begin"/>
        </w:r>
        <w:r w:rsidR="002B424F">
          <w:rPr>
            <w:webHidden/>
          </w:rPr>
          <w:instrText xml:space="preserve"> PAGEREF _Toc445131216 \h </w:instrText>
        </w:r>
        <w:r w:rsidR="002B424F">
          <w:rPr>
            <w:webHidden/>
          </w:rPr>
        </w:r>
        <w:r w:rsidR="002B424F">
          <w:rPr>
            <w:webHidden/>
          </w:rPr>
          <w:fldChar w:fldCharType="separate"/>
        </w:r>
        <w:r w:rsidR="002B424F">
          <w:rPr>
            <w:webHidden/>
          </w:rPr>
          <w:t>441</w:t>
        </w:r>
        <w:r w:rsidR="002B424F">
          <w:rPr>
            <w:webHidden/>
          </w:rPr>
          <w:fldChar w:fldCharType="end"/>
        </w:r>
      </w:hyperlink>
    </w:p>
    <w:p w14:paraId="5F13D626" w14:textId="77777777" w:rsidR="002B424F" w:rsidRDefault="00431AF8">
      <w:pPr>
        <w:pStyle w:val="30"/>
        <w:rPr>
          <w:rFonts w:asciiTheme="minorHAnsi" w:eastAsiaTheme="minorEastAsia" w:hAnsiTheme="minorHAnsi" w:cstheme="minorBidi"/>
          <w:snapToGrid/>
          <w:kern w:val="0"/>
          <w:sz w:val="22"/>
          <w:szCs w:val="22"/>
        </w:rPr>
      </w:pPr>
      <w:hyperlink w:anchor="_Toc445131217" w:history="1">
        <w:r w:rsidR="002B424F" w:rsidRPr="00C974CF">
          <w:rPr>
            <w:rStyle w:val="afffff2"/>
            <w:highlight w:val="yellow"/>
          </w:rPr>
          <w:t>Single Session vs Aggregate Session</w:t>
        </w:r>
        <w:r w:rsidR="002B424F">
          <w:rPr>
            <w:webHidden/>
          </w:rPr>
          <w:tab/>
        </w:r>
        <w:r w:rsidR="002B424F">
          <w:rPr>
            <w:webHidden/>
          </w:rPr>
          <w:fldChar w:fldCharType="begin"/>
        </w:r>
        <w:r w:rsidR="002B424F">
          <w:rPr>
            <w:webHidden/>
          </w:rPr>
          <w:instrText xml:space="preserve"> PAGEREF _Toc445131217 \h </w:instrText>
        </w:r>
        <w:r w:rsidR="002B424F">
          <w:rPr>
            <w:webHidden/>
          </w:rPr>
        </w:r>
        <w:r w:rsidR="002B424F">
          <w:rPr>
            <w:webHidden/>
          </w:rPr>
          <w:fldChar w:fldCharType="separate"/>
        </w:r>
        <w:r w:rsidR="002B424F">
          <w:rPr>
            <w:webHidden/>
          </w:rPr>
          <w:t>441</w:t>
        </w:r>
        <w:r w:rsidR="002B424F">
          <w:rPr>
            <w:webHidden/>
          </w:rPr>
          <w:fldChar w:fldCharType="end"/>
        </w:r>
      </w:hyperlink>
    </w:p>
    <w:p w14:paraId="170B4A19" w14:textId="77777777" w:rsidR="002B424F" w:rsidRDefault="00431AF8">
      <w:pPr>
        <w:pStyle w:val="30"/>
        <w:rPr>
          <w:rFonts w:asciiTheme="minorHAnsi" w:eastAsiaTheme="minorEastAsia" w:hAnsiTheme="minorHAnsi" w:cstheme="minorBidi"/>
          <w:snapToGrid/>
          <w:kern w:val="0"/>
          <w:sz w:val="22"/>
          <w:szCs w:val="22"/>
        </w:rPr>
      </w:pPr>
      <w:hyperlink w:anchor="_Toc445131218" w:history="1">
        <w:r w:rsidR="002B424F" w:rsidRPr="00C974CF">
          <w:rPr>
            <w:rStyle w:val="afffff2"/>
            <w:highlight w:val="yellow"/>
          </w:rPr>
          <w:t>Multicast QoS</w:t>
        </w:r>
        <w:r w:rsidR="002B424F">
          <w:rPr>
            <w:webHidden/>
          </w:rPr>
          <w:tab/>
        </w:r>
        <w:r w:rsidR="002B424F">
          <w:rPr>
            <w:webHidden/>
          </w:rPr>
          <w:fldChar w:fldCharType="begin"/>
        </w:r>
        <w:r w:rsidR="002B424F">
          <w:rPr>
            <w:webHidden/>
          </w:rPr>
          <w:instrText xml:space="preserve"> PAGEREF _Toc445131218 \h </w:instrText>
        </w:r>
        <w:r w:rsidR="002B424F">
          <w:rPr>
            <w:webHidden/>
          </w:rPr>
        </w:r>
        <w:r w:rsidR="002B424F">
          <w:rPr>
            <w:webHidden/>
          </w:rPr>
          <w:fldChar w:fldCharType="separate"/>
        </w:r>
        <w:r w:rsidR="002B424F">
          <w:rPr>
            <w:webHidden/>
          </w:rPr>
          <w:t>441</w:t>
        </w:r>
        <w:r w:rsidR="002B424F">
          <w:rPr>
            <w:webHidden/>
          </w:rPr>
          <w:fldChar w:fldCharType="end"/>
        </w:r>
      </w:hyperlink>
    </w:p>
    <w:p w14:paraId="27264FD7" w14:textId="77777777" w:rsidR="002B424F" w:rsidRDefault="00431AF8">
      <w:pPr>
        <w:pStyle w:val="20"/>
        <w:rPr>
          <w:rFonts w:asciiTheme="minorHAnsi" w:eastAsiaTheme="minorEastAsia" w:hAnsiTheme="minorHAnsi" w:cstheme="minorBidi"/>
          <w:noProof/>
          <w:snapToGrid/>
          <w:kern w:val="0"/>
          <w:sz w:val="22"/>
          <w:szCs w:val="22"/>
        </w:rPr>
      </w:pPr>
      <w:hyperlink w:anchor="_Toc445131219" w:history="1">
        <w:r w:rsidR="002B424F" w:rsidRPr="00C974CF">
          <w:rPr>
            <w:rStyle w:val="afffff2"/>
            <w:noProof/>
          </w:rPr>
          <w:t>Rate setting for PON interface port</w:t>
        </w:r>
        <w:r w:rsidR="002B424F">
          <w:rPr>
            <w:noProof/>
            <w:webHidden/>
          </w:rPr>
          <w:tab/>
        </w:r>
        <w:r w:rsidR="002B424F">
          <w:rPr>
            <w:noProof/>
            <w:webHidden/>
          </w:rPr>
          <w:fldChar w:fldCharType="begin"/>
        </w:r>
        <w:r w:rsidR="002B424F">
          <w:rPr>
            <w:noProof/>
            <w:webHidden/>
          </w:rPr>
          <w:instrText xml:space="preserve"> PAGEREF _Toc445131219 \h </w:instrText>
        </w:r>
        <w:r w:rsidR="002B424F">
          <w:rPr>
            <w:noProof/>
            <w:webHidden/>
          </w:rPr>
        </w:r>
        <w:r w:rsidR="002B424F">
          <w:rPr>
            <w:noProof/>
            <w:webHidden/>
          </w:rPr>
          <w:fldChar w:fldCharType="separate"/>
        </w:r>
        <w:r w:rsidR="002B424F">
          <w:rPr>
            <w:noProof/>
            <w:webHidden/>
          </w:rPr>
          <w:t>443</w:t>
        </w:r>
        <w:r w:rsidR="002B424F">
          <w:rPr>
            <w:noProof/>
            <w:webHidden/>
          </w:rPr>
          <w:fldChar w:fldCharType="end"/>
        </w:r>
      </w:hyperlink>
    </w:p>
    <w:p w14:paraId="03D1ABC6" w14:textId="77777777" w:rsidR="002B424F" w:rsidRDefault="00431AF8">
      <w:pPr>
        <w:pStyle w:val="30"/>
        <w:rPr>
          <w:rFonts w:asciiTheme="minorHAnsi" w:eastAsiaTheme="minorEastAsia" w:hAnsiTheme="minorHAnsi" w:cstheme="minorBidi"/>
          <w:snapToGrid/>
          <w:kern w:val="0"/>
          <w:sz w:val="22"/>
          <w:szCs w:val="22"/>
        </w:rPr>
      </w:pPr>
      <w:hyperlink w:anchor="_Toc445131220" w:history="1">
        <w:r w:rsidR="002B424F" w:rsidRPr="00C974CF">
          <w:rPr>
            <w:rStyle w:val="afffff2"/>
          </w:rPr>
          <w:t>Available rates for PIM-8XE</w:t>
        </w:r>
        <w:r w:rsidR="002B424F">
          <w:rPr>
            <w:webHidden/>
          </w:rPr>
          <w:tab/>
        </w:r>
        <w:r w:rsidR="002B424F">
          <w:rPr>
            <w:webHidden/>
          </w:rPr>
          <w:fldChar w:fldCharType="begin"/>
        </w:r>
        <w:r w:rsidR="002B424F">
          <w:rPr>
            <w:webHidden/>
          </w:rPr>
          <w:instrText xml:space="preserve"> PAGEREF _Toc445131220 \h </w:instrText>
        </w:r>
        <w:r w:rsidR="002B424F">
          <w:rPr>
            <w:webHidden/>
          </w:rPr>
        </w:r>
        <w:r w:rsidR="002B424F">
          <w:rPr>
            <w:webHidden/>
          </w:rPr>
          <w:fldChar w:fldCharType="separate"/>
        </w:r>
        <w:r w:rsidR="002B424F">
          <w:rPr>
            <w:webHidden/>
          </w:rPr>
          <w:t>443</w:t>
        </w:r>
        <w:r w:rsidR="002B424F">
          <w:rPr>
            <w:webHidden/>
          </w:rPr>
          <w:fldChar w:fldCharType="end"/>
        </w:r>
      </w:hyperlink>
    </w:p>
    <w:p w14:paraId="1DB7750B" w14:textId="77777777" w:rsidR="002B424F" w:rsidRDefault="00431AF8">
      <w:pPr>
        <w:pStyle w:val="30"/>
        <w:rPr>
          <w:rFonts w:asciiTheme="minorHAnsi" w:eastAsiaTheme="minorEastAsia" w:hAnsiTheme="minorHAnsi" w:cstheme="minorBidi"/>
          <w:snapToGrid/>
          <w:kern w:val="0"/>
          <w:sz w:val="22"/>
          <w:szCs w:val="22"/>
        </w:rPr>
      </w:pPr>
      <w:hyperlink w:anchor="_Toc445131221" w:history="1">
        <w:r w:rsidR="002B424F" w:rsidRPr="00C974CF">
          <w:rPr>
            <w:rStyle w:val="afffff2"/>
          </w:rPr>
          <w:t>Setting for Turbo PON mode</w:t>
        </w:r>
        <w:r w:rsidR="002B424F">
          <w:rPr>
            <w:webHidden/>
          </w:rPr>
          <w:tab/>
        </w:r>
        <w:r w:rsidR="002B424F">
          <w:rPr>
            <w:webHidden/>
          </w:rPr>
          <w:fldChar w:fldCharType="begin"/>
        </w:r>
        <w:r w:rsidR="002B424F">
          <w:rPr>
            <w:webHidden/>
          </w:rPr>
          <w:instrText xml:space="preserve"> PAGEREF _Toc445131221 \h </w:instrText>
        </w:r>
        <w:r w:rsidR="002B424F">
          <w:rPr>
            <w:webHidden/>
          </w:rPr>
        </w:r>
        <w:r w:rsidR="002B424F">
          <w:rPr>
            <w:webHidden/>
          </w:rPr>
          <w:fldChar w:fldCharType="separate"/>
        </w:r>
        <w:r w:rsidR="002B424F">
          <w:rPr>
            <w:webHidden/>
          </w:rPr>
          <w:t>443</w:t>
        </w:r>
        <w:r w:rsidR="002B424F">
          <w:rPr>
            <w:webHidden/>
          </w:rPr>
          <w:fldChar w:fldCharType="end"/>
        </w:r>
      </w:hyperlink>
    </w:p>
    <w:p w14:paraId="2211DD9F" w14:textId="77777777" w:rsidR="002B424F" w:rsidRDefault="00431AF8">
      <w:pPr>
        <w:pStyle w:val="10"/>
        <w:rPr>
          <w:rFonts w:asciiTheme="minorHAnsi" w:eastAsiaTheme="minorEastAsia" w:hAnsiTheme="minorHAnsi" w:cstheme="minorBidi"/>
          <w:b w:val="0"/>
          <w:bCs w:val="0"/>
          <w:i w:val="0"/>
          <w:noProof/>
          <w:snapToGrid/>
          <w:kern w:val="0"/>
          <w:sz w:val="22"/>
          <w:szCs w:val="22"/>
        </w:rPr>
      </w:pPr>
      <w:hyperlink w:anchor="_Toc445131222" w:history="1">
        <w:r w:rsidR="002B424F" w:rsidRPr="00C974CF">
          <w:rPr>
            <w:rStyle w:val="afffff2"/>
            <w:noProof/>
            <w14:scene3d>
              <w14:camera w14:prst="orthographicFront"/>
              <w14:lightRig w14:rig="threePt" w14:dir="t">
                <w14:rot w14:lat="0" w14:lon="0" w14:rev="0"/>
              </w14:lightRig>
            </w14:scene3d>
          </w:rPr>
          <w:t>Chapter 24.</w:t>
        </w:r>
        <w:r w:rsidR="002B424F">
          <w:rPr>
            <w:rFonts w:asciiTheme="minorHAnsi" w:eastAsiaTheme="minorEastAsia" w:hAnsiTheme="minorHAnsi" w:cstheme="minorBidi"/>
            <w:b w:val="0"/>
            <w:bCs w:val="0"/>
            <w:i w:val="0"/>
            <w:noProof/>
            <w:snapToGrid/>
            <w:kern w:val="0"/>
            <w:sz w:val="22"/>
            <w:szCs w:val="22"/>
          </w:rPr>
          <w:tab/>
        </w:r>
        <w:r w:rsidR="002B424F" w:rsidRPr="00C974CF">
          <w:rPr>
            <w:rStyle w:val="afffff2"/>
            <w:noProof/>
          </w:rPr>
          <w:t>Netflow</w:t>
        </w:r>
        <w:r w:rsidR="002B424F">
          <w:rPr>
            <w:noProof/>
            <w:webHidden/>
          </w:rPr>
          <w:tab/>
        </w:r>
        <w:r w:rsidR="002B424F">
          <w:rPr>
            <w:noProof/>
            <w:webHidden/>
          </w:rPr>
          <w:fldChar w:fldCharType="begin"/>
        </w:r>
        <w:r w:rsidR="002B424F">
          <w:rPr>
            <w:noProof/>
            <w:webHidden/>
          </w:rPr>
          <w:instrText xml:space="preserve"> PAGEREF _Toc445131222 \h </w:instrText>
        </w:r>
        <w:r w:rsidR="002B424F">
          <w:rPr>
            <w:noProof/>
            <w:webHidden/>
          </w:rPr>
        </w:r>
        <w:r w:rsidR="002B424F">
          <w:rPr>
            <w:noProof/>
            <w:webHidden/>
          </w:rPr>
          <w:fldChar w:fldCharType="separate"/>
        </w:r>
        <w:r w:rsidR="002B424F">
          <w:rPr>
            <w:noProof/>
            <w:webHidden/>
          </w:rPr>
          <w:t>445</w:t>
        </w:r>
        <w:r w:rsidR="002B424F">
          <w:rPr>
            <w:noProof/>
            <w:webHidden/>
          </w:rPr>
          <w:fldChar w:fldCharType="end"/>
        </w:r>
      </w:hyperlink>
    </w:p>
    <w:p w14:paraId="226FE033" w14:textId="77777777" w:rsidR="002B424F" w:rsidRDefault="00431AF8">
      <w:pPr>
        <w:pStyle w:val="20"/>
        <w:rPr>
          <w:rFonts w:asciiTheme="minorHAnsi" w:eastAsiaTheme="minorEastAsia" w:hAnsiTheme="minorHAnsi" w:cstheme="minorBidi"/>
          <w:noProof/>
          <w:snapToGrid/>
          <w:kern w:val="0"/>
          <w:sz w:val="22"/>
          <w:szCs w:val="22"/>
        </w:rPr>
      </w:pPr>
      <w:hyperlink w:anchor="_Toc445131223" w:history="1">
        <w:r w:rsidR="002B424F" w:rsidRPr="00C974CF">
          <w:rPr>
            <w:rStyle w:val="afffff2"/>
            <w:noProof/>
          </w:rPr>
          <w:t>Netflow Overview</w:t>
        </w:r>
        <w:r w:rsidR="002B424F">
          <w:rPr>
            <w:noProof/>
            <w:webHidden/>
          </w:rPr>
          <w:tab/>
        </w:r>
        <w:r w:rsidR="002B424F">
          <w:rPr>
            <w:noProof/>
            <w:webHidden/>
          </w:rPr>
          <w:fldChar w:fldCharType="begin"/>
        </w:r>
        <w:r w:rsidR="002B424F">
          <w:rPr>
            <w:noProof/>
            <w:webHidden/>
          </w:rPr>
          <w:instrText xml:space="preserve"> PAGEREF _Toc445131223 \h </w:instrText>
        </w:r>
        <w:r w:rsidR="002B424F">
          <w:rPr>
            <w:noProof/>
            <w:webHidden/>
          </w:rPr>
        </w:r>
        <w:r w:rsidR="002B424F">
          <w:rPr>
            <w:noProof/>
            <w:webHidden/>
          </w:rPr>
          <w:fldChar w:fldCharType="separate"/>
        </w:r>
        <w:r w:rsidR="002B424F">
          <w:rPr>
            <w:noProof/>
            <w:webHidden/>
          </w:rPr>
          <w:t>446</w:t>
        </w:r>
        <w:r w:rsidR="002B424F">
          <w:rPr>
            <w:noProof/>
            <w:webHidden/>
          </w:rPr>
          <w:fldChar w:fldCharType="end"/>
        </w:r>
      </w:hyperlink>
    </w:p>
    <w:p w14:paraId="38F8CA49" w14:textId="77777777" w:rsidR="002B424F" w:rsidRDefault="00431AF8">
      <w:pPr>
        <w:pStyle w:val="30"/>
        <w:rPr>
          <w:rFonts w:asciiTheme="minorHAnsi" w:eastAsiaTheme="minorEastAsia" w:hAnsiTheme="minorHAnsi" w:cstheme="minorBidi"/>
          <w:snapToGrid/>
          <w:kern w:val="0"/>
          <w:sz w:val="22"/>
          <w:szCs w:val="22"/>
        </w:rPr>
      </w:pPr>
      <w:hyperlink w:anchor="_Toc445131224" w:history="1">
        <w:r w:rsidR="002B424F" w:rsidRPr="00C974CF">
          <w:rPr>
            <w:rStyle w:val="afffff2"/>
          </w:rPr>
          <w:t>Introduction to Netflow</w:t>
        </w:r>
        <w:r w:rsidR="002B424F">
          <w:rPr>
            <w:webHidden/>
          </w:rPr>
          <w:tab/>
        </w:r>
        <w:r w:rsidR="002B424F">
          <w:rPr>
            <w:webHidden/>
          </w:rPr>
          <w:fldChar w:fldCharType="begin"/>
        </w:r>
        <w:r w:rsidR="002B424F">
          <w:rPr>
            <w:webHidden/>
          </w:rPr>
          <w:instrText xml:space="preserve"> PAGEREF _Toc445131224 \h </w:instrText>
        </w:r>
        <w:r w:rsidR="002B424F">
          <w:rPr>
            <w:webHidden/>
          </w:rPr>
        </w:r>
        <w:r w:rsidR="002B424F">
          <w:rPr>
            <w:webHidden/>
          </w:rPr>
          <w:fldChar w:fldCharType="separate"/>
        </w:r>
        <w:r w:rsidR="002B424F">
          <w:rPr>
            <w:webHidden/>
          </w:rPr>
          <w:t>446</w:t>
        </w:r>
        <w:r w:rsidR="002B424F">
          <w:rPr>
            <w:webHidden/>
          </w:rPr>
          <w:fldChar w:fldCharType="end"/>
        </w:r>
      </w:hyperlink>
    </w:p>
    <w:p w14:paraId="3B75307B" w14:textId="77777777" w:rsidR="002B424F" w:rsidRDefault="00431AF8">
      <w:pPr>
        <w:pStyle w:val="30"/>
        <w:rPr>
          <w:rFonts w:asciiTheme="minorHAnsi" w:eastAsiaTheme="minorEastAsia" w:hAnsiTheme="minorHAnsi" w:cstheme="minorBidi"/>
          <w:snapToGrid/>
          <w:kern w:val="0"/>
          <w:sz w:val="22"/>
          <w:szCs w:val="22"/>
        </w:rPr>
      </w:pPr>
      <w:hyperlink w:anchor="_Toc445131225" w:history="1">
        <w:r w:rsidR="002B424F" w:rsidRPr="00C974CF">
          <w:rPr>
            <w:rStyle w:val="afffff2"/>
          </w:rPr>
          <w:t>Netflow Deployment</w:t>
        </w:r>
        <w:r w:rsidR="002B424F">
          <w:rPr>
            <w:webHidden/>
          </w:rPr>
          <w:tab/>
        </w:r>
        <w:r w:rsidR="002B424F">
          <w:rPr>
            <w:webHidden/>
          </w:rPr>
          <w:fldChar w:fldCharType="begin"/>
        </w:r>
        <w:r w:rsidR="002B424F">
          <w:rPr>
            <w:webHidden/>
          </w:rPr>
          <w:instrText xml:space="preserve"> PAGEREF _Toc445131225 \h </w:instrText>
        </w:r>
        <w:r w:rsidR="002B424F">
          <w:rPr>
            <w:webHidden/>
          </w:rPr>
        </w:r>
        <w:r w:rsidR="002B424F">
          <w:rPr>
            <w:webHidden/>
          </w:rPr>
          <w:fldChar w:fldCharType="separate"/>
        </w:r>
        <w:r w:rsidR="002B424F">
          <w:rPr>
            <w:rFonts w:ascii="맑은 고딕" w:hAnsi="맑은 고딕" w:cs="맑은 고딕"/>
            <w:webHidden/>
          </w:rPr>
          <w:t>４４６</w:t>
        </w:r>
        <w:r w:rsidR="002B424F">
          <w:rPr>
            <w:webHidden/>
          </w:rPr>
          <w:fldChar w:fldCharType="end"/>
        </w:r>
      </w:hyperlink>
    </w:p>
    <w:p w14:paraId="19D1AFFC" w14:textId="77777777" w:rsidR="002B424F" w:rsidRDefault="00431AF8">
      <w:pPr>
        <w:pStyle w:val="30"/>
        <w:rPr>
          <w:rFonts w:asciiTheme="minorHAnsi" w:eastAsiaTheme="minorEastAsia" w:hAnsiTheme="minorHAnsi" w:cstheme="minorBidi"/>
          <w:snapToGrid/>
          <w:kern w:val="0"/>
          <w:sz w:val="22"/>
          <w:szCs w:val="22"/>
        </w:rPr>
      </w:pPr>
      <w:hyperlink w:anchor="_Toc445131226" w:history="1">
        <w:r w:rsidR="002B424F" w:rsidRPr="00C974CF">
          <w:rPr>
            <w:rStyle w:val="afffff2"/>
          </w:rPr>
          <w:t>Netflow Flow</w:t>
        </w:r>
        <w:r w:rsidR="002B424F">
          <w:rPr>
            <w:webHidden/>
          </w:rPr>
          <w:tab/>
        </w:r>
        <w:r w:rsidR="002B424F">
          <w:rPr>
            <w:webHidden/>
          </w:rPr>
          <w:fldChar w:fldCharType="begin"/>
        </w:r>
        <w:r w:rsidR="002B424F">
          <w:rPr>
            <w:webHidden/>
          </w:rPr>
          <w:instrText xml:space="preserve"> PAGEREF _Toc445131226 \h </w:instrText>
        </w:r>
        <w:r w:rsidR="002B424F">
          <w:rPr>
            <w:webHidden/>
          </w:rPr>
        </w:r>
        <w:r w:rsidR="002B424F">
          <w:rPr>
            <w:webHidden/>
          </w:rPr>
          <w:fldChar w:fldCharType="separate"/>
        </w:r>
        <w:r w:rsidR="002B424F">
          <w:rPr>
            <w:rFonts w:ascii="맑은 고딕" w:hAnsi="맑은 고딕" w:cs="맑은 고딕"/>
            <w:webHidden/>
          </w:rPr>
          <w:t>４４７</w:t>
        </w:r>
        <w:r w:rsidR="002B424F">
          <w:rPr>
            <w:webHidden/>
          </w:rPr>
          <w:fldChar w:fldCharType="end"/>
        </w:r>
      </w:hyperlink>
    </w:p>
    <w:p w14:paraId="1C590D19" w14:textId="77777777" w:rsidR="002B424F" w:rsidRDefault="00431AF8">
      <w:pPr>
        <w:pStyle w:val="30"/>
        <w:rPr>
          <w:rFonts w:asciiTheme="minorHAnsi" w:eastAsiaTheme="minorEastAsia" w:hAnsiTheme="minorHAnsi" w:cstheme="minorBidi"/>
          <w:snapToGrid/>
          <w:kern w:val="0"/>
          <w:sz w:val="22"/>
          <w:szCs w:val="22"/>
        </w:rPr>
      </w:pPr>
      <w:hyperlink w:anchor="_Toc445131227" w:history="1">
        <w:r w:rsidR="002B424F" w:rsidRPr="00C974CF">
          <w:rPr>
            <w:rStyle w:val="afffff2"/>
          </w:rPr>
          <w:t>Netflow Packets</w:t>
        </w:r>
        <w:r w:rsidR="002B424F">
          <w:rPr>
            <w:webHidden/>
          </w:rPr>
          <w:tab/>
        </w:r>
        <w:r w:rsidR="002B424F">
          <w:rPr>
            <w:webHidden/>
          </w:rPr>
          <w:fldChar w:fldCharType="begin"/>
        </w:r>
        <w:r w:rsidR="002B424F">
          <w:rPr>
            <w:webHidden/>
          </w:rPr>
          <w:instrText xml:space="preserve"> PAGEREF _Toc445131227 \h </w:instrText>
        </w:r>
        <w:r w:rsidR="002B424F">
          <w:rPr>
            <w:webHidden/>
          </w:rPr>
        </w:r>
        <w:r w:rsidR="002B424F">
          <w:rPr>
            <w:webHidden/>
          </w:rPr>
          <w:fldChar w:fldCharType="separate"/>
        </w:r>
        <w:r w:rsidR="002B424F">
          <w:rPr>
            <w:rFonts w:ascii="맑은 고딕" w:hAnsi="맑은 고딕" w:cs="맑은 고딕"/>
            <w:webHidden/>
          </w:rPr>
          <w:t>４４７</w:t>
        </w:r>
        <w:r w:rsidR="002B424F">
          <w:rPr>
            <w:webHidden/>
          </w:rPr>
          <w:fldChar w:fldCharType="end"/>
        </w:r>
      </w:hyperlink>
    </w:p>
    <w:p w14:paraId="1F58348D" w14:textId="77777777" w:rsidR="002B424F" w:rsidRDefault="00431AF8">
      <w:pPr>
        <w:pStyle w:val="20"/>
        <w:rPr>
          <w:rFonts w:asciiTheme="minorHAnsi" w:eastAsiaTheme="minorEastAsia" w:hAnsiTheme="minorHAnsi" w:cstheme="minorBidi"/>
          <w:noProof/>
          <w:snapToGrid/>
          <w:kern w:val="0"/>
          <w:sz w:val="22"/>
          <w:szCs w:val="22"/>
        </w:rPr>
      </w:pPr>
      <w:hyperlink w:anchor="_Toc445131228" w:history="1">
        <w:r w:rsidR="002B424F" w:rsidRPr="00C974CF">
          <w:rPr>
            <w:rStyle w:val="afffff2"/>
            <w:noProof/>
          </w:rPr>
          <w:t>U9500 Netflow</w:t>
        </w:r>
        <w:r w:rsidR="002B424F">
          <w:rPr>
            <w:noProof/>
            <w:webHidden/>
          </w:rPr>
          <w:tab/>
        </w:r>
        <w:r w:rsidR="002B424F">
          <w:rPr>
            <w:noProof/>
            <w:webHidden/>
          </w:rPr>
          <w:fldChar w:fldCharType="begin"/>
        </w:r>
        <w:r w:rsidR="002B424F">
          <w:rPr>
            <w:noProof/>
            <w:webHidden/>
          </w:rPr>
          <w:instrText xml:space="preserve"> PAGEREF _Toc445131228 \h </w:instrText>
        </w:r>
        <w:r w:rsidR="002B424F">
          <w:rPr>
            <w:noProof/>
            <w:webHidden/>
          </w:rPr>
        </w:r>
        <w:r w:rsidR="002B424F">
          <w:rPr>
            <w:noProof/>
            <w:webHidden/>
          </w:rPr>
          <w:fldChar w:fldCharType="separate"/>
        </w:r>
        <w:r w:rsidR="002B424F">
          <w:rPr>
            <w:rFonts w:ascii="맑은 고딕" w:hAnsi="맑은 고딕" w:cs="맑은 고딕"/>
            <w:noProof/>
            <w:webHidden/>
          </w:rPr>
          <w:t>４４９</w:t>
        </w:r>
        <w:r w:rsidR="002B424F">
          <w:rPr>
            <w:noProof/>
            <w:webHidden/>
          </w:rPr>
          <w:fldChar w:fldCharType="end"/>
        </w:r>
      </w:hyperlink>
    </w:p>
    <w:p w14:paraId="15E4CF1B" w14:textId="77777777" w:rsidR="002B424F" w:rsidRDefault="00431AF8">
      <w:pPr>
        <w:pStyle w:val="30"/>
        <w:rPr>
          <w:rFonts w:asciiTheme="minorHAnsi" w:eastAsiaTheme="minorEastAsia" w:hAnsiTheme="minorHAnsi" w:cstheme="minorBidi"/>
          <w:snapToGrid/>
          <w:kern w:val="0"/>
          <w:sz w:val="22"/>
          <w:szCs w:val="22"/>
        </w:rPr>
      </w:pPr>
      <w:hyperlink w:anchor="_Toc445131229" w:history="1">
        <w:r w:rsidR="002B424F" w:rsidRPr="00C974CF">
          <w:rPr>
            <w:rStyle w:val="afffff2"/>
          </w:rPr>
          <w:t>Requirements and Characteristics</w:t>
        </w:r>
        <w:r w:rsidR="002B424F">
          <w:rPr>
            <w:webHidden/>
          </w:rPr>
          <w:tab/>
        </w:r>
        <w:r w:rsidR="002B424F">
          <w:rPr>
            <w:webHidden/>
          </w:rPr>
          <w:fldChar w:fldCharType="begin"/>
        </w:r>
        <w:r w:rsidR="002B424F">
          <w:rPr>
            <w:webHidden/>
          </w:rPr>
          <w:instrText xml:space="preserve"> PAGEREF _Toc445131229 \h </w:instrText>
        </w:r>
        <w:r w:rsidR="002B424F">
          <w:rPr>
            <w:webHidden/>
          </w:rPr>
        </w:r>
        <w:r w:rsidR="002B424F">
          <w:rPr>
            <w:webHidden/>
          </w:rPr>
          <w:fldChar w:fldCharType="separate"/>
        </w:r>
        <w:r w:rsidR="002B424F">
          <w:rPr>
            <w:rFonts w:ascii="맑은 고딕" w:hAnsi="맑은 고딕" w:cs="맑은 고딕"/>
            <w:webHidden/>
          </w:rPr>
          <w:t>４４９</w:t>
        </w:r>
        <w:r w:rsidR="002B424F">
          <w:rPr>
            <w:webHidden/>
          </w:rPr>
          <w:fldChar w:fldCharType="end"/>
        </w:r>
      </w:hyperlink>
    </w:p>
    <w:p w14:paraId="05E9F609" w14:textId="77777777" w:rsidR="002B424F" w:rsidRDefault="00431AF8">
      <w:pPr>
        <w:pStyle w:val="30"/>
        <w:rPr>
          <w:rFonts w:asciiTheme="minorHAnsi" w:eastAsiaTheme="minorEastAsia" w:hAnsiTheme="minorHAnsi" w:cstheme="minorBidi"/>
          <w:snapToGrid/>
          <w:kern w:val="0"/>
          <w:sz w:val="22"/>
          <w:szCs w:val="22"/>
        </w:rPr>
      </w:pPr>
      <w:hyperlink w:anchor="_Toc445131230" w:history="1">
        <w:r w:rsidR="002B424F" w:rsidRPr="00C974CF">
          <w:rPr>
            <w:rStyle w:val="afffff2"/>
          </w:rPr>
          <w:t>Creating Flows</w:t>
        </w:r>
        <w:r w:rsidR="002B424F">
          <w:rPr>
            <w:webHidden/>
          </w:rPr>
          <w:tab/>
        </w:r>
        <w:r w:rsidR="002B424F">
          <w:rPr>
            <w:webHidden/>
          </w:rPr>
          <w:fldChar w:fldCharType="begin"/>
        </w:r>
        <w:r w:rsidR="002B424F">
          <w:rPr>
            <w:webHidden/>
          </w:rPr>
          <w:instrText xml:space="preserve"> PAGEREF _Toc445131230 \h </w:instrText>
        </w:r>
        <w:r w:rsidR="002B424F">
          <w:rPr>
            <w:webHidden/>
          </w:rPr>
        </w:r>
        <w:r w:rsidR="002B424F">
          <w:rPr>
            <w:webHidden/>
          </w:rPr>
          <w:fldChar w:fldCharType="separate"/>
        </w:r>
        <w:r w:rsidR="002B424F">
          <w:rPr>
            <w:rFonts w:ascii="맑은 고딕" w:hAnsi="맑은 고딕" w:cs="맑은 고딕"/>
            <w:webHidden/>
          </w:rPr>
          <w:t>４４９</w:t>
        </w:r>
        <w:r w:rsidR="002B424F">
          <w:rPr>
            <w:webHidden/>
          </w:rPr>
          <w:fldChar w:fldCharType="end"/>
        </w:r>
      </w:hyperlink>
    </w:p>
    <w:p w14:paraId="7B9065B9" w14:textId="77777777" w:rsidR="002B424F" w:rsidRDefault="00431AF8">
      <w:pPr>
        <w:pStyle w:val="30"/>
        <w:rPr>
          <w:rFonts w:asciiTheme="minorHAnsi" w:eastAsiaTheme="minorEastAsia" w:hAnsiTheme="minorHAnsi" w:cstheme="minorBidi"/>
          <w:snapToGrid/>
          <w:kern w:val="0"/>
          <w:sz w:val="22"/>
          <w:szCs w:val="22"/>
        </w:rPr>
      </w:pPr>
      <w:hyperlink w:anchor="_Toc445131231" w:history="1">
        <w:r w:rsidR="002B424F" w:rsidRPr="00C974CF">
          <w:rPr>
            <w:rStyle w:val="afffff2"/>
          </w:rPr>
          <w:t>Removing Flows</w:t>
        </w:r>
        <w:r w:rsidR="002B424F">
          <w:rPr>
            <w:webHidden/>
          </w:rPr>
          <w:tab/>
        </w:r>
        <w:r w:rsidR="002B424F">
          <w:rPr>
            <w:webHidden/>
          </w:rPr>
          <w:fldChar w:fldCharType="begin"/>
        </w:r>
        <w:r w:rsidR="002B424F">
          <w:rPr>
            <w:webHidden/>
          </w:rPr>
          <w:instrText xml:space="preserve"> PAGEREF _Toc445131231 \h </w:instrText>
        </w:r>
        <w:r w:rsidR="002B424F">
          <w:rPr>
            <w:webHidden/>
          </w:rPr>
        </w:r>
        <w:r w:rsidR="002B424F">
          <w:rPr>
            <w:webHidden/>
          </w:rPr>
          <w:fldChar w:fldCharType="separate"/>
        </w:r>
        <w:r w:rsidR="002B424F">
          <w:rPr>
            <w:rFonts w:ascii="맑은 고딕" w:hAnsi="맑은 고딕" w:cs="맑은 고딕"/>
            <w:webHidden/>
          </w:rPr>
          <w:t>４４９</w:t>
        </w:r>
        <w:r w:rsidR="002B424F">
          <w:rPr>
            <w:webHidden/>
          </w:rPr>
          <w:fldChar w:fldCharType="end"/>
        </w:r>
      </w:hyperlink>
    </w:p>
    <w:p w14:paraId="6D9B5BB9" w14:textId="77777777" w:rsidR="002B424F" w:rsidRDefault="00431AF8">
      <w:pPr>
        <w:pStyle w:val="30"/>
        <w:rPr>
          <w:rFonts w:asciiTheme="minorHAnsi" w:eastAsiaTheme="minorEastAsia" w:hAnsiTheme="minorHAnsi" w:cstheme="minorBidi"/>
          <w:snapToGrid/>
          <w:kern w:val="0"/>
          <w:sz w:val="22"/>
          <w:szCs w:val="22"/>
        </w:rPr>
      </w:pPr>
      <w:hyperlink w:anchor="_Toc445131232" w:history="1">
        <w:r w:rsidR="002B424F" w:rsidRPr="00C974CF">
          <w:rPr>
            <w:rStyle w:val="afffff2"/>
          </w:rPr>
          <w:t>Restrictions</w:t>
        </w:r>
        <w:r w:rsidR="002B424F">
          <w:rPr>
            <w:webHidden/>
          </w:rPr>
          <w:tab/>
        </w:r>
        <w:r w:rsidR="002B424F">
          <w:rPr>
            <w:webHidden/>
          </w:rPr>
          <w:fldChar w:fldCharType="begin"/>
        </w:r>
        <w:r w:rsidR="002B424F">
          <w:rPr>
            <w:webHidden/>
          </w:rPr>
          <w:instrText xml:space="preserve"> PAGEREF _Toc445131232 \h </w:instrText>
        </w:r>
        <w:r w:rsidR="002B424F">
          <w:rPr>
            <w:webHidden/>
          </w:rPr>
        </w:r>
        <w:r w:rsidR="002B424F">
          <w:rPr>
            <w:webHidden/>
          </w:rPr>
          <w:fldChar w:fldCharType="separate"/>
        </w:r>
        <w:r w:rsidR="002B424F">
          <w:rPr>
            <w:rFonts w:ascii="맑은 고딕" w:hAnsi="맑은 고딕" w:cs="맑은 고딕"/>
            <w:webHidden/>
          </w:rPr>
          <w:t>４４９</w:t>
        </w:r>
        <w:r w:rsidR="002B424F">
          <w:rPr>
            <w:webHidden/>
          </w:rPr>
          <w:fldChar w:fldCharType="end"/>
        </w:r>
      </w:hyperlink>
    </w:p>
    <w:p w14:paraId="7C1AA93C" w14:textId="77777777" w:rsidR="002B424F" w:rsidRDefault="00431AF8">
      <w:pPr>
        <w:pStyle w:val="30"/>
        <w:rPr>
          <w:rFonts w:asciiTheme="minorHAnsi" w:eastAsiaTheme="minorEastAsia" w:hAnsiTheme="minorHAnsi" w:cstheme="minorBidi"/>
          <w:snapToGrid/>
          <w:kern w:val="0"/>
          <w:sz w:val="22"/>
          <w:szCs w:val="22"/>
        </w:rPr>
      </w:pPr>
      <w:hyperlink w:anchor="_Toc445131233" w:history="1">
        <w:r w:rsidR="002B424F" w:rsidRPr="00C974CF">
          <w:rPr>
            <w:rStyle w:val="afffff2"/>
          </w:rPr>
          <w:t>U9500 Default Netflow Settings</w:t>
        </w:r>
        <w:r w:rsidR="002B424F">
          <w:rPr>
            <w:webHidden/>
          </w:rPr>
          <w:tab/>
        </w:r>
        <w:r w:rsidR="002B424F">
          <w:rPr>
            <w:webHidden/>
          </w:rPr>
          <w:fldChar w:fldCharType="begin"/>
        </w:r>
        <w:r w:rsidR="002B424F">
          <w:rPr>
            <w:webHidden/>
          </w:rPr>
          <w:instrText xml:space="preserve"> PAGEREF _Toc445131233 \h </w:instrText>
        </w:r>
        <w:r w:rsidR="002B424F">
          <w:rPr>
            <w:webHidden/>
          </w:rPr>
        </w:r>
        <w:r w:rsidR="002B424F">
          <w:rPr>
            <w:webHidden/>
          </w:rPr>
          <w:fldChar w:fldCharType="separate"/>
        </w:r>
        <w:r w:rsidR="002B424F">
          <w:rPr>
            <w:rFonts w:ascii="맑은 고딕" w:hAnsi="맑은 고딕" w:cs="맑은 고딕"/>
            <w:webHidden/>
          </w:rPr>
          <w:t>４５０</w:t>
        </w:r>
        <w:r w:rsidR="002B424F">
          <w:rPr>
            <w:webHidden/>
          </w:rPr>
          <w:fldChar w:fldCharType="end"/>
        </w:r>
      </w:hyperlink>
    </w:p>
    <w:p w14:paraId="25DB6BB1" w14:textId="77777777" w:rsidR="002B424F" w:rsidRDefault="00431AF8">
      <w:pPr>
        <w:pStyle w:val="20"/>
        <w:rPr>
          <w:rFonts w:asciiTheme="minorHAnsi" w:eastAsiaTheme="minorEastAsia" w:hAnsiTheme="minorHAnsi" w:cstheme="minorBidi"/>
          <w:noProof/>
          <w:snapToGrid/>
          <w:kern w:val="0"/>
          <w:sz w:val="22"/>
          <w:szCs w:val="22"/>
        </w:rPr>
      </w:pPr>
      <w:hyperlink w:anchor="_Toc445131234" w:history="1">
        <w:r w:rsidR="002B424F" w:rsidRPr="00C974CF">
          <w:rPr>
            <w:rStyle w:val="afffff2"/>
            <w:noProof/>
          </w:rPr>
          <w:t>Commands for Collecting Statistical Data about Netflow Traffic</w:t>
        </w:r>
        <w:r w:rsidR="002B424F">
          <w:rPr>
            <w:noProof/>
            <w:webHidden/>
          </w:rPr>
          <w:tab/>
        </w:r>
        <w:r w:rsidR="002B424F">
          <w:rPr>
            <w:noProof/>
            <w:webHidden/>
          </w:rPr>
          <w:fldChar w:fldCharType="begin"/>
        </w:r>
        <w:r w:rsidR="002B424F">
          <w:rPr>
            <w:noProof/>
            <w:webHidden/>
          </w:rPr>
          <w:instrText xml:space="preserve"> PAGEREF _Toc445131234 \h </w:instrText>
        </w:r>
        <w:r w:rsidR="002B424F">
          <w:rPr>
            <w:noProof/>
            <w:webHidden/>
          </w:rPr>
        </w:r>
        <w:r w:rsidR="002B424F">
          <w:rPr>
            <w:noProof/>
            <w:webHidden/>
          </w:rPr>
          <w:fldChar w:fldCharType="separate"/>
        </w:r>
        <w:r w:rsidR="002B424F">
          <w:rPr>
            <w:rFonts w:ascii="맑은 고딕" w:hAnsi="맑은 고딕" w:cs="맑은 고딕"/>
            <w:noProof/>
            <w:webHidden/>
          </w:rPr>
          <w:t>４５１</w:t>
        </w:r>
        <w:r w:rsidR="002B424F">
          <w:rPr>
            <w:noProof/>
            <w:webHidden/>
          </w:rPr>
          <w:fldChar w:fldCharType="end"/>
        </w:r>
      </w:hyperlink>
    </w:p>
    <w:p w14:paraId="6DBF39BE" w14:textId="77777777" w:rsidR="002B424F" w:rsidRDefault="00431AF8">
      <w:pPr>
        <w:pStyle w:val="30"/>
        <w:rPr>
          <w:rFonts w:asciiTheme="minorHAnsi" w:eastAsiaTheme="minorEastAsia" w:hAnsiTheme="minorHAnsi" w:cstheme="minorBidi"/>
          <w:snapToGrid/>
          <w:kern w:val="0"/>
          <w:sz w:val="22"/>
          <w:szCs w:val="22"/>
        </w:rPr>
      </w:pPr>
      <w:hyperlink w:anchor="_Toc445131235" w:history="1">
        <w:r w:rsidR="002B424F" w:rsidRPr="00C974CF">
          <w:rPr>
            <w:rStyle w:val="afffff2"/>
          </w:rPr>
          <w:t>Configuring the Settings for Collecting Statistical Data about Netflow Traffic</w:t>
        </w:r>
        <w:r w:rsidR="002B424F">
          <w:rPr>
            <w:webHidden/>
          </w:rPr>
          <w:tab/>
        </w:r>
        <w:r w:rsidR="002B424F">
          <w:rPr>
            <w:webHidden/>
          </w:rPr>
          <w:fldChar w:fldCharType="begin"/>
        </w:r>
        <w:r w:rsidR="002B424F">
          <w:rPr>
            <w:webHidden/>
          </w:rPr>
          <w:instrText xml:space="preserve"> PAGEREF _Toc445131235 \h </w:instrText>
        </w:r>
        <w:r w:rsidR="002B424F">
          <w:rPr>
            <w:webHidden/>
          </w:rPr>
        </w:r>
        <w:r w:rsidR="002B424F">
          <w:rPr>
            <w:webHidden/>
          </w:rPr>
          <w:fldChar w:fldCharType="separate"/>
        </w:r>
        <w:r w:rsidR="002B424F">
          <w:rPr>
            <w:rFonts w:ascii="맑은 고딕" w:hAnsi="맑은 고딕" w:cs="맑은 고딕"/>
            <w:webHidden/>
          </w:rPr>
          <w:t>４５１</w:t>
        </w:r>
        <w:r w:rsidR="002B424F">
          <w:rPr>
            <w:webHidden/>
          </w:rPr>
          <w:fldChar w:fldCharType="end"/>
        </w:r>
      </w:hyperlink>
    </w:p>
    <w:p w14:paraId="5C17230F" w14:textId="77777777" w:rsidR="002B424F" w:rsidRDefault="00431AF8">
      <w:pPr>
        <w:pStyle w:val="30"/>
        <w:rPr>
          <w:rFonts w:asciiTheme="minorHAnsi" w:eastAsiaTheme="minorEastAsia" w:hAnsiTheme="minorHAnsi" w:cstheme="minorBidi"/>
          <w:snapToGrid/>
          <w:kern w:val="0"/>
          <w:sz w:val="22"/>
          <w:szCs w:val="22"/>
        </w:rPr>
      </w:pPr>
      <w:hyperlink w:anchor="_Toc445131236" w:history="1">
        <w:r w:rsidR="002B424F" w:rsidRPr="00C974CF">
          <w:rPr>
            <w:rStyle w:val="afffff2"/>
          </w:rPr>
          <w:t>Enabling/Disabling the Collection of Statistical Data for Netflow Traffic</w:t>
        </w:r>
        <w:r w:rsidR="002B424F">
          <w:rPr>
            <w:webHidden/>
          </w:rPr>
          <w:tab/>
        </w:r>
        <w:r w:rsidR="002B424F">
          <w:rPr>
            <w:webHidden/>
          </w:rPr>
          <w:fldChar w:fldCharType="begin"/>
        </w:r>
        <w:r w:rsidR="002B424F">
          <w:rPr>
            <w:webHidden/>
          </w:rPr>
          <w:instrText xml:space="preserve"> PAGEREF _Toc445131236 \h </w:instrText>
        </w:r>
        <w:r w:rsidR="002B424F">
          <w:rPr>
            <w:webHidden/>
          </w:rPr>
        </w:r>
        <w:r w:rsidR="002B424F">
          <w:rPr>
            <w:webHidden/>
          </w:rPr>
          <w:fldChar w:fldCharType="separate"/>
        </w:r>
        <w:r w:rsidR="002B424F">
          <w:rPr>
            <w:rFonts w:ascii="맑은 고딕" w:hAnsi="맑은 고딕" w:cs="맑은 고딕"/>
            <w:webHidden/>
          </w:rPr>
          <w:t>４５１</w:t>
        </w:r>
        <w:r w:rsidR="002B424F">
          <w:rPr>
            <w:webHidden/>
          </w:rPr>
          <w:fldChar w:fldCharType="end"/>
        </w:r>
      </w:hyperlink>
    </w:p>
    <w:p w14:paraId="7EA8EC28" w14:textId="77777777" w:rsidR="002B424F" w:rsidRDefault="00431AF8">
      <w:pPr>
        <w:pStyle w:val="30"/>
        <w:rPr>
          <w:rFonts w:asciiTheme="minorHAnsi" w:eastAsiaTheme="minorEastAsia" w:hAnsiTheme="minorHAnsi" w:cstheme="minorBidi"/>
          <w:snapToGrid/>
          <w:kern w:val="0"/>
          <w:sz w:val="22"/>
          <w:szCs w:val="22"/>
        </w:rPr>
      </w:pPr>
      <w:hyperlink w:anchor="_Toc445131237" w:history="1">
        <w:r w:rsidR="002B424F" w:rsidRPr="00C974CF">
          <w:rPr>
            <w:rStyle w:val="afffff2"/>
          </w:rPr>
          <w:t>Setting the Flow Aging Out Time</w:t>
        </w:r>
        <w:r w:rsidR="002B424F">
          <w:rPr>
            <w:webHidden/>
          </w:rPr>
          <w:tab/>
        </w:r>
        <w:r w:rsidR="002B424F">
          <w:rPr>
            <w:webHidden/>
          </w:rPr>
          <w:fldChar w:fldCharType="begin"/>
        </w:r>
        <w:r w:rsidR="002B424F">
          <w:rPr>
            <w:webHidden/>
          </w:rPr>
          <w:instrText xml:space="preserve"> PAGEREF _Toc445131237 \h </w:instrText>
        </w:r>
        <w:r w:rsidR="002B424F">
          <w:rPr>
            <w:webHidden/>
          </w:rPr>
        </w:r>
        <w:r w:rsidR="002B424F">
          <w:rPr>
            <w:webHidden/>
          </w:rPr>
          <w:fldChar w:fldCharType="separate"/>
        </w:r>
        <w:r w:rsidR="002B424F">
          <w:rPr>
            <w:rFonts w:ascii="맑은 고딕" w:hAnsi="맑은 고딕" w:cs="맑은 고딕"/>
            <w:webHidden/>
          </w:rPr>
          <w:t>４５１</w:t>
        </w:r>
        <w:r w:rsidR="002B424F">
          <w:rPr>
            <w:webHidden/>
          </w:rPr>
          <w:fldChar w:fldCharType="end"/>
        </w:r>
      </w:hyperlink>
    </w:p>
    <w:p w14:paraId="3178C872" w14:textId="77777777" w:rsidR="002B424F" w:rsidRDefault="00431AF8">
      <w:pPr>
        <w:pStyle w:val="30"/>
        <w:rPr>
          <w:rFonts w:asciiTheme="minorHAnsi" w:eastAsiaTheme="minorEastAsia" w:hAnsiTheme="minorHAnsi" w:cstheme="minorBidi"/>
          <w:snapToGrid/>
          <w:kern w:val="0"/>
          <w:sz w:val="22"/>
          <w:szCs w:val="22"/>
        </w:rPr>
      </w:pPr>
      <w:hyperlink w:anchor="_Toc445131238" w:history="1">
        <w:r w:rsidR="002B424F" w:rsidRPr="00C974CF">
          <w:rPr>
            <w:rStyle w:val="afffff2"/>
          </w:rPr>
          <w:t>Setting the Maximum Number of Flows</w:t>
        </w:r>
        <w:r w:rsidR="002B424F">
          <w:rPr>
            <w:webHidden/>
          </w:rPr>
          <w:tab/>
        </w:r>
        <w:r w:rsidR="002B424F">
          <w:rPr>
            <w:webHidden/>
          </w:rPr>
          <w:fldChar w:fldCharType="begin"/>
        </w:r>
        <w:r w:rsidR="002B424F">
          <w:rPr>
            <w:webHidden/>
          </w:rPr>
          <w:instrText xml:space="preserve"> PAGEREF _Toc445131238 \h </w:instrText>
        </w:r>
        <w:r w:rsidR="002B424F">
          <w:rPr>
            <w:webHidden/>
          </w:rPr>
        </w:r>
        <w:r w:rsidR="002B424F">
          <w:rPr>
            <w:webHidden/>
          </w:rPr>
          <w:fldChar w:fldCharType="separate"/>
        </w:r>
        <w:r w:rsidR="002B424F">
          <w:rPr>
            <w:rFonts w:ascii="맑은 고딕" w:hAnsi="맑은 고딕" w:cs="맑은 고딕"/>
            <w:webHidden/>
          </w:rPr>
          <w:t>４５４</w:t>
        </w:r>
        <w:r w:rsidR="002B424F">
          <w:rPr>
            <w:webHidden/>
          </w:rPr>
          <w:fldChar w:fldCharType="end"/>
        </w:r>
      </w:hyperlink>
    </w:p>
    <w:p w14:paraId="01AE9875" w14:textId="77777777" w:rsidR="002B424F" w:rsidRDefault="00431AF8">
      <w:pPr>
        <w:pStyle w:val="20"/>
        <w:rPr>
          <w:rFonts w:asciiTheme="minorHAnsi" w:eastAsiaTheme="minorEastAsia" w:hAnsiTheme="minorHAnsi" w:cstheme="minorBidi"/>
          <w:noProof/>
          <w:snapToGrid/>
          <w:kern w:val="0"/>
          <w:sz w:val="22"/>
          <w:szCs w:val="22"/>
        </w:rPr>
      </w:pPr>
      <w:hyperlink w:anchor="_Toc445131239" w:history="1">
        <w:r w:rsidR="002B424F" w:rsidRPr="00C974CF">
          <w:rPr>
            <w:rStyle w:val="afffff2"/>
            <w:noProof/>
          </w:rPr>
          <w:t>Commands for Viewing Statistical Data about Netflow Traffic</w:t>
        </w:r>
        <w:r w:rsidR="002B424F">
          <w:rPr>
            <w:noProof/>
            <w:webHidden/>
          </w:rPr>
          <w:tab/>
        </w:r>
        <w:r w:rsidR="002B424F">
          <w:rPr>
            <w:noProof/>
            <w:webHidden/>
          </w:rPr>
          <w:fldChar w:fldCharType="begin"/>
        </w:r>
        <w:r w:rsidR="002B424F">
          <w:rPr>
            <w:noProof/>
            <w:webHidden/>
          </w:rPr>
          <w:instrText xml:space="preserve"> PAGEREF _Toc445131239 \h </w:instrText>
        </w:r>
        <w:r w:rsidR="002B424F">
          <w:rPr>
            <w:noProof/>
            <w:webHidden/>
          </w:rPr>
        </w:r>
        <w:r w:rsidR="002B424F">
          <w:rPr>
            <w:noProof/>
            <w:webHidden/>
          </w:rPr>
          <w:fldChar w:fldCharType="separate"/>
        </w:r>
        <w:r w:rsidR="002B424F">
          <w:rPr>
            <w:rFonts w:ascii="맑은 고딕" w:hAnsi="맑은 고딕" w:cs="맑은 고딕"/>
            <w:noProof/>
            <w:webHidden/>
          </w:rPr>
          <w:t>４５５</w:t>
        </w:r>
        <w:r w:rsidR="002B424F">
          <w:rPr>
            <w:noProof/>
            <w:webHidden/>
          </w:rPr>
          <w:fldChar w:fldCharType="end"/>
        </w:r>
      </w:hyperlink>
    </w:p>
    <w:p w14:paraId="221B6838" w14:textId="77777777" w:rsidR="002B424F" w:rsidRDefault="00431AF8">
      <w:pPr>
        <w:pStyle w:val="30"/>
        <w:rPr>
          <w:rFonts w:asciiTheme="minorHAnsi" w:eastAsiaTheme="minorEastAsia" w:hAnsiTheme="minorHAnsi" w:cstheme="minorBidi"/>
          <w:snapToGrid/>
          <w:kern w:val="0"/>
          <w:sz w:val="22"/>
          <w:szCs w:val="22"/>
        </w:rPr>
      </w:pPr>
      <w:hyperlink w:anchor="_Toc445131240" w:history="1">
        <w:r w:rsidR="002B424F" w:rsidRPr="00C974CF">
          <w:rPr>
            <w:rStyle w:val="afffff2"/>
          </w:rPr>
          <w:t>Viewing Statistical Data about Netflow Traffic</w:t>
        </w:r>
        <w:r w:rsidR="002B424F">
          <w:rPr>
            <w:webHidden/>
          </w:rPr>
          <w:tab/>
        </w:r>
        <w:r w:rsidR="002B424F">
          <w:rPr>
            <w:webHidden/>
          </w:rPr>
          <w:fldChar w:fldCharType="begin"/>
        </w:r>
        <w:r w:rsidR="002B424F">
          <w:rPr>
            <w:webHidden/>
          </w:rPr>
          <w:instrText xml:space="preserve"> PAGEREF _Toc445131240 \h </w:instrText>
        </w:r>
        <w:r w:rsidR="002B424F">
          <w:rPr>
            <w:webHidden/>
          </w:rPr>
        </w:r>
        <w:r w:rsidR="002B424F">
          <w:rPr>
            <w:webHidden/>
          </w:rPr>
          <w:fldChar w:fldCharType="separate"/>
        </w:r>
        <w:r w:rsidR="002B424F">
          <w:rPr>
            <w:rFonts w:ascii="맑은 고딕" w:hAnsi="맑은 고딕" w:cs="맑은 고딕"/>
            <w:webHidden/>
          </w:rPr>
          <w:t>４５５</w:t>
        </w:r>
        <w:r w:rsidR="002B424F">
          <w:rPr>
            <w:webHidden/>
          </w:rPr>
          <w:fldChar w:fldCharType="end"/>
        </w:r>
      </w:hyperlink>
    </w:p>
    <w:p w14:paraId="1079EA2A" w14:textId="77777777" w:rsidR="002B424F" w:rsidRDefault="00431AF8">
      <w:pPr>
        <w:pStyle w:val="30"/>
        <w:rPr>
          <w:rFonts w:asciiTheme="minorHAnsi" w:eastAsiaTheme="minorEastAsia" w:hAnsiTheme="minorHAnsi" w:cstheme="minorBidi"/>
          <w:snapToGrid/>
          <w:kern w:val="0"/>
          <w:sz w:val="22"/>
          <w:szCs w:val="22"/>
        </w:rPr>
      </w:pPr>
      <w:hyperlink w:anchor="_Toc445131241" w:history="1">
        <w:r w:rsidR="002B424F" w:rsidRPr="00C974CF">
          <w:rPr>
            <w:rStyle w:val="afffff2"/>
          </w:rPr>
          <w:t>Commands for Viewing Flows</w:t>
        </w:r>
        <w:r w:rsidR="002B424F">
          <w:rPr>
            <w:webHidden/>
          </w:rPr>
          <w:tab/>
        </w:r>
        <w:r w:rsidR="002B424F">
          <w:rPr>
            <w:webHidden/>
          </w:rPr>
          <w:fldChar w:fldCharType="begin"/>
        </w:r>
        <w:r w:rsidR="002B424F">
          <w:rPr>
            <w:webHidden/>
          </w:rPr>
          <w:instrText xml:space="preserve"> PAGEREF _Toc445131241 \h </w:instrText>
        </w:r>
        <w:r w:rsidR="002B424F">
          <w:rPr>
            <w:webHidden/>
          </w:rPr>
        </w:r>
        <w:r w:rsidR="002B424F">
          <w:rPr>
            <w:webHidden/>
          </w:rPr>
          <w:fldChar w:fldCharType="separate"/>
        </w:r>
        <w:r w:rsidR="002B424F">
          <w:rPr>
            <w:rFonts w:ascii="맑은 고딕" w:hAnsi="맑은 고딕" w:cs="맑은 고딕"/>
            <w:webHidden/>
          </w:rPr>
          <w:t>４５５</w:t>
        </w:r>
        <w:r w:rsidR="002B424F">
          <w:rPr>
            <w:webHidden/>
          </w:rPr>
          <w:fldChar w:fldCharType="end"/>
        </w:r>
      </w:hyperlink>
    </w:p>
    <w:p w14:paraId="3019121E" w14:textId="77777777" w:rsidR="002B424F" w:rsidRDefault="00431AF8">
      <w:pPr>
        <w:pStyle w:val="30"/>
        <w:rPr>
          <w:rFonts w:asciiTheme="minorHAnsi" w:eastAsiaTheme="minorEastAsia" w:hAnsiTheme="minorHAnsi" w:cstheme="minorBidi"/>
          <w:snapToGrid/>
          <w:kern w:val="0"/>
          <w:sz w:val="22"/>
          <w:szCs w:val="22"/>
        </w:rPr>
      </w:pPr>
      <w:hyperlink w:anchor="_Toc445131242" w:history="1">
        <w:r w:rsidR="002B424F" w:rsidRPr="00C974CF">
          <w:rPr>
            <w:rStyle w:val="afffff2"/>
          </w:rPr>
          <w:t>Purging All Flows</w:t>
        </w:r>
        <w:r w:rsidR="002B424F">
          <w:rPr>
            <w:webHidden/>
          </w:rPr>
          <w:tab/>
        </w:r>
        <w:r w:rsidR="002B424F">
          <w:rPr>
            <w:webHidden/>
          </w:rPr>
          <w:fldChar w:fldCharType="begin"/>
        </w:r>
        <w:r w:rsidR="002B424F">
          <w:rPr>
            <w:webHidden/>
          </w:rPr>
          <w:instrText xml:space="preserve"> PAGEREF _Toc445131242 \h </w:instrText>
        </w:r>
        <w:r w:rsidR="002B424F">
          <w:rPr>
            <w:webHidden/>
          </w:rPr>
        </w:r>
        <w:r w:rsidR="002B424F">
          <w:rPr>
            <w:webHidden/>
          </w:rPr>
          <w:fldChar w:fldCharType="separate"/>
        </w:r>
        <w:r w:rsidR="002B424F">
          <w:rPr>
            <w:rFonts w:ascii="맑은 고딕" w:hAnsi="맑은 고딕" w:cs="맑은 고딕"/>
            <w:webHidden/>
          </w:rPr>
          <w:t>４５７</w:t>
        </w:r>
        <w:r w:rsidR="002B424F">
          <w:rPr>
            <w:webHidden/>
          </w:rPr>
          <w:fldChar w:fldCharType="end"/>
        </w:r>
      </w:hyperlink>
    </w:p>
    <w:p w14:paraId="4CD8DFF7" w14:textId="77777777" w:rsidR="002B424F" w:rsidRDefault="00431AF8">
      <w:pPr>
        <w:pStyle w:val="20"/>
        <w:rPr>
          <w:rFonts w:asciiTheme="minorHAnsi" w:eastAsiaTheme="minorEastAsia" w:hAnsiTheme="minorHAnsi" w:cstheme="minorBidi"/>
          <w:noProof/>
          <w:snapToGrid/>
          <w:kern w:val="0"/>
          <w:sz w:val="22"/>
          <w:szCs w:val="22"/>
        </w:rPr>
      </w:pPr>
      <w:hyperlink w:anchor="_Toc445131243" w:history="1">
        <w:r w:rsidR="002B424F" w:rsidRPr="00C974CF">
          <w:rPr>
            <w:rStyle w:val="afffff2"/>
            <w:noProof/>
          </w:rPr>
          <w:t>Commands for the Settings for Sending Statistical Data</w:t>
        </w:r>
        <w:r w:rsidR="002B424F">
          <w:rPr>
            <w:noProof/>
            <w:webHidden/>
          </w:rPr>
          <w:tab/>
        </w:r>
        <w:r w:rsidR="002B424F">
          <w:rPr>
            <w:noProof/>
            <w:webHidden/>
          </w:rPr>
          <w:fldChar w:fldCharType="begin"/>
        </w:r>
        <w:r w:rsidR="002B424F">
          <w:rPr>
            <w:noProof/>
            <w:webHidden/>
          </w:rPr>
          <w:instrText xml:space="preserve"> PAGEREF _Toc445131243 \h </w:instrText>
        </w:r>
        <w:r w:rsidR="002B424F">
          <w:rPr>
            <w:noProof/>
            <w:webHidden/>
          </w:rPr>
        </w:r>
        <w:r w:rsidR="002B424F">
          <w:rPr>
            <w:noProof/>
            <w:webHidden/>
          </w:rPr>
          <w:fldChar w:fldCharType="separate"/>
        </w:r>
        <w:r w:rsidR="002B424F">
          <w:rPr>
            <w:rFonts w:ascii="맑은 고딕" w:hAnsi="맑은 고딕" w:cs="맑은 고딕"/>
            <w:noProof/>
            <w:webHidden/>
          </w:rPr>
          <w:t>４５８</w:t>
        </w:r>
        <w:r w:rsidR="002B424F">
          <w:rPr>
            <w:noProof/>
            <w:webHidden/>
          </w:rPr>
          <w:fldChar w:fldCharType="end"/>
        </w:r>
      </w:hyperlink>
    </w:p>
    <w:p w14:paraId="3714E31E" w14:textId="77777777" w:rsidR="002B424F" w:rsidRDefault="00431AF8">
      <w:pPr>
        <w:pStyle w:val="30"/>
        <w:rPr>
          <w:rFonts w:asciiTheme="minorHAnsi" w:eastAsiaTheme="minorEastAsia" w:hAnsiTheme="minorHAnsi" w:cstheme="minorBidi"/>
          <w:snapToGrid/>
          <w:kern w:val="0"/>
          <w:sz w:val="22"/>
          <w:szCs w:val="22"/>
        </w:rPr>
      </w:pPr>
      <w:hyperlink w:anchor="_Toc445131244" w:history="1">
        <w:r w:rsidR="002B424F" w:rsidRPr="00C974CF">
          <w:rPr>
            <w:rStyle w:val="afffff2"/>
          </w:rPr>
          <w:t>Sending Statistical Data about Netflow Traffic</w:t>
        </w:r>
        <w:r w:rsidR="002B424F">
          <w:rPr>
            <w:webHidden/>
          </w:rPr>
          <w:tab/>
        </w:r>
        <w:r w:rsidR="002B424F">
          <w:rPr>
            <w:webHidden/>
          </w:rPr>
          <w:fldChar w:fldCharType="begin"/>
        </w:r>
        <w:r w:rsidR="002B424F">
          <w:rPr>
            <w:webHidden/>
          </w:rPr>
          <w:instrText xml:space="preserve"> PAGEREF _Toc445131244 \h </w:instrText>
        </w:r>
        <w:r w:rsidR="002B424F">
          <w:rPr>
            <w:webHidden/>
          </w:rPr>
        </w:r>
        <w:r w:rsidR="002B424F">
          <w:rPr>
            <w:webHidden/>
          </w:rPr>
          <w:fldChar w:fldCharType="separate"/>
        </w:r>
        <w:r w:rsidR="002B424F">
          <w:rPr>
            <w:rFonts w:ascii="맑은 고딕" w:hAnsi="맑은 고딕" w:cs="맑은 고딕"/>
            <w:webHidden/>
          </w:rPr>
          <w:t>４５８</w:t>
        </w:r>
        <w:r w:rsidR="002B424F">
          <w:rPr>
            <w:webHidden/>
          </w:rPr>
          <w:fldChar w:fldCharType="end"/>
        </w:r>
      </w:hyperlink>
    </w:p>
    <w:p w14:paraId="3759CE51" w14:textId="77777777" w:rsidR="002B424F" w:rsidRDefault="00431AF8">
      <w:pPr>
        <w:pStyle w:val="30"/>
        <w:rPr>
          <w:rFonts w:asciiTheme="minorHAnsi" w:eastAsiaTheme="minorEastAsia" w:hAnsiTheme="minorHAnsi" w:cstheme="minorBidi"/>
          <w:snapToGrid/>
          <w:kern w:val="0"/>
          <w:sz w:val="22"/>
          <w:szCs w:val="22"/>
        </w:rPr>
      </w:pPr>
      <w:hyperlink w:anchor="_Toc445131245" w:history="1">
        <w:r w:rsidR="002B424F" w:rsidRPr="00C974CF">
          <w:rPr>
            <w:rStyle w:val="afffff2"/>
          </w:rPr>
          <w:t>Configuring the Settings for Sending Statistical Data about Netflow Traffic</w:t>
        </w:r>
        <w:r w:rsidR="002B424F">
          <w:rPr>
            <w:webHidden/>
          </w:rPr>
          <w:tab/>
        </w:r>
        <w:r w:rsidR="002B424F">
          <w:rPr>
            <w:webHidden/>
          </w:rPr>
          <w:fldChar w:fldCharType="begin"/>
        </w:r>
        <w:r w:rsidR="002B424F">
          <w:rPr>
            <w:webHidden/>
          </w:rPr>
          <w:instrText xml:space="preserve"> PAGEREF _Toc445131245 \h </w:instrText>
        </w:r>
        <w:r w:rsidR="002B424F">
          <w:rPr>
            <w:webHidden/>
          </w:rPr>
        </w:r>
        <w:r w:rsidR="002B424F">
          <w:rPr>
            <w:webHidden/>
          </w:rPr>
          <w:fldChar w:fldCharType="separate"/>
        </w:r>
        <w:r w:rsidR="002B424F">
          <w:rPr>
            <w:rFonts w:ascii="맑은 고딕" w:hAnsi="맑은 고딕" w:cs="맑은 고딕"/>
            <w:webHidden/>
          </w:rPr>
          <w:t>４５８</w:t>
        </w:r>
        <w:r w:rsidR="002B424F">
          <w:rPr>
            <w:webHidden/>
          </w:rPr>
          <w:fldChar w:fldCharType="end"/>
        </w:r>
      </w:hyperlink>
    </w:p>
    <w:p w14:paraId="0B4CB9CB" w14:textId="77777777" w:rsidR="002B424F" w:rsidRDefault="00431AF8">
      <w:pPr>
        <w:pStyle w:val="30"/>
        <w:rPr>
          <w:rFonts w:asciiTheme="minorHAnsi" w:eastAsiaTheme="minorEastAsia" w:hAnsiTheme="minorHAnsi" w:cstheme="minorBidi"/>
          <w:snapToGrid/>
          <w:kern w:val="0"/>
          <w:sz w:val="22"/>
          <w:szCs w:val="22"/>
        </w:rPr>
      </w:pPr>
      <w:hyperlink w:anchor="_Toc445131246" w:history="1">
        <w:r w:rsidR="002B424F" w:rsidRPr="00C974CF">
          <w:rPr>
            <w:rStyle w:val="afffff2"/>
          </w:rPr>
          <w:t>Setting the Receiver of Statistical Data about Netflow Traffic</w:t>
        </w:r>
        <w:r w:rsidR="002B424F">
          <w:rPr>
            <w:webHidden/>
          </w:rPr>
          <w:tab/>
        </w:r>
        <w:r w:rsidR="002B424F">
          <w:rPr>
            <w:webHidden/>
          </w:rPr>
          <w:fldChar w:fldCharType="begin"/>
        </w:r>
        <w:r w:rsidR="002B424F">
          <w:rPr>
            <w:webHidden/>
          </w:rPr>
          <w:instrText xml:space="preserve"> PAGEREF _Toc445131246 \h </w:instrText>
        </w:r>
        <w:r w:rsidR="002B424F">
          <w:rPr>
            <w:webHidden/>
          </w:rPr>
        </w:r>
        <w:r w:rsidR="002B424F">
          <w:rPr>
            <w:webHidden/>
          </w:rPr>
          <w:fldChar w:fldCharType="separate"/>
        </w:r>
        <w:r w:rsidR="002B424F">
          <w:rPr>
            <w:rFonts w:ascii="맑은 고딕" w:hAnsi="맑은 고딕" w:cs="맑은 고딕"/>
            <w:webHidden/>
          </w:rPr>
          <w:t>４５８</w:t>
        </w:r>
        <w:r w:rsidR="002B424F">
          <w:rPr>
            <w:webHidden/>
          </w:rPr>
          <w:fldChar w:fldCharType="end"/>
        </w:r>
      </w:hyperlink>
    </w:p>
    <w:p w14:paraId="19805559" w14:textId="77777777" w:rsidR="002B424F" w:rsidRDefault="00431AF8">
      <w:pPr>
        <w:pStyle w:val="30"/>
        <w:rPr>
          <w:rFonts w:asciiTheme="minorHAnsi" w:eastAsiaTheme="minorEastAsia" w:hAnsiTheme="minorHAnsi" w:cstheme="minorBidi"/>
          <w:snapToGrid/>
          <w:kern w:val="0"/>
          <w:sz w:val="22"/>
          <w:szCs w:val="22"/>
        </w:rPr>
      </w:pPr>
      <w:hyperlink w:anchor="_Toc445131247" w:history="1">
        <w:r w:rsidR="002B424F" w:rsidRPr="00C974CF">
          <w:rPr>
            <w:rStyle w:val="afffff2"/>
          </w:rPr>
          <w:t>Setting the Source Interface to Send Statistical Data</w:t>
        </w:r>
        <w:r w:rsidR="002B424F">
          <w:rPr>
            <w:webHidden/>
          </w:rPr>
          <w:tab/>
        </w:r>
        <w:r w:rsidR="002B424F">
          <w:rPr>
            <w:webHidden/>
          </w:rPr>
          <w:fldChar w:fldCharType="begin"/>
        </w:r>
        <w:r w:rsidR="002B424F">
          <w:rPr>
            <w:webHidden/>
          </w:rPr>
          <w:instrText xml:space="preserve"> PAGEREF _Toc445131247 \h </w:instrText>
        </w:r>
        <w:r w:rsidR="002B424F">
          <w:rPr>
            <w:webHidden/>
          </w:rPr>
        </w:r>
        <w:r w:rsidR="002B424F">
          <w:rPr>
            <w:webHidden/>
          </w:rPr>
          <w:fldChar w:fldCharType="separate"/>
        </w:r>
        <w:r w:rsidR="002B424F">
          <w:rPr>
            <w:rFonts w:ascii="맑은 고딕" w:hAnsi="맑은 고딕" w:cs="맑은 고딕"/>
            <w:webHidden/>
          </w:rPr>
          <w:t>４５９</w:t>
        </w:r>
        <w:r w:rsidR="002B424F">
          <w:rPr>
            <w:webHidden/>
          </w:rPr>
          <w:fldChar w:fldCharType="end"/>
        </w:r>
      </w:hyperlink>
    </w:p>
    <w:p w14:paraId="6B56FE70" w14:textId="77777777" w:rsidR="002B424F" w:rsidRDefault="00431AF8">
      <w:pPr>
        <w:pStyle w:val="30"/>
        <w:rPr>
          <w:rFonts w:asciiTheme="minorHAnsi" w:eastAsiaTheme="minorEastAsia" w:hAnsiTheme="minorHAnsi" w:cstheme="minorBidi"/>
          <w:snapToGrid/>
          <w:kern w:val="0"/>
          <w:sz w:val="22"/>
          <w:szCs w:val="22"/>
        </w:rPr>
      </w:pPr>
      <w:hyperlink w:anchor="_Toc445131248" w:history="1">
        <w:r w:rsidR="002B424F" w:rsidRPr="00C974CF">
          <w:rPr>
            <w:rStyle w:val="afffff2"/>
          </w:rPr>
          <w:t>Viewing the Export Status of Statistical Data about Netflow Traffic</w:t>
        </w:r>
        <w:r w:rsidR="002B424F">
          <w:rPr>
            <w:webHidden/>
          </w:rPr>
          <w:tab/>
        </w:r>
        <w:r w:rsidR="002B424F">
          <w:rPr>
            <w:webHidden/>
          </w:rPr>
          <w:fldChar w:fldCharType="begin"/>
        </w:r>
        <w:r w:rsidR="002B424F">
          <w:rPr>
            <w:webHidden/>
          </w:rPr>
          <w:instrText xml:space="preserve"> PAGEREF _Toc445131248 \h </w:instrText>
        </w:r>
        <w:r w:rsidR="002B424F">
          <w:rPr>
            <w:webHidden/>
          </w:rPr>
        </w:r>
        <w:r w:rsidR="002B424F">
          <w:rPr>
            <w:webHidden/>
          </w:rPr>
          <w:fldChar w:fldCharType="separate"/>
        </w:r>
        <w:r w:rsidR="002B424F">
          <w:rPr>
            <w:rFonts w:ascii="맑은 고딕" w:hAnsi="맑은 고딕" w:cs="맑은 고딕"/>
            <w:webHidden/>
          </w:rPr>
          <w:t>４５９</w:t>
        </w:r>
        <w:r w:rsidR="002B424F">
          <w:rPr>
            <w:webHidden/>
          </w:rPr>
          <w:fldChar w:fldCharType="end"/>
        </w:r>
      </w:hyperlink>
    </w:p>
    <w:p w14:paraId="1DE307A4" w14:textId="77777777" w:rsidR="00CA2EEE" w:rsidRDefault="005832B8" w:rsidP="0021019A">
      <w:pPr>
        <w:pStyle w:val="30"/>
        <w:ind w:right="20"/>
      </w:pPr>
      <w:r>
        <w:rPr>
          <w:rFonts w:cs="Arial"/>
          <w:noProof w:val="0"/>
        </w:rPr>
        <w:fldChar w:fldCharType="end"/>
      </w:r>
    </w:p>
    <w:p w14:paraId="74D1E017" w14:textId="77777777" w:rsidR="00CA2EEE" w:rsidRDefault="00CA2EEE" w:rsidP="0021019A">
      <w:pPr>
        <w:pStyle w:val="1"/>
        <w:ind w:right="20"/>
      </w:pPr>
      <w:bookmarkStart w:id="24" w:name="_Toc444694492"/>
      <w:bookmarkStart w:id="25" w:name="_Toc444694815"/>
      <w:bookmarkStart w:id="26" w:name="_Toc444694877"/>
      <w:bookmarkStart w:id="27" w:name="_Toc391378341"/>
      <w:bookmarkStart w:id="28" w:name="_Toc445130706"/>
      <w:bookmarkEnd w:id="24"/>
      <w:bookmarkEnd w:id="25"/>
      <w:bookmarkEnd w:id="26"/>
      <w:r>
        <w:rPr>
          <w:rFonts w:hint="eastAsia"/>
        </w:rPr>
        <w:lastRenderedPageBreak/>
        <w:t>Overview</w:t>
      </w:r>
      <w:bookmarkEnd w:id="27"/>
      <w:bookmarkEnd w:id="28"/>
    </w:p>
    <w:p w14:paraId="328ECED0" w14:textId="77777777" w:rsidR="00F6514D" w:rsidRDefault="00F6514D" w:rsidP="0021019A">
      <w:pPr>
        <w:pStyle w:val="-1"/>
        <w:ind w:leftChars="50" w:left="90" w:right="20"/>
        <w:rPr>
          <w:rFonts w:cs="Arial"/>
          <w:szCs w:val="18"/>
        </w:rPr>
      </w:pPr>
      <w:bookmarkStart w:id="29" w:name="_Toc294857211"/>
      <w:bookmarkStart w:id="30" w:name="_Toc294857367"/>
      <w:bookmarkStart w:id="31" w:name="_Toc294857433"/>
      <w:bookmarkStart w:id="32" w:name="_Toc294877576"/>
      <w:bookmarkStart w:id="33" w:name="_Toc294878103"/>
      <w:bookmarkStart w:id="34" w:name="_Toc294879728"/>
      <w:bookmarkStart w:id="35" w:name="_Toc294880412"/>
      <w:bookmarkStart w:id="36" w:name="_Toc294880938"/>
      <w:bookmarkStart w:id="37" w:name="_Toc294882242"/>
      <w:bookmarkStart w:id="38" w:name="_Toc294882767"/>
      <w:bookmarkStart w:id="39" w:name="_Toc295242029"/>
      <w:bookmarkStart w:id="40" w:name="_Toc295242470"/>
      <w:bookmarkStart w:id="41" w:name="_Toc295290790"/>
      <w:bookmarkStart w:id="42" w:name="_Toc295390125"/>
      <w:bookmarkStart w:id="43" w:name="_Toc295402206"/>
      <w:bookmarkStart w:id="44" w:name="_Toc295402249"/>
      <w:bookmarkStart w:id="45" w:name="_Toc295470727"/>
      <w:bookmarkStart w:id="46" w:name="_Toc295741845"/>
      <w:bookmarkStart w:id="47" w:name="_Toc295750534"/>
      <w:bookmarkStart w:id="48" w:name="_Toc295819974"/>
      <w:bookmarkStart w:id="49" w:name="_Toc295820008"/>
      <w:bookmarkStart w:id="50" w:name="_Toc295820043"/>
      <w:bookmarkStart w:id="51" w:name="_Toc295825885"/>
      <w:bookmarkStart w:id="52" w:name="_Toc295832327"/>
      <w:bookmarkStart w:id="53" w:name="_Toc295832369"/>
      <w:bookmarkStart w:id="54" w:name="_Toc295833045"/>
      <w:bookmarkStart w:id="55" w:name="_Toc295833809"/>
      <w:bookmarkStart w:id="56" w:name="_Toc295836559"/>
      <w:bookmarkStart w:id="57" w:name="_Toc295894107"/>
      <w:bookmarkStart w:id="58" w:name="_Toc295987267"/>
      <w:bookmarkStart w:id="59" w:name="_Toc296000197"/>
      <w:bookmarkStart w:id="60" w:name="_Toc296001291"/>
      <w:bookmarkStart w:id="61" w:name="_Toc296020322"/>
      <w:bookmarkStart w:id="62" w:name="_Toc296083556"/>
      <w:bookmarkStart w:id="63" w:name="_Toc296087027"/>
      <w:bookmarkStart w:id="64" w:name="_Toc296176537"/>
      <w:bookmarkStart w:id="65" w:name="_Toc296177312"/>
      <w:bookmarkStart w:id="66" w:name="_Toc296180919"/>
      <w:bookmarkStart w:id="67" w:name="_Toc296181996"/>
      <w:bookmarkStart w:id="68" w:name="_Toc296182770"/>
      <w:bookmarkStart w:id="69" w:name="_Toc296184009"/>
      <w:bookmarkStart w:id="70" w:name="_Toc296339839"/>
      <w:bookmarkStart w:id="71" w:name="_Toc296340619"/>
      <w:bookmarkStart w:id="72" w:name="_Toc296671333"/>
      <w:bookmarkStart w:id="73" w:name="_Toc296671812"/>
      <w:bookmarkStart w:id="74" w:name="_Toc296690632"/>
      <w:bookmarkStart w:id="75" w:name="_Toc296959241"/>
      <w:bookmarkStart w:id="76" w:name="_Toc297822513"/>
      <w:bookmarkStart w:id="77" w:name="_Toc306024365"/>
      <w:bookmarkStart w:id="78" w:name="_Toc306029260"/>
      <w:bookmarkStart w:id="79" w:name="_Toc306092017"/>
      <w:bookmarkStart w:id="80" w:name="_Toc306093354"/>
      <w:bookmarkStart w:id="81" w:name="_Toc306283321"/>
      <w:bookmarkStart w:id="82" w:name="_Toc306284126"/>
      <w:bookmarkStart w:id="83" w:name="_Toc306284931"/>
      <w:bookmarkStart w:id="84" w:name="_Toc325378199"/>
      <w:bookmarkStart w:id="85" w:name="_Toc327782389"/>
      <w:bookmarkStart w:id="86" w:name="_Toc329073608"/>
      <w:bookmarkStart w:id="87" w:name="_Toc329076550"/>
      <w:bookmarkStart w:id="88" w:name="_Toc335384390"/>
      <w:bookmarkStart w:id="89" w:name="_Toc335385203"/>
      <w:bookmarkStart w:id="90" w:name="_Toc335386016"/>
      <w:bookmarkStart w:id="91" w:name="_Toc335640794"/>
      <w:bookmarkStart w:id="92" w:name="_Toc336588054"/>
      <w:bookmarkStart w:id="93" w:name="_Toc336589623"/>
      <w:bookmarkStart w:id="94" w:name="_Toc336590493"/>
      <w:bookmarkStart w:id="95" w:name="_Toc336591229"/>
      <w:bookmarkStart w:id="96" w:name="_Toc336604846"/>
      <w:bookmarkStart w:id="97" w:name="_Toc336605826"/>
      <w:bookmarkStart w:id="98" w:name="_Toc337193643"/>
      <w:bookmarkStart w:id="99" w:name="_Toc337194450"/>
      <w:bookmarkStart w:id="100" w:name="_Toc337195526"/>
      <w:bookmarkStart w:id="101" w:name="_Toc337196286"/>
      <w:bookmarkStart w:id="102" w:name="_Toc337197046"/>
      <w:bookmarkStart w:id="103" w:name="_Toc337199436"/>
      <w:bookmarkStart w:id="104" w:name="_Toc337200234"/>
      <w:bookmarkStart w:id="105" w:name="_Toc337201150"/>
      <w:bookmarkStart w:id="106" w:name="_Toc337728677"/>
      <w:bookmarkStart w:id="107" w:name="_Toc337819150"/>
      <w:bookmarkStart w:id="108" w:name="_Toc338755974"/>
      <w:bookmarkStart w:id="109" w:name="_Toc339539487"/>
      <w:bookmarkStart w:id="110" w:name="_Toc340647699"/>
      <w:bookmarkStart w:id="111" w:name="_Toc340663619"/>
      <w:bookmarkStart w:id="112" w:name="_Toc341455509"/>
      <w:bookmarkStart w:id="113" w:name="_Toc341693747"/>
      <w:bookmarkStart w:id="114" w:name="_Toc341699481"/>
      <w:bookmarkStart w:id="115" w:name="_Toc341886305"/>
      <w:bookmarkStart w:id="116" w:name="_Toc341976102"/>
      <w:bookmarkStart w:id="117" w:name="_Toc342046072"/>
      <w:bookmarkStart w:id="118" w:name="_Toc343863857"/>
      <w:bookmarkStart w:id="119" w:name="_Toc348529207"/>
      <w:bookmarkStart w:id="120" w:name="_Toc348536281"/>
      <w:bookmarkStart w:id="121" w:name="_Toc348537225"/>
      <w:bookmarkStart w:id="122" w:name="_Toc348538170"/>
      <w:bookmarkStart w:id="123" w:name="_Toc348539115"/>
      <w:bookmarkStart w:id="124" w:name="_Toc348540060"/>
      <w:bookmarkStart w:id="125" w:name="_Toc348541005"/>
      <w:bookmarkStart w:id="126" w:name="_Toc348541950"/>
      <w:bookmarkStart w:id="127" w:name="_Toc348542895"/>
      <w:bookmarkStart w:id="128" w:name="_Toc348624820"/>
      <w:bookmarkStart w:id="129" w:name="_Toc348625765"/>
      <w:bookmarkStart w:id="130" w:name="_Toc354409686"/>
      <w:bookmarkStart w:id="131" w:name="_Toc354416001"/>
    </w:p>
    <w:p w14:paraId="2BA0D02A" w14:textId="671B61AF" w:rsidR="00F6514D" w:rsidRPr="002F5F3A" w:rsidRDefault="00F6514D" w:rsidP="00633B89">
      <w:pPr>
        <w:pStyle w:val="-1"/>
        <w:ind w:left="0" w:right="20"/>
      </w:pPr>
      <w:bookmarkStart w:id="132" w:name="_Toc391378342"/>
      <w:r w:rsidRPr="002F5F3A">
        <w:t xml:space="preserve">This chapter provides the following information required for system </w:t>
      </w:r>
      <w:r w:rsidR="00641EC8">
        <w:t>operators</w:t>
      </w:r>
      <w:r w:rsidRPr="002F5F3A">
        <w:t xml:space="preserve"> to </w:t>
      </w:r>
      <w:r w:rsidR="00E86B47">
        <w:t>configure</w:t>
      </w:r>
      <w:r w:rsidRPr="002F5F3A">
        <w:t xml:space="preserve"> and </w:t>
      </w:r>
      <w:r w:rsidRPr="00915133">
        <w:t xml:space="preserve">start up </w:t>
      </w:r>
      <w:r w:rsidR="00F92DE7" w:rsidRPr="00915133">
        <w:t xml:space="preserve">the </w:t>
      </w:r>
      <w:r w:rsidR="00094318" w:rsidRPr="00915133">
        <w:t>C9500</w:t>
      </w:r>
      <w:r w:rsidR="00F92DE7" w:rsidRPr="00915133">
        <w:t xml:space="preserve"> series</w:t>
      </w:r>
      <w:r w:rsidRPr="00915133">
        <w:t>.</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35EA37D" w14:textId="77777777" w:rsidR="00F6514D" w:rsidRPr="002F5F3A" w:rsidRDefault="00F6514D" w:rsidP="0021019A">
      <w:pPr>
        <w:pStyle w:val="Randomlist"/>
        <w:tabs>
          <w:tab w:val="clear" w:pos="3968"/>
          <w:tab w:val="num" w:pos="1980"/>
          <w:tab w:val="num" w:pos="3320"/>
        </w:tabs>
        <w:ind w:left="2104" w:right="20" w:hanging="403"/>
      </w:pPr>
      <w:r w:rsidRPr="002F5F3A">
        <w:t>Command line edit and help</w:t>
      </w:r>
    </w:p>
    <w:p w14:paraId="70B2D025" w14:textId="77777777" w:rsidR="00F6514D" w:rsidRPr="002F5F3A" w:rsidRDefault="00F6514D" w:rsidP="0021019A">
      <w:pPr>
        <w:pStyle w:val="Randomlist"/>
        <w:tabs>
          <w:tab w:val="clear" w:pos="3968"/>
          <w:tab w:val="num" w:pos="1980"/>
          <w:tab w:val="num" w:pos="3320"/>
        </w:tabs>
        <w:ind w:left="2104" w:right="20" w:hanging="403"/>
      </w:pPr>
      <w:r w:rsidRPr="002F5F3A">
        <w:t>Switch command mode</w:t>
      </w:r>
    </w:p>
    <w:p w14:paraId="16E7FE33" w14:textId="77777777" w:rsidR="00F6514D" w:rsidRPr="002F5F3A" w:rsidRDefault="00F6514D" w:rsidP="0021019A">
      <w:pPr>
        <w:pStyle w:val="Randomlist"/>
        <w:tabs>
          <w:tab w:val="clear" w:pos="3968"/>
          <w:tab w:val="num" w:pos="1980"/>
          <w:tab w:val="num" w:pos="3320"/>
        </w:tabs>
        <w:ind w:left="2104" w:right="20" w:hanging="403"/>
      </w:pPr>
      <w:r w:rsidRPr="002F5F3A">
        <w:t>Switch startup</w:t>
      </w:r>
    </w:p>
    <w:p w14:paraId="5D0FAD96" w14:textId="2056167F" w:rsidR="00F6514D" w:rsidRPr="002F5F3A" w:rsidRDefault="00094318" w:rsidP="0021019A">
      <w:pPr>
        <w:pStyle w:val="Randomlist"/>
        <w:tabs>
          <w:tab w:val="clear" w:pos="3968"/>
          <w:tab w:val="num" w:pos="1980"/>
          <w:tab w:val="num" w:pos="3320"/>
        </w:tabs>
        <w:ind w:left="2104" w:right="20" w:hanging="403"/>
      </w:pPr>
      <w:r>
        <w:t>C9500</w:t>
      </w:r>
      <w:r w:rsidR="00F6514D" w:rsidRPr="002F5F3A">
        <w:t xml:space="preserve"> </w:t>
      </w:r>
      <w:r w:rsidR="00DB11EB">
        <w:t xml:space="preserve">series </w:t>
      </w:r>
      <w:r w:rsidR="00F6514D" w:rsidRPr="002F5F3A">
        <w:t>user interface</w:t>
      </w:r>
    </w:p>
    <w:p w14:paraId="3D834323" w14:textId="77777777" w:rsidR="00F6514D" w:rsidRPr="002F5F3A" w:rsidRDefault="00F6514D" w:rsidP="0021019A">
      <w:pPr>
        <w:pStyle w:val="Randomlist"/>
        <w:tabs>
          <w:tab w:val="clear" w:pos="3968"/>
          <w:tab w:val="num" w:pos="1980"/>
          <w:tab w:val="num" w:pos="3320"/>
        </w:tabs>
        <w:ind w:left="2104" w:right="20" w:hanging="403"/>
      </w:pPr>
      <w:r w:rsidRPr="002F5F3A">
        <w:rPr>
          <w:rFonts w:hint="eastAsia"/>
        </w:rPr>
        <w:t>L</w:t>
      </w:r>
      <w:r w:rsidRPr="002F5F3A">
        <w:t>ogin and password setting</w:t>
      </w:r>
    </w:p>
    <w:p w14:paraId="6FB361EA" w14:textId="77777777" w:rsidR="00F6514D" w:rsidRPr="002F5F3A" w:rsidRDefault="00F6514D" w:rsidP="0021019A">
      <w:pPr>
        <w:pStyle w:val="Randomlist"/>
        <w:tabs>
          <w:tab w:val="clear" w:pos="3968"/>
          <w:tab w:val="num" w:pos="1980"/>
          <w:tab w:val="num" w:pos="3320"/>
        </w:tabs>
        <w:ind w:left="2104" w:right="20" w:hanging="403"/>
      </w:pPr>
      <w:r w:rsidRPr="002F5F3A">
        <w:t>SNMP configuration</w:t>
      </w:r>
    </w:p>
    <w:p w14:paraId="4FC043CB" w14:textId="77777777" w:rsidR="00F6514D" w:rsidRPr="002F5F3A" w:rsidRDefault="00F6514D" w:rsidP="0021019A">
      <w:pPr>
        <w:pStyle w:val="Randomlist"/>
        <w:tabs>
          <w:tab w:val="clear" w:pos="3968"/>
          <w:tab w:val="num" w:pos="1980"/>
          <w:tab w:val="num" w:pos="3320"/>
        </w:tabs>
        <w:ind w:left="2104" w:right="20" w:hanging="403"/>
      </w:pPr>
      <w:r w:rsidRPr="002F5F3A">
        <w:t>Viewing and saving the files and configuration of switch</w:t>
      </w:r>
    </w:p>
    <w:p w14:paraId="1DF5B145" w14:textId="77777777" w:rsidR="00F6514D" w:rsidRPr="002F5F3A" w:rsidRDefault="00F6514D" w:rsidP="0021019A">
      <w:pPr>
        <w:pStyle w:val="Randomlist"/>
        <w:tabs>
          <w:tab w:val="clear" w:pos="3968"/>
          <w:tab w:val="num" w:pos="1980"/>
          <w:tab w:val="num" w:pos="3320"/>
        </w:tabs>
        <w:ind w:left="2104" w:right="20" w:hanging="403"/>
      </w:pPr>
      <w:r w:rsidRPr="002F5F3A">
        <w:t>Access list</w:t>
      </w:r>
    </w:p>
    <w:p w14:paraId="759E5478" w14:textId="77777777" w:rsidR="00F6514D" w:rsidRPr="002F5F3A" w:rsidRDefault="00F6514D" w:rsidP="0021019A">
      <w:pPr>
        <w:pStyle w:val="Randomlist"/>
        <w:tabs>
          <w:tab w:val="clear" w:pos="3968"/>
          <w:tab w:val="num" w:pos="1980"/>
          <w:tab w:val="num" w:pos="3320"/>
        </w:tabs>
        <w:ind w:left="2104" w:right="20" w:hanging="403"/>
      </w:pPr>
      <w:r w:rsidRPr="002F5F3A">
        <w:t>Telnet Client</w:t>
      </w:r>
    </w:p>
    <w:p w14:paraId="561B6678" w14:textId="77777777" w:rsidR="00CA2EEE" w:rsidRPr="00CA2EEE" w:rsidRDefault="00CA2EEE" w:rsidP="0021019A">
      <w:pPr>
        <w:ind w:right="20"/>
      </w:pPr>
    </w:p>
    <w:p w14:paraId="7436F291" w14:textId="77777777" w:rsidR="00F6514D" w:rsidRDefault="00F6514D" w:rsidP="0021019A">
      <w:pPr>
        <w:pStyle w:val="a3"/>
        <w:ind w:right="20"/>
        <w:rPr>
          <w:rFonts w:cs="Arial"/>
        </w:rPr>
      </w:pPr>
    </w:p>
    <w:p w14:paraId="7B0490DE" w14:textId="77777777" w:rsidR="00F6514D" w:rsidRDefault="00F6514D" w:rsidP="0021019A">
      <w:pPr>
        <w:widowControl/>
        <w:wordWrap/>
        <w:snapToGrid/>
        <w:spacing w:line="240" w:lineRule="auto"/>
        <w:ind w:right="20"/>
        <w:jc w:val="left"/>
        <w:rPr>
          <w:noProof/>
        </w:rPr>
      </w:pPr>
      <w:r>
        <w:br w:type="page"/>
      </w:r>
    </w:p>
    <w:p w14:paraId="79369FF0" w14:textId="77777777" w:rsidR="00F6514D" w:rsidRDefault="00F6514D" w:rsidP="0021019A">
      <w:pPr>
        <w:pStyle w:val="2"/>
        <w:ind w:right="20"/>
      </w:pPr>
      <w:bookmarkStart w:id="133" w:name="_Toc281502832"/>
      <w:bookmarkStart w:id="134" w:name="_Toc292809730"/>
      <w:bookmarkStart w:id="135" w:name="_Toc337198270"/>
      <w:bookmarkStart w:id="136" w:name="_Toc354416057"/>
      <w:bookmarkStart w:id="137" w:name="_Toc445130707"/>
      <w:r w:rsidRPr="002F5F3A">
        <w:lastRenderedPageBreak/>
        <w:t xml:space="preserve">Command Line Editor </w:t>
      </w:r>
      <w:r w:rsidRPr="00F6514D">
        <w:t>and</w:t>
      </w:r>
      <w:r w:rsidRPr="002F5F3A">
        <w:t xml:space="preserve"> Help</w:t>
      </w:r>
      <w:bookmarkEnd w:id="133"/>
      <w:bookmarkEnd w:id="134"/>
      <w:bookmarkEnd w:id="135"/>
      <w:bookmarkEnd w:id="136"/>
      <w:bookmarkEnd w:id="137"/>
    </w:p>
    <w:p w14:paraId="3FA2ADCD" w14:textId="5413AF55" w:rsidR="00F6514D" w:rsidRDefault="00F6514D" w:rsidP="00633B89">
      <w:pPr>
        <w:pStyle w:val="a3"/>
        <w:ind w:left="0" w:right="20"/>
      </w:pPr>
      <w:r w:rsidRPr="002F5F3A">
        <w:t xml:space="preserve">This chapter </w:t>
      </w:r>
      <w:r w:rsidR="001563BA">
        <w:t xml:space="preserve">discusses the </w:t>
      </w:r>
      <w:r w:rsidR="00644F75">
        <w:t>command line editor and built-in help features</w:t>
      </w:r>
      <w:r w:rsidRPr="002F5F3A">
        <w:t>.</w:t>
      </w:r>
    </w:p>
    <w:p w14:paraId="5EF275CD" w14:textId="77777777" w:rsidR="00F6514D" w:rsidRDefault="00F6514D" w:rsidP="00633B89">
      <w:pPr>
        <w:pStyle w:val="3"/>
        <w:ind w:left="0" w:right="20"/>
      </w:pPr>
      <w:bookmarkStart w:id="138" w:name="_Toc337198271"/>
      <w:bookmarkStart w:id="139" w:name="_Toc354416058"/>
      <w:bookmarkStart w:id="140" w:name="_Toc445130708"/>
      <w:r w:rsidRPr="00F6514D">
        <w:t>Command</w:t>
      </w:r>
      <w:r w:rsidRPr="00D867F8">
        <w:t xml:space="preserve"> Syntax</w:t>
      </w:r>
      <w:bookmarkEnd w:id="138"/>
      <w:bookmarkEnd w:id="139"/>
      <w:bookmarkEnd w:id="140"/>
    </w:p>
    <w:p w14:paraId="169E1BA2" w14:textId="207F5DD4" w:rsidR="00F6514D" w:rsidRPr="002F5F3A" w:rsidRDefault="00644F75" w:rsidP="00633B89">
      <w:pPr>
        <w:pStyle w:val="a3"/>
        <w:ind w:left="0" w:right="20"/>
      </w:pPr>
      <w:r>
        <w:t>Follow these steps to enter a command.</w:t>
      </w:r>
      <w:r w:rsidR="00F6514D" w:rsidRPr="002F5F3A">
        <w:t xml:space="preserve"> </w:t>
      </w:r>
      <w:r>
        <w:t>Refer to Chapter 2 for further</w:t>
      </w:r>
      <w:r w:rsidR="00F6514D" w:rsidRPr="002F5F3A">
        <w:t xml:space="preserve"> information about using </w:t>
      </w:r>
      <w:r w:rsidR="00915133">
        <w:t xml:space="preserve">the </w:t>
      </w:r>
      <w:r>
        <w:t>CLI</w:t>
      </w:r>
      <w:r w:rsidR="00F6514D" w:rsidRPr="002F5F3A">
        <w:t>.</w:t>
      </w:r>
    </w:p>
    <w:p w14:paraId="156BB08E" w14:textId="14CC3C60" w:rsidR="00F6514D" w:rsidRPr="002F5F3A" w:rsidRDefault="00915133" w:rsidP="00915133">
      <w:pPr>
        <w:pStyle w:val="Orderlist"/>
        <w:tabs>
          <w:tab w:val="num" w:pos="360"/>
        </w:tabs>
        <w:ind w:left="0" w:right="20" w:firstLine="0"/>
      </w:pPr>
      <w:r>
        <w:t xml:space="preserve">Before </w:t>
      </w:r>
      <w:r w:rsidR="00F6514D" w:rsidRPr="002F5F3A">
        <w:t xml:space="preserve">entering a command at the prompt, </w:t>
      </w:r>
      <w:r>
        <w:t xml:space="preserve">ensure </w:t>
      </w:r>
      <w:r w:rsidR="00F6514D" w:rsidRPr="002F5F3A">
        <w:t>you have the appropriate privilege</w:t>
      </w:r>
      <w:r>
        <w:t xml:space="preserve"> level</w:t>
      </w:r>
      <w:r w:rsidR="00F6514D" w:rsidRPr="002F5F3A">
        <w:t xml:space="preserve">. Most configuration commands require </w:t>
      </w:r>
      <w:r>
        <w:t xml:space="preserve">the </w:t>
      </w:r>
      <w:r w:rsidR="00F6514D" w:rsidRPr="002F5F3A">
        <w:t>administrator privilege</w:t>
      </w:r>
      <w:r>
        <w:t xml:space="preserve"> level</w:t>
      </w:r>
      <w:r w:rsidR="00F6514D" w:rsidRPr="002F5F3A">
        <w:t>.</w:t>
      </w:r>
    </w:p>
    <w:p w14:paraId="5F60E2AB" w14:textId="0DD960B6" w:rsidR="00F6514D" w:rsidRPr="002F5F3A" w:rsidRDefault="003B1B49" w:rsidP="00915133">
      <w:pPr>
        <w:pStyle w:val="Orderlist"/>
        <w:tabs>
          <w:tab w:val="num" w:pos="360"/>
        </w:tabs>
        <w:ind w:left="0" w:right="20" w:firstLine="0"/>
      </w:pPr>
      <w:r>
        <w:t>Enter a command. If no sub-command follows and the</w:t>
      </w:r>
      <w:r w:rsidR="00F6514D" w:rsidRPr="002F5F3A">
        <w:t xml:space="preserve"> command does not include a parameter or value, go to step 3. </w:t>
      </w:r>
    </w:p>
    <w:p w14:paraId="22E4A4F9" w14:textId="77777777" w:rsidR="00F6514D" w:rsidRPr="002F5F3A" w:rsidRDefault="00F6514D" w:rsidP="00633B89">
      <w:pPr>
        <w:pStyle w:val="Randomlist"/>
        <w:tabs>
          <w:tab w:val="clear" w:pos="3968"/>
          <w:tab w:val="num" w:pos="1980"/>
          <w:tab w:val="num" w:pos="3320"/>
        </w:tabs>
        <w:ind w:left="0" w:right="20" w:hanging="403"/>
      </w:pPr>
      <w:r w:rsidRPr="002F5F3A">
        <w:t>If the command includes a parameter, enter the parameter name and any values.</w:t>
      </w:r>
    </w:p>
    <w:p w14:paraId="389998AF" w14:textId="77777777" w:rsidR="00F6514D" w:rsidRPr="002F5F3A" w:rsidRDefault="00F6514D" w:rsidP="00633B89">
      <w:pPr>
        <w:pStyle w:val="Randomlist"/>
        <w:tabs>
          <w:tab w:val="clear" w:pos="3968"/>
          <w:tab w:val="num" w:pos="1980"/>
          <w:tab w:val="num" w:pos="3320"/>
        </w:tabs>
        <w:ind w:left="0" w:right="20" w:hanging="403"/>
      </w:pPr>
      <w:r w:rsidRPr="002F5F3A">
        <w:t>The value of the command specifies how you want the parameter to be set. Values include numbers, strings, or addresses, depending on the parameter.</w:t>
      </w:r>
    </w:p>
    <w:p w14:paraId="77833C33" w14:textId="416B01EE" w:rsidR="00F6514D" w:rsidRPr="002F5F3A" w:rsidRDefault="00744C6F" w:rsidP="00633B89">
      <w:pPr>
        <w:pStyle w:val="Orderlist"/>
        <w:tabs>
          <w:tab w:val="num" w:pos="360"/>
        </w:tabs>
        <w:ind w:left="0" w:right="20" w:hanging="425"/>
      </w:pPr>
      <w:r>
        <w:t>After you have entered the correct syntax, p</w:t>
      </w:r>
      <w:r w:rsidR="00F6514D" w:rsidRPr="002F5F3A">
        <w:t>ress [Return]</w:t>
      </w:r>
      <w:r w:rsidR="00F6514D">
        <w:t xml:space="preserve"> to execute</w:t>
      </w:r>
      <w:r w:rsidR="00F6514D" w:rsidRPr="002F5F3A">
        <w:t>.</w:t>
      </w:r>
    </w:p>
    <w:p w14:paraId="00A96D70" w14:textId="77777777" w:rsidR="00F6514D" w:rsidRDefault="00F6514D" w:rsidP="00633B89">
      <w:pPr>
        <w:ind w:right="20"/>
        <w:rPr>
          <w:rFonts w:cs="Times New Roman"/>
        </w:rPr>
      </w:pPr>
    </w:p>
    <w:tbl>
      <w:tblPr>
        <w:tblStyle w:val="NOTICE"/>
        <w:tblW w:w="0" w:type="auto"/>
        <w:tblLook w:val="0000" w:firstRow="0" w:lastRow="0" w:firstColumn="0" w:lastColumn="0" w:noHBand="0" w:noVBand="0"/>
      </w:tblPr>
      <w:tblGrid>
        <w:gridCol w:w="872"/>
        <w:gridCol w:w="1058"/>
        <w:gridCol w:w="6052"/>
      </w:tblGrid>
      <w:tr w:rsidR="00F6514D" w14:paraId="35468C6B" w14:textId="77777777" w:rsidTr="00987F5C">
        <w:tc>
          <w:tcPr>
            <w:tcW w:w="900" w:type="dxa"/>
            <w:vAlign w:val="center"/>
          </w:tcPr>
          <w:p w14:paraId="7ED80D5E"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Default="00F6514D" w:rsidP="00633B89">
            <w:pPr>
              <w:pStyle w:val="aa"/>
              <w:ind w:right="20"/>
              <w:jc w:val="both"/>
              <w:rPr>
                <w:b/>
                <w:bCs/>
              </w:rPr>
            </w:pPr>
            <w:r>
              <w:rPr>
                <w:b/>
                <w:bCs/>
              </w:rPr>
              <w:t>Notice</w:t>
            </w:r>
          </w:p>
        </w:tc>
        <w:tc>
          <w:tcPr>
            <w:tcW w:w="6800" w:type="dxa"/>
            <w:vAlign w:val="center"/>
          </w:tcPr>
          <w:p w14:paraId="44D833C3" w14:textId="4C34A753" w:rsidR="00F6514D" w:rsidRDefault="001563BA" w:rsidP="001563BA">
            <w:pPr>
              <w:pStyle w:val="aa"/>
              <w:ind w:right="20"/>
              <w:jc w:val="both"/>
            </w:pPr>
            <w:r>
              <w:t>After entering commands, you may receive error</w:t>
            </w:r>
            <w:r w:rsidR="00F6514D" w:rsidRPr="002F5F3A">
              <w:t xml:space="preserve"> message</w:t>
            </w:r>
            <w:r>
              <w:t>s</w:t>
            </w:r>
            <w:r w:rsidR="00F6514D" w:rsidRPr="002F5F3A">
              <w:t xml:space="preserve"> </w:t>
            </w:r>
            <w:r>
              <w:t xml:space="preserve">such as </w:t>
            </w:r>
            <w:r w:rsidR="00744C6F">
              <w:t>“</w:t>
            </w:r>
            <w:r w:rsidR="00F6514D" w:rsidRPr="002F5F3A">
              <w:t>%</w:t>
            </w:r>
            <w:r>
              <w:t xml:space="preserve"> Incomplete command</w:t>
            </w:r>
            <w:r w:rsidR="00744C6F">
              <w:t>”</w:t>
            </w:r>
            <w:r w:rsidR="00F6514D" w:rsidRPr="002F5F3A">
              <w:t xml:space="preserve">. This means that the command you entered </w:t>
            </w:r>
            <w:r>
              <w:t>failed to execute</w:t>
            </w:r>
            <w:r w:rsidR="00F6514D" w:rsidRPr="002F5F3A">
              <w:t xml:space="preserve">. If you press </w:t>
            </w:r>
            <w:r>
              <w:t xml:space="preserve">the </w:t>
            </w:r>
            <w:r w:rsidR="00F6514D" w:rsidRPr="002F5F3A">
              <w:rPr>
                <w:b/>
              </w:rPr>
              <w:t>Up</w:t>
            </w:r>
            <w:r w:rsidR="00F6514D" w:rsidRPr="002F5F3A">
              <w:t xml:space="preserve"> arrow key, your last command will be displayed.</w:t>
            </w:r>
          </w:p>
        </w:tc>
      </w:tr>
    </w:tbl>
    <w:p w14:paraId="6E85B0C5" w14:textId="77777777" w:rsidR="00F6514D" w:rsidRDefault="00F6514D" w:rsidP="00633B89">
      <w:pPr>
        <w:pStyle w:val="a3"/>
        <w:ind w:left="0" w:right="20"/>
      </w:pPr>
      <w:r w:rsidRPr="002F5F3A">
        <w:t>The fo</w:t>
      </w:r>
      <w:r>
        <w:t xml:space="preserve">llowing shows an </w:t>
      </w:r>
      <w:r w:rsidR="0028321F">
        <w:t>example that a command w</w:t>
      </w:r>
      <w:r>
        <w:t>as not fully entered</w:t>
      </w:r>
      <w:r w:rsidRPr="002F5F3A">
        <w:t>.</w:t>
      </w:r>
      <w:r>
        <w:t xml:space="preserve"> </w:t>
      </w:r>
    </w:p>
    <w:tbl>
      <w:tblPr>
        <w:tblStyle w:val="48"/>
        <w:tblW w:w="0" w:type="auto"/>
        <w:tblLook w:val="0000" w:firstRow="0" w:lastRow="0" w:firstColumn="0" w:lastColumn="0" w:noHBand="0" w:noVBand="0"/>
      </w:tblPr>
      <w:tblGrid>
        <w:gridCol w:w="8095"/>
      </w:tblGrid>
      <w:tr w:rsidR="00F6514D" w14:paraId="1C23C0A7" w14:textId="77777777" w:rsidTr="00987F5C">
        <w:tc>
          <w:tcPr>
            <w:tcW w:w="8435" w:type="dxa"/>
          </w:tcPr>
          <w:p w14:paraId="19DB75D9" w14:textId="77777777" w:rsidR="00F6514D" w:rsidRDefault="00F6514D" w:rsidP="00633B89">
            <w:pPr>
              <w:pStyle w:val="aa"/>
              <w:ind w:right="20"/>
              <w:rPr>
                <w:rFonts w:ascii="Courier New" w:hAnsi="Courier New" w:cs="Courier New"/>
              </w:rPr>
            </w:pPr>
            <w:r>
              <w:rPr>
                <w:rFonts w:ascii="Courier New" w:hAnsi="Courier New" w:cs="Courier New"/>
              </w:rPr>
              <w:t xml:space="preserve">Switch# show </w:t>
            </w:r>
            <w:r>
              <w:rPr>
                <w:rFonts w:ascii="Courier New" w:hAnsi="Courier New" w:cs="Courier New"/>
                <w:bdr w:val="single" w:sz="4" w:space="0" w:color="auto"/>
              </w:rPr>
              <w:sym w:font="Wingdings 3" w:char="F038"/>
            </w:r>
          </w:p>
          <w:p w14:paraId="1344B81D" w14:textId="108478A4" w:rsidR="00F6514D" w:rsidRDefault="00F6514D" w:rsidP="00633B89">
            <w:pPr>
              <w:pStyle w:val="aa"/>
              <w:ind w:right="20"/>
              <w:rPr>
                <w:rFonts w:ascii="Courier New" w:hAnsi="Courier New" w:cs="Courier New"/>
              </w:rPr>
            </w:pPr>
            <w:r>
              <w:rPr>
                <w:rFonts w:ascii="Courier New" w:hAnsi="Courier New" w:cs="Courier New"/>
              </w:rPr>
              <w:t xml:space="preserve">% </w:t>
            </w:r>
            <w:r w:rsidR="0042478A">
              <w:rPr>
                <w:rFonts w:ascii="Courier New" w:hAnsi="Courier New" w:cs="Courier New"/>
              </w:rPr>
              <w:t>Incomplete c</w:t>
            </w:r>
            <w:r>
              <w:rPr>
                <w:rFonts w:ascii="Courier New" w:hAnsi="Courier New" w:cs="Courier New"/>
              </w:rPr>
              <w:t>ommand.</w:t>
            </w:r>
          </w:p>
          <w:p w14:paraId="4E57DF71" w14:textId="77777777" w:rsidR="00F6514D" w:rsidRDefault="00F6514D" w:rsidP="00633B89">
            <w:pPr>
              <w:pStyle w:val="aa"/>
              <w:ind w:right="20"/>
              <w:rPr>
                <w:rFonts w:ascii="Courier New" w:hAnsi="Courier New" w:cs="Courier New"/>
              </w:rPr>
            </w:pPr>
            <w:r>
              <w:rPr>
                <w:rFonts w:ascii="Courier New" w:hAnsi="Courier New" w:cs="Courier New"/>
              </w:rPr>
              <w:t>Switch #</w:t>
            </w:r>
          </w:p>
        </w:tc>
      </w:tr>
    </w:tbl>
    <w:p w14:paraId="22A28EE7" w14:textId="77777777" w:rsidR="00F6514D" w:rsidRDefault="00F6514D" w:rsidP="00633B89">
      <w:pPr>
        <w:pStyle w:val="3"/>
        <w:ind w:left="0" w:right="20"/>
      </w:pPr>
      <w:bookmarkStart w:id="141" w:name="_Toc337198272"/>
      <w:bookmarkStart w:id="142" w:name="_Toc354416059"/>
      <w:bookmarkStart w:id="143" w:name="_Toc445130709"/>
      <w:r w:rsidRPr="00D867F8">
        <w:t xml:space="preserve">Command Syntax </w:t>
      </w:r>
      <w:r w:rsidRPr="00987F5C">
        <w:t>Helper</w:t>
      </w:r>
      <w:bookmarkEnd w:id="141"/>
      <w:bookmarkEnd w:id="142"/>
      <w:bookmarkEnd w:id="143"/>
    </w:p>
    <w:p w14:paraId="5150EB4A" w14:textId="6D71EDA1" w:rsidR="00F6514D" w:rsidRDefault="00F6514D" w:rsidP="00633B89">
      <w:pPr>
        <w:pStyle w:val="a3"/>
        <w:ind w:left="0" w:right="20"/>
      </w:pPr>
      <w:r w:rsidRPr="002F5F3A">
        <w:t xml:space="preserve">The CLI of </w:t>
      </w:r>
      <w:r w:rsidR="0042478A">
        <w:t xml:space="preserve">the </w:t>
      </w:r>
      <w:r w:rsidR="00094318">
        <w:t>C9500</w:t>
      </w:r>
      <w:r w:rsidRPr="002F5F3A">
        <w:t xml:space="preserve"> </w:t>
      </w:r>
      <w:r w:rsidR="0042478A">
        <w:t xml:space="preserve">series </w:t>
      </w:r>
      <w:r w:rsidRPr="002F5F3A">
        <w:t xml:space="preserve">has </w:t>
      </w:r>
      <w:r w:rsidR="003B1B49">
        <w:t xml:space="preserve">a </w:t>
      </w:r>
      <w:r w:rsidRPr="002F5F3A">
        <w:t xml:space="preserve">built-in command syntax helper. Help may be requested at any point in a command by entering a question mark </w:t>
      </w:r>
      <w:r w:rsidRPr="002F5F3A">
        <w:t>‘</w:t>
      </w:r>
      <w:r w:rsidRPr="002F5F3A">
        <w:t>?</w:t>
      </w:r>
      <w:r w:rsidRPr="002F5F3A">
        <w:t>’</w:t>
      </w:r>
      <w:r w:rsidRPr="002F5F3A">
        <w:t xml:space="preserve">. </w:t>
      </w:r>
      <w:r w:rsidR="00094318">
        <w:t>C9500</w:t>
      </w:r>
      <w:r w:rsidRPr="002F5F3A">
        <w:t xml:space="preserve"> provides two styles of help.</w:t>
      </w:r>
    </w:p>
    <w:p w14:paraId="285F58A4" w14:textId="77777777" w:rsidR="00F6514D" w:rsidRDefault="00F6514D" w:rsidP="00633B89">
      <w:pPr>
        <w:ind w:right="20"/>
      </w:pPr>
    </w:p>
    <w:p w14:paraId="0CF75AC1" w14:textId="77777777" w:rsidR="00452F87" w:rsidRDefault="00F6514D" w:rsidP="00452F87">
      <w:pPr>
        <w:pStyle w:val="a"/>
        <w:numPr>
          <w:ilvl w:val="0"/>
          <w:numId w:val="0"/>
        </w:numPr>
        <w:tabs>
          <w:tab w:val="num" w:pos="3968"/>
        </w:tabs>
        <w:spacing w:before="40"/>
        <w:ind w:left="720" w:right="20"/>
        <w:rPr>
          <w:b/>
        </w:rPr>
      </w:pPr>
      <w:r w:rsidRPr="00987F5C">
        <w:rPr>
          <w:rFonts w:hint="eastAsia"/>
          <w:b/>
        </w:rPr>
        <w:t>F</w:t>
      </w:r>
      <w:r w:rsidRPr="00987F5C">
        <w:rPr>
          <w:b/>
        </w:rPr>
        <w:t>ull Help</w:t>
      </w:r>
    </w:p>
    <w:p w14:paraId="7D8332C8" w14:textId="77777777" w:rsidR="00452F87" w:rsidRDefault="003B1B49" w:rsidP="002B424F">
      <w:pPr>
        <w:pStyle w:val="a"/>
        <w:numPr>
          <w:ilvl w:val="1"/>
          <w:numId w:val="49"/>
        </w:numPr>
        <w:spacing w:before="40"/>
        <w:ind w:right="20"/>
      </w:pPr>
      <w:r>
        <w:t>Provides a full list of available sub-commands</w:t>
      </w:r>
      <w:r w:rsidR="00452F87">
        <w:t xml:space="preserve"> or parameters.</w:t>
      </w:r>
    </w:p>
    <w:p w14:paraId="36C41324" w14:textId="77777777" w:rsidR="00452F87" w:rsidRDefault="00452F87" w:rsidP="002B424F">
      <w:pPr>
        <w:pStyle w:val="a"/>
        <w:numPr>
          <w:ilvl w:val="1"/>
          <w:numId w:val="49"/>
        </w:numPr>
        <w:spacing w:before="40"/>
        <w:ind w:right="20"/>
      </w:pPr>
      <w:r>
        <w:t>Enter a command, and leave a blank space, and then enter a question mark.</w:t>
      </w:r>
    </w:p>
    <w:p w14:paraId="0E264998" w14:textId="5A95F807" w:rsidR="00452F87" w:rsidRDefault="00452F87" w:rsidP="002B424F">
      <w:pPr>
        <w:pStyle w:val="a"/>
        <w:numPr>
          <w:ilvl w:val="1"/>
          <w:numId w:val="49"/>
        </w:numPr>
        <w:tabs>
          <w:tab w:val="num" w:pos="3968"/>
        </w:tabs>
        <w:spacing w:before="40"/>
        <w:ind w:right="20"/>
      </w:pPr>
      <w:r>
        <w:t>For example, ‘show ?’.</w:t>
      </w:r>
    </w:p>
    <w:p w14:paraId="00469A59" w14:textId="77777777" w:rsidR="00F6514D" w:rsidRDefault="00F6514D" w:rsidP="00452F87">
      <w:pPr>
        <w:pStyle w:val="a"/>
        <w:numPr>
          <w:ilvl w:val="0"/>
          <w:numId w:val="0"/>
        </w:numPr>
        <w:spacing w:before="100" w:after="40"/>
        <w:ind w:left="680" w:right="20"/>
        <w:rPr>
          <w:b/>
        </w:rPr>
      </w:pPr>
      <w:r w:rsidRPr="00987F5C">
        <w:rPr>
          <w:rFonts w:hint="eastAsia"/>
          <w:b/>
        </w:rPr>
        <w:t>P</w:t>
      </w:r>
      <w:r w:rsidRPr="00987F5C">
        <w:rPr>
          <w:b/>
        </w:rPr>
        <w:t>artial Help</w:t>
      </w:r>
    </w:p>
    <w:p w14:paraId="24293A32" w14:textId="1B9F009C" w:rsidR="00452F87" w:rsidRDefault="00452F87" w:rsidP="002B424F">
      <w:pPr>
        <w:pStyle w:val="affff0"/>
        <w:numPr>
          <w:ilvl w:val="0"/>
          <w:numId w:val="48"/>
        </w:numPr>
      </w:pPr>
      <w:r>
        <w:t>Provides a list of sub-</w:t>
      </w:r>
      <w:r w:rsidR="0035095A">
        <w:t>commands or parameters with the same sequence of characters.</w:t>
      </w:r>
    </w:p>
    <w:p w14:paraId="3DE70F0E" w14:textId="29524C96" w:rsidR="0035095A" w:rsidRDefault="0035095A" w:rsidP="002B424F">
      <w:pPr>
        <w:pStyle w:val="affff0"/>
        <w:numPr>
          <w:ilvl w:val="0"/>
          <w:numId w:val="48"/>
        </w:numPr>
      </w:pPr>
      <w:r>
        <w:t>Enter a command, and then immediately follow with a question mark.</w:t>
      </w:r>
    </w:p>
    <w:p w14:paraId="0C6BB925" w14:textId="0868393F" w:rsidR="00F6514D" w:rsidRDefault="0035095A" w:rsidP="002B424F">
      <w:pPr>
        <w:pStyle w:val="affff0"/>
        <w:numPr>
          <w:ilvl w:val="0"/>
          <w:numId w:val="48"/>
        </w:numPr>
      </w:pPr>
      <w:r>
        <w:t xml:space="preserve">For example, ‘show </w:t>
      </w:r>
      <w:r w:rsidR="00CD37F7">
        <w:t>p</w:t>
      </w:r>
      <w:r>
        <w:t>?’.</w:t>
      </w:r>
    </w:p>
    <w:p w14:paraId="638F3CB8" w14:textId="5A82F026" w:rsidR="00F6514D" w:rsidRDefault="00F6514D" w:rsidP="0035095A">
      <w:pPr>
        <w:pStyle w:val="a3"/>
        <w:ind w:left="0" w:right="20"/>
      </w:pPr>
      <w:r w:rsidRPr="002F5F3A">
        <w:t xml:space="preserve">The following </w:t>
      </w:r>
      <w:r w:rsidR="0035095A">
        <w:t xml:space="preserve">is an example of the full help feature for the </w:t>
      </w:r>
      <w:r w:rsidR="0035095A">
        <w:t>‘</w:t>
      </w:r>
      <w:r w:rsidR="0035095A">
        <w:t>show</w:t>
      </w:r>
      <w:r w:rsidR="0035095A">
        <w:t>’</w:t>
      </w:r>
      <w:r w:rsidR="0035095A">
        <w:t xml:space="preserve"> command. </w:t>
      </w:r>
    </w:p>
    <w:tbl>
      <w:tblPr>
        <w:tblStyle w:val="48"/>
        <w:tblW w:w="0" w:type="auto"/>
        <w:tblLook w:val="0000" w:firstRow="0" w:lastRow="0" w:firstColumn="0" w:lastColumn="0" w:noHBand="0" w:noVBand="0"/>
      </w:tblPr>
      <w:tblGrid>
        <w:gridCol w:w="8095"/>
      </w:tblGrid>
      <w:tr w:rsidR="00F6514D" w:rsidRPr="00241CFB" w14:paraId="1CF6B2DA" w14:textId="77777777" w:rsidTr="0035095A">
        <w:tc>
          <w:tcPr>
            <w:tcW w:w="8095" w:type="dxa"/>
          </w:tcPr>
          <w:p w14:paraId="09194DAB" w14:textId="77777777" w:rsidR="00F6514D" w:rsidRPr="00241CFB" w:rsidRDefault="00F6514D" w:rsidP="00633B89">
            <w:pPr>
              <w:pStyle w:val="aa"/>
              <w:ind w:right="20"/>
              <w:rPr>
                <w:rFonts w:ascii="Courier New" w:eastAsia="궁서체" w:hAnsi="Courier New" w:cs="Courier New"/>
                <w:bdr w:val="single" w:sz="4" w:space="0" w:color="auto"/>
              </w:rPr>
            </w:pPr>
            <w:r w:rsidRPr="00241CFB">
              <w:rPr>
                <w:rFonts w:ascii="Courier New" w:eastAsia="궁서체" w:hAnsi="Courier New" w:cs="Courier New"/>
              </w:rPr>
              <w:lastRenderedPageBreak/>
              <w:t xml:space="preserve">Switch# show </w:t>
            </w:r>
            <w:r w:rsidRPr="00241CFB">
              <w:rPr>
                <w:rFonts w:ascii="Courier New" w:eastAsia="궁서체" w:hAnsi="Courier New" w:cs="Courier New"/>
                <w:bdr w:val="single" w:sz="4" w:space="0" w:color="auto"/>
              </w:rPr>
              <w:t>?</w:t>
            </w:r>
          </w:p>
          <w:p w14:paraId="2AC53F09" w14:textId="77777777" w:rsidR="004B3264" w:rsidRPr="00F33482" w:rsidRDefault="004B3264" w:rsidP="00633B89">
            <w:pPr>
              <w:pStyle w:val="aa"/>
              <w:ind w:right="20" w:firstLineChars="200" w:firstLine="360"/>
              <w:rPr>
                <w:rFonts w:ascii="Courier New" w:eastAsia="궁서체" w:hAnsi="Courier New" w:cs="Courier New"/>
              </w:rPr>
            </w:pPr>
            <w:r w:rsidRPr="00F33482">
              <w:rPr>
                <w:rFonts w:ascii="Courier New" w:eastAsia="궁서체" w:hAnsi="Courier New" w:cs="Courier New"/>
              </w:rPr>
              <w:t>10gpon              10G PON information</w:t>
            </w:r>
          </w:p>
          <w:p w14:paraId="6C1012A9"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access-list         List IP access lists</w:t>
            </w:r>
          </w:p>
          <w:p w14:paraId="3FA8C7C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afs                 AFS(Alarm,Fault,Status) information or configuration</w:t>
            </w:r>
          </w:p>
          <w:p w14:paraId="49058DE3"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arp                 Address Resolution Protocol (ARP)</w:t>
            </w:r>
          </w:p>
          <w:p w14:paraId="752120D1"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auth-mac            IPI MAC-Based Authentication</w:t>
            </w:r>
          </w:p>
          <w:p w14:paraId="12F4EC9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authentication      Shows Auth Manager registrations or sessions</w:t>
            </w:r>
          </w:p>
          <w:p w14:paraId="5924F74E"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auto-config-write   write running-config automatically</w:t>
            </w:r>
          </w:p>
          <w:p w14:paraId="7A3049BE"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bfd                 Bidirectional Forwarding Detection (BFD)</w:t>
            </w:r>
          </w:p>
          <w:p w14:paraId="2989F922"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bgp                 Border Gateway Protocol (BGP)</w:t>
            </w:r>
          </w:p>
          <w:p w14:paraId="2D27519D"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bootvar             Boot and related environment variable</w:t>
            </w:r>
          </w:p>
          <w:p w14:paraId="5872B9B8"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bridge              Bridge information</w:t>
            </w:r>
          </w:p>
          <w:p w14:paraId="444B9ED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buffers             Adjust system buffer pool parameters</w:t>
            </w:r>
          </w:p>
          <w:p w14:paraId="24194D2A"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cal                 CAL show</w:t>
            </w:r>
          </w:p>
          <w:p w14:paraId="79B1FA6E"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calendar            Display the hardware calendar</w:t>
            </w:r>
          </w:p>
          <w:p w14:paraId="3BE1345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ce-vlan             COS Preservation for Customer Edge VLAN</w:t>
            </w:r>
          </w:p>
          <w:p w14:paraId="49A0BFB2"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class-map           Class map entry</w:t>
            </w:r>
          </w:p>
          <w:p w14:paraId="36E6F95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cli                 Show CLI tree of current mode</w:t>
            </w:r>
          </w:p>
          <w:p w14:paraId="55F7503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clns                Connectionless-Mode Network Service (CLNS)</w:t>
            </w:r>
          </w:p>
          <w:p w14:paraId="0BCE6718"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clock               Display the system clock</w:t>
            </w:r>
          </w:p>
          <w:p w14:paraId="0855ADE8"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command             shell command</w:t>
            </w:r>
          </w:p>
          <w:p w14:paraId="59FD5AD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config              Config file information</w:t>
            </w:r>
          </w:p>
          <w:p w14:paraId="679402B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control-plane       Control-plane</w:t>
            </w:r>
          </w:p>
          <w:p w14:paraId="3438066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                 cpu status and configuration</w:t>
            </w:r>
          </w:p>
          <w:p w14:paraId="645BAAC3"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cpu-mac-filter      CPU rate limit based on Source MAC address</w:t>
            </w:r>
          </w:p>
          <w:p w14:paraId="2BB2DDE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cpu-packet-counter  CPU packet-counter</w:t>
            </w:r>
          </w:p>
          <w:p w14:paraId="07F778F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cpu-rx-queue        Cpu rx packet queue</w:t>
            </w:r>
          </w:p>
          <w:p w14:paraId="3BE8E00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customer            Display Customer spanning-tree</w:t>
            </w:r>
          </w:p>
          <w:p w14:paraId="6FE7DBF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cvlan               Display CVLAN information</w:t>
            </w:r>
          </w:p>
          <w:p w14:paraId="2CED6D24"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debugging           Debugging functions (see also 'undebug')</w:t>
            </w:r>
          </w:p>
          <w:p w14:paraId="2B80C7BC"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dot1x               IEEE 802.1X Port-Based Access Control</w:t>
            </w:r>
          </w:p>
          <w:p w14:paraId="067B3FF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enhanced-hash       Enhanced Hashing Algorithm (RTAG7)</w:t>
            </w:r>
          </w:p>
          <w:p w14:paraId="41523B01"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environment         Temperature and FAN status information</w:t>
            </w:r>
          </w:p>
          <w:p w14:paraId="0AAE5F65"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etherchannel        EtherChannel information</w:t>
            </w:r>
          </w:p>
          <w:p w14:paraId="5E8E6AD9"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ethernet            ethernet service parameters</w:t>
            </w:r>
          </w:p>
          <w:p w14:paraId="18A5F9C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flash:              display information about flash: file system</w:t>
            </w:r>
          </w:p>
          <w:p w14:paraId="326BECD5"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flow-sampler        Display the flow samplers configured</w:t>
            </w:r>
          </w:p>
          <w:p w14:paraId="7169814A"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flowcontrol         IEEE 802.3x Flow Control</w:t>
            </w:r>
          </w:p>
          <w:p w14:paraId="7791F2E2"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fm-status           Show the current status</w:t>
            </w:r>
          </w:p>
          <w:p w14:paraId="351FC3C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gw-ping-check       Specifies the Gateway Ping Check</w:t>
            </w:r>
          </w:p>
          <w:p w14:paraId="1EA7B1D8" w14:textId="77777777" w:rsidR="00F6514D" w:rsidRPr="00241CFB"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ha-fib-summary      HA FIB summary</w:t>
            </w:r>
          </w:p>
          <w:p w14:paraId="225E768D" w14:textId="77777777" w:rsidR="00F6514D" w:rsidRPr="00241CFB" w:rsidRDefault="00F6514D" w:rsidP="00633B89">
            <w:pPr>
              <w:pStyle w:val="aa"/>
              <w:ind w:right="20"/>
              <w:rPr>
                <w:rFonts w:ascii="Courier New" w:eastAsia="궁서체" w:hAnsi="Courier New" w:cs="Courier New"/>
              </w:rPr>
            </w:pPr>
            <w:r w:rsidRPr="00241CFB">
              <w:rPr>
                <w:rFonts w:ascii="Courier New" w:eastAsia="궁서체" w:hAnsi="Courier New" w:cs="Courier New"/>
              </w:rPr>
              <w:t>Switch# show</w:t>
            </w:r>
            <w:r w:rsidRPr="00241CFB">
              <w:rPr>
                <w:rFonts w:ascii="Courier New" w:eastAsia="궁서체" w:hAnsi="Courier New" w:cs="Courier New"/>
                <w:u w:val="single"/>
              </w:rPr>
              <w:t xml:space="preserve"> </w:t>
            </w:r>
          </w:p>
        </w:tc>
      </w:tr>
      <w:tr w:rsidR="004B3264" w:rsidRPr="00241CFB" w14:paraId="648ED632" w14:textId="77777777" w:rsidTr="0035095A">
        <w:tc>
          <w:tcPr>
            <w:tcW w:w="8095" w:type="dxa"/>
          </w:tcPr>
          <w:p w14:paraId="3F380E71" w14:textId="77777777" w:rsidR="004B3264" w:rsidRPr="00241CFB" w:rsidRDefault="004B3264" w:rsidP="00633B89">
            <w:pPr>
              <w:pStyle w:val="aa"/>
              <w:ind w:right="20"/>
              <w:rPr>
                <w:rFonts w:ascii="Courier New" w:eastAsia="궁서체" w:hAnsi="Courier New" w:cs="Courier New"/>
              </w:rPr>
            </w:pPr>
          </w:p>
        </w:tc>
      </w:tr>
    </w:tbl>
    <w:p w14:paraId="56BC3180" w14:textId="433E479C" w:rsidR="00F6514D" w:rsidRDefault="0035095A" w:rsidP="00633B89">
      <w:pPr>
        <w:pStyle w:val="a3"/>
        <w:ind w:left="0" w:right="20"/>
      </w:pPr>
      <w:r w:rsidRPr="002F5F3A">
        <w:t xml:space="preserve">The following </w:t>
      </w:r>
      <w:r>
        <w:t xml:space="preserve">is an example of the partial help feature for the </w:t>
      </w:r>
      <w:r>
        <w:t>‘</w:t>
      </w:r>
      <w:r>
        <w:t>show</w:t>
      </w:r>
      <w:r>
        <w:t>’</w:t>
      </w:r>
      <w:r>
        <w:t xml:space="preserve"> command</w:t>
      </w:r>
      <w:r w:rsidR="00F6514D" w:rsidRPr="002F5F3A">
        <w:t>.</w:t>
      </w:r>
    </w:p>
    <w:tbl>
      <w:tblPr>
        <w:tblStyle w:val="48"/>
        <w:tblW w:w="0" w:type="auto"/>
        <w:tblLook w:val="0000" w:firstRow="0" w:lastRow="0" w:firstColumn="0" w:lastColumn="0" w:noHBand="0" w:noVBand="0"/>
      </w:tblPr>
      <w:tblGrid>
        <w:gridCol w:w="8095"/>
      </w:tblGrid>
      <w:tr w:rsidR="00F6514D" w14:paraId="75F16CEF" w14:textId="77777777" w:rsidTr="00CD37F7">
        <w:tc>
          <w:tcPr>
            <w:tcW w:w="8095" w:type="dxa"/>
          </w:tcPr>
          <w:p w14:paraId="0CC3E693" w14:textId="77777777" w:rsidR="00F6514D" w:rsidRDefault="00F6514D" w:rsidP="00633B89">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w:t>
            </w:r>
            <w:r>
              <w:rPr>
                <w:rFonts w:ascii="Courier New" w:hAnsi="Courier New" w:cs="Courier New"/>
                <w:b/>
                <w:bCs/>
                <w:bdr w:val="single" w:sz="4" w:space="0" w:color="auto"/>
              </w:rPr>
              <w:t>?</w:t>
            </w:r>
          </w:p>
          <w:p w14:paraId="52715E88" w14:textId="77777777" w:rsidR="00F6514D" w:rsidRDefault="00F6514D" w:rsidP="00633B89">
            <w:pPr>
              <w:pStyle w:val="aa"/>
              <w:ind w:right="20" w:firstLine="210"/>
              <w:rPr>
                <w:rFonts w:ascii="Courier New" w:hAnsi="Courier New" w:cs="Courier New"/>
              </w:rPr>
            </w:pPr>
            <w:r>
              <w:rPr>
                <w:rFonts w:ascii="Courier New" w:hAnsi="Courier New" w:cs="Courier New"/>
              </w:rPr>
              <w:t>show  Show running system information</w:t>
            </w:r>
          </w:p>
          <w:p w14:paraId="62446C08" w14:textId="77777777" w:rsidR="00F6514D" w:rsidRDefault="00F6514D" w:rsidP="00633B89">
            <w:pPr>
              <w:pStyle w:val="aa"/>
              <w:ind w:right="20"/>
              <w:rPr>
                <w:rFonts w:ascii="Courier New" w:hAnsi="Courier New" w:cs="Courier New"/>
              </w:rPr>
            </w:pPr>
            <w:r>
              <w:rPr>
                <w:rFonts w:ascii="Courier New" w:hAnsi="Courier New" w:cs="Courier New"/>
              </w:rPr>
              <w:t>Switch# show</w:t>
            </w:r>
            <w:r>
              <w:rPr>
                <w:rFonts w:ascii="Courier New" w:hAnsi="Courier New" w:cs="Courier New"/>
                <w:u w:val="single"/>
              </w:rPr>
              <w:t xml:space="preserve"> </w:t>
            </w:r>
          </w:p>
        </w:tc>
      </w:tr>
    </w:tbl>
    <w:p w14:paraId="49ECFA98" w14:textId="23B54AC4" w:rsidR="00F6514D" w:rsidRDefault="00CD37F7" w:rsidP="00633B89">
      <w:pPr>
        <w:pStyle w:val="a3"/>
        <w:ind w:left="0" w:right="20"/>
      </w:pPr>
      <w:r w:rsidRPr="002F5F3A">
        <w:t xml:space="preserve">The following </w:t>
      </w:r>
      <w:r>
        <w:t xml:space="preserve">is an example of the partial help feature for the </w:t>
      </w:r>
      <w:r>
        <w:t>‘</w:t>
      </w:r>
      <w:r>
        <w:t>show p</w:t>
      </w:r>
      <w:r>
        <w:t>’</w:t>
      </w:r>
      <w:r>
        <w:t xml:space="preserve"> command</w:t>
      </w:r>
      <w:r w:rsidRPr="002F5F3A">
        <w:t>.</w:t>
      </w:r>
      <w:r>
        <w:t xml:space="preserve"> </w:t>
      </w:r>
      <w:r w:rsidR="00644F75">
        <w:t>It a</w:t>
      </w:r>
      <w:r>
        <w:t>ssume</w:t>
      </w:r>
      <w:r w:rsidR="00644F75">
        <w:t>s</w:t>
      </w:r>
      <w:r>
        <w:t xml:space="preserve"> </w:t>
      </w:r>
      <w:r w:rsidR="00F6514D" w:rsidRPr="002F5F3A">
        <w:t xml:space="preserve">you </w:t>
      </w:r>
      <w:r w:rsidR="00644F75">
        <w:t xml:space="preserve">want to check a port </w:t>
      </w:r>
      <w:r w:rsidR="00F6514D" w:rsidRPr="002F5F3A">
        <w:t xml:space="preserve">status, but do not know the right command. </w:t>
      </w:r>
      <w:r w:rsidR="00644F75">
        <w:t xml:space="preserve">The </w:t>
      </w:r>
      <w:r w:rsidR="00F6514D" w:rsidRPr="002F5F3A">
        <w:t xml:space="preserve">CLI helper provides a list of options for the remainder of </w:t>
      </w:r>
      <w:r w:rsidR="00644F75">
        <w:t xml:space="preserve">the </w:t>
      </w:r>
      <w:r w:rsidR="00F6514D" w:rsidRPr="002F5F3A">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14:paraId="67E78CAC" w14:textId="77777777" w:rsidTr="00987F5C">
        <w:tc>
          <w:tcPr>
            <w:tcW w:w="8820" w:type="dxa"/>
          </w:tcPr>
          <w:p w14:paraId="2356771B" w14:textId="77777777" w:rsidR="00F6514D" w:rsidRDefault="00F6514D" w:rsidP="00633B89">
            <w:pPr>
              <w:pStyle w:val="aa"/>
              <w:ind w:right="20"/>
              <w:rPr>
                <w:rFonts w:ascii="Courier New" w:hAnsi="Courier New" w:cs="Courier New"/>
                <w:b/>
                <w:bCs/>
                <w:bdr w:val="single" w:sz="4" w:space="0" w:color="auto"/>
              </w:rPr>
            </w:pPr>
            <w:r>
              <w:rPr>
                <w:rFonts w:ascii="Courier New" w:hAnsi="Courier New" w:cs="Courier New"/>
              </w:rPr>
              <w:t xml:space="preserve">Switch# </w:t>
            </w:r>
            <w:r>
              <w:rPr>
                <w:rFonts w:ascii="Courier New" w:hAnsi="Courier New" w:cs="Courier New"/>
                <w:b/>
                <w:bCs/>
              </w:rPr>
              <w:t>show p</w:t>
            </w:r>
            <w:r>
              <w:rPr>
                <w:rFonts w:ascii="Courier New" w:hAnsi="Courier New" w:cs="Courier New"/>
                <w:b/>
                <w:bCs/>
                <w:bdr w:val="single" w:sz="4" w:space="0" w:color="auto"/>
              </w:rPr>
              <w:t>?</w:t>
            </w:r>
          </w:p>
          <w:p w14:paraId="47241123" w14:textId="77777777" w:rsidR="004B3264" w:rsidRPr="00F33482" w:rsidRDefault="004B3264" w:rsidP="00633B89">
            <w:pPr>
              <w:pStyle w:val="aa"/>
              <w:ind w:right="20" w:firstLineChars="200" w:firstLine="360"/>
              <w:rPr>
                <w:rFonts w:ascii="Courier New" w:hAnsi="Courier New" w:cs="Courier New"/>
              </w:rPr>
            </w:pPr>
            <w:r w:rsidRPr="00F33482">
              <w:rPr>
                <w:rFonts w:ascii="Courier New" w:hAnsi="Courier New" w:cs="Courier New"/>
              </w:rPr>
              <w:t>policy-map  Policy map entry</w:t>
            </w:r>
          </w:p>
          <w:p w14:paraId="4DB24CBF"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pon         PON Information</w:t>
            </w:r>
          </w:p>
          <w:p w14:paraId="4C371DD8"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port        Port status and configuration</w:t>
            </w:r>
          </w:p>
          <w:p w14:paraId="7980B4DE"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port-mib    Port-Mib Count</w:t>
            </w:r>
          </w:p>
          <w:p w14:paraId="59A79AD7"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pppoe       Point-to-Point over Ethernet (PPPoE)</w:t>
            </w:r>
          </w:p>
          <w:p w14:paraId="0DEBFD0E" w14:textId="77777777" w:rsidR="00F6514D" w:rsidRDefault="004B3264" w:rsidP="00633B89">
            <w:pPr>
              <w:pStyle w:val="aa"/>
              <w:ind w:right="20"/>
              <w:rPr>
                <w:rFonts w:ascii="Courier New" w:hAnsi="Courier New" w:cs="Courier New"/>
              </w:rPr>
            </w:pPr>
            <w:r w:rsidRPr="00F33482">
              <w:rPr>
                <w:rFonts w:ascii="Courier New" w:hAnsi="Courier New" w:cs="Courier New"/>
              </w:rPr>
              <w:t xml:space="preserve">  </w:t>
            </w:r>
            <w:r>
              <w:rPr>
                <w:rFonts w:ascii="Courier New" w:hAnsi="Courier New" w:cs="Courier New"/>
              </w:rPr>
              <w:t xml:space="preserve">  </w:t>
            </w:r>
            <w:r w:rsidRPr="00F33482">
              <w:rPr>
                <w:rFonts w:ascii="Courier New" w:hAnsi="Courier New" w:cs="Courier New"/>
              </w:rPr>
              <w:t>privilege   Show current privilege level</w:t>
            </w:r>
          </w:p>
          <w:p w14:paraId="3157B87C" w14:textId="77777777" w:rsidR="00F6514D" w:rsidRDefault="00F6514D" w:rsidP="00633B89">
            <w:pPr>
              <w:pStyle w:val="aa"/>
              <w:ind w:right="20"/>
              <w:rPr>
                <w:rFonts w:ascii="Courier New" w:hAnsi="Courier New" w:cs="Courier New"/>
                <w:u w:val="single"/>
              </w:rPr>
            </w:pPr>
            <w:r>
              <w:rPr>
                <w:rFonts w:ascii="Courier New" w:hAnsi="Courier New" w:cs="Courier New"/>
              </w:rPr>
              <w:t>Switch# show p</w:t>
            </w:r>
            <w:r>
              <w:rPr>
                <w:rFonts w:ascii="Courier New" w:hAnsi="Courier New" w:cs="Courier New"/>
                <w:u w:val="single"/>
              </w:rPr>
              <w:t xml:space="preserve"> </w:t>
            </w:r>
          </w:p>
          <w:p w14:paraId="0D4D41F2" w14:textId="77777777" w:rsidR="004B3264" w:rsidRDefault="004B3264" w:rsidP="00633B89">
            <w:pPr>
              <w:pStyle w:val="aa"/>
              <w:ind w:right="20"/>
              <w:rPr>
                <w:rFonts w:ascii="Courier New" w:hAnsi="Courier New" w:cs="Courier New"/>
              </w:rPr>
            </w:pPr>
          </w:p>
        </w:tc>
      </w:tr>
    </w:tbl>
    <w:p w14:paraId="390C7F52" w14:textId="77777777" w:rsidR="00F6514D" w:rsidRDefault="00F6514D" w:rsidP="00633B89">
      <w:pPr>
        <w:pStyle w:val="3"/>
        <w:ind w:left="0" w:right="20"/>
      </w:pPr>
      <w:bookmarkStart w:id="144" w:name="_Toc337198275"/>
      <w:bookmarkStart w:id="145" w:name="_Toc354416060"/>
      <w:bookmarkStart w:id="146" w:name="_Toc445130710"/>
      <w:r w:rsidRPr="00D867F8">
        <w:lastRenderedPageBreak/>
        <w:t>Abbreviated Syntax</w:t>
      </w:r>
      <w:bookmarkEnd w:id="144"/>
      <w:bookmarkEnd w:id="145"/>
      <w:bookmarkEnd w:id="146"/>
    </w:p>
    <w:p w14:paraId="2F7D48A7" w14:textId="5800000F" w:rsidR="00F6514D" w:rsidRDefault="00F07833" w:rsidP="00633B89">
      <w:pPr>
        <w:pStyle w:val="a3"/>
        <w:ind w:left="0" w:right="20"/>
      </w:pPr>
      <w:r>
        <w:t xml:space="preserve">CLI for the </w:t>
      </w:r>
      <w:r w:rsidR="00094318">
        <w:t>C9500</w:t>
      </w:r>
      <w:r w:rsidR="00F6514D" w:rsidRPr="002F5F3A">
        <w:t xml:space="preserve"> </w:t>
      </w:r>
      <w:r>
        <w:t xml:space="preserve">series supports abbreviated syntax - </w:t>
      </w:r>
      <w:r w:rsidR="00F6514D" w:rsidRPr="002F5F3A">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0"/>
        <w:gridCol w:w="1057"/>
        <w:gridCol w:w="6055"/>
      </w:tblGrid>
      <w:tr w:rsidR="00F6514D" w14:paraId="3C9C761A" w14:textId="77777777" w:rsidTr="00987F5C">
        <w:tc>
          <w:tcPr>
            <w:tcW w:w="900" w:type="dxa"/>
            <w:vAlign w:val="center"/>
          </w:tcPr>
          <w:p w14:paraId="7458FCAA"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Default="00F6514D" w:rsidP="00633B89">
            <w:pPr>
              <w:pStyle w:val="aa"/>
              <w:ind w:right="20"/>
              <w:jc w:val="both"/>
              <w:rPr>
                <w:b/>
                <w:bCs/>
              </w:rPr>
            </w:pPr>
            <w:r>
              <w:rPr>
                <w:b/>
                <w:bCs/>
              </w:rPr>
              <w:t>Notice</w:t>
            </w:r>
          </w:p>
        </w:tc>
        <w:tc>
          <w:tcPr>
            <w:tcW w:w="6800" w:type="dxa"/>
            <w:vAlign w:val="center"/>
          </w:tcPr>
          <w:p w14:paraId="3E8CDA38" w14:textId="6A776F38" w:rsidR="00F6514D" w:rsidRDefault="00F6514D" w:rsidP="00B93313">
            <w:pPr>
              <w:pStyle w:val="aa"/>
              <w:ind w:right="20"/>
              <w:jc w:val="both"/>
            </w:pPr>
            <w:r w:rsidRPr="002F5F3A">
              <w:t xml:space="preserve">When using abbreviated command syntax, </w:t>
            </w:r>
            <w:r w:rsidR="00B93313">
              <w:t>you</w:t>
            </w:r>
            <w:r w:rsidRPr="002F5F3A">
              <w:t xml:space="preserve"> must enter enough characters to make the command unambiguous and distinguishable to </w:t>
            </w:r>
            <w:r w:rsidR="00F07833">
              <w:t xml:space="preserve">the </w:t>
            </w:r>
            <w:r w:rsidR="00094318">
              <w:t>C9500</w:t>
            </w:r>
            <w:r w:rsidR="00F07833">
              <w:t xml:space="preserve"> series</w:t>
            </w:r>
            <w:r w:rsidRPr="002F5F3A">
              <w:t xml:space="preserve">. </w:t>
            </w:r>
            <w:r w:rsidR="00F07833">
              <w:t>After entering commands, you may receive the error</w:t>
            </w:r>
            <w:r w:rsidR="00F07833" w:rsidRPr="002F5F3A">
              <w:t xml:space="preserve"> message</w:t>
            </w:r>
            <w:r w:rsidR="00F07833">
              <w:t xml:space="preserve"> </w:t>
            </w:r>
            <w:r w:rsidR="00F07833">
              <w:t>“</w:t>
            </w:r>
            <w:r w:rsidR="00F07833" w:rsidRPr="002F5F3A">
              <w:t>%</w:t>
            </w:r>
            <w:r w:rsidR="00F07833">
              <w:t xml:space="preserve"> </w:t>
            </w:r>
            <w:r w:rsidR="00F07833" w:rsidRPr="002F5F3A">
              <w:t>Ambiguous</w:t>
            </w:r>
            <w:r w:rsidR="00F07833">
              <w:t xml:space="preserve"> command: &lt;</w:t>
            </w:r>
            <w:r w:rsidR="002D1530">
              <w:t>”</w:t>
            </w:r>
            <w:r w:rsidR="00F07833">
              <w:t>typed command</w:t>
            </w:r>
            <w:r w:rsidR="002D1530">
              <w:t>”</w:t>
            </w:r>
            <w:r w:rsidR="00F07833">
              <w:t>&gt;</w:t>
            </w:r>
            <w:r w:rsidR="00F07833">
              <w:t>”</w:t>
            </w:r>
            <w:r w:rsidR="00F07833" w:rsidRPr="002F5F3A">
              <w:t xml:space="preserve">. This means that </w:t>
            </w:r>
            <w:r w:rsidRPr="002F5F3A">
              <w:t xml:space="preserve">there </w:t>
            </w:r>
            <w:r w:rsidR="00F07833">
              <w:t>is</w:t>
            </w:r>
            <w:r w:rsidRPr="002F5F3A">
              <w:t xml:space="preserve"> more than one command with the same prefix that you have entered in the mode.</w:t>
            </w:r>
          </w:p>
        </w:tc>
      </w:tr>
    </w:tbl>
    <w:p w14:paraId="596BA287" w14:textId="77777777" w:rsidR="00F6514D" w:rsidRDefault="00F6514D" w:rsidP="00633B89">
      <w:pPr>
        <w:ind w:right="20"/>
        <w:rPr>
          <w:rFonts w:cs="Times New Roman"/>
        </w:rPr>
      </w:pPr>
    </w:p>
    <w:tbl>
      <w:tblPr>
        <w:tblStyle w:val="48"/>
        <w:tblW w:w="0" w:type="auto"/>
        <w:tblLook w:val="0000" w:firstRow="0" w:lastRow="0" w:firstColumn="0" w:lastColumn="0" w:noHBand="0" w:noVBand="0"/>
      </w:tblPr>
      <w:tblGrid>
        <w:gridCol w:w="8095"/>
      </w:tblGrid>
      <w:tr w:rsidR="00F6514D" w14:paraId="63D4AE26" w14:textId="77777777" w:rsidTr="00987F5C">
        <w:tc>
          <w:tcPr>
            <w:tcW w:w="8820" w:type="dxa"/>
          </w:tcPr>
          <w:p w14:paraId="11470224" w14:textId="77777777" w:rsidR="00F6514D" w:rsidRDefault="00F6514D" w:rsidP="00633B89">
            <w:pPr>
              <w:pStyle w:val="aa"/>
              <w:ind w:right="20"/>
              <w:rPr>
                <w:rFonts w:ascii="Courier New" w:hAnsi="Courier New" w:cs="Courier New"/>
              </w:rPr>
            </w:pPr>
            <w:r>
              <w:rPr>
                <w:rFonts w:ascii="Courier New" w:hAnsi="Courier New" w:cs="Courier New"/>
              </w:rPr>
              <w:t>Switch# show i</w:t>
            </w:r>
            <w:r>
              <w:rPr>
                <w:rFonts w:ascii="Courier New" w:hAnsi="Courier New" w:cs="Courier New"/>
                <w:bdr w:val="single" w:sz="4" w:space="0" w:color="auto"/>
              </w:rPr>
              <w:sym w:font="Wingdings 3" w:char="F038"/>
            </w:r>
          </w:p>
          <w:p w14:paraId="6C29E489" w14:textId="77777777" w:rsidR="00F6514D" w:rsidRDefault="00F6514D" w:rsidP="00633B89">
            <w:pPr>
              <w:pStyle w:val="aa"/>
              <w:ind w:right="20"/>
              <w:rPr>
                <w:rFonts w:ascii="Courier New" w:hAnsi="Courier New" w:cs="Courier New"/>
              </w:rPr>
            </w:pPr>
            <w:r>
              <w:rPr>
                <w:rFonts w:ascii="Courier New" w:hAnsi="Courier New" w:cs="Courier New"/>
              </w:rPr>
              <w:t>% Ambiguous command.</w:t>
            </w:r>
          </w:p>
          <w:p w14:paraId="1E314439" w14:textId="77777777" w:rsidR="00F6514D" w:rsidRDefault="00F6514D" w:rsidP="00633B89">
            <w:pPr>
              <w:pStyle w:val="aa"/>
              <w:ind w:right="20"/>
              <w:rPr>
                <w:rFonts w:ascii="Courier New" w:hAnsi="Courier New" w:cs="Courier New"/>
              </w:rPr>
            </w:pPr>
          </w:p>
          <w:p w14:paraId="6312FA46" w14:textId="77777777" w:rsidR="00F6514D" w:rsidRDefault="00F6514D" w:rsidP="00633B89">
            <w:pPr>
              <w:pStyle w:val="aa"/>
              <w:ind w:right="20"/>
              <w:rPr>
                <w:rFonts w:ascii="Courier New" w:hAnsi="Courier New" w:cs="Courier New"/>
              </w:rPr>
            </w:pPr>
            <w:r>
              <w:rPr>
                <w:rFonts w:ascii="Courier New" w:hAnsi="Courier New" w:cs="Courier New"/>
              </w:rPr>
              <w:t xml:space="preserve">Switch# show i </w:t>
            </w:r>
            <w:r>
              <w:rPr>
                <w:rFonts w:ascii="Courier New" w:hAnsi="Courier New" w:cs="Courier New"/>
                <w:bdr w:val="single" w:sz="4" w:space="0" w:color="auto"/>
              </w:rPr>
              <w:t>?</w:t>
            </w:r>
          </w:p>
          <w:p w14:paraId="6A1838C7" w14:textId="77777777" w:rsidR="004B3264" w:rsidRPr="00F33482" w:rsidRDefault="004B3264" w:rsidP="00633B89">
            <w:pPr>
              <w:pStyle w:val="aa"/>
              <w:ind w:right="20" w:firstLineChars="200" w:firstLine="360"/>
              <w:rPr>
                <w:rFonts w:ascii="Courier New" w:hAnsi="Courier New" w:cs="Courier New"/>
              </w:rPr>
            </w:pPr>
            <w:r w:rsidRPr="00F33482">
              <w:rPr>
                <w:rFonts w:ascii="Courier New" w:hAnsi="Courier New" w:cs="Courier New"/>
              </w:rPr>
              <w:t>idprom        show IDPROMs for FRUs</w:t>
            </w:r>
          </w:p>
          <w:p w14:paraId="3E4712F8" w14:textId="0AFA2ADE"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imi          </w:t>
            </w:r>
            <w:r w:rsidR="00CA4046">
              <w:rPr>
                <w:rFonts w:ascii="Courier New" w:hAnsi="Courier New" w:cs="Courier New"/>
              </w:rPr>
              <w:t xml:space="preserve"> </w:t>
            </w:r>
            <w:r w:rsidRPr="00F33482">
              <w:rPr>
                <w:rFonts w:ascii="Courier New" w:hAnsi="Courier New" w:cs="Courier New"/>
              </w:rPr>
              <w:t xml:space="preserve"> Integrated Management Interface (IMI)</w:t>
            </w:r>
          </w:p>
          <w:p w14:paraId="47AF846B" w14:textId="72D3B15D" w:rsidR="004B3264" w:rsidRPr="00F33482" w:rsidRDefault="00CA4046" w:rsidP="00633B89">
            <w:pPr>
              <w:pStyle w:val="aa"/>
              <w:ind w:right="20" w:firstLineChars="100" w:firstLine="180"/>
              <w:rPr>
                <w:rFonts w:ascii="Courier New" w:hAnsi="Courier New" w:cs="Courier New"/>
              </w:rPr>
            </w:pPr>
            <w:r>
              <w:rPr>
                <w:rFonts w:ascii="Courier New" w:hAnsi="Courier New" w:cs="Courier New"/>
              </w:rPr>
              <w:t xml:space="preserve">  inet-service </w:t>
            </w:r>
            <w:r w:rsidR="004B3264" w:rsidRPr="00F33482">
              <w:rPr>
                <w:rFonts w:ascii="Courier New" w:hAnsi="Courier New" w:cs="Courier New"/>
              </w:rPr>
              <w:t>Display enabled internet services</w:t>
            </w:r>
          </w:p>
          <w:p w14:paraId="3377CBEC"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interface     IP interface status and configuration</w:t>
            </w:r>
          </w:p>
          <w:p w14:paraId="15D6E86A" w14:textId="3E4831C0"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ip            </w:t>
            </w:r>
            <w:r w:rsidR="00CA4046">
              <w:rPr>
                <w:rFonts w:ascii="Courier New" w:hAnsi="Courier New" w:cs="Courier New"/>
              </w:rPr>
              <w:t xml:space="preserve"> </w:t>
            </w:r>
            <w:r w:rsidRPr="00F33482">
              <w:rPr>
                <w:rFonts w:ascii="Courier New" w:hAnsi="Courier New" w:cs="Courier New"/>
              </w:rPr>
              <w:t>IP information</w:t>
            </w:r>
          </w:p>
          <w:p w14:paraId="709EEF84" w14:textId="77777777" w:rsidR="00F6514D" w:rsidRDefault="004B3264" w:rsidP="00633B89">
            <w:pPr>
              <w:pStyle w:val="aa"/>
              <w:ind w:right="20"/>
              <w:rPr>
                <w:rFonts w:ascii="Courier New" w:hAnsi="Courier New" w:cs="Courier New"/>
              </w:rPr>
            </w:pPr>
            <w:r w:rsidRPr="00F33482">
              <w:rPr>
                <w:rFonts w:ascii="Courier New" w:hAnsi="Courier New" w:cs="Courier New"/>
              </w:rPr>
              <w:t xml:space="preserve">  </w:t>
            </w:r>
            <w:r>
              <w:rPr>
                <w:rFonts w:ascii="Courier New" w:hAnsi="Courier New" w:cs="Courier New"/>
              </w:rPr>
              <w:t xml:space="preserve">  </w:t>
            </w:r>
            <w:r w:rsidRPr="00F33482">
              <w:rPr>
                <w:rFonts w:ascii="Courier New" w:hAnsi="Courier New" w:cs="Courier New"/>
              </w:rPr>
              <w:t>ipv6          Internet Protocol version 6 (IPv6)</w:t>
            </w:r>
          </w:p>
          <w:p w14:paraId="1C577FF5" w14:textId="77777777" w:rsidR="00F6514D" w:rsidRDefault="00F6514D" w:rsidP="00633B89">
            <w:pPr>
              <w:pStyle w:val="aa"/>
              <w:ind w:right="20"/>
              <w:rPr>
                <w:rFonts w:ascii="Courier New" w:hAnsi="Courier New" w:cs="Courier New"/>
              </w:rPr>
            </w:pPr>
            <w:r>
              <w:rPr>
                <w:rFonts w:ascii="Courier New" w:hAnsi="Courier New" w:cs="Courier New"/>
              </w:rPr>
              <w:t>Switch# show i</w:t>
            </w:r>
            <w:r>
              <w:rPr>
                <w:rFonts w:ascii="Courier New" w:hAnsi="Courier New" w:cs="Courier New"/>
                <w:u w:val="single"/>
              </w:rPr>
              <w:t xml:space="preserve"> </w:t>
            </w:r>
          </w:p>
        </w:tc>
      </w:tr>
    </w:tbl>
    <w:p w14:paraId="7129C0F7" w14:textId="77777777" w:rsidR="00F6514D" w:rsidRDefault="00F6514D" w:rsidP="00633B89">
      <w:pPr>
        <w:pStyle w:val="3"/>
        <w:ind w:left="0" w:right="20"/>
      </w:pPr>
      <w:bookmarkStart w:id="147" w:name="_Toc337198276"/>
      <w:bookmarkStart w:id="148" w:name="_Toc354416061"/>
      <w:bookmarkStart w:id="149" w:name="_Toc445130711"/>
      <w:r w:rsidRPr="00D867F8">
        <w:t>Command Symbols</w:t>
      </w:r>
      <w:bookmarkEnd w:id="147"/>
      <w:bookmarkEnd w:id="148"/>
      <w:bookmarkEnd w:id="149"/>
    </w:p>
    <w:p w14:paraId="69DCC9C6" w14:textId="77777777" w:rsidR="00F6514D" w:rsidRDefault="00F6514D" w:rsidP="00633B89">
      <w:pPr>
        <w:pStyle w:val="a3"/>
        <w:ind w:left="0" w:right="20"/>
      </w:pPr>
      <w:r w:rsidRPr="002F5F3A">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Default="00C574E7" w:rsidP="00633B89">
      <w:pPr>
        <w:pStyle w:val="afffff3"/>
        <w:ind w:left="0" w:right="20"/>
      </w:pPr>
      <w:bookmarkStart w:id="150" w:name="_Toc198525976"/>
      <w:bookmarkStart w:id="151" w:name="_Toc361679313"/>
      <w:bookmarkStart w:id="152" w:name="_Toc391575143"/>
      <w:r>
        <w:t xml:space="preserve">Table </w:t>
      </w:r>
      <w:r w:rsidR="005832B8">
        <w:fldChar w:fldCharType="begin"/>
      </w:r>
      <w:r w:rsidR="00092D8C">
        <w:instrText xml:space="preserve"> SEQ Table \* ARABIC </w:instrText>
      </w:r>
      <w:r w:rsidR="005832B8">
        <w:fldChar w:fldCharType="separate"/>
      </w:r>
      <w:r w:rsidR="003E6991">
        <w:rPr>
          <w:noProof/>
        </w:rPr>
        <w:t>1</w:t>
      </w:r>
      <w:r w:rsidR="005832B8">
        <w:rPr>
          <w:noProof/>
        </w:rPr>
        <w:fldChar w:fldCharType="end"/>
      </w:r>
      <w:r w:rsidR="00F6514D">
        <w:t xml:space="preserve"> </w:t>
      </w:r>
      <w:bookmarkEnd w:id="150"/>
      <w:bookmarkEnd w:id="151"/>
      <w:r w:rsidR="00F6514D" w:rsidRPr="002F5F3A">
        <w:t>Command Syntax Symbol</w:t>
      </w:r>
      <w:bookmarkEnd w:id="152"/>
    </w:p>
    <w:tbl>
      <w:tblPr>
        <w:tblStyle w:val="CLIWide"/>
        <w:tblW w:w="0" w:type="auto"/>
        <w:tblLook w:val="01E0" w:firstRow="1" w:lastRow="1" w:firstColumn="1" w:lastColumn="1" w:noHBand="0" w:noVBand="0"/>
      </w:tblPr>
      <w:tblGrid>
        <w:gridCol w:w="1117"/>
        <w:gridCol w:w="1158"/>
        <w:gridCol w:w="5707"/>
      </w:tblGrid>
      <w:tr w:rsidR="00F6514D" w:rsidRPr="002F5F3A"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2F5F3A" w:rsidRDefault="00F6514D" w:rsidP="00633B89">
            <w:pPr>
              <w:pStyle w:val="ab"/>
              <w:wordWrap/>
              <w:ind w:right="20"/>
              <w:rPr>
                <w:b w:val="0"/>
              </w:rPr>
            </w:pPr>
            <w:r w:rsidRPr="002F5F3A">
              <w:rPr>
                <w:b w:val="0"/>
              </w:rPr>
              <w:t>Symbol</w:t>
            </w:r>
          </w:p>
        </w:tc>
        <w:tc>
          <w:tcPr>
            <w:tcW w:w="0" w:type="auto"/>
          </w:tcPr>
          <w:p w14:paraId="0213A0FB" w14:textId="77777777" w:rsidR="00F6514D" w:rsidRPr="002F5F3A" w:rsidRDefault="00F6514D" w:rsidP="00633B89">
            <w:pPr>
              <w:pStyle w:val="ab"/>
              <w:wordWrap/>
              <w:ind w:right="20"/>
              <w:rPr>
                <w:b w:val="0"/>
              </w:rPr>
            </w:pPr>
            <w:r w:rsidRPr="002F5F3A">
              <w:rPr>
                <w:b w:val="0"/>
              </w:rPr>
              <w:t>Name</w:t>
            </w:r>
          </w:p>
        </w:tc>
        <w:tc>
          <w:tcPr>
            <w:tcW w:w="0" w:type="auto"/>
          </w:tcPr>
          <w:p w14:paraId="46135CCE" w14:textId="77777777" w:rsidR="00F6514D" w:rsidRPr="002F5F3A" w:rsidRDefault="00F6514D" w:rsidP="00633B89">
            <w:pPr>
              <w:pStyle w:val="ab"/>
              <w:wordWrap/>
              <w:ind w:right="20"/>
              <w:rPr>
                <w:b w:val="0"/>
              </w:rPr>
            </w:pPr>
            <w:r w:rsidRPr="002F5F3A">
              <w:rPr>
                <w:b w:val="0"/>
              </w:rPr>
              <w:t>Description</w:t>
            </w:r>
          </w:p>
        </w:tc>
      </w:tr>
      <w:tr w:rsidR="00F6514D" w:rsidRPr="002F5F3A" w14:paraId="3333089C" w14:textId="77777777" w:rsidTr="006177C1">
        <w:tc>
          <w:tcPr>
            <w:tcW w:w="0" w:type="auto"/>
          </w:tcPr>
          <w:p w14:paraId="6978408A" w14:textId="77777777" w:rsidR="00F6514D" w:rsidRPr="002F5F3A" w:rsidRDefault="00F6514D" w:rsidP="00633B89">
            <w:pPr>
              <w:pStyle w:val="aa"/>
              <w:ind w:right="20"/>
            </w:pPr>
            <w:r w:rsidRPr="002F5F3A">
              <w:t xml:space="preserve">&lt;&gt;: </w:t>
            </w:r>
          </w:p>
        </w:tc>
        <w:tc>
          <w:tcPr>
            <w:tcW w:w="0" w:type="auto"/>
          </w:tcPr>
          <w:p w14:paraId="4550E98A" w14:textId="77777777" w:rsidR="00F6514D" w:rsidRPr="002F5F3A" w:rsidRDefault="00F6514D" w:rsidP="00633B89">
            <w:pPr>
              <w:pStyle w:val="aa"/>
              <w:ind w:right="20"/>
            </w:pPr>
            <w:r w:rsidRPr="002F5F3A">
              <w:t>Angle brackets</w:t>
            </w:r>
          </w:p>
        </w:tc>
        <w:tc>
          <w:tcPr>
            <w:tcW w:w="0" w:type="auto"/>
          </w:tcPr>
          <w:p w14:paraId="4C1C3331" w14:textId="77777777" w:rsidR="00F6514D" w:rsidRPr="002F5F3A" w:rsidRDefault="00F6514D" w:rsidP="002B424F">
            <w:pPr>
              <w:pStyle w:val="a9"/>
              <w:numPr>
                <w:ilvl w:val="0"/>
                <w:numId w:val="9"/>
              </w:numPr>
              <w:wordWrap/>
              <w:ind w:left="0" w:right="20"/>
              <w:rPr>
                <w:kern w:val="0"/>
              </w:rPr>
            </w:pPr>
            <w:r w:rsidRPr="002F5F3A">
              <w:rPr>
                <w:rStyle w:val="Charf5"/>
              </w:rPr>
              <w:t>Enclose a variable or value in the command syntax.</w:t>
            </w:r>
            <w:r w:rsidRPr="002F5F3A">
              <w:rPr>
                <w:kern w:val="0"/>
              </w:rPr>
              <w:t xml:space="preserve"> You must specify the variable or value. </w:t>
            </w:r>
          </w:p>
          <w:p w14:paraId="70E4B364" w14:textId="77777777" w:rsidR="00F6514D" w:rsidRPr="002F5F3A" w:rsidRDefault="00F6514D" w:rsidP="00633B89">
            <w:pPr>
              <w:pStyle w:val="afffc"/>
              <w:ind w:right="20"/>
            </w:pPr>
            <w:r w:rsidRPr="002F5F3A">
              <w:rPr>
                <w:kern w:val="0"/>
              </w:rPr>
              <w:t>For example, in the syntax</w:t>
            </w:r>
          </w:p>
          <w:p w14:paraId="10C3064E" w14:textId="77777777" w:rsidR="00F6514D" w:rsidRPr="002F5F3A" w:rsidRDefault="00F6514D" w:rsidP="00633B89">
            <w:pPr>
              <w:pStyle w:val="afffc"/>
              <w:ind w:right="20"/>
            </w:pPr>
            <w:r w:rsidRPr="002F5F3A">
              <w:t xml:space="preserve">access-list &lt;1-99&gt; </w:t>
            </w:r>
            <w:r w:rsidRPr="002F5F3A">
              <w:rPr>
                <w:i/>
              </w:rPr>
              <w:t>{deny|permit}</w:t>
            </w:r>
            <w:r w:rsidRPr="002F5F3A">
              <w:t xml:space="preserve"> address</w:t>
            </w:r>
          </w:p>
          <w:p w14:paraId="24D5A54C" w14:textId="77777777" w:rsidR="00F6514D" w:rsidRPr="002F5F3A" w:rsidRDefault="00F6514D" w:rsidP="002B424F">
            <w:pPr>
              <w:pStyle w:val="a9"/>
              <w:numPr>
                <w:ilvl w:val="0"/>
                <w:numId w:val="9"/>
              </w:numPr>
              <w:wordWrap/>
              <w:spacing w:before="80" w:after="80"/>
              <w:ind w:left="0" w:right="20"/>
            </w:pPr>
            <w:r w:rsidRPr="002F5F3A">
              <w:t>You must supply standard access control list number for &lt;1-99&gt; when entering the command.</w:t>
            </w:r>
          </w:p>
        </w:tc>
      </w:tr>
      <w:tr w:rsidR="00F6514D" w:rsidRPr="002F5F3A" w14:paraId="47992F74" w14:textId="77777777" w:rsidTr="006177C1">
        <w:tc>
          <w:tcPr>
            <w:tcW w:w="0" w:type="auto"/>
          </w:tcPr>
          <w:p w14:paraId="47DE24C2" w14:textId="77777777" w:rsidR="00F6514D" w:rsidRPr="002F5F3A" w:rsidRDefault="00F6514D" w:rsidP="00633B89">
            <w:pPr>
              <w:pStyle w:val="aa"/>
              <w:ind w:right="20"/>
            </w:pPr>
            <w:r w:rsidRPr="002F5F3A">
              <w:t xml:space="preserve">{}: </w:t>
            </w:r>
          </w:p>
        </w:tc>
        <w:tc>
          <w:tcPr>
            <w:tcW w:w="0" w:type="auto"/>
          </w:tcPr>
          <w:p w14:paraId="30350962" w14:textId="77777777" w:rsidR="00F6514D" w:rsidRPr="002F5F3A" w:rsidRDefault="00F6514D" w:rsidP="00633B89">
            <w:pPr>
              <w:pStyle w:val="aa"/>
              <w:ind w:right="20"/>
            </w:pPr>
            <w:r w:rsidRPr="002F5F3A">
              <w:t>Braces</w:t>
            </w:r>
          </w:p>
        </w:tc>
        <w:tc>
          <w:tcPr>
            <w:tcW w:w="0" w:type="auto"/>
          </w:tcPr>
          <w:p w14:paraId="7DB5C572" w14:textId="77777777" w:rsidR="00F6514D" w:rsidRPr="002F5F3A" w:rsidRDefault="00F6514D" w:rsidP="00633B89">
            <w:pPr>
              <w:pStyle w:val="afffc"/>
              <w:ind w:right="20"/>
            </w:pPr>
            <w:r w:rsidRPr="002F5F3A">
              <w:t xml:space="preserve">Enclose a required value or list of parameters in the command syntax. The administrator must enter at least one necessary item among the parameter list. </w:t>
            </w:r>
          </w:p>
          <w:p w14:paraId="4164A63E" w14:textId="77777777" w:rsidR="00F6514D" w:rsidRPr="002F5F3A" w:rsidRDefault="00F6514D" w:rsidP="00633B89">
            <w:pPr>
              <w:pStyle w:val="afffc"/>
              <w:ind w:right="20"/>
            </w:pPr>
            <w:r w:rsidRPr="002F5F3A">
              <w:t>For example, in the syntax</w:t>
            </w:r>
          </w:p>
          <w:p w14:paraId="4D4A6DDE" w14:textId="77777777" w:rsidR="00F6514D" w:rsidRPr="002F5F3A" w:rsidRDefault="00F6514D" w:rsidP="00633B89">
            <w:pPr>
              <w:pStyle w:val="afffc"/>
              <w:ind w:right="20"/>
            </w:pPr>
            <w:r w:rsidRPr="002F5F3A">
              <w:t>router {</w:t>
            </w:r>
            <w:r w:rsidRPr="002F5F3A">
              <w:rPr>
                <w:i/>
                <w:iCs/>
              </w:rPr>
              <w:t>rip|ospf</w:t>
            </w:r>
            <w:r w:rsidRPr="002F5F3A">
              <w:t>}</w:t>
            </w:r>
          </w:p>
          <w:p w14:paraId="3B65B338" w14:textId="77777777" w:rsidR="00F6514D" w:rsidRPr="002F5F3A" w:rsidRDefault="00F6514D" w:rsidP="002B424F">
            <w:pPr>
              <w:pStyle w:val="a9"/>
              <w:numPr>
                <w:ilvl w:val="0"/>
                <w:numId w:val="9"/>
              </w:numPr>
              <w:wordWrap/>
              <w:spacing w:before="80" w:after="80"/>
              <w:ind w:left="0" w:right="20"/>
            </w:pPr>
            <w:r w:rsidRPr="002F5F3A">
              <w:t>You must enter one of the two parameter lists to specify the routing protocol.</w:t>
            </w:r>
          </w:p>
        </w:tc>
      </w:tr>
      <w:tr w:rsidR="00F6514D" w:rsidRPr="002F5F3A" w14:paraId="7035EDD0" w14:textId="77777777" w:rsidTr="006177C1">
        <w:tc>
          <w:tcPr>
            <w:tcW w:w="0" w:type="auto"/>
          </w:tcPr>
          <w:p w14:paraId="5ABE5340" w14:textId="77777777" w:rsidR="00F6514D" w:rsidRPr="002F5F3A" w:rsidRDefault="00F6514D" w:rsidP="00633B89">
            <w:pPr>
              <w:pStyle w:val="aa"/>
              <w:ind w:right="20"/>
            </w:pPr>
            <w:r w:rsidRPr="002F5F3A">
              <w:t xml:space="preserve">[]: </w:t>
            </w:r>
          </w:p>
        </w:tc>
        <w:tc>
          <w:tcPr>
            <w:tcW w:w="0" w:type="auto"/>
          </w:tcPr>
          <w:p w14:paraId="528C9D7C" w14:textId="77777777" w:rsidR="00F6514D" w:rsidRPr="002F5F3A" w:rsidRDefault="00F6514D" w:rsidP="00633B89">
            <w:pPr>
              <w:pStyle w:val="aa"/>
              <w:ind w:right="20"/>
            </w:pPr>
            <w:r w:rsidRPr="002F5F3A">
              <w:t>Square brackets</w:t>
            </w:r>
          </w:p>
        </w:tc>
        <w:tc>
          <w:tcPr>
            <w:tcW w:w="0" w:type="auto"/>
          </w:tcPr>
          <w:p w14:paraId="778272B6" w14:textId="77777777" w:rsidR="00F6514D" w:rsidRPr="002F5F3A" w:rsidRDefault="00F6514D" w:rsidP="00633B89">
            <w:pPr>
              <w:pStyle w:val="afffc"/>
              <w:ind w:right="20"/>
            </w:pPr>
            <w:r w:rsidRPr="002F5F3A">
              <w:t>Enclose a required value or list of parameters in the command syntax.</w:t>
            </w:r>
          </w:p>
          <w:p w14:paraId="6277BA0F" w14:textId="77777777" w:rsidR="00F6514D" w:rsidRPr="002F5F3A" w:rsidRDefault="00F6514D" w:rsidP="00633B89">
            <w:pPr>
              <w:pStyle w:val="afffc"/>
              <w:ind w:right="20"/>
            </w:pPr>
            <w:r w:rsidRPr="002F5F3A">
              <w:t xml:space="preserve">The administrator can specify necessary items among the list selectively. There may be no need to specify an item. </w:t>
            </w:r>
          </w:p>
          <w:p w14:paraId="2629BABA" w14:textId="77777777" w:rsidR="00F6514D" w:rsidRPr="002F5F3A" w:rsidRDefault="00F6514D" w:rsidP="00633B89">
            <w:pPr>
              <w:pStyle w:val="afffc"/>
              <w:ind w:right="20"/>
            </w:pPr>
            <w:r w:rsidRPr="002F5F3A">
              <w:t>For example, in the syntax</w:t>
            </w:r>
          </w:p>
          <w:p w14:paraId="29ED2CEA" w14:textId="77777777" w:rsidR="00F6514D" w:rsidRPr="002F5F3A" w:rsidRDefault="00F6514D" w:rsidP="00633B89">
            <w:pPr>
              <w:pStyle w:val="afffc"/>
              <w:ind w:right="20"/>
            </w:pPr>
            <w:r w:rsidRPr="002F5F3A">
              <w:t>show interfaces [</w:t>
            </w:r>
            <w:r w:rsidRPr="002F5F3A">
              <w:rPr>
                <w:i/>
                <w:iCs/>
              </w:rPr>
              <w:t>ifname</w:t>
            </w:r>
            <w:r w:rsidRPr="002F5F3A">
              <w:t>]</w:t>
            </w:r>
          </w:p>
          <w:p w14:paraId="0AE0E175" w14:textId="77777777" w:rsidR="00F6514D" w:rsidRPr="002F5F3A" w:rsidRDefault="00F6514D" w:rsidP="002B424F">
            <w:pPr>
              <w:pStyle w:val="a9"/>
              <w:numPr>
                <w:ilvl w:val="0"/>
                <w:numId w:val="9"/>
              </w:numPr>
              <w:wordWrap/>
              <w:ind w:left="0" w:right="20"/>
            </w:pPr>
            <w:r w:rsidRPr="002F5F3A">
              <w:t>You can enter the interface name for ifname or not.</w:t>
            </w:r>
          </w:p>
        </w:tc>
      </w:tr>
      <w:tr w:rsidR="00F6514D" w:rsidRPr="002F5F3A" w14:paraId="3D58491D" w14:textId="77777777" w:rsidTr="006177C1">
        <w:tc>
          <w:tcPr>
            <w:tcW w:w="0" w:type="auto"/>
          </w:tcPr>
          <w:p w14:paraId="5FF13A20" w14:textId="77777777" w:rsidR="00F6514D" w:rsidRPr="002F5F3A" w:rsidRDefault="00F6514D" w:rsidP="00633B89">
            <w:pPr>
              <w:pStyle w:val="aa"/>
              <w:ind w:right="20"/>
            </w:pPr>
            <w:r w:rsidRPr="002F5F3A">
              <w:lastRenderedPageBreak/>
              <w:t xml:space="preserve">|: </w:t>
            </w:r>
          </w:p>
        </w:tc>
        <w:tc>
          <w:tcPr>
            <w:tcW w:w="0" w:type="auto"/>
          </w:tcPr>
          <w:p w14:paraId="444FB750" w14:textId="77777777" w:rsidR="00F6514D" w:rsidRPr="002F5F3A" w:rsidRDefault="00F6514D" w:rsidP="00633B89">
            <w:pPr>
              <w:pStyle w:val="aa"/>
              <w:ind w:right="20"/>
            </w:pPr>
            <w:r w:rsidRPr="002F5F3A">
              <w:t>Vertical bar</w:t>
            </w:r>
          </w:p>
        </w:tc>
        <w:tc>
          <w:tcPr>
            <w:tcW w:w="0" w:type="auto"/>
          </w:tcPr>
          <w:p w14:paraId="41386229" w14:textId="77777777" w:rsidR="00F6514D" w:rsidRPr="002F5F3A" w:rsidRDefault="00F6514D" w:rsidP="00633B89">
            <w:pPr>
              <w:pStyle w:val="afffc"/>
              <w:ind w:right="20"/>
            </w:pPr>
            <w:r w:rsidRPr="002F5F3A">
              <w:t>Separate mutually exclusive items in the list, one of which must be entered. For example, in the syntax</w:t>
            </w:r>
          </w:p>
          <w:p w14:paraId="2B1AA087" w14:textId="77777777" w:rsidR="00F6514D" w:rsidRPr="002F5F3A" w:rsidRDefault="00F6514D" w:rsidP="00633B89">
            <w:pPr>
              <w:pStyle w:val="afffc"/>
              <w:ind w:right="20"/>
            </w:pPr>
            <w:r w:rsidRPr="002F5F3A">
              <w:t xml:space="preserve">switch port mode </w:t>
            </w:r>
            <w:r w:rsidRPr="002F5F3A">
              <w:rPr>
                <w:i/>
              </w:rPr>
              <w:t>{access|trunk}</w:t>
            </w:r>
          </w:p>
          <w:p w14:paraId="378D2885" w14:textId="77777777" w:rsidR="00F6514D" w:rsidRPr="002F5F3A" w:rsidRDefault="00F6514D" w:rsidP="002B424F">
            <w:pPr>
              <w:pStyle w:val="a9"/>
              <w:numPr>
                <w:ilvl w:val="0"/>
                <w:numId w:val="9"/>
              </w:numPr>
              <w:wordWrap/>
              <w:ind w:left="0" w:right="20"/>
            </w:pPr>
            <w:r w:rsidRPr="002F5F3A">
              <w:t>You must specify either the access or trunk mode of the switch port in the command. Do not type the vertical bar.</w:t>
            </w:r>
          </w:p>
        </w:tc>
      </w:tr>
      <w:tr w:rsidR="00F6514D" w:rsidRPr="002F5F3A" w14:paraId="27A1A28A" w14:textId="77777777" w:rsidTr="006177C1">
        <w:tc>
          <w:tcPr>
            <w:tcW w:w="0" w:type="auto"/>
          </w:tcPr>
          <w:p w14:paraId="7EF9AC5B" w14:textId="77777777" w:rsidR="00F6514D" w:rsidRPr="002F5F3A" w:rsidRDefault="00F6514D" w:rsidP="00633B89">
            <w:pPr>
              <w:pStyle w:val="aa"/>
              <w:ind w:right="20"/>
              <w:rPr>
                <w:i/>
                <w:iCs/>
              </w:rPr>
            </w:pPr>
            <w:r w:rsidRPr="002F5F3A">
              <w:rPr>
                <w:i/>
                <w:iCs/>
              </w:rPr>
              <w:t>Italic</w:t>
            </w:r>
          </w:p>
        </w:tc>
        <w:tc>
          <w:tcPr>
            <w:tcW w:w="0" w:type="auto"/>
          </w:tcPr>
          <w:p w14:paraId="4B56228F" w14:textId="77777777" w:rsidR="00F6514D" w:rsidRPr="002F5F3A" w:rsidRDefault="00F6514D" w:rsidP="00633B89">
            <w:pPr>
              <w:pStyle w:val="aa"/>
              <w:ind w:right="20"/>
            </w:pPr>
          </w:p>
        </w:tc>
        <w:tc>
          <w:tcPr>
            <w:tcW w:w="0" w:type="auto"/>
          </w:tcPr>
          <w:p w14:paraId="42789965" w14:textId="77777777" w:rsidR="00F6514D" w:rsidRPr="002F5F3A" w:rsidRDefault="00F6514D" w:rsidP="00633B89">
            <w:pPr>
              <w:pStyle w:val="afffc"/>
              <w:ind w:right="20"/>
            </w:pPr>
            <w:r w:rsidRPr="002F5F3A">
              <w:t>Variables to enter</w:t>
            </w:r>
          </w:p>
        </w:tc>
      </w:tr>
      <w:tr w:rsidR="00F6514D" w:rsidRPr="002F5F3A" w14:paraId="1268CF7F" w14:textId="77777777" w:rsidTr="006177C1">
        <w:tc>
          <w:tcPr>
            <w:tcW w:w="0" w:type="auto"/>
          </w:tcPr>
          <w:p w14:paraId="7EE562B8" w14:textId="77777777" w:rsidR="00F6514D" w:rsidRPr="002F5F3A" w:rsidRDefault="00F6514D" w:rsidP="00633B89">
            <w:pPr>
              <w:pStyle w:val="aa"/>
              <w:ind w:right="20"/>
              <w:rPr>
                <w:b/>
                <w:bCs/>
              </w:rPr>
            </w:pPr>
            <w:r w:rsidRPr="002F5F3A">
              <w:rPr>
                <w:b/>
                <w:bCs/>
              </w:rPr>
              <w:t>Bold</w:t>
            </w:r>
          </w:p>
        </w:tc>
        <w:tc>
          <w:tcPr>
            <w:tcW w:w="0" w:type="auto"/>
          </w:tcPr>
          <w:p w14:paraId="41091DD6" w14:textId="77777777" w:rsidR="00F6514D" w:rsidRPr="002F5F3A" w:rsidRDefault="00F6514D" w:rsidP="00633B89">
            <w:pPr>
              <w:pStyle w:val="aa"/>
              <w:ind w:right="20"/>
            </w:pPr>
          </w:p>
        </w:tc>
        <w:tc>
          <w:tcPr>
            <w:tcW w:w="0" w:type="auto"/>
          </w:tcPr>
          <w:p w14:paraId="15CA714A" w14:textId="77777777" w:rsidR="00F6514D" w:rsidRPr="002F5F3A" w:rsidRDefault="00F6514D" w:rsidP="00633B89">
            <w:pPr>
              <w:pStyle w:val="afffc"/>
              <w:ind w:right="20"/>
            </w:pPr>
            <w:r w:rsidRPr="002F5F3A">
              <w:t>The command the administrator must enter</w:t>
            </w:r>
          </w:p>
        </w:tc>
      </w:tr>
      <w:tr w:rsidR="00F6514D" w:rsidRPr="002F5F3A" w14:paraId="5819CF23" w14:textId="77777777" w:rsidTr="006177C1">
        <w:tc>
          <w:tcPr>
            <w:tcW w:w="0" w:type="auto"/>
          </w:tcPr>
          <w:p w14:paraId="59ECE3AC" w14:textId="77777777" w:rsidR="00F6514D" w:rsidRPr="002F5F3A" w:rsidRDefault="00F6514D" w:rsidP="00633B89">
            <w:pPr>
              <w:pStyle w:val="aa"/>
              <w:ind w:right="20"/>
            </w:pPr>
            <w:r w:rsidRPr="002F5F3A">
              <w:t>A.B.C.D</w:t>
            </w:r>
          </w:p>
        </w:tc>
        <w:tc>
          <w:tcPr>
            <w:tcW w:w="0" w:type="auto"/>
          </w:tcPr>
          <w:p w14:paraId="6FE72196" w14:textId="77777777" w:rsidR="00F6514D" w:rsidRPr="002F5F3A" w:rsidRDefault="00F6514D" w:rsidP="00633B89">
            <w:pPr>
              <w:pStyle w:val="aa"/>
              <w:ind w:right="20"/>
            </w:pPr>
          </w:p>
        </w:tc>
        <w:tc>
          <w:tcPr>
            <w:tcW w:w="0" w:type="auto"/>
          </w:tcPr>
          <w:p w14:paraId="11006B1C" w14:textId="77777777" w:rsidR="00F6514D" w:rsidRPr="002F5F3A" w:rsidRDefault="00F6514D" w:rsidP="00633B89">
            <w:pPr>
              <w:pStyle w:val="afffc"/>
              <w:ind w:right="20"/>
            </w:pPr>
            <w:r w:rsidRPr="002F5F3A">
              <w:t>IP address or subnet mask</w:t>
            </w:r>
          </w:p>
        </w:tc>
      </w:tr>
      <w:tr w:rsidR="00F6514D" w:rsidRPr="002F5F3A" w14:paraId="03354BC1" w14:textId="77777777" w:rsidTr="006177C1">
        <w:tc>
          <w:tcPr>
            <w:tcW w:w="0" w:type="auto"/>
          </w:tcPr>
          <w:p w14:paraId="712C53DE" w14:textId="77777777" w:rsidR="00F6514D" w:rsidRPr="002F5F3A" w:rsidRDefault="00F6514D" w:rsidP="00633B89">
            <w:pPr>
              <w:pStyle w:val="aa"/>
              <w:ind w:right="20"/>
            </w:pPr>
            <w:r w:rsidRPr="002F5F3A">
              <w:t>A.B.C.D/M</w:t>
            </w:r>
          </w:p>
        </w:tc>
        <w:tc>
          <w:tcPr>
            <w:tcW w:w="0" w:type="auto"/>
          </w:tcPr>
          <w:p w14:paraId="4C9A69E7" w14:textId="77777777" w:rsidR="00F6514D" w:rsidRPr="002F5F3A" w:rsidRDefault="00F6514D" w:rsidP="00633B89">
            <w:pPr>
              <w:pStyle w:val="aa"/>
              <w:ind w:right="20"/>
            </w:pPr>
          </w:p>
        </w:tc>
        <w:tc>
          <w:tcPr>
            <w:tcW w:w="0" w:type="auto"/>
          </w:tcPr>
          <w:p w14:paraId="5ADD9F4E" w14:textId="77777777" w:rsidR="00F6514D" w:rsidRPr="002F5F3A" w:rsidRDefault="00F6514D" w:rsidP="00633B89">
            <w:pPr>
              <w:pStyle w:val="afffc"/>
              <w:ind w:right="20"/>
            </w:pPr>
            <w:r w:rsidRPr="002F5F3A">
              <w:t>IP prefix (e.g. 192.168.0.0/24)</w:t>
            </w:r>
          </w:p>
        </w:tc>
      </w:tr>
      <w:tr w:rsidR="00A21E64" w:rsidRPr="002F5F3A" w14:paraId="2A87E7B9" w14:textId="77777777" w:rsidTr="006177C1">
        <w:tc>
          <w:tcPr>
            <w:tcW w:w="0" w:type="auto"/>
          </w:tcPr>
          <w:p w14:paraId="2EA7EB7A" w14:textId="77777777" w:rsidR="00A21E64" w:rsidRPr="00A21E64" w:rsidRDefault="00A21E64" w:rsidP="00633B89">
            <w:pPr>
              <w:pStyle w:val="aa"/>
              <w:ind w:right="20"/>
              <w:rPr>
                <w:rFonts w:cs="Times New Roman"/>
                <w:iCs/>
              </w:rPr>
            </w:pPr>
            <w:r w:rsidRPr="00A21E64">
              <w:rPr>
                <w:rFonts w:hint="eastAsia"/>
                <w:iCs/>
              </w:rPr>
              <w:t>X:X::X:X/M</w:t>
            </w:r>
          </w:p>
        </w:tc>
        <w:tc>
          <w:tcPr>
            <w:tcW w:w="0" w:type="auto"/>
          </w:tcPr>
          <w:p w14:paraId="7B018248" w14:textId="77777777" w:rsidR="00A21E64" w:rsidRPr="00A21E64" w:rsidRDefault="00A21E64" w:rsidP="00633B89">
            <w:pPr>
              <w:pStyle w:val="aa"/>
              <w:ind w:right="20"/>
              <w:rPr>
                <w:rFonts w:cs="Times New Roman"/>
              </w:rPr>
            </w:pPr>
          </w:p>
        </w:tc>
        <w:tc>
          <w:tcPr>
            <w:tcW w:w="0" w:type="auto"/>
          </w:tcPr>
          <w:p w14:paraId="03F008A2" w14:textId="77777777" w:rsidR="00A21E64" w:rsidRPr="00A21E64" w:rsidRDefault="00A21E64" w:rsidP="00633B89">
            <w:pPr>
              <w:pStyle w:val="a9"/>
              <w:ind w:right="20"/>
              <w:rPr>
                <w:rFonts w:cs="Times New Roman"/>
              </w:rPr>
            </w:pPr>
            <w:r w:rsidRPr="00A21E64">
              <w:rPr>
                <w:rFonts w:cs="굴림체" w:hint="eastAsia"/>
              </w:rPr>
              <w:t>IPv6 address</w:t>
            </w:r>
          </w:p>
        </w:tc>
      </w:tr>
    </w:tbl>
    <w:p w14:paraId="3AD178E0" w14:textId="77777777" w:rsidR="00C574E7" w:rsidRDefault="00C574E7" w:rsidP="00633B89">
      <w:pPr>
        <w:pStyle w:val="3"/>
        <w:ind w:left="0" w:right="20"/>
      </w:pPr>
      <w:bookmarkStart w:id="153" w:name="_Toc337198277"/>
      <w:bookmarkStart w:id="154" w:name="_Toc354416062"/>
      <w:bookmarkStart w:id="155" w:name="_Toc445130712"/>
      <w:r w:rsidRPr="00C574E7">
        <w:t>Command</w:t>
      </w:r>
      <w:r w:rsidRPr="00D867F8">
        <w:t xml:space="preserve"> Line Editing Key and Help Function</w:t>
      </w:r>
      <w:bookmarkEnd w:id="153"/>
      <w:bookmarkEnd w:id="154"/>
      <w:bookmarkEnd w:id="155"/>
    </w:p>
    <w:p w14:paraId="11170CF5" w14:textId="77777777" w:rsidR="00F6514D" w:rsidRDefault="00F6514D" w:rsidP="00633B89">
      <w:pPr>
        <w:pStyle w:val="a3"/>
        <w:ind w:left="0" w:right="20"/>
      </w:pPr>
      <w:r w:rsidRPr="002F5F3A">
        <w:t xml:space="preserve">The CLI of </w:t>
      </w:r>
      <w:r w:rsidR="00094318">
        <w:t>C9500</w:t>
      </w:r>
      <w:r w:rsidRPr="002F5F3A">
        <w:t xml:space="preserve"> supports Emacs-like line editing commands. The following table describes the line-editing keys used in the CLI.</w:t>
      </w:r>
    </w:p>
    <w:p w14:paraId="3C58D5D7" w14:textId="77777777" w:rsidR="00F6514D" w:rsidRDefault="00C574E7" w:rsidP="00633B89">
      <w:pPr>
        <w:pStyle w:val="afffff3"/>
        <w:ind w:left="0" w:right="20"/>
      </w:pPr>
      <w:bookmarkStart w:id="156" w:name="_Toc198525977"/>
      <w:bookmarkStart w:id="157" w:name="_Toc361679314"/>
      <w:bookmarkStart w:id="158" w:name="_Toc391575144"/>
      <w:r>
        <w:t xml:space="preserve">Table </w:t>
      </w:r>
      <w:r w:rsidR="005832B8">
        <w:fldChar w:fldCharType="begin"/>
      </w:r>
      <w:r w:rsidR="00092D8C">
        <w:instrText xml:space="preserve"> SEQ Table \* ARABIC </w:instrText>
      </w:r>
      <w:r w:rsidR="005832B8">
        <w:fldChar w:fldCharType="separate"/>
      </w:r>
      <w:r w:rsidR="003E6991">
        <w:rPr>
          <w:noProof/>
        </w:rPr>
        <w:t>2</w:t>
      </w:r>
      <w:r w:rsidR="005832B8">
        <w:rPr>
          <w:noProof/>
        </w:rPr>
        <w:fldChar w:fldCharType="end"/>
      </w:r>
      <w:r w:rsidR="00F6514D">
        <w:t xml:space="preserve"> </w:t>
      </w:r>
      <w:bookmarkEnd w:id="156"/>
      <w:bookmarkEnd w:id="157"/>
      <w:r w:rsidR="00F6514D" w:rsidRPr="002F5F3A">
        <w:t>Basic Command Line Editing Command and Help</w:t>
      </w:r>
      <w:bookmarkEnd w:id="158"/>
    </w:p>
    <w:tbl>
      <w:tblPr>
        <w:tblStyle w:val="CLIWide"/>
        <w:tblW w:w="0" w:type="auto"/>
        <w:tblLook w:val="01E0" w:firstRow="1" w:lastRow="1" w:firstColumn="1" w:lastColumn="1" w:noHBand="0" w:noVBand="0"/>
      </w:tblPr>
      <w:tblGrid>
        <w:gridCol w:w="1751"/>
        <w:gridCol w:w="6231"/>
      </w:tblGrid>
      <w:tr w:rsidR="00F6514D" w:rsidRPr="002F5F3A"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2F5F3A" w:rsidRDefault="00F6514D" w:rsidP="00633B89">
            <w:pPr>
              <w:pStyle w:val="ab"/>
              <w:wordWrap/>
              <w:ind w:right="20"/>
              <w:rPr>
                <w:b w:val="0"/>
                <w:shd w:val="pct15" w:color="auto" w:fill="FFFFFF"/>
              </w:rPr>
            </w:pPr>
            <w:r w:rsidRPr="002F5F3A">
              <w:rPr>
                <w:b w:val="0"/>
              </w:rPr>
              <w:t xml:space="preserve">Command </w:t>
            </w:r>
          </w:p>
        </w:tc>
        <w:tc>
          <w:tcPr>
            <w:tcW w:w="0" w:type="auto"/>
          </w:tcPr>
          <w:p w14:paraId="0D38FE0A" w14:textId="77777777" w:rsidR="00F6514D" w:rsidRPr="002F5F3A" w:rsidRDefault="00F6514D" w:rsidP="00633B89">
            <w:pPr>
              <w:pStyle w:val="ab"/>
              <w:wordWrap/>
              <w:ind w:right="20"/>
              <w:rPr>
                <w:b w:val="0"/>
              </w:rPr>
            </w:pPr>
            <w:r w:rsidRPr="002F5F3A">
              <w:rPr>
                <w:b w:val="0"/>
              </w:rPr>
              <w:t>Description</w:t>
            </w:r>
          </w:p>
        </w:tc>
      </w:tr>
      <w:tr w:rsidR="00F6514D" w:rsidRPr="002F5F3A" w14:paraId="634739EC" w14:textId="77777777" w:rsidTr="006177C1">
        <w:tc>
          <w:tcPr>
            <w:tcW w:w="0" w:type="auto"/>
          </w:tcPr>
          <w:p w14:paraId="00564CC4" w14:textId="77777777" w:rsidR="00F6514D" w:rsidRPr="002F5F3A" w:rsidRDefault="00F6514D" w:rsidP="00633B89">
            <w:pPr>
              <w:pStyle w:val="aa"/>
              <w:ind w:right="20"/>
            </w:pPr>
            <w:r w:rsidRPr="002F5F3A">
              <w:t>[Ctrl] + [A]</w:t>
            </w:r>
          </w:p>
        </w:tc>
        <w:tc>
          <w:tcPr>
            <w:tcW w:w="0" w:type="auto"/>
          </w:tcPr>
          <w:p w14:paraId="09CB9CB3" w14:textId="77777777" w:rsidR="00F6514D" w:rsidRPr="002F5F3A" w:rsidRDefault="00F6514D" w:rsidP="00633B89">
            <w:pPr>
              <w:pStyle w:val="afffc"/>
              <w:ind w:right="20"/>
            </w:pPr>
            <w:r w:rsidRPr="002F5F3A">
              <w:t>Moves the cursor to the beginning of the line.</w:t>
            </w:r>
          </w:p>
        </w:tc>
      </w:tr>
      <w:tr w:rsidR="00F6514D" w:rsidRPr="002F5F3A" w14:paraId="7FE18E02" w14:textId="77777777" w:rsidTr="006177C1">
        <w:tc>
          <w:tcPr>
            <w:tcW w:w="0" w:type="auto"/>
          </w:tcPr>
          <w:p w14:paraId="3E85F21C" w14:textId="77777777" w:rsidR="00F6514D" w:rsidRPr="002F5F3A" w:rsidRDefault="00F6514D" w:rsidP="00633B89">
            <w:pPr>
              <w:pStyle w:val="aa"/>
              <w:ind w:right="20"/>
            </w:pPr>
            <w:r w:rsidRPr="002F5F3A">
              <w:t>[Ctrl] + [E]</w:t>
            </w:r>
          </w:p>
        </w:tc>
        <w:tc>
          <w:tcPr>
            <w:tcW w:w="0" w:type="auto"/>
          </w:tcPr>
          <w:p w14:paraId="33A5EF7E" w14:textId="77777777" w:rsidR="00F6514D" w:rsidRPr="002F5F3A" w:rsidRDefault="00F6514D" w:rsidP="00633B89">
            <w:pPr>
              <w:pStyle w:val="afffc"/>
              <w:ind w:right="20"/>
            </w:pPr>
            <w:r w:rsidRPr="002F5F3A">
              <w:t>Moves the cursor to the end of the line.</w:t>
            </w:r>
          </w:p>
        </w:tc>
      </w:tr>
      <w:tr w:rsidR="00F6514D" w:rsidRPr="002F5F3A" w14:paraId="5A09EAC9" w14:textId="77777777" w:rsidTr="006177C1">
        <w:tc>
          <w:tcPr>
            <w:tcW w:w="0" w:type="auto"/>
          </w:tcPr>
          <w:p w14:paraId="0B11EFBF" w14:textId="77777777" w:rsidR="00F6514D" w:rsidRPr="002F5F3A" w:rsidRDefault="00F6514D" w:rsidP="00633B89">
            <w:pPr>
              <w:pStyle w:val="aa"/>
              <w:ind w:right="20"/>
            </w:pPr>
            <w:r w:rsidRPr="002F5F3A">
              <w:t>[Ctrl] + [B]</w:t>
            </w:r>
          </w:p>
        </w:tc>
        <w:tc>
          <w:tcPr>
            <w:tcW w:w="0" w:type="auto"/>
          </w:tcPr>
          <w:p w14:paraId="4A27202B" w14:textId="77777777" w:rsidR="00F6514D" w:rsidRPr="00A21E64" w:rsidRDefault="00F6514D" w:rsidP="00633B89">
            <w:pPr>
              <w:pStyle w:val="afffc"/>
              <w:ind w:right="20"/>
            </w:pPr>
            <w:r w:rsidRPr="00A21E64">
              <w:t>Moves the cursor to the</w:t>
            </w:r>
            <w:r w:rsidR="007864D8" w:rsidRPr="00A21E64">
              <w:t xml:space="preserve"> left</w:t>
            </w:r>
            <w:r w:rsidRPr="00A21E64">
              <w:t xml:space="preserve"> </w:t>
            </w:r>
            <w:r w:rsidR="007864D8" w:rsidRPr="00A21E64">
              <w:t>character</w:t>
            </w:r>
            <w:r w:rsidRPr="00A21E64">
              <w:t>.</w:t>
            </w:r>
          </w:p>
        </w:tc>
      </w:tr>
      <w:tr w:rsidR="00F6514D" w:rsidRPr="002F5F3A" w14:paraId="54E63314" w14:textId="77777777" w:rsidTr="006177C1">
        <w:trPr>
          <w:trHeight w:val="275"/>
        </w:trPr>
        <w:tc>
          <w:tcPr>
            <w:tcW w:w="0" w:type="auto"/>
          </w:tcPr>
          <w:p w14:paraId="498100B4" w14:textId="77777777" w:rsidR="00F6514D" w:rsidRPr="002F5F3A" w:rsidRDefault="00F6514D" w:rsidP="00633B89">
            <w:pPr>
              <w:pStyle w:val="aa"/>
              <w:ind w:right="20"/>
            </w:pPr>
            <w:r w:rsidRPr="002F5F3A">
              <w:t>[Ctrl] + [F]</w:t>
            </w:r>
          </w:p>
        </w:tc>
        <w:tc>
          <w:tcPr>
            <w:tcW w:w="0" w:type="auto"/>
          </w:tcPr>
          <w:p w14:paraId="7504D181" w14:textId="77777777" w:rsidR="00F6514D" w:rsidRPr="00A21E64" w:rsidRDefault="00F6514D" w:rsidP="00633B89">
            <w:pPr>
              <w:pStyle w:val="afffc"/>
              <w:ind w:right="20"/>
            </w:pPr>
            <w:r w:rsidRPr="00A21E64">
              <w:t xml:space="preserve">Moves the cursor to the </w:t>
            </w:r>
            <w:r w:rsidR="007864D8" w:rsidRPr="00A21E64">
              <w:t>right</w:t>
            </w:r>
            <w:r w:rsidRPr="00A21E64">
              <w:t xml:space="preserve"> character.</w:t>
            </w:r>
          </w:p>
        </w:tc>
      </w:tr>
      <w:tr w:rsidR="00F6514D" w:rsidRPr="002F5F3A" w14:paraId="7CF48F44" w14:textId="77777777" w:rsidTr="006177C1">
        <w:trPr>
          <w:trHeight w:val="363"/>
        </w:trPr>
        <w:tc>
          <w:tcPr>
            <w:tcW w:w="0" w:type="auto"/>
          </w:tcPr>
          <w:p w14:paraId="1E4271CA" w14:textId="77777777" w:rsidR="00F6514D" w:rsidRPr="002F5F3A" w:rsidRDefault="00F6514D" w:rsidP="00633B89">
            <w:pPr>
              <w:pStyle w:val="aa"/>
              <w:ind w:right="20"/>
            </w:pPr>
            <w:r w:rsidRPr="002F5F3A">
              <w:t>Backspace</w:t>
            </w:r>
          </w:p>
        </w:tc>
        <w:tc>
          <w:tcPr>
            <w:tcW w:w="0" w:type="auto"/>
          </w:tcPr>
          <w:p w14:paraId="76141EF5" w14:textId="77777777" w:rsidR="00F6514D" w:rsidRPr="002F5F3A" w:rsidRDefault="00F6514D" w:rsidP="00633B89">
            <w:pPr>
              <w:pStyle w:val="afffc"/>
              <w:ind w:right="20"/>
            </w:pPr>
            <w:r w:rsidRPr="002F5F3A">
              <w:t>Deletes the character in front of the cursor.</w:t>
            </w:r>
          </w:p>
        </w:tc>
      </w:tr>
      <w:tr w:rsidR="00F6514D" w:rsidRPr="002F5F3A" w14:paraId="794BB9AE" w14:textId="77777777" w:rsidTr="006177C1">
        <w:trPr>
          <w:trHeight w:val="363"/>
        </w:trPr>
        <w:tc>
          <w:tcPr>
            <w:tcW w:w="0" w:type="auto"/>
          </w:tcPr>
          <w:p w14:paraId="4D29240E" w14:textId="77777777" w:rsidR="00F6514D" w:rsidRPr="002F5F3A" w:rsidRDefault="00F6514D" w:rsidP="00633B89">
            <w:pPr>
              <w:pStyle w:val="aa"/>
              <w:ind w:right="20"/>
            </w:pPr>
            <w:r w:rsidRPr="002F5F3A">
              <w:t>[Ctrl] + [K]</w:t>
            </w:r>
          </w:p>
        </w:tc>
        <w:tc>
          <w:tcPr>
            <w:tcW w:w="0" w:type="auto"/>
          </w:tcPr>
          <w:p w14:paraId="3E590CC5" w14:textId="77777777" w:rsidR="00F6514D" w:rsidRPr="002F5F3A" w:rsidRDefault="00F6514D" w:rsidP="00633B89">
            <w:pPr>
              <w:pStyle w:val="afffc"/>
              <w:ind w:right="20"/>
            </w:pPr>
            <w:r w:rsidRPr="002F5F3A">
              <w:t xml:space="preserve">Deletes all the characters from the cursor to the end of the line </w:t>
            </w:r>
          </w:p>
        </w:tc>
      </w:tr>
      <w:tr w:rsidR="00F6514D" w:rsidRPr="002F5F3A" w14:paraId="69F0CFD6" w14:textId="77777777" w:rsidTr="006177C1">
        <w:trPr>
          <w:trHeight w:val="363"/>
        </w:trPr>
        <w:tc>
          <w:tcPr>
            <w:tcW w:w="0" w:type="auto"/>
          </w:tcPr>
          <w:p w14:paraId="691F396D" w14:textId="77777777" w:rsidR="00F6514D" w:rsidRPr="002F5F3A" w:rsidRDefault="00F6514D" w:rsidP="00633B89">
            <w:pPr>
              <w:pStyle w:val="aa"/>
              <w:ind w:right="20"/>
            </w:pPr>
            <w:r w:rsidRPr="002F5F3A">
              <w:t>[Ctrl] + [U]</w:t>
            </w:r>
          </w:p>
        </w:tc>
        <w:tc>
          <w:tcPr>
            <w:tcW w:w="0" w:type="auto"/>
          </w:tcPr>
          <w:p w14:paraId="6DEAF61E" w14:textId="77777777" w:rsidR="00F6514D" w:rsidRPr="002F5F3A" w:rsidRDefault="00F6514D" w:rsidP="00633B89">
            <w:pPr>
              <w:pStyle w:val="afffc"/>
              <w:ind w:right="20"/>
            </w:pPr>
            <w:r w:rsidRPr="002F5F3A">
              <w:t>Deletes all the letters from the cursor to the beginning of the line.</w:t>
            </w:r>
          </w:p>
        </w:tc>
      </w:tr>
      <w:tr w:rsidR="00F6514D" w:rsidRPr="002F5F3A" w14:paraId="1891FF05" w14:textId="77777777" w:rsidTr="006177C1">
        <w:trPr>
          <w:trHeight w:val="363"/>
        </w:trPr>
        <w:tc>
          <w:tcPr>
            <w:tcW w:w="0" w:type="auto"/>
          </w:tcPr>
          <w:p w14:paraId="56623728" w14:textId="77777777" w:rsidR="00F6514D" w:rsidRPr="002F5F3A" w:rsidRDefault="00F6514D" w:rsidP="00633B89">
            <w:pPr>
              <w:pStyle w:val="aa"/>
              <w:ind w:right="20"/>
            </w:pPr>
            <w:r w:rsidRPr="002F5F3A">
              <w:t>Tab</w:t>
            </w:r>
          </w:p>
        </w:tc>
        <w:tc>
          <w:tcPr>
            <w:tcW w:w="0" w:type="auto"/>
          </w:tcPr>
          <w:p w14:paraId="10EAE163" w14:textId="77777777" w:rsidR="00F6514D" w:rsidRPr="002F5F3A" w:rsidRDefault="00F6514D" w:rsidP="00633B89">
            <w:pPr>
              <w:pStyle w:val="afffc"/>
              <w:ind w:right="20"/>
            </w:pPr>
            <w:r w:rsidRPr="002F5F3A">
              <w:t>If you type a part of a command and press [tab], the commands with the same prefix on the prompt will be listed.</w:t>
            </w:r>
          </w:p>
          <w:p w14:paraId="1DD53D01" w14:textId="77777777" w:rsidR="00F6514D" w:rsidRPr="002F5F3A" w:rsidRDefault="00F6514D" w:rsidP="00633B89">
            <w:pPr>
              <w:pStyle w:val="afffc"/>
              <w:ind w:right="20"/>
            </w:pPr>
            <w:r w:rsidRPr="002F5F3A">
              <w:t>If there is only one command with the prefix, the remaining part of the command is completed.</w:t>
            </w:r>
          </w:p>
        </w:tc>
      </w:tr>
      <w:tr w:rsidR="00F6514D" w:rsidRPr="002F5F3A" w14:paraId="26404776" w14:textId="77777777" w:rsidTr="006177C1">
        <w:tc>
          <w:tcPr>
            <w:tcW w:w="0" w:type="auto"/>
          </w:tcPr>
          <w:p w14:paraId="33F12A60" w14:textId="77777777" w:rsidR="00F6514D" w:rsidRPr="002F5F3A" w:rsidRDefault="00F6514D" w:rsidP="00633B89">
            <w:pPr>
              <w:pStyle w:val="aa"/>
              <w:ind w:right="20"/>
            </w:pPr>
            <w:r w:rsidRPr="002F5F3A">
              <w:t xml:space="preserve">[Ctrl] + [P] or </w:t>
            </w:r>
            <w:r w:rsidRPr="002F5F3A">
              <w:rPr>
                <w:bdr w:val="single" w:sz="4" w:space="0" w:color="auto"/>
              </w:rPr>
              <w:t>↑</w:t>
            </w:r>
          </w:p>
        </w:tc>
        <w:tc>
          <w:tcPr>
            <w:tcW w:w="0" w:type="auto"/>
          </w:tcPr>
          <w:p w14:paraId="45F36A42" w14:textId="77777777" w:rsidR="00F6514D" w:rsidRPr="002F5F3A" w:rsidRDefault="00F6514D" w:rsidP="00633B89">
            <w:pPr>
              <w:pStyle w:val="afffc"/>
              <w:ind w:right="20"/>
            </w:pPr>
            <w:r w:rsidRPr="002F5F3A">
              <w:t xml:space="preserve">Displays the history of the last 20 commands you have entered. </w:t>
            </w:r>
          </w:p>
        </w:tc>
      </w:tr>
      <w:tr w:rsidR="00F6514D" w:rsidRPr="002F5F3A" w14:paraId="7CF4B75C" w14:textId="77777777" w:rsidTr="006177C1">
        <w:tc>
          <w:tcPr>
            <w:tcW w:w="0" w:type="auto"/>
          </w:tcPr>
          <w:p w14:paraId="0B023969" w14:textId="77777777" w:rsidR="00F6514D" w:rsidRPr="002F5F3A" w:rsidRDefault="00F6514D" w:rsidP="00633B89">
            <w:pPr>
              <w:pStyle w:val="aa"/>
              <w:ind w:right="20"/>
            </w:pPr>
            <w:r w:rsidRPr="002F5F3A">
              <w:t xml:space="preserve">[Ctrl] + [N] or </w:t>
            </w:r>
            <w:r w:rsidRPr="002F5F3A">
              <w:rPr>
                <w:bdr w:val="single" w:sz="4" w:space="0" w:color="auto"/>
              </w:rPr>
              <w:t>↓</w:t>
            </w:r>
          </w:p>
        </w:tc>
        <w:tc>
          <w:tcPr>
            <w:tcW w:w="0" w:type="auto"/>
          </w:tcPr>
          <w:p w14:paraId="6F6125D1" w14:textId="77777777" w:rsidR="00F6514D" w:rsidRPr="002F5F3A" w:rsidRDefault="00F6514D" w:rsidP="00633B89">
            <w:pPr>
              <w:pStyle w:val="afffc"/>
              <w:ind w:right="20"/>
            </w:pPr>
            <w:r w:rsidRPr="002F5F3A">
              <w:t>Displays the next command.</w:t>
            </w:r>
          </w:p>
        </w:tc>
      </w:tr>
      <w:tr w:rsidR="00F6514D" w:rsidRPr="002F5F3A" w14:paraId="7685CD2F" w14:textId="77777777" w:rsidTr="006177C1">
        <w:trPr>
          <w:trHeight w:val="432"/>
        </w:trPr>
        <w:tc>
          <w:tcPr>
            <w:tcW w:w="0" w:type="auto"/>
          </w:tcPr>
          <w:p w14:paraId="532B4F1D" w14:textId="77777777" w:rsidR="00F6514D" w:rsidRPr="002F5F3A" w:rsidRDefault="00F6514D" w:rsidP="00633B89">
            <w:pPr>
              <w:pStyle w:val="aa"/>
              <w:ind w:right="20"/>
            </w:pPr>
            <w:r w:rsidRPr="002F5F3A">
              <w:t>?</w:t>
            </w:r>
          </w:p>
        </w:tc>
        <w:tc>
          <w:tcPr>
            <w:tcW w:w="0" w:type="auto"/>
          </w:tcPr>
          <w:p w14:paraId="3F86EDC4" w14:textId="77777777" w:rsidR="00F6514D" w:rsidRPr="002F5F3A" w:rsidRDefault="00F6514D" w:rsidP="00633B89">
            <w:pPr>
              <w:pStyle w:val="afffc"/>
              <w:ind w:right="20"/>
            </w:pPr>
            <w:r w:rsidRPr="002F5F3A">
              <w:t>Displays the list of the available commands on the prompt and the description on the commands.</w:t>
            </w:r>
          </w:p>
          <w:p w14:paraId="365C5710" w14:textId="77777777" w:rsidR="00F6514D" w:rsidRPr="002F5F3A" w:rsidRDefault="00F6514D" w:rsidP="00633B89">
            <w:pPr>
              <w:pStyle w:val="afffc"/>
              <w:ind w:right="20"/>
            </w:pPr>
            <w:r w:rsidRPr="002F5F3A">
              <w:t xml:space="preserve">If you type </w:t>
            </w:r>
            <w:r w:rsidRPr="002F5F3A">
              <w:t>‘</w:t>
            </w:r>
            <w:r w:rsidRPr="002F5F3A">
              <w:t>?</w:t>
            </w:r>
            <w:r w:rsidRPr="002F5F3A">
              <w:t>’</w:t>
            </w:r>
            <w:r w:rsidRPr="002F5F3A">
              <w:t xml:space="preserve"> after a command, the parameters required after the command will be listed.</w:t>
            </w:r>
          </w:p>
          <w:p w14:paraId="0F84D902" w14:textId="77777777" w:rsidR="00F6514D" w:rsidRPr="002F5F3A" w:rsidRDefault="00F6514D" w:rsidP="00633B89">
            <w:pPr>
              <w:pStyle w:val="afffc"/>
              <w:ind w:right="20"/>
            </w:pPr>
            <w:r w:rsidRPr="002F5F3A">
              <w:t xml:space="preserve">If you type </w:t>
            </w:r>
            <w:r w:rsidRPr="002F5F3A">
              <w:t>‘</w:t>
            </w:r>
            <w:r w:rsidRPr="002F5F3A">
              <w:t>?</w:t>
            </w:r>
            <w:r w:rsidRPr="002F5F3A">
              <w:t>”</w:t>
            </w:r>
            <w:r w:rsidRPr="002F5F3A">
              <w:t xml:space="preserve"> right after a part of a command, the commands with the same prefix will be listed.</w:t>
            </w:r>
          </w:p>
        </w:tc>
      </w:tr>
      <w:tr w:rsidR="00F6514D" w:rsidRPr="002F5F3A" w14:paraId="05EBAF90" w14:textId="77777777" w:rsidTr="006177C1">
        <w:trPr>
          <w:trHeight w:val="432"/>
        </w:trPr>
        <w:tc>
          <w:tcPr>
            <w:tcW w:w="0" w:type="auto"/>
          </w:tcPr>
          <w:p w14:paraId="061D6B67" w14:textId="77777777" w:rsidR="00F6514D" w:rsidRPr="002F5F3A" w:rsidRDefault="00F6514D" w:rsidP="00633B89">
            <w:pPr>
              <w:pStyle w:val="aa"/>
              <w:ind w:right="20"/>
            </w:pPr>
            <w:r w:rsidRPr="002F5F3A">
              <w:t>Return or Spacebar or Q</w:t>
            </w:r>
          </w:p>
        </w:tc>
        <w:tc>
          <w:tcPr>
            <w:tcW w:w="0" w:type="auto"/>
          </w:tcPr>
          <w:p w14:paraId="31AE147A" w14:textId="77777777" w:rsidR="00F6514D" w:rsidRPr="002F5F3A" w:rsidRDefault="00F6514D" w:rsidP="00633B89">
            <w:pPr>
              <w:pStyle w:val="afffc"/>
              <w:ind w:right="20"/>
            </w:pPr>
            <w:r w:rsidRPr="002F5F3A">
              <w:t>If you press [Return] in</w:t>
            </w:r>
            <w:r w:rsidR="00A21E64">
              <w:t xml:space="preserve"> </w:t>
            </w:r>
            <w:r w:rsidRPr="002F5F3A">
              <w:t>—</w:t>
            </w:r>
            <w:r w:rsidRPr="002F5F3A">
              <w:t>More --, the next one line will be displayed.</w:t>
            </w:r>
          </w:p>
          <w:p w14:paraId="7E545FC9" w14:textId="77777777" w:rsidR="00F6514D" w:rsidRPr="002F5F3A" w:rsidRDefault="00F6514D" w:rsidP="00633B89">
            <w:pPr>
              <w:pStyle w:val="afffc"/>
              <w:ind w:right="20"/>
            </w:pPr>
            <w:r w:rsidRPr="002F5F3A">
              <w:t>When you press spacebar, the next page will be displayed. Press Q to exit from the program and switch to the prompt state.</w:t>
            </w:r>
          </w:p>
        </w:tc>
      </w:tr>
    </w:tbl>
    <w:p w14:paraId="3DBADF6F" w14:textId="77777777" w:rsidR="00F6514D" w:rsidRPr="000D38A2" w:rsidRDefault="00F6514D" w:rsidP="0021019A">
      <w:pPr>
        <w:ind w:right="20"/>
        <w:rPr>
          <w:rFonts w:cs="Times New Roman"/>
        </w:rPr>
      </w:pPr>
    </w:p>
    <w:p w14:paraId="451A8109" w14:textId="77777777" w:rsidR="00F6514D" w:rsidRDefault="00F6514D" w:rsidP="0021019A">
      <w:pPr>
        <w:pStyle w:val="2"/>
        <w:ind w:right="20"/>
      </w:pPr>
      <w:bookmarkStart w:id="159" w:name="_Toc281502833"/>
      <w:bookmarkStart w:id="160" w:name="_Toc292809731"/>
      <w:bookmarkStart w:id="161" w:name="_Toc337198278"/>
      <w:bookmarkStart w:id="162" w:name="_Toc354416063"/>
      <w:bookmarkStart w:id="163" w:name="_Toc445130713"/>
      <w:r w:rsidRPr="002F5F3A">
        <w:lastRenderedPageBreak/>
        <w:t>Switch Command Mode</w:t>
      </w:r>
      <w:bookmarkEnd w:id="159"/>
      <w:bookmarkEnd w:id="160"/>
      <w:bookmarkEnd w:id="161"/>
      <w:bookmarkEnd w:id="162"/>
      <w:bookmarkEnd w:id="163"/>
    </w:p>
    <w:p w14:paraId="24D51CB3" w14:textId="2FC20A2F" w:rsidR="00F6514D" w:rsidRDefault="00CA4046" w:rsidP="00633B89">
      <w:pPr>
        <w:pStyle w:val="a3"/>
        <w:ind w:left="0" w:right="20"/>
      </w:pPr>
      <w:r>
        <w:t xml:space="preserve">The </w:t>
      </w:r>
      <w:r w:rsidR="00094318">
        <w:t>C9500</w:t>
      </w:r>
      <w:r w:rsidR="00F6514D" w:rsidRPr="002F5F3A">
        <w:t xml:space="preserve"> </w:t>
      </w:r>
      <w:r>
        <w:t xml:space="preserve">series </w:t>
      </w:r>
      <w:r w:rsidR="00F6514D" w:rsidRPr="002F5F3A">
        <w:t>prov</w:t>
      </w:r>
      <w:r>
        <w:t xml:space="preserve">ides the following various CLI </w:t>
      </w:r>
      <w:r w:rsidR="00F6514D" w:rsidRPr="002F5F3A">
        <w:t>access modes, as shown in the follwing table. Various commands of each switch offer different authority to an administrator.</w:t>
      </w:r>
      <w:r>
        <w:t xml:space="preserve"> </w:t>
      </w:r>
    </w:p>
    <w:p w14:paraId="1EBABE1F" w14:textId="77777777" w:rsidR="00F6514D" w:rsidRDefault="00C574E7" w:rsidP="00633B89">
      <w:pPr>
        <w:pStyle w:val="afffff3"/>
        <w:ind w:left="0" w:right="20"/>
      </w:pPr>
      <w:bookmarkStart w:id="164" w:name="_Toc198525978"/>
      <w:bookmarkStart w:id="165" w:name="_Toc361679315"/>
      <w:bookmarkStart w:id="166" w:name="_Toc391575145"/>
      <w:r>
        <w:t xml:space="preserve">Table </w:t>
      </w:r>
      <w:r w:rsidR="005832B8">
        <w:fldChar w:fldCharType="begin"/>
      </w:r>
      <w:r w:rsidR="00092D8C">
        <w:instrText xml:space="preserve"> SEQ Table \* ARABIC </w:instrText>
      </w:r>
      <w:r w:rsidR="005832B8">
        <w:fldChar w:fldCharType="separate"/>
      </w:r>
      <w:r w:rsidR="00FB6A4A">
        <w:rPr>
          <w:noProof/>
        </w:rPr>
        <w:t>3</w:t>
      </w:r>
      <w:r w:rsidR="005832B8">
        <w:rPr>
          <w:noProof/>
        </w:rPr>
        <w:fldChar w:fldCharType="end"/>
      </w:r>
      <w:r w:rsidR="00F6514D">
        <w:t xml:space="preserve"> </w:t>
      </w:r>
      <w:bookmarkEnd w:id="164"/>
      <w:bookmarkEnd w:id="165"/>
      <w:r w:rsidR="00F6514D" w:rsidRPr="002F5F3A">
        <w:t>Switch Command Mode</w:t>
      </w:r>
      <w:bookmarkEnd w:id="166"/>
    </w:p>
    <w:tbl>
      <w:tblPr>
        <w:tblStyle w:val="CLIWide"/>
        <w:tblW w:w="0" w:type="auto"/>
        <w:tblLook w:val="01E0" w:firstRow="1" w:lastRow="1" w:firstColumn="1" w:lastColumn="1" w:noHBand="0" w:noVBand="0"/>
      </w:tblPr>
      <w:tblGrid>
        <w:gridCol w:w="1848"/>
        <w:gridCol w:w="2111"/>
        <w:gridCol w:w="4023"/>
      </w:tblGrid>
      <w:tr w:rsidR="00F6514D" w:rsidRPr="002F5F3A"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2F5F3A" w:rsidRDefault="00F6514D" w:rsidP="00633B89">
            <w:pPr>
              <w:pStyle w:val="ab"/>
              <w:wordWrap/>
              <w:ind w:right="20"/>
              <w:rPr>
                <w:b w:val="0"/>
              </w:rPr>
            </w:pPr>
            <w:r w:rsidRPr="002F5F3A">
              <w:rPr>
                <w:b w:val="0"/>
              </w:rPr>
              <w:t>Access Mode</w:t>
            </w:r>
          </w:p>
        </w:tc>
        <w:tc>
          <w:tcPr>
            <w:tcW w:w="2132" w:type="dxa"/>
          </w:tcPr>
          <w:p w14:paraId="44150E36" w14:textId="77777777" w:rsidR="00F6514D" w:rsidRPr="002F5F3A" w:rsidRDefault="00F6514D" w:rsidP="00633B89">
            <w:pPr>
              <w:pStyle w:val="ab"/>
              <w:wordWrap/>
              <w:ind w:right="20"/>
              <w:rPr>
                <w:b w:val="0"/>
              </w:rPr>
            </w:pPr>
            <w:r w:rsidRPr="002F5F3A">
              <w:rPr>
                <w:b w:val="0"/>
              </w:rPr>
              <w:t>Prompt</w:t>
            </w:r>
          </w:p>
        </w:tc>
        <w:tc>
          <w:tcPr>
            <w:tcW w:w="4102" w:type="dxa"/>
          </w:tcPr>
          <w:p w14:paraId="76CF0F8C" w14:textId="77777777" w:rsidR="00F6514D" w:rsidRPr="002F5F3A" w:rsidRDefault="00F6514D" w:rsidP="00633B89">
            <w:pPr>
              <w:pStyle w:val="ab"/>
              <w:wordWrap/>
              <w:ind w:right="20"/>
              <w:rPr>
                <w:b w:val="0"/>
              </w:rPr>
            </w:pPr>
            <w:r w:rsidRPr="002F5F3A">
              <w:rPr>
                <w:b w:val="0"/>
              </w:rPr>
              <w:t>Description</w:t>
            </w:r>
          </w:p>
        </w:tc>
      </w:tr>
      <w:tr w:rsidR="00F6514D" w:rsidRPr="002F5F3A" w14:paraId="3E7A6EFC" w14:textId="77777777" w:rsidTr="00536429">
        <w:tc>
          <w:tcPr>
            <w:tcW w:w="1872" w:type="dxa"/>
          </w:tcPr>
          <w:p w14:paraId="55E27514" w14:textId="77777777" w:rsidR="00F6514D" w:rsidRPr="002F5F3A" w:rsidRDefault="00F6514D" w:rsidP="00633B89">
            <w:pPr>
              <w:pStyle w:val="aa"/>
              <w:ind w:right="20"/>
            </w:pPr>
            <w:r w:rsidRPr="002F5F3A">
              <w:t xml:space="preserve">User mode </w:t>
            </w:r>
          </w:p>
        </w:tc>
        <w:tc>
          <w:tcPr>
            <w:tcW w:w="2132" w:type="dxa"/>
          </w:tcPr>
          <w:p w14:paraId="6BB25E86" w14:textId="77777777" w:rsidR="00F6514D" w:rsidRPr="002F5F3A" w:rsidRDefault="00F6514D" w:rsidP="00633B89">
            <w:pPr>
              <w:pStyle w:val="aa"/>
              <w:ind w:right="20"/>
            </w:pPr>
            <w:r w:rsidRPr="002F5F3A">
              <w:t>Switch&gt;</w:t>
            </w:r>
          </w:p>
        </w:tc>
        <w:tc>
          <w:tcPr>
            <w:tcW w:w="4102" w:type="dxa"/>
          </w:tcPr>
          <w:p w14:paraId="34E13351" w14:textId="77777777" w:rsidR="00F6514D" w:rsidRPr="002F5F3A" w:rsidRDefault="00F6514D" w:rsidP="00633B89">
            <w:pPr>
              <w:pStyle w:val="afffc"/>
              <w:ind w:right="20"/>
            </w:pPr>
            <w:r w:rsidRPr="002F5F3A">
              <w:t>Displays common statistical information.</w:t>
            </w:r>
          </w:p>
        </w:tc>
      </w:tr>
      <w:tr w:rsidR="00F6514D" w:rsidRPr="002F5F3A" w14:paraId="1DA5994B" w14:textId="77777777" w:rsidTr="00536429">
        <w:tc>
          <w:tcPr>
            <w:tcW w:w="1872" w:type="dxa"/>
          </w:tcPr>
          <w:p w14:paraId="7A009B1A" w14:textId="77777777" w:rsidR="00F6514D" w:rsidRPr="002F5F3A" w:rsidRDefault="00F6514D" w:rsidP="00633B89">
            <w:pPr>
              <w:pStyle w:val="aa"/>
              <w:ind w:right="20"/>
            </w:pPr>
            <w:r w:rsidRPr="002F5F3A">
              <w:t>Privileged mode</w:t>
            </w:r>
          </w:p>
        </w:tc>
        <w:tc>
          <w:tcPr>
            <w:tcW w:w="2132" w:type="dxa"/>
          </w:tcPr>
          <w:p w14:paraId="044B2152" w14:textId="77777777" w:rsidR="00F6514D" w:rsidRPr="002F5F3A" w:rsidRDefault="00F6514D" w:rsidP="00633B89">
            <w:pPr>
              <w:pStyle w:val="aa"/>
              <w:ind w:right="20"/>
            </w:pPr>
            <w:r w:rsidRPr="002F5F3A">
              <w:t>Switch#</w:t>
            </w:r>
          </w:p>
        </w:tc>
        <w:tc>
          <w:tcPr>
            <w:tcW w:w="4102" w:type="dxa"/>
          </w:tcPr>
          <w:p w14:paraId="5149F76B" w14:textId="77777777" w:rsidR="00F6514D" w:rsidRPr="002F5F3A" w:rsidRDefault="00F6514D" w:rsidP="00633B89">
            <w:pPr>
              <w:pStyle w:val="afffc"/>
              <w:ind w:right="20"/>
            </w:pPr>
            <w:r w:rsidRPr="002F5F3A">
              <w:t>Uses the Show or Debug commands</w:t>
            </w:r>
          </w:p>
        </w:tc>
      </w:tr>
      <w:tr w:rsidR="00F6514D" w:rsidRPr="002F5F3A" w14:paraId="11B26742" w14:textId="77777777" w:rsidTr="00536429">
        <w:tc>
          <w:tcPr>
            <w:tcW w:w="1872" w:type="dxa"/>
          </w:tcPr>
          <w:p w14:paraId="74F6886B" w14:textId="77777777" w:rsidR="00F6514D" w:rsidRPr="002F5F3A" w:rsidRDefault="00F6514D" w:rsidP="00633B89">
            <w:pPr>
              <w:pStyle w:val="aa"/>
              <w:ind w:right="20"/>
            </w:pPr>
            <w:r w:rsidRPr="002F5F3A">
              <w:t>Config mode</w:t>
            </w:r>
          </w:p>
        </w:tc>
        <w:tc>
          <w:tcPr>
            <w:tcW w:w="2132" w:type="dxa"/>
          </w:tcPr>
          <w:p w14:paraId="30DC5739" w14:textId="77777777" w:rsidR="00F6514D" w:rsidRPr="002F5F3A" w:rsidRDefault="00F6514D" w:rsidP="00633B89">
            <w:pPr>
              <w:pStyle w:val="aa"/>
              <w:ind w:right="20"/>
            </w:pPr>
            <w:r w:rsidRPr="002F5F3A">
              <w:t>Switch(config) #</w:t>
            </w:r>
          </w:p>
        </w:tc>
        <w:tc>
          <w:tcPr>
            <w:tcW w:w="4102" w:type="dxa"/>
          </w:tcPr>
          <w:p w14:paraId="100B0458" w14:textId="77777777" w:rsidR="00F6514D" w:rsidRPr="002F5F3A" w:rsidRDefault="00F6514D" w:rsidP="00633B89">
            <w:pPr>
              <w:pStyle w:val="afffc"/>
              <w:ind w:right="20"/>
            </w:pPr>
            <w:r w:rsidRPr="002F5F3A">
              <w:t>Changes the scope of the switch configuration into global.</w:t>
            </w:r>
          </w:p>
        </w:tc>
      </w:tr>
      <w:tr w:rsidR="00F6514D" w:rsidRPr="002F5F3A" w14:paraId="4573C6CD" w14:textId="77777777" w:rsidTr="00536429">
        <w:tc>
          <w:tcPr>
            <w:tcW w:w="1872" w:type="dxa"/>
          </w:tcPr>
          <w:p w14:paraId="043006CD" w14:textId="77777777" w:rsidR="00F6514D" w:rsidRPr="002F5F3A" w:rsidRDefault="00F6514D" w:rsidP="00633B89">
            <w:pPr>
              <w:pStyle w:val="aa"/>
              <w:ind w:right="20"/>
            </w:pPr>
            <w:r w:rsidRPr="002F5F3A">
              <w:t>Interface mode</w:t>
            </w:r>
          </w:p>
        </w:tc>
        <w:tc>
          <w:tcPr>
            <w:tcW w:w="2132" w:type="dxa"/>
          </w:tcPr>
          <w:p w14:paraId="4181A650" w14:textId="77777777" w:rsidR="00F6514D" w:rsidRPr="002F5F3A" w:rsidRDefault="00F6514D" w:rsidP="00633B89">
            <w:pPr>
              <w:pStyle w:val="aa"/>
              <w:ind w:right="20"/>
            </w:pPr>
            <w:r w:rsidRPr="002F5F3A">
              <w:t>Switch(config-if-</w:t>
            </w:r>
            <w:r w:rsidRPr="002F5F3A">
              <w:rPr>
                <w:rFonts w:hint="eastAsia"/>
              </w:rPr>
              <w:t>Giga</w:t>
            </w:r>
            <w:r w:rsidR="00A21E64">
              <w:t>7</w:t>
            </w:r>
            <w:r w:rsidRPr="002F5F3A">
              <w:t>/1)#</w:t>
            </w:r>
          </w:p>
          <w:p w14:paraId="25D61B9D" w14:textId="77777777" w:rsidR="00F6514D" w:rsidRPr="002F5F3A" w:rsidRDefault="00F6514D" w:rsidP="00633B89">
            <w:pPr>
              <w:pStyle w:val="aa"/>
              <w:ind w:right="20"/>
            </w:pPr>
            <w:r w:rsidRPr="002F5F3A">
              <w:t>Switch(config-if-vlan1)#</w:t>
            </w:r>
          </w:p>
        </w:tc>
        <w:tc>
          <w:tcPr>
            <w:tcW w:w="4102" w:type="dxa"/>
          </w:tcPr>
          <w:p w14:paraId="21EE13A1" w14:textId="77777777" w:rsidR="00F6514D" w:rsidRPr="002F5F3A" w:rsidRDefault="00F6514D" w:rsidP="00633B89">
            <w:pPr>
              <w:pStyle w:val="afffc"/>
              <w:ind w:right="20"/>
            </w:pPr>
            <w:r w:rsidRPr="002F5F3A">
              <w:t>Changes the configuration of the switch interface.</w:t>
            </w:r>
          </w:p>
        </w:tc>
      </w:tr>
      <w:tr w:rsidR="00F6514D" w:rsidRPr="002F5F3A" w14:paraId="20CCBAE4" w14:textId="77777777" w:rsidTr="00536429">
        <w:trPr>
          <w:trHeight w:val="782"/>
        </w:trPr>
        <w:tc>
          <w:tcPr>
            <w:tcW w:w="1872" w:type="dxa"/>
          </w:tcPr>
          <w:p w14:paraId="059E92F9" w14:textId="77777777" w:rsidR="00F6514D" w:rsidRPr="002F5F3A" w:rsidRDefault="00F6514D" w:rsidP="00633B89">
            <w:pPr>
              <w:pStyle w:val="aa"/>
              <w:ind w:right="20"/>
            </w:pPr>
            <w:r w:rsidRPr="002F5F3A">
              <w:t>Router mode</w:t>
            </w:r>
          </w:p>
        </w:tc>
        <w:tc>
          <w:tcPr>
            <w:tcW w:w="2132" w:type="dxa"/>
          </w:tcPr>
          <w:p w14:paraId="2F790E89" w14:textId="77777777" w:rsidR="00F6514D" w:rsidRPr="002F5F3A" w:rsidRDefault="00F6514D" w:rsidP="00633B89">
            <w:pPr>
              <w:pStyle w:val="aa"/>
              <w:ind w:right="20"/>
            </w:pPr>
            <w:r w:rsidRPr="002F5F3A">
              <w:t>Switch(config-rip)#</w:t>
            </w:r>
          </w:p>
          <w:p w14:paraId="522F5A76" w14:textId="77777777" w:rsidR="00F6514D" w:rsidRPr="002F5F3A" w:rsidRDefault="00F6514D" w:rsidP="00633B89">
            <w:pPr>
              <w:pStyle w:val="aa"/>
              <w:ind w:right="20"/>
            </w:pPr>
            <w:r w:rsidRPr="002F5F3A">
              <w:t>Switch(config-ospf)#</w:t>
            </w:r>
          </w:p>
        </w:tc>
        <w:tc>
          <w:tcPr>
            <w:tcW w:w="4102" w:type="dxa"/>
          </w:tcPr>
          <w:p w14:paraId="7DAE3FA6" w14:textId="77777777" w:rsidR="00F6514D" w:rsidRPr="002F5F3A" w:rsidRDefault="00F6514D" w:rsidP="00633B89">
            <w:pPr>
              <w:pStyle w:val="afffc"/>
              <w:ind w:right="20"/>
            </w:pPr>
            <w:r w:rsidRPr="002F5F3A">
              <w:t>Changes the configuration of routing protocols such as RIP or OSPF.</w:t>
            </w:r>
          </w:p>
        </w:tc>
      </w:tr>
      <w:tr w:rsidR="00F6514D" w:rsidRPr="002F5F3A" w14:paraId="31287A66" w14:textId="77777777" w:rsidTr="00536429">
        <w:tc>
          <w:tcPr>
            <w:tcW w:w="1872" w:type="dxa"/>
          </w:tcPr>
          <w:p w14:paraId="692A92C5" w14:textId="77777777" w:rsidR="00F6514D" w:rsidRPr="002F5F3A" w:rsidRDefault="00F6514D" w:rsidP="00633B89">
            <w:pPr>
              <w:pStyle w:val="aa"/>
              <w:ind w:right="20"/>
            </w:pPr>
            <w:r w:rsidRPr="002F5F3A">
              <w:t>DHCP pool mode</w:t>
            </w:r>
          </w:p>
        </w:tc>
        <w:tc>
          <w:tcPr>
            <w:tcW w:w="2132" w:type="dxa"/>
          </w:tcPr>
          <w:p w14:paraId="214D7685" w14:textId="77777777" w:rsidR="00F6514D" w:rsidRPr="002F5F3A" w:rsidRDefault="00F6514D" w:rsidP="00633B89">
            <w:pPr>
              <w:pStyle w:val="aa"/>
              <w:ind w:right="20"/>
            </w:pPr>
            <w:r w:rsidRPr="002F5F3A">
              <w:t>Switch(config-dhcp)#</w:t>
            </w:r>
          </w:p>
        </w:tc>
        <w:tc>
          <w:tcPr>
            <w:tcW w:w="4102" w:type="dxa"/>
          </w:tcPr>
          <w:p w14:paraId="33C895D2" w14:textId="77777777" w:rsidR="00F6514D" w:rsidRPr="002F5F3A" w:rsidRDefault="00F6514D" w:rsidP="00633B89">
            <w:pPr>
              <w:pStyle w:val="afffc"/>
              <w:ind w:right="20"/>
            </w:pPr>
            <w:r w:rsidRPr="002F5F3A">
              <w:t>Configures the DHCP address pool.</w:t>
            </w:r>
          </w:p>
        </w:tc>
      </w:tr>
    </w:tbl>
    <w:p w14:paraId="78EC5E1D" w14:textId="77777777" w:rsidR="00F6514D" w:rsidRDefault="00F6514D" w:rsidP="00633B89">
      <w:pPr>
        <w:ind w:right="20"/>
        <w:rPr>
          <w:rFonts w:cs="Times New Roman"/>
        </w:rPr>
      </w:pPr>
    </w:p>
    <w:tbl>
      <w:tblPr>
        <w:tblStyle w:val="NOTICE"/>
        <w:tblW w:w="0" w:type="auto"/>
        <w:tblLook w:val="0000" w:firstRow="0" w:lastRow="0" w:firstColumn="0" w:lastColumn="0" w:noHBand="0" w:noVBand="0"/>
      </w:tblPr>
      <w:tblGrid>
        <w:gridCol w:w="921"/>
        <w:gridCol w:w="1055"/>
        <w:gridCol w:w="6006"/>
      </w:tblGrid>
      <w:tr w:rsidR="00F6514D" w14:paraId="0114F444" w14:textId="77777777" w:rsidTr="00C574E7">
        <w:tc>
          <w:tcPr>
            <w:tcW w:w="960" w:type="dxa"/>
            <w:vAlign w:val="center"/>
          </w:tcPr>
          <w:p w14:paraId="1EE36E2E"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Default="00F6514D" w:rsidP="00633B89">
            <w:pPr>
              <w:pStyle w:val="aa"/>
              <w:ind w:right="20"/>
              <w:jc w:val="both"/>
              <w:rPr>
                <w:b/>
                <w:bCs/>
              </w:rPr>
            </w:pPr>
            <w:r>
              <w:rPr>
                <w:b/>
                <w:bCs/>
              </w:rPr>
              <w:t>Notice</w:t>
            </w:r>
          </w:p>
        </w:tc>
        <w:tc>
          <w:tcPr>
            <w:tcW w:w="6810" w:type="dxa"/>
            <w:vAlign w:val="center"/>
          </w:tcPr>
          <w:p w14:paraId="5D7AFB47" w14:textId="77777777" w:rsidR="00CA4046" w:rsidRPr="00CA4046" w:rsidRDefault="00F6514D" w:rsidP="00633B89">
            <w:pPr>
              <w:pStyle w:val="aa"/>
              <w:ind w:right="20"/>
              <w:jc w:val="both"/>
              <w:rPr>
                <w:kern w:val="0"/>
                <w:highlight w:val="yellow"/>
              </w:rPr>
            </w:pPr>
            <w:r w:rsidRPr="00CA4046">
              <w:rPr>
                <w:kern w:val="0"/>
                <w:highlight w:val="yellow"/>
              </w:rPr>
              <w:t xml:space="preserve">The command prompt uses the name of the </w:t>
            </w:r>
            <w:r w:rsidR="00094318" w:rsidRPr="00CA4046">
              <w:rPr>
                <w:kern w:val="0"/>
                <w:highlight w:val="yellow"/>
              </w:rPr>
              <w:t>C9500</w:t>
            </w:r>
            <w:r w:rsidRPr="00CA4046">
              <w:rPr>
                <w:kern w:val="0"/>
                <w:highlight w:val="yellow"/>
              </w:rPr>
              <w:t xml:space="preserve"> as the host name in front of character(s) of each mode. </w:t>
            </w:r>
          </w:p>
          <w:p w14:paraId="7384083D" w14:textId="5206A7E9" w:rsidR="00CA4046" w:rsidRPr="00CA4046" w:rsidRDefault="00F6514D" w:rsidP="00633B89">
            <w:pPr>
              <w:pStyle w:val="aa"/>
              <w:ind w:right="20"/>
              <w:jc w:val="both"/>
              <w:rPr>
                <w:kern w:val="0"/>
                <w:highlight w:val="yellow"/>
              </w:rPr>
            </w:pPr>
            <w:r w:rsidRPr="00CA4046">
              <w:rPr>
                <w:kern w:val="0"/>
                <w:highlight w:val="yellow"/>
              </w:rPr>
              <w:t xml:space="preserve">The prompt </w:t>
            </w:r>
            <w:r w:rsidRPr="00CA4046">
              <w:rPr>
                <w:kern w:val="0"/>
                <w:highlight w:val="yellow"/>
              </w:rPr>
              <w:t>‘</w:t>
            </w:r>
            <w:r w:rsidRPr="00CA4046">
              <w:rPr>
                <w:kern w:val="0"/>
                <w:highlight w:val="yellow"/>
              </w:rPr>
              <w:t>Switch</w:t>
            </w:r>
            <w:r w:rsidRPr="00CA4046">
              <w:rPr>
                <w:kern w:val="0"/>
                <w:highlight w:val="yellow"/>
              </w:rPr>
              <w:t>’</w:t>
            </w:r>
            <w:r w:rsidRPr="00CA4046">
              <w:rPr>
                <w:kern w:val="0"/>
                <w:highlight w:val="yellow"/>
              </w:rPr>
              <w:t xml:space="preserve"> will be used as common host name throughout this manual.</w:t>
            </w:r>
            <w:r w:rsidR="00CA4046" w:rsidRPr="00CA4046">
              <w:rPr>
                <w:kern w:val="0"/>
                <w:highlight w:val="yellow"/>
              </w:rPr>
              <w:t xml:space="preserve"> </w:t>
            </w:r>
          </w:p>
          <w:p w14:paraId="1843EE2D" w14:textId="2B3CFB21" w:rsidR="00F6514D" w:rsidRDefault="00CA4046" w:rsidP="00633B89">
            <w:pPr>
              <w:pStyle w:val="aa"/>
              <w:ind w:right="20"/>
              <w:jc w:val="both"/>
            </w:pPr>
            <w:r w:rsidRPr="00CA4046">
              <w:rPr>
                <w:highlight w:val="yellow"/>
              </w:rPr>
              <w:t>The character that follows the host name denotes the access mode type</w:t>
            </w:r>
            <w:r>
              <w:t>.</w:t>
            </w:r>
          </w:p>
        </w:tc>
      </w:tr>
    </w:tbl>
    <w:p w14:paraId="1BEB85DC" w14:textId="4910F47B" w:rsidR="00F6514D" w:rsidRDefault="00F6514D" w:rsidP="00633B89">
      <w:pPr>
        <w:pStyle w:val="a3"/>
        <w:ind w:left="0" w:right="20"/>
      </w:pPr>
      <w:r w:rsidRPr="002F5F3A">
        <w:t xml:space="preserve">When you </w:t>
      </w:r>
      <w:r w:rsidR="00CA4046">
        <w:t>configure the</w:t>
      </w:r>
      <w:r w:rsidRPr="002F5F3A">
        <w:t xml:space="preserve"> </w:t>
      </w:r>
      <w:r w:rsidR="00094318">
        <w:t>C9500</w:t>
      </w:r>
      <w:r w:rsidR="00CA4046">
        <w:t xml:space="preserve"> series</w:t>
      </w:r>
      <w:r w:rsidRPr="002F5F3A">
        <w:t xml:space="preserve">, you will face various kinds of prompts. The prompt shows </w:t>
      </w:r>
      <w:r w:rsidR="00CA4046">
        <w:t>your current mode and sub-mode</w:t>
      </w:r>
      <w:r w:rsidRPr="002F5F3A">
        <w:t>. To change the configuration of the switch, you have to check prompts. Commands that are used to change command prompt mode are described in the following table:</w:t>
      </w:r>
    </w:p>
    <w:p w14:paraId="357B0265" w14:textId="3A34A700" w:rsidR="00F6514D" w:rsidRDefault="00C574E7" w:rsidP="00633B89">
      <w:pPr>
        <w:pStyle w:val="afffff3"/>
        <w:ind w:left="0" w:right="20"/>
      </w:pPr>
      <w:bookmarkStart w:id="167" w:name="_Toc198525979"/>
      <w:bookmarkStart w:id="168" w:name="_Toc361679316"/>
      <w:bookmarkStart w:id="169" w:name="_Toc391575146"/>
      <w:r>
        <w:t xml:space="preserve">Table </w:t>
      </w:r>
      <w:r w:rsidR="005832B8">
        <w:fldChar w:fldCharType="begin"/>
      </w:r>
      <w:r w:rsidR="00092D8C">
        <w:instrText xml:space="preserve"> SEQ Table \* ARABIC </w:instrText>
      </w:r>
      <w:r w:rsidR="005832B8">
        <w:fldChar w:fldCharType="separate"/>
      </w:r>
      <w:r w:rsidR="003E6991">
        <w:rPr>
          <w:noProof/>
        </w:rPr>
        <w:t>4</w:t>
      </w:r>
      <w:r w:rsidR="005832B8">
        <w:rPr>
          <w:noProof/>
        </w:rPr>
        <w:fldChar w:fldCharType="end"/>
      </w:r>
      <w:r w:rsidR="00A51557">
        <w:rPr>
          <w:noProof/>
        </w:rPr>
        <w:t>.</w:t>
      </w:r>
      <w:r w:rsidR="00F6514D">
        <w:t xml:space="preserve"> </w:t>
      </w:r>
      <w:bookmarkEnd w:id="167"/>
      <w:bookmarkEnd w:id="168"/>
      <w:r w:rsidR="00A51557">
        <w:t>Changing</w:t>
      </w:r>
      <w:r w:rsidR="00F6514D" w:rsidRPr="002F5F3A">
        <w:t xml:space="preserve"> Switch Command Modes</w:t>
      </w:r>
      <w:bookmarkEnd w:id="169"/>
    </w:p>
    <w:tbl>
      <w:tblPr>
        <w:tblStyle w:val="CLIWide"/>
        <w:tblW w:w="0" w:type="auto"/>
        <w:tblLook w:val="01E0" w:firstRow="1" w:lastRow="1" w:firstColumn="1" w:lastColumn="1" w:noHBand="0" w:noVBand="0"/>
      </w:tblPr>
      <w:tblGrid>
        <w:gridCol w:w="3538"/>
        <w:gridCol w:w="4444"/>
      </w:tblGrid>
      <w:tr w:rsidR="00F6514D"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2F5F3A" w:rsidRDefault="00F6514D" w:rsidP="00633B89">
            <w:pPr>
              <w:pStyle w:val="ab"/>
              <w:wordWrap/>
              <w:ind w:right="20"/>
              <w:rPr>
                <w:b w:val="0"/>
              </w:rPr>
            </w:pPr>
            <w:r w:rsidRPr="002F5F3A">
              <w:rPr>
                <w:b w:val="0"/>
              </w:rPr>
              <w:t>Command</w:t>
            </w:r>
          </w:p>
        </w:tc>
        <w:tc>
          <w:tcPr>
            <w:tcW w:w="4533" w:type="dxa"/>
          </w:tcPr>
          <w:p w14:paraId="65905A52" w14:textId="77777777" w:rsidR="00F6514D" w:rsidRPr="002F5F3A" w:rsidRDefault="00F6514D" w:rsidP="00633B89">
            <w:pPr>
              <w:pStyle w:val="ab"/>
              <w:wordWrap/>
              <w:ind w:right="20"/>
              <w:rPr>
                <w:b w:val="0"/>
              </w:rPr>
            </w:pPr>
            <w:r w:rsidRPr="002F5F3A">
              <w:rPr>
                <w:b w:val="0"/>
              </w:rPr>
              <w:t>Description</w:t>
            </w:r>
          </w:p>
        </w:tc>
      </w:tr>
      <w:tr w:rsidR="00F6514D" w14:paraId="341B4FCF" w14:textId="77777777" w:rsidTr="00536429">
        <w:tc>
          <w:tcPr>
            <w:tcW w:w="3573" w:type="dxa"/>
          </w:tcPr>
          <w:p w14:paraId="2A6B97AC" w14:textId="77777777" w:rsidR="00F6514D" w:rsidRDefault="00F6514D" w:rsidP="00633B89">
            <w:pPr>
              <w:pStyle w:val="aa"/>
              <w:ind w:right="20"/>
              <w:rPr>
                <w:rFonts w:ascii="Courier New" w:hAnsi="Courier New"/>
              </w:rPr>
            </w:pPr>
            <w:r>
              <w:rPr>
                <w:rFonts w:ascii="Courier New" w:hAnsi="Courier New"/>
              </w:rPr>
              <w:t xml:space="preserve">enable </w:t>
            </w:r>
            <w:r>
              <w:rPr>
                <w:rFonts w:ascii="Courier New" w:hAnsi="Courier New"/>
              </w:rPr>
              <w:tab/>
            </w:r>
          </w:p>
        </w:tc>
        <w:tc>
          <w:tcPr>
            <w:tcW w:w="4533" w:type="dxa"/>
          </w:tcPr>
          <w:p w14:paraId="7CA66B23" w14:textId="77777777" w:rsidR="00F6514D" w:rsidRPr="002F5F3A" w:rsidRDefault="00F6514D" w:rsidP="00633B89">
            <w:pPr>
              <w:pStyle w:val="afffc"/>
              <w:ind w:right="20"/>
            </w:pPr>
            <w:r w:rsidRPr="002F5F3A">
              <w:t>Moves from the User mode to the Privileged mode.</w:t>
            </w:r>
          </w:p>
          <w:p w14:paraId="17690CC3" w14:textId="77777777" w:rsidR="00F6514D" w:rsidRPr="002F5F3A" w:rsidRDefault="00F6514D" w:rsidP="00633B89">
            <w:pPr>
              <w:pStyle w:val="afffc"/>
              <w:ind w:right="20"/>
            </w:pPr>
            <w:r w:rsidRPr="002F5F3A">
              <w:t>Needs to enter the password of the Privileged mode.</w:t>
            </w:r>
          </w:p>
        </w:tc>
      </w:tr>
      <w:tr w:rsidR="00F6514D" w14:paraId="5BC74175" w14:textId="77777777" w:rsidTr="00536429">
        <w:tc>
          <w:tcPr>
            <w:tcW w:w="3573" w:type="dxa"/>
          </w:tcPr>
          <w:p w14:paraId="16D1902B" w14:textId="77777777" w:rsidR="00F6514D" w:rsidRDefault="00F6514D" w:rsidP="00633B89">
            <w:pPr>
              <w:pStyle w:val="aa"/>
              <w:ind w:right="20"/>
              <w:rPr>
                <w:rFonts w:ascii="Courier New" w:hAnsi="Courier New"/>
              </w:rPr>
            </w:pPr>
            <w:r>
              <w:rPr>
                <w:rFonts w:ascii="Courier New" w:hAnsi="Courier New"/>
              </w:rPr>
              <w:t xml:space="preserve">disable </w:t>
            </w:r>
          </w:p>
        </w:tc>
        <w:tc>
          <w:tcPr>
            <w:tcW w:w="4533" w:type="dxa"/>
          </w:tcPr>
          <w:p w14:paraId="00947E8B" w14:textId="77777777" w:rsidR="00F6514D" w:rsidRPr="002F5F3A" w:rsidRDefault="00F6514D" w:rsidP="00633B89">
            <w:pPr>
              <w:pStyle w:val="afffc"/>
              <w:ind w:right="20"/>
            </w:pPr>
            <w:r w:rsidRPr="002F5F3A">
              <w:t>Moves from the Privileged mode to the User mode.</w:t>
            </w:r>
          </w:p>
        </w:tc>
      </w:tr>
      <w:tr w:rsidR="00F6514D" w14:paraId="2126C3D1" w14:textId="77777777" w:rsidTr="00536429">
        <w:tc>
          <w:tcPr>
            <w:tcW w:w="3573" w:type="dxa"/>
          </w:tcPr>
          <w:p w14:paraId="062710BB" w14:textId="77777777" w:rsidR="00F6514D" w:rsidRDefault="00F6514D" w:rsidP="00633B89">
            <w:pPr>
              <w:pStyle w:val="aa"/>
              <w:ind w:right="20"/>
              <w:rPr>
                <w:rFonts w:ascii="Courier New" w:hAnsi="Courier New"/>
              </w:rPr>
            </w:pPr>
            <w:r>
              <w:rPr>
                <w:rFonts w:ascii="Courier New" w:hAnsi="Courier New"/>
              </w:rPr>
              <w:t>configure terminal</w:t>
            </w:r>
          </w:p>
        </w:tc>
        <w:tc>
          <w:tcPr>
            <w:tcW w:w="4533" w:type="dxa"/>
          </w:tcPr>
          <w:p w14:paraId="23B9921A" w14:textId="77777777" w:rsidR="00F6514D" w:rsidRPr="002F5F3A" w:rsidRDefault="00F6514D" w:rsidP="00633B89">
            <w:pPr>
              <w:pStyle w:val="afffc"/>
              <w:ind w:right="20"/>
            </w:pPr>
            <w:r w:rsidRPr="002F5F3A">
              <w:t>Moves from the Privileged mode to the Config mode.</w:t>
            </w:r>
          </w:p>
        </w:tc>
      </w:tr>
      <w:tr w:rsidR="00F6514D" w14:paraId="2B98533A" w14:textId="77777777" w:rsidTr="00536429">
        <w:tc>
          <w:tcPr>
            <w:tcW w:w="3573" w:type="dxa"/>
          </w:tcPr>
          <w:p w14:paraId="6732F0A1" w14:textId="77777777" w:rsidR="00F6514D" w:rsidRDefault="00F6514D" w:rsidP="00633B89">
            <w:pPr>
              <w:pStyle w:val="aa"/>
              <w:ind w:right="20"/>
              <w:rPr>
                <w:rFonts w:ascii="Courier New" w:hAnsi="Courier New"/>
              </w:rPr>
            </w:pPr>
            <w:r>
              <w:rPr>
                <w:rFonts w:ascii="Courier New" w:hAnsi="Courier New"/>
              </w:rPr>
              <w:t xml:space="preserve">interface </w:t>
            </w:r>
            <w:r>
              <w:rPr>
                <w:rFonts w:ascii="Courier New" w:hAnsi="Courier New"/>
                <w:i/>
                <w:iCs/>
              </w:rPr>
              <w:t>ifname</w:t>
            </w:r>
          </w:p>
        </w:tc>
        <w:tc>
          <w:tcPr>
            <w:tcW w:w="4533" w:type="dxa"/>
          </w:tcPr>
          <w:p w14:paraId="28464A2C" w14:textId="77777777" w:rsidR="00F6514D" w:rsidRPr="002F5F3A" w:rsidRDefault="00F6514D" w:rsidP="00633B89">
            <w:pPr>
              <w:pStyle w:val="afffc"/>
              <w:ind w:right="20"/>
            </w:pPr>
            <w:r w:rsidRPr="002F5F3A">
              <w:t>Moves from the Config mode to the Interface mode.</w:t>
            </w:r>
          </w:p>
        </w:tc>
      </w:tr>
      <w:tr w:rsidR="00F6514D" w14:paraId="122A351A" w14:textId="77777777" w:rsidTr="00536429">
        <w:tc>
          <w:tcPr>
            <w:tcW w:w="3573" w:type="dxa"/>
          </w:tcPr>
          <w:p w14:paraId="0DBD985D" w14:textId="77777777" w:rsidR="00F6514D" w:rsidRDefault="00F6514D" w:rsidP="00633B89">
            <w:pPr>
              <w:pStyle w:val="aa"/>
              <w:ind w:right="20"/>
              <w:rPr>
                <w:rFonts w:ascii="Courier New" w:hAnsi="Courier New"/>
              </w:rPr>
            </w:pPr>
            <w:r w:rsidRPr="00536429">
              <w:rPr>
                <w:rFonts w:ascii="Courier New" w:hAnsi="Courier New"/>
              </w:rPr>
              <w:t>router {</w:t>
            </w:r>
            <w:r w:rsidR="00226BAD" w:rsidRPr="00536429">
              <w:rPr>
                <w:rFonts w:ascii="Courier New" w:hAnsi="Courier New"/>
              </w:rPr>
              <w:t>bgp|</w:t>
            </w:r>
            <w:r w:rsidRPr="00536429">
              <w:rPr>
                <w:rFonts w:ascii="Courier New" w:hAnsi="Courier New"/>
              </w:rPr>
              <w:t>rip|ospf</w:t>
            </w:r>
            <w:r w:rsidR="00226BAD" w:rsidRPr="00536429">
              <w:rPr>
                <w:rFonts w:ascii="Courier New" w:hAnsi="Courier New"/>
              </w:rPr>
              <w:t>|isis</w:t>
            </w:r>
            <w:r w:rsidRPr="00536429">
              <w:rPr>
                <w:rFonts w:ascii="Courier New" w:hAnsi="Courier New"/>
              </w:rPr>
              <w:t>}</w:t>
            </w:r>
          </w:p>
        </w:tc>
        <w:tc>
          <w:tcPr>
            <w:tcW w:w="4533" w:type="dxa"/>
          </w:tcPr>
          <w:p w14:paraId="3D8AD56B" w14:textId="77777777" w:rsidR="00F6514D" w:rsidRPr="002F5F3A" w:rsidRDefault="00F6514D" w:rsidP="00633B89">
            <w:pPr>
              <w:pStyle w:val="afffc"/>
              <w:ind w:right="20"/>
            </w:pPr>
            <w:r w:rsidRPr="002F5F3A">
              <w:t>Moves from the Config mode to the Router mode.</w:t>
            </w:r>
          </w:p>
        </w:tc>
      </w:tr>
      <w:tr w:rsidR="00F6514D" w14:paraId="09C7A6C5" w14:textId="77777777" w:rsidTr="00536429">
        <w:tc>
          <w:tcPr>
            <w:tcW w:w="3573" w:type="dxa"/>
          </w:tcPr>
          <w:p w14:paraId="7843E801" w14:textId="77777777" w:rsidR="00F6514D" w:rsidRDefault="00F6514D" w:rsidP="00633B89">
            <w:pPr>
              <w:pStyle w:val="aa"/>
              <w:ind w:right="20"/>
              <w:rPr>
                <w:rFonts w:ascii="Courier New" w:hAnsi="Courier New"/>
              </w:rPr>
            </w:pPr>
            <w:r>
              <w:rPr>
                <w:rFonts w:ascii="Courier New" w:hAnsi="Courier New" w:hint="eastAsia"/>
              </w:rPr>
              <w:t>pon</w:t>
            </w:r>
          </w:p>
        </w:tc>
        <w:tc>
          <w:tcPr>
            <w:tcW w:w="4533" w:type="dxa"/>
          </w:tcPr>
          <w:p w14:paraId="60286C17" w14:textId="77777777" w:rsidR="00F6514D" w:rsidRDefault="00F6514D" w:rsidP="00633B89">
            <w:pPr>
              <w:pStyle w:val="a9"/>
              <w:ind w:right="20"/>
              <w:rPr>
                <w:rFonts w:cs="굴림체"/>
              </w:rPr>
            </w:pPr>
            <w:r w:rsidRPr="002F5F3A">
              <w:t xml:space="preserve">Moves from the Config mode to </w:t>
            </w:r>
            <w:r>
              <w:rPr>
                <w:rFonts w:hint="eastAsia"/>
              </w:rPr>
              <w:t>PON</w:t>
            </w:r>
            <w:r>
              <w:t xml:space="preserve"> </w:t>
            </w:r>
            <w:r>
              <w:rPr>
                <w:rFonts w:cs="굴림체" w:hint="eastAsia"/>
              </w:rPr>
              <w:t>m</w:t>
            </w:r>
            <w:r>
              <w:rPr>
                <w:rFonts w:cs="굴림체"/>
              </w:rPr>
              <w:t>ode.</w:t>
            </w:r>
          </w:p>
        </w:tc>
      </w:tr>
      <w:tr w:rsidR="00F6514D" w14:paraId="444FC74E" w14:textId="77777777" w:rsidTr="00536429">
        <w:tc>
          <w:tcPr>
            <w:tcW w:w="3573" w:type="dxa"/>
          </w:tcPr>
          <w:p w14:paraId="4B558312" w14:textId="77777777" w:rsidR="00F6514D" w:rsidRPr="00536429" w:rsidRDefault="00F6514D" w:rsidP="00633B89">
            <w:pPr>
              <w:pStyle w:val="aa"/>
              <w:ind w:right="20"/>
              <w:rPr>
                <w:rFonts w:ascii="Courier New" w:hAnsi="Courier New"/>
                <w:i/>
                <w:iCs/>
              </w:rPr>
            </w:pPr>
            <w:r>
              <w:rPr>
                <w:rFonts w:ascii="Courier New" w:hAnsi="Courier New"/>
              </w:rPr>
              <w:t xml:space="preserve">ip dhcp pool </w:t>
            </w:r>
            <w:r>
              <w:rPr>
                <w:rFonts w:ascii="Courier New" w:hAnsi="Courier New"/>
                <w:i/>
                <w:iCs/>
              </w:rPr>
              <w:t>name</w:t>
            </w:r>
          </w:p>
        </w:tc>
        <w:tc>
          <w:tcPr>
            <w:tcW w:w="4533" w:type="dxa"/>
          </w:tcPr>
          <w:p w14:paraId="2A922986" w14:textId="77777777" w:rsidR="00F6514D" w:rsidRDefault="00F6514D" w:rsidP="00633B89">
            <w:pPr>
              <w:pStyle w:val="a9"/>
              <w:ind w:right="20"/>
              <w:rPr>
                <w:rFonts w:cs="Times New Roman"/>
              </w:rPr>
            </w:pPr>
            <w:r w:rsidRPr="002F5F3A">
              <w:t>Moves from the Config mode to the DHCP Pool mode</w:t>
            </w:r>
            <w:r>
              <w:t>.</w:t>
            </w:r>
          </w:p>
        </w:tc>
      </w:tr>
      <w:tr w:rsidR="00F6514D" w14:paraId="02043427" w14:textId="77777777" w:rsidTr="00536429">
        <w:tc>
          <w:tcPr>
            <w:tcW w:w="3573" w:type="dxa"/>
          </w:tcPr>
          <w:p w14:paraId="439DDC12" w14:textId="77777777" w:rsidR="00F6514D" w:rsidRDefault="00F6514D" w:rsidP="00633B89">
            <w:pPr>
              <w:pStyle w:val="aa"/>
              <w:ind w:right="20"/>
              <w:rPr>
                <w:rFonts w:ascii="Courier New" w:hAnsi="Courier New"/>
              </w:rPr>
            </w:pPr>
            <w:r>
              <w:rPr>
                <w:rFonts w:ascii="Courier New" w:hAnsi="Courier New"/>
              </w:rPr>
              <w:t xml:space="preserve">exit </w:t>
            </w:r>
          </w:p>
        </w:tc>
        <w:tc>
          <w:tcPr>
            <w:tcW w:w="4533" w:type="dxa"/>
          </w:tcPr>
          <w:p w14:paraId="1A106520" w14:textId="77777777" w:rsidR="00F6514D" w:rsidRPr="002F5F3A" w:rsidRDefault="00F6514D" w:rsidP="00633B89">
            <w:pPr>
              <w:pStyle w:val="afffc"/>
              <w:ind w:right="20"/>
            </w:pPr>
            <w:r w:rsidRPr="002F5F3A">
              <w:t>Moves back to the previous mode.</w:t>
            </w:r>
          </w:p>
        </w:tc>
      </w:tr>
      <w:tr w:rsidR="00F6514D" w14:paraId="5EB9F025" w14:textId="77777777" w:rsidTr="00536429">
        <w:tc>
          <w:tcPr>
            <w:tcW w:w="3573" w:type="dxa"/>
          </w:tcPr>
          <w:p w14:paraId="76516021" w14:textId="77777777" w:rsidR="00F6514D" w:rsidRDefault="00F6514D" w:rsidP="00633B89">
            <w:pPr>
              <w:pStyle w:val="aa"/>
              <w:ind w:right="20"/>
              <w:rPr>
                <w:rFonts w:ascii="Courier New" w:hAnsi="Courier New"/>
              </w:rPr>
            </w:pPr>
            <w:r>
              <w:rPr>
                <w:rFonts w:ascii="Courier New" w:hAnsi="Courier New"/>
              </w:rPr>
              <w:t>end</w:t>
            </w:r>
          </w:p>
        </w:tc>
        <w:tc>
          <w:tcPr>
            <w:tcW w:w="4533" w:type="dxa"/>
          </w:tcPr>
          <w:p w14:paraId="2AE1D963" w14:textId="77777777" w:rsidR="00F6514D" w:rsidRPr="002F5F3A" w:rsidRDefault="00F6514D" w:rsidP="00633B89">
            <w:pPr>
              <w:pStyle w:val="afffc"/>
              <w:ind w:right="20"/>
            </w:pPr>
            <w:r w:rsidRPr="002F5F3A">
              <w:t>Moves from any mode to the Privileged mode.</w:t>
            </w:r>
          </w:p>
          <w:p w14:paraId="355D7E10" w14:textId="77777777" w:rsidR="00F6514D" w:rsidRPr="002F5F3A" w:rsidRDefault="00F6514D" w:rsidP="00633B89">
            <w:pPr>
              <w:pStyle w:val="afffc"/>
              <w:ind w:right="20"/>
            </w:pPr>
            <w:r w:rsidRPr="002F5F3A">
              <w:t>Do not move from the User mode.</w:t>
            </w:r>
          </w:p>
        </w:tc>
      </w:tr>
    </w:tbl>
    <w:p w14:paraId="1E3EAE75" w14:textId="77777777" w:rsidR="00F6514D" w:rsidRDefault="00F6514D" w:rsidP="00633B89">
      <w:pPr>
        <w:ind w:right="20"/>
        <w:rPr>
          <w:rFonts w:cs="Times New Roman"/>
        </w:rPr>
      </w:pPr>
    </w:p>
    <w:p w14:paraId="65B7915F" w14:textId="77777777" w:rsidR="00F6514D" w:rsidRDefault="00F6514D" w:rsidP="00633B89">
      <w:pPr>
        <w:ind w:right="20"/>
        <w:rPr>
          <w:rFonts w:cs="Times New Roman"/>
        </w:rPr>
      </w:pPr>
    </w:p>
    <w:p w14:paraId="4E50E5AB" w14:textId="48954262" w:rsidR="00F6514D" w:rsidRDefault="008E790E" w:rsidP="0021019A">
      <w:pPr>
        <w:pStyle w:val="2"/>
        <w:ind w:right="20"/>
      </w:pPr>
      <w:bookmarkStart w:id="170" w:name="_Toc198525948"/>
      <w:bookmarkStart w:id="171" w:name="_Toc363228245"/>
      <w:bookmarkStart w:id="172" w:name="_Toc445130714"/>
      <w:r>
        <w:lastRenderedPageBreak/>
        <w:t xml:space="preserve">Starting </w:t>
      </w:r>
      <w:r w:rsidR="00BD1C1A">
        <w:t>U</w:t>
      </w:r>
      <w:r>
        <w:t xml:space="preserve">p the </w:t>
      </w:r>
      <w:r w:rsidR="00094318">
        <w:t>C9500</w:t>
      </w:r>
      <w:r w:rsidR="00F6514D">
        <w:t xml:space="preserve"> Series</w:t>
      </w:r>
      <w:bookmarkEnd w:id="170"/>
      <w:bookmarkEnd w:id="171"/>
      <w:bookmarkEnd w:id="172"/>
    </w:p>
    <w:p w14:paraId="1087AA24" w14:textId="74B277D5" w:rsidR="00F6514D" w:rsidRDefault="00F6514D" w:rsidP="00633B89">
      <w:pPr>
        <w:pStyle w:val="a3"/>
        <w:ind w:left="0" w:right="20"/>
      </w:pPr>
      <w:r w:rsidRPr="00A51557">
        <w:t xml:space="preserve">When </w:t>
      </w:r>
      <w:r w:rsidR="00E23B35" w:rsidRPr="00A51557">
        <w:t>the</w:t>
      </w:r>
      <w:r w:rsidR="00BD1C1A" w:rsidRPr="00A51557">
        <w:t xml:space="preserve"> </w:t>
      </w:r>
      <w:r w:rsidR="00094318" w:rsidRPr="00A51557">
        <w:t>C9500</w:t>
      </w:r>
      <w:r w:rsidRPr="00A51557">
        <w:t xml:space="preserve"> </w:t>
      </w:r>
      <w:r w:rsidR="00BD1C1A" w:rsidRPr="00A51557">
        <w:t xml:space="preserve">series </w:t>
      </w:r>
      <w:r w:rsidR="00E23B35" w:rsidRPr="00A51557">
        <w:t xml:space="preserve">starts up </w:t>
      </w:r>
      <w:r w:rsidR="00BD1C1A" w:rsidRPr="00A51557">
        <w:t xml:space="preserve">for the first time, </w:t>
      </w:r>
      <w:r w:rsidR="0052097D">
        <w:t>the boot loader</w:t>
      </w:r>
      <w:r w:rsidR="00BD1C1A" w:rsidRPr="00A51557">
        <w:t xml:space="preserve"> </w:t>
      </w:r>
      <w:r w:rsidRPr="00A51557">
        <w:t xml:space="preserve">performs a self test and </w:t>
      </w:r>
      <w:r w:rsidR="00E23B35" w:rsidRPr="00A51557">
        <w:t>loads</w:t>
      </w:r>
      <w:r w:rsidR="0035342E" w:rsidRPr="00A51557">
        <w:t xml:space="preserve"> the OS image from flash memory.</w:t>
      </w:r>
      <w:r w:rsidRPr="00A51557">
        <w:t xml:space="preserve"> </w:t>
      </w:r>
      <w:r w:rsidR="00E23B35" w:rsidRPr="00A51557">
        <w:t xml:space="preserve">After it has </w:t>
      </w:r>
      <w:r w:rsidR="0035342E" w:rsidRPr="00A51557">
        <w:t xml:space="preserve">finished </w:t>
      </w:r>
      <w:r w:rsidRPr="00A51557">
        <w:t>boot</w:t>
      </w:r>
      <w:r w:rsidR="0035342E" w:rsidRPr="00A51557">
        <w:t>ing</w:t>
      </w:r>
      <w:r w:rsidRPr="00A51557">
        <w:t xml:space="preserve">, </w:t>
      </w:r>
      <w:r w:rsidR="00E23B35" w:rsidRPr="00A51557">
        <w:t xml:space="preserve">it loads </w:t>
      </w:r>
      <w:r w:rsidRPr="00A51557">
        <w:t xml:space="preserve">the previous configuration (startup-config) </w:t>
      </w:r>
      <w:r w:rsidR="0035342E" w:rsidRPr="00A51557">
        <w:t>stored</w:t>
      </w:r>
      <w:r w:rsidR="00E23B35" w:rsidRPr="00A51557">
        <w:t xml:space="preserve"> in flash memory</w:t>
      </w:r>
      <w:r w:rsidRPr="00A51557">
        <w:t>.</w:t>
      </w:r>
    </w:p>
    <w:tbl>
      <w:tblPr>
        <w:tblStyle w:val="NOTICE"/>
        <w:tblW w:w="0" w:type="auto"/>
        <w:tblLook w:val="0000" w:firstRow="0" w:lastRow="0" w:firstColumn="0" w:lastColumn="0" w:noHBand="0" w:noVBand="0"/>
      </w:tblPr>
      <w:tblGrid>
        <w:gridCol w:w="920"/>
        <w:gridCol w:w="1055"/>
        <w:gridCol w:w="6007"/>
      </w:tblGrid>
      <w:tr w:rsidR="00F6514D" w14:paraId="55B69A79" w14:textId="77777777" w:rsidTr="00C574E7">
        <w:tc>
          <w:tcPr>
            <w:tcW w:w="960" w:type="dxa"/>
            <w:vAlign w:val="center"/>
          </w:tcPr>
          <w:p w14:paraId="3F96D276"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Default="00F6514D" w:rsidP="00633B89">
            <w:pPr>
              <w:pStyle w:val="aa"/>
              <w:ind w:right="20"/>
              <w:jc w:val="both"/>
              <w:rPr>
                <w:b/>
                <w:bCs/>
              </w:rPr>
            </w:pPr>
            <w:r>
              <w:rPr>
                <w:b/>
                <w:bCs/>
              </w:rPr>
              <w:t>Notice</w:t>
            </w:r>
          </w:p>
        </w:tc>
        <w:tc>
          <w:tcPr>
            <w:tcW w:w="6810" w:type="dxa"/>
            <w:vAlign w:val="center"/>
          </w:tcPr>
          <w:p w14:paraId="72DE502C" w14:textId="2F968CBA" w:rsidR="00F6514D" w:rsidRDefault="00F6514D" w:rsidP="00D215B0">
            <w:pPr>
              <w:pStyle w:val="aa"/>
              <w:ind w:right="20"/>
              <w:jc w:val="both"/>
            </w:pPr>
            <w:r w:rsidRPr="002F5F3A">
              <w:t xml:space="preserve">For the purpose of system reliability, </w:t>
            </w:r>
            <w:r w:rsidR="00094318">
              <w:t>C9500</w:t>
            </w:r>
            <w:r w:rsidRPr="002F5F3A">
              <w:t xml:space="preserve"> manages two OS images including Primary and Secondary. The Primary OS image can be loaded by the default settings. The system administrator can </w:t>
            </w:r>
            <w:r w:rsidR="00BA1963">
              <w:t>choose to load the Primary or Secondary image</w:t>
            </w:r>
            <w:r w:rsidRPr="002F5F3A">
              <w:t xml:space="preserve"> in either switch boot mode</w:t>
            </w:r>
            <w:r w:rsidR="00BA1963">
              <w:t xml:space="preserve"> (only </w:t>
            </w:r>
            <w:r w:rsidR="00D215B0">
              <w:t>through a terminal connected to the</w:t>
            </w:r>
            <w:r w:rsidR="00BA1963">
              <w:t xml:space="preserve"> console)</w:t>
            </w:r>
            <w:r w:rsidRPr="002F5F3A">
              <w:t xml:space="preserve"> or privileged mode.</w:t>
            </w:r>
          </w:p>
        </w:tc>
      </w:tr>
    </w:tbl>
    <w:p w14:paraId="595102C6" w14:textId="77777777" w:rsidR="00F6514D" w:rsidRDefault="00F6514D" w:rsidP="0021019A">
      <w:pPr>
        <w:pStyle w:val="2"/>
        <w:ind w:right="20"/>
      </w:pPr>
      <w:bookmarkStart w:id="173" w:name="_Toc445130715"/>
      <w:r w:rsidRPr="00C574E7">
        <w:rPr>
          <w:rFonts w:hint="eastAsia"/>
        </w:rPr>
        <w:lastRenderedPageBreak/>
        <w:t>U</w:t>
      </w:r>
      <w:r w:rsidRPr="00C574E7">
        <w:t>ser</w:t>
      </w:r>
      <w:r>
        <w:t xml:space="preserve"> Interface</w:t>
      </w:r>
      <w:bookmarkEnd w:id="173"/>
    </w:p>
    <w:p w14:paraId="6FE2D2CE" w14:textId="77777777" w:rsidR="0060703C" w:rsidRDefault="007A40EE" w:rsidP="00633B89">
      <w:pPr>
        <w:pStyle w:val="a3"/>
        <w:ind w:left="0" w:right="20"/>
      </w:pPr>
      <w:r>
        <w:t>System</w:t>
      </w:r>
      <w:r w:rsidR="00F6514D" w:rsidRPr="002F5F3A">
        <w:t xml:space="preserve"> administrators can access the</w:t>
      </w:r>
      <w:r w:rsidR="00CB6D09">
        <w:t xml:space="preserve"> C9500 series</w:t>
      </w:r>
      <w:r w:rsidR="00F6514D" w:rsidRPr="002F5F3A">
        <w:t xml:space="preserve"> for</w:t>
      </w:r>
      <w:r w:rsidR="00CB6D09">
        <w:t xml:space="preserve"> system maintainence purposes, such as configuring, verifying, and collecting statistics, etc. </w:t>
      </w:r>
    </w:p>
    <w:p w14:paraId="49434496" w14:textId="77777777" w:rsidR="0060703C" w:rsidRDefault="00CB6D09" w:rsidP="0060703C">
      <w:pPr>
        <w:pStyle w:val="a3"/>
        <w:ind w:left="0" w:right="20"/>
      </w:pPr>
      <w:r>
        <w:t xml:space="preserve">The simplest way to do this is to use a </w:t>
      </w:r>
      <w:r w:rsidR="00F6514D" w:rsidRPr="002F5F3A">
        <w:t xml:space="preserve">local OAM terminal connected to </w:t>
      </w:r>
      <w:r w:rsidR="009C1975">
        <w:t>a</w:t>
      </w:r>
      <w:r w:rsidR="00F6514D" w:rsidRPr="002F5F3A">
        <w:t xml:space="preserve"> separate console port</w:t>
      </w:r>
      <w:r>
        <w:t xml:space="preserve"> that is provided by the C9500 series</w:t>
      </w:r>
      <w:r w:rsidR="00F6514D" w:rsidRPr="002F5F3A">
        <w:t xml:space="preserve"> (</w:t>
      </w:r>
      <w:r w:rsidR="00F6514D" w:rsidRPr="00035AA5">
        <w:t>Out-of-band management</w:t>
      </w:r>
      <w:r w:rsidR="00F6514D" w:rsidRPr="002F5F3A">
        <w:t>).</w:t>
      </w:r>
      <w:r w:rsidR="0060703C">
        <w:t xml:space="preserve"> </w:t>
      </w:r>
    </w:p>
    <w:p w14:paraId="3A26AF6F" w14:textId="7DC511CC" w:rsidR="00F6514D" w:rsidRDefault="0060703C" w:rsidP="0060703C">
      <w:pPr>
        <w:pStyle w:val="a3"/>
        <w:ind w:left="0" w:right="20"/>
      </w:pPr>
      <w:r>
        <w:t xml:space="preserve">You can also </w:t>
      </w:r>
      <w:r w:rsidR="00F6514D" w:rsidRPr="002F5F3A">
        <w:t xml:space="preserve">use a Telnet program from a remote site. </w:t>
      </w:r>
      <w:r>
        <w:t>Use the service port (In-band management), as t</w:t>
      </w:r>
      <w:r w:rsidR="00F6514D" w:rsidRPr="002F5F3A">
        <w:t xml:space="preserve">he </w:t>
      </w:r>
      <w:r>
        <w:t>C9500 series</w:t>
      </w:r>
      <w:r w:rsidR="00F6514D" w:rsidRPr="002F5F3A">
        <w:t xml:space="preserve"> does n</w:t>
      </w:r>
      <w:r>
        <w:t xml:space="preserve">ot support a separate port for </w:t>
      </w:r>
      <w:r w:rsidR="00F6514D" w:rsidRPr="002F5F3A">
        <w:t>Telnet connection</w:t>
      </w:r>
      <w:r>
        <w:t>s</w:t>
      </w:r>
      <w:r w:rsidR="00F6514D" w:rsidRPr="002F5F3A">
        <w:t xml:space="preserve">. </w:t>
      </w:r>
    </w:p>
    <w:p w14:paraId="7924F95B" w14:textId="2E484FCF" w:rsidR="00F6514D" w:rsidRPr="002F5F3A" w:rsidRDefault="00F6514D" w:rsidP="00633B89">
      <w:pPr>
        <w:pStyle w:val="a3"/>
        <w:ind w:left="0" w:right="20"/>
      </w:pPr>
      <w:r w:rsidRPr="002F5F3A">
        <w:t xml:space="preserve">The system administrator can use the following methods to </w:t>
      </w:r>
      <w:r w:rsidR="0051299C">
        <w:t>access</w:t>
      </w:r>
      <w:r w:rsidRPr="002F5F3A">
        <w:t xml:space="preserve"> </w:t>
      </w:r>
      <w:r w:rsidR="0051299C">
        <w:t xml:space="preserve">the </w:t>
      </w:r>
      <w:r w:rsidR="00094318">
        <w:t>C9500</w:t>
      </w:r>
      <w:r w:rsidR="0051299C">
        <w:t xml:space="preserve"> series</w:t>
      </w:r>
      <w:r w:rsidRPr="002F5F3A">
        <w:t>.</w:t>
      </w:r>
    </w:p>
    <w:p w14:paraId="1A7F1591" w14:textId="0C8A3ADE" w:rsidR="00F6514D" w:rsidRDefault="00F6514D" w:rsidP="008A0976">
      <w:pPr>
        <w:pStyle w:val="Randomlist"/>
        <w:numPr>
          <w:ilvl w:val="0"/>
          <w:numId w:val="51"/>
        </w:numPr>
        <w:tabs>
          <w:tab w:val="clear" w:pos="1080"/>
          <w:tab w:val="left" w:pos="284"/>
          <w:tab w:val="num" w:pos="3968"/>
        </w:tabs>
        <w:ind w:left="0" w:right="20" w:firstLine="0"/>
      </w:pPr>
      <w:r w:rsidRPr="002F5F3A">
        <w:t>Access the CLI by connecting a local terminal to the console port</w:t>
      </w:r>
      <w:r>
        <w:t>.</w:t>
      </w:r>
    </w:p>
    <w:p w14:paraId="6DC58530" w14:textId="456D81A0" w:rsidR="008A0976" w:rsidRDefault="008A0976" w:rsidP="008A0976">
      <w:pPr>
        <w:pStyle w:val="Randomlist"/>
        <w:numPr>
          <w:ilvl w:val="0"/>
          <w:numId w:val="51"/>
        </w:numPr>
        <w:tabs>
          <w:tab w:val="clear" w:pos="1080"/>
          <w:tab w:val="left" w:pos="284"/>
          <w:tab w:val="num" w:pos="3968"/>
        </w:tabs>
        <w:ind w:left="0" w:right="20" w:firstLine="0"/>
      </w:pPr>
      <w:r w:rsidRPr="002F5F3A">
        <w:t xml:space="preserve">Access the CLI over </w:t>
      </w:r>
      <w:r>
        <w:t xml:space="preserve">a </w:t>
      </w:r>
      <w:r w:rsidRPr="002F5F3A">
        <w:t>TCP/IP network through Telnet connection</w:t>
      </w:r>
      <w:r>
        <w:t>.</w:t>
      </w:r>
    </w:p>
    <w:p w14:paraId="589DC99F" w14:textId="77777777" w:rsidR="008A0976" w:rsidRPr="00035AA5" w:rsidRDefault="008A0976" w:rsidP="008A0976">
      <w:pPr>
        <w:pStyle w:val="Randomlist"/>
        <w:numPr>
          <w:ilvl w:val="0"/>
          <w:numId w:val="51"/>
        </w:numPr>
        <w:tabs>
          <w:tab w:val="clear" w:pos="1080"/>
          <w:tab w:val="left" w:pos="284"/>
          <w:tab w:val="num" w:pos="3968"/>
        </w:tabs>
        <w:ind w:left="0" w:right="20" w:firstLine="0"/>
      </w:pPr>
      <w:r w:rsidRPr="002F5F3A">
        <w:t xml:space="preserve">Access the CLI over </w:t>
      </w:r>
      <w:r>
        <w:t xml:space="preserve">a </w:t>
      </w:r>
      <w:r w:rsidRPr="002F5F3A">
        <w:t xml:space="preserve">TCP/IP network through </w:t>
      </w:r>
      <w:r>
        <w:t>SSH</w:t>
      </w:r>
      <w:r w:rsidRPr="002F5F3A">
        <w:t xml:space="preserve"> connection</w:t>
      </w:r>
      <w:r>
        <w:t>.</w:t>
      </w:r>
    </w:p>
    <w:p w14:paraId="50FDE8D3" w14:textId="77777777" w:rsidR="008A0976" w:rsidRPr="002F5F3A" w:rsidRDefault="008A0976" w:rsidP="008A0976">
      <w:pPr>
        <w:pStyle w:val="Randomlist"/>
        <w:numPr>
          <w:ilvl w:val="0"/>
          <w:numId w:val="51"/>
        </w:numPr>
        <w:tabs>
          <w:tab w:val="clear" w:pos="1080"/>
          <w:tab w:val="left" w:pos="284"/>
          <w:tab w:val="num" w:pos="3968"/>
        </w:tabs>
        <w:ind w:left="0" w:right="20" w:firstLine="0"/>
      </w:pPr>
      <w:r w:rsidRPr="002F5F3A">
        <w:t xml:space="preserve">Use SNMP network manager over a network running </w:t>
      </w:r>
      <w:r>
        <w:t xml:space="preserve">the </w:t>
      </w:r>
      <w:r w:rsidRPr="002F5F3A">
        <w:t>IP protocol.</w:t>
      </w:r>
    </w:p>
    <w:p w14:paraId="186B18BF" w14:textId="13E7F9F9" w:rsidR="00F6514D" w:rsidRDefault="00F6514D" w:rsidP="008A0976">
      <w:pPr>
        <w:pStyle w:val="Randomlist"/>
        <w:numPr>
          <w:ilvl w:val="0"/>
          <w:numId w:val="0"/>
        </w:numPr>
        <w:tabs>
          <w:tab w:val="clear" w:pos="1080"/>
          <w:tab w:val="left" w:pos="284"/>
          <w:tab w:val="num" w:pos="3968"/>
        </w:tabs>
        <w:ind w:right="20"/>
      </w:pPr>
    </w:p>
    <w:p w14:paraId="6B681950" w14:textId="6F5C4E2F" w:rsidR="00F6514D" w:rsidRDefault="00975FBF" w:rsidP="00633B89">
      <w:pPr>
        <w:pStyle w:val="a3"/>
        <w:ind w:left="0" w:right="20"/>
      </w:pPr>
      <w:r>
        <w:t xml:space="preserve">The </w:t>
      </w:r>
      <w:r w:rsidR="00094318">
        <w:t>C9500</w:t>
      </w:r>
      <w:r>
        <w:t xml:space="preserve"> series</w:t>
      </w:r>
      <w:r w:rsidR="00F6514D" w:rsidRPr="002F5F3A">
        <w:t xml:space="preserve"> support</w:t>
      </w:r>
      <w:r w:rsidR="00145D5D">
        <w:t>s</w:t>
      </w:r>
      <w:r w:rsidR="00F6514D" w:rsidRPr="002F5F3A">
        <w:t xml:space="preserve"> </w:t>
      </w:r>
      <w:r w:rsidR="00145D5D">
        <w:t>m</w:t>
      </w:r>
      <w:r w:rsidR="00F6514D" w:rsidRPr="002F5F3A">
        <w:t>ultiple user sessions concurrently:</w:t>
      </w:r>
    </w:p>
    <w:p w14:paraId="13A00DC6" w14:textId="77777777" w:rsidR="00F6514D" w:rsidRDefault="00F6514D" w:rsidP="00D71DA8">
      <w:pPr>
        <w:pStyle w:val="Randomlist"/>
        <w:tabs>
          <w:tab w:val="clear" w:pos="1080"/>
          <w:tab w:val="clear" w:pos="3968"/>
          <w:tab w:val="left" w:pos="284"/>
          <w:tab w:val="num" w:pos="1980"/>
          <w:tab w:val="num" w:pos="3320"/>
        </w:tabs>
        <w:ind w:left="0" w:right="20" w:firstLine="0"/>
      </w:pPr>
      <w:r w:rsidRPr="002F5F3A">
        <w:t xml:space="preserve">1 console session </w:t>
      </w:r>
    </w:p>
    <w:p w14:paraId="7E3D1435" w14:textId="612E15CE" w:rsidR="00F6514D" w:rsidRPr="00035AA5" w:rsidRDefault="00017E7F" w:rsidP="00D71DA8">
      <w:pPr>
        <w:pStyle w:val="Randomlist"/>
        <w:tabs>
          <w:tab w:val="clear" w:pos="1080"/>
          <w:tab w:val="clear" w:pos="3968"/>
          <w:tab w:val="left" w:pos="284"/>
          <w:tab w:val="num" w:pos="1980"/>
          <w:tab w:val="num" w:pos="3320"/>
        </w:tabs>
        <w:ind w:left="0" w:right="20" w:firstLine="0"/>
      </w:pPr>
      <w:r>
        <w:t xml:space="preserve">Up to </w:t>
      </w:r>
      <w:commentRangeStart w:id="174"/>
      <w:r>
        <w:t>1</w:t>
      </w:r>
      <w:r w:rsidR="008A0976">
        <w:t>6</w:t>
      </w:r>
      <w:r w:rsidR="00F6514D" w:rsidRPr="002F5F3A">
        <w:t xml:space="preserve"> Telnet </w:t>
      </w:r>
      <w:commentRangeEnd w:id="174"/>
      <w:r w:rsidR="00D71DA8">
        <w:rPr>
          <w:rStyle w:val="afffff0"/>
          <w:rFonts w:ascii="Arial Unicode MS" w:eastAsiaTheme="minorEastAsia" w:cs="Times New Roman"/>
        </w:rPr>
        <w:commentReference w:id="174"/>
      </w:r>
      <w:r w:rsidR="00F6514D">
        <w:t xml:space="preserve">or SSH </w:t>
      </w:r>
      <w:r w:rsidR="00F6514D" w:rsidRPr="002F5F3A">
        <w:t>sessions</w:t>
      </w:r>
    </w:p>
    <w:p w14:paraId="083D26B3" w14:textId="77777777" w:rsidR="00F6514D" w:rsidRDefault="00F6514D" w:rsidP="00633B89">
      <w:pPr>
        <w:pStyle w:val="3"/>
        <w:ind w:left="0" w:right="20"/>
      </w:pPr>
      <w:bookmarkStart w:id="175" w:name="_Toc281502836"/>
      <w:bookmarkStart w:id="176" w:name="_Toc292809734"/>
      <w:bookmarkStart w:id="177" w:name="_Toc337198281"/>
      <w:bookmarkStart w:id="178" w:name="_Toc354416066"/>
      <w:bookmarkStart w:id="179" w:name="_Toc445130716"/>
      <w:r w:rsidRPr="00D867F8">
        <w:t xml:space="preserve">Connection through </w:t>
      </w:r>
      <w:r w:rsidRPr="00C574E7">
        <w:t>Console</w:t>
      </w:r>
      <w:bookmarkEnd w:id="175"/>
      <w:bookmarkEnd w:id="176"/>
      <w:r w:rsidRPr="00D867F8">
        <w:t xml:space="preserve"> Port</w:t>
      </w:r>
      <w:bookmarkEnd w:id="177"/>
      <w:bookmarkEnd w:id="178"/>
      <w:bookmarkEnd w:id="179"/>
    </w:p>
    <w:p w14:paraId="2D0254CE" w14:textId="1087AA52" w:rsidR="00F6514D" w:rsidRDefault="00F6514D" w:rsidP="00633B89">
      <w:pPr>
        <w:pStyle w:val="a3"/>
        <w:ind w:left="0" w:right="20"/>
      </w:pPr>
      <w:r w:rsidRPr="002F5F3A">
        <w:t xml:space="preserve">The </w:t>
      </w:r>
      <w:r w:rsidR="005A5B63">
        <w:t xml:space="preserve">CLI </w:t>
      </w:r>
      <w:r w:rsidR="004F3B6B">
        <w:t>is accessible through</w:t>
      </w:r>
      <w:r w:rsidRPr="002F5F3A">
        <w:t xml:space="preserve"> </w:t>
      </w:r>
      <w:r w:rsidR="004F3B6B">
        <w:t xml:space="preserve">a </w:t>
      </w:r>
      <w:r w:rsidRPr="005A5B63">
        <w:rPr>
          <w:highlight w:val="yellow"/>
        </w:rPr>
        <w:t xml:space="preserve">RJ-45 type Ethernet port </w:t>
      </w:r>
      <w:r w:rsidRPr="004F3B6B">
        <w:rPr>
          <w:highlight w:val="yellow"/>
        </w:rPr>
        <w:t xml:space="preserve">console. </w:t>
      </w:r>
      <w:r w:rsidR="004F3B6B" w:rsidRPr="004F3B6B">
        <w:rPr>
          <w:highlight w:val="yellow"/>
        </w:rPr>
        <w:t>The console cable included in the C9500 series supports 9 pin. If your console port does not support DB9, use a USB-to-serial converter</w:t>
      </w:r>
      <w:r w:rsidR="004F3B6B">
        <w:t>. The c</w:t>
      </w:r>
      <w:r w:rsidRPr="002F5F3A">
        <w:t xml:space="preserve">onsole port is located </w:t>
      </w:r>
      <w:r w:rsidR="005A5B63">
        <w:t>in the SCM at</w:t>
      </w:r>
      <w:r w:rsidRPr="002F5F3A">
        <w:t xml:space="preserve"> the </w:t>
      </w:r>
      <w:r w:rsidR="003571FE">
        <w:t>front</w:t>
      </w:r>
      <w:r w:rsidRPr="002F5F3A">
        <w:t xml:space="preserve"> of </w:t>
      </w:r>
      <w:r w:rsidR="005A5B63">
        <w:t xml:space="preserve">the </w:t>
      </w:r>
      <w:r w:rsidR="00094318">
        <w:t>C9500</w:t>
      </w:r>
      <w:r w:rsidR="004F3B6B">
        <w:t xml:space="preserve"> series.</w:t>
      </w:r>
    </w:p>
    <w:p w14:paraId="4D7C2A04" w14:textId="50837884" w:rsidR="00F6514D" w:rsidRDefault="004F3B6B" w:rsidP="00633B89">
      <w:pPr>
        <w:pStyle w:val="a3"/>
        <w:ind w:left="0" w:right="20"/>
      </w:pPr>
      <w:r>
        <w:t xml:space="preserve">The following figure shows the C9500 OLT </w:t>
      </w:r>
      <w:r w:rsidR="00E32E5C">
        <w:t xml:space="preserve">terminal connected </w:t>
      </w:r>
      <w:r w:rsidR="00F6514D" w:rsidRPr="002F5F3A">
        <w:t>to the console port. Once a connection is established, you will see the switch prompt and you can log in.</w:t>
      </w:r>
    </w:p>
    <w:p w14:paraId="2F64CAB9" w14:textId="77777777" w:rsidR="00C574E7" w:rsidRDefault="004F5D20" w:rsidP="00633B89">
      <w:pPr>
        <w:ind w:leftChars="945" w:left="1701" w:right="20"/>
      </w:pPr>
      <w:r>
        <w:rPr>
          <w:rFonts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80" w:name="_Toc391575457"/>
    <w:p w14:paraId="48C1EAEE" w14:textId="5EB3367E" w:rsidR="00F6514D" w:rsidRPr="00C574E7" w:rsidRDefault="004F5D20" w:rsidP="00633B89">
      <w:pPr>
        <w:pStyle w:val="afffff3"/>
        <w:ind w:left="0" w:right="20"/>
        <w:rPr>
          <w:rFonts w:cs="Times New Roman"/>
        </w:rPr>
      </w:pPr>
      <w:r>
        <w:rPr>
          <w:noProof/>
        </w:rPr>
        <w:lastRenderedPageBreak/>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Pr>
          <w:rFonts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5A5B63" w:rsidRDefault="005A5B63"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5A5B63" w:rsidRDefault="005A5B63" w:rsidP="00F6514D">
                      <w:pPr>
                        <w:pStyle w:val="aff3"/>
                        <w:ind w:left="3780"/>
                        <w:jc w:val="center"/>
                      </w:pPr>
                      <w:r>
                        <w:rPr>
                          <w:rFonts w:hint="eastAsia"/>
                        </w:rPr>
                        <w:t>Console Terminal</w:t>
                      </w:r>
                    </w:p>
                  </w:txbxContent>
                </v:textbox>
              </v:shape>
            </w:pict>
          </mc:Fallback>
        </mc:AlternateContent>
      </w:r>
      <w:bookmarkStart w:id="181" w:name="_Ref529108396"/>
      <w:r>
        <w:rPr>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Pr>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2" w:name="_Toc198525994"/>
      <w:bookmarkStart w:id="183" w:name="_Toc361679425"/>
      <w:bookmarkEnd w:id="181"/>
      <w:r w:rsidR="00C574E7">
        <w:t xml:space="preserve">Figure </w:t>
      </w:r>
      <w:r w:rsidR="005832B8">
        <w:fldChar w:fldCharType="begin"/>
      </w:r>
      <w:r w:rsidR="00092D8C">
        <w:instrText xml:space="preserve"> SEQ Figure \* ARABIC </w:instrText>
      </w:r>
      <w:r w:rsidR="005832B8">
        <w:fldChar w:fldCharType="separate"/>
      </w:r>
      <w:r w:rsidR="006C3661">
        <w:rPr>
          <w:noProof/>
        </w:rPr>
        <w:t>1</w:t>
      </w:r>
      <w:r w:rsidR="005832B8">
        <w:rPr>
          <w:noProof/>
        </w:rPr>
        <w:fldChar w:fldCharType="end"/>
      </w:r>
      <w:r w:rsidR="00F6514D">
        <w:t xml:space="preserve"> </w:t>
      </w:r>
      <w:bookmarkEnd w:id="182"/>
      <w:bookmarkEnd w:id="183"/>
      <w:r w:rsidR="00F6514D" w:rsidRPr="002F5F3A">
        <w:t xml:space="preserve">Connection of </w:t>
      </w:r>
      <w:r w:rsidR="00E32E5C">
        <w:t xml:space="preserve">the </w:t>
      </w:r>
      <w:r w:rsidR="00094318">
        <w:t>C9500</w:t>
      </w:r>
      <w:r w:rsidR="00F6514D" w:rsidRPr="002F5F3A">
        <w:t xml:space="preserve"> and OAM Terminal</w:t>
      </w:r>
      <w:bookmarkEnd w:id="180"/>
    </w:p>
    <w:tbl>
      <w:tblPr>
        <w:tblStyle w:val="NOTICE"/>
        <w:tblW w:w="0" w:type="auto"/>
        <w:tblLook w:val="0000" w:firstRow="0" w:lastRow="0" w:firstColumn="0" w:lastColumn="0" w:noHBand="0" w:noVBand="0"/>
      </w:tblPr>
      <w:tblGrid>
        <w:gridCol w:w="920"/>
        <w:gridCol w:w="1055"/>
        <w:gridCol w:w="6007"/>
      </w:tblGrid>
      <w:tr w:rsidR="00F6514D" w14:paraId="58F39EAE" w14:textId="77777777" w:rsidTr="00C574E7">
        <w:tc>
          <w:tcPr>
            <w:tcW w:w="960" w:type="dxa"/>
            <w:vAlign w:val="center"/>
          </w:tcPr>
          <w:p w14:paraId="525E907D"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Default="00F6514D" w:rsidP="00633B89">
            <w:pPr>
              <w:pStyle w:val="aa"/>
              <w:ind w:right="20"/>
              <w:jc w:val="both"/>
              <w:rPr>
                <w:b/>
                <w:bCs/>
              </w:rPr>
            </w:pPr>
            <w:r>
              <w:rPr>
                <w:b/>
                <w:bCs/>
              </w:rPr>
              <w:t>Notice</w:t>
            </w:r>
          </w:p>
        </w:tc>
        <w:tc>
          <w:tcPr>
            <w:tcW w:w="6810" w:type="dxa"/>
            <w:vAlign w:val="center"/>
          </w:tcPr>
          <w:p w14:paraId="150E1977" w14:textId="77777777" w:rsidR="00F6514D" w:rsidRDefault="00F6514D" w:rsidP="00633B89">
            <w:pPr>
              <w:pStyle w:val="aa"/>
              <w:ind w:right="20"/>
              <w:jc w:val="both"/>
            </w:pPr>
            <w:r w:rsidRPr="002F5F3A">
              <w:rPr>
                <w:iCs/>
              </w:rPr>
              <w:t xml:space="preserve">For the information on the terminal configuration and console port pinouts, refer to the </w:t>
            </w:r>
            <w:r w:rsidR="00094318">
              <w:rPr>
                <w:iCs/>
              </w:rPr>
              <w:t>C9500</w:t>
            </w:r>
            <w:r w:rsidRPr="002F5F3A">
              <w:rPr>
                <w:iCs/>
              </w:rPr>
              <w:t xml:space="preserve"> Hardware Installation Guide.</w:t>
            </w:r>
          </w:p>
        </w:tc>
      </w:tr>
    </w:tbl>
    <w:p w14:paraId="151B58BF" w14:textId="6EBF9AA7" w:rsidR="00F6514D" w:rsidRDefault="00F6514D" w:rsidP="00633B89">
      <w:pPr>
        <w:pStyle w:val="3"/>
        <w:ind w:left="0" w:right="20"/>
      </w:pPr>
      <w:bookmarkStart w:id="184" w:name="_Toc281502837"/>
      <w:bookmarkStart w:id="185" w:name="_Toc292809735"/>
      <w:bookmarkStart w:id="186" w:name="_Toc337198282"/>
      <w:bookmarkStart w:id="187" w:name="_Toc354416067"/>
      <w:bookmarkStart w:id="188" w:name="_Toc445130717"/>
      <w:r w:rsidRPr="00D867F8">
        <w:t>Connecti</w:t>
      </w:r>
      <w:r w:rsidR="00FC3702">
        <w:t>ng</w:t>
      </w:r>
      <w:r w:rsidRPr="00D867F8">
        <w:t xml:space="preserve"> </w:t>
      </w:r>
      <w:r w:rsidRPr="00C574E7">
        <w:t>through</w:t>
      </w:r>
      <w:r w:rsidRPr="00D867F8">
        <w:t xml:space="preserve"> </w:t>
      </w:r>
      <w:bookmarkEnd w:id="184"/>
      <w:bookmarkEnd w:id="185"/>
      <w:bookmarkEnd w:id="186"/>
      <w:r w:rsidRPr="00D867F8">
        <w:t>Telnet</w:t>
      </w:r>
      <w:bookmarkEnd w:id="187"/>
      <w:bookmarkEnd w:id="188"/>
    </w:p>
    <w:p w14:paraId="5DE0D2F3" w14:textId="75BAE38E" w:rsidR="00264D28" w:rsidRDefault="00E54B76" w:rsidP="00633B89">
      <w:pPr>
        <w:pStyle w:val="a3"/>
        <w:ind w:left="0" w:right="20"/>
      </w:pPr>
      <w:r>
        <w:t>Telnet connection</w:t>
      </w:r>
      <w:r w:rsidR="00F6514D" w:rsidRPr="002F5F3A">
        <w:t xml:space="preserve"> </w:t>
      </w:r>
      <w:r>
        <w:t xml:space="preserve">allows multiple user access, access from remote locations, and faster access </w:t>
      </w:r>
      <w:r>
        <w:rPr>
          <w:rFonts w:hint="eastAsia"/>
        </w:rPr>
        <w:t>than the console.</w:t>
      </w:r>
      <w:r w:rsidRPr="00E54B76">
        <w:t xml:space="preserve"> </w:t>
      </w:r>
      <w:r w:rsidRPr="002F5F3A">
        <w:t xml:space="preserve">You can connect to </w:t>
      </w:r>
      <w:r>
        <w:t>the C9500</w:t>
      </w:r>
      <w:r w:rsidRPr="002F5F3A">
        <w:t xml:space="preserve"> </w:t>
      </w:r>
      <w:r>
        <w:t xml:space="preserve">series </w:t>
      </w:r>
      <w:r w:rsidRPr="002F5F3A">
        <w:t xml:space="preserve">at a workstation with </w:t>
      </w:r>
      <w:r>
        <w:t xml:space="preserve">a </w:t>
      </w:r>
      <w:r w:rsidRPr="002F5F3A">
        <w:t xml:space="preserve">Telnet </w:t>
      </w:r>
      <w:r>
        <w:t xml:space="preserve">client using </w:t>
      </w:r>
      <w:r w:rsidR="00717EDD">
        <w:t>the</w:t>
      </w:r>
      <w:r>
        <w:t xml:space="preserve"> preconfigured IP address</w:t>
      </w:r>
      <w:r w:rsidRPr="002F5F3A">
        <w:t>.</w:t>
      </w:r>
      <w:r>
        <w:t xml:space="preserve"> </w:t>
      </w:r>
      <w:r w:rsidR="00717EDD">
        <w:t xml:space="preserve">For further information about configuring the IP, refer </w:t>
      </w:r>
      <w:r w:rsidR="00717EDD" w:rsidRPr="00FC3702">
        <w:t xml:space="preserve">to </w:t>
      </w:r>
      <w:r w:rsidR="00FC3702" w:rsidRPr="00FC3702">
        <w:t xml:space="preserve">the </w:t>
      </w:r>
      <w:r w:rsidR="00FC3702" w:rsidRPr="00FC3702">
        <w:rPr>
          <w:i/>
          <w:highlight w:val="yellow"/>
        </w:rPr>
        <w:t>C9500 Installation Guide</w:t>
      </w:r>
      <w:r w:rsidR="00FC3702" w:rsidRPr="00FC3702">
        <w:rPr>
          <w:highlight w:val="yellow"/>
        </w:rPr>
        <w:t xml:space="preserve"> or </w:t>
      </w:r>
      <w:r w:rsidR="00FC3702" w:rsidRPr="00FC3702">
        <w:rPr>
          <w:i/>
          <w:highlight w:val="yellow"/>
        </w:rPr>
        <w:t>C9516 Installation Guide</w:t>
      </w:r>
      <w:r w:rsidR="00717EDD" w:rsidRPr="00FC3702">
        <w:rPr>
          <w:highlight w:val="yellow"/>
        </w:rPr>
        <w:t>.</w:t>
      </w:r>
    </w:p>
    <w:p w14:paraId="2CAECEC7" w14:textId="77777777" w:rsidR="00264D28" w:rsidRDefault="00264D28" w:rsidP="00633B89">
      <w:pPr>
        <w:pStyle w:val="a3"/>
        <w:ind w:left="0" w:right="20"/>
      </w:pPr>
      <w:r>
        <w:t>The default ID and password are as follows:</w:t>
      </w:r>
    </w:p>
    <w:p w14:paraId="56D861B7" w14:textId="77777777" w:rsidR="00264D28" w:rsidRDefault="00264D28" w:rsidP="00264D28">
      <w:pPr>
        <w:pStyle w:val="a3"/>
        <w:numPr>
          <w:ilvl w:val="0"/>
          <w:numId w:val="52"/>
        </w:numPr>
        <w:ind w:right="20"/>
      </w:pPr>
      <w:r>
        <w:t>ID: root</w:t>
      </w:r>
    </w:p>
    <w:p w14:paraId="4D97E02B" w14:textId="2BE50A49" w:rsidR="00D56902" w:rsidRDefault="00264D28" w:rsidP="00D56902">
      <w:pPr>
        <w:pStyle w:val="a3"/>
        <w:numPr>
          <w:ilvl w:val="0"/>
          <w:numId w:val="52"/>
        </w:numPr>
        <w:ind w:right="20"/>
      </w:pPr>
      <w:r>
        <w:t>Password: frontier</w:t>
      </w:r>
    </w:p>
    <w:p w14:paraId="0CC86013" w14:textId="56B9B70A" w:rsidR="00D56902" w:rsidRDefault="00D56902" w:rsidP="00D56902">
      <w:pPr>
        <w:pStyle w:val="a3"/>
        <w:ind w:left="0" w:right="20"/>
      </w:pPr>
      <w:r>
        <w:t>Enter the following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2F5F3A" w14:paraId="22F6D244" w14:textId="77777777" w:rsidTr="00C574E7">
        <w:trPr>
          <w:trHeight w:val="217"/>
        </w:trPr>
        <w:tc>
          <w:tcPr>
            <w:tcW w:w="8322" w:type="dxa"/>
            <w:shd w:val="clear" w:color="auto" w:fill="auto"/>
          </w:tcPr>
          <w:p w14:paraId="0933CAC6" w14:textId="5442F65F" w:rsidR="00F6514D" w:rsidRPr="002F5F3A" w:rsidRDefault="00E32E5C" w:rsidP="00633B89">
            <w:pPr>
              <w:ind w:right="20"/>
            </w:pPr>
            <w:r>
              <w:t>t</w:t>
            </w:r>
            <w:r w:rsidR="00F6514D" w:rsidRPr="002F5F3A">
              <w:t>elnet [&lt;ipaddress&gt; | &lt;hostname&gt;] {&lt;port_number&gt;}</w:t>
            </w:r>
          </w:p>
        </w:tc>
      </w:tr>
    </w:tbl>
    <w:p w14:paraId="71ED475A" w14:textId="71C76368" w:rsidR="00F6514D" w:rsidRDefault="00F6514D" w:rsidP="00633B89">
      <w:pPr>
        <w:pStyle w:val="a3"/>
        <w:ind w:left="0" w:right="20"/>
      </w:pPr>
      <w:r w:rsidRPr="002F5F3A">
        <w:t xml:space="preserve">After the Telnet connection is successfully completed, a prompt for user password will be displayed. When you type in the Telnet user password, you will enter into </w:t>
      </w:r>
      <w:r w:rsidRPr="00D9041B">
        <w:t>User mode</w:t>
      </w:r>
      <w:r w:rsidR="00D56902">
        <w:t>.</w:t>
      </w:r>
    </w:p>
    <w:p w14:paraId="36D740EE" w14:textId="77777777" w:rsidR="003E6CFF" w:rsidRDefault="00F6514D" w:rsidP="00633B89">
      <w:pPr>
        <w:pStyle w:val="a3"/>
        <w:ind w:left="0" w:right="20"/>
      </w:pPr>
      <w:r w:rsidRPr="002F5F3A">
        <w:t>For security purposes, you can use access list to restrict the Telnet connection.</w:t>
      </w:r>
      <w:r>
        <w:t xml:space="preserve"> For this refer to chapter &lt;</w:t>
      </w:r>
      <w:r w:rsidR="00DF48A5">
        <w:fldChar w:fldCharType="begin"/>
      </w:r>
      <w:r w:rsidR="00DF48A5">
        <w:instrText xml:space="preserve"> REF _Ref529104681 \h  \* MERGEFORMAT </w:instrText>
      </w:r>
      <w:r w:rsidR="00DF48A5">
        <w:fldChar w:fldCharType="separate"/>
      </w:r>
      <w:r>
        <w:t>ACL(Access Control List</w:t>
      </w:r>
      <w:r w:rsidR="00DF48A5">
        <w:fldChar w:fldCharType="end"/>
      </w:r>
      <w:r>
        <w:t xml:space="preserve">&gt; in this manual. </w:t>
      </w:r>
    </w:p>
    <w:p w14:paraId="7AE2C067" w14:textId="77777777" w:rsidR="00F6514D" w:rsidRDefault="00F6514D" w:rsidP="00633B89">
      <w:pPr>
        <w:pStyle w:val="3"/>
        <w:ind w:left="0" w:right="20"/>
      </w:pPr>
      <w:bookmarkStart w:id="189" w:name="_Toc445130718"/>
      <w:bookmarkStart w:id="190" w:name="_Toc363228249"/>
      <w:r w:rsidRPr="00D867F8">
        <w:t xml:space="preserve">Connection through </w:t>
      </w:r>
      <w:r>
        <w:rPr>
          <w:rFonts w:hint="eastAsia"/>
        </w:rPr>
        <w:t>SSH</w:t>
      </w:r>
      <w:bookmarkEnd w:id="189"/>
      <w:r>
        <w:rPr>
          <w:rFonts w:hint="eastAsia"/>
        </w:rPr>
        <w:t xml:space="preserve"> </w:t>
      </w:r>
      <w:bookmarkEnd w:id="190"/>
    </w:p>
    <w:p w14:paraId="67FC165E" w14:textId="0EF53152" w:rsidR="00F6514D" w:rsidRDefault="000D2DDF" w:rsidP="00633B89">
      <w:pPr>
        <w:pStyle w:val="a3"/>
        <w:ind w:left="0" w:right="20"/>
      </w:pPr>
      <w:r>
        <w:t xml:space="preserve">SSH connection provides strengthened user security. </w:t>
      </w:r>
      <w:r w:rsidRPr="002F5F3A">
        <w:t xml:space="preserve">You can connect to </w:t>
      </w:r>
      <w:r>
        <w:t>the C9500</w:t>
      </w:r>
      <w:r w:rsidRPr="002F5F3A">
        <w:t xml:space="preserve"> </w:t>
      </w:r>
      <w:r>
        <w:t xml:space="preserve">series </w:t>
      </w:r>
      <w:r w:rsidRPr="002F5F3A">
        <w:t xml:space="preserve">at a workstation with </w:t>
      </w:r>
      <w:r>
        <w:t>an SSH</w:t>
      </w:r>
      <w:r w:rsidRPr="002F5F3A">
        <w:t xml:space="preserve"> </w:t>
      </w:r>
      <w:r>
        <w:t>client using the preconfigured IP address</w:t>
      </w:r>
      <w:r w:rsidRPr="002F5F3A">
        <w:t>.</w:t>
      </w:r>
      <w:r>
        <w:t xml:space="preserve"> For further information about configuring the IP, refer </w:t>
      </w:r>
      <w:r w:rsidRPr="00FC3702">
        <w:t xml:space="preserve">to the </w:t>
      </w:r>
      <w:r w:rsidRPr="00FC3702">
        <w:rPr>
          <w:i/>
          <w:highlight w:val="yellow"/>
        </w:rPr>
        <w:t>C9500 Installation Guide</w:t>
      </w:r>
      <w:r w:rsidRPr="00FC3702">
        <w:rPr>
          <w:highlight w:val="yellow"/>
        </w:rPr>
        <w:t xml:space="preserve"> or </w:t>
      </w:r>
      <w:r w:rsidRPr="00FC3702">
        <w:rPr>
          <w:i/>
          <w:highlight w:val="yellow"/>
        </w:rPr>
        <w:t>C9516 Installation Guide</w:t>
      </w:r>
      <w:r w:rsidRPr="00FC3702">
        <w:rPr>
          <w:highlight w:val="yellow"/>
        </w:rPr>
        <w:t>.</w:t>
      </w:r>
      <w:r>
        <w:t xml:space="preserve"> </w:t>
      </w:r>
      <w:r w:rsidR="00B543FC" w:rsidRPr="008A5D92">
        <w:t xml:space="preserve">For SSH to be used, the operator should set </w:t>
      </w:r>
      <w:r w:rsidR="00F5519B">
        <w:t xml:space="preserve">an </w:t>
      </w:r>
      <w:r w:rsidR="00B543FC" w:rsidRPr="008A5D92">
        <w:t xml:space="preserve">ID and password, </w:t>
      </w:r>
      <w:r w:rsidR="008A5D92" w:rsidRPr="008A5D92">
        <w:t>and the</w:t>
      </w:r>
      <w:r w:rsidR="00B543FC" w:rsidRPr="008A5D92">
        <w:t xml:space="preserve"> switch must have </w:t>
      </w:r>
      <w:r w:rsidR="008A5D92" w:rsidRPr="008A5D92">
        <w:t>more than one</w:t>
      </w:r>
      <w:r w:rsidR="00B543FC" w:rsidRPr="008A5D92">
        <w:t xml:space="preserve"> IP address. </w:t>
      </w:r>
    </w:p>
    <w:p w14:paraId="4CF3042A" w14:textId="77777777" w:rsidR="00F6514D" w:rsidRDefault="00F6514D" w:rsidP="00E20826">
      <w:pPr>
        <w:pStyle w:val="ac"/>
      </w:pPr>
      <w:r>
        <w:rPr>
          <w:rFonts w:hint="eastAsia"/>
        </w:rPr>
        <w:t xml:space="preserve">ssh </w:t>
      </w:r>
      <w:r>
        <w:t xml:space="preserve"> </w:t>
      </w:r>
      <w:r>
        <w:rPr>
          <w:rFonts w:hint="eastAsia"/>
        </w:rPr>
        <w:t>{</w:t>
      </w:r>
      <w:r>
        <w:t>&lt;ipaddress&gt; | &lt;hostname&gt;</w:t>
      </w:r>
      <w:r>
        <w:rPr>
          <w:rFonts w:hint="eastAsia"/>
        </w:rPr>
        <w:t>}</w:t>
      </w:r>
      <w:r>
        <w:t xml:space="preserve"> </w:t>
      </w:r>
    </w:p>
    <w:p w14:paraId="21F3AE4E" w14:textId="77777777" w:rsidR="008A5D92" w:rsidRPr="008A5D92" w:rsidRDefault="008A5D92" w:rsidP="00633B89">
      <w:pPr>
        <w:pStyle w:val="a3"/>
        <w:ind w:left="0" w:right="20"/>
      </w:pPr>
      <w:r w:rsidRPr="008A5D92">
        <w:t xml:space="preserve">When SSH connection is successfully established, the prompt for entering </w:t>
      </w:r>
      <w:r w:rsidR="00712AAC">
        <w:t xml:space="preserve">a </w:t>
      </w:r>
      <w:r w:rsidRPr="008A5D92">
        <w:t>password is shown on screen. Once you enter the password, the switch gets in User mode.</w:t>
      </w:r>
      <w:r w:rsidRPr="008A5D92">
        <w:br/>
      </w:r>
      <w:r w:rsidRPr="008A5D92">
        <w:br/>
        <w:t>In addition, for the sake of system security the users who access via SSH can be limited by using of Access Control List. Refer to the section &lt;ACL(Access Control List)&gt;.</w:t>
      </w:r>
    </w:p>
    <w:p w14:paraId="1C72A128" w14:textId="47A3FE86" w:rsidR="00F6514D" w:rsidRPr="006177C1" w:rsidRDefault="000D2DDF" w:rsidP="00633B89">
      <w:pPr>
        <w:pStyle w:val="a3"/>
        <w:ind w:left="0" w:right="20"/>
      </w:pPr>
      <w:r w:rsidRPr="000D2DDF">
        <w:rPr>
          <w:highlight w:val="yellow"/>
        </w:rPr>
        <w:t xml:space="preserve">To use </w:t>
      </w:r>
      <w:r w:rsidR="008A5D92" w:rsidRPr="000D2DDF">
        <w:rPr>
          <w:highlight w:val="yellow"/>
        </w:rPr>
        <w:t>SSH</w:t>
      </w:r>
      <w:r w:rsidRPr="000D2DDF">
        <w:rPr>
          <w:highlight w:val="yellow"/>
        </w:rPr>
        <w:t>, SSH must be enabled.</w:t>
      </w:r>
    </w:p>
    <w:tbl>
      <w:tblPr>
        <w:tblStyle w:val="48"/>
        <w:tblW w:w="0" w:type="auto"/>
        <w:tblLook w:val="04A0" w:firstRow="1" w:lastRow="0" w:firstColumn="1" w:lastColumn="0" w:noHBand="0" w:noVBand="1"/>
      </w:tblPr>
      <w:tblGrid>
        <w:gridCol w:w="8095"/>
      </w:tblGrid>
      <w:tr w:rsidR="00C574E7" w14:paraId="50826A78" w14:textId="77777777" w:rsidTr="008A5D92">
        <w:tc>
          <w:tcPr>
            <w:tcW w:w="8219" w:type="dxa"/>
          </w:tcPr>
          <w:p w14:paraId="749D458F" w14:textId="77777777" w:rsidR="00C574E7" w:rsidRPr="00C574E7" w:rsidRDefault="00C574E7" w:rsidP="00633B89">
            <w:pPr>
              <w:ind w:right="20"/>
              <w:rPr>
                <w:rFonts w:ascii="Courier New" w:hAnsi="Courier New" w:cs="Courier New"/>
              </w:rPr>
            </w:pPr>
            <w:r w:rsidRPr="00B47E43">
              <w:rPr>
                <w:rFonts w:ascii="Courier New" w:hAnsi="Courier New" w:cs="Courier New"/>
              </w:rPr>
              <w:t>Switch(config)#</w:t>
            </w:r>
            <w:r w:rsidRPr="00B47E43">
              <w:rPr>
                <w:rFonts w:ascii="Courier New" w:hAnsi="Courier New" w:cs="Courier New"/>
                <w:b/>
              </w:rPr>
              <w:t>service ssh</w:t>
            </w:r>
          </w:p>
        </w:tc>
      </w:tr>
    </w:tbl>
    <w:p w14:paraId="363B709C" w14:textId="77777777" w:rsidR="00F6514D" w:rsidRDefault="00F6514D" w:rsidP="00633B89">
      <w:pPr>
        <w:pStyle w:val="3"/>
        <w:ind w:left="0" w:right="20"/>
      </w:pPr>
      <w:bookmarkStart w:id="191" w:name="_Toc198525952"/>
      <w:bookmarkStart w:id="192" w:name="_Toc363228250"/>
      <w:bookmarkStart w:id="193" w:name="_Toc445130719"/>
      <w:r w:rsidRPr="00C574E7">
        <w:t>Connection</w:t>
      </w:r>
      <w:r w:rsidRPr="00D867F8">
        <w:t xml:space="preserve"> through </w:t>
      </w:r>
      <w:r>
        <w:t>SNMP Network Manager</w:t>
      </w:r>
      <w:bookmarkEnd w:id="191"/>
      <w:bookmarkEnd w:id="192"/>
      <w:bookmarkEnd w:id="193"/>
    </w:p>
    <w:p w14:paraId="215BE38B" w14:textId="77777777" w:rsidR="00F6514D" w:rsidRDefault="00F6514D" w:rsidP="00633B89">
      <w:pPr>
        <w:pStyle w:val="a3"/>
        <w:ind w:left="0" w:right="20"/>
      </w:pPr>
      <w:r w:rsidRPr="002F5F3A">
        <w:t xml:space="preserve">Any network manager running the Simple Network Management Protocol (SNMP) can manage the </w:t>
      </w:r>
      <w:r w:rsidR="00094318">
        <w:t>C9500</w:t>
      </w:r>
      <w:r w:rsidR="00AE1AF1">
        <w:rPr>
          <w:rFonts w:hint="eastAsia"/>
        </w:rPr>
        <w:t>.</w:t>
      </w:r>
    </w:p>
    <w:tbl>
      <w:tblPr>
        <w:tblStyle w:val="NOTICE"/>
        <w:tblW w:w="0" w:type="auto"/>
        <w:tblLook w:val="0000" w:firstRow="0" w:lastRow="0" w:firstColumn="0" w:lastColumn="0" w:noHBand="0" w:noVBand="0"/>
      </w:tblPr>
      <w:tblGrid>
        <w:gridCol w:w="871"/>
        <w:gridCol w:w="1058"/>
        <w:gridCol w:w="6053"/>
      </w:tblGrid>
      <w:tr w:rsidR="00F6514D" w14:paraId="492B3B55" w14:textId="77777777" w:rsidTr="00C574E7">
        <w:tc>
          <w:tcPr>
            <w:tcW w:w="900" w:type="dxa"/>
            <w:vAlign w:val="center"/>
          </w:tcPr>
          <w:p w14:paraId="5D35214A" w14:textId="77777777" w:rsidR="00F6514D" w:rsidRDefault="00F6514D" w:rsidP="00633B89">
            <w:pPr>
              <w:pStyle w:val="aa"/>
              <w:spacing w:after="120"/>
              <w:ind w:right="20"/>
              <w:jc w:val="both"/>
              <w:rPr>
                <w:rFonts w:cs="Times New Roman"/>
              </w:rPr>
            </w:pPr>
            <w:r>
              <w:rPr>
                <w:rFonts w:cs="Times New Roman" w:hint="eastAsia"/>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Default="00F6514D" w:rsidP="00633B89">
            <w:pPr>
              <w:pStyle w:val="aa"/>
              <w:ind w:right="20"/>
              <w:jc w:val="both"/>
              <w:rPr>
                <w:b/>
                <w:bCs/>
              </w:rPr>
            </w:pPr>
            <w:r>
              <w:rPr>
                <w:b/>
                <w:bCs/>
              </w:rPr>
              <w:t>Notice</w:t>
            </w:r>
          </w:p>
        </w:tc>
        <w:tc>
          <w:tcPr>
            <w:tcW w:w="6800" w:type="dxa"/>
            <w:vAlign w:val="center"/>
          </w:tcPr>
          <w:p w14:paraId="076F054E" w14:textId="77777777" w:rsidR="00F6514D" w:rsidRDefault="00F6514D" w:rsidP="00633B89">
            <w:pPr>
              <w:pStyle w:val="aa"/>
              <w:ind w:right="20"/>
              <w:jc w:val="both"/>
            </w:pPr>
            <w:r w:rsidRPr="002F5F3A">
              <w:t xml:space="preserve">For more information </w:t>
            </w:r>
            <w:r w:rsidR="006F498C">
              <w:t>refer to</w:t>
            </w:r>
            <w:r w:rsidRPr="002F5F3A">
              <w:t xml:space="preserve"> </w:t>
            </w:r>
            <w:r w:rsidR="005832B8">
              <w:fldChar w:fldCharType="begin"/>
            </w:r>
            <w:r w:rsidR="006F498C">
              <w:instrText xml:space="preserve"> REF _Ref390849378 \h </w:instrText>
            </w:r>
            <w:r w:rsidR="005832B8">
              <w:fldChar w:fldCharType="separate"/>
            </w:r>
            <w:r w:rsidR="006F498C">
              <w:t>SNMP</w:t>
            </w:r>
            <w:r w:rsidR="006F498C">
              <w:rPr>
                <w:rFonts w:hint="eastAsia"/>
              </w:rPr>
              <w:t xml:space="preserve"> </w:t>
            </w:r>
            <w:r w:rsidR="006F498C">
              <w:t>(Simple Network Management Protocol)</w:t>
            </w:r>
            <w:r w:rsidR="005832B8">
              <w:fldChar w:fldCharType="end"/>
            </w:r>
            <w:r w:rsidR="005832B8">
              <w:fldChar w:fldCharType="begin"/>
            </w:r>
            <w:r w:rsidR="006F498C">
              <w:instrText xml:space="preserve"> REF _Ref390849381 \h </w:instrText>
            </w:r>
            <w:r w:rsidR="005832B8">
              <w:fldChar w:fldCharType="end"/>
            </w:r>
            <w:r w:rsidRPr="002F5F3A">
              <w:t xml:space="preserve"> Network Manager.</w:t>
            </w:r>
          </w:p>
        </w:tc>
      </w:tr>
    </w:tbl>
    <w:p w14:paraId="1A8FF5FC" w14:textId="77777777" w:rsidR="00F6514D" w:rsidRDefault="00F6514D" w:rsidP="00633B89">
      <w:pPr>
        <w:ind w:right="20"/>
        <w:rPr>
          <w:rFonts w:cs="Times New Roman"/>
        </w:rPr>
      </w:pPr>
    </w:p>
    <w:p w14:paraId="1FDC90AD" w14:textId="77777777" w:rsidR="00F6514D" w:rsidRPr="006F498C" w:rsidRDefault="00F6514D" w:rsidP="00633B89">
      <w:pPr>
        <w:ind w:right="20"/>
        <w:rPr>
          <w:rFonts w:cs="Times New Roman"/>
        </w:rPr>
      </w:pPr>
    </w:p>
    <w:p w14:paraId="6BA7054D" w14:textId="77777777" w:rsidR="00F6514D" w:rsidRDefault="00F6514D" w:rsidP="0021019A">
      <w:pPr>
        <w:pStyle w:val="2"/>
        <w:ind w:right="20"/>
      </w:pPr>
      <w:bookmarkStart w:id="194" w:name="_Toc281502839"/>
      <w:bookmarkStart w:id="195" w:name="_Toc292809737"/>
      <w:bookmarkStart w:id="196" w:name="_Toc337198284"/>
      <w:bookmarkStart w:id="197" w:name="_Toc354416069"/>
      <w:bookmarkStart w:id="198" w:name="_Toc445130720"/>
      <w:r w:rsidRPr="002F5F3A">
        <w:lastRenderedPageBreak/>
        <w:t>User Management</w:t>
      </w:r>
      <w:bookmarkEnd w:id="194"/>
      <w:bookmarkEnd w:id="195"/>
      <w:bookmarkEnd w:id="196"/>
      <w:bookmarkEnd w:id="197"/>
      <w:bookmarkEnd w:id="198"/>
    </w:p>
    <w:p w14:paraId="01834D9E" w14:textId="1B0F43D6" w:rsidR="00F6514D" w:rsidRDefault="00F6514D" w:rsidP="0033415C">
      <w:pPr>
        <w:pStyle w:val="3"/>
        <w:ind w:left="0" w:right="20"/>
      </w:pPr>
      <w:bookmarkStart w:id="199" w:name="_사용자_추가_및_삭제"/>
      <w:bookmarkStart w:id="200" w:name="_Toc281502840"/>
      <w:bookmarkStart w:id="201" w:name="_Toc292809738"/>
      <w:bookmarkStart w:id="202" w:name="_Toc337198285"/>
      <w:bookmarkStart w:id="203" w:name="_Toc354416070"/>
      <w:bookmarkStart w:id="204" w:name="_Ref364436196"/>
      <w:bookmarkStart w:id="205" w:name="_Toc445130721"/>
      <w:bookmarkEnd w:id="199"/>
      <w:r w:rsidRPr="00D867F8">
        <w:t>Add</w:t>
      </w:r>
      <w:r w:rsidR="000352C6">
        <w:t>ing/Deleting a</w:t>
      </w:r>
      <w:r w:rsidRPr="00D867F8">
        <w:t xml:space="preserve"> User</w:t>
      </w:r>
      <w:bookmarkEnd w:id="200"/>
      <w:bookmarkEnd w:id="201"/>
      <w:bookmarkEnd w:id="202"/>
      <w:bookmarkEnd w:id="203"/>
      <w:bookmarkEnd w:id="204"/>
      <w:bookmarkEnd w:id="205"/>
    </w:p>
    <w:p w14:paraId="25455694" w14:textId="56927ABE" w:rsidR="00BB0F90" w:rsidRPr="002F5F3A" w:rsidRDefault="000352C6" w:rsidP="0033415C">
      <w:pPr>
        <w:pStyle w:val="a3"/>
        <w:ind w:left="0" w:right="20"/>
        <w:rPr>
          <w:rFonts w:cs="Arial"/>
        </w:rPr>
      </w:pPr>
      <w:bookmarkStart w:id="206" w:name="_Toc198525980"/>
      <w:bookmarkStart w:id="207" w:name="_Toc361679317"/>
      <w:r>
        <w:rPr>
          <w:rFonts w:cs="Arial"/>
        </w:rPr>
        <w:t>The</w:t>
      </w:r>
      <w:r w:rsidR="00BB0F90" w:rsidRPr="002F5F3A">
        <w:rPr>
          <w:rFonts w:cs="Arial"/>
        </w:rPr>
        <w:t xml:space="preserve"> system </w:t>
      </w:r>
      <w:r>
        <w:rPr>
          <w:rFonts w:cs="Arial"/>
        </w:rPr>
        <w:t>operator</w:t>
      </w:r>
      <w:r w:rsidR="00BB0F90" w:rsidRPr="002F5F3A">
        <w:rPr>
          <w:rFonts w:cs="Arial"/>
        </w:rPr>
        <w:t xml:space="preserve"> can connect to the </w:t>
      </w:r>
      <w:r>
        <w:rPr>
          <w:rFonts w:cs="Arial"/>
        </w:rPr>
        <w:t>C9500 series through a console port or Telnet session</w:t>
      </w:r>
      <w:r w:rsidR="00BB0F90" w:rsidRPr="002F5F3A">
        <w:rPr>
          <w:rFonts w:cs="Arial"/>
        </w:rPr>
        <w:t xml:space="preserve">. </w:t>
      </w:r>
      <w:r w:rsidR="00330865">
        <w:rPr>
          <w:rFonts w:cs="Arial"/>
        </w:rPr>
        <w:t>To log in, u</w:t>
      </w:r>
      <w:r>
        <w:rPr>
          <w:rFonts w:cs="Arial"/>
        </w:rPr>
        <w:t>sers need to be registered</w:t>
      </w:r>
      <w:r w:rsidR="00330865">
        <w:rPr>
          <w:rFonts w:cs="Arial"/>
        </w:rPr>
        <w:t xml:space="preserve"> first</w:t>
      </w:r>
      <w:r>
        <w:rPr>
          <w:rFonts w:cs="Arial"/>
        </w:rPr>
        <w:t xml:space="preserve">. </w:t>
      </w:r>
      <w:r w:rsidR="00D91241">
        <w:rPr>
          <w:rFonts w:cs="Arial"/>
        </w:rPr>
        <w:t>You can add/delete users, set user passwords</w:t>
      </w:r>
      <w:r w:rsidR="00330865">
        <w:rPr>
          <w:rFonts w:cs="Arial"/>
        </w:rPr>
        <w:t>/</w:t>
      </w:r>
      <w:r w:rsidR="00D91241">
        <w:rPr>
          <w:rFonts w:cs="Arial"/>
        </w:rPr>
        <w:t xml:space="preserve">privileges, </w:t>
      </w:r>
      <w:r w:rsidR="00330865">
        <w:rPr>
          <w:rFonts w:cs="Arial"/>
        </w:rPr>
        <w:t>configure session timeout</w:t>
      </w:r>
      <w:r w:rsidR="00844DE9">
        <w:rPr>
          <w:rFonts w:cs="Arial"/>
        </w:rPr>
        <w:t xml:space="preserve"> and </w:t>
      </w:r>
      <w:r w:rsidR="00D91241">
        <w:rPr>
          <w:rFonts w:cs="Arial"/>
        </w:rPr>
        <w:t xml:space="preserve">access list. </w:t>
      </w:r>
    </w:p>
    <w:p w14:paraId="46A85610" w14:textId="0C7FE16C" w:rsidR="00BB0F90" w:rsidRPr="002F5F3A" w:rsidRDefault="004B7936" w:rsidP="0033415C">
      <w:pPr>
        <w:pStyle w:val="a3"/>
        <w:ind w:left="0" w:right="20"/>
        <w:rPr>
          <w:rFonts w:cs="Arial"/>
        </w:rPr>
      </w:pPr>
      <w:r>
        <w:rPr>
          <w:rFonts w:cs="Arial"/>
        </w:rPr>
        <w:t>A user</w:t>
      </w:r>
      <w:r>
        <w:rPr>
          <w:rFonts w:cs="Arial"/>
        </w:rPr>
        <w:t>’</w:t>
      </w:r>
      <w:r>
        <w:rPr>
          <w:rFonts w:cs="Arial"/>
        </w:rPr>
        <w:t xml:space="preserve">s privilege is </w:t>
      </w:r>
      <w:r w:rsidR="00330865">
        <w:rPr>
          <w:rFonts w:cs="Arial"/>
        </w:rPr>
        <w:t xml:space="preserve">denoted as the privilege level. </w:t>
      </w:r>
      <w:r w:rsidR="00DA4A1D">
        <w:rPr>
          <w:rFonts w:cs="Arial"/>
        </w:rPr>
        <w:t>The following privilege levels are available</w:t>
      </w:r>
      <w:r w:rsidR="00BB0F90" w:rsidRPr="002F5F3A">
        <w:rPr>
          <w:rFonts w:cs="Arial"/>
        </w:rPr>
        <w:t xml:space="preserve">: </w:t>
      </w:r>
    </w:p>
    <w:p w14:paraId="42FA7050" w14:textId="66A6D68C" w:rsidR="00BB0F90" w:rsidRPr="002F5F3A" w:rsidRDefault="00BB0F90" w:rsidP="0033415C">
      <w:pPr>
        <w:pStyle w:val="Randomlist"/>
        <w:tabs>
          <w:tab w:val="clear" w:pos="3968"/>
          <w:tab w:val="num" w:pos="1980"/>
        </w:tabs>
        <w:spacing w:before="0"/>
        <w:ind w:leftChars="854" w:left="1980" w:right="20" w:hangingChars="246" w:hanging="443"/>
      </w:pPr>
      <w:r w:rsidRPr="002F5F3A">
        <w:t xml:space="preserve">Privilege level 0 </w:t>
      </w:r>
      <w:r w:rsidR="00DA4A1D">
        <w:t>has a</w:t>
      </w:r>
      <w:r w:rsidRPr="002F5F3A">
        <w:t xml:space="preserve"> non-privileged status.</w:t>
      </w:r>
    </w:p>
    <w:p w14:paraId="1CB3985D" w14:textId="2981A3A2" w:rsidR="00BB0F90" w:rsidRPr="002F5F3A" w:rsidRDefault="00BB0F90" w:rsidP="0033415C">
      <w:pPr>
        <w:pStyle w:val="Randomlist"/>
        <w:tabs>
          <w:tab w:val="clear" w:pos="3968"/>
          <w:tab w:val="num" w:pos="1980"/>
        </w:tabs>
        <w:spacing w:before="0"/>
        <w:ind w:leftChars="854" w:left="1980" w:right="20" w:hangingChars="246" w:hanging="443"/>
      </w:pPr>
      <w:r w:rsidRPr="002F5F3A">
        <w:t>Privilege level</w:t>
      </w:r>
      <w:r w:rsidR="00DA4A1D">
        <w:t>s</w:t>
      </w:r>
      <w:r w:rsidRPr="002F5F3A">
        <w:t xml:space="preserve"> 1-14 can execute user mode commands. </w:t>
      </w:r>
    </w:p>
    <w:p w14:paraId="30E8DF75" w14:textId="1B0A9665" w:rsidR="00BB0F90" w:rsidRDefault="00BB0F90" w:rsidP="0033415C">
      <w:pPr>
        <w:pStyle w:val="Randomlist"/>
        <w:tabs>
          <w:tab w:val="clear" w:pos="3968"/>
          <w:tab w:val="num" w:pos="1980"/>
        </w:tabs>
        <w:spacing w:before="0"/>
        <w:ind w:leftChars="854" w:left="1980" w:right="20" w:hangingChars="246" w:hanging="443"/>
      </w:pPr>
      <w:r w:rsidRPr="002F5F3A">
        <w:t>Privilege level 15 can execute privilege</w:t>
      </w:r>
      <w:r w:rsidR="00DA4A1D">
        <w:t>d</w:t>
      </w:r>
      <w:r w:rsidRPr="002F5F3A">
        <w:t xml:space="preserve"> mode commands. </w:t>
      </w:r>
    </w:p>
    <w:p w14:paraId="20F7AE66" w14:textId="77777777" w:rsidR="00DA4A1D" w:rsidRDefault="00DA4A1D" w:rsidP="00DA4A1D">
      <w:pPr>
        <w:pStyle w:val="Randomlist"/>
        <w:numPr>
          <w:ilvl w:val="0"/>
          <w:numId w:val="0"/>
        </w:numPr>
        <w:spacing w:before="0"/>
        <w:ind w:left="3968" w:right="20" w:hanging="400"/>
      </w:pPr>
    </w:p>
    <w:p w14:paraId="20A4D09C" w14:textId="2EF2288E" w:rsidR="00DA4A1D" w:rsidRPr="00DA4A1D" w:rsidRDefault="00DA4A1D" w:rsidP="00DA4A1D">
      <w:pPr>
        <w:pStyle w:val="Randomlist"/>
        <w:numPr>
          <w:ilvl w:val="0"/>
          <w:numId w:val="0"/>
        </w:numPr>
        <w:spacing w:before="0"/>
        <w:ind w:right="20"/>
        <w:rPr>
          <w:b/>
        </w:rPr>
      </w:pPr>
      <w:r>
        <w:rPr>
          <w:rFonts w:cs="Arial"/>
        </w:rPr>
        <w:t xml:space="preserve">A new user has the privilege level 1 by default </w:t>
      </w:r>
      <w:r w:rsidRPr="002F5F3A">
        <w:rPr>
          <w:rFonts w:cs="Arial"/>
        </w:rPr>
        <w:t xml:space="preserve">and can enter privileged mode. </w:t>
      </w:r>
      <w:r>
        <w:rPr>
          <w:rFonts w:cs="Arial"/>
        </w:rPr>
        <w:t>You can enter privileged mode by executing</w:t>
      </w:r>
      <w:r w:rsidRPr="002F5F3A">
        <w:rPr>
          <w:rFonts w:cs="Arial"/>
        </w:rPr>
        <w:t xml:space="preserve"> </w:t>
      </w:r>
      <w:r>
        <w:rPr>
          <w:rFonts w:cs="Arial"/>
        </w:rPr>
        <w:t xml:space="preserve">the </w:t>
      </w:r>
      <w:r w:rsidRPr="002F5F3A">
        <w:rPr>
          <w:rFonts w:cs="Arial"/>
        </w:rPr>
        <w:t>“</w:t>
      </w:r>
      <w:r w:rsidRPr="002F5F3A">
        <w:rPr>
          <w:rFonts w:cs="Arial"/>
        </w:rPr>
        <w:t>enable</w:t>
      </w:r>
      <w:r w:rsidRPr="002F5F3A">
        <w:rPr>
          <w:rFonts w:cs="Arial"/>
        </w:rPr>
        <w:t>”</w:t>
      </w:r>
      <w:r w:rsidRPr="002F5F3A">
        <w:rPr>
          <w:rFonts w:cs="Arial"/>
        </w:rPr>
        <w:t xml:space="preserve"> command in user mode.</w:t>
      </w:r>
    </w:p>
    <w:p w14:paraId="70D163C4" w14:textId="55CF0529" w:rsidR="00F6514D" w:rsidRDefault="00626757" w:rsidP="0033415C">
      <w:pPr>
        <w:pStyle w:val="afffff3"/>
        <w:ind w:left="0" w:right="20"/>
      </w:pPr>
      <w:bookmarkStart w:id="208" w:name="_Toc391575147"/>
      <w:r>
        <w:t xml:space="preserve">Table </w:t>
      </w:r>
      <w:r w:rsidR="005832B8">
        <w:fldChar w:fldCharType="begin"/>
      </w:r>
      <w:r w:rsidR="00092D8C">
        <w:instrText xml:space="preserve"> SEQ Table \* ARABIC </w:instrText>
      </w:r>
      <w:r w:rsidR="005832B8">
        <w:fldChar w:fldCharType="separate"/>
      </w:r>
      <w:r w:rsidR="003E6991">
        <w:rPr>
          <w:noProof/>
        </w:rPr>
        <w:t>5</w:t>
      </w:r>
      <w:r w:rsidR="005832B8">
        <w:rPr>
          <w:noProof/>
        </w:rPr>
        <w:fldChar w:fldCharType="end"/>
      </w:r>
      <w:r w:rsidR="00F6514D">
        <w:t xml:space="preserve"> </w:t>
      </w:r>
      <w:bookmarkEnd w:id="206"/>
      <w:bookmarkEnd w:id="207"/>
      <w:r w:rsidR="00DE26C9" w:rsidRPr="002F5F3A">
        <w:t xml:space="preserve">Commands for </w:t>
      </w:r>
      <w:r w:rsidR="00DA4A1D">
        <w:t xml:space="preserve">Adding or Deleting </w:t>
      </w:r>
      <w:r w:rsidR="00DE26C9" w:rsidRPr="002F5F3A">
        <w:t>User</w:t>
      </w:r>
      <w:r w:rsidR="00DA4A1D">
        <w:t>s</w:t>
      </w:r>
      <w:r w:rsidR="00DE26C9" w:rsidRPr="002F5F3A">
        <w:t xml:space="preserve"> </w:t>
      </w:r>
      <w:bookmarkEnd w:id="208"/>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2F5F3A" w14:paraId="752332AE" w14:textId="77777777" w:rsidTr="00BB0F90">
        <w:tc>
          <w:tcPr>
            <w:tcW w:w="3866" w:type="dxa"/>
            <w:shd w:val="clear" w:color="auto" w:fill="E6E6E6"/>
            <w:vAlign w:val="center"/>
          </w:tcPr>
          <w:p w14:paraId="2BED555C" w14:textId="77777777" w:rsidR="00BB0F90" w:rsidRPr="002F5F3A" w:rsidRDefault="00BB0F90" w:rsidP="0033415C">
            <w:pPr>
              <w:pStyle w:val="ab"/>
              <w:wordWrap/>
              <w:ind w:right="20"/>
              <w:rPr>
                <w:b w:val="0"/>
              </w:rPr>
            </w:pPr>
            <w:r w:rsidRPr="002F5F3A">
              <w:rPr>
                <w:b w:val="0"/>
              </w:rPr>
              <w:t>Command</w:t>
            </w:r>
          </w:p>
        </w:tc>
        <w:tc>
          <w:tcPr>
            <w:tcW w:w="3428" w:type="dxa"/>
            <w:shd w:val="clear" w:color="auto" w:fill="E6E6E6"/>
            <w:vAlign w:val="center"/>
          </w:tcPr>
          <w:p w14:paraId="4AF06757" w14:textId="77777777" w:rsidR="00BB0F90" w:rsidRPr="002F5F3A" w:rsidRDefault="00BB0F90" w:rsidP="0033415C">
            <w:pPr>
              <w:pStyle w:val="ab"/>
              <w:wordWrap/>
              <w:ind w:right="20"/>
              <w:rPr>
                <w:b w:val="0"/>
              </w:rPr>
            </w:pPr>
            <w:r w:rsidRPr="002F5F3A">
              <w:rPr>
                <w:b w:val="0"/>
              </w:rPr>
              <w:t>Description</w:t>
            </w:r>
          </w:p>
        </w:tc>
        <w:tc>
          <w:tcPr>
            <w:tcW w:w="939" w:type="dxa"/>
            <w:shd w:val="clear" w:color="auto" w:fill="E6E6E6"/>
            <w:vAlign w:val="center"/>
          </w:tcPr>
          <w:p w14:paraId="03B941EF" w14:textId="77777777" w:rsidR="00BB0F90" w:rsidRPr="002F5F3A" w:rsidRDefault="00BB0F90" w:rsidP="0033415C">
            <w:pPr>
              <w:pStyle w:val="ab"/>
              <w:wordWrap/>
              <w:ind w:right="20"/>
              <w:rPr>
                <w:b w:val="0"/>
              </w:rPr>
            </w:pPr>
            <w:r w:rsidRPr="002F5F3A">
              <w:rPr>
                <w:b w:val="0"/>
              </w:rPr>
              <w:t>Mode</w:t>
            </w:r>
          </w:p>
        </w:tc>
      </w:tr>
      <w:tr w:rsidR="00BB0F90" w:rsidRPr="002F5F3A" w14:paraId="4BEECFA4" w14:textId="77777777" w:rsidTr="00BB0F90">
        <w:tc>
          <w:tcPr>
            <w:tcW w:w="3866" w:type="dxa"/>
            <w:vAlign w:val="center"/>
          </w:tcPr>
          <w:p w14:paraId="625C3AA4" w14:textId="77777777" w:rsidR="00BB0F90" w:rsidRPr="002F5F3A" w:rsidRDefault="00BB0F90" w:rsidP="0033415C">
            <w:pPr>
              <w:pStyle w:val="aa"/>
              <w:ind w:right="20"/>
              <w:rPr>
                <w:i/>
                <w:iCs/>
              </w:rPr>
            </w:pPr>
            <w:r w:rsidRPr="002F5F3A">
              <w:t xml:space="preserve">username </w:t>
            </w:r>
            <w:r w:rsidRPr="002F5F3A">
              <w:rPr>
                <w:i/>
                <w:iCs/>
              </w:rPr>
              <w:t xml:space="preserve">name </w:t>
            </w:r>
          </w:p>
          <w:p w14:paraId="0742821E" w14:textId="77777777" w:rsidR="00BB0F90" w:rsidRPr="002F5F3A" w:rsidRDefault="00BB0F90" w:rsidP="0033415C">
            <w:pPr>
              <w:pStyle w:val="aa"/>
              <w:ind w:right="20"/>
            </w:pPr>
            <w:r w:rsidRPr="002F5F3A">
              <w:t>{</w:t>
            </w:r>
            <w:r w:rsidRPr="003B6011">
              <w:t xml:space="preserve"> </w:t>
            </w:r>
            <w:r>
              <w:t>nopassword</w:t>
            </w:r>
            <w:r w:rsidRPr="002F5F3A">
              <w:t xml:space="preserve">|password </w:t>
            </w:r>
            <w:r w:rsidRPr="002F5F3A">
              <w:rPr>
                <w:iCs/>
              </w:rPr>
              <w:t xml:space="preserve"> [0|7]</w:t>
            </w:r>
            <w:r w:rsidRPr="002F5F3A">
              <w:rPr>
                <w:i/>
                <w:iCs/>
              </w:rPr>
              <w:t xml:space="preserve"> password</w:t>
            </w:r>
            <w:r w:rsidRPr="002F5F3A">
              <w:rPr>
                <w:iCs/>
              </w:rPr>
              <w:t xml:space="preserve">|secret [0|5] </w:t>
            </w:r>
            <w:r w:rsidRPr="002F5F3A">
              <w:rPr>
                <w:i/>
                <w:iCs/>
              </w:rPr>
              <w:t>password</w:t>
            </w:r>
            <w:r w:rsidRPr="002F5F3A">
              <w:rPr>
                <w:iCs/>
              </w:rPr>
              <w:t>}</w:t>
            </w:r>
          </w:p>
        </w:tc>
        <w:tc>
          <w:tcPr>
            <w:tcW w:w="3428" w:type="dxa"/>
            <w:vAlign w:val="center"/>
          </w:tcPr>
          <w:p w14:paraId="1D8678E4" w14:textId="7D86B94C" w:rsidR="00BB0F90" w:rsidRPr="002F5F3A" w:rsidRDefault="00DA4A1D" w:rsidP="002B424F">
            <w:pPr>
              <w:pStyle w:val="afffc"/>
              <w:numPr>
                <w:ilvl w:val="0"/>
                <w:numId w:val="27"/>
              </w:numPr>
              <w:ind w:left="0" w:right="20" w:hanging="284"/>
              <w:jc w:val="both"/>
            </w:pPr>
            <w:r>
              <w:t>Creates a user ID</w:t>
            </w:r>
            <w:r w:rsidR="00BB0F90">
              <w:t>.</w:t>
            </w:r>
            <w:r w:rsidR="00BB0F90" w:rsidRPr="002F5F3A">
              <w:t xml:space="preserve"> </w:t>
            </w:r>
          </w:p>
          <w:p w14:paraId="4AD87AF3" w14:textId="783FA8B9" w:rsidR="00BB0F90" w:rsidRDefault="00BB0F90" w:rsidP="002B424F">
            <w:pPr>
              <w:pStyle w:val="a9"/>
              <w:numPr>
                <w:ilvl w:val="0"/>
                <w:numId w:val="27"/>
              </w:numPr>
              <w:wordWrap/>
              <w:ind w:left="0" w:right="20" w:hanging="284"/>
              <w:rPr>
                <w:b/>
              </w:rPr>
            </w:pPr>
            <w:r>
              <w:rPr>
                <w:b/>
              </w:rPr>
              <w:t>nop</w:t>
            </w:r>
            <w:r w:rsidRPr="002F5F3A">
              <w:rPr>
                <w:b/>
              </w:rPr>
              <w:t>assword</w:t>
            </w:r>
            <w:r w:rsidRPr="002F5F3A">
              <w:rPr>
                <w:rStyle w:val="Charf5"/>
              </w:rPr>
              <w:t xml:space="preserve">: </w:t>
            </w:r>
            <w:r w:rsidR="00DA4A1D">
              <w:rPr>
                <w:rStyle w:val="Charf5"/>
              </w:rPr>
              <w:t>Does not require password upon login</w:t>
            </w:r>
            <w:r>
              <w:rPr>
                <w:rStyle w:val="Charf5"/>
              </w:rPr>
              <w:t>.</w:t>
            </w:r>
          </w:p>
          <w:p w14:paraId="7F32CACD" w14:textId="0CA2E1DB" w:rsidR="00CE352C" w:rsidRDefault="00BB0F90" w:rsidP="002B424F">
            <w:pPr>
              <w:pStyle w:val="a9"/>
              <w:numPr>
                <w:ilvl w:val="0"/>
                <w:numId w:val="27"/>
              </w:numPr>
              <w:wordWrap/>
              <w:ind w:left="0" w:right="20" w:hanging="284"/>
              <w:rPr>
                <w:rStyle w:val="Charf5"/>
              </w:rPr>
            </w:pPr>
            <w:r w:rsidRPr="002F5F3A">
              <w:rPr>
                <w:b/>
              </w:rPr>
              <w:t>Password or secret</w:t>
            </w:r>
            <w:r w:rsidRPr="002F5F3A">
              <w:rPr>
                <w:rStyle w:val="Charf5"/>
              </w:rPr>
              <w:t xml:space="preserve">: </w:t>
            </w:r>
            <w:r w:rsidR="00CE352C">
              <w:rPr>
                <w:rStyle w:val="Charf5"/>
              </w:rPr>
              <w:t>Requires password upon login. The following values are available:</w:t>
            </w:r>
          </w:p>
          <w:p w14:paraId="6860AB56" w14:textId="77777777" w:rsidR="00BB0F90" w:rsidRPr="002F5F3A" w:rsidRDefault="00BB0F90" w:rsidP="002B424F">
            <w:pPr>
              <w:pStyle w:val="a9"/>
              <w:numPr>
                <w:ilvl w:val="0"/>
                <w:numId w:val="28"/>
              </w:numPr>
              <w:wordWrap/>
              <w:ind w:left="0" w:right="20"/>
            </w:pPr>
            <w:r w:rsidRPr="002F5F3A">
              <w:t>0 – No encryption.</w:t>
            </w:r>
          </w:p>
          <w:p w14:paraId="5F99E7C5" w14:textId="77777777" w:rsidR="00BB0F90" w:rsidRPr="002F5F3A" w:rsidRDefault="00BB0F90" w:rsidP="002B424F">
            <w:pPr>
              <w:pStyle w:val="a9"/>
              <w:numPr>
                <w:ilvl w:val="0"/>
                <w:numId w:val="28"/>
              </w:numPr>
              <w:wordWrap/>
              <w:ind w:left="0" w:right="20"/>
            </w:pPr>
            <w:r w:rsidRPr="002F5F3A">
              <w:t xml:space="preserve">5 – MD5 encryption. </w:t>
            </w:r>
          </w:p>
          <w:p w14:paraId="2E5D4F21" w14:textId="77777777" w:rsidR="00BB0F90" w:rsidRPr="002F5F3A" w:rsidRDefault="00BB0F90" w:rsidP="002B424F">
            <w:pPr>
              <w:pStyle w:val="a9"/>
              <w:numPr>
                <w:ilvl w:val="0"/>
                <w:numId w:val="28"/>
              </w:numPr>
              <w:wordWrap/>
              <w:ind w:left="0" w:right="20"/>
            </w:pPr>
            <w:r w:rsidRPr="002F5F3A">
              <w:t>7 – DES encryption.</w:t>
            </w:r>
          </w:p>
        </w:tc>
        <w:tc>
          <w:tcPr>
            <w:tcW w:w="939" w:type="dxa"/>
            <w:vAlign w:val="center"/>
          </w:tcPr>
          <w:p w14:paraId="4CB1614E" w14:textId="77777777" w:rsidR="00BB0F90" w:rsidRPr="002F5F3A" w:rsidRDefault="00BB0F90" w:rsidP="0033415C">
            <w:pPr>
              <w:pStyle w:val="aa"/>
              <w:ind w:right="20"/>
            </w:pPr>
            <w:r w:rsidRPr="002F5F3A">
              <w:t>Config</w:t>
            </w:r>
          </w:p>
        </w:tc>
      </w:tr>
      <w:tr w:rsidR="00BB0F90" w:rsidRPr="002F5F3A" w14:paraId="4668EE18" w14:textId="77777777" w:rsidTr="00BB0F90">
        <w:tc>
          <w:tcPr>
            <w:tcW w:w="3866" w:type="dxa"/>
            <w:vAlign w:val="center"/>
          </w:tcPr>
          <w:p w14:paraId="23A0AC68" w14:textId="77777777" w:rsidR="00BB0F90" w:rsidRPr="002F5F3A" w:rsidRDefault="00BB0F90" w:rsidP="0033415C">
            <w:pPr>
              <w:pStyle w:val="aa"/>
              <w:ind w:right="20"/>
            </w:pPr>
            <w:r w:rsidRPr="002F5F3A">
              <w:t xml:space="preserve">no username </w:t>
            </w:r>
            <w:r w:rsidRPr="002F5F3A">
              <w:rPr>
                <w:i/>
                <w:iCs/>
              </w:rPr>
              <w:t>name</w:t>
            </w:r>
          </w:p>
        </w:tc>
        <w:tc>
          <w:tcPr>
            <w:tcW w:w="3428" w:type="dxa"/>
            <w:vAlign w:val="center"/>
          </w:tcPr>
          <w:p w14:paraId="6602E5D9" w14:textId="5FBF3F1C" w:rsidR="00BB0F90" w:rsidRPr="002F5F3A" w:rsidRDefault="00BB0F90" w:rsidP="002B424F">
            <w:pPr>
              <w:pStyle w:val="afffc"/>
              <w:numPr>
                <w:ilvl w:val="0"/>
                <w:numId w:val="27"/>
              </w:numPr>
              <w:ind w:left="0" w:right="20" w:hanging="284"/>
              <w:jc w:val="both"/>
            </w:pPr>
            <w:r w:rsidRPr="002F5F3A">
              <w:t>Deletes a user</w:t>
            </w:r>
            <w:r w:rsidR="00CE352C">
              <w:t xml:space="preserve"> ID</w:t>
            </w:r>
            <w:r w:rsidRPr="002F5F3A">
              <w:t>.</w:t>
            </w:r>
          </w:p>
          <w:p w14:paraId="1838AE65" w14:textId="38941881" w:rsidR="00BB0F90" w:rsidRPr="002F5F3A" w:rsidRDefault="00CE352C" w:rsidP="00CE352C">
            <w:pPr>
              <w:pStyle w:val="afffc"/>
              <w:numPr>
                <w:ilvl w:val="0"/>
                <w:numId w:val="27"/>
              </w:numPr>
              <w:ind w:left="0" w:right="20" w:hanging="284"/>
              <w:jc w:val="both"/>
            </w:pPr>
            <w:r>
              <w:t xml:space="preserve">If the user ID is </w:t>
            </w:r>
            <w:r w:rsidRPr="00CE352C">
              <w:rPr>
                <w:i/>
              </w:rPr>
              <w:t>root</w:t>
            </w:r>
            <w:r w:rsidR="00BB0F90" w:rsidRPr="002F5F3A">
              <w:t xml:space="preserve">, the password is </w:t>
            </w:r>
            <w:r>
              <w:t xml:space="preserve">reset to the default, </w:t>
            </w:r>
            <w:r w:rsidRPr="00CE352C">
              <w:rPr>
                <w:i/>
              </w:rPr>
              <w:t>frontier</w:t>
            </w:r>
            <w:r>
              <w:t>.</w:t>
            </w:r>
          </w:p>
        </w:tc>
        <w:tc>
          <w:tcPr>
            <w:tcW w:w="939" w:type="dxa"/>
            <w:vAlign w:val="center"/>
          </w:tcPr>
          <w:p w14:paraId="51871622" w14:textId="77777777" w:rsidR="00BB0F90" w:rsidRPr="002F5F3A" w:rsidRDefault="00BB0F90" w:rsidP="0033415C">
            <w:pPr>
              <w:pStyle w:val="aa"/>
              <w:ind w:right="20"/>
            </w:pPr>
            <w:r w:rsidRPr="002F5F3A">
              <w:t>Config</w:t>
            </w:r>
          </w:p>
        </w:tc>
      </w:tr>
      <w:tr w:rsidR="00BB0F90" w:rsidRPr="002F5F3A" w14:paraId="51AC8F5E" w14:textId="77777777" w:rsidTr="00BB0F90">
        <w:tc>
          <w:tcPr>
            <w:tcW w:w="3866" w:type="dxa"/>
            <w:vAlign w:val="center"/>
          </w:tcPr>
          <w:p w14:paraId="4282DD18" w14:textId="77777777" w:rsidR="00BB0F90" w:rsidRPr="002F5F3A" w:rsidRDefault="00BB0F90" w:rsidP="0033415C">
            <w:pPr>
              <w:pStyle w:val="aa"/>
              <w:ind w:right="20"/>
            </w:pPr>
            <w:r w:rsidRPr="002F5F3A">
              <w:t xml:space="preserve">username </w:t>
            </w:r>
            <w:r w:rsidRPr="002F5F3A">
              <w:rPr>
                <w:i/>
                <w:iCs/>
              </w:rPr>
              <w:t xml:space="preserve">name </w:t>
            </w:r>
            <w:r w:rsidRPr="002F5F3A">
              <w:t>privilege &lt;0-15&gt;</w:t>
            </w:r>
          </w:p>
        </w:tc>
        <w:tc>
          <w:tcPr>
            <w:tcW w:w="3428" w:type="dxa"/>
            <w:vAlign w:val="center"/>
          </w:tcPr>
          <w:p w14:paraId="3168BB69" w14:textId="77777777" w:rsidR="00BB0F90" w:rsidRPr="002F5F3A" w:rsidRDefault="00BB0F90" w:rsidP="002B424F">
            <w:pPr>
              <w:pStyle w:val="afffc"/>
              <w:numPr>
                <w:ilvl w:val="0"/>
                <w:numId w:val="27"/>
              </w:numPr>
              <w:ind w:left="0" w:right="20" w:hanging="284"/>
              <w:jc w:val="both"/>
            </w:pPr>
            <w:r w:rsidRPr="002F5F3A">
              <w:t>Changes a user</w:t>
            </w:r>
            <w:r w:rsidRPr="002F5F3A">
              <w:t>’</w:t>
            </w:r>
            <w:r w:rsidRPr="002F5F3A">
              <w:t>s privilege level.</w:t>
            </w:r>
          </w:p>
        </w:tc>
        <w:tc>
          <w:tcPr>
            <w:tcW w:w="939" w:type="dxa"/>
            <w:vAlign w:val="center"/>
          </w:tcPr>
          <w:p w14:paraId="19EA6EE2" w14:textId="77777777" w:rsidR="00BB0F90" w:rsidRPr="002F5F3A" w:rsidRDefault="00BB0F90" w:rsidP="0033415C">
            <w:pPr>
              <w:pStyle w:val="aa"/>
              <w:ind w:right="20"/>
            </w:pPr>
            <w:r w:rsidRPr="002F5F3A">
              <w:t>Config</w:t>
            </w:r>
          </w:p>
        </w:tc>
      </w:tr>
      <w:tr w:rsidR="00BB0F90" w:rsidRPr="002F5F3A" w14:paraId="342695C3" w14:textId="77777777" w:rsidTr="00BB0F90">
        <w:tc>
          <w:tcPr>
            <w:tcW w:w="3866" w:type="dxa"/>
            <w:vAlign w:val="center"/>
          </w:tcPr>
          <w:p w14:paraId="6404FCFC" w14:textId="77777777" w:rsidR="00BB0F90" w:rsidRPr="002F5F3A" w:rsidRDefault="00BB0F90" w:rsidP="0033415C">
            <w:pPr>
              <w:pStyle w:val="aa"/>
              <w:ind w:right="20"/>
              <w:rPr>
                <w:i/>
                <w:iCs/>
              </w:rPr>
            </w:pPr>
            <w:r w:rsidRPr="002F5F3A">
              <w:t xml:space="preserve">username </w:t>
            </w:r>
            <w:r w:rsidRPr="002F5F3A">
              <w:rPr>
                <w:i/>
                <w:iCs/>
              </w:rPr>
              <w:t xml:space="preserve">name </w:t>
            </w:r>
          </w:p>
          <w:p w14:paraId="2E6A48B5" w14:textId="77777777" w:rsidR="00BB0F90" w:rsidRPr="002F5F3A" w:rsidRDefault="00BB0F90" w:rsidP="0033415C">
            <w:pPr>
              <w:pStyle w:val="aa"/>
              <w:ind w:right="20"/>
            </w:pPr>
            <w:r w:rsidRPr="002F5F3A">
              <w:t xml:space="preserve">access-class </w:t>
            </w:r>
            <w:r w:rsidRPr="002F5F3A">
              <w:rPr>
                <w:i/>
                <w:iCs/>
              </w:rPr>
              <w:t>&lt;1-99&gt;</w:t>
            </w:r>
          </w:p>
        </w:tc>
        <w:tc>
          <w:tcPr>
            <w:tcW w:w="3428" w:type="dxa"/>
            <w:vAlign w:val="center"/>
          </w:tcPr>
          <w:p w14:paraId="3E741694" w14:textId="77777777" w:rsidR="00BB0F90" w:rsidRPr="002F5F3A" w:rsidRDefault="00BB0F90" w:rsidP="002B424F">
            <w:pPr>
              <w:pStyle w:val="afffc"/>
              <w:numPr>
                <w:ilvl w:val="0"/>
                <w:numId w:val="27"/>
              </w:numPr>
              <w:ind w:left="0" w:right="20" w:hanging="284"/>
              <w:jc w:val="both"/>
            </w:pPr>
            <w:r w:rsidRPr="002F5F3A">
              <w:t>Enables access-list.</w:t>
            </w:r>
          </w:p>
          <w:p w14:paraId="069308E8" w14:textId="77777777" w:rsidR="00BB0F90" w:rsidRPr="002F5F3A" w:rsidRDefault="00BB0F90" w:rsidP="002B424F">
            <w:pPr>
              <w:pStyle w:val="afffc"/>
              <w:numPr>
                <w:ilvl w:val="0"/>
                <w:numId w:val="27"/>
              </w:numPr>
              <w:ind w:left="0" w:right="20" w:hanging="284"/>
              <w:jc w:val="both"/>
            </w:pPr>
            <w:r w:rsidRPr="002F5F3A">
              <w:t>&lt;1-99&gt; : IP standard access list</w:t>
            </w:r>
          </w:p>
        </w:tc>
        <w:tc>
          <w:tcPr>
            <w:tcW w:w="939" w:type="dxa"/>
            <w:vAlign w:val="center"/>
          </w:tcPr>
          <w:p w14:paraId="51C9574A" w14:textId="77777777" w:rsidR="00BB0F90" w:rsidRPr="002F5F3A" w:rsidRDefault="00BB0F90" w:rsidP="0033415C">
            <w:pPr>
              <w:pStyle w:val="aa"/>
              <w:ind w:right="20"/>
            </w:pPr>
            <w:r w:rsidRPr="002F5F3A">
              <w:t>Config</w:t>
            </w:r>
          </w:p>
        </w:tc>
      </w:tr>
      <w:tr w:rsidR="00BB0F90" w:rsidRPr="002F5F3A" w14:paraId="59D48B2D" w14:textId="77777777" w:rsidTr="00BB0F90">
        <w:tc>
          <w:tcPr>
            <w:tcW w:w="3866" w:type="dxa"/>
            <w:vAlign w:val="center"/>
          </w:tcPr>
          <w:p w14:paraId="474C388D" w14:textId="77777777" w:rsidR="00BB0F90" w:rsidRPr="002F5F3A" w:rsidRDefault="00BB0F90" w:rsidP="0033415C">
            <w:pPr>
              <w:pStyle w:val="aa"/>
              <w:ind w:right="20"/>
              <w:rPr>
                <w:i/>
                <w:iCs/>
              </w:rPr>
            </w:pPr>
            <w:r w:rsidRPr="002F5F3A">
              <w:t xml:space="preserve">no username </w:t>
            </w:r>
            <w:r w:rsidRPr="002F5F3A">
              <w:rPr>
                <w:i/>
                <w:iCs/>
              </w:rPr>
              <w:t xml:space="preserve">name </w:t>
            </w:r>
            <w:r w:rsidRPr="002F5F3A">
              <w:t xml:space="preserve">access-class </w:t>
            </w:r>
          </w:p>
        </w:tc>
        <w:tc>
          <w:tcPr>
            <w:tcW w:w="3428" w:type="dxa"/>
            <w:vAlign w:val="center"/>
          </w:tcPr>
          <w:p w14:paraId="5222437A" w14:textId="73D800EE" w:rsidR="00BB0F90" w:rsidRPr="002F5F3A" w:rsidRDefault="00BB0F90" w:rsidP="002B424F">
            <w:pPr>
              <w:pStyle w:val="afffc"/>
              <w:numPr>
                <w:ilvl w:val="0"/>
                <w:numId w:val="27"/>
              </w:numPr>
              <w:ind w:left="0" w:right="20" w:hanging="284"/>
              <w:jc w:val="both"/>
            </w:pPr>
            <w:r w:rsidRPr="002F5F3A">
              <w:t>Disable</w:t>
            </w:r>
            <w:r w:rsidR="00CE352C">
              <w:t>s</w:t>
            </w:r>
            <w:r w:rsidRPr="002F5F3A">
              <w:t xml:space="preserve"> access-list.</w:t>
            </w:r>
          </w:p>
        </w:tc>
        <w:tc>
          <w:tcPr>
            <w:tcW w:w="939" w:type="dxa"/>
            <w:vAlign w:val="center"/>
          </w:tcPr>
          <w:p w14:paraId="07837963" w14:textId="77777777" w:rsidR="00BB0F90" w:rsidRPr="002F5F3A" w:rsidRDefault="00BB0F90" w:rsidP="0033415C">
            <w:pPr>
              <w:pStyle w:val="aa"/>
              <w:ind w:right="20"/>
            </w:pPr>
            <w:r w:rsidRPr="002F5F3A">
              <w:t>Config</w:t>
            </w:r>
          </w:p>
        </w:tc>
      </w:tr>
      <w:tr w:rsidR="00BB0F90" w:rsidRPr="002F5F3A" w14:paraId="7B1E04AD" w14:textId="77777777" w:rsidTr="00BB0F90">
        <w:tc>
          <w:tcPr>
            <w:tcW w:w="3866" w:type="dxa"/>
            <w:vAlign w:val="center"/>
          </w:tcPr>
          <w:p w14:paraId="49EC30BD" w14:textId="77777777" w:rsidR="00BB0F90" w:rsidRPr="002F5F3A" w:rsidRDefault="00BB0F90" w:rsidP="0033415C">
            <w:pPr>
              <w:pStyle w:val="aa"/>
              <w:ind w:right="20"/>
            </w:pPr>
            <w:r w:rsidRPr="002F5F3A">
              <w:t xml:space="preserve">username </w:t>
            </w:r>
            <w:r w:rsidRPr="002F5F3A">
              <w:rPr>
                <w:i/>
                <w:iCs/>
              </w:rPr>
              <w:t>name</w:t>
            </w:r>
            <w:r w:rsidRPr="002F5F3A">
              <w:t xml:space="preserve"> user-maxlinks </w:t>
            </w:r>
            <w:r w:rsidRPr="002F5F3A">
              <w:rPr>
                <w:i/>
                <w:iCs/>
              </w:rPr>
              <w:t>value</w:t>
            </w:r>
          </w:p>
        </w:tc>
        <w:tc>
          <w:tcPr>
            <w:tcW w:w="3428" w:type="dxa"/>
            <w:vAlign w:val="center"/>
          </w:tcPr>
          <w:p w14:paraId="05169203" w14:textId="211ACD21" w:rsidR="00BB0F90" w:rsidRPr="002F5F3A" w:rsidRDefault="00BB0F90" w:rsidP="00CE352C">
            <w:pPr>
              <w:pStyle w:val="afffc"/>
              <w:numPr>
                <w:ilvl w:val="0"/>
                <w:numId w:val="27"/>
              </w:numPr>
              <w:ind w:left="0" w:right="20" w:hanging="284"/>
              <w:jc w:val="both"/>
            </w:pPr>
            <w:r w:rsidRPr="002F5F3A">
              <w:t xml:space="preserve">Sets </w:t>
            </w:r>
            <w:r w:rsidR="00CE352C">
              <w:t xml:space="preserve">the </w:t>
            </w:r>
            <w:r w:rsidRPr="002F5F3A">
              <w:t>maximum</w:t>
            </w:r>
            <w:r w:rsidR="00CE352C">
              <w:t xml:space="preserve"> number of</w:t>
            </w:r>
            <w:r w:rsidRPr="002F5F3A">
              <w:t xml:space="preserve"> session</w:t>
            </w:r>
            <w:r w:rsidR="00CE352C">
              <w:t>s</w:t>
            </w:r>
            <w:r w:rsidRPr="002F5F3A">
              <w:t xml:space="preserve"> </w:t>
            </w:r>
          </w:p>
        </w:tc>
        <w:tc>
          <w:tcPr>
            <w:tcW w:w="939" w:type="dxa"/>
            <w:vAlign w:val="center"/>
          </w:tcPr>
          <w:p w14:paraId="4DEC3E47" w14:textId="77777777" w:rsidR="00BB0F90" w:rsidRPr="002F5F3A" w:rsidRDefault="00BB0F90" w:rsidP="0033415C">
            <w:pPr>
              <w:pStyle w:val="aa"/>
              <w:ind w:right="20"/>
            </w:pPr>
            <w:r w:rsidRPr="002F5F3A">
              <w:t>Config</w:t>
            </w:r>
          </w:p>
        </w:tc>
      </w:tr>
      <w:tr w:rsidR="00BB0F90" w:rsidRPr="002F5F3A" w14:paraId="7283F2BE" w14:textId="77777777" w:rsidTr="00BB0F90">
        <w:tc>
          <w:tcPr>
            <w:tcW w:w="3866" w:type="dxa"/>
            <w:vAlign w:val="center"/>
          </w:tcPr>
          <w:p w14:paraId="49A66DB6" w14:textId="77777777" w:rsidR="00BB0F90" w:rsidRPr="002F5F3A" w:rsidRDefault="00BB0F90" w:rsidP="0033415C">
            <w:pPr>
              <w:pStyle w:val="aa"/>
              <w:ind w:right="20"/>
            </w:pPr>
            <w:r w:rsidRPr="002F5F3A">
              <w:t xml:space="preserve">no username </w:t>
            </w:r>
            <w:r w:rsidRPr="002F5F3A">
              <w:rPr>
                <w:i/>
                <w:iCs/>
              </w:rPr>
              <w:t>name</w:t>
            </w:r>
            <w:r w:rsidRPr="002F5F3A">
              <w:t xml:space="preserve"> user-maxlinks </w:t>
            </w:r>
            <w:r w:rsidRPr="002F5F3A">
              <w:rPr>
                <w:i/>
                <w:iCs/>
              </w:rPr>
              <w:t>value</w:t>
            </w:r>
          </w:p>
        </w:tc>
        <w:tc>
          <w:tcPr>
            <w:tcW w:w="3428" w:type="dxa"/>
            <w:vAlign w:val="center"/>
          </w:tcPr>
          <w:p w14:paraId="754C409A" w14:textId="676EA057" w:rsidR="00BB0F90" w:rsidRPr="002F5F3A" w:rsidRDefault="00CE352C" w:rsidP="00CE352C">
            <w:pPr>
              <w:pStyle w:val="afffc"/>
              <w:numPr>
                <w:ilvl w:val="0"/>
                <w:numId w:val="27"/>
              </w:numPr>
              <w:ind w:left="0" w:right="20" w:hanging="284"/>
              <w:jc w:val="both"/>
            </w:pPr>
            <w:r>
              <w:t>Resets</w:t>
            </w:r>
            <w:r w:rsidR="00BB0F90" w:rsidRPr="002F5F3A">
              <w:t xml:space="preserve"> </w:t>
            </w:r>
            <w:r>
              <w:t xml:space="preserve">the </w:t>
            </w:r>
            <w:r w:rsidR="00BB0F90" w:rsidRPr="002F5F3A">
              <w:t xml:space="preserve">maximum </w:t>
            </w:r>
            <w:r>
              <w:t xml:space="preserve">number of </w:t>
            </w:r>
            <w:r w:rsidR="00BB0F90" w:rsidRPr="002F5F3A">
              <w:t>session</w:t>
            </w:r>
            <w:r>
              <w:t>s to the default, 32.</w:t>
            </w:r>
            <w:r w:rsidR="00BB0F90" w:rsidRPr="002F5F3A">
              <w:t xml:space="preserve"> </w:t>
            </w:r>
          </w:p>
        </w:tc>
        <w:tc>
          <w:tcPr>
            <w:tcW w:w="939" w:type="dxa"/>
            <w:vAlign w:val="center"/>
          </w:tcPr>
          <w:p w14:paraId="09573B20" w14:textId="77777777" w:rsidR="00BB0F90" w:rsidRPr="002F5F3A" w:rsidRDefault="00BB0F90" w:rsidP="0033415C">
            <w:pPr>
              <w:pStyle w:val="aa"/>
              <w:ind w:right="20"/>
            </w:pPr>
            <w:r w:rsidRPr="002F5F3A">
              <w:t>Config</w:t>
            </w:r>
          </w:p>
        </w:tc>
      </w:tr>
      <w:tr w:rsidR="00BB0F90" w:rsidRPr="002F5F3A" w14:paraId="0E0A50CF" w14:textId="77777777" w:rsidTr="00BB0F90">
        <w:tc>
          <w:tcPr>
            <w:tcW w:w="3866" w:type="dxa"/>
            <w:vAlign w:val="center"/>
          </w:tcPr>
          <w:p w14:paraId="4B046519" w14:textId="77777777" w:rsidR="00BB0F90" w:rsidRPr="002F5F3A" w:rsidRDefault="00BB0F90" w:rsidP="0033415C">
            <w:pPr>
              <w:pStyle w:val="aa"/>
              <w:ind w:right="20"/>
            </w:pPr>
            <w:r w:rsidRPr="002F5F3A">
              <w:t xml:space="preserve">username </w:t>
            </w:r>
            <w:r w:rsidRPr="002F5F3A">
              <w:rPr>
                <w:i/>
                <w:iCs/>
              </w:rPr>
              <w:t>name</w:t>
            </w:r>
            <w:r w:rsidRPr="002F5F3A">
              <w:t xml:space="preserve"> unlimited-session-ip </w:t>
            </w:r>
            <w:r w:rsidRPr="002F5F3A">
              <w:rPr>
                <w:i/>
              </w:rPr>
              <w:t>A.B.C.D</w:t>
            </w:r>
          </w:p>
        </w:tc>
        <w:tc>
          <w:tcPr>
            <w:tcW w:w="3428" w:type="dxa"/>
            <w:vAlign w:val="center"/>
          </w:tcPr>
          <w:p w14:paraId="02A75683" w14:textId="77777777" w:rsidR="00BB0F90" w:rsidRPr="002F5F3A" w:rsidRDefault="00BB0F90" w:rsidP="002B424F">
            <w:pPr>
              <w:pStyle w:val="afffc"/>
              <w:numPr>
                <w:ilvl w:val="0"/>
                <w:numId w:val="27"/>
              </w:numPr>
              <w:ind w:left="0" w:right="20" w:hanging="284"/>
              <w:jc w:val="both"/>
            </w:pPr>
            <w:r w:rsidRPr="002F5F3A">
              <w:t>Enables unlimited session ip as user name.</w:t>
            </w:r>
          </w:p>
        </w:tc>
        <w:tc>
          <w:tcPr>
            <w:tcW w:w="939" w:type="dxa"/>
            <w:vAlign w:val="center"/>
          </w:tcPr>
          <w:p w14:paraId="68AE9EAD" w14:textId="77777777" w:rsidR="00BB0F90" w:rsidRPr="002F5F3A" w:rsidRDefault="00BB0F90" w:rsidP="0033415C">
            <w:pPr>
              <w:pStyle w:val="aa"/>
              <w:ind w:right="20"/>
            </w:pPr>
            <w:r w:rsidRPr="002F5F3A">
              <w:t>Config</w:t>
            </w:r>
          </w:p>
        </w:tc>
      </w:tr>
      <w:tr w:rsidR="00BB0F90" w:rsidRPr="002F5F3A" w14:paraId="0BF7487E" w14:textId="77777777" w:rsidTr="00BB0F90">
        <w:tc>
          <w:tcPr>
            <w:tcW w:w="3866" w:type="dxa"/>
            <w:vAlign w:val="center"/>
          </w:tcPr>
          <w:p w14:paraId="3CCAC647" w14:textId="77777777" w:rsidR="00BB0F90" w:rsidRPr="002F5F3A" w:rsidRDefault="00BB0F90" w:rsidP="0033415C">
            <w:pPr>
              <w:pStyle w:val="aa"/>
              <w:ind w:right="20"/>
            </w:pPr>
            <w:r w:rsidRPr="002F5F3A">
              <w:t xml:space="preserve">no username </w:t>
            </w:r>
            <w:r w:rsidRPr="002F5F3A">
              <w:rPr>
                <w:i/>
                <w:iCs/>
              </w:rPr>
              <w:t>name</w:t>
            </w:r>
            <w:r w:rsidRPr="002F5F3A">
              <w:t xml:space="preserve"> unlimited-session-ip</w:t>
            </w:r>
          </w:p>
        </w:tc>
        <w:tc>
          <w:tcPr>
            <w:tcW w:w="3428" w:type="dxa"/>
            <w:vAlign w:val="center"/>
          </w:tcPr>
          <w:p w14:paraId="4A256AA8" w14:textId="77777777" w:rsidR="00BB0F90" w:rsidRPr="002F5F3A" w:rsidRDefault="00BB0F90" w:rsidP="002B424F">
            <w:pPr>
              <w:pStyle w:val="afffc"/>
              <w:numPr>
                <w:ilvl w:val="0"/>
                <w:numId w:val="27"/>
              </w:numPr>
              <w:ind w:left="0" w:right="20" w:hanging="284"/>
              <w:jc w:val="both"/>
            </w:pPr>
            <w:r w:rsidRPr="002F5F3A">
              <w:t>Disables unlimited session ip as user name.</w:t>
            </w:r>
          </w:p>
        </w:tc>
        <w:tc>
          <w:tcPr>
            <w:tcW w:w="939" w:type="dxa"/>
            <w:vAlign w:val="center"/>
          </w:tcPr>
          <w:p w14:paraId="18799935" w14:textId="77777777" w:rsidR="00BB0F90" w:rsidRPr="002F5F3A" w:rsidRDefault="00BB0F90" w:rsidP="0033415C">
            <w:pPr>
              <w:pStyle w:val="aa"/>
              <w:ind w:right="20"/>
            </w:pPr>
            <w:r w:rsidRPr="002F5F3A">
              <w:t>Config</w:t>
            </w:r>
          </w:p>
        </w:tc>
      </w:tr>
    </w:tbl>
    <w:p w14:paraId="28A4D321" w14:textId="44F72E5D" w:rsidR="00F6514D" w:rsidRDefault="00BB0F90" w:rsidP="0033415C">
      <w:pPr>
        <w:pStyle w:val="4"/>
        <w:ind w:left="0" w:right="20"/>
      </w:pPr>
      <w:r>
        <w:rPr>
          <w:rFonts w:hint="eastAsia"/>
        </w:rPr>
        <w:t xml:space="preserve">Adding </w:t>
      </w:r>
      <w:r w:rsidR="00CE352C">
        <w:t xml:space="preserve">a </w:t>
      </w:r>
      <w:r w:rsidR="00CE352C">
        <w:rPr>
          <w:rFonts w:hint="eastAsia"/>
        </w:rPr>
        <w:t>U</w:t>
      </w:r>
      <w:r w:rsidR="00D82DF6">
        <w:rPr>
          <w:rFonts w:hint="eastAsia"/>
        </w:rPr>
        <w:t>ser</w:t>
      </w:r>
    </w:p>
    <w:p w14:paraId="56446C28" w14:textId="02DD8462" w:rsidR="00BB0F90" w:rsidRPr="002F5F3A" w:rsidRDefault="00BB0F90" w:rsidP="0033415C">
      <w:pPr>
        <w:pStyle w:val="a3"/>
        <w:ind w:left="0" w:right="20"/>
        <w:rPr>
          <w:rFonts w:cs="Arial"/>
        </w:rPr>
      </w:pPr>
      <w:r w:rsidRPr="002F5F3A">
        <w:rPr>
          <w:rFonts w:cs="Arial"/>
        </w:rPr>
        <w:t xml:space="preserve">The following example shows how to set </w:t>
      </w:r>
      <w:r w:rsidR="00CE352C">
        <w:rPr>
          <w:rFonts w:cs="Arial"/>
        </w:rPr>
        <w:t xml:space="preserve">the </w:t>
      </w:r>
      <w:r w:rsidRPr="002F5F3A">
        <w:rPr>
          <w:rFonts w:cs="Arial"/>
        </w:rPr>
        <w:t xml:space="preserve">user name, </w:t>
      </w:r>
      <w:r w:rsidR="00CE352C">
        <w:rPr>
          <w:rFonts w:cs="Arial"/>
        </w:rPr>
        <w:t xml:space="preserve">user </w:t>
      </w:r>
      <w:r w:rsidRPr="002F5F3A">
        <w:rPr>
          <w:rFonts w:cs="Arial"/>
        </w:rPr>
        <w:t>password</w:t>
      </w:r>
      <w:r w:rsidR="00CE352C">
        <w:rPr>
          <w:rFonts w:cs="Arial"/>
        </w:rPr>
        <w:t>,</w:t>
      </w:r>
      <w:r w:rsidRPr="002F5F3A">
        <w:rPr>
          <w:rFonts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2F5F3A" w14:paraId="68290B6C" w14:textId="77777777" w:rsidTr="00BB0F90">
        <w:tc>
          <w:tcPr>
            <w:tcW w:w="8322" w:type="dxa"/>
            <w:shd w:val="clear" w:color="auto" w:fill="auto"/>
          </w:tcPr>
          <w:p w14:paraId="19F62C33" w14:textId="77777777" w:rsidR="00BB0F90" w:rsidRPr="002F5F3A" w:rsidRDefault="00BB0F90" w:rsidP="0033415C">
            <w:pPr>
              <w:pStyle w:val="aa"/>
              <w:ind w:right="20"/>
              <w:rPr>
                <w:b/>
                <w:kern w:val="0"/>
              </w:rPr>
            </w:pPr>
            <w:r w:rsidRPr="002F5F3A">
              <w:t>Switch</w:t>
            </w:r>
            <w:r w:rsidRPr="002F5F3A">
              <w:rPr>
                <w:kern w:val="0"/>
              </w:rPr>
              <w:t xml:space="preserve"># </w:t>
            </w:r>
            <w:r w:rsidRPr="002F5F3A">
              <w:rPr>
                <w:b/>
                <w:bCs/>
                <w:kern w:val="0"/>
              </w:rPr>
              <w:t>configure terminal</w:t>
            </w:r>
          </w:p>
          <w:p w14:paraId="140A6910" w14:textId="77777777" w:rsidR="00BB0F90" w:rsidRPr="002F5F3A" w:rsidRDefault="00BB0F90" w:rsidP="0033415C">
            <w:pPr>
              <w:pStyle w:val="aa"/>
              <w:ind w:right="20"/>
              <w:rPr>
                <w:kern w:val="0"/>
              </w:rPr>
            </w:pPr>
            <w:r w:rsidRPr="002F5F3A">
              <w:t>Switch</w:t>
            </w:r>
            <w:r w:rsidRPr="002F5F3A">
              <w:rPr>
                <w:kern w:val="0"/>
              </w:rPr>
              <w:t xml:space="preserve">(config)# </w:t>
            </w:r>
            <w:r w:rsidRPr="002F5F3A">
              <w:rPr>
                <w:b/>
                <w:bCs/>
                <w:kern w:val="0"/>
              </w:rPr>
              <w:t>username testuser2 password testpw</w:t>
            </w:r>
          </w:p>
          <w:p w14:paraId="6E6D37B1" w14:textId="77777777" w:rsidR="00BB0F90" w:rsidRPr="002F5F3A" w:rsidRDefault="00BB0F90" w:rsidP="0033415C">
            <w:pPr>
              <w:pStyle w:val="aa"/>
              <w:ind w:right="20"/>
              <w:rPr>
                <w:kern w:val="0"/>
              </w:rPr>
            </w:pPr>
            <w:r w:rsidRPr="002F5F3A">
              <w:t>Switch</w:t>
            </w:r>
            <w:r w:rsidRPr="002F5F3A">
              <w:rPr>
                <w:kern w:val="0"/>
              </w:rPr>
              <w:t xml:space="preserve">(config)# </w:t>
            </w:r>
            <w:r w:rsidRPr="002F5F3A">
              <w:rPr>
                <w:b/>
                <w:bCs/>
                <w:kern w:val="0"/>
              </w:rPr>
              <w:t>username testuser3 privilege 15 password testpw</w:t>
            </w:r>
          </w:p>
          <w:p w14:paraId="6EFE79EF" w14:textId="77777777" w:rsidR="00BB0F90" w:rsidRPr="002F5F3A" w:rsidRDefault="00BB0F90" w:rsidP="0033415C">
            <w:pPr>
              <w:pStyle w:val="aa"/>
              <w:ind w:right="20"/>
            </w:pPr>
            <w:r w:rsidRPr="002F5F3A">
              <w:lastRenderedPageBreak/>
              <w:t xml:space="preserve">Switch(config)# </w:t>
            </w:r>
            <w:r w:rsidRPr="002F5F3A">
              <w:rPr>
                <w:b/>
                <w:bCs/>
              </w:rPr>
              <w:t>end</w:t>
            </w:r>
          </w:p>
          <w:p w14:paraId="3398B0BF" w14:textId="77777777" w:rsidR="00BB0F90" w:rsidRPr="002F5F3A" w:rsidRDefault="00BB0F90" w:rsidP="0033415C">
            <w:pPr>
              <w:pStyle w:val="aa"/>
              <w:ind w:right="20"/>
            </w:pPr>
            <w:r w:rsidRPr="002F5F3A">
              <w:t xml:space="preserve">Switch # </w:t>
            </w:r>
            <w:r w:rsidRPr="002F5F3A">
              <w:rPr>
                <w:b/>
                <w:bCs/>
              </w:rPr>
              <w:t>show running-config</w:t>
            </w:r>
          </w:p>
          <w:p w14:paraId="03C17106" w14:textId="77777777" w:rsidR="00BB0F90" w:rsidRPr="002F5F3A" w:rsidRDefault="00BB0F90" w:rsidP="0033415C">
            <w:pPr>
              <w:pStyle w:val="aa"/>
              <w:ind w:right="20"/>
              <w:rPr>
                <w:kern w:val="0"/>
              </w:rPr>
            </w:pPr>
            <w:r w:rsidRPr="002F5F3A">
              <w:t>!</w:t>
            </w:r>
          </w:p>
          <w:p w14:paraId="2F199A4B" w14:textId="77777777" w:rsidR="00BB0F90" w:rsidRPr="002F5F3A" w:rsidRDefault="00BB0F90" w:rsidP="0033415C">
            <w:pPr>
              <w:pStyle w:val="aa"/>
              <w:ind w:right="20"/>
              <w:rPr>
                <w:kern w:val="0"/>
              </w:rPr>
            </w:pPr>
            <w:r w:rsidRPr="002F5F3A">
              <w:rPr>
                <w:kern w:val="0"/>
              </w:rPr>
              <w:t>username testuser2 password 0 testpw</w:t>
            </w:r>
            <w:r w:rsidRPr="002F5F3A">
              <w:rPr>
                <w:kern w:val="0"/>
              </w:rPr>
              <w:br/>
              <w:t xml:space="preserve">username </w:t>
            </w:r>
            <w:r w:rsidRPr="002F5F3A">
              <w:rPr>
                <w:b/>
                <w:bCs/>
                <w:kern w:val="0"/>
              </w:rPr>
              <w:t xml:space="preserve">testuser3 </w:t>
            </w:r>
            <w:r w:rsidRPr="002F5F3A">
              <w:rPr>
                <w:kern w:val="0"/>
              </w:rPr>
              <w:t xml:space="preserve">privilege 15 password 0 </w:t>
            </w:r>
            <w:r w:rsidRPr="002F5F3A">
              <w:rPr>
                <w:b/>
                <w:bCs/>
                <w:kern w:val="0"/>
              </w:rPr>
              <w:t>testpw</w:t>
            </w:r>
          </w:p>
          <w:p w14:paraId="0441020C" w14:textId="77777777" w:rsidR="00BB0F90" w:rsidRPr="002F5F3A" w:rsidRDefault="00BB0F90" w:rsidP="0033415C">
            <w:pPr>
              <w:pStyle w:val="aa"/>
              <w:ind w:right="20"/>
            </w:pPr>
            <w:r w:rsidRPr="002F5F3A">
              <w:t>!</w:t>
            </w:r>
          </w:p>
          <w:p w14:paraId="4CF82ED2" w14:textId="77777777" w:rsidR="00BB0F90" w:rsidRPr="002F5F3A" w:rsidRDefault="00BB0F90" w:rsidP="0033415C">
            <w:pPr>
              <w:pStyle w:val="aa"/>
              <w:ind w:right="20"/>
            </w:pPr>
            <w:r w:rsidRPr="002F5F3A">
              <w:t>Switch#</w:t>
            </w:r>
          </w:p>
        </w:tc>
      </w:tr>
    </w:tbl>
    <w:p w14:paraId="09A825F9" w14:textId="3C8ABEBC" w:rsidR="00BB0F90" w:rsidRPr="002F5F3A" w:rsidRDefault="00BB0F90" w:rsidP="0033415C">
      <w:pPr>
        <w:pStyle w:val="a3"/>
        <w:ind w:left="0" w:right="20"/>
        <w:rPr>
          <w:rFonts w:cs="Arial"/>
        </w:rPr>
      </w:pPr>
      <w:r w:rsidRPr="002F5F3A">
        <w:rPr>
          <w:rFonts w:cs="Arial"/>
        </w:rPr>
        <w:lastRenderedPageBreak/>
        <w:t xml:space="preserve">The following </w:t>
      </w:r>
      <w:r w:rsidR="00CE352C">
        <w:rPr>
          <w:rFonts w:cs="Arial"/>
        </w:rPr>
        <w:t xml:space="preserve">example </w:t>
      </w:r>
      <w:r w:rsidRPr="002F5F3A">
        <w:rPr>
          <w:rFonts w:cs="Arial"/>
        </w:rPr>
        <w:t xml:space="preserve">shows </w:t>
      </w:r>
      <w:r w:rsidRPr="00CE352C">
        <w:rPr>
          <w:rFonts w:cs="Arial"/>
          <w:i/>
        </w:rPr>
        <w:t>testuser3</w:t>
      </w:r>
      <w:r w:rsidR="00CE352C">
        <w:rPr>
          <w:rFonts w:cs="Arial"/>
        </w:rPr>
        <w:t xml:space="preserve"> with</w:t>
      </w:r>
      <w:r w:rsidRPr="002F5F3A">
        <w:rPr>
          <w:rFonts w:cs="Arial"/>
        </w:rPr>
        <w:t xml:space="preserve"> privilege level 15</w:t>
      </w:r>
      <w:r w:rsidR="00CE352C">
        <w:rPr>
          <w:rFonts w:cs="Arial"/>
        </w:rPr>
        <w:t>, entering</w:t>
      </w:r>
      <w:r w:rsidRPr="002F5F3A">
        <w:rPr>
          <w:rFonts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2F5F3A" w14:paraId="5C54E2E4" w14:textId="77777777" w:rsidTr="00BB0F90">
        <w:tc>
          <w:tcPr>
            <w:tcW w:w="8820" w:type="dxa"/>
            <w:shd w:val="clear" w:color="auto" w:fill="auto"/>
          </w:tcPr>
          <w:p w14:paraId="12C57EFA" w14:textId="77777777" w:rsidR="00BB0F90" w:rsidRPr="002F5F3A" w:rsidRDefault="00BB0F90" w:rsidP="0033415C">
            <w:pPr>
              <w:pStyle w:val="aa"/>
              <w:ind w:right="20"/>
            </w:pPr>
            <w:r>
              <w:t>CommScope</w:t>
            </w:r>
            <w:r w:rsidRPr="002F5F3A">
              <w:t xml:space="preserve"> L3 Switch</w:t>
            </w:r>
          </w:p>
          <w:p w14:paraId="3DA4F52B" w14:textId="77777777" w:rsidR="00BB0F90" w:rsidRPr="002F5F3A" w:rsidRDefault="00BB0F90" w:rsidP="0033415C">
            <w:pPr>
              <w:pStyle w:val="aa"/>
              <w:ind w:right="20"/>
            </w:pPr>
          </w:p>
          <w:p w14:paraId="7C5E3CDF" w14:textId="77777777" w:rsidR="00BB0F90" w:rsidRPr="002F5F3A" w:rsidRDefault="00BB0F90" w:rsidP="0033415C">
            <w:pPr>
              <w:pStyle w:val="aa"/>
              <w:ind w:right="20"/>
            </w:pPr>
            <w:r w:rsidRPr="002F5F3A">
              <w:t xml:space="preserve">Switch login: </w:t>
            </w:r>
            <w:r w:rsidRPr="002F5F3A">
              <w:rPr>
                <w:b/>
                <w:bCs/>
                <w:i/>
                <w:kern w:val="0"/>
              </w:rPr>
              <w:t>testuser3</w:t>
            </w:r>
          </w:p>
          <w:p w14:paraId="46523770" w14:textId="77777777" w:rsidR="00BB0F90" w:rsidRPr="002F5F3A" w:rsidRDefault="00BB0F90" w:rsidP="0033415C">
            <w:pPr>
              <w:pStyle w:val="aa"/>
              <w:ind w:right="20"/>
            </w:pPr>
            <w:r w:rsidRPr="002F5F3A">
              <w:t xml:space="preserve">Password: </w:t>
            </w:r>
            <w:r w:rsidRPr="002F5F3A">
              <w:rPr>
                <w:b/>
                <w:bCs/>
                <w:i/>
                <w:kern w:val="0"/>
              </w:rPr>
              <w:t>testuser3</w:t>
            </w:r>
          </w:p>
          <w:p w14:paraId="5B25AA6A" w14:textId="77777777" w:rsidR="00BB0F90" w:rsidRPr="002F5F3A" w:rsidRDefault="00BB0F90" w:rsidP="0033415C">
            <w:pPr>
              <w:pStyle w:val="aa"/>
              <w:ind w:right="20"/>
            </w:pPr>
          </w:p>
          <w:p w14:paraId="4F077F78" w14:textId="77777777" w:rsidR="00BB0F90" w:rsidRPr="002F5F3A" w:rsidRDefault="00BB0F90" w:rsidP="0033415C">
            <w:pPr>
              <w:pStyle w:val="aa"/>
              <w:ind w:right="20"/>
            </w:pPr>
            <w:r w:rsidRPr="002F5F3A">
              <w:t>Hello.</w:t>
            </w:r>
          </w:p>
          <w:p w14:paraId="6DB20C10" w14:textId="77777777" w:rsidR="00BB0F90" w:rsidRPr="002F5F3A" w:rsidRDefault="00BB0F90" w:rsidP="0033415C">
            <w:pPr>
              <w:pStyle w:val="aa"/>
              <w:ind w:right="20"/>
            </w:pPr>
          </w:p>
          <w:p w14:paraId="6285AA1C" w14:textId="77777777" w:rsidR="00BB0F90" w:rsidRPr="002F5F3A" w:rsidRDefault="00BB0F90" w:rsidP="0033415C">
            <w:pPr>
              <w:pStyle w:val="aa"/>
              <w:ind w:right="20"/>
            </w:pPr>
            <w:r w:rsidRPr="002F5F3A">
              <w:t>Switch&gt; enable</w:t>
            </w:r>
          </w:p>
          <w:p w14:paraId="3CDBEE61" w14:textId="77777777" w:rsidR="00BB0F90" w:rsidRPr="002F5F3A" w:rsidRDefault="00BB0F90" w:rsidP="0033415C">
            <w:pPr>
              <w:pStyle w:val="aa"/>
              <w:ind w:right="20"/>
            </w:pPr>
            <w:r w:rsidRPr="002F5F3A">
              <w:t>Switch#</w:t>
            </w:r>
          </w:p>
        </w:tc>
      </w:tr>
    </w:tbl>
    <w:p w14:paraId="3F9134FF" w14:textId="77777777" w:rsidR="00BB0F90" w:rsidRPr="002F5F3A" w:rsidRDefault="00BB0F90" w:rsidP="0033415C">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8"/>
        <w:gridCol w:w="6053"/>
      </w:tblGrid>
      <w:tr w:rsidR="00BB0F90" w:rsidRPr="002F5F3A" w14:paraId="533FD96A" w14:textId="77777777" w:rsidTr="00BB0F90">
        <w:tc>
          <w:tcPr>
            <w:tcW w:w="900" w:type="dxa"/>
          </w:tcPr>
          <w:p w14:paraId="40AAF141" w14:textId="77777777" w:rsidR="00BB0F90" w:rsidRPr="002F5F3A" w:rsidRDefault="00BB0F90" w:rsidP="0033415C">
            <w:pPr>
              <w:pStyle w:val="aa"/>
              <w:spacing w:after="120"/>
              <w:ind w:right="20"/>
              <w:jc w:val="both"/>
            </w:pPr>
            <w:r w:rsidRPr="002F5F3A">
              <w:rPr>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2F5F3A" w:rsidRDefault="00BB0F90" w:rsidP="0033415C">
            <w:pPr>
              <w:pStyle w:val="aa"/>
              <w:ind w:right="20"/>
              <w:jc w:val="both"/>
              <w:rPr>
                <w:b/>
                <w:bCs/>
              </w:rPr>
            </w:pPr>
            <w:r w:rsidRPr="002F5F3A">
              <w:rPr>
                <w:b/>
                <w:bCs/>
              </w:rPr>
              <w:t>Notice</w:t>
            </w:r>
          </w:p>
        </w:tc>
        <w:tc>
          <w:tcPr>
            <w:tcW w:w="6800" w:type="dxa"/>
          </w:tcPr>
          <w:p w14:paraId="15BEC95E" w14:textId="77777777" w:rsidR="00BB0F90" w:rsidRPr="002F5F3A" w:rsidRDefault="00BB0F90" w:rsidP="0033415C">
            <w:pPr>
              <w:pStyle w:val="aa"/>
              <w:ind w:right="20"/>
            </w:pPr>
            <w:r w:rsidRPr="00524EB5">
              <w:rPr>
                <w:highlight w:val="yellow"/>
              </w:rPr>
              <w:t>After you set AAA authorization exec command, in the case that your level is more than the privilege level 15, you can enter the privileged mode directly.</w:t>
            </w:r>
            <w:r w:rsidRPr="002F5F3A">
              <w:t xml:space="preserve"> </w:t>
            </w:r>
          </w:p>
        </w:tc>
      </w:tr>
    </w:tbl>
    <w:p w14:paraId="53848F2C" w14:textId="77777777" w:rsidR="00BB0F90" w:rsidRPr="00BB0F90" w:rsidRDefault="00BB0F90" w:rsidP="0033415C">
      <w:pPr>
        <w:ind w:right="20"/>
      </w:pPr>
    </w:p>
    <w:p w14:paraId="1F7578C2" w14:textId="529B62F7" w:rsidR="00F6514D" w:rsidRDefault="00524EB5" w:rsidP="0033415C">
      <w:pPr>
        <w:pStyle w:val="3"/>
        <w:ind w:left="0" w:right="20"/>
      </w:pPr>
      <w:bookmarkStart w:id="209" w:name="_Toc445130722"/>
      <w:r>
        <w:t xml:space="preserve">Setting the User </w:t>
      </w:r>
      <w:r w:rsidR="00C16CC9" w:rsidRPr="009115B5">
        <w:rPr>
          <w:rFonts w:hint="eastAsia"/>
        </w:rPr>
        <w:t>Password</w:t>
      </w:r>
      <w:bookmarkEnd w:id="209"/>
    </w:p>
    <w:p w14:paraId="78A661EC" w14:textId="40C7FEC6" w:rsidR="00C570C2" w:rsidRPr="002F5F3A" w:rsidRDefault="00524EB5" w:rsidP="0033415C">
      <w:pPr>
        <w:pStyle w:val="a3"/>
        <w:ind w:left="0" w:right="20"/>
        <w:rPr>
          <w:rFonts w:cs="Arial"/>
        </w:rPr>
      </w:pPr>
      <w:bookmarkStart w:id="210" w:name="_Toc281502938"/>
      <w:bookmarkStart w:id="211" w:name="_Toc292810179"/>
      <w:bookmarkStart w:id="212" w:name="_Toc363228255"/>
      <w:r>
        <w:rPr>
          <w:rFonts w:cs="Arial"/>
        </w:rPr>
        <w:t xml:space="preserve">The </w:t>
      </w:r>
      <w:r w:rsidR="00094318">
        <w:rPr>
          <w:rFonts w:cs="Arial"/>
        </w:rPr>
        <w:t>C9500</w:t>
      </w:r>
      <w:r w:rsidR="00C570C2" w:rsidRPr="002F5F3A">
        <w:rPr>
          <w:rFonts w:cs="Arial"/>
        </w:rPr>
        <w:t xml:space="preserve"> </w:t>
      </w:r>
      <w:r>
        <w:rPr>
          <w:rFonts w:cs="Arial"/>
        </w:rPr>
        <w:t xml:space="preserve">series provides the following two types of passwords for system security. </w:t>
      </w:r>
    </w:p>
    <w:p w14:paraId="157161BC" w14:textId="77777777" w:rsidR="00C570C2" w:rsidRPr="002F5F3A" w:rsidRDefault="00C570C2" w:rsidP="0033415C">
      <w:pPr>
        <w:pStyle w:val="4"/>
        <w:ind w:left="0" w:right="20"/>
        <w:rPr>
          <w:szCs w:val="18"/>
        </w:rPr>
      </w:pPr>
      <w:bookmarkStart w:id="213" w:name="_Toc337198288"/>
      <w:r w:rsidRPr="002F5F3A">
        <w:rPr>
          <w:szCs w:val="18"/>
        </w:rPr>
        <w:t>Enable password</w:t>
      </w:r>
      <w:bookmarkEnd w:id="213"/>
      <w:r w:rsidRPr="002F5F3A">
        <w:rPr>
          <w:szCs w:val="18"/>
        </w:rPr>
        <w:t xml:space="preserve"> </w:t>
      </w:r>
    </w:p>
    <w:p w14:paraId="39BF2BFC" w14:textId="34A4A4B2" w:rsidR="00C570C2" w:rsidRPr="002F5F3A" w:rsidRDefault="00C570C2" w:rsidP="0033415C">
      <w:pPr>
        <w:pStyle w:val="Randomlist"/>
        <w:tabs>
          <w:tab w:val="clear" w:pos="3968"/>
          <w:tab w:val="num" w:pos="1980"/>
        </w:tabs>
        <w:spacing w:before="0"/>
        <w:ind w:leftChars="854" w:left="1980" w:right="20" w:hangingChars="246" w:hanging="443"/>
      </w:pPr>
      <w:r w:rsidRPr="002F5F3A">
        <w:t xml:space="preserve">Used for </w:t>
      </w:r>
      <w:r w:rsidR="00524EB5">
        <w:t xml:space="preserve">enhanced </w:t>
      </w:r>
      <w:r w:rsidRPr="002F5F3A">
        <w:t>security in privileged mode.</w:t>
      </w:r>
    </w:p>
    <w:p w14:paraId="76072F58" w14:textId="77777777" w:rsidR="00C570C2" w:rsidRPr="002F5F3A" w:rsidRDefault="00C570C2" w:rsidP="0033415C">
      <w:pPr>
        <w:pStyle w:val="4"/>
        <w:ind w:left="0" w:right="20"/>
        <w:rPr>
          <w:szCs w:val="18"/>
        </w:rPr>
      </w:pPr>
      <w:bookmarkStart w:id="214" w:name="_Toc337198289"/>
      <w:r w:rsidRPr="002F5F3A">
        <w:rPr>
          <w:szCs w:val="18"/>
        </w:rPr>
        <w:t>User password</w:t>
      </w:r>
      <w:bookmarkEnd w:id="214"/>
      <w:r w:rsidRPr="002F5F3A">
        <w:rPr>
          <w:szCs w:val="18"/>
        </w:rPr>
        <w:t xml:space="preserve"> </w:t>
      </w:r>
    </w:p>
    <w:p w14:paraId="0CB04A25" w14:textId="1FEC5BB1" w:rsidR="00C570C2" w:rsidRPr="002F5F3A" w:rsidRDefault="00C570C2" w:rsidP="0033415C">
      <w:pPr>
        <w:pStyle w:val="Randomlist"/>
        <w:tabs>
          <w:tab w:val="clear" w:pos="3968"/>
          <w:tab w:val="num" w:pos="1980"/>
        </w:tabs>
        <w:spacing w:before="0"/>
        <w:ind w:leftChars="854" w:left="1980" w:right="20" w:hangingChars="246" w:hanging="443"/>
      </w:pPr>
      <w:r w:rsidRPr="002F5F3A">
        <w:t xml:space="preserve">Used </w:t>
      </w:r>
      <w:r w:rsidR="00524EB5">
        <w:t>to access through the console port or a Telnet session in user mode.</w:t>
      </w:r>
    </w:p>
    <w:p w14:paraId="621914A1" w14:textId="61F00704" w:rsidR="00C570C2" w:rsidRPr="002F5F3A" w:rsidRDefault="00C570C2" w:rsidP="0033415C">
      <w:pPr>
        <w:pStyle w:val="a3"/>
        <w:ind w:left="0" w:right="20"/>
        <w:rPr>
          <w:rFonts w:cs="Arial"/>
        </w:rPr>
      </w:pPr>
      <w:r w:rsidRPr="002F5F3A">
        <w:rPr>
          <w:rFonts w:cs="Arial"/>
        </w:rPr>
        <w:t xml:space="preserve">The following table </w:t>
      </w:r>
      <w:r w:rsidR="000C305A">
        <w:rPr>
          <w:rFonts w:cs="Arial"/>
        </w:rPr>
        <w:t>lists</w:t>
      </w:r>
      <w:r w:rsidRPr="002F5F3A">
        <w:rPr>
          <w:rFonts w:cs="Arial"/>
        </w:rPr>
        <w:t xml:space="preserve"> commands </w:t>
      </w:r>
      <w:r w:rsidR="000C305A">
        <w:rPr>
          <w:rFonts w:cs="Arial"/>
        </w:rPr>
        <w:t>for configuring the Enable password.</w:t>
      </w:r>
    </w:p>
    <w:p w14:paraId="77393E40" w14:textId="69FE8DAE" w:rsidR="00C570C2" w:rsidRPr="002F5F3A" w:rsidRDefault="00125B19" w:rsidP="0033415C">
      <w:pPr>
        <w:pStyle w:val="affff4"/>
        <w:wordWrap/>
        <w:ind w:left="0" w:right="20"/>
      </w:pPr>
      <w:bookmarkStart w:id="215" w:name="_Toc348626290"/>
      <w:bookmarkStart w:id="216" w:name="_Toc391575148"/>
      <w:r>
        <w:t xml:space="preserve">Table </w:t>
      </w:r>
      <w:r w:rsidR="005832B8">
        <w:fldChar w:fldCharType="begin"/>
      </w:r>
      <w:r>
        <w:instrText xml:space="preserve"> SEQ Table \* ARABIC </w:instrText>
      </w:r>
      <w:r w:rsidR="005832B8">
        <w:fldChar w:fldCharType="separate"/>
      </w:r>
      <w:r>
        <w:rPr>
          <w:noProof/>
        </w:rPr>
        <w:t>6</w:t>
      </w:r>
      <w:r w:rsidR="005832B8">
        <w:rPr>
          <w:noProof/>
        </w:rPr>
        <w:fldChar w:fldCharType="end"/>
      </w:r>
      <w:r>
        <w:t xml:space="preserve"> </w:t>
      </w:r>
      <w:r w:rsidR="00C570C2" w:rsidRPr="002F5F3A">
        <w:t xml:space="preserve">Commands for </w:t>
      </w:r>
      <w:r w:rsidR="000C305A">
        <w:t xml:space="preserve">Configuring the </w:t>
      </w:r>
      <w:r w:rsidR="00C570C2" w:rsidRPr="002F5F3A">
        <w:t>Enable Password</w:t>
      </w:r>
      <w:bookmarkEnd w:id="210"/>
      <w:bookmarkEnd w:id="211"/>
      <w:bookmarkEnd w:id="215"/>
      <w:bookmarkEnd w:id="216"/>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2F5F3A" w14:paraId="3A498FCC" w14:textId="77777777" w:rsidTr="00BF42F2">
        <w:tc>
          <w:tcPr>
            <w:tcW w:w="2863" w:type="dxa"/>
            <w:shd w:val="clear" w:color="auto" w:fill="E6E6E6"/>
            <w:vAlign w:val="center"/>
          </w:tcPr>
          <w:p w14:paraId="6A160E51" w14:textId="77777777" w:rsidR="00C570C2" w:rsidRPr="002F5F3A" w:rsidRDefault="00C570C2" w:rsidP="0033415C">
            <w:pPr>
              <w:pStyle w:val="ab"/>
              <w:wordWrap/>
              <w:ind w:right="20"/>
              <w:rPr>
                <w:b w:val="0"/>
              </w:rPr>
            </w:pPr>
            <w:r w:rsidRPr="002F5F3A">
              <w:rPr>
                <w:b w:val="0"/>
              </w:rPr>
              <w:t>Command</w:t>
            </w:r>
          </w:p>
        </w:tc>
        <w:tc>
          <w:tcPr>
            <w:tcW w:w="4345" w:type="dxa"/>
            <w:shd w:val="clear" w:color="auto" w:fill="E6E6E6"/>
            <w:vAlign w:val="center"/>
          </w:tcPr>
          <w:p w14:paraId="6B301702" w14:textId="77777777" w:rsidR="00C570C2" w:rsidRPr="002F5F3A" w:rsidRDefault="00C570C2" w:rsidP="0033415C">
            <w:pPr>
              <w:pStyle w:val="ab"/>
              <w:wordWrap/>
              <w:ind w:right="20"/>
              <w:rPr>
                <w:b w:val="0"/>
              </w:rPr>
            </w:pPr>
            <w:r w:rsidRPr="002F5F3A">
              <w:rPr>
                <w:b w:val="0"/>
              </w:rPr>
              <w:t>Description</w:t>
            </w:r>
          </w:p>
        </w:tc>
        <w:tc>
          <w:tcPr>
            <w:tcW w:w="1011" w:type="dxa"/>
            <w:shd w:val="clear" w:color="auto" w:fill="E6E6E6"/>
            <w:vAlign w:val="center"/>
          </w:tcPr>
          <w:p w14:paraId="2EEFA2E9" w14:textId="77777777" w:rsidR="00C570C2" w:rsidRPr="002F5F3A" w:rsidRDefault="00C570C2" w:rsidP="0033415C">
            <w:pPr>
              <w:pStyle w:val="ab"/>
              <w:wordWrap/>
              <w:ind w:right="20"/>
              <w:rPr>
                <w:b w:val="0"/>
              </w:rPr>
            </w:pPr>
            <w:r w:rsidRPr="002F5F3A">
              <w:rPr>
                <w:b w:val="0"/>
              </w:rPr>
              <w:t>Mode</w:t>
            </w:r>
          </w:p>
        </w:tc>
      </w:tr>
      <w:tr w:rsidR="00C570C2" w:rsidRPr="002F5F3A" w14:paraId="0698F3D2" w14:textId="77777777" w:rsidTr="00BF42F2">
        <w:tc>
          <w:tcPr>
            <w:tcW w:w="2863" w:type="dxa"/>
            <w:vAlign w:val="center"/>
          </w:tcPr>
          <w:p w14:paraId="331E6611" w14:textId="77777777" w:rsidR="00226BAD" w:rsidRPr="00536429" w:rsidRDefault="00226BAD" w:rsidP="0033415C">
            <w:pPr>
              <w:pStyle w:val="aa"/>
              <w:ind w:rightChars="10" w:right="18"/>
              <w:jc w:val="both"/>
            </w:pPr>
            <w:r w:rsidRPr="00536429">
              <w:t xml:space="preserve">enable password </w:t>
            </w:r>
            <w:r w:rsidRPr="00536429">
              <w:rPr>
                <w:iCs/>
              </w:rPr>
              <w:t xml:space="preserve"> [0|7]</w:t>
            </w:r>
            <w:r w:rsidRPr="00536429">
              <w:rPr>
                <w:i/>
                <w:iCs/>
              </w:rPr>
              <w:t xml:space="preserve"> password</w:t>
            </w:r>
          </w:p>
          <w:p w14:paraId="303E75AA" w14:textId="77777777" w:rsidR="00C570C2" w:rsidRPr="00536429" w:rsidRDefault="00C570C2" w:rsidP="0033415C">
            <w:pPr>
              <w:pStyle w:val="aa"/>
              <w:ind w:right="20" w:firstLineChars="50" w:firstLine="90"/>
              <w:jc w:val="both"/>
            </w:pPr>
          </w:p>
        </w:tc>
        <w:tc>
          <w:tcPr>
            <w:tcW w:w="4345" w:type="dxa"/>
            <w:vAlign w:val="center"/>
          </w:tcPr>
          <w:p w14:paraId="6734CC47" w14:textId="1C788E51" w:rsidR="00C570C2" w:rsidRDefault="00C570C2" w:rsidP="002B424F">
            <w:pPr>
              <w:pStyle w:val="a9"/>
              <w:numPr>
                <w:ilvl w:val="0"/>
                <w:numId w:val="29"/>
              </w:numPr>
              <w:wordWrap/>
              <w:ind w:left="0" w:right="20" w:hanging="283"/>
              <w:jc w:val="both"/>
            </w:pPr>
            <w:r w:rsidRPr="00536429">
              <w:t>S</w:t>
            </w:r>
            <w:r w:rsidR="000C305A">
              <w:t>pecifies the password necessary for entering privileged mode.</w:t>
            </w:r>
          </w:p>
          <w:p w14:paraId="6F8DB19B" w14:textId="5A203675" w:rsidR="00C570C2" w:rsidRPr="00536429" w:rsidRDefault="000C305A" w:rsidP="002B424F">
            <w:pPr>
              <w:pStyle w:val="a9"/>
              <w:numPr>
                <w:ilvl w:val="0"/>
                <w:numId w:val="29"/>
              </w:numPr>
              <w:wordWrap/>
              <w:ind w:left="0" w:right="20" w:hanging="283"/>
              <w:rPr>
                <w:rStyle w:val="Charf5"/>
              </w:rPr>
            </w:pPr>
            <w:r>
              <w:rPr>
                <w:rStyle w:val="Charf5"/>
              </w:rPr>
              <w:t>An encrypted or DES encrypted password is required to enter privileged mode:</w:t>
            </w:r>
          </w:p>
          <w:p w14:paraId="29E38424" w14:textId="77777777" w:rsidR="00C570C2" w:rsidRPr="00536429" w:rsidRDefault="00C570C2" w:rsidP="002B424F">
            <w:pPr>
              <w:pStyle w:val="a9"/>
              <w:numPr>
                <w:ilvl w:val="0"/>
                <w:numId w:val="30"/>
              </w:numPr>
              <w:wordWrap/>
              <w:ind w:left="0" w:right="20"/>
            </w:pPr>
            <w:r w:rsidRPr="00536429">
              <w:t>0 –</w:t>
            </w:r>
            <w:r w:rsidR="00226BAD" w:rsidRPr="00536429">
              <w:t xml:space="preserve"> No </w:t>
            </w:r>
            <w:r w:rsidRPr="00536429">
              <w:t>Encryption.</w:t>
            </w:r>
          </w:p>
          <w:p w14:paraId="1851243C" w14:textId="77777777" w:rsidR="00C570C2" w:rsidRPr="00536429" w:rsidRDefault="00C570C2" w:rsidP="002B424F">
            <w:pPr>
              <w:pStyle w:val="a9"/>
              <w:numPr>
                <w:ilvl w:val="0"/>
                <w:numId w:val="30"/>
              </w:numPr>
              <w:wordWrap/>
              <w:ind w:left="0" w:right="20"/>
              <w:jc w:val="both"/>
            </w:pPr>
            <w:r w:rsidRPr="00536429">
              <w:t>7 – DES Encryption</w:t>
            </w:r>
          </w:p>
        </w:tc>
        <w:tc>
          <w:tcPr>
            <w:tcW w:w="1011" w:type="dxa"/>
            <w:vAlign w:val="center"/>
          </w:tcPr>
          <w:p w14:paraId="7BE7CC63" w14:textId="77777777" w:rsidR="00C570C2" w:rsidRPr="00536429" w:rsidRDefault="00C570C2" w:rsidP="0033415C">
            <w:pPr>
              <w:pStyle w:val="aa"/>
              <w:ind w:right="20"/>
              <w:jc w:val="both"/>
            </w:pPr>
            <w:r w:rsidRPr="00536429">
              <w:t>Config</w:t>
            </w:r>
          </w:p>
        </w:tc>
      </w:tr>
      <w:tr w:rsidR="00226BAD" w:rsidRPr="002F5F3A" w14:paraId="01713C9A" w14:textId="77777777" w:rsidTr="00BF42F2">
        <w:tc>
          <w:tcPr>
            <w:tcW w:w="2863" w:type="dxa"/>
            <w:vAlign w:val="center"/>
          </w:tcPr>
          <w:p w14:paraId="34CE6A86" w14:textId="77777777" w:rsidR="00226BAD" w:rsidRPr="00536429" w:rsidRDefault="00226BAD" w:rsidP="0033415C">
            <w:pPr>
              <w:pStyle w:val="aa"/>
              <w:ind w:right="20"/>
              <w:jc w:val="both"/>
            </w:pPr>
            <w:r w:rsidRPr="00536429">
              <w:t xml:space="preserve">enable </w:t>
            </w:r>
            <w:r w:rsidRPr="00536429">
              <w:rPr>
                <w:iCs/>
              </w:rPr>
              <w:t xml:space="preserve">secret [0|5] </w:t>
            </w:r>
            <w:r w:rsidRPr="00536429">
              <w:rPr>
                <w:i/>
                <w:iCs/>
              </w:rPr>
              <w:t>password</w:t>
            </w:r>
          </w:p>
        </w:tc>
        <w:tc>
          <w:tcPr>
            <w:tcW w:w="4345" w:type="dxa"/>
            <w:vAlign w:val="center"/>
          </w:tcPr>
          <w:p w14:paraId="6DD96919" w14:textId="2C1D36A7" w:rsidR="00226BAD" w:rsidRPr="00536429" w:rsidRDefault="00E20B87" w:rsidP="002B424F">
            <w:pPr>
              <w:pStyle w:val="a9"/>
              <w:numPr>
                <w:ilvl w:val="0"/>
                <w:numId w:val="29"/>
              </w:numPr>
              <w:wordWrap/>
              <w:ind w:left="0" w:right="20" w:hanging="283"/>
              <w:jc w:val="both"/>
            </w:pPr>
            <w:r>
              <w:t>Enables the password to enter pr</w:t>
            </w:r>
            <w:r w:rsidR="00226BAD" w:rsidRPr="00536429">
              <w:t>ivileged mode.</w:t>
            </w:r>
          </w:p>
          <w:p w14:paraId="48A1DCCB" w14:textId="0FD21237" w:rsidR="00226BAD" w:rsidRPr="00536429" w:rsidRDefault="00F24A23" w:rsidP="002B424F">
            <w:pPr>
              <w:pStyle w:val="a9"/>
              <w:numPr>
                <w:ilvl w:val="0"/>
                <w:numId w:val="29"/>
              </w:numPr>
              <w:wordWrap/>
              <w:ind w:left="0" w:right="20" w:hanging="283"/>
              <w:rPr>
                <w:rStyle w:val="Charf5"/>
              </w:rPr>
            </w:pPr>
            <w:r>
              <w:rPr>
                <w:rStyle w:val="Charf5"/>
              </w:rPr>
              <w:t xml:space="preserve">An encrypted or DES encrypted password is </w:t>
            </w:r>
            <w:r>
              <w:rPr>
                <w:rStyle w:val="Charf5"/>
              </w:rPr>
              <w:lastRenderedPageBreak/>
              <w:t>required to enter privileged mode.</w:t>
            </w:r>
          </w:p>
          <w:p w14:paraId="04A02334" w14:textId="77777777" w:rsidR="00226BAD" w:rsidRPr="00536429" w:rsidRDefault="00226BAD" w:rsidP="002B424F">
            <w:pPr>
              <w:pStyle w:val="a9"/>
              <w:numPr>
                <w:ilvl w:val="0"/>
                <w:numId w:val="30"/>
              </w:numPr>
              <w:wordWrap/>
              <w:ind w:left="0" w:right="20"/>
            </w:pPr>
            <w:r w:rsidRPr="00536429">
              <w:t>0 – No Encryption.</w:t>
            </w:r>
          </w:p>
          <w:p w14:paraId="0E7331FF" w14:textId="77777777" w:rsidR="00226BAD" w:rsidRPr="00536429" w:rsidRDefault="00226BAD" w:rsidP="002B424F">
            <w:pPr>
              <w:pStyle w:val="a9"/>
              <w:numPr>
                <w:ilvl w:val="0"/>
                <w:numId w:val="30"/>
              </w:numPr>
              <w:wordWrap/>
              <w:ind w:left="0" w:right="20"/>
            </w:pPr>
            <w:r w:rsidRPr="00536429">
              <w:t>5 – MD5 Encryption</w:t>
            </w:r>
          </w:p>
        </w:tc>
        <w:tc>
          <w:tcPr>
            <w:tcW w:w="1011" w:type="dxa"/>
            <w:vAlign w:val="center"/>
          </w:tcPr>
          <w:p w14:paraId="7451CEA3" w14:textId="77777777" w:rsidR="00226BAD" w:rsidRPr="00536429" w:rsidRDefault="00226BAD" w:rsidP="0033415C">
            <w:pPr>
              <w:pStyle w:val="aa"/>
              <w:ind w:right="20"/>
              <w:jc w:val="both"/>
            </w:pPr>
            <w:r w:rsidRPr="00536429">
              <w:lastRenderedPageBreak/>
              <w:t>Config</w:t>
            </w:r>
          </w:p>
        </w:tc>
      </w:tr>
      <w:tr w:rsidR="00C570C2" w:rsidRPr="002F5F3A" w14:paraId="315A838F" w14:textId="77777777" w:rsidTr="00BF42F2">
        <w:tc>
          <w:tcPr>
            <w:tcW w:w="2863" w:type="dxa"/>
            <w:vAlign w:val="center"/>
          </w:tcPr>
          <w:p w14:paraId="702E9D4F" w14:textId="77777777" w:rsidR="00C570C2" w:rsidRPr="00536429" w:rsidRDefault="00C570C2" w:rsidP="0033415C">
            <w:pPr>
              <w:pStyle w:val="aa"/>
              <w:ind w:right="20"/>
              <w:jc w:val="both"/>
            </w:pPr>
            <w:r w:rsidRPr="00536429">
              <w:lastRenderedPageBreak/>
              <w:t>no enable password</w:t>
            </w:r>
          </w:p>
        </w:tc>
        <w:tc>
          <w:tcPr>
            <w:tcW w:w="4345" w:type="dxa"/>
            <w:vAlign w:val="center"/>
          </w:tcPr>
          <w:p w14:paraId="4755D6D6" w14:textId="7D5E16AD" w:rsidR="00C570C2" w:rsidRPr="00536429" w:rsidRDefault="00C570C2" w:rsidP="00A00D62">
            <w:pPr>
              <w:pStyle w:val="a9"/>
              <w:numPr>
                <w:ilvl w:val="0"/>
                <w:numId w:val="29"/>
              </w:numPr>
              <w:wordWrap/>
              <w:ind w:left="0" w:right="20" w:hanging="283"/>
              <w:jc w:val="both"/>
            </w:pPr>
            <w:r w:rsidRPr="00536429">
              <w:t xml:space="preserve">Disables the password </w:t>
            </w:r>
            <w:r w:rsidR="00A00D62">
              <w:t>from entering</w:t>
            </w:r>
            <w:r w:rsidRPr="00536429">
              <w:t xml:space="preserve"> privileged mode. </w:t>
            </w:r>
          </w:p>
        </w:tc>
        <w:tc>
          <w:tcPr>
            <w:tcW w:w="1011" w:type="dxa"/>
            <w:vAlign w:val="center"/>
          </w:tcPr>
          <w:p w14:paraId="431FADC7" w14:textId="77777777" w:rsidR="00C570C2" w:rsidRPr="00536429" w:rsidRDefault="00C570C2" w:rsidP="0033415C">
            <w:pPr>
              <w:pStyle w:val="aa"/>
              <w:ind w:right="20"/>
              <w:jc w:val="both"/>
            </w:pPr>
            <w:r w:rsidRPr="00536429">
              <w:t>Config</w:t>
            </w:r>
          </w:p>
        </w:tc>
      </w:tr>
    </w:tbl>
    <w:p w14:paraId="7875DDBC" w14:textId="00DB7679" w:rsidR="00F622D1" w:rsidRPr="002F5F3A" w:rsidRDefault="00F622D1" w:rsidP="0033415C">
      <w:pPr>
        <w:pStyle w:val="4"/>
        <w:ind w:left="0" w:right="20"/>
        <w:rPr>
          <w:szCs w:val="18"/>
        </w:rPr>
      </w:pPr>
      <w:bookmarkStart w:id="217" w:name="_Toc337198290"/>
      <w:bookmarkStart w:id="218" w:name="_Toc363228256"/>
      <w:bookmarkEnd w:id="212"/>
      <w:r w:rsidRPr="002F5F3A">
        <w:rPr>
          <w:szCs w:val="18"/>
        </w:rPr>
        <w:t xml:space="preserve">Setting </w:t>
      </w:r>
      <w:r w:rsidR="006114BE">
        <w:rPr>
          <w:szCs w:val="18"/>
        </w:rPr>
        <w:t xml:space="preserve">the </w:t>
      </w:r>
      <w:r w:rsidRPr="002F5F3A">
        <w:rPr>
          <w:szCs w:val="18"/>
        </w:rPr>
        <w:t>Enable password</w:t>
      </w:r>
      <w:bookmarkEnd w:id="217"/>
    </w:p>
    <w:p w14:paraId="5CC87EDD" w14:textId="1BC62208" w:rsidR="00F622D1" w:rsidRPr="002F5F3A" w:rsidRDefault="00F622D1" w:rsidP="0033415C">
      <w:pPr>
        <w:pStyle w:val="a3"/>
        <w:ind w:left="0" w:right="20"/>
        <w:rPr>
          <w:rFonts w:cs="Arial"/>
        </w:rPr>
      </w:pPr>
      <w:r w:rsidRPr="002F5F3A">
        <w:rPr>
          <w:rFonts w:cs="Arial"/>
        </w:rPr>
        <w:t xml:space="preserve">The following example shows how to enable a password </w:t>
      </w:r>
      <w:r w:rsidR="006114BE">
        <w:rPr>
          <w:rFonts w:cs="Arial"/>
        </w:rPr>
        <w:t>to enter</w:t>
      </w:r>
      <w:r w:rsidRPr="002F5F3A">
        <w:rPr>
          <w:rFonts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2F5F3A" w14:paraId="2A1CDEA8" w14:textId="77777777" w:rsidTr="00BF42F2">
        <w:tc>
          <w:tcPr>
            <w:tcW w:w="8820" w:type="dxa"/>
            <w:shd w:val="clear" w:color="auto" w:fill="auto"/>
          </w:tcPr>
          <w:p w14:paraId="12B7D102" w14:textId="77777777" w:rsidR="00F622D1" w:rsidRPr="002F5F3A" w:rsidRDefault="00F622D1" w:rsidP="0033415C">
            <w:pPr>
              <w:pStyle w:val="aa"/>
              <w:ind w:right="20"/>
            </w:pPr>
            <w:r w:rsidRPr="002F5F3A">
              <w:t xml:space="preserve">Switch# </w:t>
            </w:r>
            <w:r w:rsidRPr="002F5F3A">
              <w:rPr>
                <w:b/>
                <w:bCs/>
              </w:rPr>
              <w:t>configure terminal</w:t>
            </w:r>
            <w:r w:rsidRPr="002F5F3A">
              <w:t xml:space="preserve"> </w:t>
            </w:r>
          </w:p>
          <w:p w14:paraId="30DA02B5" w14:textId="77777777" w:rsidR="00F622D1" w:rsidRPr="002F5F3A" w:rsidRDefault="00F622D1" w:rsidP="0033415C">
            <w:pPr>
              <w:pStyle w:val="aa"/>
              <w:ind w:right="20"/>
            </w:pPr>
            <w:r w:rsidRPr="002F5F3A">
              <w:t xml:space="preserve">Switch(config)# </w:t>
            </w:r>
            <w:r w:rsidRPr="002F5F3A">
              <w:rPr>
                <w:b/>
                <w:bCs/>
              </w:rPr>
              <w:t>enable password testpw</w:t>
            </w:r>
          </w:p>
          <w:p w14:paraId="36A6B072" w14:textId="77777777" w:rsidR="00F622D1" w:rsidRPr="002F5F3A" w:rsidRDefault="00F622D1" w:rsidP="0033415C">
            <w:pPr>
              <w:pStyle w:val="aa"/>
              <w:ind w:right="20"/>
            </w:pPr>
            <w:r w:rsidRPr="002F5F3A">
              <w:t xml:space="preserve">Switch(config)# </w:t>
            </w:r>
            <w:r w:rsidRPr="002F5F3A">
              <w:rPr>
                <w:b/>
                <w:bCs/>
              </w:rPr>
              <w:t>end</w:t>
            </w:r>
          </w:p>
          <w:p w14:paraId="33CBE553" w14:textId="77777777" w:rsidR="00F622D1" w:rsidRPr="002F5F3A" w:rsidRDefault="00F622D1" w:rsidP="0033415C">
            <w:pPr>
              <w:pStyle w:val="aa"/>
              <w:ind w:right="20"/>
            </w:pPr>
            <w:r w:rsidRPr="002F5F3A">
              <w:t xml:space="preserve">Switch# </w:t>
            </w:r>
            <w:r w:rsidRPr="002F5F3A">
              <w:rPr>
                <w:b/>
                <w:bCs/>
              </w:rPr>
              <w:t>show running-config</w:t>
            </w:r>
          </w:p>
          <w:p w14:paraId="302967D0" w14:textId="77777777" w:rsidR="00F622D1" w:rsidRPr="002F5F3A" w:rsidRDefault="00F622D1" w:rsidP="0033415C">
            <w:pPr>
              <w:pStyle w:val="aa"/>
              <w:ind w:right="20"/>
            </w:pPr>
            <w:r w:rsidRPr="002F5F3A">
              <w:t>!</w:t>
            </w:r>
          </w:p>
          <w:p w14:paraId="3F80550E" w14:textId="77777777" w:rsidR="00F622D1" w:rsidRPr="002F5F3A" w:rsidRDefault="00F622D1" w:rsidP="0033415C">
            <w:pPr>
              <w:pStyle w:val="aa"/>
              <w:ind w:right="20"/>
            </w:pPr>
            <w:r w:rsidRPr="002F5F3A">
              <w:t xml:space="preserve">enable password 0 </w:t>
            </w:r>
            <w:r w:rsidRPr="002F5F3A">
              <w:rPr>
                <w:bCs/>
              </w:rPr>
              <w:t>testpw</w:t>
            </w:r>
          </w:p>
          <w:p w14:paraId="394BC04B" w14:textId="77777777" w:rsidR="00F622D1" w:rsidRPr="002F5F3A" w:rsidRDefault="00F622D1" w:rsidP="0033415C">
            <w:pPr>
              <w:wordWrap/>
              <w:ind w:right="20"/>
            </w:pPr>
            <w:r w:rsidRPr="002F5F3A">
              <w:t>!</w:t>
            </w:r>
          </w:p>
        </w:tc>
      </w:tr>
    </w:tbl>
    <w:p w14:paraId="30968B9A" w14:textId="1B143D76" w:rsidR="00F622D1" w:rsidRPr="002F5F3A" w:rsidRDefault="006114BE" w:rsidP="0033415C">
      <w:pPr>
        <w:pStyle w:val="a3"/>
        <w:ind w:left="0" w:right="20"/>
        <w:rPr>
          <w:rFonts w:cs="Arial"/>
        </w:rPr>
      </w:pPr>
      <w:r>
        <w:rPr>
          <w:rFonts w:cs="Arial"/>
        </w:rPr>
        <w:t>The following example shows the password above</w:t>
      </w:r>
      <w:r w:rsidR="00F622D1" w:rsidRPr="002F5F3A">
        <w:rPr>
          <w:rFonts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2F5F3A" w14:paraId="7812166E" w14:textId="77777777" w:rsidTr="00BF42F2">
        <w:tc>
          <w:tcPr>
            <w:tcW w:w="8820" w:type="dxa"/>
            <w:shd w:val="clear" w:color="auto" w:fill="auto"/>
          </w:tcPr>
          <w:p w14:paraId="1A76721B" w14:textId="77777777" w:rsidR="00F622D1" w:rsidRPr="002F5F3A" w:rsidRDefault="00F622D1" w:rsidP="0033415C">
            <w:pPr>
              <w:pStyle w:val="aa"/>
              <w:ind w:right="20"/>
            </w:pPr>
            <w:r w:rsidRPr="002F5F3A">
              <w:t>Switch</w:t>
            </w:r>
          </w:p>
          <w:p w14:paraId="4D044382" w14:textId="77777777" w:rsidR="00F622D1" w:rsidRPr="002F5F3A" w:rsidRDefault="00F622D1" w:rsidP="0033415C">
            <w:pPr>
              <w:pStyle w:val="aa"/>
              <w:ind w:right="20"/>
            </w:pPr>
            <w:r w:rsidRPr="002F5F3A">
              <w:t>Switch login: root</w:t>
            </w:r>
          </w:p>
          <w:p w14:paraId="379EB9EE" w14:textId="77777777" w:rsidR="00F622D1" w:rsidRPr="002F5F3A" w:rsidRDefault="00F622D1" w:rsidP="0033415C">
            <w:pPr>
              <w:pStyle w:val="aa"/>
              <w:ind w:right="20"/>
            </w:pPr>
            <w:r w:rsidRPr="002F5F3A">
              <w:t xml:space="preserve">Password: </w:t>
            </w:r>
          </w:p>
          <w:p w14:paraId="5F4FA1EC" w14:textId="77777777" w:rsidR="00F622D1" w:rsidRPr="002F5F3A" w:rsidRDefault="00F622D1" w:rsidP="0033415C">
            <w:pPr>
              <w:pStyle w:val="aa"/>
              <w:ind w:right="20"/>
            </w:pPr>
            <w:r w:rsidRPr="002F5F3A">
              <w:t>Hello.</w:t>
            </w:r>
          </w:p>
          <w:p w14:paraId="0D03B8FF" w14:textId="77777777" w:rsidR="00F622D1" w:rsidRPr="002F5F3A" w:rsidRDefault="00F622D1" w:rsidP="0033415C">
            <w:pPr>
              <w:pStyle w:val="aa"/>
              <w:ind w:right="20"/>
            </w:pPr>
            <w:r w:rsidRPr="002F5F3A">
              <w:t xml:space="preserve">Switch&gt;enable </w:t>
            </w:r>
          </w:p>
          <w:p w14:paraId="62DCD571" w14:textId="77777777" w:rsidR="00F622D1" w:rsidRPr="002F5F3A" w:rsidRDefault="00F622D1" w:rsidP="0033415C">
            <w:pPr>
              <w:pStyle w:val="aa"/>
              <w:ind w:right="20"/>
            </w:pPr>
            <w:r w:rsidRPr="002F5F3A">
              <w:t xml:space="preserve">Password: </w:t>
            </w:r>
            <w:r w:rsidRPr="002F5F3A">
              <w:rPr>
                <w:i/>
              </w:rPr>
              <w:t>testpw</w:t>
            </w:r>
          </w:p>
          <w:p w14:paraId="4CF542D7" w14:textId="77777777" w:rsidR="00F622D1" w:rsidRPr="002F5F3A" w:rsidRDefault="00F622D1" w:rsidP="0033415C">
            <w:pPr>
              <w:pStyle w:val="aa"/>
              <w:ind w:right="20"/>
            </w:pPr>
            <w:r w:rsidRPr="002F5F3A">
              <w:t>Switch#</w:t>
            </w:r>
          </w:p>
        </w:tc>
      </w:tr>
    </w:tbl>
    <w:p w14:paraId="68F3827A" w14:textId="77777777" w:rsidR="00F622D1" w:rsidRPr="002F5F3A" w:rsidRDefault="00F622D1" w:rsidP="0033415C">
      <w:pPr>
        <w:pStyle w:val="a3"/>
        <w:ind w:left="0" w:right="20"/>
        <w:rPr>
          <w:rFonts w:cs="Arial"/>
        </w:rPr>
      </w:pPr>
      <w:r w:rsidRPr="002F5F3A">
        <w:rPr>
          <w:rFonts w:cs="Arial"/>
        </w:rPr>
        <w:t xml:space="preserve">As in the examples above, anybody can see passwords with </w:t>
      </w:r>
      <w:r w:rsidRPr="002F5F3A">
        <w:rPr>
          <w:rFonts w:cs="Arial"/>
          <w:b/>
        </w:rPr>
        <w:t>show running-config</w:t>
      </w:r>
      <w:r w:rsidRPr="002F5F3A">
        <w:rPr>
          <w:rFonts w:cs="Arial"/>
        </w:rPr>
        <w:t xml:space="preserve"> command after the password setting. For security purposes, the system supports an encryption mode setting.</w:t>
      </w:r>
    </w:p>
    <w:p w14:paraId="60E180B9" w14:textId="77777777" w:rsidR="00F622D1" w:rsidRPr="002F5F3A" w:rsidRDefault="00125B19" w:rsidP="0033415C">
      <w:pPr>
        <w:pStyle w:val="affff4"/>
        <w:wordWrap/>
        <w:ind w:left="0" w:right="20"/>
      </w:pPr>
      <w:bookmarkStart w:id="219" w:name="_Toc281502939"/>
      <w:bookmarkStart w:id="220" w:name="_Toc292810180"/>
      <w:bookmarkStart w:id="221" w:name="_Toc348626291"/>
      <w:bookmarkStart w:id="222" w:name="_Toc391575149"/>
      <w:r>
        <w:t xml:space="preserve">Table </w:t>
      </w:r>
      <w:r w:rsidR="005832B8">
        <w:fldChar w:fldCharType="begin"/>
      </w:r>
      <w:r>
        <w:instrText xml:space="preserve"> SEQ Table \* ARABIC </w:instrText>
      </w:r>
      <w:r w:rsidR="005832B8">
        <w:fldChar w:fldCharType="separate"/>
      </w:r>
      <w:r>
        <w:rPr>
          <w:noProof/>
        </w:rPr>
        <w:t>7</w:t>
      </w:r>
      <w:r w:rsidR="005832B8">
        <w:rPr>
          <w:noProof/>
        </w:rPr>
        <w:fldChar w:fldCharType="end"/>
      </w:r>
      <w:r>
        <w:t xml:space="preserve"> </w:t>
      </w:r>
      <w:r w:rsidR="00F622D1" w:rsidRPr="002F5F3A">
        <w:t>Commands for Setting Password Encryption Mode</w:t>
      </w:r>
      <w:bookmarkEnd w:id="219"/>
      <w:bookmarkEnd w:id="220"/>
      <w:bookmarkEnd w:id="221"/>
      <w:bookmarkEnd w:id="222"/>
      <w:r w:rsidR="00F622D1" w:rsidRPr="002F5F3A">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8"/>
        <w:gridCol w:w="3601"/>
        <w:gridCol w:w="1014"/>
      </w:tblGrid>
      <w:tr w:rsidR="00F622D1" w:rsidRPr="002F5F3A" w14:paraId="789F973D" w14:textId="77777777" w:rsidTr="00BF42F2">
        <w:trPr>
          <w:trHeight w:val="318"/>
        </w:trPr>
        <w:tc>
          <w:tcPr>
            <w:tcW w:w="0" w:type="auto"/>
            <w:shd w:val="clear" w:color="auto" w:fill="E6E6E6"/>
            <w:vAlign w:val="center"/>
          </w:tcPr>
          <w:p w14:paraId="46142375" w14:textId="77777777" w:rsidR="00F622D1" w:rsidRPr="002F5F3A" w:rsidRDefault="00F622D1" w:rsidP="0033415C">
            <w:pPr>
              <w:pStyle w:val="ab"/>
              <w:wordWrap/>
              <w:ind w:right="20"/>
              <w:rPr>
                <w:b w:val="0"/>
              </w:rPr>
            </w:pPr>
            <w:r w:rsidRPr="002F5F3A">
              <w:rPr>
                <w:b w:val="0"/>
              </w:rPr>
              <w:t>Command</w:t>
            </w:r>
          </w:p>
        </w:tc>
        <w:tc>
          <w:tcPr>
            <w:tcW w:w="0" w:type="auto"/>
            <w:shd w:val="clear" w:color="auto" w:fill="E6E6E6"/>
            <w:vAlign w:val="center"/>
          </w:tcPr>
          <w:p w14:paraId="0DA108B6" w14:textId="77777777" w:rsidR="00F622D1" w:rsidRPr="002F5F3A" w:rsidRDefault="00F622D1" w:rsidP="0033415C">
            <w:pPr>
              <w:pStyle w:val="ab"/>
              <w:wordWrap/>
              <w:ind w:right="20"/>
              <w:rPr>
                <w:b w:val="0"/>
              </w:rPr>
            </w:pPr>
            <w:r w:rsidRPr="002F5F3A">
              <w:rPr>
                <w:b w:val="0"/>
              </w:rPr>
              <w:t>Description</w:t>
            </w:r>
          </w:p>
        </w:tc>
        <w:tc>
          <w:tcPr>
            <w:tcW w:w="0" w:type="auto"/>
            <w:shd w:val="clear" w:color="auto" w:fill="E6E6E6"/>
            <w:vAlign w:val="center"/>
          </w:tcPr>
          <w:p w14:paraId="75D7F359" w14:textId="77777777" w:rsidR="00F622D1" w:rsidRPr="002F5F3A" w:rsidRDefault="00F622D1" w:rsidP="0033415C">
            <w:pPr>
              <w:pStyle w:val="ab"/>
              <w:wordWrap/>
              <w:ind w:right="20"/>
              <w:rPr>
                <w:b w:val="0"/>
              </w:rPr>
            </w:pPr>
            <w:r w:rsidRPr="002F5F3A">
              <w:rPr>
                <w:b w:val="0"/>
              </w:rPr>
              <w:t>Mode</w:t>
            </w:r>
          </w:p>
        </w:tc>
      </w:tr>
      <w:tr w:rsidR="00F622D1" w:rsidRPr="002F5F3A" w14:paraId="657219A4" w14:textId="77777777" w:rsidTr="00BF42F2">
        <w:trPr>
          <w:trHeight w:val="318"/>
        </w:trPr>
        <w:tc>
          <w:tcPr>
            <w:tcW w:w="0" w:type="auto"/>
            <w:vAlign w:val="center"/>
          </w:tcPr>
          <w:p w14:paraId="1D79ED62" w14:textId="77777777" w:rsidR="00F622D1" w:rsidRPr="002F5F3A" w:rsidRDefault="00F622D1" w:rsidP="0033415C">
            <w:pPr>
              <w:pStyle w:val="aa"/>
              <w:ind w:right="20"/>
              <w:jc w:val="both"/>
            </w:pPr>
            <w:r w:rsidRPr="002F5F3A">
              <w:t>service password-encryption</w:t>
            </w:r>
          </w:p>
        </w:tc>
        <w:tc>
          <w:tcPr>
            <w:tcW w:w="0" w:type="auto"/>
            <w:vAlign w:val="center"/>
          </w:tcPr>
          <w:p w14:paraId="69948391" w14:textId="77777777" w:rsidR="00F622D1" w:rsidRPr="002F5F3A" w:rsidRDefault="00F622D1" w:rsidP="0033415C">
            <w:pPr>
              <w:pStyle w:val="a9"/>
              <w:wordWrap/>
              <w:ind w:right="20"/>
              <w:jc w:val="both"/>
            </w:pPr>
            <w:r w:rsidRPr="002F5F3A">
              <w:t>Enables password-encryption.</w:t>
            </w:r>
          </w:p>
        </w:tc>
        <w:tc>
          <w:tcPr>
            <w:tcW w:w="0" w:type="auto"/>
            <w:vAlign w:val="center"/>
          </w:tcPr>
          <w:p w14:paraId="01885002" w14:textId="77777777" w:rsidR="00F622D1" w:rsidRPr="002F5F3A" w:rsidRDefault="00F622D1" w:rsidP="0033415C">
            <w:pPr>
              <w:pStyle w:val="aa"/>
              <w:ind w:right="20"/>
              <w:jc w:val="both"/>
            </w:pPr>
            <w:r w:rsidRPr="002F5F3A">
              <w:t>Config</w:t>
            </w:r>
          </w:p>
        </w:tc>
      </w:tr>
      <w:tr w:rsidR="00F622D1" w:rsidRPr="002F5F3A" w14:paraId="02B7BEEC" w14:textId="77777777" w:rsidTr="00BF42F2">
        <w:trPr>
          <w:trHeight w:val="318"/>
        </w:trPr>
        <w:tc>
          <w:tcPr>
            <w:tcW w:w="0" w:type="auto"/>
            <w:vAlign w:val="center"/>
          </w:tcPr>
          <w:p w14:paraId="654E9C44" w14:textId="77777777" w:rsidR="00F622D1" w:rsidRPr="002F5F3A" w:rsidRDefault="00F622D1" w:rsidP="0033415C">
            <w:pPr>
              <w:pStyle w:val="aa"/>
              <w:ind w:right="20"/>
              <w:jc w:val="both"/>
            </w:pPr>
            <w:r w:rsidRPr="002F5F3A">
              <w:t>no service password-encryption</w:t>
            </w:r>
          </w:p>
        </w:tc>
        <w:tc>
          <w:tcPr>
            <w:tcW w:w="0" w:type="auto"/>
            <w:vAlign w:val="center"/>
          </w:tcPr>
          <w:p w14:paraId="13CDD364" w14:textId="77777777" w:rsidR="00F622D1" w:rsidRPr="002F5F3A" w:rsidRDefault="00F622D1" w:rsidP="0033415C">
            <w:pPr>
              <w:pStyle w:val="a9"/>
              <w:wordWrap/>
              <w:ind w:right="20"/>
              <w:jc w:val="both"/>
            </w:pPr>
            <w:r w:rsidRPr="002F5F3A">
              <w:t>Disables password-encryption.</w:t>
            </w:r>
          </w:p>
        </w:tc>
        <w:tc>
          <w:tcPr>
            <w:tcW w:w="0" w:type="auto"/>
            <w:vAlign w:val="center"/>
          </w:tcPr>
          <w:p w14:paraId="5A337260" w14:textId="77777777" w:rsidR="00F622D1" w:rsidRPr="002F5F3A" w:rsidRDefault="00F622D1" w:rsidP="0033415C">
            <w:pPr>
              <w:pStyle w:val="aa"/>
              <w:ind w:right="20"/>
              <w:jc w:val="both"/>
            </w:pPr>
            <w:r w:rsidRPr="002F5F3A">
              <w:t>Config</w:t>
            </w:r>
          </w:p>
        </w:tc>
      </w:tr>
    </w:tbl>
    <w:p w14:paraId="5E240261" w14:textId="77777777" w:rsidR="00F622D1" w:rsidRPr="002F5F3A" w:rsidRDefault="00F622D1" w:rsidP="0033415C">
      <w:pPr>
        <w:wordWrap/>
        <w:spacing w:after="120"/>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1"/>
        <w:gridCol w:w="1055"/>
        <w:gridCol w:w="6006"/>
      </w:tblGrid>
      <w:tr w:rsidR="00F622D1" w:rsidRPr="002F5F3A" w14:paraId="1EA917A4" w14:textId="77777777" w:rsidTr="00BF42F2">
        <w:tc>
          <w:tcPr>
            <w:tcW w:w="960" w:type="dxa"/>
          </w:tcPr>
          <w:p w14:paraId="267C283F" w14:textId="77777777" w:rsidR="00F622D1" w:rsidRPr="002F5F3A" w:rsidRDefault="00F622D1" w:rsidP="0033415C">
            <w:pPr>
              <w:pStyle w:val="aa"/>
              <w:spacing w:after="120"/>
              <w:ind w:right="20"/>
              <w:jc w:val="both"/>
            </w:pPr>
            <w:r w:rsidRPr="002F5F3A">
              <w:rPr>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2F5F3A" w:rsidRDefault="00F622D1" w:rsidP="0033415C">
            <w:pPr>
              <w:pStyle w:val="aa"/>
              <w:ind w:right="20"/>
              <w:jc w:val="both"/>
              <w:rPr>
                <w:b/>
                <w:bCs/>
              </w:rPr>
            </w:pPr>
            <w:r w:rsidRPr="002F5F3A">
              <w:rPr>
                <w:b/>
                <w:bCs/>
              </w:rPr>
              <w:t>Notice</w:t>
            </w:r>
          </w:p>
        </w:tc>
        <w:tc>
          <w:tcPr>
            <w:tcW w:w="6800" w:type="dxa"/>
          </w:tcPr>
          <w:p w14:paraId="77193F94" w14:textId="77777777" w:rsidR="00F622D1" w:rsidRPr="002F5F3A" w:rsidRDefault="00F622D1" w:rsidP="0033415C">
            <w:pPr>
              <w:pStyle w:val="aa"/>
              <w:ind w:right="20" w:hanging="1"/>
            </w:pPr>
            <w:r w:rsidRPr="002F5F3A">
              <w:t xml:space="preserve">You can not decrypt with </w:t>
            </w:r>
            <w:r w:rsidRPr="002F5F3A">
              <w:t>“</w:t>
            </w:r>
            <w:r w:rsidRPr="002F5F3A">
              <w:rPr>
                <w:b/>
              </w:rPr>
              <w:t>no service password-encryption</w:t>
            </w:r>
            <w:r w:rsidRPr="002F5F3A">
              <w:t>”</w:t>
            </w:r>
            <w:r w:rsidRPr="002F5F3A">
              <w:t xml:space="preserve"> command. This command is only to disable the encryption-password service. </w:t>
            </w:r>
          </w:p>
        </w:tc>
      </w:tr>
    </w:tbl>
    <w:p w14:paraId="57FCA041" w14:textId="77777777" w:rsidR="00F6514D" w:rsidRDefault="00C91B33" w:rsidP="0033415C">
      <w:pPr>
        <w:pStyle w:val="4"/>
        <w:ind w:left="0" w:right="20"/>
      </w:pPr>
      <w:r w:rsidRPr="00C91B33">
        <w:rPr>
          <w:rFonts w:hint="eastAsia"/>
        </w:rPr>
        <w:t>Password</w:t>
      </w:r>
      <w:r w:rsidR="00F6514D">
        <w:t xml:space="preserve"> </w:t>
      </w:r>
      <w:r>
        <w:rPr>
          <w:rFonts w:hint="eastAsia"/>
        </w:rPr>
        <w:t>E</w:t>
      </w:r>
      <w:r w:rsidR="00F6514D" w:rsidRPr="00C91B33">
        <w:t>ncryption</w:t>
      </w:r>
      <w:bookmarkEnd w:id="218"/>
      <w:r>
        <w:rPr>
          <w:rFonts w:hint="eastAsia"/>
        </w:rPr>
        <w:t xml:space="preserve"> Mode Setting</w:t>
      </w:r>
    </w:p>
    <w:p w14:paraId="119CC7DD" w14:textId="77777777" w:rsidR="00F6514D" w:rsidRDefault="00C21333" w:rsidP="0033415C">
      <w:pPr>
        <w:pStyle w:val="a3"/>
        <w:ind w:left="0" w:right="20"/>
      </w:pPr>
      <w:r w:rsidRPr="00C21333">
        <w:rPr>
          <w:rFonts w:hint="eastAsia"/>
        </w:rPr>
        <w:t>As seen above the assigned password is visible</w:t>
      </w:r>
      <w:r w:rsidRPr="00C21333">
        <w:t>. Anyone can retrieve it</w:t>
      </w:r>
      <w:r w:rsidRPr="00C21333">
        <w:rPr>
          <w:rFonts w:hint="eastAsia"/>
        </w:rPr>
        <w:t xml:space="preserve"> by a command, like </w:t>
      </w:r>
      <w:r w:rsidR="00F6514D" w:rsidRPr="00C21333">
        <w:t>show running-config</w:t>
      </w:r>
      <w:r w:rsidRPr="00C21333">
        <w:t xml:space="preserve">. To prevent this </w:t>
      </w:r>
      <w:r w:rsidR="00094318">
        <w:t>C9500</w:t>
      </w:r>
      <w:r w:rsidR="00F6514D">
        <w:t xml:space="preserve"> Series </w:t>
      </w:r>
      <w:r w:rsidRPr="00C21333">
        <w:rPr>
          <w:rFonts w:hint="eastAsia"/>
        </w:rPr>
        <w:t>p</w:t>
      </w:r>
      <w:r w:rsidRPr="00C21333">
        <w:t>rovides</w:t>
      </w:r>
      <w:r w:rsidR="00F6514D">
        <w:t xml:space="preserve"> encryption</w:t>
      </w:r>
      <w:r w:rsidRPr="00C21333">
        <w:rPr>
          <w:rFonts w:hint="eastAsia"/>
        </w:rPr>
        <w:t xml:space="preserve"> capability while </w:t>
      </w:r>
      <w:r w:rsidRPr="00C21333">
        <w:t>assigning</w:t>
      </w:r>
      <w:r w:rsidRPr="00C21333">
        <w:rPr>
          <w:rFonts w:hint="eastAsia"/>
        </w:rPr>
        <w:t xml:space="preserve"> </w:t>
      </w:r>
      <w:r w:rsidRPr="00C21333">
        <w:t>the passwords</w:t>
      </w:r>
      <w:r w:rsidR="00F6514D">
        <w:t>.</w:t>
      </w:r>
    </w:p>
    <w:p w14:paraId="46AC327D" w14:textId="77777777" w:rsidR="00F6514D" w:rsidRDefault="00F6514D" w:rsidP="0033415C">
      <w:pPr>
        <w:ind w:right="20"/>
      </w:pPr>
    </w:p>
    <w:tbl>
      <w:tblPr>
        <w:tblStyle w:val="48"/>
        <w:tblW w:w="0" w:type="auto"/>
        <w:tblLook w:val="0000" w:firstRow="0" w:lastRow="0" w:firstColumn="0" w:lastColumn="0" w:noHBand="0" w:noVBand="0"/>
      </w:tblPr>
      <w:tblGrid>
        <w:gridCol w:w="8095"/>
      </w:tblGrid>
      <w:tr w:rsidR="00F6514D" w14:paraId="5710BFCB" w14:textId="77777777" w:rsidTr="00712039">
        <w:tc>
          <w:tcPr>
            <w:tcW w:w="8820" w:type="dxa"/>
          </w:tcPr>
          <w:p w14:paraId="5719D102" w14:textId="77777777" w:rsidR="00F6514D" w:rsidRDefault="00F6514D" w:rsidP="0033415C">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configure terminal</w:t>
            </w:r>
          </w:p>
          <w:p w14:paraId="14740D46" w14:textId="77777777" w:rsidR="00F6514D" w:rsidRDefault="00F6514D" w:rsidP="0033415C">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service password-encryption</w:t>
            </w:r>
          </w:p>
          <w:p w14:paraId="432DFE36" w14:textId="77777777" w:rsidR="00F6514D" w:rsidRDefault="00F6514D" w:rsidP="0033415C">
            <w:pPr>
              <w:pStyle w:val="aa"/>
              <w:ind w:right="20"/>
              <w:rPr>
                <w:rFonts w:ascii="Courier New" w:hAnsi="Courier New" w:cs="Courier New"/>
              </w:rPr>
            </w:pPr>
            <w:r>
              <w:rPr>
                <w:rFonts w:ascii="Courier New" w:hAnsi="Courier New" w:cs="Courier New"/>
              </w:rPr>
              <w:lastRenderedPageBreak/>
              <w:t xml:space="preserve">Switch(config)# </w:t>
            </w:r>
            <w:r>
              <w:rPr>
                <w:rFonts w:ascii="Courier New" w:hAnsi="Courier New" w:cs="Courier New"/>
                <w:b/>
                <w:bCs/>
              </w:rPr>
              <w:t>end</w:t>
            </w:r>
          </w:p>
          <w:p w14:paraId="567E37E8" w14:textId="77777777" w:rsidR="00F6514D" w:rsidRDefault="00F6514D" w:rsidP="0033415C">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 running-config</w:t>
            </w:r>
          </w:p>
          <w:p w14:paraId="43339466" w14:textId="77777777" w:rsidR="00F6514D" w:rsidRDefault="00F6514D" w:rsidP="0033415C">
            <w:pPr>
              <w:pStyle w:val="aa"/>
              <w:ind w:right="20"/>
              <w:rPr>
                <w:rFonts w:ascii="Courier New" w:hAnsi="Courier New" w:cs="Courier New"/>
              </w:rPr>
            </w:pPr>
            <w:r>
              <w:rPr>
                <w:rFonts w:ascii="Courier New" w:hAnsi="Courier New" w:cs="Courier New"/>
              </w:rPr>
              <w:t>!</w:t>
            </w:r>
          </w:p>
          <w:p w14:paraId="2CD0F415" w14:textId="77777777" w:rsidR="00F6514D" w:rsidRDefault="00F6514D" w:rsidP="0033415C">
            <w:pPr>
              <w:pStyle w:val="aa"/>
              <w:ind w:right="20"/>
              <w:rPr>
                <w:rFonts w:ascii="Courier New" w:hAnsi="Courier New" w:cs="Courier New"/>
              </w:rPr>
            </w:pPr>
            <w:r>
              <w:rPr>
                <w:rFonts w:ascii="Courier New" w:hAnsi="Courier New" w:cs="Courier New"/>
              </w:rPr>
              <w:t>enable password 7 xxEp88GxHJIgc</w:t>
            </w:r>
          </w:p>
          <w:p w14:paraId="67309A1A" w14:textId="77777777" w:rsidR="00F6514D" w:rsidRDefault="00F6514D" w:rsidP="0033415C">
            <w:pPr>
              <w:pStyle w:val="aa"/>
              <w:ind w:right="20"/>
              <w:rPr>
                <w:rFonts w:ascii="Courier New" w:hAnsi="Courier New" w:cs="Courier New"/>
              </w:rPr>
            </w:pPr>
            <w:r>
              <w:rPr>
                <w:rFonts w:ascii="Courier New" w:hAnsi="Courier New" w:cs="Courier New"/>
              </w:rPr>
              <w:t>username lns nopassword</w:t>
            </w:r>
          </w:p>
          <w:p w14:paraId="4E94B46E" w14:textId="77777777" w:rsidR="00F6514D" w:rsidRDefault="00F6514D" w:rsidP="0033415C">
            <w:pPr>
              <w:pStyle w:val="aa"/>
              <w:ind w:right="20"/>
              <w:rPr>
                <w:rFonts w:ascii="Courier New" w:hAnsi="Courier New" w:cs="Courier New"/>
              </w:rPr>
            </w:pPr>
            <w:r>
              <w:rPr>
                <w:rFonts w:ascii="Courier New" w:hAnsi="Courier New" w:cs="Courier New"/>
              </w:rPr>
              <w:t>username test password 7 XX1LtbDbOY4/E</w:t>
            </w:r>
          </w:p>
          <w:p w14:paraId="39DAC9C3" w14:textId="77777777" w:rsidR="00F6514D" w:rsidRDefault="00F6514D" w:rsidP="0033415C">
            <w:pPr>
              <w:pStyle w:val="aa"/>
              <w:ind w:right="20"/>
              <w:rPr>
                <w:rFonts w:ascii="Courier New" w:hAnsi="Courier New" w:cs="Courier New"/>
              </w:rPr>
            </w:pPr>
            <w:r>
              <w:rPr>
                <w:rFonts w:ascii="Courier New" w:hAnsi="Courier New" w:cs="Courier New"/>
              </w:rPr>
              <w:t>username admin privilege 15 password 7 xxiz1FI3TBLPs</w:t>
            </w:r>
          </w:p>
          <w:p w14:paraId="197B039A" w14:textId="77777777" w:rsidR="00F6514D" w:rsidRDefault="00F6514D" w:rsidP="0033415C">
            <w:pPr>
              <w:pStyle w:val="aa"/>
              <w:ind w:right="20"/>
              <w:rPr>
                <w:rFonts w:ascii="Courier New" w:hAnsi="Courier New" w:cs="Courier New"/>
              </w:rPr>
            </w:pPr>
            <w:r>
              <w:rPr>
                <w:rFonts w:ascii="Courier New" w:hAnsi="Courier New" w:cs="Courier New"/>
              </w:rPr>
              <w:t>!</w:t>
            </w:r>
          </w:p>
          <w:p w14:paraId="1F45E28B" w14:textId="77777777" w:rsidR="00F6514D" w:rsidRDefault="00F6514D" w:rsidP="0033415C">
            <w:pPr>
              <w:pStyle w:val="aa"/>
              <w:ind w:right="20"/>
              <w:rPr>
                <w:rFonts w:ascii="Courier New" w:hAnsi="Courier New" w:cs="Courier New"/>
              </w:rPr>
            </w:pPr>
            <w:r>
              <w:rPr>
                <w:rFonts w:ascii="Courier New" w:hAnsi="Courier New" w:cs="Courier New"/>
              </w:rPr>
              <w:t>Switch#</w:t>
            </w:r>
          </w:p>
        </w:tc>
      </w:tr>
    </w:tbl>
    <w:p w14:paraId="389AABA8" w14:textId="77777777" w:rsidR="00F6514D" w:rsidRDefault="00F6514D" w:rsidP="0033415C">
      <w:pPr>
        <w:ind w:right="20"/>
        <w:rPr>
          <w:rFonts w:cs="Times New Roman"/>
        </w:rPr>
      </w:pPr>
    </w:p>
    <w:p w14:paraId="20B82EDD" w14:textId="77777777" w:rsidR="008C0781" w:rsidRPr="008C0781" w:rsidRDefault="00F622D1" w:rsidP="0021019A">
      <w:pPr>
        <w:pStyle w:val="2"/>
        <w:ind w:right="20"/>
        <w:rPr>
          <w:color w:val="777777"/>
          <w:sz w:val="20"/>
        </w:rPr>
      </w:pPr>
      <w:bookmarkStart w:id="223" w:name="_스위치에_login시_인증"/>
      <w:bookmarkStart w:id="224" w:name="_Toc281502842"/>
      <w:bookmarkStart w:id="225" w:name="_Toc292809740"/>
      <w:bookmarkStart w:id="226" w:name="_Toc337198292"/>
      <w:bookmarkStart w:id="227" w:name="_Toc348625836"/>
      <w:bookmarkStart w:id="228" w:name="_Toc445130723"/>
      <w:bookmarkStart w:id="229" w:name="_Toc198525957"/>
      <w:bookmarkStart w:id="230" w:name="_Toc363228258"/>
      <w:bookmarkEnd w:id="223"/>
      <w:r w:rsidRPr="002F5F3A">
        <w:lastRenderedPageBreak/>
        <w:t>AAA (Authentication Authorization Accounting)</w:t>
      </w:r>
      <w:bookmarkEnd w:id="224"/>
      <w:bookmarkEnd w:id="225"/>
      <w:bookmarkEnd w:id="226"/>
      <w:bookmarkEnd w:id="227"/>
      <w:bookmarkEnd w:id="228"/>
    </w:p>
    <w:p w14:paraId="54EA9E2A" w14:textId="77777777" w:rsidR="00DA0040" w:rsidRPr="002F5F3A" w:rsidRDefault="00DA0040" w:rsidP="00657E9B">
      <w:pPr>
        <w:pStyle w:val="a3"/>
        <w:ind w:left="0" w:right="20"/>
        <w:rPr>
          <w:rFonts w:cs="Arial"/>
        </w:rPr>
      </w:pPr>
      <w:bookmarkStart w:id="231" w:name="_Toc281502843"/>
      <w:bookmarkStart w:id="232" w:name="_Toc292809741"/>
      <w:bookmarkEnd w:id="229"/>
      <w:bookmarkEnd w:id="230"/>
      <w:r w:rsidRPr="002F5F3A">
        <w:rPr>
          <w:rFonts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D867F8" w:rsidRDefault="00DA0040" w:rsidP="00657E9B">
      <w:pPr>
        <w:pStyle w:val="3"/>
        <w:ind w:left="0" w:right="20"/>
      </w:pPr>
      <w:bookmarkStart w:id="233" w:name="_Toc337198293"/>
      <w:bookmarkStart w:id="234" w:name="_Toc348625837"/>
      <w:bookmarkStart w:id="235" w:name="_Toc445130724"/>
      <w:r w:rsidRPr="00D867F8">
        <w:t>Authentication</w:t>
      </w:r>
      <w:bookmarkEnd w:id="231"/>
      <w:bookmarkEnd w:id="232"/>
      <w:bookmarkEnd w:id="233"/>
      <w:bookmarkEnd w:id="234"/>
      <w:bookmarkEnd w:id="235"/>
    </w:p>
    <w:p w14:paraId="0DEEC94A" w14:textId="77777777" w:rsidR="00DA0040" w:rsidRPr="002F5F3A" w:rsidRDefault="00DA0040" w:rsidP="00657E9B">
      <w:pPr>
        <w:pStyle w:val="a3"/>
        <w:ind w:left="0" w:right="20"/>
        <w:rPr>
          <w:rFonts w:cs="Arial"/>
        </w:rPr>
      </w:pPr>
      <w:r w:rsidRPr="002F5F3A">
        <w:rPr>
          <w:rFonts w:cs="Arial"/>
        </w:rPr>
        <w:t>Three ways of user authentication are as follows:</w:t>
      </w:r>
    </w:p>
    <w:p w14:paraId="1CACE70A"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Local</w:t>
      </w:r>
    </w:p>
    <w:p w14:paraId="3028253A"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RADIUS</w:t>
      </w:r>
    </w:p>
    <w:p w14:paraId="0F28FD90"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TACACS+</w:t>
      </w:r>
    </w:p>
    <w:p w14:paraId="32942879" w14:textId="77777777" w:rsidR="00DA0040" w:rsidRPr="002F5F3A" w:rsidRDefault="00DA0040" w:rsidP="00657E9B">
      <w:pPr>
        <w:pStyle w:val="a3"/>
        <w:ind w:left="0" w:right="20"/>
        <w:rPr>
          <w:rFonts w:cs="Arial"/>
        </w:rPr>
      </w:pPr>
      <w:bookmarkStart w:id="236" w:name="_Toc281502844"/>
      <w:bookmarkStart w:id="237" w:name="_Toc292809742"/>
      <w:r w:rsidRPr="002F5F3A">
        <w:rPr>
          <w:rFonts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Pr>
          <w:rFonts w:cs="Arial"/>
        </w:rPr>
        <w:t xml:space="preserve">the </w:t>
      </w:r>
      <w:r w:rsidRPr="002F5F3A">
        <w:rPr>
          <w:rFonts w:cs="Arial"/>
        </w:rPr>
        <w:t>user who want</w:t>
      </w:r>
      <w:r w:rsidR="000B0601">
        <w:rPr>
          <w:rFonts w:cs="Arial"/>
        </w:rPr>
        <w:t>s</w:t>
      </w:r>
      <w:r w:rsidRPr="002F5F3A">
        <w:rPr>
          <w:rFonts w:cs="Arial"/>
        </w:rPr>
        <w:t xml:space="preserve"> to log in or enter privileged mode does not exist, the system attempts authentication with the next set. </w:t>
      </w:r>
    </w:p>
    <w:p w14:paraId="78E17568" w14:textId="77777777" w:rsidR="00DA0040" w:rsidRPr="002F5F3A" w:rsidRDefault="00DA0040" w:rsidP="00657E9B">
      <w:pPr>
        <w:pStyle w:val="a3"/>
        <w:ind w:left="0" w:right="20"/>
        <w:rPr>
          <w:rFonts w:cs="Arial"/>
        </w:rPr>
      </w:pPr>
      <w:r w:rsidRPr="002F5F3A">
        <w:rPr>
          <w:rFonts w:cs="Arial"/>
        </w:rPr>
        <w:t xml:space="preserve">Local authentication is always enabled. In case that you do not specify </w:t>
      </w:r>
      <w:r w:rsidR="000B0601">
        <w:rPr>
          <w:rFonts w:cs="Arial"/>
        </w:rPr>
        <w:t xml:space="preserve">an </w:t>
      </w:r>
      <w:r w:rsidRPr="002F5F3A">
        <w:rPr>
          <w:rFonts w:cs="Arial"/>
        </w:rPr>
        <w:t xml:space="preserve">authentication setting, the sytem </w:t>
      </w:r>
      <w:r w:rsidR="000B0601">
        <w:rPr>
          <w:rFonts w:cs="Arial"/>
        </w:rPr>
        <w:t>defaults to</w:t>
      </w:r>
      <w:r w:rsidRPr="002F5F3A">
        <w:rPr>
          <w:rFonts w:cs="Arial"/>
        </w:rPr>
        <w:t xml:space="preserve"> user authentication with Local authentication.</w:t>
      </w:r>
    </w:p>
    <w:p w14:paraId="7C62139C" w14:textId="77777777" w:rsidR="00DA0040" w:rsidRPr="00D867F8" w:rsidRDefault="00DA0040" w:rsidP="00657E9B">
      <w:pPr>
        <w:pStyle w:val="3"/>
        <w:ind w:left="0" w:right="20"/>
      </w:pPr>
      <w:bookmarkStart w:id="238" w:name="_Toc337198294"/>
      <w:bookmarkStart w:id="239" w:name="_Toc348625838"/>
      <w:bookmarkStart w:id="240" w:name="_Toc445130725"/>
      <w:r w:rsidRPr="00D867F8">
        <w:t>User Authentication</w:t>
      </w:r>
      <w:bookmarkEnd w:id="236"/>
      <w:bookmarkEnd w:id="237"/>
      <w:bookmarkEnd w:id="238"/>
      <w:bookmarkEnd w:id="239"/>
      <w:bookmarkEnd w:id="240"/>
    </w:p>
    <w:p w14:paraId="59973930" w14:textId="77777777" w:rsidR="00DA0040" w:rsidRPr="002F5F3A" w:rsidRDefault="00DA0040" w:rsidP="00657E9B">
      <w:pPr>
        <w:pStyle w:val="a3"/>
        <w:ind w:left="0" w:right="20"/>
        <w:rPr>
          <w:rFonts w:cs="Arial"/>
        </w:rPr>
      </w:pPr>
      <w:r w:rsidRPr="002F5F3A">
        <w:rPr>
          <w:rFonts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12"/>
        <w:gridCol w:w="4942"/>
        <w:gridCol w:w="757"/>
      </w:tblGrid>
      <w:tr w:rsidR="00BE56C4" w:rsidRPr="002F5F3A" w14:paraId="7EE88886" w14:textId="77777777" w:rsidTr="00BF42F2">
        <w:trPr>
          <w:trHeight w:val="287"/>
        </w:trPr>
        <w:tc>
          <w:tcPr>
            <w:tcW w:w="0" w:type="auto"/>
            <w:shd w:val="clear" w:color="auto" w:fill="E6E6E6"/>
            <w:vAlign w:val="center"/>
          </w:tcPr>
          <w:p w14:paraId="1979C779"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6FE6290C"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6BC1A51F" w14:textId="77777777" w:rsidR="00DA0040" w:rsidRPr="002F5F3A" w:rsidRDefault="00DA0040" w:rsidP="00657E9B">
            <w:pPr>
              <w:pStyle w:val="ab"/>
              <w:wordWrap/>
              <w:ind w:right="20"/>
              <w:rPr>
                <w:b w:val="0"/>
              </w:rPr>
            </w:pPr>
            <w:r w:rsidRPr="002F5F3A">
              <w:rPr>
                <w:b w:val="0"/>
              </w:rPr>
              <w:t>Mode</w:t>
            </w:r>
          </w:p>
        </w:tc>
      </w:tr>
      <w:tr w:rsidR="00BE56C4" w:rsidRPr="002F5F3A" w14:paraId="14B13026" w14:textId="77777777" w:rsidTr="00BF42F2">
        <w:trPr>
          <w:trHeight w:val="862"/>
        </w:trPr>
        <w:tc>
          <w:tcPr>
            <w:tcW w:w="0" w:type="auto"/>
            <w:vAlign w:val="center"/>
          </w:tcPr>
          <w:p w14:paraId="39CA7D08" w14:textId="77777777" w:rsidR="00DA0040" w:rsidRPr="002F5F3A" w:rsidRDefault="009D7771" w:rsidP="00657E9B">
            <w:pPr>
              <w:pStyle w:val="aa"/>
              <w:ind w:right="20"/>
            </w:pPr>
            <w:r w:rsidRPr="003B6011">
              <w:t xml:space="preserve">aaa </w:t>
            </w:r>
            <w:r w:rsidR="00DA0040" w:rsidRPr="002F5F3A">
              <w:t>authentication login default {local|radius|tacacs+}</w:t>
            </w:r>
          </w:p>
        </w:tc>
        <w:tc>
          <w:tcPr>
            <w:tcW w:w="0" w:type="auto"/>
            <w:vAlign w:val="center"/>
          </w:tcPr>
          <w:p w14:paraId="282B7B97" w14:textId="77777777" w:rsidR="00DA0040" w:rsidRPr="002F5F3A" w:rsidRDefault="00DA0040" w:rsidP="00657E9B">
            <w:pPr>
              <w:pStyle w:val="afffc"/>
              <w:ind w:right="20"/>
              <w:jc w:val="both"/>
            </w:pPr>
            <w:r w:rsidRPr="002F5F3A">
              <w:t>Chooses the authentication system (local, radius, and tacacs+).</w:t>
            </w:r>
          </w:p>
          <w:p w14:paraId="273127F9" w14:textId="77777777" w:rsidR="00DA0040" w:rsidRPr="002F5F3A" w:rsidRDefault="00DA0040" w:rsidP="00657E9B">
            <w:pPr>
              <w:pStyle w:val="a9"/>
              <w:wordWrap/>
              <w:ind w:right="20"/>
            </w:pPr>
            <w:r w:rsidRPr="002F5F3A">
              <w:t>Various authentication methods are possible.</w:t>
            </w:r>
          </w:p>
        </w:tc>
        <w:tc>
          <w:tcPr>
            <w:tcW w:w="0" w:type="auto"/>
            <w:vAlign w:val="center"/>
          </w:tcPr>
          <w:p w14:paraId="23D74650" w14:textId="77777777" w:rsidR="00DA0040" w:rsidRPr="002F5F3A" w:rsidRDefault="00DA0040" w:rsidP="00657E9B">
            <w:pPr>
              <w:pStyle w:val="aa"/>
              <w:ind w:right="20"/>
            </w:pPr>
            <w:r w:rsidRPr="002F5F3A">
              <w:t>Config</w:t>
            </w:r>
          </w:p>
        </w:tc>
      </w:tr>
      <w:tr w:rsidR="00BE56C4" w:rsidRPr="002F5F3A" w14:paraId="596DFDC6" w14:textId="77777777" w:rsidTr="00BF42F2">
        <w:trPr>
          <w:trHeight w:val="574"/>
        </w:trPr>
        <w:tc>
          <w:tcPr>
            <w:tcW w:w="0" w:type="auto"/>
            <w:vAlign w:val="center"/>
          </w:tcPr>
          <w:p w14:paraId="6C90E769" w14:textId="77777777" w:rsidR="00DA0040" w:rsidRPr="002F5F3A" w:rsidRDefault="00DA0040" w:rsidP="00657E9B">
            <w:pPr>
              <w:pStyle w:val="aa"/>
              <w:ind w:right="20"/>
            </w:pPr>
            <w:r w:rsidRPr="002F5F3A">
              <w:t xml:space="preserve">no </w:t>
            </w:r>
            <w:r w:rsidR="009D7771" w:rsidRPr="003B6011">
              <w:t xml:space="preserve">aaa </w:t>
            </w:r>
            <w:r w:rsidRPr="002F5F3A">
              <w:t>authentication login default</w:t>
            </w:r>
          </w:p>
        </w:tc>
        <w:tc>
          <w:tcPr>
            <w:tcW w:w="0" w:type="auto"/>
            <w:vAlign w:val="center"/>
          </w:tcPr>
          <w:p w14:paraId="0E0A9D89" w14:textId="77777777" w:rsidR="00DA0040" w:rsidRPr="002F5F3A" w:rsidRDefault="00DA0040" w:rsidP="00657E9B">
            <w:pPr>
              <w:pStyle w:val="afffc"/>
              <w:ind w:right="20"/>
              <w:jc w:val="both"/>
            </w:pPr>
            <w:r w:rsidRPr="002F5F3A">
              <w:t xml:space="preserve">Backs to default about authentication login. </w:t>
            </w:r>
          </w:p>
          <w:p w14:paraId="484A43F2" w14:textId="77777777" w:rsidR="00DA0040" w:rsidRPr="002F5F3A" w:rsidRDefault="00DA0040" w:rsidP="00657E9B">
            <w:pPr>
              <w:pStyle w:val="a9"/>
              <w:tabs>
                <w:tab w:val="num" w:pos="360"/>
              </w:tabs>
              <w:wordWrap/>
              <w:ind w:right="20" w:hanging="284"/>
            </w:pPr>
            <w:r w:rsidRPr="002F5F3A">
              <w:t>Default: Local</w:t>
            </w:r>
          </w:p>
        </w:tc>
        <w:tc>
          <w:tcPr>
            <w:tcW w:w="0" w:type="auto"/>
            <w:vAlign w:val="center"/>
          </w:tcPr>
          <w:p w14:paraId="641D7713" w14:textId="77777777" w:rsidR="00DA0040" w:rsidRPr="002F5F3A" w:rsidRDefault="00DA0040" w:rsidP="00657E9B">
            <w:pPr>
              <w:pStyle w:val="aa"/>
              <w:ind w:right="20"/>
            </w:pPr>
            <w:r w:rsidRPr="002F5F3A">
              <w:t>Config</w:t>
            </w:r>
          </w:p>
        </w:tc>
      </w:tr>
      <w:tr w:rsidR="00BE56C4" w:rsidRPr="002F5F3A" w14:paraId="4EF1C1BA" w14:textId="77777777" w:rsidTr="00BF42F2">
        <w:trPr>
          <w:trHeight w:val="862"/>
        </w:trPr>
        <w:tc>
          <w:tcPr>
            <w:tcW w:w="0" w:type="auto"/>
            <w:vAlign w:val="center"/>
          </w:tcPr>
          <w:p w14:paraId="6BAD8804" w14:textId="77777777" w:rsidR="00DA0040" w:rsidRPr="002F5F3A" w:rsidRDefault="009D7771" w:rsidP="00657E9B">
            <w:pPr>
              <w:pStyle w:val="aa"/>
              <w:ind w:right="20"/>
            </w:pPr>
            <w:r w:rsidRPr="003B6011">
              <w:t xml:space="preserve">aaa </w:t>
            </w:r>
            <w:r w:rsidR="00DA0040" w:rsidRPr="002F5F3A">
              <w:t xml:space="preserve">authentication login template-user </w:t>
            </w:r>
            <w:r w:rsidR="00DA0040" w:rsidRPr="002F5F3A">
              <w:rPr>
                <w:i/>
                <w:iCs/>
              </w:rPr>
              <w:t>name</w:t>
            </w:r>
          </w:p>
        </w:tc>
        <w:tc>
          <w:tcPr>
            <w:tcW w:w="0" w:type="auto"/>
            <w:vAlign w:val="center"/>
          </w:tcPr>
          <w:p w14:paraId="7B4801A7" w14:textId="77777777" w:rsidR="00DA0040" w:rsidRPr="002F5F3A" w:rsidRDefault="00DA0040" w:rsidP="00657E9B">
            <w:pPr>
              <w:pStyle w:val="a9"/>
              <w:wordWrap/>
              <w:ind w:right="20"/>
            </w:pPr>
            <w:r w:rsidRPr="002F5F3A">
              <w:t>User authenticated by RADIUS or TACACS+ can not login without local account. The user should set up account to use.</w:t>
            </w:r>
          </w:p>
        </w:tc>
        <w:tc>
          <w:tcPr>
            <w:tcW w:w="0" w:type="auto"/>
            <w:vAlign w:val="center"/>
          </w:tcPr>
          <w:p w14:paraId="14745BC8" w14:textId="77777777" w:rsidR="00DA0040" w:rsidRPr="002F5F3A" w:rsidRDefault="00DA0040" w:rsidP="00657E9B">
            <w:pPr>
              <w:pStyle w:val="aa"/>
              <w:ind w:right="20"/>
            </w:pPr>
            <w:r w:rsidRPr="002F5F3A">
              <w:t>Config</w:t>
            </w:r>
          </w:p>
        </w:tc>
      </w:tr>
      <w:tr w:rsidR="00BE56C4" w:rsidRPr="002F5F3A" w14:paraId="4282CBED" w14:textId="77777777" w:rsidTr="00BF42F2">
        <w:trPr>
          <w:trHeight w:val="574"/>
        </w:trPr>
        <w:tc>
          <w:tcPr>
            <w:tcW w:w="0" w:type="auto"/>
            <w:vAlign w:val="center"/>
          </w:tcPr>
          <w:p w14:paraId="2BA1CDA5" w14:textId="77777777" w:rsidR="00DA0040" w:rsidRPr="002F5F3A" w:rsidRDefault="00DA0040" w:rsidP="00657E9B">
            <w:pPr>
              <w:pStyle w:val="aa"/>
              <w:ind w:right="20"/>
            </w:pPr>
            <w:r w:rsidRPr="002F5F3A">
              <w:t xml:space="preserve">no </w:t>
            </w:r>
            <w:r w:rsidR="009D7771" w:rsidRPr="003B6011">
              <w:t xml:space="preserve">aaa </w:t>
            </w:r>
            <w:r w:rsidRPr="002F5F3A">
              <w:t>authentication login template-user</w:t>
            </w:r>
          </w:p>
        </w:tc>
        <w:tc>
          <w:tcPr>
            <w:tcW w:w="0" w:type="auto"/>
            <w:vAlign w:val="center"/>
          </w:tcPr>
          <w:p w14:paraId="795AFAF2" w14:textId="77777777" w:rsidR="00DA0040" w:rsidRPr="002F5F3A" w:rsidRDefault="00DA0040" w:rsidP="00657E9B">
            <w:pPr>
              <w:pStyle w:val="a9"/>
              <w:wordWrap/>
              <w:ind w:right="20"/>
            </w:pPr>
            <w:r w:rsidRPr="002F5F3A">
              <w:t>Clears the account of users without an account</w:t>
            </w:r>
          </w:p>
        </w:tc>
        <w:tc>
          <w:tcPr>
            <w:tcW w:w="0" w:type="auto"/>
            <w:vAlign w:val="center"/>
          </w:tcPr>
          <w:p w14:paraId="325A051C" w14:textId="77777777" w:rsidR="00DA0040" w:rsidRPr="002F5F3A" w:rsidRDefault="00DA0040" w:rsidP="00657E9B">
            <w:pPr>
              <w:pStyle w:val="aa"/>
              <w:ind w:right="20"/>
            </w:pPr>
            <w:r w:rsidRPr="002F5F3A">
              <w:t>Config</w:t>
            </w:r>
          </w:p>
        </w:tc>
      </w:tr>
      <w:tr w:rsidR="00BE56C4" w:rsidRPr="002F5F3A" w14:paraId="0AC72E1E" w14:textId="77777777" w:rsidTr="00BF42F2">
        <w:trPr>
          <w:trHeight w:val="1149"/>
        </w:trPr>
        <w:tc>
          <w:tcPr>
            <w:tcW w:w="0" w:type="auto"/>
            <w:vAlign w:val="center"/>
          </w:tcPr>
          <w:p w14:paraId="2ED62B40" w14:textId="77777777" w:rsidR="00DA0040" w:rsidRPr="002F5F3A" w:rsidRDefault="009D7771" w:rsidP="00657E9B">
            <w:pPr>
              <w:pStyle w:val="aa"/>
              <w:ind w:right="20"/>
            </w:pPr>
            <w:r w:rsidRPr="003B6011">
              <w:t xml:space="preserve">aaa </w:t>
            </w:r>
            <w:r w:rsidR="00DA0040" w:rsidRPr="002F5F3A">
              <w:t>authentication login authen-type (chap|pap)</w:t>
            </w:r>
          </w:p>
        </w:tc>
        <w:tc>
          <w:tcPr>
            <w:tcW w:w="0" w:type="auto"/>
            <w:vAlign w:val="center"/>
          </w:tcPr>
          <w:p w14:paraId="6945FC28" w14:textId="77777777" w:rsidR="00DA0040" w:rsidRPr="002F5F3A" w:rsidRDefault="00DA0040" w:rsidP="00657E9B">
            <w:pPr>
              <w:pStyle w:val="afffc"/>
              <w:ind w:right="20"/>
              <w:jc w:val="both"/>
            </w:pPr>
            <w:r w:rsidRPr="002F5F3A">
              <w:t>In the case of authentication with TACACS+, it sends an authentication message by the chap or par methods.</w:t>
            </w:r>
          </w:p>
          <w:p w14:paraId="3CE7766E" w14:textId="77777777" w:rsidR="00DA0040" w:rsidRPr="002F5F3A" w:rsidRDefault="00DA0040" w:rsidP="00657E9B">
            <w:pPr>
              <w:pStyle w:val="a9"/>
              <w:tabs>
                <w:tab w:val="num" w:pos="360"/>
              </w:tabs>
              <w:wordWrap/>
              <w:ind w:right="20" w:hanging="284"/>
            </w:pPr>
            <w:r w:rsidRPr="002F5F3A">
              <w:t>Default: Ascii</w:t>
            </w:r>
          </w:p>
        </w:tc>
        <w:tc>
          <w:tcPr>
            <w:tcW w:w="0" w:type="auto"/>
            <w:vAlign w:val="center"/>
          </w:tcPr>
          <w:p w14:paraId="16B72305" w14:textId="77777777" w:rsidR="00DA0040" w:rsidRPr="002F5F3A" w:rsidRDefault="00DA0040" w:rsidP="00657E9B">
            <w:pPr>
              <w:pStyle w:val="aa"/>
              <w:ind w:right="20"/>
            </w:pPr>
            <w:r w:rsidRPr="002F5F3A">
              <w:t>Config</w:t>
            </w:r>
          </w:p>
        </w:tc>
      </w:tr>
      <w:tr w:rsidR="00BE56C4" w:rsidRPr="002F5F3A" w14:paraId="57DCEABF" w14:textId="77777777" w:rsidTr="00BF42F2">
        <w:trPr>
          <w:trHeight w:val="589"/>
        </w:trPr>
        <w:tc>
          <w:tcPr>
            <w:tcW w:w="0" w:type="auto"/>
            <w:vAlign w:val="center"/>
          </w:tcPr>
          <w:p w14:paraId="1640EA53" w14:textId="77777777" w:rsidR="00DA0040" w:rsidRPr="002F5F3A" w:rsidRDefault="00DA0040" w:rsidP="00657E9B">
            <w:pPr>
              <w:pStyle w:val="aa"/>
              <w:ind w:right="20"/>
            </w:pPr>
            <w:r w:rsidRPr="002F5F3A">
              <w:t xml:space="preserve">no </w:t>
            </w:r>
            <w:r w:rsidR="009D7771" w:rsidRPr="003B6011">
              <w:t xml:space="preserve">aaa </w:t>
            </w:r>
            <w:r w:rsidRPr="002F5F3A">
              <w:t>authentication login authen-type</w:t>
            </w:r>
          </w:p>
        </w:tc>
        <w:tc>
          <w:tcPr>
            <w:tcW w:w="0" w:type="auto"/>
            <w:vAlign w:val="center"/>
          </w:tcPr>
          <w:p w14:paraId="536A392F" w14:textId="77777777" w:rsidR="00DA0040" w:rsidRPr="002F5F3A" w:rsidRDefault="00DA0040" w:rsidP="00657E9B">
            <w:pPr>
              <w:pStyle w:val="a9"/>
              <w:tabs>
                <w:tab w:val="clear" w:pos="284"/>
                <w:tab w:val="left" w:pos="0"/>
              </w:tabs>
              <w:wordWrap/>
              <w:ind w:right="20"/>
            </w:pPr>
            <w:r w:rsidRPr="002F5F3A">
              <w:t>Clears the account of users without account</w:t>
            </w:r>
          </w:p>
        </w:tc>
        <w:tc>
          <w:tcPr>
            <w:tcW w:w="0" w:type="auto"/>
            <w:vAlign w:val="center"/>
          </w:tcPr>
          <w:p w14:paraId="2D20A168" w14:textId="77777777" w:rsidR="00DA0040" w:rsidRPr="002F5F3A" w:rsidRDefault="00DA0040" w:rsidP="00657E9B">
            <w:pPr>
              <w:pStyle w:val="aa"/>
              <w:ind w:right="20"/>
            </w:pPr>
            <w:r w:rsidRPr="002F5F3A">
              <w:t>Config</w:t>
            </w:r>
          </w:p>
        </w:tc>
      </w:tr>
      <w:tr w:rsidR="00BE56C4" w:rsidRPr="002F5F3A" w14:paraId="13BD3F8C" w14:textId="77777777" w:rsidTr="00BF42F2">
        <w:trPr>
          <w:trHeight w:val="589"/>
        </w:trPr>
        <w:tc>
          <w:tcPr>
            <w:tcW w:w="0" w:type="auto"/>
            <w:vAlign w:val="center"/>
          </w:tcPr>
          <w:p w14:paraId="512684AA" w14:textId="77777777" w:rsidR="00364260" w:rsidRPr="002F5F3A" w:rsidRDefault="00364260" w:rsidP="00657E9B">
            <w:pPr>
              <w:pStyle w:val="aa"/>
              <w:ind w:right="20"/>
            </w:pPr>
            <w:r w:rsidRPr="00364260">
              <w:t>aaa authentication login console</w:t>
            </w:r>
          </w:p>
        </w:tc>
        <w:tc>
          <w:tcPr>
            <w:tcW w:w="0" w:type="auto"/>
            <w:vAlign w:val="center"/>
          </w:tcPr>
          <w:p w14:paraId="4DBC6172" w14:textId="7203C5C4" w:rsidR="00364260" w:rsidRDefault="00BE56C4" w:rsidP="00657E9B">
            <w:pPr>
              <w:pStyle w:val="a9"/>
              <w:tabs>
                <w:tab w:val="clear" w:pos="284"/>
                <w:tab w:val="left" w:pos="0"/>
              </w:tabs>
              <w:wordWrap/>
              <w:ind w:right="20"/>
            </w:pPr>
            <w:r>
              <w:t>Applies</w:t>
            </w:r>
            <w:r w:rsidR="00942DF2">
              <w:t xml:space="preserve"> RADIUS or TACACS+ authentication </w:t>
            </w:r>
            <w:r>
              <w:t>to</w:t>
            </w:r>
            <w:r w:rsidR="00942DF2">
              <w:t xml:space="preserve"> the console</w:t>
            </w:r>
          </w:p>
          <w:p w14:paraId="4EF33DA3" w14:textId="74EF24C9" w:rsidR="00364260" w:rsidRPr="002F5F3A" w:rsidRDefault="00364260" w:rsidP="001F4044">
            <w:pPr>
              <w:pStyle w:val="a9"/>
              <w:tabs>
                <w:tab w:val="clear" w:pos="284"/>
                <w:tab w:val="left" w:pos="0"/>
              </w:tabs>
              <w:wordWrap/>
              <w:ind w:right="20"/>
            </w:pPr>
            <w:r>
              <w:rPr>
                <w:rFonts w:hint="eastAsia"/>
              </w:rPr>
              <w:lastRenderedPageBreak/>
              <w:t>(</w:t>
            </w:r>
            <w:r w:rsidR="00942DF2">
              <w:t>By default, local authentication is applied to the console</w:t>
            </w:r>
            <w:r w:rsidR="00BE56C4">
              <w:t>. This configuration applies RADIUS or TACACS+ authentication first, and then applies local authentication (if RADIUS or TACACS+ authentication fails.).)</w:t>
            </w:r>
            <w:r w:rsidR="00942DF2">
              <w:t xml:space="preserve"> </w:t>
            </w:r>
          </w:p>
        </w:tc>
        <w:tc>
          <w:tcPr>
            <w:tcW w:w="0" w:type="auto"/>
            <w:vAlign w:val="center"/>
          </w:tcPr>
          <w:p w14:paraId="64906D48" w14:textId="77777777" w:rsidR="00364260" w:rsidRPr="002F5F3A" w:rsidRDefault="00364260" w:rsidP="00657E9B">
            <w:pPr>
              <w:pStyle w:val="aa"/>
              <w:ind w:right="20"/>
            </w:pPr>
            <w:r>
              <w:rPr>
                <w:rFonts w:hint="eastAsia"/>
              </w:rPr>
              <w:lastRenderedPageBreak/>
              <w:t>config</w:t>
            </w:r>
          </w:p>
        </w:tc>
      </w:tr>
      <w:tr w:rsidR="00BE56C4" w:rsidRPr="002F5F3A" w14:paraId="4A1A4E6D" w14:textId="77777777" w:rsidTr="00BF42F2">
        <w:trPr>
          <w:trHeight w:val="589"/>
        </w:trPr>
        <w:tc>
          <w:tcPr>
            <w:tcW w:w="0" w:type="auto"/>
            <w:vAlign w:val="center"/>
          </w:tcPr>
          <w:p w14:paraId="5E3B8FE9" w14:textId="77777777" w:rsidR="00364260" w:rsidRPr="00364260" w:rsidRDefault="00364260" w:rsidP="00364260">
            <w:pPr>
              <w:pStyle w:val="aa"/>
              <w:ind w:right="20"/>
            </w:pPr>
            <w:r>
              <w:lastRenderedPageBreak/>
              <w:t>no</w:t>
            </w:r>
            <w:r w:rsidRPr="00364260">
              <w:t xml:space="preserve"> aaa authentication login console</w:t>
            </w:r>
          </w:p>
        </w:tc>
        <w:tc>
          <w:tcPr>
            <w:tcW w:w="0" w:type="auto"/>
            <w:vAlign w:val="center"/>
          </w:tcPr>
          <w:p w14:paraId="2E0CC45F" w14:textId="15F0CEA7" w:rsidR="00364260" w:rsidRPr="002F5F3A" w:rsidRDefault="00BE56C4" w:rsidP="00657E9B">
            <w:pPr>
              <w:pStyle w:val="a9"/>
              <w:tabs>
                <w:tab w:val="clear" w:pos="284"/>
                <w:tab w:val="left" w:pos="0"/>
              </w:tabs>
              <w:wordWrap/>
              <w:ind w:right="20"/>
            </w:pPr>
            <w:r>
              <w:t>Disables RADIUS or TACACS+ authentication.</w:t>
            </w:r>
          </w:p>
        </w:tc>
        <w:tc>
          <w:tcPr>
            <w:tcW w:w="0" w:type="auto"/>
            <w:vAlign w:val="center"/>
          </w:tcPr>
          <w:p w14:paraId="3AD64B7A" w14:textId="77777777" w:rsidR="00364260" w:rsidRPr="002F5F3A" w:rsidRDefault="00364260" w:rsidP="00657E9B">
            <w:pPr>
              <w:pStyle w:val="aa"/>
              <w:ind w:right="20"/>
            </w:pPr>
          </w:p>
        </w:tc>
      </w:tr>
    </w:tbl>
    <w:p w14:paraId="6E3F93E5" w14:textId="77777777" w:rsidR="00DA0040" w:rsidRPr="002F5F3A" w:rsidRDefault="00DA0040" w:rsidP="00657E9B">
      <w:pPr>
        <w:wordWrap/>
        <w:spacing w:after="120"/>
        <w:ind w:right="20"/>
      </w:pPr>
    </w:p>
    <w:p w14:paraId="1819B267" w14:textId="77777777" w:rsidR="00DA0040" w:rsidRPr="00D867F8" w:rsidRDefault="00DA0040" w:rsidP="00657E9B">
      <w:pPr>
        <w:pStyle w:val="3"/>
        <w:ind w:left="0" w:right="20"/>
      </w:pPr>
      <w:r w:rsidRPr="00D867F8">
        <w:br w:type="page"/>
      </w:r>
      <w:bookmarkStart w:id="241" w:name="_Toc337198295"/>
      <w:bookmarkStart w:id="242" w:name="_Toc348625839"/>
      <w:bookmarkStart w:id="243" w:name="_Toc445130726"/>
      <w:r w:rsidRPr="00D867F8">
        <w:lastRenderedPageBreak/>
        <w:t>Setting User Authentication</w:t>
      </w:r>
      <w:bookmarkEnd w:id="241"/>
      <w:bookmarkEnd w:id="242"/>
      <w:bookmarkEnd w:id="243"/>
    </w:p>
    <w:p w14:paraId="2CDDD6C9" w14:textId="77777777" w:rsidR="00DA0040" w:rsidRPr="002F5F3A" w:rsidRDefault="00DA0040" w:rsidP="00657E9B">
      <w:pPr>
        <w:pStyle w:val="a3"/>
        <w:ind w:left="0" w:right="20"/>
        <w:rPr>
          <w:rFonts w:cs="Arial"/>
        </w:rPr>
      </w:pPr>
      <w:r w:rsidRPr="002F5F3A">
        <w:rPr>
          <w:rFonts w:cs="Arial"/>
        </w:rPr>
        <w:t>Three ways of user authentication are as following:</w:t>
      </w:r>
    </w:p>
    <w:p w14:paraId="5585ADCB"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Check access with user ID and password</w:t>
      </w:r>
    </w:p>
    <w:p w14:paraId="0469173F"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Use a RADIUS server</w:t>
      </w:r>
    </w:p>
    <w:p w14:paraId="4EAD7ED6"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Use a TACACS+ server</w:t>
      </w:r>
    </w:p>
    <w:p w14:paraId="70E7C55C" w14:textId="77777777" w:rsidR="00DA0040" w:rsidRPr="002F5F3A" w:rsidRDefault="00DA0040" w:rsidP="00657E9B">
      <w:pPr>
        <w:pStyle w:val="a3"/>
        <w:ind w:left="0" w:right="20"/>
        <w:rPr>
          <w:rFonts w:cs="Arial"/>
        </w:rPr>
      </w:pPr>
      <w:r w:rsidRPr="002F5F3A">
        <w:rPr>
          <w:rFonts w:cs="Arial"/>
        </w:rPr>
        <w:t xml:space="preserve">When using more than one method, you authenticate based on the authentication priority. If authentication is successful, </w:t>
      </w:r>
      <w:r w:rsidR="000B0601">
        <w:rPr>
          <w:rFonts w:cs="Arial"/>
        </w:rPr>
        <w:t xml:space="preserve">allow </w:t>
      </w:r>
      <w:r w:rsidRPr="002F5F3A">
        <w:rPr>
          <w:rFonts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429867A7" w14:textId="77777777" w:rsidTr="00BF42F2">
        <w:tc>
          <w:tcPr>
            <w:tcW w:w="8820" w:type="dxa"/>
            <w:shd w:val="clear" w:color="auto" w:fill="auto"/>
          </w:tcPr>
          <w:p w14:paraId="068B50AA" w14:textId="77777777" w:rsidR="00DA0040" w:rsidRPr="002F5F3A" w:rsidRDefault="00DA0040" w:rsidP="00657E9B">
            <w:pPr>
              <w:pStyle w:val="aa"/>
              <w:ind w:right="20"/>
              <w:rPr>
                <w:bCs/>
              </w:rPr>
            </w:pPr>
            <w:r w:rsidRPr="002F5F3A">
              <w:t xml:space="preserve">Switch# </w:t>
            </w:r>
            <w:r w:rsidRPr="002F5F3A">
              <w:rPr>
                <w:b/>
                <w:bCs/>
              </w:rPr>
              <w:t>configure terminal</w:t>
            </w:r>
          </w:p>
          <w:p w14:paraId="29A22F26" w14:textId="77777777" w:rsidR="00DA0040" w:rsidRPr="002F5F3A" w:rsidRDefault="00DA0040" w:rsidP="00657E9B">
            <w:pPr>
              <w:pStyle w:val="aa"/>
              <w:ind w:right="20"/>
              <w:jc w:val="both"/>
            </w:pPr>
            <w:r w:rsidRPr="002F5F3A">
              <w:t xml:space="preserve">Switch(config)# </w:t>
            </w:r>
            <w:r w:rsidR="00017E7F">
              <w:rPr>
                <w:b/>
              </w:rPr>
              <w:t>aaa</w:t>
            </w:r>
            <w:r w:rsidRPr="002F5F3A">
              <w:rPr>
                <w:b/>
              </w:rPr>
              <w:t xml:space="preserve"> authentication login default tacacs+ radius</w:t>
            </w:r>
          </w:p>
          <w:p w14:paraId="4DF790C8" w14:textId="77777777" w:rsidR="00DA0040" w:rsidRPr="002F5F3A" w:rsidRDefault="00DA0040" w:rsidP="00657E9B">
            <w:pPr>
              <w:pStyle w:val="aa"/>
              <w:ind w:right="20"/>
              <w:jc w:val="both"/>
              <w:rPr>
                <w:bCs/>
              </w:rPr>
            </w:pPr>
            <w:r w:rsidRPr="002F5F3A">
              <w:t xml:space="preserve">Switch(config)# </w:t>
            </w:r>
            <w:r w:rsidRPr="002F5F3A">
              <w:rPr>
                <w:b/>
                <w:bCs/>
              </w:rPr>
              <w:t>end</w:t>
            </w:r>
          </w:p>
          <w:p w14:paraId="2D7A298A" w14:textId="77777777" w:rsidR="00DA0040" w:rsidRPr="002F5F3A" w:rsidRDefault="00DA0040" w:rsidP="00657E9B">
            <w:pPr>
              <w:pStyle w:val="aa"/>
              <w:ind w:right="20"/>
              <w:jc w:val="both"/>
            </w:pPr>
            <w:r w:rsidRPr="002F5F3A">
              <w:t>Switch#</w:t>
            </w:r>
          </w:p>
        </w:tc>
      </w:tr>
    </w:tbl>
    <w:p w14:paraId="6BCD474F" w14:textId="77777777" w:rsidR="00DA0040" w:rsidRPr="002F5F3A" w:rsidRDefault="00DA0040" w:rsidP="00657E9B">
      <w:pPr>
        <w:pStyle w:val="4"/>
        <w:ind w:left="0" w:right="20"/>
        <w:rPr>
          <w:szCs w:val="18"/>
        </w:rPr>
      </w:pPr>
      <w:bookmarkStart w:id="244" w:name="_Toc281502845"/>
      <w:bookmarkStart w:id="245" w:name="_Toc292809743"/>
      <w:bookmarkStart w:id="246" w:name="_Toc337198296"/>
      <w:r w:rsidRPr="002F5F3A">
        <w:rPr>
          <w:szCs w:val="18"/>
        </w:rPr>
        <w:t>Enable Password Authentication</w:t>
      </w:r>
      <w:bookmarkEnd w:id="244"/>
      <w:bookmarkEnd w:id="245"/>
      <w:bookmarkEnd w:id="246"/>
    </w:p>
    <w:p w14:paraId="3D359324" w14:textId="77777777" w:rsidR="00DA0040" w:rsidRPr="002F5F3A" w:rsidRDefault="00DA0040" w:rsidP="00657E9B">
      <w:pPr>
        <w:pStyle w:val="a3"/>
        <w:ind w:left="0" w:right="20"/>
        <w:rPr>
          <w:rFonts w:cs="Arial"/>
        </w:rPr>
      </w:pPr>
      <w:r w:rsidRPr="002F5F3A">
        <w:rPr>
          <w:rFonts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2F5F3A" w:rsidRDefault="00DA0040" w:rsidP="00657E9B">
      <w:pPr>
        <w:pStyle w:val="a3"/>
        <w:ind w:left="0" w:right="20"/>
        <w:rPr>
          <w:rFonts w:cs="Arial"/>
        </w:rPr>
      </w:pPr>
      <w:r w:rsidRPr="002F5F3A">
        <w:rPr>
          <w:rFonts w:cs="Arial"/>
        </w:rPr>
        <w:t xml:space="preserve">It can also perform authentication via RADIUS or TACACS+. When you do not set </w:t>
      </w:r>
      <w:r w:rsidR="002A5372">
        <w:rPr>
          <w:rFonts w:cs="Arial"/>
        </w:rPr>
        <w:t xml:space="preserve">a </w:t>
      </w:r>
      <w:r w:rsidRPr="002F5F3A">
        <w:rPr>
          <w:rFonts w:cs="Arial"/>
        </w:rPr>
        <w:t xml:space="preserve">password to the local system, the authentication method always succeeds. So you must enable </w:t>
      </w:r>
      <w:r w:rsidR="002A5372">
        <w:rPr>
          <w:rFonts w:cs="Arial"/>
        </w:rPr>
        <w:t xml:space="preserve">a </w:t>
      </w:r>
      <w:r w:rsidRPr="002F5F3A">
        <w:rPr>
          <w:rFonts w:cs="Arial"/>
        </w:rPr>
        <w:t xml:space="preserve">password to perform authentication with privileged mode. </w:t>
      </w:r>
    </w:p>
    <w:p w14:paraId="6FA77986" w14:textId="77777777" w:rsidR="00DA0040" w:rsidRPr="002F5F3A" w:rsidRDefault="00125B19" w:rsidP="00657E9B">
      <w:pPr>
        <w:pStyle w:val="affff4"/>
        <w:wordWrap/>
        <w:ind w:left="0" w:right="20"/>
      </w:pPr>
      <w:bookmarkStart w:id="247" w:name="_Toc281502941"/>
      <w:bookmarkStart w:id="248" w:name="_Toc292810182"/>
      <w:bookmarkStart w:id="249" w:name="_Toc294705571"/>
      <w:bookmarkStart w:id="250" w:name="_Toc348626292"/>
      <w:bookmarkStart w:id="251" w:name="_Toc391575150"/>
      <w:r>
        <w:t xml:space="preserve">Table </w:t>
      </w:r>
      <w:r w:rsidR="005832B8">
        <w:fldChar w:fldCharType="begin"/>
      </w:r>
      <w:r>
        <w:instrText xml:space="preserve"> SEQ Table \* ARABIC </w:instrText>
      </w:r>
      <w:r w:rsidR="005832B8">
        <w:fldChar w:fldCharType="separate"/>
      </w:r>
      <w:r>
        <w:rPr>
          <w:noProof/>
        </w:rPr>
        <w:t>8</w:t>
      </w:r>
      <w:r w:rsidR="005832B8">
        <w:rPr>
          <w:noProof/>
        </w:rPr>
        <w:fldChar w:fldCharType="end"/>
      </w:r>
      <w:r>
        <w:t xml:space="preserve"> </w:t>
      </w:r>
      <w:r w:rsidR="00DA0040" w:rsidRPr="002F5F3A">
        <w:t>Commands for Setting User Authentication of Privileged Mode</w:t>
      </w:r>
      <w:bookmarkEnd w:id="247"/>
      <w:bookmarkEnd w:id="248"/>
      <w:bookmarkEnd w:id="249"/>
      <w:bookmarkEnd w:id="250"/>
      <w:bookmarkEnd w:id="25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214"/>
        <w:gridCol w:w="3011"/>
        <w:gridCol w:w="757"/>
      </w:tblGrid>
      <w:tr w:rsidR="00DA0040" w:rsidRPr="002F5F3A" w14:paraId="32B99915" w14:textId="77777777" w:rsidTr="00BF42F2">
        <w:tc>
          <w:tcPr>
            <w:tcW w:w="0" w:type="auto"/>
            <w:shd w:val="clear" w:color="auto" w:fill="E6E6E6"/>
            <w:vAlign w:val="center"/>
          </w:tcPr>
          <w:p w14:paraId="06EDF8F4"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2745213"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737D8DE6" w14:textId="77777777" w:rsidR="00DA0040" w:rsidRPr="002F5F3A" w:rsidRDefault="00DA0040" w:rsidP="00657E9B">
            <w:pPr>
              <w:pStyle w:val="ab"/>
              <w:wordWrap/>
              <w:ind w:right="20"/>
              <w:rPr>
                <w:b w:val="0"/>
              </w:rPr>
            </w:pPr>
            <w:r w:rsidRPr="002F5F3A">
              <w:rPr>
                <w:b w:val="0"/>
              </w:rPr>
              <w:t>Mode</w:t>
            </w:r>
          </w:p>
        </w:tc>
      </w:tr>
      <w:tr w:rsidR="00DA0040" w:rsidRPr="002F5F3A" w14:paraId="3E0E22AE" w14:textId="77777777" w:rsidTr="00BF42F2">
        <w:tc>
          <w:tcPr>
            <w:tcW w:w="0" w:type="auto"/>
            <w:vAlign w:val="center"/>
          </w:tcPr>
          <w:p w14:paraId="15327D18" w14:textId="77777777" w:rsidR="00DA0040" w:rsidRPr="002F5F3A" w:rsidRDefault="00017E7F" w:rsidP="00657E9B">
            <w:pPr>
              <w:pStyle w:val="aa"/>
              <w:ind w:right="20"/>
            </w:pPr>
            <w:r>
              <w:t>aaa</w:t>
            </w:r>
            <w:r w:rsidR="00DA0040" w:rsidRPr="002F5F3A">
              <w:t xml:space="preserve"> authentication enable default </w:t>
            </w:r>
            <w:r w:rsidR="00DA0040" w:rsidRPr="002F5F3A">
              <w:rPr>
                <w:i/>
              </w:rPr>
              <w:t>{enable|radius|tacacs+}</w:t>
            </w:r>
          </w:p>
        </w:tc>
        <w:tc>
          <w:tcPr>
            <w:tcW w:w="0" w:type="auto"/>
            <w:vAlign w:val="center"/>
          </w:tcPr>
          <w:p w14:paraId="4CF5B99D" w14:textId="77777777" w:rsidR="00DA0040" w:rsidRPr="002F5F3A" w:rsidRDefault="00DA0040" w:rsidP="00657E9B">
            <w:pPr>
              <w:pStyle w:val="afffc"/>
              <w:ind w:right="20"/>
              <w:jc w:val="both"/>
            </w:pPr>
            <w:r w:rsidRPr="002F5F3A">
              <w:t>Authenticates about enable password.</w:t>
            </w:r>
          </w:p>
        </w:tc>
        <w:tc>
          <w:tcPr>
            <w:tcW w:w="0" w:type="auto"/>
            <w:vAlign w:val="center"/>
          </w:tcPr>
          <w:p w14:paraId="09DEA936" w14:textId="77777777" w:rsidR="00DA0040" w:rsidRPr="002F5F3A" w:rsidRDefault="00DA0040" w:rsidP="00657E9B">
            <w:pPr>
              <w:pStyle w:val="aa"/>
              <w:ind w:right="20"/>
            </w:pPr>
            <w:r w:rsidRPr="002F5F3A">
              <w:t>Config</w:t>
            </w:r>
          </w:p>
        </w:tc>
      </w:tr>
      <w:tr w:rsidR="00DA0040" w:rsidRPr="002F5F3A" w14:paraId="649F52F8" w14:textId="77777777" w:rsidTr="00BF42F2">
        <w:tc>
          <w:tcPr>
            <w:tcW w:w="0" w:type="auto"/>
            <w:vAlign w:val="center"/>
          </w:tcPr>
          <w:p w14:paraId="3F55518A" w14:textId="77777777" w:rsidR="00DA0040" w:rsidRPr="002F5F3A" w:rsidRDefault="00DA0040" w:rsidP="00657E9B">
            <w:pPr>
              <w:pStyle w:val="aa"/>
              <w:ind w:right="20"/>
            </w:pPr>
            <w:r w:rsidRPr="002F5F3A">
              <w:t xml:space="preserve">no </w:t>
            </w:r>
            <w:r w:rsidR="00017E7F">
              <w:t>aaa</w:t>
            </w:r>
            <w:r w:rsidRPr="002F5F3A">
              <w:t xml:space="preserve"> authentication enable default</w:t>
            </w:r>
          </w:p>
        </w:tc>
        <w:tc>
          <w:tcPr>
            <w:tcW w:w="0" w:type="auto"/>
            <w:vAlign w:val="center"/>
          </w:tcPr>
          <w:p w14:paraId="4725FD4A" w14:textId="77777777" w:rsidR="00DA0040" w:rsidRPr="002F5F3A" w:rsidRDefault="00DA0040" w:rsidP="00657E9B">
            <w:pPr>
              <w:pStyle w:val="afffc"/>
              <w:ind w:right="20"/>
              <w:jc w:val="both"/>
            </w:pPr>
            <w:r w:rsidRPr="002F5F3A">
              <w:t>Backs to default.</w:t>
            </w:r>
          </w:p>
          <w:p w14:paraId="1772D7C7" w14:textId="77777777" w:rsidR="00DA0040" w:rsidRPr="002F5F3A" w:rsidRDefault="00DA0040" w:rsidP="00657E9B">
            <w:pPr>
              <w:pStyle w:val="afffc"/>
              <w:ind w:right="20"/>
              <w:jc w:val="both"/>
            </w:pPr>
            <w:r w:rsidRPr="002F5F3A">
              <w:t>Default: enable password(Local system)</w:t>
            </w:r>
          </w:p>
        </w:tc>
        <w:tc>
          <w:tcPr>
            <w:tcW w:w="0" w:type="auto"/>
            <w:vAlign w:val="center"/>
          </w:tcPr>
          <w:p w14:paraId="2BCCA33E" w14:textId="77777777" w:rsidR="00DA0040" w:rsidRPr="002F5F3A" w:rsidRDefault="00DA0040" w:rsidP="00657E9B">
            <w:pPr>
              <w:pStyle w:val="aa"/>
              <w:ind w:right="20"/>
            </w:pPr>
            <w:r w:rsidRPr="002F5F3A">
              <w:t>Config</w:t>
            </w:r>
          </w:p>
        </w:tc>
      </w:tr>
    </w:tbl>
    <w:p w14:paraId="4F3EDEF1" w14:textId="77777777" w:rsidR="00DA0040" w:rsidRPr="002F5F3A" w:rsidRDefault="00DA0040" w:rsidP="00657E9B">
      <w:pPr>
        <w:pStyle w:val="4"/>
        <w:ind w:left="0" w:right="20"/>
        <w:rPr>
          <w:szCs w:val="18"/>
        </w:rPr>
      </w:pPr>
      <w:bookmarkStart w:id="252" w:name="_Toc337198297"/>
      <w:r w:rsidRPr="002F5F3A">
        <w:rPr>
          <w:szCs w:val="18"/>
        </w:rPr>
        <w:t>Setting User Authentication of Privileged Mode</w:t>
      </w:r>
      <w:bookmarkEnd w:id="252"/>
    </w:p>
    <w:p w14:paraId="39FB9E24" w14:textId="77777777" w:rsidR="00DA0040" w:rsidRPr="002F5F3A" w:rsidRDefault="00DA0040" w:rsidP="00657E9B">
      <w:pPr>
        <w:pStyle w:val="a3"/>
        <w:ind w:left="0" w:right="20"/>
        <w:rPr>
          <w:rFonts w:cs="Arial"/>
        </w:rPr>
      </w:pPr>
      <w:r w:rsidRPr="002F5F3A">
        <w:rPr>
          <w:rFonts w:cs="Arial"/>
        </w:rPr>
        <w:t xml:space="preserve">If the user enters privileged mode, the system attempts authentication to the TACACS+ server </w:t>
      </w:r>
      <w:r w:rsidR="00720F33">
        <w:rPr>
          <w:rFonts w:cs="Arial"/>
        </w:rPr>
        <w:t xml:space="preserve">with the </w:t>
      </w:r>
      <w:r w:rsidRPr="002F5F3A">
        <w:rPr>
          <w:rFonts w:cs="Arial"/>
        </w:rPr>
        <w:t xml:space="preserve">password enabled. If the system does not receive a response from TACACS+, it attempts authentication to the RADIUS server. In the same way, if the system dose not receive </w:t>
      </w:r>
      <w:r w:rsidR="00B461FD">
        <w:rPr>
          <w:rFonts w:cs="Arial"/>
        </w:rPr>
        <w:t xml:space="preserve">a </w:t>
      </w:r>
      <w:r w:rsidRPr="002F5F3A">
        <w:rPr>
          <w:rFonts w:cs="Arial"/>
        </w:rPr>
        <w:t xml:space="preserve">response from </w:t>
      </w:r>
      <w:r w:rsidR="00B461FD">
        <w:rPr>
          <w:rFonts w:cs="Arial"/>
        </w:rPr>
        <w:t xml:space="preserve">the </w:t>
      </w:r>
      <w:r w:rsidRPr="002F5F3A">
        <w:rPr>
          <w:rFonts w:cs="Arial"/>
        </w:rPr>
        <w:t>RADIUS server, it tr</w:t>
      </w:r>
      <w:r w:rsidR="00720F33">
        <w:rPr>
          <w:rFonts w:cs="Arial"/>
        </w:rPr>
        <w:t>ies</w:t>
      </w:r>
      <w:r w:rsidRPr="002F5F3A">
        <w:rPr>
          <w:rFonts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04D8B7A7" w14:textId="77777777" w:rsidTr="00BF42F2">
        <w:tc>
          <w:tcPr>
            <w:tcW w:w="8820" w:type="dxa"/>
            <w:shd w:val="clear" w:color="auto" w:fill="auto"/>
          </w:tcPr>
          <w:p w14:paraId="04EE95B6" w14:textId="77777777" w:rsidR="00DA0040" w:rsidRPr="002F5F3A" w:rsidRDefault="00DA0040" w:rsidP="00657E9B">
            <w:pPr>
              <w:pStyle w:val="aa"/>
              <w:ind w:right="20"/>
              <w:rPr>
                <w:b/>
                <w:bCs/>
              </w:rPr>
            </w:pPr>
            <w:r w:rsidRPr="002F5F3A">
              <w:t xml:space="preserve">Switch# </w:t>
            </w:r>
            <w:r w:rsidRPr="002F5F3A">
              <w:rPr>
                <w:b/>
                <w:bCs/>
              </w:rPr>
              <w:t>configure terminal</w:t>
            </w:r>
          </w:p>
          <w:p w14:paraId="4FF2174C" w14:textId="77777777" w:rsidR="00DA0040" w:rsidRPr="002F5F3A" w:rsidRDefault="00DA0040" w:rsidP="00657E9B">
            <w:pPr>
              <w:pStyle w:val="aa"/>
              <w:ind w:right="20"/>
              <w:jc w:val="both"/>
            </w:pPr>
            <w:r w:rsidRPr="002F5F3A">
              <w:t xml:space="preserve">Switch(config)# </w:t>
            </w:r>
            <w:r w:rsidR="00017E7F">
              <w:rPr>
                <w:rFonts w:hint="eastAsia"/>
                <w:b/>
              </w:rPr>
              <w:t>aaa</w:t>
            </w:r>
            <w:r w:rsidRPr="002F5F3A">
              <w:rPr>
                <w:b/>
              </w:rPr>
              <w:t xml:space="preserve"> authentication enable default tacacs+ radius</w:t>
            </w:r>
          </w:p>
          <w:p w14:paraId="15749095" w14:textId="77777777" w:rsidR="00DA0040" w:rsidRPr="002F5F3A" w:rsidRDefault="00DA0040" w:rsidP="00657E9B">
            <w:pPr>
              <w:pStyle w:val="aa"/>
              <w:ind w:right="20"/>
              <w:jc w:val="both"/>
            </w:pPr>
            <w:r w:rsidRPr="002F5F3A">
              <w:t xml:space="preserve">Switch(config)# </w:t>
            </w:r>
            <w:r w:rsidRPr="002F5F3A">
              <w:rPr>
                <w:b/>
                <w:bCs/>
              </w:rPr>
              <w:t>end</w:t>
            </w:r>
          </w:p>
          <w:p w14:paraId="33DB7308" w14:textId="77777777" w:rsidR="00DA0040" w:rsidRPr="002F5F3A" w:rsidRDefault="00DA0040" w:rsidP="00657E9B">
            <w:pPr>
              <w:wordWrap/>
              <w:ind w:right="20"/>
            </w:pPr>
            <w:r w:rsidRPr="002F5F3A">
              <w:t>Switch#</w:t>
            </w:r>
          </w:p>
        </w:tc>
      </w:tr>
    </w:tbl>
    <w:p w14:paraId="090A288F" w14:textId="77777777" w:rsidR="00DA0040" w:rsidRPr="00D867F8" w:rsidRDefault="00DA0040" w:rsidP="00657E9B">
      <w:pPr>
        <w:pStyle w:val="3"/>
        <w:ind w:left="0" w:right="20"/>
      </w:pPr>
      <w:bookmarkStart w:id="253" w:name="_Toc281502846"/>
      <w:bookmarkStart w:id="254" w:name="_Toc292809744"/>
      <w:bookmarkStart w:id="255" w:name="_Toc337198298"/>
      <w:bookmarkStart w:id="256" w:name="_Toc348625840"/>
      <w:bookmarkStart w:id="257" w:name="_Toc445130727"/>
      <w:r w:rsidRPr="00D867F8">
        <w:t>Authorization</w:t>
      </w:r>
      <w:bookmarkEnd w:id="253"/>
      <w:bookmarkEnd w:id="254"/>
      <w:bookmarkEnd w:id="255"/>
      <w:bookmarkEnd w:id="256"/>
      <w:bookmarkEnd w:id="257"/>
    </w:p>
    <w:p w14:paraId="65C2B3D7" w14:textId="77777777" w:rsidR="00DA0040" w:rsidRPr="002F5F3A" w:rsidRDefault="00DA0040" w:rsidP="00657E9B">
      <w:pPr>
        <w:pStyle w:val="a3"/>
        <w:ind w:left="0" w:right="20"/>
        <w:rPr>
          <w:rFonts w:cs="Arial"/>
        </w:rPr>
      </w:pPr>
      <w:r w:rsidRPr="002F5F3A">
        <w:rPr>
          <w:rFonts w:cs="Arial"/>
        </w:rPr>
        <w:t>The system checks the authorization level using the system resources via privilege level. When you execute EXEC shell, it compares the user</w:t>
      </w:r>
      <w:r w:rsidRPr="002F5F3A">
        <w:rPr>
          <w:rFonts w:cs="Arial"/>
        </w:rPr>
        <w:t>’</w:t>
      </w:r>
      <w:r w:rsidRPr="002F5F3A">
        <w:rPr>
          <w:rFonts w:cs="Arial"/>
        </w:rPr>
        <w:t>s privilege level with the user</w:t>
      </w:r>
      <w:r w:rsidRPr="002F5F3A">
        <w:rPr>
          <w:rFonts w:cs="Arial"/>
        </w:rPr>
        <w:t>’</w:t>
      </w:r>
      <w:r w:rsidRPr="002F5F3A">
        <w:rPr>
          <w:rFonts w:cs="Arial"/>
        </w:rPr>
        <w:t xml:space="preserve">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Pr>
          <w:rFonts w:cs="Arial"/>
        </w:rPr>
        <w:t>Also, w</w:t>
      </w:r>
      <w:r w:rsidRPr="002F5F3A">
        <w:rPr>
          <w:rFonts w:cs="Arial"/>
        </w:rPr>
        <w:t xml:space="preserve">hen you execute </w:t>
      </w:r>
      <w:r w:rsidR="00220354">
        <w:rPr>
          <w:rFonts w:cs="Arial"/>
        </w:rPr>
        <w:t xml:space="preserve">a </w:t>
      </w:r>
      <w:r w:rsidRPr="002F5F3A">
        <w:rPr>
          <w:rFonts w:cs="Arial"/>
        </w:rPr>
        <w:t>specific command, the sysem compares the privilege level of each command with the privilege level set. Then the system can check the executive authorization of relevant command</w:t>
      </w:r>
      <w:r w:rsidR="00220354">
        <w:rPr>
          <w:rFonts w:cs="Arial"/>
        </w:rPr>
        <w:t>s</w:t>
      </w:r>
      <w:r w:rsidRPr="002F5F3A">
        <w:rPr>
          <w:rFonts w:cs="Arial"/>
        </w:rPr>
        <w:t xml:space="preserve"> via the local system or remote server (TACACS+). </w:t>
      </w:r>
    </w:p>
    <w:p w14:paraId="797A1A4A" w14:textId="77777777" w:rsidR="00DA0040" w:rsidRPr="002F5F3A" w:rsidRDefault="00DA0040" w:rsidP="00657E9B">
      <w:pPr>
        <w:pStyle w:val="a3"/>
        <w:ind w:left="0" w:right="20"/>
        <w:rPr>
          <w:rFonts w:cs="Arial"/>
        </w:rPr>
      </w:pPr>
      <w:r w:rsidRPr="002F5F3A">
        <w:rPr>
          <w:rFonts w:cs="Arial"/>
        </w:rPr>
        <w:t xml:space="preserve">In the case that the system does not receive the result from the authorization server or else fails to connect with the authorization server, you must always add the method of authorization verification from the local system. In the case of </w:t>
      </w:r>
      <w:r w:rsidR="006144BB">
        <w:rPr>
          <w:rFonts w:cs="Arial"/>
        </w:rPr>
        <w:lastRenderedPageBreak/>
        <w:t xml:space="preserve">failing </w:t>
      </w:r>
      <w:r w:rsidRPr="002F5F3A">
        <w:rPr>
          <w:rFonts w:cs="Arial"/>
        </w:rPr>
        <w:t xml:space="preserve">authoriztion verification with the local system, </w:t>
      </w:r>
      <w:r w:rsidR="006144BB">
        <w:rPr>
          <w:rFonts w:cs="Arial"/>
        </w:rPr>
        <w:t xml:space="preserve">changes will need to be made </w:t>
      </w:r>
      <w:r w:rsidRPr="002F5F3A">
        <w:rPr>
          <w:rFonts w:cs="Arial"/>
        </w:rPr>
        <w:t>via the settings console. The user who logs in the system via the console does not need to have authorization checked.</w:t>
      </w:r>
    </w:p>
    <w:p w14:paraId="5C4F8B42" w14:textId="77777777" w:rsidR="00DA0040" w:rsidRPr="002F5F3A" w:rsidRDefault="00DA0040" w:rsidP="00657E9B">
      <w:pPr>
        <w:pStyle w:val="4"/>
        <w:ind w:left="0" w:right="20"/>
        <w:rPr>
          <w:szCs w:val="18"/>
        </w:rPr>
      </w:pPr>
      <w:bookmarkStart w:id="258" w:name="_Toc281502847"/>
      <w:bookmarkStart w:id="259" w:name="_Toc292809745"/>
      <w:bookmarkStart w:id="260" w:name="_Toc337198299"/>
      <w:r w:rsidRPr="002F5F3A">
        <w:rPr>
          <w:szCs w:val="18"/>
        </w:rPr>
        <w:t>Authorization for EXEC Activation</w:t>
      </w:r>
      <w:bookmarkEnd w:id="258"/>
      <w:bookmarkEnd w:id="259"/>
      <w:bookmarkEnd w:id="260"/>
    </w:p>
    <w:p w14:paraId="729E3EE9" w14:textId="77777777" w:rsidR="00DA0040" w:rsidRPr="002F5F3A" w:rsidRDefault="00DA0040" w:rsidP="00657E9B">
      <w:pPr>
        <w:pStyle w:val="a3"/>
        <w:ind w:left="0" w:right="20"/>
        <w:rPr>
          <w:rFonts w:cs="Arial"/>
        </w:rPr>
      </w:pPr>
      <w:r w:rsidRPr="002F5F3A">
        <w:rPr>
          <w:rFonts w:cs="Arial"/>
        </w:rPr>
        <w:t xml:space="preserve">When you enter the privileged mode, the EXEC shell executed is </w:t>
      </w:r>
      <w:r w:rsidR="00970EC1">
        <w:rPr>
          <w:rFonts w:cs="Arial"/>
        </w:rPr>
        <w:t xml:space="preserve">the </w:t>
      </w:r>
      <w:r w:rsidRPr="002F5F3A">
        <w:rPr>
          <w:rFonts w:cs="Arial"/>
        </w:rPr>
        <w:t>user definition shell. The authorization that can execute the EXEC shell makes sure that the user</w:t>
      </w:r>
      <w:r w:rsidRPr="002F5F3A">
        <w:rPr>
          <w:rFonts w:cs="Arial"/>
        </w:rPr>
        <w:t>’</w:t>
      </w:r>
      <w:r w:rsidRPr="002F5F3A">
        <w:rPr>
          <w:rFonts w:cs="Arial"/>
        </w:rPr>
        <w:t>s privilege level is registered with the system. In the case that the system makes sure the user</w:t>
      </w:r>
      <w:r w:rsidRPr="002F5F3A">
        <w:rPr>
          <w:rFonts w:cs="Arial"/>
        </w:rPr>
        <w:t>’</w:t>
      </w:r>
      <w:r w:rsidRPr="002F5F3A">
        <w:rPr>
          <w:rFonts w:cs="Arial"/>
        </w:rPr>
        <w:t>s EXEC shell execution authorization is with a RADIUS or TACACS+ server, you must set the user</w:t>
      </w:r>
      <w:r w:rsidRPr="002F5F3A">
        <w:rPr>
          <w:rFonts w:cs="Arial"/>
        </w:rPr>
        <w:t>’</w:t>
      </w:r>
      <w:r w:rsidRPr="002F5F3A">
        <w:rPr>
          <w:rFonts w:cs="Arial"/>
        </w:rPr>
        <w:t xml:space="preserve">s privilege information for checking authorization to the relevant server.   </w:t>
      </w:r>
    </w:p>
    <w:p w14:paraId="3BE06BFA" w14:textId="77777777" w:rsidR="00DA0040" w:rsidRPr="002F5F3A" w:rsidRDefault="00125B19" w:rsidP="00657E9B">
      <w:pPr>
        <w:pStyle w:val="affff4"/>
        <w:wordWrap/>
        <w:ind w:left="0" w:right="20"/>
      </w:pPr>
      <w:bookmarkStart w:id="261" w:name="_Toc281502942"/>
      <w:bookmarkStart w:id="262" w:name="_Toc292810183"/>
      <w:bookmarkStart w:id="263" w:name="_Toc294705572"/>
      <w:bookmarkStart w:id="264" w:name="_Toc348626293"/>
      <w:bookmarkStart w:id="265" w:name="_Toc391575151"/>
      <w:r>
        <w:t xml:space="preserve">Table </w:t>
      </w:r>
      <w:r w:rsidR="005832B8">
        <w:fldChar w:fldCharType="begin"/>
      </w:r>
      <w:r>
        <w:instrText xml:space="preserve"> SEQ Table \* ARABIC </w:instrText>
      </w:r>
      <w:r w:rsidR="005832B8">
        <w:fldChar w:fldCharType="separate"/>
      </w:r>
      <w:r>
        <w:rPr>
          <w:noProof/>
        </w:rPr>
        <w:t>9</w:t>
      </w:r>
      <w:r w:rsidR="005832B8">
        <w:rPr>
          <w:noProof/>
        </w:rPr>
        <w:fldChar w:fldCharType="end"/>
      </w:r>
      <w:r>
        <w:t xml:space="preserve"> </w:t>
      </w:r>
      <w:r w:rsidR="00DA0040" w:rsidRPr="002F5F3A">
        <w:t>Commands for Setting EXEC Shell Authorization</w:t>
      </w:r>
      <w:bookmarkEnd w:id="261"/>
      <w:bookmarkEnd w:id="262"/>
      <w:bookmarkEnd w:id="263"/>
      <w:bookmarkEnd w:id="264"/>
      <w:bookmarkEnd w:id="265"/>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25"/>
        <w:gridCol w:w="3900"/>
        <w:gridCol w:w="757"/>
      </w:tblGrid>
      <w:tr w:rsidR="00DA0040" w:rsidRPr="002F5F3A" w14:paraId="0759B05C" w14:textId="77777777" w:rsidTr="00BF42F2">
        <w:tc>
          <w:tcPr>
            <w:tcW w:w="0" w:type="auto"/>
            <w:shd w:val="clear" w:color="auto" w:fill="E6E6E6"/>
            <w:vAlign w:val="center"/>
          </w:tcPr>
          <w:p w14:paraId="2B9B2F10"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B69391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0EC06E71" w14:textId="77777777" w:rsidR="00DA0040" w:rsidRPr="002F5F3A" w:rsidRDefault="00DA0040" w:rsidP="00657E9B">
            <w:pPr>
              <w:pStyle w:val="ab"/>
              <w:wordWrap/>
              <w:ind w:right="20"/>
              <w:rPr>
                <w:b w:val="0"/>
              </w:rPr>
            </w:pPr>
            <w:r w:rsidRPr="002F5F3A">
              <w:rPr>
                <w:b w:val="0"/>
              </w:rPr>
              <w:t>Mode</w:t>
            </w:r>
          </w:p>
        </w:tc>
      </w:tr>
      <w:tr w:rsidR="00DA0040" w:rsidRPr="002F5F3A" w14:paraId="6503AD40" w14:textId="77777777" w:rsidTr="00BF42F2">
        <w:tc>
          <w:tcPr>
            <w:tcW w:w="0" w:type="auto"/>
            <w:vAlign w:val="center"/>
          </w:tcPr>
          <w:p w14:paraId="16CF5B98" w14:textId="77777777" w:rsidR="00DA0040" w:rsidRPr="002F5F3A" w:rsidRDefault="00D37C30" w:rsidP="00657E9B">
            <w:pPr>
              <w:pStyle w:val="aa"/>
              <w:ind w:right="20"/>
            </w:pPr>
            <w:r>
              <w:t>aaa</w:t>
            </w:r>
            <w:r w:rsidR="00DA0040" w:rsidRPr="002F5F3A">
              <w:t xml:space="preserve"> authorization exec default [local|</w:t>
            </w:r>
            <w:r w:rsidR="00DA0040" w:rsidRPr="002F5F3A">
              <w:rPr>
                <w:i/>
              </w:rPr>
              <w:t>radius</w:t>
            </w:r>
            <w:r w:rsidR="00DA0040" w:rsidRPr="002F5F3A">
              <w:t>|</w:t>
            </w:r>
            <w:r w:rsidR="00DA0040" w:rsidRPr="002F5F3A">
              <w:rPr>
                <w:i/>
              </w:rPr>
              <w:t>tacacs+</w:t>
            </w:r>
            <w:r w:rsidR="00DA0040" w:rsidRPr="002F5F3A">
              <w:t>]</w:t>
            </w:r>
          </w:p>
        </w:tc>
        <w:tc>
          <w:tcPr>
            <w:tcW w:w="0" w:type="auto"/>
            <w:vAlign w:val="center"/>
          </w:tcPr>
          <w:p w14:paraId="2BF9831A" w14:textId="77777777" w:rsidR="00DA0040" w:rsidRPr="002F5F3A" w:rsidRDefault="00DA0040" w:rsidP="00657E9B">
            <w:pPr>
              <w:pStyle w:val="afffc"/>
              <w:ind w:right="20"/>
              <w:jc w:val="both"/>
            </w:pPr>
            <w:r w:rsidRPr="002F5F3A">
              <w:t>Checks authorization to execute EXEC shell with user</w:t>
            </w:r>
            <w:r w:rsidRPr="002F5F3A">
              <w:t>’</w:t>
            </w:r>
            <w:r w:rsidRPr="002F5F3A">
              <w:t>s privilege level.</w:t>
            </w:r>
          </w:p>
        </w:tc>
        <w:tc>
          <w:tcPr>
            <w:tcW w:w="0" w:type="auto"/>
            <w:vAlign w:val="center"/>
          </w:tcPr>
          <w:p w14:paraId="1E274EB8" w14:textId="77777777" w:rsidR="00DA0040" w:rsidRPr="002F5F3A" w:rsidRDefault="00DA0040" w:rsidP="00657E9B">
            <w:pPr>
              <w:pStyle w:val="aa"/>
              <w:ind w:right="20"/>
            </w:pPr>
            <w:r w:rsidRPr="002F5F3A">
              <w:t>Config</w:t>
            </w:r>
          </w:p>
        </w:tc>
      </w:tr>
      <w:tr w:rsidR="00DA0040" w:rsidRPr="002F5F3A" w14:paraId="496A0D09" w14:textId="77777777" w:rsidTr="00BF42F2">
        <w:tc>
          <w:tcPr>
            <w:tcW w:w="0" w:type="auto"/>
            <w:vAlign w:val="center"/>
          </w:tcPr>
          <w:p w14:paraId="591A6A3B" w14:textId="77777777" w:rsidR="00DA0040" w:rsidRPr="002F5F3A" w:rsidRDefault="00DA0040" w:rsidP="00657E9B">
            <w:pPr>
              <w:pStyle w:val="aa"/>
              <w:ind w:right="20"/>
            </w:pPr>
            <w:r w:rsidRPr="002F5F3A">
              <w:t xml:space="preserve">no </w:t>
            </w:r>
            <w:r w:rsidR="00D37C30">
              <w:t>aaa</w:t>
            </w:r>
            <w:r w:rsidRPr="002F5F3A">
              <w:t xml:space="preserve"> authorization exec default</w:t>
            </w:r>
          </w:p>
        </w:tc>
        <w:tc>
          <w:tcPr>
            <w:tcW w:w="0" w:type="auto"/>
            <w:vAlign w:val="center"/>
          </w:tcPr>
          <w:p w14:paraId="656A4E8B" w14:textId="77777777" w:rsidR="00DA0040" w:rsidRPr="002F5F3A" w:rsidRDefault="00DA0040" w:rsidP="00657E9B">
            <w:pPr>
              <w:pStyle w:val="afffc"/>
              <w:ind w:right="20"/>
              <w:jc w:val="both"/>
            </w:pPr>
            <w:r w:rsidRPr="002F5F3A">
              <w:t>Does not check authorization to execute EXEC shell.</w:t>
            </w:r>
          </w:p>
        </w:tc>
        <w:tc>
          <w:tcPr>
            <w:tcW w:w="0" w:type="auto"/>
            <w:vAlign w:val="center"/>
          </w:tcPr>
          <w:p w14:paraId="3A542707" w14:textId="77777777" w:rsidR="00DA0040" w:rsidRPr="002F5F3A" w:rsidRDefault="00DA0040" w:rsidP="00657E9B">
            <w:pPr>
              <w:pStyle w:val="aa"/>
              <w:ind w:right="20"/>
            </w:pPr>
            <w:r w:rsidRPr="002F5F3A">
              <w:t>Config</w:t>
            </w:r>
          </w:p>
        </w:tc>
      </w:tr>
    </w:tbl>
    <w:p w14:paraId="0482F5C7" w14:textId="77777777" w:rsidR="00DA0040" w:rsidRPr="002F5F3A" w:rsidRDefault="00DA0040" w:rsidP="00657E9B">
      <w:pPr>
        <w:pStyle w:val="4"/>
        <w:ind w:left="0" w:right="20"/>
        <w:rPr>
          <w:szCs w:val="18"/>
        </w:rPr>
      </w:pPr>
      <w:bookmarkStart w:id="266" w:name="_Toc337198300"/>
      <w:r w:rsidRPr="002F5F3A">
        <w:rPr>
          <w:szCs w:val="18"/>
        </w:rPr>
        <w:t>Checking EXEC shell Execution Autorization with TACACS+ Server</w:t>
      </w:r>
      <w:bookmarkEnd w:id="266"/>
    </w:p>
    <w:p w14:paraId="2F1B8F29" w14:textId="77777777" w:rsidR="00DA0040" w:rsidRPr="002F5F3A" w:rsidRDefault="00DA0040" w:rsidP="00657E9B">
      <w:pPr>
        <w:pStyle w:val="a3"/>
        <w:ind w:left="0" w:right="20"/>
        <w:rPr>
          <w:rFonts w:cs="Arial"/>
        </w:rPr>
      </w:pPr>
      <w:r w:rsidRPr="002F5F3A">
        <w:rPr>
          <w:rFonts w:cs="Arial"/>
        </w:rPr>
        <w:t>When you execute EXEC shell, the system checks authorization by referring to the user</w:t>
      </w:r>
      <w:r w:rsidRPr="002F5F3A">
        <w:rPr>
          <w:rFonts w:cs="Arial"/>
        </w:rPr>
        <w:t>’</w:t>
      </w:r>
      <w:r w:rsidRPr="002F5F3A">
        <w:rPr>
          <w:rFonts w:cs="Arial"/>
        </w:rPr>
        <w:t>s privilege level setting to TACACS+. F</w:t>
      </w:r>
      <w:r w:rsidR="0011648E">
        <w:rPr>
          <w:rFonts w:cs="Arial"/>
        </w:rPr>
        <w:t>u</w:t>
      </w:r>
      <w:r w:rsidRPr="002F5F3A">
        <w:rPr>
          <w:rFonts w:cs="Arial"/>
        </w:rPr>
        <w:t xml:space="preserve">rthermore, in the case that the system does not receive a result from the TACACS+ server, the system can check authorization from the local system. </w:t>
      </w:r>
    </w:p>
    <w:p w14:paraId="4F4FF6C1" w14:textId="77777777" w:rsidR="00DA0040" w:rsidRPr="002F5F3A" w:rsidRDefault="00DA0040" w:rsidP="00657E9B">
      <w:pPr>
        <w:pStyle w:val="a3"/>
        <w:ind w:left="0" w:right="20"/>
        <w:rPr>
          <w:rFonts w:cs="Arial"/>
        </w:rPr>
      </w:pPr>
      <w:r w:rsidRPr="002F5F3A">
        <w:rPr>
          <w:rFonts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7C7052C8" w14:textId="77777777" w:rsidTr="00BF42F2">
        <w:trPr>
          <w:trHeight w:val="881"/>
        </w:trPr>
        <w:tc>
          <w:tcPr>
            <w:tcW w:w="8322" w:type="dxa"/>
            <w:shd w:val="clear" w:color="auto" w:fill="auto"/>
          </w:tcPr>
          <w:p w14:paraId="49BA224E" w14:textId="77777777" w:rsidR="00DA0040" w:rsidRPr="002F5F3A" w:rsidRDefault="00DA0040" w:rsidP="00657E9B">
            <w:pPr>
              <w:pStyle w:val="aa"/>
              <w:ind w:right="20"/>
              <w:rPr>
                <w:bCs/>
              </w:rPr>
            </w:pPr>
            <w:r w:rsidRPr="002F5F3A">
              <w:t xml:space="preserve">Switch# </w:t>
            </w:r>
            <w:r w:rsidRPr="002F5F3A">
              <w:rPr>
                <w:b/>
                <w:bCs/>
              </w:rPr>
              <w:t>configure terminal</w:t>
            </w:r>
          </w:p>
          <w:p w14:paraId="04C2DC29" w14:textId="77777777" w:rsidR="00DA0040" w:rsidRPr="002F5F3A" w:rsidRDefault="00DA0040" w:rsidP="00657E9B">
            <w:pPr>
              <w:wordWrap/>
              <w:ind w:right="20"/>
            </w:pPr>
            <w:r w:rsidRPr="002F5F3A">
              <w:t xml:space="preserve">Switch(config)# </w:t>
            </w:r>
            <w:r w:rsidR="00D37C30">
              <w:rPr>
                <w:b/>
              </w:rPr>
              <w:t>aaa</w:t>
            </w:r>
            <w:r w:rsidRPr="002F5F3A">
              <w:rPr>
                <w:b/>
              </w:rPr>
              <w:t xml:space="preserve"> authorization exec default tacacs+</w:t>
            </w:r>
            <w:r w:rsidRPr="002F5F3A">
              <w:t xml:space="preserve"> local</w:t>
            </w:r>
          </w:p>
          <w:p w14:paraId="4284D1DC" w14:textId="77777777" w:rsidR="00DA0040" w:rsidRPr="002F5F3A" w:rsidRDefault="00DA0040" w:rsidP="00657E9B">
            <w:pPr>
              <w:pStyle w:val="aa"/>
              <w:ind w:right="20"/>
              <w:jc w:val="both"/>
            </w:pPr>
            <w:r w:rsidRPr="002F5F3A">
              <w:t>Switch(config)#</w:t>
            </w:r>
          </w:p>
          <w:p w14:paraId="7C73AAE7" w14:textId="77777777" w:rsidR="00DA0040" w:rsidRPr="002F5F3A" w:rsidRDefault="00DA0040" w:rsidP="00657E9B">
            <w:pPr>
              <w:pStyle w:val="aa"/>
              <w:ind w:right="20"/>
              <w:jc w:val="both"/>
            </w:pPr>
            <w:r w:rsidRPr="002F5F3A">
              <w:t>Switch# exit</w:t>
            </w:r>
          </w:p>
        </w:tc>
      </w:tr>
    </w:tbl>
    <w:p w14:paraId="7C24AE06" w14:textId="77777777" w:rsidR="00DA0040" w:rsidRPr="002F5F3A" w:rsidRDefault="00DA0040" w:rsidP="00657E9B">
      <w:pPr>
        <w:pStyle w:val="a3"/>
        <w:ind w:left="0" w:right="20"/>
        <w:rPr>
          <w:rFonts w:cs="Arial"/>
        </w:rPr>
      </w:pPr>
      <w:bookmarkStart w:id="267" w:name="_Toc281502848"/>
      <w:bookmarkStart w:id="268" w:name="_Toc292809746"/>
      <w:r w:rsidRPr="002F5F3A">
        <w:rPr>
          <w:rFonts w:cs="Arial"/>
        </w:rPr>
        <w:t xml:space="preserve">In the case that </w:t>
      </w:r>
      <w:r w:rsidRPr="002F5F3A">
        <w:rPr>
          <w:rFonts w:cs="Arial"/>
        </w:rPr>
        <w:t>‘</w:t>
      </w:r>
      <w:r w:rsidRPr="002F5F3A">
        <w:rPr>
          <w:rFonts w:cs="Arial"/>
        </w:rPr>
        <w:t>testuser1</w:t>
      </w:r>
      <w:r w:rsidRPr="002F5F3A">
        <w:rPr>
          <w:rFonts w:cs="Arial"/>
        </w:rPr>
        <w:t>’</w:t>
      </w:r>
      <w:r w:rsidRPr="002F5F3A">
        <w:rPr>
          <w:rFonts w:cs="Arial"/>
        </w:rPr>
        <w:t xml:space="preserve">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02E66A43" w14:textId="77777777" w:rsidTr="00BF42F2">
        <w:trPr>
          <w:trHeight w:val="956"/>
        </w:trPr>
        <w:tc>
          <w:tcPr>
            <w:tcW w:w="8322" w:type="dxa"/>
            <w:shd w:val="clear" w:color="auto" w:fill="auto"/>
          </w:tcPr>
          <w:p w14:paraId="263527A0" w14:textId="77777777" w:rsidR="00DA0040" w:rsidRPr="002F5F3A" w:rsidRDefault="00017E7F" w:rsidP="00657E9B">
            <w:pPr>
              <w:pStyle w:val="aa"/>
              <w:ind w:right="20"/>
            </w:pPr>
            <w:r>
              <w:t>username</w:t>
            </w:r>
            <w:r w:rsidR="00DA0040" w:rsidRPr="002F5F3A">
              <w:t xml:space="preserve">: </w:t>
            </w:r>
            <w:r w:rsidR="00DA0040" w:rsidRPr="002F5F3A">
              <w:rPr>
                <w:i/>
              </w:rPr>
              <w:t>testuser1</w:t>
            </w:r>
          </w:p>
          <w:p w14:paraId="603DD9F3" w14:textId="77777777" w:rsidR="00DA0040" w:rsidRPr="002F5F3A" w:rsidRDefault="00DA0040" w:rsidP="00657E9B">
            <w:pPr>
              <w:pStyle w:val="aa"/>
              <w:ind w:right="20"/>
            </w:pPr>
            <w:r w:rsidRPr="002F5F3A">
              <w:t xml:space="preserve">Password: </w:t>
            </w:r>
            <w:r w:rsidRPr="002F5F3A">
              <w:rPr>
                <w:i/>
              </w:rPr>
              <w:t>testuser1</w:t>
            </w:r>
          </w:p>
          <w:p w14:paraId="3FDF1B4A" w14:textId="77777777" w:rsidR="00DA0040" w:rsidRPr="002F5F3A" w:rsidRDefault="00DA0040" w:rsidP="00657E9B">
            <w:pPr>
              <w:pStyle w:val="aa"/>
              <w:ind w:right="20"/>
            </w:pPr>
            <w:r w:rsidRPr="002F5F3A">
              <w:t>Hello.</w:t>
            </w:r>
          </w:p>
          <w:p w14:paraId="6D26C1D1" w14:textId="77777777" w:rsidR="00DA0040" w:rsidRPr="002F5F3A" w:rsidRDefault="00DA0040" w:rsidP="00657E9B">
            <w:pPr>
              <w:wordWrap/>
              <w:ind w:right="20"/>
            </w:pPr>
            <w:r w:rsidRPr="002F5F3A">
              <w:t>Switch#</w:t>
            </w:r>
          </w:p>
        </w:tc>
      </w:tr>
    </w:tbl>
    <w:p w14:paraId="5C873F37" w14:textId="77777777" w:rsidR="00DA0040" w:rsidRPr="002F5F3A" w:rsidRDefault="00DA0040" w:rsidP="00657E9B">
      <w:pPr>
        <w:pStyle w:val="4"/>
        <w:ind w:left="0" w:right="20"/>
        <w:rPr>
          <w:szCs w:val="18"/>
        </w:rPr>
      </w:pPr>
      <w:bookmarkStart w:id="269" w:name="_Toc337198301"/>
      <w:r w:rsidRPr="002F5F3A">
        <w:rPr>
          <w:szCs w:val="18"/>
        </w:rPr>
        <w:t>Authorization of Command Execution</w:t>
      </w:r>
      <w:bookmarkEnd w:id="267"/>
      <w:bookmarkEnd w:id="268"/>
      <w:bookmarkEnd w:id="269"/>
      <w:r w:rsidRPr="002F5F3A">
        <w:rPr>
          <w:szCs w:val="18"/>
        </w:rPr>
        <w:t xml:space="preserve"> </w:t>
      </w:r>
    </w:p>
    <w:p w14:paraId="4B9107A2" w14:textId="77777777" w:rsidR="00DA0040" w:rsidRPr="002F5F3A" w:rsidRDefault="00DA0040" w:rsidP="00657E9B">
      <w:pPr>
        <w:pStyle w:val="a3"/>
        <w:ind w:left="0" w:right="20"/>
        <w:rPr>
          <w:rFonts w:cs="Arial"/>
          <w:lang w:val="en-GB"/>
        </w:rPr>
      </w:pPr>
      <w:r w:rsidRPr="002F5F3A">
        <w:rPr>
          <w:rFonts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Default="00DA0040" w:rsidP="00657E9B">
      <w:pPr>
        <w:pStyle w:val="a3"/>
        <w:ind w:left="0" w:right="20"/>
        <w:rPr>
          <w:rFonts w:cs="Arial"/>
          <w:lang w:val="en-GB"/>
        </w:rPr>
      </w:pPr>
      <w:r w:rsidRPr="002F5F3A">
        <w:rPr>
          <w:rFonts w:cs="Arial"/>
          <w:lang w:val="fr-FR"/>
        </w:rPr>
        <w:t xml:space="preserve">You can set the command group for checking autorization with designating privilege level that </w:t>
      </w:r>
      <w:r w:rsidR="00753840">
        <w:rPr>
          <w:rFonts w:cs="Arial"/>
          <w:lang w:val="fr-FR"/>
        </w:rPr>
        <w:t xml:space="preserve">the </w:t>
      </w:r>
      <w:r w:rsidRPr="002F5F3A">
        <w:rPr>
          <w:rFonts w:cs="Arial"/>
          <w:lang w:val="fr-FR"/>
        </w:rPr>
        <w:t xml:space="preserve">command is executed. </w:t>
      </w:r>
      <w:r w:rsidRPr="002F5F3A">
        <w:rPr>
          <w:rFonts w:cs="Arial"/>
          <w:lang w:val="en-GB"/>
        </w:rPr>
        <w:t xml:space="preserve">The system can check the executable autorization from the local system or TACACS+ server </w:t>
      </w:r>
      <w:r w:rsidR="00753840">
        <w:rPr>
          <w:rFonts w:cs="Arial"/>
          <w:lang w:val="en-GB"/>
        </w:rPr>
        <w:t>to verify if</w:t>
      </w:r>
      <w:r w:rsidRPr="002F5F3A">
        <w:rPr>
          <w:rFonts w:cs="Arial"/>
          <w:lang w:val="en-GB"/>
        </w:rPr>
        <w:t xml:space="preserve"> the command has the relevant privilege level.   </w:t>
      </w:r>
    </w:p>
    <w:p w14:paraId="1CFFB95C" w14:textId="77777777" w:rsidR="0011648E" w:rsidRDefault="0011648E" w:rsidP="00657E9B">
      <w:pPr>
        <w:pStyle w:val="a3"/>
        <w:ind w:left="0" w:right="20"/>
        <w:rPr>
          <w:rFonts w:cs="Arial"/>
          <w:lang w:val="en-GB"/>
        </w:rPr>
      </w:pPr>
    </w:p>
    <w:p w14:paraId="1976C0D0" w14:textId="77777777" w:rsidR="00201921" w:rsidRDefault="00201921" w:rsidP="00657E9B">
      <w:pPr>
        <w:pStyle w:val="a3"/>
        <w:ind w:left="0" w:right="20"/>
        <w:rPr>
          <w:rFonts w:cs="Arial"/>
          <w:lang w:val="en-GB"/>
        </w:rPr>
      </w:pPr>
    </w:p>
    <w:p w14:paraId="7BCF9C7D" w14:textId="77777777" w:rsidR="0011648E" w:rsidRPr="002F5F3A" w:rsidRDefault="0011648E" w:rsidP="00657E9B">
      <w:pPr>
        <w:pStyle w:val="a3"/>
        <w:ind w:left="0" w:right="20"/>
        <w:rPr>
          <w:rFonts w:cs="Arial"/>
          <w:lang w:val="en-GB"/>
        </w:rPr>
      </w:pPr>
    </w:p>
    <w:p w14:paraId="66B358B3" w14:textId="77777777" w:rsidR="00DA0040" w:rsidRPr="002F5F3A" w:rsidRDefault="00125B19" w:rsidP="00657E9B">
      <w:pPr>
        <w:pStyle w:val="affff4"/>
        <w:wordWrap/>
        <w:ind w:left="0" w:right="20"/>
      </w:pPr>
      <w:bookmarkStart w:id="270" w:name="_Toc348626294"/>
      <w:bookmarkStart w:id="271" w:name="_Toc391575152"/>
      <w:bookmarkStart w:id="272" w:name="_Toc281502943"/>
      <w:bookmarkStart w:id="273" w:name="_Toc292810184"/>
      <w:bookmarkStart w:id="274" w:name="_Toc294705573"/>
      <w:r>
        <w:t xml:space="preserve">Table </w:t>
      </w:r>
      <w:r w:rsidR="005832B8">
        <w:fldChar w:fldCharType="begin"/>
      </w:r>
      <w:r>
        <w:instrText xml:space="preserve"> SEQ Table \* ARABIC </w:instrText>
      </w:r>
      <w:r w:rsidR="005832B8">
        <w:fldChar w:fldCharType="separate"/>
      </w:r>
      <w:r>
        <w:rPr>
          <w:noProof/>
        </w:rPr>
        <w:t>10</w:t>
      </w:r>
      <w:r w:rsidR="005832B8">
        <w:rPr>
          <w:noProof/>
        </w:rPr>
        <w:fldChar w:fldCharType="end"/>
      </w:r>
      <w:r w:rsidR="00DA0040" w:rsidRPr="002F5F3A">
        <w:t xml:space="preserve"> Authorization of Command Execution</w:t>
      </w:r>
      <w:bookmarkEnd w:id="270"/>
      <w:bookmarkEnd w:id="271"/>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00"/>
        <w:gridCol w:w="4425"/>
        <w:gridCol w:w="757"/>
      </w:tblGrid>
      <w:tr w:rsidR="00DA0040" w:rsidRPr="002F5F3A" w14:paraId="7A94A671" w14:textId="77777777" w:rsidTr="00BF42F2">
        <w:tc>
          <w:tcPr>
            <w:tcW w:w="0" w:type="auto"/>
            <w:shd w:val="clear" w:color="auto" w:fill="E6E6E6"/>
            <w:vAlign w:val="center"/>
          </w:tcPr>
          <w:bookmarkEnd w:id="272"/>
          <w:bookmarkEnd w:id="273"/>
          <w:bookmarkEnd w:id="274"/>
          <w:p w14:paraId="095EBD72"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12967FE8"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32B59151" w14:textId="77777777" w:rsidR="00DA0040" w:rsidRPr="002F5F3A" w:rsidRDefault="00DA0040" w:rsidP="00657E9B">
            <w:pPr>
              <w:pStyle w:val="ab"/>
              <w:wordWrap/>
              <w:ind w:right="20"/>
              <w:rPr>
                <w:b w:val="0"/>
              </w:rPr>
            </w:pPr>
            <w:r w:rsidRPr="002F5F3A">
              <w:rPr>
                <w:b w:val="0"/>
              </w:rPr>
              <w:t>Mode</w:t>
            </w:r>
          </w:p>
        </w:tc>
      </w:tr>
      <w:tr w:rsidR="00DA0040" w:rsidRPr="002F5F3A" w14:paraId="1B2C81EF" w14:textId="77777777" w:rsidTr="00BF42F2">
        <w:tc>
          <w:tcPr>
            <w:tcW w:w="0" w:type="auto"/>
            <w:vAlign w:val="center"/>
          </w:tcPr>
          <w:p w14:paraId="33C22AF9" w14:textId="77777777" w:rsidR="00DA0040" w:rsidRPr="002F5F3A" w:rsidRDefault="00DA0040" w:rsidP="00657E9B">
            <w:pPr>
              <w:pStyle w:val="aa"/>
              <w:ind w:right="20"/>
            </w:pPr>
            <w:r w:rsidRPr="002F5F3A">
              <w:t xml:space="preserve">aaa authorization commands &lt;0-15&gt; default </w:t>
            </w:r>
            <w:r w:rsidRPr="002F5F3A">
              <w:rPr>
                <w:rFonts w:hint="eastAsia"/>
              </w:rPr>
              <w:t>(</w:t>
            </w:r>
            <w:r w:rsidRPr="002F5F3A">
              <w:t>tacacs+</w:t>
            </w:r>
            <w:r w:rsidRPr="002F5F3A">
              <w:rPr>
                <w:rFonts w:hint="eastAsia"/>
              </w:rPr>
              <w:t>|local)</w:t>
            </w:r>
          </w:p>
        </w:tc>
        <w:tc>
          <w:tcPr>
            <w:tcW w:w="0" w:type="auto"/>
            <w:vAlign w:val="center"/>
          </w:tcPr>
          <w:p w14:paraId="3AF757EB" w14:textId="77777777" w:rsidR="00DA0040" w:rsidRPr="002F5F3A" w:rsidRDefault="00DA0040" w:rsidP="00657E9B">
            <w:pPr>
              <w:pStyle w:val="afffc"/>
              <w:ind w:right="20"/>
              <w:jc w:val="both"/>
              <w:rPr>
                <w:b/>
                <w:bCs/>
              </w:rPr>
            </w:pPr>
            <w:r w:rsidRPr="002F5F3A">
              <w:t>Sets to do checking authorization to execute command in privilege level with the local system or TACACS+ server.</w:t>
            </w:r>
          </w:p>
          <w:p w14:paraId="3DF49475" w14:textId="77777777" w:rsidR="00DA0040" w:rsidRPr="002F5F3A" w:rsidRDefault="00DA0040" w:rsidP="00657E9B">
            <w:pPr>
              <w:pStyle w:val="afffc"/>
              <w:ind w:right="20"/>
              <w:jc w:val="both"/>
              <w:rPr>
                <w:b/>
                <w:bCs/>
              </w:rPr>
            </w:pPr>
            <w:r w:rsidRPr="002F5F3A">
              <w:rPr>
                <w:lang w:val="fr-FR"/>
              </w:rPr>
              <w:t xml:space="preserve">&lt;0-15&gt;: privilege level </w:t>
            </w:r>
          </w:p>
        </w:tc>
        <w:tc>
          <w:tcPr>
            <w:tcW w:w="0" w:type="auto"/>
            <w:vAlign w:val="center"/>
          </w:tcPr>
          <w:p w14:paraId="6AF02E48" w14:textId="77777777" w:rsidR="00DA0040" w:rsidRPr="002F5F3A" w:rsidRDefault="00DA0040" w:rsidP="00657E9B">
            <w:pPr>
              <w:pStyle w:val="aa"/>
              <w:ind w:right="20"/>
            </w:pPr>
            <w:r w:rsidRPr="002F5F3A">
              <w:t>Config</w:t>
            </w:r>
          </w:p>
        </w:tc>
      </w:tr>
      <w:tr w:rsidR="00DA0040" w:rsidRPr="002F5F3A" w14:paraId="3EBDD736" w14:textId="77777777" w:rsidTr="00BF42F2">
        <w:tc>
          <w:tcPr>
            <w:tcW w:w="0" w:type="auto"/>
            <w:vAlign w:val="center"/>
          </w:tcPr>
          <w:p w14:paraId="15817861" w14:textId="77777777" w:rsidR="00DA0040" w:rsidRPr="002F5F3A" w:rsidRDefault="00DA0040" w:rsidP="00657E9B">
            <w:pPr>
              <w:pStyle w:val="aa"/>
              <w:ind w:right="20"/>
            </w:pPr>
            <w:r w:rsidRPr="002F5F3A">
              <w:t xml:space="preserve">no </w:t>
            </w:r>
            <w:r w:rsidR="00D37C30">
              <w:t>aaa</w:t>
            </w:r>
            <w:r w:rsidRPr="002F5F3A">
              <w:t xml:space="preserve"> authorization commands &lt;0-15&gt; default</w:t>
            </w:r>
          </w:p>
        </w:tc>
        <w:tc>
          <w:tcPr>
            <w:tcW w:w="0" w:type="auto"/>
            <w:vAlign w:val="center"/>
          </w:tcPr>
          <w:p w14:paraId="22F3F0D0" w14:textId="77777777" w:rsidR="00DA0040" w:rsidRPr="002F5F3A" w:rsidRDefault="00DA0040" w:rsidP="00657E9B">
            <w:pPr>
              <w:pStyle w:val="afffc"/>
              <w:ind w:right="20"/>
              <w:jc w:val="both"/>
              <w:rPr>
                <w:b/>
                <w:bCs/>
              </w:rPr>
            </w:pPr>
            <w:r w:rsidRPr="002F5F3A">
              <w:t>Sets to do not check for authorization to execute the command at the privilege level.</w:t>
            </w:r>
          </w:p>
          <w:p w14:paraId="036A31A9" w14:textId="77777777" w:rsidR="00DA0040" w:rsidRPr="002F5F3A" w:rsidRDefault="00DA0040" w:rsidP="00657E9B">
            <w:pPr>
              <w:pStyle w:val="afffc"/>
              <w:ind w:right="20"/>
              <w:jc w:val="both"/>
              <w:rPr>
                <w:b/>
                <w:bCs/>
              </w:rPr>
            </w:pPr>
            <w:r w:rsidRPr="002F5F3A">
              <w:rPr>
                <w:lang w:val="fr-FR"/>
              </w:rPr>
              <w:t>&lt;0-15&gt;: privilege level</w:t>
            </w:r>
          </w:p>
        </w:tc>
        <w:tc>
          <w:tcPr>
            <w:tcW w:w="0" w:type="auto"/>
            <w:vAlign w:val="center"/>
          </w:tcPr>
          <w:p w14:paraId="1BFFC88F" w14:textId="77777777" w:rsidR="00DA0040" w:rsidRPr="002F5F3A" w:rsidRDefault="00DA0040" w:rsidP="00657E9B">
            <w:pPr>
              <w:pStyle w:val="aa"/>
              <w:ind w:right="20"/>
            </w:pPr>
            <w:r w:rsidRPr="002F5F3A">
              <w:t>Config</w:t>
            </w:r>
          </w:p>
        </w:tc>
      </w:tr>
    </w:tbl>
    <w:p w14:paraId="13F6147A" w14:textId="77777777" w:rsidR="00DA0040" w:rsidRPr="002F5F3A" w:rsidRDefault="00DA0040" w:rsidP="00657E9B">
      <w:pPr>
        <w:pStyle w:val="4"/>
        <w:ind w:left="0" w:right="20"/>
        <w:rPr>
          <w:szCs w:val="18"/>
        </w:rPr>
      </w:pPr>
      <w:bookmarkStart w:id="275" w:name="_Toc337198302"/>
      <w:r w:rsidRPr="002F5F3A">
        <w:rPr>
          <w:szCs w:val="18"/>
        </w:rPr>
        <w:t>Checking Command Execution Authorization with TACACS+ Server</w:t>
      </w:r>
      <w:bookmarkEnd w:id="275"/>
    </w:p>
    <w:p w14:paraId="627C4856" w14:textId="77777777" w:rsidR="00DA0040" w:rsidRPr="002F5F3A" w:rsidRDefault="00DA0040" w:rsidP="00657E9B">
      <w:pPr>
        <w:pStyle w:val="a3"/>
        <w:ind w:left="0" w:right="20"/>
        <w:rPr>
          <w:rFonts w:cs="Arial"/>
        </w:rPr>
      </w:pPr>
      <w:r w:rsidRPr="002F5F3A">
        <w:rPr>
          <w:rFonts w:cs="Arial"/>
        </w:rPr>
        <w:t xml:space="preserve">The following example shows how to check the authorization of command execution using a TACACS+ server when the interface command is executed in config mode. When there is a failure to connect to the TACACS+ server, the command execution authorization is checked by the local server. Set the interface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privilege config level 2 interface command. </w:t>
      </w:r>
    </w:p>
    <w:p w14:paraId="54EFF80A" w14:textId="77777777" w:rsidR="00DA0040" w:rsidRPr="002F5F3A" w:rsidRDefault="00DA0040" w:rsidP="00657E9B">
      <w:pPr>
        <w:pStyle w:val="a3"/>
        <w:ind w:left="0" w:right="20"/>
        <w:rPr>
          <w:rFonts w:cs="Arial"/>
        </w:rPr>
      </w:pPr>
      <w:r w:rsidRPr="002F5F3A">
        <w:rPr>
          <w:rFonts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498D38BB" w14:textId="77777777" w:rsidTr="00BF42F2">
        <w:tc>
          <w:tcPr>
            <w:tcW w:w="8820" w:type="dxa"/>
            <w:shd w:val="clear" w:color="auto" w:fill="auto"/>
          </w:tcPr>
          <w:p w14:paraId="150B6796" w14:textId="77777777" w:rsidR="00DA0040" w:rsidRPr="002F5F3A" w:rsidRDefault="00DA0040" w:rsidP="00657E9B">
            <w:pPr>
              <w:pStyle w:val="aa"/>
              <w:ind w:right="20"/>
              <w:rPr>
                <w:bCs/>
              </w:rPr>
            </w:pPr>
            <w:r w:rsidRPr="002F5F3A">
              <w:t xml:space="preserve">Switch# </w:t>
            </w:r>
            <w:r w:rsidRPr="002F5F3A">
              <w:rPr>
                <w:b/>
                <w:bCs/>
              </w:rPr>
              <w:t>configure terminal</w:t>
            </w:r>
          </w:p>
          <w:p w14:paraId="719191B2" w14:textId="77777777" w:rsidR="00DA0040" w:rsidRPr="002F5F3A" w:rsidRDefault="00DA0040" w:rsidP="00657E9B">
            <w:pPr>
              <w:pStyle w:val="aa"/>
              <w:ind w:right="20"/>
              <w:rPr>
                <w:bCs/>
              </w:rPr>
            </w:pPr>
            <w:r w:rsidRPr="002F5F3A">
              <w:t xml:space="preserve">Switch(config)# </w:t>
            </w:r>
            <w:r w:rsidRPr="002F5F3A">
              <w:rPr>
                <w:b/>
                <w:bCs/>
              </w:rPr>
              <w:t>privilege config level 2 interface</w:t>
            </w:r>
          </w:p>
          <w:p w14:paraId="788F604F" w14:textId="77777777" w:rsidR="00DA0040" w:rsidRPr="002F5F3A" w:rsidRDefault="00DA0040" w:rsidP="00657E9B">
            <w:pPr>
              <w:pStyle w:val="aa"/>
              <w:ind w:right="20"/>
              <w:rPr>
                <w:bCs/>
              </w:rPr>
            </w:pPr>
            <w:r w:rsidRPr="002F5F3A">
              <w:t xml:space="preserve">Switch(config)# </w:t>
            </w:r>
            <w:r w:rsidR="00D37C30">
              <w:rPr>
                <w:b/>
              </w:rPr>
              <w:t>aaa</w:t>
            </w:r>
            <w:r w:rsidRPr="002F5F3A">
              <w:rPr>
                <w:b/>
              </w:rPr>
              <w:t xml:space="preserve"> </w:t>
            </w:r>
            <w:r w:rsidRPr="002F5F3A">
              <w:rPr>
                <w:b/>
                <w:bCs/>
              </w:rPr>
              <w:t>authorization commands 2 default tacacs+ local</w:t>
            </w:r>
          </w:p>
          <w:p w14:paraId="2F6EA046" w14:textId="77777777" w:rsidR="00DA0040" w:rsidRPr="002F5F3A" w:rsidRDefault="00DA0040" w:rsidP="00657E9B">
            <w:pPr>
              <w:pStyle w:val="aa"/>
              <w:ind w:right="20"/>
              <w:jc w:val="both"/>
              <w:rPr>
                <w:bCs/>
              </w:rPr>
            </w:pPr>
            <w:r w:rsidRPr="002F5F3A">
              <w:t xml:space="preserve">Switch(config)# </w:t>
            </w:r>
            <w:r w:rsidRPr="002F5F3A">
              <w:rPr>
                <w:b/>
                <w:bCs/>
              </w:rPr>
              <w:t>end</w:t>
            </w:r>
          </w:p>
          <w:p w14:paraId="420774B9" w14:textId="77777777" w:rsidR="00DA0040" w:rsidRPr="002F5F3A" w:rsidRDefault="00DA0040" w:rsidP="00657E9B">
            <w:pPr>
              <w:pStyle w:val="aa"/>
              <w:ind w:right="20"/>
              <w:jc w:val="both"/>
            </w:pPr>
            <w:r w:rsidRPr="002F5F3A">
              <w:t>Switch#</w:t>
            </w:r>
          </w:p>
          <w:p w14:paraId="3315A823" w14:textId="77777777" w:rsidR="00DA0040" w:rsidRPr="002F5F3A" w:rsidRDefault="00DA0040" w:rsidP="00657E9B">
            <w:pPr>
              <w:pStyle w:val="aa"/>
              <w:ind w:right="20"/>
            </w:pPr>
            <w:r w:rsidRPr="002F5F3A">
              <w:t xml:space="preserve">Switch# </w:t>
            </w:r>
            <w:r w:rsidRPr="002F5F3A">
              <w:rPr>
                <w:b/>
              </w:rPr>
              <w:t>show command privilege</w:t>
            </w:r>
            <w:r w:rsidRPr="002F5F3A">
              <w:t xml:space="preserve"> </w:t>
            </w:r>
          </w:p>
          <w:p w14:paraId="60E012C4" w14:textId="77777777" w:rsidR="00DA0040" w:rsidRPr="002F5F3A" w:rsidRDefault="00DA0040" w:rsidP="00657E9B">
            <w:pPr>
              <w:pStyle w:val="aa"/>
              <w:ind w:right="20"/>
            </w:pPr>
            <w:r w:rsidRPr="002F5F3A">
              <w:t>COMMAND-MODE        LEVEL   Command</w:t>
            </w:r>
          </w:p>
          <w:p w14:paraId="0F3CD10F" w14:textId="77777777" w:rsidR="00DA0040" w:rsidRPr="002F5F3A" w:rsidRDefault="00DA0040" w:rsidP="00657E9B">
            <w:pPr>
              <w:pStyle w:val="aa"/>
              <w:ind w:right="20"/>
            </w:pPr>
            <w:r w:rsidRPr="002F5F3A">
              <w:t>===========================================</w:t>
            </w:r>
          </w:p>
          <w:p w14:paraId="2B2CD67C" w14:textId="77777777" w:rsidR="00DA0040" w:rsidRPr="002F5F3A" w:rsidRDefault="00DA0040" w:rsidP="00657E9B">
            <w:pPr>
              <w:pStyle w:val="aa"/>
              <w:ind w:right="20"/>
            </w:pPr>
            <w:r w:rsidRPr="002F5F3A">
              <w:t>config              2       interface</w:t>
            </w:r>
          </w:p>
          <w:p w14:paraId="722D2910" w14:textId="77777777" w:rsidR="00DA0040" w:rsidRPr="002F5F3A" w:rsidRDefault="00DA0040" w:rsidP="00657E9B">
            <w:pPr>
              <w:wordWrap/>
              <w:ind w:right="20"/>
            </w:pPr>
            <w:r w:rsidRPr="002F5F3A">
              <w:t>Switch#</w:t>
            </w:r>
          </w:p>
        </w:tc>
      </w:tr>
    </w:tbl>
    <w:p w14:paraId="49C649C1" w14:textId="77777777" w:rsidR="00DA0040" w:rsidRPr="002F5F3A" w:rsidRDefault="00DA0040" w:rsidP="00657E9B">
      <w:pPr>
        <w:pStyle w:val="a3"/>
        <w:ind w:left="0" w:right="20"/>
        <w:rPr>
          <w:rFonts w:cs="Arial"/>
        </w:rPr>
      </w:pPr>
      <w:r w:rsidRPr="002F5F3A">
        <w:rPr>
          <w:rFonts w:cs="Arial"/>
        </w:rPr>
        <w:t xml:space="preserve">When you execute </w:t>
      </w:r>
      <w:r w:rsidR="00EE7FC6">
        <w:rPr>
          <w:rFonts w:cs="Arial"/>
        </w:rPr>
        <w:t xml:space="preserve">the </w:t>
      </w:r>
      <w:r w:rsidRPr="002F5F3A">
        <w:rPr>
          <w:rFonts w:cs="Arial"/>
        </w:rPr>
        <w:t>interface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3E2269E8" w14:textId="77777777" w:rsidTr="00BF42F2">
        <w:tc>
          <w:tcPr>
            <w:tcW w:w="8820" w:type="dxa"/>
            <w:shd w:val="clear" w:color="auto" w:fill="auto"/>
          </w:tcPr>
          <w:p w14:paraId="57085990" w14:textId="77777777" w:rsidR="00DA0040" w:rsidRPr="002F5F3A" w:rsidRDefault="00DA0040" w:rsidP="00657E9B">
            <w:pPr>
              <w:wordWrap/>
              <w:ind w:right="20"/>
            </w:pPr>
            <w:r w:rsidRPr="002F5F3A">
              <w:t>Switch (config)# interface VLAN 1</w:t>
            </w:r>
          </w:p>
          <w:p w14:paraId="7660CB17" w14:textId="77777777" w:rsidR="00DA0040" w:rsidRPr="002F5F3A" w:rsidRDefault="00DA0040" w:rsidP="00657E9B">
            <w:pPr>
              <w:wordWrap/>
              <w:ind w:right="20"/>
            </w:pPr>
            <w:r w:rsidRPr="002F5F3A">
              <w:t>% Command authorization failed</w:t>
            </w:r>
          </w:p>
          <w:p w14:paraId="7A5C3321" w14:textId="77777777" w:rsidR="00DA0040" w:rsidRPr="002F5F3A" w:rsidRDefault="00DA0040" w:rsidP="00657E9B">
            <w:pPr>
              <w:wordWrap/>
              <w:ind w:right="20"/>
            </w:pPr>
            <w:r w:rsidRPr="002F5F3A">
              <w:t>Switch (config)#</w:t>
            </w:r>
          </w:p>
        </w:tc>
      </w:tr>
    </w:tbl>
    <w:p w14:paraId="4945B8EE" w14:textId="77777777" w:rsidR="00DA0040" w:rsidRPr="00D867F8" w:rsidRDefault="00DA0040" w:rsidP="00657E9B">
      <w:pPr>
        <w:pStyle w:val="3"/>
        <w:ind w:left="0" w:right="20"/>
      </w:pPr>
      <w:bookmarkStart w:id="276" w:name="_Toc281502849"/>
      <w:bookmarkStart w:id="277" w:name="_Toc292809747"/>
      <w:bookmarkStart w:id="278" w:name="_Toc337198303"/>
      <w:bookmarkStart w:id="279" w:name="_Toc348625841"/>
      <w:bookmarkStart w:id="280" w:name="_Toc445130728"/>
      <w:r w:rsidRPr="00D867F8">
        <w:t>Accounting</w:t>
      </w:r>
      <w:bookmarkEnd w:id="276"/>
      <w:bookmarkEnd w:id="277"/>
      <w:bookmarkEnd w:id="278"/>
      <w:bookmarkEnd w:id="279"/>
      <w:bookmarkEnd w:id="280"/>
    </w:p>
    <w:p w14:paraId="12D45F86" w14:textId="77777777" w:rsidR="00DA0040" w:rsidRPr="002F5F3A" w:rsidRDefault="00DA0040" w:rsidP="00657E9B">
      <w:pPr>
        <w:pStyle w:val="a3"/>
        <w:ind w:left="0" w:right="20"/>
        <w:rPr>
          <w:rFonts w:cs="Arial"/>
        </w:rPr>
      </w:pPr>
      <w:r w:rsidRPr="002F5F3A">
        <w:rPr>
          <w:rFonts w:cs="Arial"/>
        </w:rPr>
        <w:t>The system can manage session access history and command execution history via the AAA accounting.</w:t>
      </w:r>
    </w:p>
    <w:p w14:paraId="78616215" w14:textId="77777777" w:rsidR="00DA0040" w:rsidRPr="00D867F8" w:rsidRDefault="00DA0040" w:rsidP="00657E9B">
      <w:pPr>
        <w:pStyle w:val="3"/>
        <w:ind w:left="0" w:right="20"/>
      </w:pPr>
      <w:bookmarkStart w:id="281" w:name="_Toc337198304"/>
      <w:bookmarkStart w:id="282" w:name="_Toc348625842"/>
      <w:bookmarkStart w:id="283" w:name="_Toc445130729"/>
      <w:bookmarkStart w:id="284" w:name="_Toc281502850"/>
      <w:bookmarkStart w:id="285" w:name="_Toc292809748"/>
      <w:r w:rsidRPr="00D867F8">
        <w:t>Session Access Management</w:t>
      </w:r>
      <w:bookmarkEnd w:id="281"/>
      <w:bookmarkEnd w:id="282"/>
      <w:bookmarkEnd w:id="283"/>
      <w:r w:rsidRPr="00D867F8">
        <w:t xml:space="preserve"> </w:t>
      </w:r>
      <w:bookmarkEnd w:id="284"/>
      <w:bookmarkEnd w:id="285"/>
    </w:p>
    <w:p w14:paraId="4AFCA7A1" w14:textId="77777777" w:rsidR="00DA0040" w:rsidRPr="002F5F3A" w:rsidRDefault="00DA0040" w:rsidP="00657E9B">
      <w:pPr>
        <w:pStyle w:val="a3"/>
        <w:ind w:left="0" w:right="20"/>
        <w:rPr>
          <w:rFonts w:cs="Arial"/>
        </w:rPr>
      </w:pPr>
      <w:r w:rsidRPr="002F5F3A">
        <w:rPr>
          <w:rFonts w:cs="Arial"/>
        </w:rPr>
        <w:t xml:space="preserve">You can record the system access history to the TACACS+ server with the following command: </w:t>
      </w:r>
    </w:p>
    <w:p w14:paraId="59B7A9D2" w14:textId="77777777" w:rsidR="00DA0040" w:rsidRPr="002F5F3A" w:rsidRDefault="00125B19" w:rsidP="00657E9B">
      <w:pPr>
        <w:pStyle w:val="affff4"/>
        <w:wordWrap/>
        <w:ind w:left="0" w:right="20"/>
      </w:pPr>
      <w:bookmarkStart w:id="286" w:name="_Toc348626295"/>
      <w:bookmarkStart w:id="287" w:name="_Toc391575153"/>
      <w:bookmarkStart w:id="288" w:name="_Toc281502944"/>
      <w:bookmarkStart w:id="289" w:name="_Toc292810185"/>
      <w:bookmarkStart w:id="290" w:name="_Toc294705574"/>
      <w:r>
        <w:t xml:space="preserve">Table </w:t>
      </w:r>
      <w:r w:rsidR="005832B8">
        <w:fldChar w:fldCharType="begin"/>
      </w:r>
      <w:r>
        <w:instrText xml:space="preserve"> SEQ Table \* ARABIC </w:instrText>
      </w:r>
      <w:r w:rsidR="005832B8">
        <w:fldChar w:fldCharType="separate"/>
      </w:r>
      <w:r>
        <w:rPr>
          <w:noProof/>
        </w:rPr>
        <w:t>11</w:t>
      </w:r>
      <w:r w:rsidR="005832B8">
        <w:rPr>
          <w:noProof/>
        </w:rPr>
        <w:fldChar w:fldCharType="end"/>
      </w:r>
      <w:r>
        <w:t xml:space="preserve"> </w:t>
      </w:r>
      <w:r w:rsidR="00DA0040" w:rsidRPr="002F5F3A">
        <w:t>Session Access Management</w:t>
      </w:r>
      <w:bookmarkEnd w:id="286"/>
      <w:bookmarkEnd w:id="287"/>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02"/>
        <w:gridCol w:w="3623"/>
        <w:gridCol w:w="757"/>
      </w:tblGrid>
      <w:tr w:rsidR="00DA0040" w:rsidRPr="002F5F3A" w14:paraId="04FC6E4A" w14:textId="77777777" w:rsidTr="00BF42F2">
        <w:tc>
          <w:tcPr>
            <w:tcW w:w="0" w:type="auto"/>
            <w:shd w:val="clear" w:color="auto" w:fill="E6E6E6"/>
            <w:vAlign w:val="center"/>
          </w:tcPr>
          <w:bookmarkEnd w:id="288"/>
          <w:bookmarkEnd w:id="289"/>
          <w:bookmarkEnd w:id="290"/>
          <w:p w14:paraId="75FAD16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32413145"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0A0BE27C" w14:textId="77777777" w:rsidR="00DA0040" w:rsidRPr="002F5F3A" w:rsidRDefault="00DA0040" w:rsidP="00657E9B">
            <w:pPr>
              <w:pStyle w:val="ab"/>
              <w:wordWrap/>
              <w:ind w:right="20"/>
              <w:rPr>
                <w:b w:val="0"/>
              </w:rPr>
            </w:pPr>
            <w:r w:rsidRPr="002F5F3A">
              <w:rPr>
                <w:b w:val="0"/>
              </w:rPr>
              <w:t>Mode</w:t>
            </w:r>
          </w:p>
        </w:tc>
      </w:tr>
      <w:tr w:rsidR="00DA0040" w:rsidRPr="002F5F3A" w14:paraId="2BDD5FA8" w14:textId="77777777" w:rsidTr="00BF42F2">
        <w:tc>
          <w:tcPr>
            <w:tcW w:w="0" w:type="auto"/>
            <w:vAlign w:val="center"/>
          </w:tcPr>
          <w:p w14:paraId="631FCC0C" w14:textId="77777777" w:rsidR="00DA0040" w:rsidRPr="002F5F3A" w:rsidRDefault="00D37C30" w:rsidP="00657E9B">
            <w:pPr>
              <w:pStyle w:val="aa"/>
              <w:ind w:right="20"/>
            </w:pPr>
            <w:r>
              <w:lastRenderedPageBreak/>
              <w:t>aaa</w:t>
            </w:r>
            <w:r w:rsidR="00DA0040" w:rsidRPr="002F5F3A">
              <w:t xml:space="preserve"> accounting exec default (start-stop|stop-only) tacacs+</w:t>
            </w:r>
          </w:p>
        </w:tc>
        <w:tc>
          <w:tcPr>
            <w:tcW w:w="0" w:type="auto"/>
            <w:vAlign w:val="center"/>
          </w:tcPr>
          <w:p w14:paraId="55E3C6EB" w14:textId="77777777" w:rsidR="00DA0040" w:rsidRPr="002F5F3A" w:rsidRDefault="00DA0040" w:rsidP="00657E9B">
            <w:pPr>
              <w:pStyle w:val="afffc"/>
              <w:ind w:right="20"/>
              <w:jc w:val="both"/>
            </w:pPr>
            <w:r w:rsidRPr="002F5F3A">
              <w:t>Sends system access history to TACACS+ server.</w:t>
            </w:r>
          </w:p>
          <w:p w14:paraId="1E53080E" w14:textId="77777777" w:rsidR="00DA0040" w:rsidRPr="002F5F3A" w:rsidRDefault="00DA0040" w:rsidP="00657E9B">
            <w:pPr>
              <w:pStyle w:val="a9"/>
              <w:tabs>
                <w:tab w:val="num" w:pos="360"/>
              </w:tabs>
              <w:wordWrap/>
              <w:spacing w:line="240" w:lineRule="auto"/>
              <w:ind w:right="20" w:hanging="284"/>
            </w:pPr>
            <w:r w:rsidRPr="002F5F3A">
              <w:t>start-stop: Records start-stop log</w:t>
            </w:r>
          </w:p>
          <w:p w14:paraId="7268BD07" w14:textId="77777777" w:rsidR="00DA0040" w:rsidRPr="002F5F3A" w:rsidRDefault="00DA0040" w:rsidP="00657E9B">
            <w:pPr>
              <w:pStyle w:val="a9"/>
              <w:tabs>
                <w:tab w:val="num" w:pos="360"/>
              </w:tabs>
              <w:wordWrap/>
              <w:spacing w:line="240" w:lineRule="auto"/>
              <w:ind w:right="20" w:hanging="284"/>
            </w:pPr>
            <w:r w:rsidRPr="002F5F3A">
              <w:t>stop-only: Only records stop log</w:t>
            </w:r>
          </w:p>
        </w:tc>
        <w:tc>
          <w:tcPr>
            <w:tcW w:w="0" w:type="auto"/>
            <w:vAlign w:val="center"/>
          </w:tcPr>
          <w:p w14:paraId="37289B5F" w14:textId="77777777" w:rsidR="00DA0040" w:rsidRPr="002F5F3A" w:rsidRDefault="00DA0040" w:rsidP="00657E9B">
            <w:pPr>
              <w:pStyle w:val="aa"/>
              <w:ind w:right="20"/>
            </w:pPr>
            <w:r w:rsidRPr="002F5F3A">
              <w:t>Config</w:t>
            </w:r>
          </w:p>
        </w:tc>
      </w:tr>
      <w:tr w:rsidR="00DA0040" w:rsidRPr="002F5F3A" w14:paraId="545B5321" w14:textId="77777777" w:rsidTr="00BF42F2">
        <w:tc>
          <w:tcPr>
            <w:tcW w:w="0" w:type="auto"/>
            <w:vAlign w:val="center"/>
          </w:tcPr>
          <w:p w14:paraId="66AB8932" w14:textId="77777777" w:rsidR="00DA0040" w:rsidRPr="002F5F3A" w:rsidRDefault="00DA0040" w:rsidP="00657E9B">
            <w:pPr>
              <w:pStyle w:val="aa"/>
              <w:ind w:right="20"/>
            </w:pPr>
            <w:r w:rsidRPr="002F5F3A">
              <w:t xml:space="preserve">no </w:t>
            </w:r>
            <w:r w:rsidR="00D37C30">
              <w:t>aaa</w:t>
            </w:r>
            <w:r w:rsidRPr="002F5F3A">
              <w:t xml:space="preserve"> accounting exec default</w:t>
            </w:r>
          </w:p>
        </w:tc>
        <w:tc>
          <w:tcPr>
            <w:tcW w:w="0" w:type="auto"/>
            <w:vAlign w:val="center"/>
          </w:tcPr>
          <w:p w14:paraId="5DBB22D9" w14:textId="77777777" w:rsidR="00DA0040" w:rsidRPr="002F5F3A" w:rsidRDefault="00DA0040" w:rsidP="00657E9B">
            <w:pPr>
              <w:pStyle w:val="afffc"/>
              <w:ind w:right="20"/>
              <w:jc w:val="both"/>
            </w:pPr>
            <w:r w:rsidRPr="002F5F3A">
              <w:t>Does not send system access history to TACACS+ server.</w:t>
            </w:r>
          </w:p>
        </w:tc>
        <w:tc>
          <w:tcPr>
            <w:tcW w:w="0" w:type="auto"/>
            <w:vAlign w:val="center"/>
          </w:tcPr>
          <w:p w14:paraId="6F34B6F2" w14:textId="77777777" w:rsidR="00DA0040" w:rsidRPr="002F5F3A" w:rsidRDefault="00DA0040" w:rsidP="00657E9B">
            <w:pPr>
              <w:pStyle w:val="aa"/>
              <w:ind w:right="20"/>
            </w:pPr>
            <w:r w:rsidRPr="002F5F3A">
              <w:t>Config</w:t>
            </w:r>
          </w:p>
        </w:tc>
      </w:tr>
    </w:tbl>
    <w:p w14:paraId="4E910483" w14:textId="77777777" w:rsidR="00DA0040" w:rsidRPr="002F5F3A" w:rsidRDefault="00DA0040" w:rsidP="00657E9B">
      <w:pPr>
        <w:pStyle w:val="a3"/>
        <w:ind w:left="0" w:right="20"/>
        <w:rPr>
          <w:rFonts w:cs="Arial"/>
        </w:rPr>
      </w:pPr>
      <w:r w:rsidRPr="002F5F3A">
        <w:rPr>
          <w:rFonts w:cs="Arial"/>
        </w:rPr>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3BCD8998" w14:textId="77777777" w:rsidTr="00BF42F2">
        <w:trPr>
          <w:trHeight w:val="90"/>
        </w:trPr>
        <w:tc>
          <w:tcPr>
            <w:tcW w:w="8820" w:type="dxa"/>
            <w:shd w:val="clear" w:color="auto" w:fill="auto"/>
          </w:tcPr>
          <w:p w14:paraId="2C66E22B" w14:textId="77777777" w:rsidR="00DA0040" w:rsidRPr="002F5F3A" w:rsidRDefault="00DA0040" w:rsidP="00657E9B">
            <w:pPr>
              <w:pStyle w:val="aa"/>
              <w:ind w:right="20"/>
              <w:rPr>
                <w:b/>
                <w:bCs/>
              </w:rPr>
            </w:pPr>
            <w:r w:rsidRPr="002F5F3A">
              <w:t xml:space="preserve">Switch# </w:t>
            </w:r>
            <w:r w:rsidRPr="002F5F3A">
              <w:rPr>
                <w:bCs/>
              </w:rPr>
              <w:t>configure terminal</w:t>
            </w:r>
          </w:p>
          <w:p w14:paraId="01FF5787" w14:textId="77777777" w:rsidR="00DA0040" w:rsidRPr="002F5F3A" w:rsidRDefault="00DA0040" w:rsidP="00657E9B">
            <w:pPr>
              <w:pStyle w:val="aa"/>
              <w:ind w:right="20"/>
              <w:jc w:val="both"/>
            </w:pPr>
            <w:r w:rsidRPr="002F5F3A">
              <w:t xml:space="preserve">Switch(config)# </w:t>
            </w:r>
            <w:r w:rsidR="00D37C30">
              <w:rPr>
                <w:b/>
              </w:rPr>
              <w:t>aaa</w:t>
            </w:r>
            <w:r w:rsidRPr="002F5F3A">
              <w:rPr>
                <w:b/>
              </w:rPr>
              <w:t xml:space="preserve"> </w:t>
            </w:r>
            <w:r w:rsidRPr="002F5F3A">
              <w:rPr>
                <w:b/>
                <w:bCs/>
              </w:rPr>
              <w:t>accounting exec default start-stop tacacs+</w:t>
            </w:r>
          </w:p>
        </w:tc>
      </w:tr>
    </w:tbl>
    <w:p w14:paraId="572464DC" w14:textId="77777777" w:rsidR="00DA0040" w:rsidRPr="002F5F3A" w:rsidRDefault="00DA0040" w:rsidP="00657E9B">
      <w:pPr>
        <w:pStyle w:val="4"/>
        <w:ind w:left="0" w:right="20"/>
        <w:rPr>
          <w:szCs w:val="18"/>
        </w:rPr>
      </w:pPr>
      <w:bookmarkStart w:id="291" w:name="_Toc337198305"/>
      <w:bookmarkStart w:id="292" w:name="_Toc281502851"/>
      <w:bookmarkStart w:id="293" w:name="_Toc292809749"/>
      <w:r w:rsidRPr="002F5F3A">
        <w:rPr>
          <w:szCs w:val="18"/>
        </w:rPr>
        <w:t>Managing Command Execution History</w:t>
      </w:r>
      <w:bookmarkEnd w:id="291"/>
    </w:p>
    <w:p w14:paraId="2A3E3832" w14:textId="77777777" w:rsidR="00DA0040" w:rsidRPr="002F5F3A" w:rsidRDefault="00DA0040" w:rsidP="00657E9B">
      <w:pPr>
        <w:pStyle w:val="a3"/>
        <w:ind w:left="0" w:right="20"/>
        <w:rPr>
          <w:rFonts w:cs="Arial"/>
        </w:rPr>
      </w:pPr>
      <w:r w:rsidRPr="002F5F3A">
        <w:rPr>
          <w:rFonts w:cs="Arial"/>
        </w:rPr>
        <w:t xml:space="preserve">When you execute </w:t>
      </w:r>
      <w:r w:rsidR="00530B89">
        <w:rPr>
          <w:rFonts w:cs="Arial"/>
        </w:rPr>
        <w:t xml:space="preserve">a </w:t>
      </w:r>
      <w:r w:rsidRPr="002F5F3A">
        <w:rPr>
          <w:rFonts w:cs="Arial"/>
        </w:rPr>
        <w:t xml:space="preserve">specific command, you can manage execution history with TACACS+ server. </w:t>
      </w:r>
    </w:p>
    <w:p w14:paraId="2FFE9BB3" w14:textId="77777777" w:rsidR="00DA0040" w:rsidRPr="002F5F3A" w:rsidRDefault="00DA0040" w:rsidP="00657E9B">
      <w:pPr>
        <w:pStyle w:val="a3"/>
        <w:ind w:left="0" w:right="20"/>
        <w:rPr>
          <w:rFonts w:cs="Arial"/>
        </w:rPr>
      </w:pPr>
      <w:r w:rsidRPr="002F5F3A">
        <w:rPr>
          <w:rFonts w:cs="Arial"/>
        </w:rPr>
        <w:t>In other words, each command has a privilege level, and you can change the settings as necessary.</w:t>
      </w:r>
    </w:p>
    <w:p w14:paraId="55A7EB15" w14:textId="77777777" w:rsidR="00DA0040" w:rsidRPr="002F5F3A" w:rsidRDefault="00125B19" w:rsidP="00657E9B">
      <w:pPr>
        <w:pStyle w:val="affff4"/>
        <w:wordWrap/>
        <w:ind w:left="0" w:right="20"/>
      </w:pPr>
      <w:bookmarkStart w:id="294" w:name="_Toc348626296"/>
      <w:bookmarkStart w:id="295" w:name="_Toc391575154"/>
      <w:bookmarkStart w:id="296" w:name="_Toc281502945"/>
      <w:bookmarkStart w:id="297" w:name="_Toc292810186"/>
      <w:bookmarkStart w:id="298" w:name="_Toc294705575"/>
      <w:r>
        <w:t xml:space="preserve">Table </w:t>
      </w:r>
      <w:r w:rsidR="005832B8">
        <w:fldChar w:fldCharType="begin"/>
      </w:r>
      <w:r>
        <w:instrText xml:space="preserve"> SEQ Table \* ARABIC </w:instrText>
      </w:r>
      <w:r w:rsidR="005832B8">
        <w:fldChar w:fldCharType="separate"/>
      </w:r>
      <w:r>
        <w:rPr>
          <w:noProof/>
        </w:rPr>
        <w:t>12</w:t>
      </w:r>
      <w:r w:rsidR="005832B8">
        <w:rPr>
          <w:noProof/>
        </w:rPr>
        <w:fldChar w:fldCharType="end"/>
      </w:r>
      <w:r w:rsidR="00DA0040" w:rsidRPr="002F5F3A">
        <w:t xml:space="preserve"> Managing Command Execution History</w:t>
      </w:r>
      <w:bookmarkEnd w:id="294"/>
      <w:bookmarkEnd w:id="29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8"/>
        <w:gridCol w:w="4667"/>
        <w:gridCol w:w="757"/>
      </w:tblGrid>
      <w:tr w:rsidR="00DA0040" w:rsidRPr="002F5F3A" w14:paraId="12D2CE4A" w14:textId="77777777" w:rsidTr="00BF42F2">
        <w:tc>
          <w:tcPr>
            <w:tcW w:w="0" w:type="auto"/>
            <w:shd w:val="clear" w:color="auto" w:fill="E6E6E6"/>
            <w:vAlign w:val="center"/>
          </w:tcPr>
          <w:bookmarkEnd w:id="296"/>
          <w:bookmarkEnd w:id="297"/>
          <w:bookmarkEnd w:id="298"/>
          <w:p w14:paraId="25F2624B"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5EB18CAB"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5C6E6984" w14:textId="77777777" w:rsidR="00DA0040" w:rsidRPr="002F5F3A" w:rsidRDefault="00DA0040" w:rsidP="00657E9B">
            <w:pPr>
              <w:pStyle w:val="ab"/>
              <w:wordWrap/>
              <w:ind w:right="20"/>
              <w:rPr>
                <w:b w:val="0"/>
              </w:rPr>
            </w:pPr>
            <w:r w:rsidRPr="002F5F3A">
              <w:rPr>
                <w:b w:val="0"/>
              </w:rPr>
              <w:t>Mode</w:t>
            </w:r>
          </w:p>
        </w:tc>
      </w:tr>
      <w:tr w:rsidR="00DA0040" w:rsidRPr="002F5F3A" w14:paraId="637F7183" w14:textId="77777777" w:rsidTr="00BF42F2">
        <w:tc>
          <w:tcPr>
            <w:tcW w:w="0" w:type="auto"/>
            <w:vAlign w:val="center"/>
          </w:tcPr>
          <w:p w14:paraId="3C409E7C" w14:textId="77777777" w:rsidR="00DA0040" w:rsidRPr="002F5F3A" w:rsidRDefault="00D37C30" w:rsidP="00657E9B">
            <w:pPr>
              <w:pStyle w:val="aa"/>
              <w:ind w:right="20"/>
            </w:pPr>
            <w:r>
              <w:t>aaa</w:t>
            </w:r>
            <w:r w:rsidR="00DA0040" w:rsidRPr="002F5F3A">
              <w:t xml:space="preserve"> accounting commands </w:t>
            </w:r>
          </w:p>
          <w:p w14:paraId="160CDE54" w14:textId="77777777" w:rsidR="00DA0040" w:rsidRPr="002F5F3A" w:rsidRDefault="00DA0040" w:rsidP="00657E9B">
            <w:pPr>
              <w:pStyle w:val="aa"/>
              <w:ind w:right="20"/>
            </w:pPr>
            <w:r w:rsidRPr="002F5F3A">
              <w:t>&lt;0-15&gt; default tacacs+</w:t>
            </w:r>
          </w:p>
        </w:tc>
        <w:tc>
          <w:tcPr>
            <w:tcW w:w="0" w:type="auto"/>
            <w:vAlign w:val="center"/>
          </w:tcPr>
          <w:p w14:paraId="06BA09D8" w14:textId="77777777" w:rsidR="00DA0040" w:rsidRPr="002F5F3A" w:rsidRDefault="00DA0040" w:rsidP="00657E9B">
            <w:pPr>
              <w:pStyle w:val="afffc"/>
              <w:ind w:right="20"/>
              <w:jc w:val="both"/>
            </w:pPr>
            <w:r w:rsidRPr="002F5F3A">
              <w:t>Records command execution history having relevant privilege level to TACACS+ server.</w:t>
            </w:r>
          </w:p>
          <w:p w14:paraId="2A186854" w14:textId="77777777" w:rsidR="00DA0040" w:rsidRPr="002F5F3A" w:rsidRDefault="00DA0040" w:rsidP="00657E9B">
            <w:pPr>
              <w:pStyle w:val="afffc"/>
              <w:ind w:right="20"/>
              <w:jc w:val="both"/>
            </w:pPr>
            <w:r w:rsidRPr="002F5F3A">
              <w:rPr>
                <w:lang w:val="fr-FR"/>
              </w:rPr>
              <w:t>&lt;0-15&gt;: privilege level.</w:t>
            </w:r>
          </w:p>
        </w:tc>
        <w:tc>
          <w:tcPr>
            <w:tcW w:w="0" w:type="auto"/>
            <w:vAlign w:val="center"/>
          </w:tcPr>
          <w:p w14:paraId="05673596" w14:textId="77777777" w:rsidR="00DA0040" w:rsidRPr="002F5F3A" w:rsidRDefault="00DA0040" w:rsidP="00657E9B">
            <w:pPr>
              <w:pStyle w:val="aa"/>
              <w:ind w:right="20"/>
            </w:pPr>
            <w:r w:rsidRPr="002F5F3A">
              <w:t>Config</w:t>
            </w:r>
          </w:p>
        </w:tc>
      </w:tr>
      <w:tr w:rsidR="00DA0040" w:rsidRPr="002F5F3A" w14:paraId="11F8B36C" w14:textId="77777777" w:rsidTr="00BF42F2">
        <w:tc>
          <w:tcPr>
            <w:tcW w:w="0" w:type="auto"/>
            <w:vAlign w:val="center"/>
          </w:tcPr>
          <w:p w14:paraId="2B32AD5F" w14:textId="77777777" w:rsidR="00DA0040" w:rsidRPr="002F5F3A" w:rsidRDefault="00DA0040" w:rsidP="00657E9B">
            <w:pPr>
              <w:pStyle w:val="aa"/>
              <w:ind w:right="20"/>
            </w:pPr>
            <w:r w:rsidRPr="002F5F3A">
              <w:t xml:space="preserve">no </w:t>
            </w:r>
            <w:r w:rsidR="00D37C30">
              <w:t>aaa</w:t>
            </w:r>
            <w:r w:rsidRPr="002F5F3A">
              <w:t xml:space="preserve"> accounting commands &lt;0-15&gt; default</w:t>
            </w:r>
          </w:p>
        </w:tc>
        <w:tc>
          <w:tcPr>
            <w:tcW w:w="0" w:type="auto"/>
            <w:vAlign w:val="center"/>
          </w:tcPr>
          <w:p w14:paraId="5231D5E0" w14:textId="77777777" w:rsidR="00DA0040" w:rsidRPr="002F5F3A" w:rsidRDefault="00DA0040" w:rsidP="00657E9B">
            <w:pPr>
              <w:pStyle w:val="afffc"/>
              <w:ind w:right="20"/>
              <w:jc w:val="both"/>
            </w:pPr>
            <w:r w:rsidRPr="002F5F3A">
              <w:t>Does not record command execution history having relevant privilege level to TACACS+ server.</w:t>
            </w:r>
          </w:p>
          <w:p w14:paraId="5CE6CD56" w14:textId="77777777" w:rsidR="00DA0040" w:rsidRPr="002F5F3A" w:rsidRDefault="00DA0040" w:rsidP="00657E9B">
            <w:pPr>
              <w:pStyle w:val="afffc"/>
              <w:ind w:right="20"/>
              <w:jc w:val="both"/>
            </w:pPr>
            <w:r w:rsidRPr="002F5F3A">
              <w:rPr>
                <w:lang w:val="fr-FR"/>
              </w:rPr>
              <w:t>&lt;0-15&gt;: privilege level.</w:t>
            </w:r>
          </w:p>
        </w:tc>
        <w:tc>
          <w:tcPr>
            <w:tcW w:w="0" w:type="auto"/>
            <w:vAlign w:val="center"/>
          </w:tcPr>
          <w:p w14:paraId="1D6049B7" w14:textId="77777777" w:rsidR="00DA0040" w:rsidRPr="002F5F3A" w:rsidRDefault="00DA0040" w:rsidP="00657E9B">
            <w:pPr>
              <w:pStyle w:val="aa"/>
              <w:ind w:right="20"/>
            </w:pPr>
            <w:r w:rsidRPr="002F5F3A">
              <w:t>Config</w:t>
            </w:r>
          </w:p>
        </w:tc>
      </w:tr>
    </w:tbl>
    <w:p w14:paraId="0D07E3B8" w14:textId="77777777" w:rsidR="00DA0040" w:rsidRPr="002F5F3A" w:rsidRDefault="00DA0040" w:rsidP="00657E9B">
      <w:pPr>
        <w:pStyle w:val="4"/>
        <w:ind w:left="0" w:right="20"/>
        <w:rPr>
          <w:szCs w:val="18"/>
        </w:rPr>
      </w:pPr>
      <w:bookmarkStart w:id="299" w:name="_Toc337198306"/>
      <w:r w:rsidRPr="002F5F3A">
        <w:rPr>
          <w:szCs w:val="18"/>
        </w:rPr>
        <w:t xml:space="preserve">Command Execution Status </w:t>
      </w:r>
      <w:bookmarkEnd w:id="292"/>
      <w:bookmarkEnd w:id="293"/>
      <w:r w:rsidRPr="002F5F3A">
        <w:rPr>
          <w:szCs w:val="18"/>
        </w:rPr>
        <w:t>Management</w:t>
      </w:r>
      <w:bookmarkEnd w:id="299"/>
    </w:p>
    <w:p w14:paraId="02B7C724" w14:textId="77777777" w:rsidR="00DA0040" w:rsidRPr="002F5F3A" w:rsidRDefault="00DA0040" w:rsidP="00657E9B">
      <w:pPr>
        <w:pStyle w:val="a3"/>
        <w:ind w:left="0" w:right="20"/>
        <w:rPr>
          <w:rFonts w:cs="Arial"/>
          <w:bCs/>
        </w:rPr>
      </w:pPr>
      <w:r w:rsidRPr="002F5F3A">
        <w:rPr>
          <w:rFonts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69B332D8" w14:textId="77777777" w:rsidTr="00BF42F2">
        <w:tc>
          <w:tcPr>
            <w:tcW w:w="8820" w:type="dxa"/>
            <w:shd w:val="clear" w:color="auto" w:fill="auto"/>
          </w:tcPr>
          <w:p w14:paraId="5F5F5385" w14:textId="77777777" w:rsidR="00DA0040" w:rsidRPr="002F5F3A" w:rsidRDefault="00DA0040" w:rsidP="00657E9B">
            <w:pPr>
              <w:pStyle w:val="aa"/>
              <w:ind w:right="20"/>
              <w:rPr>
                <w:bCs/>
              </w:rPr>
            </w:pPr>
            <w:r w:rsidRPr="002F5F3A">
              <w:t xml:space="preserve">Switch# </w:t>
            </w:r>
            <w:r w:rsidRPr="002F5F3A">
              <w:rPr>
                <w:b/>
                <w:bCs/>
              </w:rPr>
              <w:t>configure terminal</w:t>
            </w:r>
          </w:p>
          <w:p w14:paraId="6713EBEF" w14:textId="77777777" w:rsidR="00DA0040" w:rsidRPr="002F5F3A" w:rsidRDefault="00DA0040" w:rsidP="00657E9B">
            <w:pPr>
              <w:pStyle w:val="aa"/>
              <w:ind w:right="20"/>
              <w:rPr>
                <w:bCs/>
              </w:rPr>
            </w:pPr>
            <w:r w:rsidRPr="002F5F3A">
              <w:t xml:space="preserve">Switch(config)# </w:t>
            </w:r>
            <w:r w:rsidRPr="002F5F3A">
              <w:rPr>
                <w:b/>
                <w:bCs/>
              </w:rPr>
              <w:t>privilege exec level 15 show</w:t>
            </w:r>
          </w:p>
          <w:p w14:paraId="024F1FC5" w14:textId="77777777" w:rsidR="00DA0040" w:rsidRPr="002F5F3A" w:rsidRDefault="00DA0040" w:rsidP="00657E9B">
            <w:pPr>
              <w:pStyle w:val="aa"/>
              <w:ind w:right="20"/>
            </w:pPr>
            <w:r w:rsidRPr="002F5F3A">
              <w:t xml:space="preserve">Switch(config)# </w:t>
            </w:r>
            <w:r w:rsidR="00D37C30">
              <w:rPr>
                <w:b/>
              </w:rPr>
              <w:t>aaa</w:t>
            </w:r>
            <w:r w:rsidRPr="002F5F3A">
              <w:rPr>
                <w:b/>
              </w:rPr>
              <w:t xml:space="preserve"> accounting commands 15 default tacacs+</w:t>
            </w:r>
          </w:p>
          <w:p w14:paraId="30828A48" w14:textId="77777777" w:rsidR="00DA0040" w:rsidRPr="002F5F3A" w:rsidRDefault="00DA0040" w:rsidP="00657E9B">
            <w:pPr>
              <w:pStyle w:val="aa"/>
              <w:ind w:right="20"/>
              <w:jc w:val="both"/>
              <w:rPr>
                <w:bCs/>
              </w:rPr>
            </w:pPr>
            <w:r w:rsidRPr="002F5F3A">
              <w:t>Switch(config)#</w:t>
            </w:r>
            <w:r w:rsidRPr="002F5F3A">
              <w:rPr>
                <w:b/>
              </w:rPr>
              <w:t xml:space="preserve"> </w:t>
            </w:r>
            <w:r w:rsidRPr="002F5F3A">
              <w:rPr>
                <w:b/>
                <w:bCs/>
              </w:rPr>
              <w:t>end</w:t>
            </w:r>
          </w:p>
          <w:p w14:paraId="1AFFAB1A" w14:textId="77777777" w:rsidR="00DA0040" w:rsidRPr="002F5F3A" w:rsidRDefault="00DA0040" w:rsidP="00657E9B">
            <w:pPr>
              <w:pStyle w:val="aa"/>
              <w:ind w:right="20"/>
              <w:jc w:val="both"/>
            </w:pPr>
            <w:r w:rsidRPr="002F5F3A">
              <w:t>Switch#</w:t>
            </w:r>
          </w:p>
          <w:p w14:paraId="5D53BEBD" w14:textId="77777777" w:rsidR="00DA0040" w:rsidRPr="002F5F3A" w:rsidRDefault="00DA0040" w:rsidP="00657E9B">
            <w:pPr>
              <w:pStyle w:val="aa"/>
              <w:ind w:right="20"/>
            </w:pPr>
            <w:r w:rsidRPr="002F5F3A">
              <w:t xml:space="preserve">Switch# </w:t>
            </w:r>
            <w:r w:rsidRPr="002F5F3A">
              <w:rPr>
                <w:b/>
              </w:rPr>
              <w:t>show command privilege</w:t>
            </w:r>
            <w:r w:rsidRPr="002F5F3A">
              <w:t xml:space="preserve"> </w:t>
            </w:r>
          </w:p>
          <w:p w14:paraId="70C93EA3" w14:textId="77777777" w:rsidR="00DA0040" w:rsidRPr="002F5F3A" w:rsidRDefault="00DA0040" w:rsidP="00657E9B">
            <w:pPr>
              <w:pStyle w:val="aa"/>
              <w:ind w:right="20"/>
            </w:pPr>
            <w:r w:rsidRPr="002F5F3A">
              <w:t>COMMAND-MODE        LEVEL   Command</w:t>
            </w:r>
          </w:p>
          <w:p w14:paraId="7374D538" w14:textId="77777777" w:rsidR="00DA0040" w:rsidRPr="002F5F3A" w:rsidRDefault="00DA0040" w:rsidP="00657E9B">
            <w:pPr>
              <w:pStyle w:val="aa"/>
              <w:ind w:right="20"/>
            </w:pPr>
            <w:r w:rsidRPr="002F5F3A">
              <w:t>===========================================</w:t>
            </w:r>
          </w:p>
          <w:p w14:paraId="6424B5A9" w14:textId="77777777" w:rsidR="00DA0040" w:rsidRPr="002F5F3A" w:rsidRDefault="00DA0040" w:rsidP="00657E9B">
            <w:pPr>
              <w:pStyle w:val="aa"/>
              <w:ind w:right="20"/>
            </w:pPr>
            <w:r w:rsidRPr="002F5F3A">
              <w:t>config              15      show</w:t>
            </w:r>
          </w:p>
          <w:p w14:paraId="6F59F905" w14:textId="77777777" w:rsidR="00DA0040" w:rsidRPr="002F5F3A" w:rsidRDefault="00DA0040" w:rsidP="00657E9B">
            <w:pPr>
              <w:pStyle w:val="aa"/>
              <w:ind w:right="20"/>
            </w:pPr>
            <w:r w:rsidRPr="002F5F3A">
              <w:t>Switch#</w:t>
            </w:r>
          </w:p>
        </w:tc>
      </w:tr>
    </w:tbl>
    <w:p w14:paraId="1AB27664" w14:textId="77777777" w:rsidR="00DA0040" w:rsidRPr="00D867F8" w:rsidRDefault="00DA0040" w:rsidP="00657E9B">
      <w:pPr>
        <w:pStyle w:val="3"/>
        <w:ind w:left="0" w:right="20"/>
      </w:pPr>
      <w:bookmarkStart w:id="300" w:name="_Toc281502852"/>
      <w:bookmarkStart w:id="301" w:name="_Toc294707346"/>
      <w:bookmarkStart w:id="302" w:name="_Toc337198307"/>
      <w:bookmarkStart w:id="303" w:name="_Toc348625843"/>
      <w:bookmarkStart w:id="304" w:name="_Toc445130730"/>
      <w:r w:rsidRPr="00D867F8">
        <w:t>Privilege level</w:t>
      </w:r>
      <w:bookmarkEnd w:id="300"/>
      <w:r w:rsidRPr="00D867F8">
        <w:t xml:space="preserve"> Configuration</w:t>
      </w:r>
      <w:bookmarkEnd w:id="301"/>
      <w:bookmarkEnd w:id="302"/>
      <w:bookmarkEnd w:id="303"/>
      <w:bookmarkEnd w:id="304"/>
    </w:p>
    <w:p w14:paraId="4B749FB6" w14:textId="77777777" w:rsidR="00DA0040" w:rsidRPr="002F5F3A" w:rsidRDefault="00DA0040" w:rsidP="00657E9B">
      <w:pPr>
        <w:pStyle w:val="a3"/>
        <w:ind w:left="0" w:right="20"/>
        <w:rPr>
          <w:rFonts w:cs="Arial"/>
        </w:rPr>
      </w:pPr>
      <w:r w:rsidRPr="002F5F3A">
        <w:rPr>
          <w:rFonts w:cs="Arial"/>
        </w:rPr>
        <w:t>The system is able to perform authorization and accounting functions for specific commands via the privilege level. In the case that you do not set the privilege level a</w:t>
      </w:r>
      <w:r w:rsidR="00124EAD">
        <w:rPr>
          <w:rFonts w:cs="Arial"/>
        </w:rPr>
        <w:t xml:space="preserve">round a </w:t>
      </w:r>
      <w:r w:rsidRPr="002F5F3A">
        <w:rPr>
          <w:rFonts w:cs="Arial"/>
        </w:rPr>
        <w:t>specific command, each command refers to the executed mode of the privilege level.</w:t>
      </w:r>
    </w:p>
    <w:p w14:paraId="541FEA99" w14:textId="77777777" w:rsidR="00DA0040" w:rsidRPr="002F5F3A" w:rsidRDefault="00125B19" w:rsidP="00657E9B">
      <w:pPr>
        <w:pStyle w:val="affff4"/>
        <w:wordWrap/>
        <w:ind w:left="0" w:right="20"/>
      </w:pPr>
      <w:bookmarkStart w:id="305" w:name="_Toc348626297"/>
      <w:bookmarkStart w:id="306" w:name="_Toc391575155"/>
      <w:r>
        <w:t xml:space="preserve">Table </w:t>
      </w:r>
      <w:r w:rsidR="005832B8">
        <w:fldChar w:fldCharType="begin"/>
      </w:r>
      <w:r>
        <w:instrText xml:space="preserve"> SEQ Table \* ARABIC </w:instrText>
      </w:r>
      <w:r w:rsidR="005832B8">
        <w:fldChar w:fldCharType="separate"/>
      </w:r>
      <w:r>
        <w:rPr>
          <w:noProof/>
        </w:rPr>
        <w:t>13</w:t>
      </w:r>
      <w:r w:rsidR="005832B8">
        <w:rPr>
          <w:noProof/>
        </w:rPr>
        <w:fldChar w:fldCharType="end"/>
      </w:r>
      <w:r>
        <w:t xml:space="preserve"> </w:t>
      </w:r>
      <w:r w:rsidR="00DA0040" w:rsidRPr="002F5F3A">
        <w:t>Privilege level Configuration</w:t>
      </w:r>
      <w:bookmarkEnd w:id="305"/>
      <w:bookmarkEnd w:id="30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4"/>
        <w:gridCol w:w="4291"/>
        <w:gridCol w:w="1027"/>
      </w:tblGrid>
      <w:tr w:rsidR="00DA0040" w:rsidRPr="002F5F3A" w14:paraId="17E2FB82" w14:textId="77777777" w:rsidTr="00BF42F2">
        <w:tc>
          <w:tcPr>
            <w:tcW w:w="0" w:type="auto"/>
            <w:shd w:val="clear" w:color="auto" w:fill="E6E6E6"/>
            <w:vAlign w:val="center"/>
          </w:tcPr>
          <w:p w14:paraId="6777D57C"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B45D115"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40730711" w14:textId="77777777" w:rsidR="00DA0040" w:rsidRPr="002F5F3A" w:rsidRDefault="00DA0040" w:rsidP="00657E9B">
            <w:pPr>
              <w:pStyle w:val="ab"/>
              <w:wordWrap/>
              <w:ind w:right="20"/>
              <w:rPr>
                <w:b w:val="0"/>
              </w:rPr>
            </w:pPr>
            <w:r w:rsidRPr="002F5F3A">
              <w:rPr>
                <w:b w:val="0"/>
              </w:rPr>
              <w:t>Mode</w:t>
            </w:r>
          </w:p>
        </w:tc>
      </w:tr>
      <w:tr w:rsidR="00DA0040" w:rsidRPr="002F5F3A" w14:paraId="7E5F067F" w14:textId="77777777" w:rsidTr="00BF42F2">
        <w:tc>
          <w:tcPr>
            <w:tcW w:w="0" w:type="auto"/>
            <w:vAlign w:val="center"/>
          </w:tcPr>
          <w:p w14:paraId="79D76604" w14:textId="77777777" w:rsidR="00DA0040" w:rsidRPr="002F5F3A" w:rsidRDefault="00DA0040" w:rsidP="00657E9B">
            <w:pPr>
              <w:pStyle w:val="aa"/>
              <w:ind w:right="20"/>
              <w:rPr>
                <w:lang w:val="fr-FR"/>
              </w:rPr>
            </w:pPr>
            <w:r w:rsidRPr="002F5F3A">
              <w:rPr>
                <w:lang w:val="fr-FR"/>
              </w:rPr>
              <w:t xml:space="preserve">privilege </w:t>
            </w:r>
            <w:r w:rsidRPr="002F5F3A">
              <w:rPr>
                <w:i/>
                <w:lang w:val="fr-FR"/>
              </w:rPr>
              <w:t>node</w:t>
            </w:r>
            <w:r w:rsidRPr="002F5F3A">
              <w:rPr>
                <w:lang w:val="fr-FR"/>
              </w:rPr>
              <w:t xml:space="preserve"> level &lt;0-15&gt; </w:t>
            </w:r>
            <w:r w:rsidRPr="002F5F3A">
              <w:rPr>
                <w:i/>
                <w:lang w:val="fr-FR"/>
              </w:rPr>
              <w:t>command</w:t>
            </w:r>
          </w:p>
        </w:tc>
        <w:tc>
          <w:tcPr>
            <w:tcW w:w="0" w:type="auto"/>
            <w:vAlign w:val="center"/>
          </w:tcPr>
          <w:p w14:paraId="5771A5B5" w14:textId="77777777" w:rsidR="00DA0040" w:rsidRPr="002F5F3A" w:rsidRDefault="00DA0040" w:rsidP="00657E9B">
            <w:pPr>
              <w:pStyle w:val="afffc"/>
              <w:ind w:right="20"/>
              <w:jc w:val="both"/>
              <w:rPr>
                <w:b/>
                <w:bCs/>
                <w:lang w:val="fr-FR"/>
              </w:rPr>
            </w:pPr>
            <w:r w:rsidRPr="002F5F3A">
              <w:rPr>
                <w:lang w:val="fr-FR"/>
              </w:rPr>
              <w:t>Assigns privilege level about specfic command.</w:t>
            </w:r>
          </w:p>
          <w:p w14:paraId="3DEEED24" w14:textId="77777777" w:rsidR="00DA0040" w:rsidRPr="002F5F3A" w:rsidRDefault="00DA0040" w:rsidP="00657E9B">
            <w:pPr>
              <w:pStyle w:val="afffc"/>
              <w:ind w:right="20"/>
              <w:jc w:val="both"/>
              <w:rPr>
                <w:b/>
                <w:bCs/>
                <w:lang w:val="fr-FR"/>
              </w:rPr>
            </w:pPr>
            <w:r w:rsidRPr="002F5F3A">
              <w:rPr>
                <w:lang w:val="fr-FR"/>
              </w:rPr>
              <w:t>&lt;0-15&gt;: privilege level</w:t>
            </w:r>
          </w:p>
        </w:tc>
        <w:tc>
          <w:tcPr>
            <w:tcW w:w="0" w:type="auto"/>
            <w:vAlign w:val="center"/>
          </w:tcPr>
          <w:p w14:paraId="120C567F" w14:textId="77777777" w:rsidR="00DA0040" w:rsidRPr="002F5F3A" w:rsidRDefault="00DA0040" w:rsidP="00657E9B">
            <w:pPr>
              <w:pStyle w:val="aa"/>
              <w:ind w:right="20"/>
              <w:rPr>
                <w:lang w:val="fr-FR"/>
              </w:rPr>
            </w:pPr>
            <w:r w:rsidRPr="002F5F3A">
              <w:rPr>
                <w:lang w:val="fr-FR"/>
              </w:rPr>
              <w:t>Config</w:t>
            </w:r>
          </w:p>
        </w:tc>
      </w:tr>
      <w:tr w:rsidR="00DA0040" w:rsidRPr="002F5F3A" w14:paraId="37ACC1E2" w14:textId="77777777" w:rsidTr="00BF42F2">
        <w:tc>
          <w:tcPr>
            <w:tcW w:w="0" w:type="auto"/>
            <w:vAlign w:val="center"/>
          </w:tcPr>
          <w:p w14:paraId="1E893777" w14:textId="77777777" w:rsidR="00DA0040" w:rsidRPr="002F5F3A" w:rsidRDefault="00DA0040" w:rsidP="00657E9B">
            <w:pPr>
              <w:pStyle w:val="aa"/>
              <w:ind w:right="20"/>
              <w:rPr>
                <w:lang w:val="fr-FR"/>
              </w:rPr>
            </w:pPr>
            <w:r w:rsidRPr="002F5F3A">
              <w:rPr>
                <w:lang w:val="fr-FR"/>
              </w:rPr>
              <w:lastRenderedPageBreak/>
              <w:t xml:space="preserve">no privilege </w:t>
            </w:r>
            <w:r w:rsidRPr="002F5F3A">
              <w:rPr>
                <w:i/>
                <w:lang w:val="fr-FR"/>
              </w:rPr>
              <w:t>node</w:t>
            </w:r>
            <w:r w:rsidRPr="002F5F3A">
              <w:rPr>
                <w:lang w:val="fr-FR"/>
              </w:rPr>
              <w:t xml:space="preserve"> level </w:t>
            </w:r>
          </w:p>
          <w:p w14:paraId="1121977E" w14:textId="77777777" w:rsidR="00DA0040" w:rsidRPr="002F5F3A" w:rsidRDefault="00DA0040" w:rsidP="00657E9B">
            <w:pPr>
              <w:pStyle w:val="aa"/>
              <w:ind w:right="20"/>
              <w:rPr>
                <w:lang w:val="fr-FR"/>
              </w:rPr>
            </w:pPr>
            <w:r w:rsidRPr="002F5F3A">
              <w:rPr>
                <w:lang w:val="fr-FR"/>
              </w:rPr>
              <w:t xml:space="preserve">&lt;0-15&gt; </w:t>
            </w:r>
            <w:r w:rsidRPr="002F5F3A">
              <w:rPr>
                <w:i/>
                <w:lang w:val="fr-FR"/>
              </w:rPr>
              <w:t>command</w:t>
            </w:r>
          </w:p>
        </w:tc>
        <w:tc>
          <w:tcPr>
            <w:tcW w:w="0" w:type="auto"/>
            <w:vAlign w:val="center"/>
          </w:tcPr>
          <w:p w14:paraId="50BD6648" w14:textId="77777777" w:rsidR="00DA0040" w:rsidRPr="002F5F3A" w:rsidRDefault="00DA0040" w:rsidP="00657E9B">
            <w:pPr>
              <w:pStyle w:val="afffc"/>
              <w:ind w:right="20"/>
              <w:jc w:val="both"/>
              <w:rPr>
                <w:b/>
                <w:bCs/>
                <w:lang w:val="fr-FR"/>
              </w:rPr>
            </w:pPr>
            <w:r w:rsidRPr="002F5F3A">
              <w:rPr>
                <w:lang w:val="fr-FR"/>
              </w:rPr>
              <w:t>Changes privilege level to default value about specific command.</w:t>
            </w:r>
          </w:p>
          <w:p w14:paraId="0D09CA20" w14:textId="77777777" w:rsidR="00DA0040" w:rsidRPr="002F5F3A" w:rsidRDefault="00DA0040" w:rsidP="00657E9B">
            <w:pPr>
              <w:pStyle w:val="afffc"/>
              <w:ind w:right="20"/>
              <w:jc w:val="both"/>
              <w:rPr>
                <w:b/>
                <w:bCs/>
                <w:lang w:val="fr-FR"/>
              </w:rPr>
            </w:pPr>
            <w:r w:rsidRPr="002F5F3A">
              <w:rPr>
                <w:lang w:val="fr-FR"/>
              </w:rPr>
              <w:t>Default: privilege level of command execution mode.</w:t>
            </w:r>
          </w:p>
        </w:tc>
        <w:tc>
          <w:tcPr>
            <w:tcW w:w="0" w:type="auto"/>
            <w:vAlign w:val="center"/>
          </w:tcPr>
          <w:p w14:paraId="4B9BEBAA" w14:textId="77777777" w:rsidR="00DA0040" w:rsidRPr="002F5F3A" w:rsidRDefault="00DA0040" w:rsidP="00657E9B">
            <w:pPr>
              <w:pStyle w:val="aa"/>
              <w:ind w:right="20"/>
              <w:rPr>
                <w:lang w:val="fr-FR"/>
              </w:rPr>
            </w:pPr>
            <w:r w:rsidRPr="002F5F3A">
              <w:rPr>
                <w:lang w:val="fr-FR"/>
              </w:rPr>
              <w:t>Config</w:t>
            </w:r>
          </w:p>
        </w:tc>
      </w:tr>
      <w:tr w:rsidR="00DA0040" w:rsidRPr="002F5F3A" w14:paraId="4FFC2BC1" w14:textId="77777777" w:rsidTr="00BF42F2">
        <w:trPr>
          <w:trHeight w:val="85"/>
        </w:trPr>
        <w:tc>
          <w:tcPr>
            <w:tcW w:w="0" w:type="auto"/>
            <w:vAlign w:val="center"/>
          </w:tcPr>
          <w:p w14:paraId="7996CEDE" w14:textId="77777777" w:rsidR="00DA0040" w:rsidRPr="002F5F3A" w:rsidRDefault="00DA0040" w:rsidP="00657E9B">
            <w:pPr>
              <w:pStyle w:val="aa"/>
              <w:ind w:right="20"/>
              <w:rPr>
                <w:lang w:val="fr-FR"/>
              </w:rPr>
            </w:pPr>
            <w:r w:rsidRPr="002F5F3A">
              <w:rPr>
                <w:lang w:val="fr-FR"/>
              </w:rPr>
              <w:t>show command privilege</w:t>
            </w:r>
          </w:p>
        </w:tc>
        <w:tc>
          <w:tcPr>
            <w:tcW w:w="0" w:type="auto"/>
            <w:vAlign w:val="center"/>
          </w:tcPr>
          <w:p w14:paraId="298B1DB3" w14:textId="77777777" w:rsidR="00DA0040" w:rsidRPr="002F5F3A" w:rsidRDefault="00DA0040" w:rsidP="00657E9B">
            <w:pPr>
              <w:pStyle w:val="afffc"/>
              <w:ind w:right="20"/>
              <w:jc w:val="both"/>
              <w:rPr>
                <w:b/>
                <w:lang w:val="fr-FR"/>
              </w:rPr>
            </w:pPr>
            <w:r w:rsidRPr="002F5F3A">
              <w:rPr>
                <w:lang w:val="fr-FR"/>
              </w:rPr>
              <w:t>Shows the current information.</w:t>
            </w:r>
          </w:p>
        </w:tc>
        <w:tc>
          <w:tcPr>
            <w:tcW w:w="0" w:type="auto"/>
            <w:vAlign w:val="center"/>
          </w:tcPr>
          <w:p w14:paraId="58FF2A07" w14:textId="77777777" w:rsidR="00DA0040" w:rsidRPr="002F5F3A" w:rsidRDefault="00DA0040" w:rsidP="00657E9B">
            <w:pPr>
              <w:pStyle w:val="aa"/>
              <w:ind w:right="20"/>
              <w:rPr>
                <w:lang w:val="fr-FR"/>
              </w:rPr>
            </w:pPr>
            <w:r w:rsidRPr="002F5F3A">
              <w:t>Privileged</w:t>
            </w:r>
          </w:p>
        </w:tc>
      </w:tr>
    </w:tbl>
    <w:p w14:paraId="18276375" w14:textId="77777777" w:rsidR="00F6514D" w:rsidRDefault="00C91B33" w:rsidP="0021019A">
      <w:pPr>
        <w:pStyle w:val="2"/>
        <w:ind w:right="20"/>
      </w:pPr>
      <w:bookmarkStart w:id="307" w:name="_Toc445130731"/>
      <w:r>
        <w:rPr>
          <w:rFonts w:hint="eastAsia"/>
        </w:rPr>
        <w:lastRenderedPageBreak/>
        <w:t>Server Configuration</w:t>
      </w:r>
      <w:bookmarkEnd w:id="307"/>
    </w:p>
    <w:p w14:paraId="3A1F38E6" w14:textId="77777777" w:rsidR="00DA0040" w:rsidRPr="002F5F3A" w:rsidRDefault="00034020" w:rsidP="00657E9B">
      <w:pPr>
        <w:pStyle w:val="a3"/>
        <w:ind w:left="0" w:right="20"/>
        <w:rPr>
          <w:rFonts w:cs="Arial"/>
        </w:rPr>
      </w:pPr>
      <w:r>
        <w:rPr>
          <w:rFonts w:cs="Arial"/>
        </w:rPr>
        <w:t xml:space="preserve">The </w:t>
      </w:r>
      <w:r w:rsidR="00094318">
        <w:rPr>
          <w:rFonts w:cs="Arial"/>
        </w:rPr>
        <w:t>C9500</w:t>
      </w:r>
      <w:r w:rsidR="00DA0040" w:rsidRPr="002F5F3A">
        <w:rPr>
          <w:rFonts w:cs="Arial"/>
        </w:rPr>
        <w:t xml:space="preserve"> provide</w:t>
      </w:r>
      <w:r>
        <w:rPr>
          <w:rFonts w:cs="Arial"/>
        </w:rPr>
        <w:t>s</w:t>
      </w:r>
      <w:r w:rsidR="00DA0040" w:rsidRPr="002F5F3A">
        <w:rPr>
          <w:rFonts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D867F8" w:rsidRDefault="00DA0040" w:rsidP="00657E9B">
      <w:pPr>
        <w:pStyle w:val="3"/>
        <w:ind w:left="0" w:right="20"/>
      </w:pPr>
      <w:bookmarkStart w:id="308" w:name="_Toc337198309"/>
      <w:bookmarkStart w:id="309" w:name="_Toc348625845"/>
      <w:bookmarkStart w:id="310" w:name="_Toc445130732"/>
      <w:r w:rsidRPr="00D867F8">
        <w:t>RADIUS Server Configuration</w:t>
      </w:r>
      <w:bookmarkEnd w:id="308"/>
      <w:bookmarkEnd w:id="309"/>
      <w:bookmarkEnd w:id="310"/>
    </w:p>
    <w:p w14:paraId="78F6904F" w14:textId="77777777" w:rsidR="00DA0040" w:rsidRPr="002F5F3A" w:rsidRDefault="00125B19" w:rsidP="00657E9B">
      <w:pPr>
        <w:pStyle w:val="affff4"/>
        <w:wordWrap/>
        <w:ind w:left="0" w:right="20"/>
        <w:rPr>
          <w:lang w:val="fr-FR"/>
        </w:rPr>
      </w:pPr>
      <w:bookmarkStart w:id="311" w:name="_Toc281502947"/>
      <w:bookmarkStart w:id="312" w:name="_Toc294705577"/>
      <w:bookmarkStart w:id="313" w:name="_Toc348626298"/>
      <w:bookmarkStart w:id="314" w:name="_Toc391575156"/>
      <w:r>
        <w:t xml:space="preserve">Table </w:t>
      </w:r>
      <w:r w:rsidR="005832B8">
        <w:fldChar w:fldCharType="begin"/>
      </w:r>
      <w:r>
        <w:instrText xml:space="preserve"> SEQ Table \* ARABIC </w:instrText>
      </w:r>
      <w:r w:rsidR="005832B8">
        <w:fldChar w:fldCharType="separate"/>
      </w:r>
      <w:r>
        <w:rPr>
          <w:noProof/>
        </w:rPr>
        <w:t>14</w:t>
      </w:r>
      <w:r w:rsidR="005832B8">
        <w:rPr>
          <w:noProof/>
        </w:rPr>
        <w:fldChar w:fldCharType="end"/>
      </w:r>
      <w:r>
        <w:t xml:space="preserve"> </w:t>
      </w:r>
      <w:r w:rsidR="00DA0040" w:rsidRPr="002F5F3A">
        <w:rPr>
          <w:lang w:val="fr-FR"/>
        </w:rPr>
        <w:t>RADIUS Server Configuration Commands</w:t>
      </w:r>
      <w:bookmarkEnd w:id="311"/>
      <w:bookmarkEnd w:id="312"/>
      <w:bookmarkEnd w:id="313"/>
      <w:bookmarkEnd w:id="31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23"/>
        <w:gridCol w:w="4002"/>
        <w:gridCol w:w="757"/>
      </w:tblGrid>
      <w:tr w:rsidR="00DA0040" w:rsidRPr="002F5F3A" w14:paraId="1C5FA8DA" w14:textId="77777777" w:rsidTr="00BF42F2">
        <w:tc>
          <w:tcPr>
            <w:tcW w:w="0" w:type="auto"/>
            <w:shd w:val="clear" w:color="auto" w:fill="E6E6E6"/>
            <w:vAlign w:val="center"/>
          </w:tcPr>
          <w:p w14:paraId="260B1286"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11D260D8"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4EDA00DB" w14:textId="77777777" w:rsidR="00DA0040" w:rsidRPr="002F5F3A" w:rsidRDefault="00DA0040" w:rsidP="00657E9B">
            <w:pPr>
              <w:pStyle w:val="ab"/>
              <w:wordWrap/>
              <w:ind w:right="20"/>
              <w:rPr>
                <w:b w:val="0"/>
              </w:rPr>
            </w:pPr>
            <w:r w:rsidRPr="002F5F3A">
              <w:rPr>
                <w:b w:val="0"/>
              </w:rPr>
              <w:t>Mode</w:t>
            </w:r>
          </w:p>
        </w:tc>
      </w:tr>
      <w:tr w:rsidR="00DA0040" w:rsidRPr="002F5F3A" w14:paraId="4416F321" w14:textId="77777777" w:rsidTr="00BF42F2">
        <w:tc>
          <w:tcPr>
            <w:tcW w:w="0" w:type="auto"/>
            <w:vAlign w:val="center"/>
          </w:tcPr>
          <w:p w14:paraId="1CDD7E20" w14:textId="77777777" w:rsidR="00DA0040" w:rsidRPr="002F5F3A" w:rsidRDefault="00DA0040" w:rsidP="00657E9B">
            <w:pPr>
              <w:pStyle w:val="aa"/>
              <w:ind w:right="20"/>
            </w:pPr>
            <w:r w:rsidRPr="002F5F3A">
              <w:t>radius-server host (</w:t>
            </w:r>
            <w:r w:rsidRPr="002F5F3A">
              <w:rPr>
                <w:i/>
              </w:rPr>
              <w:t>A.B.C.D/X:X::X:X)</w:t>
            </w:r>
            <w:r w:rsidRPr="002F5F3A">
              <w:t xml:space="preserve"> [key </w:t>
            </w:r>
            <w:r w:rsidRPr="002F5F3A">
              <w:rPr>
                <w:iCs/>
              </w:rPr>
              <w:t>[0|7]</w:t>
            </w:r>
            <w:r w:rsidRPr="002F5F3A">
              <w:rPr>
                <w:i/>
                <w:iCs/>
              </w:rPr>
              <w:t xml:space="preserve"> key-string</w:t>
            </w:r>
            <w:r w:rsidRPr="002F5F3A">
              <w:rPr>
                <w:iCs/>
              </w:rPr>
              <w:t>]</w:t>
            </w:r>
          </w:p>
        </w:tc>
        <w:tc>
          <w:tcPr>
            <w:tcW w:w="0" w:type="auto"/>
            <w:vAlign w:val="center"/>
          </w:tcPr>
          <w:p w14:paraId="783C5DAD" w14:textId="77777777" w:rsidR="00DA0040" w:rsidRPr="002F5F3A" w:rsidRDefault="00DA0040" w:rsidP="00657E9B">
            <w:pPr>
              <w:pStyle w:val="afffc"/>
              <w:ind w:right="20"/>
              <w:jc w:val="both"/>
            </w:pPr>
            <w:r w:rsidRPr="002F5F3A">
              <w:t>Sets RADIUS server.</w:t>
            </w:r>
          </w:p>
          <w:p w14:paraId="3EE29DB3"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RADIUS server address</w:t>
            </w:r>
          </w:p>
          <w:p w14:paraId="16C8AC94" w14:textId="77777777" w:rsidR="00DA0040" w:rsidRPr="002F5F3A" w:rsidRDefault="00DA0040" w:rsidP="00657E9B">
            <w:pPr>
              <w:pStyle w:val="a9"/>
              <w:wordWrap/>
              <w:spacing w:line="240" w:lineRule="auto"/>
              <w:ind w:right="20"/>
            </w:pPr>
            <w:r w:rsidRPr="002F5F3A">
              <w:t xml:space="preserve">X:X::X:X : </w:t>
            </w:r>
            <w:r w:rsidRPr="002F5F3A">
              <w:rPr>
                <w:rFonts w:eastAsia="Times New Roman"/>
              </w:rPr>
              <w:t xml:space="preserve">RADIUS server IPv6 </w:t>
            </w:r>
            <w:r w:rsidRPr="002F5F3A">
              <w:t>address</w:t>
            </w:r>
          </w:p>
          <w:p w14:paraId="2B91675C" w14:textId="77777777" w:rsidR="00DA0040" w:rsidRPr="002F5F3A" w:rsidRDefault="00DA0040" w:rsidP="00657E9B">
            <w:pPr>
              <w:pStyle w:val="a9"/>
              <w:tabs>
                <w:tab w:val="num" w:pos="360"/>
              </w:tabs>
              <w:wordWrap/>
              <w:spacing w:line="240" w:lineRule="auto"/>
              <w:ind w:right="20" w:hanging="284"/>
            </w:pPr>
            <w:r w:rsidRPr="002F5F3A">
              <w:t>key: Sets encryption key.</w:t>
            </w:r>
          </w:p>
          <w:p w14:paraId="0436F3BE" w14:textId="77777777" w:rsidR="00DA0040" w:rsidRPr="002F5F3A" w:rsidRDefault="00DA0040" w:rsidP="0086443A">
            <w:pPr>
              <w:pStyle w:val="a9"/>
              <w:wordWrap/>
              <w:spacing w:line="240" w:lineRule="auto"/>
              <w:ind w:leftChars="140" w:left="271" w:right="20" w:hanging="19"/>
            </w:pPr>
            <w:r w:rsidRPr="002F5F3A">
              <w:t>0 – Does not encryption</w:t>
            </w:r>
          </w:p>
          <w:p w14:paraId="4B315FCB" w14:textId="77777777" w:rsidR="00DA0040" w:rsidRPr="002F5F3A" w:rsidRDefault="00DA0040" w:rsidP="0086443A">
            <w:pPr>
              <w:pStyle w:val="a9"/>
              <w:wordWrap/>
              <w:spacing w:line="240" w:lineRule="auto"/>
              <w:ind w:leftChars="140" w:left="252" w:right="20"/>
            </w:pPr>
            <w:r w:rsidRPr="002F5F3A">
              <w:t>7 – DES encryption</w:t>
            </w:r>
          </w:p>
        </w:tc>
        <w:tc>
          <w:tcPr>
            <w:tcW w:w="0" w:type="auto"/>
            <w:vAlign w:val="center"/>
          </w:tcPr>
          <w:p w14:paraId="4034C92F" w14:textId="77777777" w:rsidR="00DA0040" w:rsidRPr="002F5F3A" w:rsidRDefault="00DA0040" w:rsidP="00657E9B">
            <w:pPr>
              <w:pStyle w:val="aa"/>
              <w:ind w:right="20"/>
            </w:pPr>
            <w:r w:rsidRPr="002F5F3A">
              <w:t>Config</w:t>
            </w:r>
          </w:p>
        </w:tc>
      </w:tr>
      <w:tr w:rsidR="00DA0040" w:rsidRPr="002F5F3A" w14:paraId="11AE12D7" w14:textId="77777777" w:rsidTr="00BF42F2">
        <w:tc>
          <w:tcPr>
            <w:tcW w:w="0" w:type="auto"/>
            <w:vAlign w:val="center"/>
          </w:tcPr>
          <w:p w14:paraId="3F7A17C6" w14:textId="77777777" w:rsidR="00DA0040" w:rsidRPr="002F5F3A" w:rsidRDefault="00DA0040" w:rsidP="00657E9B">
            <w:pPr>
              <w:pStyle w:val="aa"/>
              <w:ind w:right="20"/>
            </w:pPr>
            <w:r w:rsidRPr="002F5F3A">
              <w:t>no radius-server host (</w:t>
            </w:r>
            <w:r w:rsidRPr="002F5F3A">
              <w:rPr>
                <w:i/>
              </w:rPr>
              <w:t>A.B.C.D/X:X::X:X)</w:t>
            </w:r>
          </w:p>
        </w:tc>
        <w:tc>
          <w:tcPr>
            <w:tcW w:w="0" w:type="auto"/>
            <w:vAlign w:val="center"/>
          </w:tcPr>
          <w:p w14:paraId="49EED827" w14:textId="77777777" w:rsidR="00DA0040" w:rsidRPr="002F5F3A" w:rsidRDefault="00DA0040" w:rsidP="00657E9B">
            <w:pPr>
              <w:pStyle w:val="afffc"/>
              <w:ind w:right="20"/>
              <w:jc w:val="both"/>
            </w:pPr>
            <w:r w:rsidRPr="002F5F3A">
              <w:t xml:space="preserve">Deletes the set RADIUS server. </w:t>
            </w:r>
          </w:p>
          <w:p w14:paraId="6AE7261C"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RADIUS server address</w:t>
            </w:r>
          </w:p>
          <w:p w14:paraId="40ADE720" w14:textId="77777777" w:rsidR="00DA0040" w:rsidRPr="002F5F3A" w:rsidRDefault="00DA0040" w:rsidP="00657E9B">
            <w:pPr>
              <w:pStyle w:val="a9"/>
              <w:tabs>
                <w:tab w:val="num" w:pos="360"/>
              </w:tabs>
              <w:wordWrap/>
              <w:spacing w:line="240" w:lineRule="auto"/>
              <w:ind w:right="20" w:hanging="284"/>
            </w:pPr>
            <w:r w:rsidRPr="002F5F3A">
              <w:t xml:space="preserve">X:X::X:X : </w:t>
            </w:r>
            <w:r w:rsidRPr="002F5F3A">
              <w:rPr>
                <w:rFonts w:eastAsia="Times New Roman"/>
              </w:rPr>
              <w:t xml:space="preserve">RADIUS server IPv6 </w:t>
            </w:r>
            <w:r w:rsidRPr="002F5F3A">
              <w:t>address</w:t>
            </w:r>
          </w:p>
        </w:tc>
        <w:tc>
          <w:tcPr>
            <w:tcW w:w="0" w:type="auto"/>
            <w:vAlign w:val="center"/>
          </w:tcPr>
          <w:p w14:paraId="6A888047" w14:textId="77777777" w:rsidR="00DA0040" w:rsidRPr="002F5F3A" w:rsidRDefault="00DA0040" w:rsidP="00657E9B">
            <w:pPr>
              <w:pStyle w:val="aa"/>
              <w:ind w:right="20"/>
            </w:pPr>
            <w:r w:rsidRPr="002F5F3A">
              <w:t>Config</w:t>
            </w:r>
          </w:p>
        </w:tc>
      </w:tr>
      <w:tr w:rsidR="00DA0040" w:rsidRPr="002F5F3A" w14:paraId="3F1B7323" w14:textId="77777777" w:rsidTr="00BF42F2">
        <w:tc>
          <w:tcPr>
            <w:tcW w:w="0" w:type="auto"/>
            <w:vAlign w:val="center"/>
          </w:tcPr>
          <w:p w14:paraId="5E157CEC" w14:textId="77777777" w:rsidR="00DA0040" w:rsidRPr="002F5F3A" w:rsidRDefault="00DA0040" w:rsidP="00657E9B">
            <w:pPr>
              <w:pStyle w:val="aa"/>
              <w:ind w:right="20"/>
              <w:rPr>
                <w:lang w:val="fr-FR"/>
              </w:rPr>
            </w:pPr>
            <w:r w:rsidRPr="002F5F3A">
              <w:rPr>
                <w:lang w:val="fr-FR"/>
              </w:rPr>
              <w:t xml:space="preserve">radius-server host </w:t>
            </w:r>
            <w:r w:rsidRPr="002F5F3A">
              <w:t>(</w:t>
            </w:r>
            <w:r w:rsidRPr="002F5F3A">
              <w:rPr>
                <w:i/>
              </w:rPr>
              <w:t>A.B.C.D/X:X::X:X)</w:t>
            </w:r>
            <w:r w:rsidRPr="002F5F3A">
              <w:t xml:space="preserve"> </w:t>
            </w:r>
            <w:r w:rsidRPr="002F5F3A">
              <w:rPr>
                <w:lang w:val="fr-FR"/>
              </w:rPr>
              <w:t xml:space="preserve">[auth-port </w:t>
            </w:r>
            <w:r w:rsidRPr="002F5F3A">
              <w:rPr>
                <w:i/>
                <w:lang w:val="fr-FR"/>
              </w:rPr>
              <w:t>PORT</w:t>
            </w:r>
            <w:r w:rsidRPr="002F5F3A">
              <w:rPr>
                <w:lang w:val="fr-FR"/>
              </w:rPr>
              <w:t>]</w:t>
            </w:r>
          </w:p>
        </w:tc>
        <w:tc>
          <w:tcPr>
            <w:tcW w:w="0" w:type="auto"/>
            <w:vAlign w:val="center"/>
          </w:tcPr>
          <w:p w14:paraId="79665A20" w14:textId="77777777" w:rsidR="00DA0040" w:rsidRPr="002F5F3A" w:rsidRDefault="00DA0040" w:rsidP="00657E9B">
            <w:pPr>
              <w:pStyle w:val="afffc"/>
              <w:ind w:right="20"/>
              <w:jc w:val="both"/>
            </w:pPr>
            <w:r w:rsidRPr="002F5F3A">
              <w:t>Sets RADIUS server and auth-port for using to server.</w:t>
            </w:r>
          </w:p>
          <w:p w14:paraId="669C6925"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RADIUS server address</w:t>
            </w:r>
          </w:p>
          <w:p w14:paraId="197AA376" w14:textId="77777777" w:rsidR="00DA0040" w:rsidRPr="002F5F3A" w:rsidRDefault="00DA0040" w:rsidP="00657E9B">
            <w:pPr>
              <w:pStyle w:val="a9"/>
              <w:tabs>
                <w:tab w:val="num" w:pos="360"/>
              </w:tabs>
              <w:wordWrap/>
              <w:spacing w:line="240" w:lineRule="auto"/>
              <w:ind w:rightChars="10" w:right="18" w:hanging="284"/>
            </w:pPr>
            <w:r w:rsidRPr="002F5F3A">
              <w:t xml:space="preserve">X:X::X:X : </w:t>
            </w:r>
            <w:r w:rsidRPr="002F5F3A">
              <w:rPr>
                <w:rFonts w:eastAsia="Times New Roman"/>
              </w:rPr>
              <w:t xml:space="preserve">RADIUS server IPv6 </w:t>
            </w:r>
            <w:r w:rsidRPr="002F5F3A">
              <w:t>address</w:t>
            </w:r>
          </w:p>
          <w:p w14:paraId="10DD9261" w14:textId="77777777" w:rsidR="00DA0040" w:rsidRPr="002F5F3A" w:rsidRDefault="00DA0040" w:rsidP="00657E9B">
            <w:pPr>
              <w:pStyle w:val="a9"/>
              <w:tabs>
                <w:tab w:val="num" w:pos="360"/>
              </w:tabs>
              <w:wordWrap/>
              <w:spacing w:line="240" w:lineRule="auto"/>
              <w:ind w:right="20" w:hanging="284"/>
            </w:pPr>
            <w:r w:rsidRPr="002F5F3A">
              <w:rPr>
                <w:i/>
              </w:rPr>
              <w:t>PORT</w:t>
            </w:r>
            <w:r w:rsidRPr="002F5F3A">
              <w:rPr>
                <w:rStyle w:val="Charf5"/>
              </w:rPr>
              <w:t>: auth-port number</w:t>
            </w:r>
          </w:p>
        </w:tc>
        <w:tc>
          <w:tcPr>
            <w:tcW w:w="0" w:type="auto"/>
            <w:vAlign w:val="center"/>
          </w:tcPr>
          <w:p w14:paraId="1F4542AC" w14:textId="77777777" w:rsidR="00DA0040" w:rsidRPr="002F5F3A" w:rsidRDefault="00DA0040" w:rsidP="00657E9B">
            <w:pPr>
              <w:pStyle w:val="aa"/>
              <w:ind w:right="20"/>
            </w:pPr>
            <w:r w:rsidRPr="002F5F3A">
              <w:t>Config</w:t>
            </w:r>
          </w:p>
        </w:tc>
      </w:tr>
      <w:tr w:rsidR="00DA0040" w:rsidRPr="002F5F3A" w14:paraId="1DBE17C7" w14:textId="77777777" w:rsidTr="00BF42F2">
        <w:tc>
          <w:tcPr>
            <w:tcW w:w="0" w:type="auto"/>
            <w:vAlign w:val="center"/>
          </w:tcPr>
          <w:p w14:paraId="1B1CD777" w14:textId="77777777" w:rsidR="00DA0040" w:rsidRPr="002F5F3A" w:rsidRDefault="00DA0040" w:rsidP="00657E9B">
            <w:pPr>
              <w:pStyle w:val="aa"/>
              <w:ind w:right="20"/>
            </w:pPr>
            <w:r w:rsidRPr="002F5F3A">
              <w:t>no radius-server host (</w:t>
            </w:r>
            <w:r w:rsidRPr="002F5F3A">
              <w:rPr>
                <w:i/>
              </w:rPr>
              <w:t>A.B.C.D/X:X::X:X)</w:t>
            </w:r>
            <w:r w:rsidRPr="002F5F3A">
              <w:t xml:space="preserve"> auth-port </w:t>
            </w:r>
            <w:r w:rsidRPr="002F5F3A">
              <w:rPr>
                <w:i/>
              </w:rPr>
              <w:t>PORT</w:t>
            </w:r>
          </w:p>
        </w:tc>
        <w:tc>
          <w:tcPr>
            <w:tcW w:w="0" w:type="auto"/>
            <w:vAlign w:val="center"/>
          </w:tcPr>
          <w:p w14:paraId="3C82AA3A" w14:textId="77777777" w:rsidR="00DA0040" w:rsidRPr="002F5F3A" w:rsidRDefault="00DA0040" w:rsidP="00657E9B">
            <w:pPr>
              <w:pStyle w:val="afffc"/>
              <w:ind w:right="20"/>
              <w:jc w:val="both"/>
            </w:pPr>
            <w:r w:rsidRPr="002F5F3A">
              <w:t>Sets auth-port for using to server with default value.</w:t>
            </w:r>
          </w:p>
          <w:p w14:paraId="7BC93D2C" w14:textId="77777777" w:rsidR="00DA0040" w:rsidRPr="002F5F3A" w:rsidRDefault="00DA0040" w:rsidP="00657E9B">
            <w:pPr>
              <w:pStyle w:val="a9"/>
              <w:tabs>
                <w:tab w:val="num" w:pos="360"/>
              </w:tabs>
              <w:wordWrap/>
              <w:spacing w:line="240" w:lineRule="auto"/>
              <w:ind w:right="20" w:hanging="284"/>
            </w:pPr>
            <w:r w:rsidRPr="002F5F3A">
              <w:t>Default: 1812</w:t>
            </w:r>
          </w:p>
        </w:tc>
        <w:tc>
          <w:tcPr>
            <w:tcW w:w="0" w:type="auto"/>
            <w:vAlign w:val="center"/>
          </w:tcPr>
          <w:p w14:paraId="723CB379" w14:textId="77777777" w:rsidR="00DA0040" w:rsidRPr="002F5F3A" w:rsidRDefault="00DA0040" w:rsidP="00657E9B">
            <w:pPr>
              <w:pStyle w:val="aa"/>
              <w:ind w:right="20"/>
            </w:pPr>
            <w:r w:rsidRPr="002F5F3A">
              <w:t>Config</w:t>
            </w:r>
          </w:p>
        </w:tc>
      </w:tr>
      <w:tr w:rsidR="00DA0040" w:rsidRPr="002F5F3A" w14:paraId="7E4C8AC3" w14:textId="77777777" w:rsidTr="00BF42F2">
        <w:tc>
          <w:tcPr>
            <w:tcW w:w="0" w:type="auto"/>
            <w:vAlign w:val="center"/>
          </w:tcPr>
          <w:p w14:paraId="20A2F9A6" w14:textId="77777777" w:rsidR="00DA0040" w:rsidRPr="002F5F3A" w:rsidRDefault="00DA0040" w:rsidP="00657E9B">
            <w:pPr>
              <w:pStyle w:val="aa"/>
              <w:ind w:right="20"/>
            </w:pPr>
            <w:r w:rsidRPr="002F5F3A">
              <w:t xml:space="preserve">radius-server key </w:t>
            </w:r>
            <w:r w:rsidRPr="002F5F3A">
              <w:rPr>
                <w:iCs/>
              </w:rPr>
              <w:t>[0|7]</w:t>
            </w:r>
            <w:r w:rsidRPr="002F5F3A">
              <w:rPr>
                <w:i/>
                <w:iCs/>
              </w:rPr>
              <w:t xml:space="preserve"> key-string</w:t>
            </w:r>
          </w:p>
        </w:tc>
        <w:tc>
          <w:tcPr>
            <w:tcW w:w="0" w:type="auto"/>
            <w:vAlign w:val="center"/>
          </w:tcPr>
          <w:p w14:paraId="27500C4E" w14:textId="77777777" w:rsidR="00DA0040" w:rsidRPr="002F5F3A" w:rsidRDefault="00DA0040" w:rsidP="00657E9B">
            <w:pPr>
              <w:pStyle w:val="afffc"/>
              <w:ind w:right="20"/>
              <w:jc w:val="both"/>
            </w:pPr>
            <w:r w:rsidRPr="002F5F3A">
              <w:t>Sets common encryption key for using when the system connects to RADIUS server.</w:t>
            </w:r>
          </w:p>
        </w:tc>
        <w:tc>
          <w:tcPr>
            <w:tcW w:w="0" w:type="auto"/>
            <w:vAlign w:val="center"/>
          </w:tcPr>
          <w:p w14:paraId="44F4CC40" w14:textId="77777777" w:rsidR="00DA0040" w:rsidRPr="002F5F3A" w:rsidRDefault="00DA0040" w:rsidP="00657E9B">
            <w:pPr>
              <w:pStyle w:val="aa"/>
              <w:ind w:right="20"/>
            </w:pPr>
            <w:r w:rsidRPr="002F5F3A">
              <w:t>Config</w:t>
            </w:r>
          </w:p>
        </w:tc>
      </w:tr>
      <w:tr w:rsidR="00DA0040" w:rsidRPr="002F5F3A" w14:paraId="00C414EE" w14:textId="77777777" w:rsidTr="00BF42F2">
        <w:tc>
          <w:tcPr>
            <w:tcW w:w="0" w:type="auto"/>
            <w:vAlign w:val="center"/>
          </w:tcPr>
          <w:p w14:paraId="59746109" w14:textId="77777777" w:rsidR="00DA0040" w:rsidRPr="002F5F3A" w:rsidRDefault="00DA0040" w:rsidP="00657E9B">
            <w:pPr>
              <w:pStyle w:val="aa"/>
              <w:ind w:right="20"/>
            </w:pPr>
            <w:r w:rsidRPr="002F5F3A">
              <w:t>no radius-server key</w:t>
            </w:r>
          </w:p>
        </w:tc>
        <w:tc>
          <w:tcPr>
            <w:tcW w:w="0" w:type="auto"/>
            <w:vAlign w:val="center"/>
          </w:tcPr>
          <w:p w14:paraId="60BB7C65" w14:textId="77777777" w:rsidR="00DA0040" w:rsidRPr="002F5F3A" w:rsidRDefault="00DA0040" w:rsidP="00657E9B">
            <w:pPr>
              <w:pStyle w:val="afffc"/>
              <w:ind w:right="20"/>
              <w:jc w:val="both"/>
            </w:pPr>
            <w:r w:rsidRPr="002F5F3A">
              <w:t>Deletes common encryption key.</w:t>
            </w:r>
          </w:p>
        </w:tc>
        <w:tc>
          <w:tcPr>
            <w:tcW w:w="0" w:type="auto"/>
            <w:vAlign w:val="center"/>
          </w:tcPr>
          <w:p w14:paraId="13A01EA3" w14:textId="77777777" w:rsidR="00DA0040" w:rsidRPr="002F5F3A" w:rsidRDefault="00DA0040" w:rsidP="00657E9B">
            <w:pPr>
              <w:pStyle w:val="aa"/>
              <w:ind w:right="20"/>
            </w:pPr>
            <w:r w:rsidRPr="002F5F3A">
              <w:t>Config</w:t>
            </w:r>
          </w:p>
        </w:tc>
      </w:tr>
      <w:tr w:rsidR="00DA0040" w:rsidRPr="002F5F3A" w14:paraId="0598C805" w14:textId="77777777" w:rsidTr="00BF42F2">
        <w:tc>
          <w:tcPr>
            <w:tcW w:w="0" w:type="auto"/>
            <w:vAlign w:val="center"/>
          </w:tcPr>
          <w:p w14:paraId="7D63AD66" w14:textId="77777777" w:rsidR="00DA0040" w:rsidRPr="002F5F3A" w:rsidRDefault="00DA0040" w:rsidP="00657E9B">
            <w:pPr>
              <w:pStyle w:val="aa"/>
              <w:ind w:right="20"/>
            </w:pPr>
            <w:r w:rsidRPr="002F5F3A">
              <w:t xml:space="preserve">radius-server retransmit </w:t>
            </w:r>
            <w:r w:rsidRPr="002F5F3A">
              <w:rPr>
                <w:i/>
              </w:rPr>
              <w:t>count</w:t>
            </w:r>
          </w:p>
        </w:tc>
        <w:tc>
          <w:tcPr>
            <w:tcW w:w="0" w:type="auto"/>
            <w:vAlign w:val="center"/>
          </w:tcPr>
          <w:p w14:paraId="74001212" w14:textId="77777777" w:rsidR="00DA0040" w:rsidRPr="002F5F3A" w:rsidRDefault="00DA0040" w:rsidP="00657E9B">
            <w:pPr>
              <w:pStyle w:val="afffc"/>
              <w:ind w:right="20"/>
              <w:jc w:val="both"/>
            </w:pPr>
            <w:r w:rsidRPr="002F5F3A">
              <w:t>Sets count retransmitting AAA information to RADIUS server.</w:t>
            </w:r>
          </w:p>
          <w:p w14:paraId="41C23732" w14:textId="77777777" w:rsidR="00DA0040" w:rsidRPr="002F5F3A" w:rsidRDefault="00DA0040" w:rsidP="00657E9B">
            <w:pPr>
              <w:pStyle w:val="a9"/>
              <w:tabs>
                <w:tab w:val="num" w:pos="360"/>
              </w:tabs>
              <w:wordWrap/>
              <w:spacing w:line="240" w:lineRule="auto"/>
              <w:ind w:right="20" w:hanging="284"/>
            </w:pPr>
            <w:r w:rsidRPr="002F5F3A">
              <w:rPr>
                <w:i/>
              </w:rPr>
              <w:t>count</w:t>
            </w:r>
            <w:r w:rsidRPr="002F5F3A">
              <w:rPr>
                <w:rStyle w:val="Charf5"/>
              </w:rPr>
              <w:t>: Sets count number.</w:t>
            </w:r>
          </w:p>
        </w:tc>
        <w:tc>
          <w:tcPr>
            <w:tcW w:w="0" w:type="auto"/>
            <w:vAlign w:val="center"/>
          </w:tcPr>
          <w:p w14:paraId="52CC6057" w14:textId="77777777" w:rsidR="00DA0040" w:rsidRPr="002F5F3A" w:rsidRDefault="00DA0040" w:rsidP="00657E9B">
            <w:pPr>
              <w:pStyle w:val="aa"/>
              <w:ind w:right="20"/>
            </w:pPr>
            <w:r w:rsidRPr="002F5F3A">
              <w:t>Config</w:t>
            </w:r>
          </w:p>
        </w:tc>
      </w:tr>
      <w:tr w:rsidR="00DA0040" w:rsidRPr="002F5F3A" w14:paraId="452A8ED7" w14:textId="77777777" w:rsidTr="00BF42F2">
        <w:tc>
          <w:tcPr>
            <w:tcW w:w="0" w:type="auto"/>
            <w:vAlign w:val="center"/>
          </w:tcPr>
          <w:p w14:paraId="513E1632" w14:textId="77777777" w:rsidR="00DA0040" w:rsidRPr="002F5F3A" w:rsidRDefault="00DA0040" w:rsidP="00657E9B">
            <w:pPr>
              <w:pStyle w:val="aa"/>
              <w:ind w:right="20"/>
            </w:pPr>
            <w:r w:rsidRPr="002F5F3A">
              <w:t>no radius-server retransmit</w:t>
            </w:r>
          </w:p>
        </w:tc>
        <w:tc>
          <w:tcPr>
            <w:tcW w:w="0" w:type="auto"/>
            <w:vAlign w:val="center"/>
          </w:tcPr>
          <w:p w14:paraId="55E666B6" w14:textId="77777777" w:rsidR="00DA0040" w:rsidRPr="002F5F3A" w:rsidRDefault="00DA0040" w:rsidP="00657E9B">
            <w:pPr>
              <w:pStyle w:val="afffc"/>
              <w:ind w:right="20"/>
              <w:jc w:val="both"/>
            </w:pPr>
            <w:r w:rsidRPr="002F5F3A">
              <w:t>Sets retransmitting number with default value.</w:t>
            </w:r>
          </w:p>
          <w:p w14:paraId="02FF3933" w14:textId="77777777" w:rsidR="00DA0040" w:rsidRPr="002F5F3A" w:rsidRDefault="00DA0040" w:rsidP="00657E9B">
            <w:pPr>
              <w:pStyle w:val="a9"/>
              <w:tabs>
                <w:tab w:val="num" w:pos="360"/>
              </w:tabs>
              <w:wordWrap/>
              <w:spacing w:line="240" w:lineRule="auto"/>
              <w:ind w:right="20" w:hanging="284"/>
            </w:pPr>
            <w:r w:rsidRPr="002F5F3A">
              <w:t>Default: 3 times</w:t>
            </w:r>
          </w:p>
        </w:tc>
        <w:tc>
          <w:tcPr>
            <w:tcW w:w="0" w:type="auto"/>
            <w:vAlign w:val="center"/>
          </w:tcPr>
          <w:p w14:paraId="14420E48" w14:textId="77777777" w:rsidR="00DA0040" w:rsidRPr="002F5F3A" w:rsidRDefault="00DA0040" w:rsidP="00657E9B">
            <w:pPr>
              <w:pStyle w:val="aa"/>
              <w:ind w:right="20"/>
            </w:pPr>
            <w:r w:rsidRPr="002F5F3A">
              <w:t>Config</w:t>
            </w:r>
          </w:p>
        </w:tc>
      </w:tr>
      <w:tr w:rsidR="00DA0040" w:rsidRPr="002F5F3A" w14:paraId="7D9F263F" w14:textId="77777777" w:rsidTr="00BF42F2">
        <w:tc>
          <w:tcPr>
            <w:tcW w:w="0" w:type="auto"/>
            <w:vAlign w:val="center"/>
          </w:tcPr>
          <w:p w14:paraId="0CB69ECF" w14:textId="77777777" w:rsidR="00DA0040" w:rsidRPr="002F5F3A" w:rsidRDefault="00DA0040" w:rsidP="00657E9B">
            <w:pPr>
              <w:pStyle w:val="aa"/>
              <w:ind w:right="20"/>
            </w:pPr>
            <w:r w:rsidRPr="002F5F3A">
              <w:t xml:space="preserve">radius-server timeout </w:t>
            </w:r>
            <w:r w:rsidRPr="002F5F3A">
              <w:rPr>
                <w:i/>
              </w:rPr>
              <w:t>seconds</w:t>
            </w:r>
          </w:p>
        </w:tc>
        <w:tc>
          <w:tcPr>
            <w:tcW w:w="0" w:type="auto"/>
            <w:vAlign w:val="center"/>
          </w:tcPr>
          <w:p w14:paraId="54F7105D" w14:textId="77777777" w:rsidR="00DA0040" w:rsidRPr="002F5F3A" w:rsidRDefault="00DA0040" w:rsidP="00657E9B">
            <w:pPr>
              <w:pStyle w:val="afffc"/>
              <w:ind w:right="20"/>
              <w:jc w:val="both"/>
            </w:pPr>
            <w:r w:rsidRPr="002F5F3A">
              <w:t>Sets timeout from RADIUS server.</w:t>
            </w:r>
          </w:p>
          <w:p w14:paraId="253B9D39" w14:textId="77777777" w:rsidR="00DA0040" w:rsidRPr="002F5F3A" w:rsidRDefault="00DA0040" w:rsidP="00657E9B">
            <w:pPr>
              <w:pStyle w:val="a9"/>
              <w:tabs>
                <w:tab w:val="num" w:pos="360"/>
              </w:tabs>
              <w:wordWrap/>
              <w:spacing w:line="240" w:lineRule="auto"/>
              <w:ind w:right="20" w:hanging="284"/>
            </w:pPr>
            <w:r w:rsidRPr="002F5F3A">
              <w:rPr>
                <w:i/>
              </w:rPr>
              <w:t>seconds</w:t>
            </w:r>
            <w:r w:rsidRPr="002F5F3A">
              <w:rPr>
                <w:rStyle w:val="Charf5"/>
              </w:rPr>
              <w:t>: Timeout setting with second</w:t>
            </w:r>
          </w:p>
        </w:tc>
        <w:tc>
          <w:tcPr>
            <w:tcW w:w="0" w:type="auto"/>
            <w:vAlign w:val="center"/>
          </w:tcPr>
          <w:p w14:paraId="7B0B5A96" w14:textId="77777777" w:rsidR="00DA0040" w:rsidRPr="002F5F3A" w:rsidRDefault="00DA0040" w:rsidP="00657E9B">
            <w:pPr>
              <w:pStyle w:val="aa"/>
              <w:ind w:right="20"/>
            </w:pPr>
            <w:r w:rsidRPr="002F5F3A">
              <w:t>Config</w:t>
            </w:r>
          </w:p>
        </w:tc>
      </w:tr>
      <w:tr w:rsidR="00DA0040" w:rsidRPr="002F5F3A" w14:paraId="5919BB69" w14:textId="77777777" w:rsidTr="00BF42F2">
        <w:tc>
          <w:tcPr>
            <w:tcW w:w="0" w:type="auto"/>
            <w:vAlign w:val="center"/>
          </w:tcPr>
          <w:p w14:paraId="5D8B4588" w14:textId="77777777" w:rsidR="00DA0040" w:rsidRPr="002F5F3A" w:rsidRDefault="00DA0040" w:rsidP="00657E9B">
            <w:pPr>
              <w:pStyle w:val="aa"/>
              <w:ind w:right="20"/>
            </w:pPr>
            <w:r w:rsidRPr="002F5F3A">
              <w:t>no radius-server timeout</w:t>
            </w:r>
          </w:p>
        </w:tc>
        <w:tc>
          <w:tcPr>
            <w:tcW w:w="0" w:type="auto"/>
            <w:vAlign w:val="center"/>
          </w:tcPr>
          <w:p w14:paraId="42F75BFB" w14:textId="77777777" w:rsidR="00DA0040" w:rsidRPr="002F5F3A" w:rsidRDefault="00DA0040" w:rsidP="00657E9B">
            <w:pPr>
              <w:pStyle w:val="afffc"/>
              <w:ind w:right="20"/>
              <w:jc w:val="both"/>
            </w:pPr>
            <w:r w:rsidRPr="002F5F3A">
              <w:t xml:space="preserve">Sets timeout with default value. </w:t>
            </w:r>
          </w:p>
          <w:p w14:paraId="26908367" w14:textId="77777777" w:rsidR="00DA0040" w:rsidRPr="002F5F3A" w:rsidRDefault="00DA0040" w:rsidP="00657E9B">
            <w:pPr>
              <w:pStyle w:val="a9"/>
              <w:tabs>
                <w:tab w:val="num" w:pos="360"/>
              </w:tabs>
              <w:wordWrap/>
              <w:spacing w:line="240" w:lineRule="auto"/>
              <w:ind w:right="20" w:hanging="284"/>
            </w:pPr>
            <w:r w:rsidRPr="002F5F3A">
              <w:t>Default: 5 seconds</w:t>
            </w:r>
          </w:p>
        </w:tc>
        <w:tc>
          <w:tcPr>
            <w:tcW w:w="0" w:type="auto"/>
            <w:vAlign w:val="center"/>
          </w:tcPr>
          <w:p w14:paraId="110DCA62" w14:textId="77777777" w:rsidR="00DA0040" w:rsidRPr="002F5F3A" w:rsidRDefault="00DA0040" w:rsidP="00657E9B">
            <w:pPr>
              <w:pStyle w:val="aa"/>
              <w:ind w:right="20"/>
            </w:pPr>
            <w:r w:rsidRPr="002F5F3A">
              <w:t>Config</w:t>
            </w:r>
          </w:p>
        </w:tc>
      </w:tr>
      <w:tr w:rsidR="00DA0040" w:rsidRPr="002F5F3A" w14:paraId="530261BD" w14:textId="77777777" w:rsidTr="00BF42F2">
        <w:tc>
          <w:tcPr>
            <w:tcW w:w="0" w:type="auto"/>
            <w:vAlign w:val="center"/>
          </w:tcPr>
          <w:p w14:paraId="4B37929F" w14:textId="77777777" w:rsidR="00DA0040" w:rsidRPr="002F5F3A" w:rsidRDefault="00DA0040" w:rsidP="00657E9B">
            <w:pPr>
              <w:pStyle w:val="aa"/>
              <w:ind w:right="20"/>
            </w:pPr>
            <w:r w:rsidRPr="002F5F3A">
              <w:t xml:space="preserve">ip radius source-interface </w:t>
            </w:r>
            <w:r w:rsidRPr="002F5F3A">
              <w:rPr>
                <w:i/>
              </w:rPr>
              <w:t>ifname</w:t>
            </w:r>
          </w:p>
        </w:tc>
        <w:tc>
          <w:tcPr>
            <w:tcW w:w="0" w:type="auto"/>
            <w:vAlign w:val="center"/>
          </w:tcPr>
          <w:p w14:paraId="2E00B1AF" w14:textId="77777777" w:rsidR="00DA0040" w:rsidRPr="002F5F3A" w:rsidRDefault="00DA0040" w:rsidP="00657E9B">
            <w:pPr>
              <w:pStyle w:val="afffc"/>
              <w:ind w:right="20"/>
              <w:jc w:val="both"/>
            </w:pPr>
            <w:r w:rsidRPr="002F5F3A">
              <w:t>Sets source IP address of information for sending to RADIUS server.</w:t>
            </w:r>
          </w:p>
          <w:p w14:paraId="6BAD4AD5" w14:textId="77777777" w:rsidR="00DA0040" w:rsidRPr="002F5F3A" w:rsidRDefault="00DA0040" w:rsidP="00657E9B">
            <w:pPr>
              <w:pStyle w:val="a9"/>
              <w:tabs>
                <w:tab w:val="num" w:pos="360"/>
              </w:tabs>
              <w:wordWrap/>
              <w:spacing w:line="240" w:lineRule="auto"/>
              <w:ind w:right="20" w:hanging="284"/>
            </w:pPr>
            <w:r w:rsidRPr="002F5F3A">
              <w:rPr>
                <w:i/>
              </w:rPr>
              <w:t>ifname</w:t>
            </w:r>
            <w:r w:rsidRPr="002F5F3A">
              <w:rPr>
                <w:rStyle w:val="Charf5"/>
              </w:rPr>
              <w:t>: interface name information</w:t>
            </w:r>
          </w:p>
        </w:tc>
        <w:tc>
          <w:tcPr>
            <w:tcW w:w="0" w:type="auto"/>
            <w:vAlign w:val="center"/>
          </w:tcPr>
          <w:p w14:paraId="721CB96C" w14:textId="77777777" w:rsidR="00DA0040" w:rsidRPr="002F5F3A" w:rsidRDefault="00DA0040" w:rsidP="00657E9B">
            <w:pPr>
              <w:pStyle w:val="aa"/>
              <w:ind w:right="20"/>
            </w:pPr>
            <w:r w:rsidRPr="002F5F3A">
              <w:t>Config</w:t>
            </w:r>
          </w:p>
        </w:tc>
      </w:tr>
      <w:tr w:rsidR="00DA0040" w:rsidRPr="002F5F3A" w14:paraId="365F650E" w14:textId="77777777" w:rsidTr="00BF42F2">
        <w:tc>
          <w:tcPr>
            <w:tcW w:w="0" w:type="auto"/>
            <w:vAlign w:val="center"/>
          </w:tcPr>
          <w:p w14:paraId="1D6C7318" w14:textId="77777777" w:rsidR="00DA0040" w:rsidRPr="002F5F3A" w:rsidRDefault="00DA0040" w:rsidP="00657E9B">
            <w:pPr>
              <w:pStyle w:val="aa"/>
              <w:ind w:right="20"/>
            </w:pPr>
            <w:r w:rsidRPr="002F5F3A">
              <w:t>no ip radius source-interface</w:t>
            </w:r>
          </w:p>
        </w:tc>
        <w:tc>
          <w:tcPr>
            <w:tcW w:w="0" w:type="auto"/>
            <w:vAlign w:val="center"/>
          </w:tcPr>
          <w:p w14:paraId="6488149E" w14:textId="77777777" w:rsidR="00DA0040" w:rsidRPr="002F5F3A" w:rsidRDefault="00DA0040" w:rsidP="00657E9B">
            <w:pPr>
              <w:pStyle w:val="afffc"/>
              <w:ind w:right="20"/>
              <w:jc w:val="both"/>
            </w:pPr>
            <w:r w:rsidRPr="002F5F3A">
              <w:t>Disables the set source IP address.</w:t>
            </w:r>
          </w:p>
        </w:tc>
        <w:tc>
          <w:tcPr>
            <w:tcW w:w="0" w:type="auto"/>
            <w:vAlign w:val="center"/>
          </w:tcPr>
          <w:p w14:paraId="538BD461" w14:textId="77777777" w:rsidR="00DA0040" w:rsidRPr="002F5F3A" w:rsidRDefault="00DA0040" w:rsidP="00657E9B">
            <w:pPr>
              <w:pStyle w:val="aa"/>
              <w:ind w:right="20"/>
            </w:pPr>
            <w:r w:rsidRPr="002F5F3A">
              <w:t>Config</w:t>
            </w:r>
          </w:p>
        </w:tc>
      </w:tr>
    </w:tbl>
    <w:p w14:paraId="04B49F6F" w14:textId="77777777" w:rsidR="00DA0040" w:rsidRPr="002F5F3A" w:rsidRDefault="00DA0040" w:rsidP="00657E9B">
      <w:pPr>
        <w:pStyle w:val="a3"/>
        <w:ind w:left="0" w:right="20"/>
        <w:rPr>
          <w:rFonts w:cs="Arial"/>
        </w:rPr>
      </w:pPr>
      <w:r w:rsidRPr="002F5F3A">
        <w:rPr>
          <w:rFonts w:cs="Arial"/>
        </w:rPr>
        <w:t>The following example shows how to set some RADIUS server and common secret key</w:t>
      </w:r>
      <w:r w:rsidR="00034020">
        <w:rPr>
          <w:rFonts w:cs="Arial"/>
        </w:rPr>
        <w:t>s</w:t>
      </w:r>
      <w:r w:rsidRPr="002F5F3A">
        <w:rPr>
          <w:rFonts w:cs="Arial"/>
        </w:rPr>
        <w:t xml:space="preserve"> with test 123. It sends AAA information to server. If the system does not receive </w:t>
      </w:r>
      <w:r w:rsidR="00034020">
        <w:rPr>
          <w:rFonts w:cs="Arial"/>
        </w:rPr>
        <w:t xml:space="preserve">a </w:t>
      </w:r>
      <w:r w:rsidRPr="002F5F3A">
        <w:rPr>
          <w:rFonts w:cs="Arial"/>
        </w:rPr>
        <w:t xml:space="preserve">response, </w:t>
      </w:r>
      <w:r w:rsidR="00034020">
        <w:rPr>
          <w:rFonts w:cs="Arial"/>
        </w:rPr>
        <w:t>the system</w:t>
      </w:r>
      <w:r w:rsidRPr="002F5F3A">
        <w:rPr>
          <w:rFonts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17EBE646" w14:textId="77777777" w:rsidTr="00BF42F2">
        <w:tc>
          <w:tcPr>
            <w:tcW w:w="8820" w:type="dxa"/>
            <w:shd w:val="clear" w:color="auto" w:fill="auto"/>
          </w:tcPr>
          <w:p w14:paraId="20551488" w14:textId="77777777" w:rsidR="00DA0040" w:rsidRPr="002F5F3A" w:rsidRDefault="00DA0040" w:rsidP="00657E9B">
            <w:pPr>
              <w:pStyle w:val="aa"/>
              <w:ind w:right="20"/>
            </w:pPr>
            <w:r w:rsidRPr="002F5F3A">
              <w:t xml:space="preserve">Switch# </w:t>
            </w:r>
            <w:r w:rsidRPr="002F5F3A">
              <w:rPr>
                <w:b/>
                <w:bCs/>
              </w:rPr>
              <w:t>configure terminal</w:t>
            </w:r>
          </w:p>
          <w:p w14:paraId="7B016983" w14:textId="77777777" w:rsidR="00DA0040" w:rsidRPr="002F5F3A" w:rsidRDefault="00DA0040" w:rsidP="00657E9B">
            <w:pPr>
              <w:pStyle w:val="aa"/>
              <w:ind w:right="20"/>
            </w:pPr>
            <w:r w:rsidRPr="002F5F3A">
              <w:t xml:space="preserve">Switch(config)# </w:t>
            </w:r>
            <w:r w:rsidRPr="002F5F3A">
              <w:rPr>
                <w:b/>
                <w:bCs/>
              </w:rPr>
              <w:t>radius-server host 192.168.0.1</w:t>
            </w:r>
          </w:p>
          <w:p w14:paraId="0039CB11" w14:textId="77777777" w:rsidR="00DA0040" w:rsidRPr="002F5F3A" w:rsidRDefault="00DA0040" w:rsidP="00657E9B">
            <w:pPr>
              <w:pStyle w:val="aa"/>
              <w:ind w:right="20"/>
            </w:pPr>
            <w:r w:rsidRPr="002F5F3A">
              <w:t xml:space="preserve">Switch(config)# </w:t>
            </w:r>
            <w:r w:rsidRPr="002F5F3A">
              <w:rPr>
                <w:b/>
                <w:bCs/>
              </w:rPr>
              <w:t>radius-server key test123</w:t>
            </w:r>
          </w:p>
          <w:p w14:paraId="4430040C" w14:textId="77777777" w:rsidR="00DA0040" w:rsidRPr="002F5F3A" w:rsidRDefault="00DA0040" w:rsidP="00657E9B">
            <w:pPr>
              <w:pStyle w:val="aa"/>
              <w:ind w:right="20"/>
            </w:pPr>
            <w:r w:rsidRPr="002F5F3A">
              <w:lastRenderedPageBreak/>
              <w:t xml:space="preserve">Switch(config)# </w:t>
            </w:r>
            <w:r w:rsidRPr="002F5F3A">
              <w:rPr>
                <w:b/>
                <w:bCs/>
              </w:rPr>
              <w:t>radius-server host 192.168.0.2 key lns</w:t>
            </w:r>
          </w:p>
          <w:p w14:paraId="01181509" w14:textId="77777777" w:rsidR="00DA0040" w:rsidRPr="002F5F3A" w:rsidRDefault="00DA0040" w:rsidP="00657E9B">
            <w:pPr>
              <w:pStyle w:val="aa"/>
              <w:ind w:right="20"/>
            </w:pPr>
            <w:r w:rsidRPr="002F5F3A">
              <w:t xml:space="preserve">Switch(config)# </w:t>
            </w:r>
            <w:r w:rsidRPr="002F5F3A">
              <w:rPr>
                <w:b/>
                <w:bCs/>
              </w:rPr>
              <w:t>radius-server host 192.168.0.2 auth-port 3000</w:t>
            </w:r>
          </w:p>
          <w:p w14:paraId="13EB9F83" w14:textId="77777777" w:rsidR="00DA0040" w:rsidRPr="002F5F3A" w:rsidRDefault="00DA0040" w:rsidP="00657E9B">
            <w:pPr>
              <w:pStyle w:val="aa"/>
              <w:ind w:right="20"/>
            </w:pPr>
            <w:r w:rsidRPr="002F5F3A">
              <w:t xml:space="preserve">Switch(config)# </w:t>
            </w:r>
            <w:r w:rsidRPr="002F5F3A">
              <w:rPr>
                <w:b/>
                <w:bCs/>
              </w:rPr>
              <w:t>end</w:t>
            </w:r>
          </w:p>
          <w:p w14:paraId="515322A2" w14:textId="77777777" w:rsidR="00DA0040" w:rsidRPr="002F5F3A" w:rsidRDefault="00DA0040" w:rsidP="00657E9B">
            <w:pPr>
              <w:pStyle w:val="aa"/>
              <w:ind w:right="20"/>
            </w:pPr>
            <w:r w:rsidRPr="002F5F3A">
              <w:t xml:space="preserve">Switch# </w:t>
            </w:r>
            <w:r w:rsidRPr="002F5F3A">
              <w:rPr>
                <w:b/>
                <w:bCs/>
              </w:rPr>
              <w:t>show running-config</w:t>
            </w:r>
          </w:p>
          <w:p w14:paraId="7D646F1C" w14:textId="77777777" w:rsidR="00DA0040" w:rsidRPr="002F5F3A" w:rsidRDefault="00DA0040" w:rsidP="00657E9B">
            <w:pPr>
              <w:pStyle w:val="aa"/>
              <w:ind w:right="20"/>
            </w:pPr>
            <w:r w:rsidRPr="002F5F3A">
              <w:t>!</w:t>
            </w:r>
          </w:p>
          <w:p w14:paraId="11078DFE" w14:textId="77777777" w:rsidR="00DA0040" w:rsidRPr="002F5F3A" w:rsidRDefault="00DA0040" w:rsidP="00657E9B">
            <w:pPr>
              <w:pStyle w:val="aa"/>
              <w:ind w:right="20"/>
            </w:pPr>
            <w:r w:rsidRPr="002F5F3A">
              <w:t>radius-server key test123</w:t>
            </w:r>
          </w:p>
          <w:p w14:paraId="69DF16D2" w14:textId="77777777" w:rsidR="00DA0040" w:rsidRPr="002F5F3A" w:rsidRDefault="00DA0040" w:rsidP="00657E9B">
            <w:pPr>
              <w:pStyle w:val="aa"/>
              <w:ind w:right="20"/>
            </w:pPr>
            <w:r w:rsidRPr="002F5F3A">
              <w:t>radius-server host 192.168.0.1</w:t>
            </w:r>
          </w:p>
          <w:p w14:paraId="2E7B766B" w14:textId="77777777" w:rsidR="00DA0040" w:rsidRPr="002F5F3A" w:rsidRDefault="00DA0040" w:rsidP="00657E9B">
            <w:pPr>
              <w:pStyle w:val="aa"/>
              <w:ind w:right="20"/>
            </w:pPr>
            <w:r w:rsidRPr="002F5F3A">
              <w:t>radius-server host 192.168.0.2 key lns</w:t>
            </w:r>
          </w:p>
          <w:p w14:paraId="517AB193" w14:textId="77777777" w:rsidR="00DA0040" w:rsidRPr="002F5F3A" w:rsidRDefault="00DA0040" w:rsidP="00657E9B">
            <w:pPr>
              <w:pStyle w:val="aa"/>
              <w:ind w:right="20"/>
            </w:pPr>
            <w:r w:rsidRPr="002F5F3A">
              <w:t>radius-server host 192.168.0.3 auth-port 3000</w:t>
            </w:r>
          </w:p>
          <w:p w14:paraId="6AFB31E9" w14:textId="77777777" w:rsidR="00DA0040" w:rsidRPr="002F5F3A" w:rsidRDefault="00DA0040" w:rsidP="00657E9B">
            <w:pPr>
              <w:pStyle w:val="aa"/>
              <w:ind w:right="20"/>
            </w:pPr>
            <w:r w:rsidRPr="002F5F3A">
              <w:t>!</w:t>
            </w:r>
          </w:p>
          <w:p w14:paraId="41B6ABDC" w14:textId="77777777" w:rsidR="00DA0040" w:rsidRPr="002F5F3A" w:rsidRDefault="00DA0040" w:rsidP="00657E9B">
            <w:pPr>
              <w:pStyle w:val="aa"/>
              <w:ind w:right="20"/>
            </w:pPr>
            <w:r w:rsidRPr="002F5F3A">
              <w:t>Switch#</w:t>
            </w:r>
          </w:p>
        </w:tc>
      </w:tr>
    </w:tbl>
    <w:p w14:paraId="4FEDCC9E" w14:textId="77777777" w:rsidR="00DA0040" w:rsidRPr="00D867F8" w:rsidRDefault="00DA0040" w:rsidP="00657E9B">
      <w:pPr>
        <w:pStyle w:val="3"/>
        <w:ind w:left="0" w:right="20"/>
      </w:pPr>
      <w:bookmarkStart w:id="315" w:name="_Toc281502855"/>
      <w:bookmarkStart w:id="316" w:name="_Toc337198310"/>
      <w:bookmarkStart w:id="317" w:name="_Toc348625846"/>
      <w:bookmarkStart w:id="318" w:name="_Toc445130733"/>
      <w:r w:rsidRPr="00D867F8">
        <w:lastRenderedPageBreak/>
        <w:t xml:space="preserve">TACACS+ Server </w:t>
      </w:r>
      <w:bookmarkEnd w:id="315"/>
      <w:r w:rsidRPr="00D867F8">
        <w:t>Configuration</w:t>
      </w:r>
      <w:bookmarkEnd w:id="316"/>
      <w:bookmarkEnd w:id="317"/>
      <w:bookmarkEnd w:id="318"/>
    </w:p>
    <w:p w14:paraId="70CFA449" w14:textId="77777777" w:rsidR="00DA0040" w:rsidRPr="002F5F3A" w:rsidRDefault="00DA0040" w:rsidP="00657E9B">
      <w:pPr>
        <w:pStyle w:val="a3"/>
        <w:ind w:left="0" w:right="20"/>
        <w:rPr>
          <w:rFonts w:cs="Arial"/>
          <w:kern w:val="0"/>
        </w:rPr>
      </w:pPr>
      <w:r w:rsidRPr="002F5F3A">
        <w:rPr>
          <w:rFonts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2F5F3A" w:rsidRDefault="00125B19" w:rsidP="00657E9B">
      <w:pPr>
        <w:pStyle w:val="affff4"/>
        <w:wordWrap/>
        <w:ind w:left="0" w:right="20"/>
      </w:pPr>
      <w:bookmarkStart w:id="319" w:name="_Toc281502948"/>
      <w:bookmarkStart w:id="320" w:name="_Toc294705578"/>
      <w:bookmarkStart w:id="321" w:name="_Toc348626299"/>
      <w:bookmarkStart w:id="322" w:name="_Toc391575157"/>
      <w:r>
        <w:t xml:space="preserve">Table </w:t>
      </w:r>
      <w:r w:rsidR="005832B8">
        <w:fldChar w:fldCharType="begin"/>
      </w:r>
      <w:r>
        <w:instrText xml:space="preserve"> SEQ Table \* ARABIC </w:instrText>
      </w:r>
      <w:r w:rsidR="005832B8">
        <w:fldChar w:fldCharType="separate"/>
      </w:r>
      <w:r>
        <w:rPr>
          <w:noProof/>
        </w:rPr>
        <w:t>15</w:t>
      </w:r>
      <w:r w:rsidR="005832B8">
        <w:rPr>
          <w:noProof/>
        </w:rPr>
        <w:fldChar w:fldCharType="end"/>
      </w:r>
      <w:r>
        <w:t xml:space="preserve"> </w:t>
      </w:r>
      <w:r w:rsidR="00DA0040" w:rsidRPr="002F5F3A">
        <w:t xml:space="preserve">TACACS+ Server </w:t>
      </w:r>
      <w:bookmarkEnd w:id="319"/>
      <w:r w:rsidR="00DA0040" w:rsidRPr="002F5F3A">
        <w:t>Commands</w:t>
      </w:r>
      <w:bookmarkEnd w:id="320"/>
      <w:bookmarkEnd w:id="321"/>
      <w:bookmarkEnd w:id="32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30"/>
        <w:gridCol w:w="3695"/>
        <w:gridCol w:w="757"/>
      </w:tblGrid>
      <w:tr w:rsidR="00DA0040" w:rsidRPr="002F5F3A" w14:paraId="2F84892B" w14:textId="77777777" w:rsidTr="00BF42F2">
        <w:tc>
          <w:tcPr>
            <w:tcW w:w="0" w:type="auto"/>
            <w:shd w:val="clear" w:color="auto" w:fill="E6E6E6"/>
            <w:vAlign w:val="center"/>
          </w:tcPr>
          <w:p w14:paraId="37BC8B3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573676A1"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5F71E5AA" w14:textId="77777777" w:rsidR="00DA0040" w:rsidRPr="002F5F3A" w:rsidRDefault="00DA0040" w:rsidP="00657E9B">
            <w:pPr>
              <w:pStyle w:val="ab"/>
              <w:wordWrap/>
              <w:ind w:right="20"/>
              <w:rPr>
                <w:b w:val="0"/>
              </w:rPr>
            </w:pPr>
            <w:r w:rsidRPr="002F5F3A">
              <w:rPr>
                <w:b w:val="0"/>
              </w:rPr>
              <w:t>Mode</w:t>
            </w:r>
          </w:p>
        </w:tc>
      </w:tr>
      <w:tr w:rsidR="00DA0040" w:rsidRPr="002F5F3A" w14:paraId="14EF1DF8" w14:textId="77777777" w:rsidTr="00BF42F2">
        <w:tc>
          <w:tcPr>
            <w:tcW w:w="0" w:type="auto"/>
            <w:vAlign w:val="center"/>
          </w:tcPr>
          <w:p w14:paraId="0A8F0B5E" w14:textId="77777777" w:rsidR="00DA0040" w:rsidRPr="002F5F3A" w:rsidRDefault="00DA0040" w:rsidP="00657E9B">
            <w:pPr>
              <w:pStyle w:val="aa"/>
              <w:ind w:rightChars="10" w:right="18"/>
              <w:rPr>
                <w:i/>
              </w:rPr>
            </w:pPr>
            <w:r w:rsidRPr="002F5F3A">
              <w:t>tacacs-server host (</w:t>
            </w:r>
            <w:r w:rsidRPr="002F5F3A">
              <w:rPr>
                <w:i/>
              </w:rPr>
              <w:t>A.B.C.D/X:X::X:X)</w:t>
            </w:r>
          </w:p>
          <w:p w14:paraId="2CB3D956" w14:textId="77777777" w:rsidR="00DA0040" w:rsidRPr="002F5F3A" w:rsidRDefault="00DA0040" w:rsidP="00657E9B">
            <w:pPr>
              <w:pStyle w:val="aa"/>
              <w:ind w:right="20"/>
              <w:rPr>
                <w:iCs/>
              </w:rPr>
            </w:pPr>
            <w:r w:rsidRPr="002F5F3A">
              <w:t xml:space="preserve">key </w:t>
            </w:r>
            <w:r w:rsidRPr="002F5F3A">
              <w:rPr>
                <w:iCs/>
              </w:rPr>
              <w:t>[0|7]</w:t>
            </w:r>
            <w:r w:rsidRPr="002F5F3A">
              <w:rPr>
                <w:i/>
                <w:iCs/>
              </w:rPr>
              <w:t xml:space="preserve"> key-string</w:t>
            </w:r>
          </w:p>
        </w:tc>
        <w:tc>
          <w:tcPr>
            <w:tcW w:w="0" w:type="auto"/>
            <w:vAlign w:val="center"/>
          </w:tcPr>
          <w:p w14:paraId="0AA576F6" w14:textId="77777777" w:rsidR="00DA0040" w:rsidRPr="002F5F3A" w:rsidRDefault="00DA0040" w:rsidP="00657E9B">
            <w:pPr>
              <w:pStyle w:val="afffc"/>
              <w:ind w:right="20"/>
              <w:jc w:val="both"/>
            </w:pPr>
            <w:r w:rsidRPr="002F5F3A">
              <w:t>Sets TACACS+ server.</w:t>
            </w:r>
          </w:p>
          <w:p w14:paraId="08D1701F"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TACACS+ server address</w:t>
            </w:r>
          </w:p>
          <w:p w14:paraId="65C703F1" w14:textId="77777777" w:rsidR="00DA0040" w:rsidRPr="002F5F3A" w:rsidRDefault="00DA0040" w:rsidP="00657E9B">
            <w:pPr>
              <w:pStyle w:val="a9"/>
              <w:tabs>
                <w:tab w:val="num" w:pos="360"/>
              </w:tabs>
              <w:wordWrap/>
              <w:spacing w:line="240" w:lineRule="auto"/>
              <w:ind w:rightChars="10" w:right="18" w:hanging="284"/>
            </w:pPr>
            <w:r w:rsidRPr="002F5F3A">
              <w:t xml:space="preserve">X:X::X:X : </w:t>
            </w:r>
            <w:r w:rsidRPr="002F5F3A">
              <w:rPr>
                <w:rFonts w:eastAsia="Times New Roman"/>
              </w:rPr>
              <w:t xml:space="preserve">RADIUS server IPv6 </w:t>
            </w:r>
            <w:r w:rsidRPr="002F5F3A">
              <w:t>address</w:t>
            </w:r>
          </w:p>
          <w:p w14:paraId="1EEF149C" w14:textId="77777777" w:rsidR="00DA0040" w:rsidRPr="002F5F3A" w:rsidRDefault="00DA0040" w:rsidP="00657E9B">
            <w:pPr>
              <w:pStyle w:val="a9"/>
              <w:tabs>
                <w:tab w:val="num" w:pos="360"/>
              </w:tabs>
              <w:wordWrap/>
              <w:spacing w:line="240" w:lineRule="auto"/>
              <w:ind w:right="20" w:hanging="284"/>
            </w:pPr>
            <w:r w:rsidRPr="002F5F3A">
              <w:t>Key: Sets security key.</w:t>
            </w:r>
          </w:p>
          <w:p w14:paraId="54F67944" w14:textId="77777777" w:rsidR="00DA0040" w:rsidRPr="002F5F3A" w:rsidRDefault="00DA0040" w:rsidP="00657E9B">
            <w:pPr>
              <w:pStyle w:val="a9"/>
              <w:wordWrap/>
              <w:spacing w:line="240" w:lineRule="auto"/>
              <w:ind w:leftChars="140" w:left="271" w:right="20" w:hanging="19"/>
            </w:pPr>
            <w:r w:rsidRPr="002F5F3A">
              <w:t>0 – None Encryption</w:t>
            </w:r>
          </w:p>
          <w:p w14:paraId="0E970251" w14:textId="77777777" w:rsidR="00DA0040" w:rsidRPr="002F5F3A" w:rsidRDefault="00DA0040" w:rsidP="00657E9B">
            <w:pPr>
              <w:pStyle w:val="a9"/>
              <w:wordWrap/>
              <w:spacing w:line="240" w:lineRule="auto"/>
              <w:ind w:leftChars="140" w:left="271" w:right="20" w:hanging="19"/>
            </w:pPr>
            <w:r w:rsidRPr="002F5F3A">
              <w:t>7 – DES Encryption</w:t>
            </w:r>
          </w:p>
        </w:tc>
        <w:tc>
          <w:tcPr>
            <w:tcW w:w="0" w:type="auto"/>
            <w:vAlign w:val="center"/>
          </w:tcPr>
          <w:p w14:paraId="5240A462" w14:textId="77777777" w:rsidR="00DA0040" w:rsidRPr="002F5F3A" w:rsidRDefault="00DA0040" w:rsidP="00657E9B">
            <w:pPr>
              <w:pStyle w:val="aa"/>
              <w:ind w:right="20"/>
            </w:pPr>
            <w:r w:rsidRPr="002F5F3A">
              <w:t>Config</w:t>
            </w:r>
          </w:p>
        </w:tc>
      </w:tr>
      <w:tr w:rsidR="00DA0040" w:rsidRPr="002F5F3A" w14:paraId="22A56341" w14:textId="77777777" w:rsidTr="00BF42F2">
        <w:tc>
          <w:tcPr>
            <w:tcW w:w="0" w:type="auto"/>
            <w:vAlign w:val="center"/>
          </w:tcPr>
          <w:p w14:paraId="345D68D2" w14:textId="77777777" w:rsidR="00DA0040" w:rsidRPr="002F5F3A" w:rsidRDefault="00DA0040" w:rsidP="00657E9B">
            <w:pPr>
              <w:pStyle w:val="aa"/>
              <w:ind w:right="20"/>
            </w:pPr>
            <w:r w:rsidRPr="002F5F3A">
              <w:t>no tacacs-server host (</w:t>
            </w:r>
            <w:r w:rsidRPr="002F5F3A">
              <w:rPr>
                <w:i/>
              </w:rPr>
              <w:t>A.B.C.D/X:X::X:X)</w:t>
            </w:r>
          </w:p>
        </w:tc>
        <w:tc>
          <w:tcPr>
            <w:tcW w:w="0" w:type="auto"/>
            <w:vAlign w:val="center"/>
          </w:tcPr>
          <w:p w14:paraId="7E8AFCD4" w14:textId="77777777" w:rsidR="00DA0040" w:rsidRPr="002F5F3A" w:rsidRDefault="00DA0040" w:rsidP="00657E9B">
            <w:pPr>
              <w:pStyle w:val="afffc"/>
              <w:ind w:right="20"/>
              <w:jc w:val="both"/>
            </w:pPr>
            <w:r w:rsidRPr="002F5F3A">
              <w:t>Deletes tacacs+ server setting.</w:t>
            </w:r>
          </w:p>
          <w:p w14:paraId="3512483A"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TACACS+ server address</w:t>
            </w:r>
          </w:p>
          <w:p w14:paraId="1969B29D" w14:textId="77777777" w:rsidR="00DA0040" w:rsidRPr="002F5F3A" w:rsidRDefault="00DA0040" w:rsidP="00657E9B">
            <w:pPr>
              <w:pStyle w:val="a9"/>
              <w:tabs>
                <w:tab w:val="num" w:pos="360"/>
              </w:tabs>
              <w:wordWrap/>
              <w:spacing w:line="240" w:lineRule="auto"/>
              <w:ind w:right="20" w:hanging="284"/>
            </w:pPr>
            <w:r w:rsidRPr="002F5F3A">
              <w:t xml:space="preserve">X:X::X:X : </w:t>
            </w:r>
            <w:r w:rsidRPr="002F5F3A">
              <w:rPr>
                <w:rFonts w:eastAsia="Times New Roman"/>
              </w:rPr>
              <w:t xml:space="preserve">RADIUS server IPv6 </w:t>
            </w:r>
            <w:r w:rsidRPr="002F5F3A">
              <w:t>address</w:t>
            </w:r>
          </w:p>
        </w:tc>
        <w:tc>
          <w:tcPr>
            <w:tcW w:w="0" w:type="auto"/>
            <w:vAlign w:val="center"/>
          </w:tcPr>
          <w:p w14:paraId="06F5E6D6" w14:textId="77777777" w:rsidR="00DA0040" w:rsidRPr="002F5F3A" w:rsidRDefault="00DA0040" w:rsidP="00657E9B">
            <w:pPr>
              <w:pStyle w:val="aa"/>
              <w:ind w:right="20"/>
            </w:pPr>
            <w:r w:rsidRPr="002F5F3A">
              <w:t>Config</w:t>
            </w:r>
          </w:p>
        </w:tc>
      </w:tr>
      <w:tr w:rsidR="00DA0040" w:rsidRPr="002F5F3A" w14:paraId="2718CD92" w14:textId="77777777" w:rsidTr="00BF42F2">
        <w:tc>
          <w:tcPr>
            <w:tcW w:w="0" w:type="auto"/>
            <w:vAlign w:val="center"/>
          </w:tcPr>
          <w:p w14:paraId="3DDD8157" w14:textId="77777777" w:rsidR="00DA0040" w:rsidRPr="002F5F3A" w:rsidRDefault="00DA0040" w:rsidP="00657E9B">
            <w:pPr>
              <w:pStyle w:val="aa"/>
              <w:ind w:right="20"/>
            </w:pPr>
            <w:r w:rsidRPr="002F5F3A">
              <w:t>tacacs-server host (</w:t>
            </w:r>
            <w:r w:rsidRPr="002F5F3A">
              <w:rPr>
                <w:i/>
              </w:rPr>
              <w:t>A.B.C.D/X:X::X:X)</w:t>
            </w:r>
            <w:r w:rsidRPr="002F5F3A">
              <w:t xml:space="preserve">  </w:t>
            </w:r>
            <w:r w:rsidRPr="002F5F3A">
              <w:rPr>
                <w:iCs/>
              </w:rPr>
              <w:t xml:space="preserve">timeout </w:t>
            </w:r>
            <w:r w:rsidRPr="002F5F3A">
              <w:rPr>
                <w:i/>
                <w:iCs/>
              </w:rPr>
              <w:t>seconds</w:t>
            </w:r>
          </w:p>
        </w:tc>
        <w:tc>
          <w:tcPr>
            <w:tcW w:w="0" w:type="auto"/>
            <w:vAlign w:val="center"/>
          </w:tcPr>
          <w:p w14:paraId="75B7C071" w14:textId="77777777" w:rsidR="00DA0040" w:rsidRPr="002F5F3A" w:rsidRDefault="00DA0040" w:rsidP="00657E9B">
            <w:pPr>
              <w:pStyle w:val="afffc"/>
              <w:ind w:right="20"/>
              <w:jc w:val="both"/>
            </w:pPr>
            <w:r w:rsidRPr="002F5F3A">
              <w:t xml:space="preserve">Sets timeout vaule with TACACS+ server. </w:t>
            </w:r>
          </w:p>
          <w:p w14:paraId="255EA716" w14:textId="77777777" w:rsidR="00DA0040" w:rsidRPr="002F5F3A" w:rsidRDefault="00DA0040" w:rsidP="00657E9B">
            <w:pPr>
              <w:pStyle w:val="a9"/>
              <w:tabs>
                <w:tab w:val="num" w:pos="360"/>
              </w:tabs>
              <w:wordWrap/>
              <w:spacing w:line="240" w:lineRule="auto"/>
              <w:ind w:right="20" w:hanging="284"/>
            </w:pPr>
            <w:r w:rsidRPr="002F5F3A">
              <w:rPr>
                <w:i/>
              </w:rPr>
              <w:t>seconds</w:t>
            </w:r>
            <w:r w:rsidRPr="002F5F3A">
              <w:rPr>
                <w:rStyle w:val="Charf5"/>
              </w:rPr>
              <w:t>: Timeout value</w:t>
            </w:r>
          </w:p>
        </w:tc>
        <w:tc>
          <w:tcPr>
            <w:tcW w:w="0" w:type="auto"/>
            <w:vAlign w:val="center"/>
          </w:tcPr>
          <w:p w14:paraId="3B3CD088" w14:textId="77777777" w:rsidR="00DA0040" w:rsidRPr="002F5F3A" w:rsidRDefault="00DA0040" w:rsidP="00657E9B">
            <w:pPr>
              <w:pStyle w:val="aa"/>
              <w:ind w:right="20"/>
            </w:pPr>
            <w:r w:rsidRPr="002F5F3A">
              <w:t>Config</w:t>
            </w:r>
          </w:p>
        </w:tc>
      </w:tr>
      <w:tr w:rsidR="00DA0040" w:rsidRPr="002F5F3A" w14:paraId="2CC67C6E" w14:textId="77777777" w:rsidTr="00BF42F2">
        <w:tc>
          <w:tcPr>
            <w:tcW w:w="0" w:type="auto"/>
            <w:vAlign w:val="center"/>
          </w:tcPr>
          <w:p w14:paraId="7D931D8C" w14:textId="77777777" w:rsidR="00DA0040" w:rsidRPr="002F5F3A" w:rsidRDefault="00DA0040" w:rsidP="00657E9B">
            <w:pPr>
              <w:pStyle w:val="aa"/>
              <w:ind w:right="20"/>
            </w:pPr>
            <w:r w:rsidRPr="002F5F3A">
              <w:t>tacacs-server host (</w:t>
            </w:r>
            <w:r w:rsidRPr="002F5F3A">
              <w:rPr>
                <w:i/>
              </w:rPr>
              <w:t>A.B.C.D/X:X::X:X)</w:t>
            </w:r>
            <w:r w:rsidRPr="002F5F3A">
              <w:t xml:space="preserve">  timeout</w:t>
            </w:r>
          </w:p>
        </w:tc>
        <w:tc>
          <w:tcPr>
            <w:tcW w:w="0" w:type="auto"/>
            <w:vAlign w:val="center"/>
          </w:tcPr>
          <w:p w14:paraId="0FE176F4" w14:textId="77777777" w:rsidR="00DA0040" w:rsidRPr="002F5F3A" w:rsidRDefault="00DA0040" w:rsidP="00657E9B">
            <w:pPr>
              <w:pStyle w:val="afffc"/>
              <w:ind w:right="20"/>
              <w:jc w:val="both"/>
            </w:pPr>
            <w:r w:rsidRPr="002F5F3A">
              <w:t xml:space="preserve">Sets default timeout </w:t>
            </w:r>
          </w:p>
          <w:p w14:paraId="579D221E" w14:textId="77777777" w:rsidR="00DA0040" w:rsidRPr="002F5F3A" w:rsidRDefault="00DA0040" w:rsidP="00657E9B">
            <w:pPr>
              <w:pStyle w:val="a9"/>
              <w:tabs>
                <w:tab w:val="num" w:pos="360"/>
              </w:tabs>
              <w:wordWrap/>
              <w:spacing w:line="240" w:lineRule="auto"/>
              <w:ind w:right="20" w:hanging="284"/>
            </w:pPr>
            <w:r w:rsidRPr="002F5F3A">
              <w:t>Default: 5 seconds</w:t>
            </w:r>
          </w:p>
        </w:tc>
        <w:tc>
          <w:tcPr>
            <w:tcW w:w="0" w:type="auto"/>
            <w:vAlign w:val="center"/>
          </w:tcPr>
          <w:p w14:paraId="4232AA92" w14:textId="77777777" w:rsidR="00DA0040" w:rsidRPr="002F5F3A" w:rsidRDefault="00DA0040" w:rsidP="00657E9B">
            <w:pPr>
              <w:pStyle w:val="aa"/>
              <w:ind w:right="20"/>
            </w:pPr>
            <w:r w:rsidRPr="002F5F3A">
              <w:t>Config</w:t>
            </w:r>
          </w:p>
        </w:tc>
      </w:tr>
      <w:tr w:rsidR="00DA0040" w:rsidRPr="002F5F3A" w14:paraId="645B52DE" w14:textId="77777777" w:rsidTr="00BF42F2">
        <w:tc>
          <w:tcPr>
            <w:tcW w:w="0" w:type="auto"/>
            <w:vAlign w:val="center"/>
          </w:tcPr>
          <w:p w14:paraId="55A0562F" w14:textId="77777777" w:rsidR="00DA0040" w:rsidRPr="002F5F3A" w:rsidRDefault="00DA0040" w:rsidP="00657E9B">
            <w:pPr>
              <w:pStyle w:val="aa"/>
              <w:ind w:right="20"/>
            </w:pPr>
            <w:r w:rsidRPr="002F5F3A">
              <w:t xml:space="preserve">ip tacacs source-interface </w:t>
            </w:r>
            <w:r w:rsidRPr="002F5F3A">
              <w:rPr>
                <w:i/>
              </w:rPr>
              <w:t>ifname</w:t>
            </w:r>
          </w:p>
        </w:tc>
        <w:tc>
          <w:tcPr>
            <w:tcW w:w="0" w:type="auto"/>
            <w:vAlign w:val="center"/>
          </w:tcPr>
          <w:p w14:paraId="03173B32" w14:textId="77777777" w:rsidR="00DA0040" w:rsidRPr="002F5F3A" w:rsidRDefault="00DA0040" w:rsidP="00657E9B">
            <w:pPr>
              <w:pStyle w:val="afffc"/>
              <w:ind w:right="20"/>
              <w:jc w:val="both"/>
            </w:pPr>
            <w:r w:rsidRPr="002F5F3A">
              <w:t>Sets source IP address of information sent to TACACS+ server.</w:t>
            </w:r>
          </w:p>
          <w:p w14:paraId="2D4692C8" w14:textId="77777777" w:rsidR="00DA0040" w:rsidRPr="002F5F3A" w:rsidRDefault="00DA0040" w:rsidP="00657E9B">
            <w:pPr>
              <w:pStyle w:val="a9"/>
              <w:tabs>
                <w:tab w:val="num" w:pos="360"/>
              </w:tabs>
              <w:wordWrap/>
              <w:spacing w:line="240" w:lineRule="auto"/>
              <w:ind w:right="20" w:hanging="284"/>
            </w:pPr>
            <w:r w:rsidRPr="002F5F3A">
              <w:rPr>
                <w:i/>
              </w:rPr>
              <w:t>ifname</w:t>
            </w:r>
            <w:r w:rsidRPr="002F5F3A">
              <w:rPr>
                <w:rStyle w:val="Charf5"/>
              </w:rPr>
              <w:t xml:space="preserve">: Interface name </w:t>
            </w:r>
          </w:p>
        </w:tc>
        <w:tc>
          <w:tcPr>
            <w:tcW w:w="0" w:type="auto"/>
            <w:vAlign w:val="center"/>
          </w:tcPr>
          <w:p w14:paraId="0779BD2E" w14:textId="77777777" w:rsidR="00DA0040" w:rsidRPr="002F5F3A" w:rsidRDefault="00DA0040" w:rsidP="00657E9B">
            <w:pPr>
              <w:pStyle w:val="aa"/>
              <w:ind w:right="20"/>
            </w:pPr>
            <w:r w:rsidRPr="002F5F3A">
              <w:t>Config</w:t>
            </w:r>
          </w:p>
        </w:tc>
      </w:tr>
      <w:tr w:rsidR="00DA0040" w:rsidRPr="002F5F3A" w14:paraId="205561F8" w14:textId="77777777" w:rsidTr="00BF42F2">
        <w:tc>
          <w:tcPr>
            <w:tcW w:w="0" w:type="auto"/>
            <w:vAlign w:val="center"/>
          </w:tcPr>
          <w:p w14:paraId="1E870197" w14:textId="77777777" w:rsidR="00DA0040" w:rsidRPr="002F5F3A" w:rsidRDefault="00DA0040" w:rsidP="00657E9B">
            <w:pPr>
              <w:pStyle w:val="aa"/>
              <w:ind w:right="20"/>
            </w:pPr>
            <w:r w:rsidRPr="002F5F3A">
              <w:t>no ip tacacs source-interface</w:t>
            </w:r>
          </w:p>
        </w:tc>
        <w:tc>
          <w:tcPr>
            <w:tcW w:w="0" w:type="auto"/>
            <w:vAlign w:val="center"/>
          </w:tcPr>
          <w:p w14:paraId="3C54C9C2" w14:textId="77777777" w:rsidR="00DA0040" w:rsidRPr="002F5F3A" w:rsidRDefault="00DA0040" w:rsidP="00657E9B">
            <w:pPr>
              <w:pStyle w:val="afffc"/>
              <w:ind w:right="20"/>
              <w:jc w:val="both"/>
            </w:pPr>
            <w:r w:rsidRPr="002F5F3A">
              <w:t>Remove source IP address.</w:t>
            </w:r>
          </w:p>
        </w:tc>
        <w:tc>
          <w:tcPr>
            <w:tcW w:w="0" w:type="auto"/>
            <w:vAlign w:val="center"/>
          </w:tcPr>
          <w:p w14:paraId="1BCCF165" w14:textId="77777777" w:rsidR="00DA0040" w:rsidRPr="002F5F3A" w:rsidRDefault="00DA0040" w:rsidP="00657E9B">
            <w:pPr>
              <w:pStyle w:val="aa"/>
              <w:ind w:right="20"/>
            </w:pPr>
            <w:r w:rsidRPr="002F5F3A">
              <w:t>Config</w:t>
            </w:r>
          </w:p>
        </w:tc>
      </w:tr>
    </w:tbl>
    <w:p w14:paraId="069C3C5E" w14:textId="77777777" w:rsidR="00DA0040" w:rsidRPr="002F5F3A" w:rsidRDefault="00DA0040" w:rsidP="00657E9B">
      <w:pPr>
        <w:pStyle w:val="a3"/>
        <w:ind w:left="0" w:right="20"/>
        <w:rPr>
          <w:rFonts w:cs="Arial"/>
        </w:rPr>
      </w:pPr>
      <w:r w:rsidRPr="002F5F3A">
        <w:rPr>
          <w:rFonts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04D51A4E" w14:textId="77777777" w:rsidTr="00BF42F2">
        <w:tc>
          <w:tcPr>
            <w:tcW w:w="8820" w:type="dxa"/>
            <w:shd w:val="clear" w:color="auto" w:fill="auto"/>
          </w:tcPr>
          <w:p w14:paraId="32C48A63" w14:textId="77777777" w:rsidR="00DA0040" w:rsidRPr="002F5F3A" w:rsidRDefault="00DA0040" w:rsidP="00657E9B">
            <w:pPr>
              <w:pStyle w:val="aa"/>
              <w:ind w:right="20"/>
            </w:pPr>
            <w:r w:rsidRPr="002F5F3A">
              <w:t xml:space="preserve">Switch# </w:t>
            </w:r>
            <w:r w:rsidRPr="002F5F3A">
              <w:rPr>
                <w:b/>
                <w:bCs/>
              </w:rPr>
              <w:t>configure terminal</w:t>
            </w:r>
          </w:p>
          <w:p w14:paraId="38FDC032" w14:textId="77777777" w:rsidR="00DA0040" w:rsidRPr="002F5F3A" w:rsidRDefault="00DA0040" w:rsidP="00657E9B">
            <w:pPr>
              <w:pStyle w:val="aa"/>
              <w:ind w:right="20"/>
            </w:pPr>
            <w:r w:rsidRPr="002F5F3A">
              <w:t xml:space="preserve">Switch(config)# </w:t>
            </w:r>
            <w:r w:rsidRPr="002F5F3A">
              <w:rPr>
                <w:b/>
                <w:bCs/>
              </w:rPr>
              <w:t>tacacs-server host 192.168.0.1 key lns</w:t>
            </w:r>
          </w:p>
          <w:p w14:paraId="79C31BE5" w14:textId="77777777" w:rsidR="00DA0040" w:rsidRPr="002F5F3A" w:rsidRDefault="00DA0040" w:rsidP="00657E9B">
            <w:pPr>
              <w:pStyle w:val="aa"/>
              <w:ind w:right="20"/>
            </w:pPr>
            <w:r w:rsidRPr="002F5F3A">
              <w:t xml:space="preserve">Switch(config)# </w:t>
            </w:r>
            <w:r w:rsidRPr="002F5F3A">
              <w:rPr>
                <w:b/>
                <w:bCs/>
              </w:rPr>
              <w:t>tacacs-server host 192.168.0.2 key test123</w:t>
            </w:r>
          </w:p>
          <w:p w14:paraId="4D12294F" w14:textId="77777777" w:rsidR="00DA0040" w:rsidRPr="002F5F3A" w:rsidRDefault="00DA0040" w:rsidP="00657E9B">
            <w:pPr>
              <w:pStyle w:val="aa"/>
              <w:ind w:right="20"/>
            </w:pPr>
            <w:r w:rsidRPr="002F5F3A">
              <w:t>Switch(config)#</w:t>
            </w:r>
            <w:r w:rsidRPr="002F5F3A">
              <w:rPr>
                <w:b/>
              </w:rPr>
              <w:t xml:space="preserve"> </w:t>
            </w:r>
            <w:r w:rsidRPr="002F5F3A">
              <w:rPr>
                <w:b/>
                <w:bCs/>
              </w:rPr>
              <w:t>end</w:t>
            </w:r>
          </w:p>
          <w:p w14:paraId="4CC7A51F" w14:textId="77777777" w:rsidR="00DA0040" w:rsidRPr="002F5F3A" w:rsidRDefault="00DA0040" w:rsidP="00657E9B">
            <w:pPr>
              <w:pStyle w:val="aa"/>
              <w:ind w:right="20"/>
            </w:pPr>
            <w:r w:rsidRPr="002F5F3A">
              <w:t xml:space="preserve">Switch# </w:t>
            </w:r>
            <w:r w:rsidRPr="002F5F3A">
              <w:rPr>
                <w:b/>
                <w:bCs/>
              </w:rPr>
              <w:t>show running-config</w:t>
            </w:r>
          </w:p>
          <w:p w14:paraId="221685E8" w14:textId="77777777" w:rsidR="00DA0040" w:rsidRPr="002F5F3A" w:rsidRDefault="00DA0040" w:rsidP="00657E9B">
            <w:pPr>
              <w:pStyle w:val="aa"/>
              <w:ind w:right="20"/>
            </w:pPr>
            <w:r w:rsidRPr="002F5F3A">
              <w:t>tacacs-server host 192.168.0.1 key lns</w:t>
            </w:r>
          </w:p>
          <w:p w14:paraId="551BE17B" w14:textId="77777777" w:rsidR="00DA0040" w:rsidRPr="002F5F3A" w:rsidRDefault="00DA0040" w:rsidP="00657E9B">
            <w:pPr>
              <w:pStyle w:val="aa"/>
              <w:ind w:right="20"/>
            </w:pPr>
            <w:r w:rsidRPr="002F5F3A">
              <w:t>tacacs-server host 192.168.0.2 key test123</w:t>
            </w:r>
          </w:p>
          <w:p w14:paraId="29A62179" w14:textId="77777777" w:rsidR="00DA0040" w:rsidRPr="002F5F3A" w:rsidRDefault="00DA0040" w:rsidP="00657E9B">
            <w:pPr>
              <w:pStyle w:val="aa"/>
              <w:ind w:right="20"/>
            </w:pPr>
            <w:r w:rsidRPr="002F5F3A">
              <w:t>!</w:t>
            </w:r>
          </w:p>
          <w:p w14:paraId="655EE71C" w14:textId="77777777" w:rsidR="00DA0040" w:rsidRPr="002F5F3A" w:rsidRDefault="00DA0040" w:rsidP="00657E9B">
            <w:pPr>
              <w:pStyle w:val="aa"/>
              <w:ind w:right="20"/>
            </w:pPr>
            <w:r w:rsidRPr="002F5F3A">
              <w:t>Switch#</w:t>
            </w:r>
          </w:p>
        </w:tc>
      </w:tr>
    </w:tbl>
    <w:p w14:paraId="7E5EE2D9" w14:textId="77777777" w:rsidR="00F6514D" w:rsidRDefault="00F6514D" w:rsidP="0021019A">
      <w:pPr>
        <w:ind w:right="20"/>
        <w:rPr>
          <w:rFonts w:cs="Times New Roman"/>
          <w:b/>
          <w:bCs/>
        </w:rPr>
      </w:pPr>
    </w:p>
    <w:p w14:paraId="193187BC" w14:textId="77777777" w:rsidR="00F6514D" w:rsidRDefault="00C91B33" w:rsidP="0021019A">
      <w:pPr>
        <w:pStyle w:val="2"/>
        <w:ind w:right="20"/>
      </w:pPr>
      <w:bookmarkStart w:id="323" w:name="_Toc445130734"/>
      <w:bookmarkStart w:id="324" w:name="_Toc198525962"/>
      <w:bookmarkStart w:id="325" w:name="_Toc363228269"/>
      <w:r>
        <w:rPr>
          <w:rFonts w:hint="eastAsia"/>
        </w:rPr>
        <w:lastRenderedPageBreak/>
        <w:t xml:space="preserve">Setting </w:t>
      </w:r>
      <w:r w:rsidR="00F6514D">
        <w:t>Hostname</w:t>
      </w:r>
      <w:bookmarkEnd w:id="323"/>
      <w:r w:rsidR="00F6514D">
        <w:t xml:space="preserve"> </w:t>
      </w:r>
      <w:bookmarkEnd w:id="324"/>
      <w:bookmarkEnd w:id="325"/>
    </w:p>
    <w:p w14:paraId="1C30F62A" w14:textId="77777777" w:rsidR="00A573BE" w:rsidRPr="008F67D1" w:rsidRDefault="00A573BE" w:rsidP="00657E9B">
      <w:pPr>
        <w:pStyle w:val="a3"/>
        <w:ind w:left="0" w:right="20"/>
        <w:rPr>
          <w:rFonts w:cs="Arial"/>
        </w:rPr>
      </w:pPr>
      <w:r w:rsidRPr="008F67D1">
        <w:rPr>
          <w:rFonts w:cs="Arial"/>
        </w:rPr>
        <w:t xml:space="preserve">Hostname can be used to identify systems during the operation, and the prompt of the </w:t>
      </w:r>
      <w:r w:rsidRPr="00263A58">
        <w:rPr>
          <w:rFonts w:cs="Arial"/>
          <w:b/>
        </w:rPr>
        <w:t xml:space="preserve">console/Telnet </w:t>
      </w:r>
      <w:r w:rsidRPr="008F67D1">
        <w:rPr>
          <w:rFonts w:cs="Arial"/>
        </w:rPr>
        <w:t xml:space="preserve">screen consists of the combination of hostname and current command mode. In </w:t>
      </w:r>
      <w:r w:rsidR="00094318">
        <w:rPr>
          <w:rFonts w:cs="Arial"/>
        </w:rPr>
        <w:t>C9500</w:t>
      </w:r>
      <w:r w:rsidRPr="008F67D1">
        <w:rPr>
          <w:rFonts w:cs="Arial"/>
        </w:rPr>
        <w:t xml:space="preserve">, the system model name is the </w:t>
      </w:r>
      <w:r w:rsidRPr="00263A58">
        <w:rPr>
          <w:rFonts w:cs="Arial"/>
          <w:b/>
        </w:rPr>
        <w:t>default</w:t>
      </w:r>
      <w:r w:rsidRPr="008F67D1">
        <w:rPr>
          <w:rFonts w:cs="Arial"/>
        </w:rPr>
        <w:t xml:space="preserve"> hostname and the administrator can change the default hostname to a new hostname.</w:t>
      </w:r>
    </w:p>
    <w:p w14:paraId="1D606BF2" w14:textId="77777777" w:rsidR="00F6514D" w:rsidRDefault="00125B19" w:rsidP="00657E9B">
      <w:pPr>
        <w:pStyle w:val="afffff3"/>
        <w:ind w:left="0" w:right="20"/>
      </w:pPr>
      <w:bookmarkStart w:id="326" w:name="_Toc198525991"/>
      <w:bookmarkStart w:id="327" w:name="_Toc361679328"/>
      <w:bookmarkStart w:id="328" w:name="_Toc391575158"/>
      <w:r>
        <w:t xml:space="preserve">Table </w:t>
      </w:r>
      <w:r w:rsidR="005832B8">
        <w:fldChar w:fldCharType="begin"/>
      </w:r>
      <w:r>
        <w:instrText xml:space="preserve"> SEQ Table \* ARABIC </w:instrText>
      </w:r>
      <w:r w:rsidR="005832B8">
        <w:fldChar w:fldCharType="separate"/>
      </w:r>
      <w:r>
        <w:rPr>
          <w:noProof/>
        </w:rPr>
        <w:t>16</w:t>
      </w:r>
      <w:r w:rsidR="005832B8">
        <w:rPr>
          <w:noProof/>
        </w:rPr>
        <w:fldChar w:fldCharType="end"/>
      </w:r>
      <w:r>
        <w:t xml:space="preserve"> </w:t>
      </w:r>
      <w:r w:rsidR="00F6514D">
        <w:t xml:space="preserve">Hostname </w:t>
      </w:r>
      <w:bookmarkEnd w:id="326"/>
      <w:bookmarkEnd w:id="327"/>
      <w:r w:rsidR="00CD6C86">
        <w:rPr>
          <w:rFonts w:hint="eastAsia"/>
        </w:rPr>
        <w:t>s</w:t>
      </w:r>
      <w:r w:rsidR="00CD6C86">
        <w:t>etting command</w:t>
      </w:r>
      <w:bookmarkEnd w:id="328"/>
    </w:p>
    <w:tbl>
      <w:tblPr>
        <w:tblStyle w:val="CLIWide"/>
        <w:tblW w:w="7900" w:type="dxa"/>
        <w:tblLook w:val="01E0" w:firstRow="1" w:lastRow="1" w:firstColumn="1" w:lastColumn="1" w:noHBand="0" w:noVBand="0"/>
      </w:tblPr>
      <w:tblGrid>
        <w:gridCol w:w="2500"/>
        <w:gridCol w:w="3960"/>
        <w:gridCol w:w="1440"/>
      </w:tblGrid>
      <w:tr w:rsidR="00F6514D"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Default="0024068D" w:rsidP="00657E9B">
            <w:pPr>
              <w:pStyle w:val="ab"/>
              <w:ind w:right="20"/>
              <w:rPr>
                <w:rFonts w:cs="Times New Roman"/>
              </w:rPr>
            </w:pPr>
            <w:r>
              <w:rPr>
                <w:rFonts w:cs="굴림체" w:hint="eastAsia"/>
              </w:rPr>
              <w:t>Command</w:t>
            </w:r>
          </w:p>
        </w:tc>
        <w:tc>
          <w:tcPr>
            <w:tcW w:w="3960" w:type="dxa"/>
          </w:tcPr>
          <w:p w14:paraId="590E2049" w14:textId="77777777" w:rsidR="00F6514D" w:rsidRDefault="0024068D" w:rsidP="00657E9B">
            <w:pPr>
              <w:pStyle w:val="ab"/>
              <w:ind w:right="20"/>
              <w:rPr>
                <w:rFonts w:cs="Times New Roman"/>
              </w:rPr>
            </w:pPr>
            <w:r>
              <w:rPr>
                <w:rFonts w:cs="굴림체" w:hint="eastAsia"/>
              </w:rPr>
              <w:t>Description</w:t>
            </w:r>
          </w:p>
        </w:tc>
        <w:tc>
          <w:tcPr>
            <w:tcW w:w="1440" w:type="dxa"/>
          </w:tcPr>
          <w:p w14:paraId="0DF98470" w14:textId="77777777" w:rsidR="00F6514D" w:rsidRDefault="0024068D" w:rsidP="00657E9B">
            <w:pPr>
              <w:pStyle w:val="ab"/>
              <w:ind w:right="20"/>
              <w:rPr>
                <w:rFonts w:cs="Times New Roman"/>
              </w:rPr>
            </w:pPr>
            <w:r>
              <w:rPr>
                <w:rFonts w:cs="굴림체" w:hint="eastAsia"/>
              </w:rPr>
              <w:t>Mode</w:t>
            </w:r>
          </w:p>
        </w:tc>
      </w:tr>
      <w:tr w:rsidR="00F6514D" w14:paraId="08E9FB3C" w14:textId="77777777" w:rsidTr="00C91B33">
        <w:tc>
          <w:tcPr>
            <w:tcW w:w="2500" w:type="dxa"/>
          </w:tcPr>
          <w:p w14:paraId="008AED10" w14:textId="77777777" w:rsidR="00F6514D" w:rsidRPr="00A573BE" w:rsidRDefault="00F6514D" w:rsidP="00657E9B">
            <w:pPr>
              <w:pStyle w:val="aa"/>
              <w:ind w:right="20"/>
            </w:pPr>
            <w:r w:rsidRPr="00A573BE">
              <w:t xml:space="preserve">hostname </w:t>
            </w:r>
            <w:r w:rsidRPr="00A573BE">
              <w:rPr>
                <w:i/>
                <w:iCs/>
              </w:rPr>
              <w:t>string</w:t>
            </w:r>
          </w:p>
        </w:tc>
        <w:tc>
          <w:tcPr>
            <w:tcW w:w="3960" w:type="dxa"/>
          </w:tcPr>
          <w:p w14:paraId="6CB535F5" w14:textId="77777777" w:rsidR="00F6514D" w:rsidRPr="00A573BE" w:rsidRDefault="00A573BE" w:rsidP="002B424F">
            <w:pPr>
              <w:pStyle w:val="a9"/>
              <w:numPr>
                <w:ilvl w:val="0"/>
                <w:numId w:val="9"/>
              </w:numPr>
              <w:ind w:left="0" w:right="20"/>
            </w:pPr>
            <w:r w:rsidRPr="00A573BE">
              <w:t>Changes hostname</w:t>
            </w:r>
          </w:p>
        </w:tc>
        <w:tc>
          <w:tcPr>
            <w:tcW w:w="1440" w:type="dxa"/>
          </w:tcPr>
          <w:p w14:paraId="7EE3EC37" w14:textId="77777777" w:rsidR="00F6514D" w:rsidRPr="00A573BE" w:rsidRDefault="00F6514D" w:rsidP="00657E9B">
            <w:pPr>
              <w:pStyle w:val="aa"/>
              <w:ind w:right="20"/>
            </w:pPr>
            <w:r w:rsidRPr="00A573BE">
              <w:t>Config</w:t>
            </w:r>
          </w:p>
        </w:tc>
      </w:tr>
      <w:tr w:rsidR="00F6514D" w14:paraId="307A8F70" w14:textId="77777777" w:rsidTr="00C91B33">
        <w:tc>
          <w:tcPr>
            <w:tcW w:w="2500" w:type="dxa"/>
          </w:tcPr>
          <w:p w14:paraId="1357ED03" w14:textId="77777777" w:rsidR="00F6514D" w:rsidRPr="00A573BE" w:rsidRDefault="00F6514D" w:rsidP="00657E9B">
            <w:pPr>
              <w:pStyle w:val="aa"/>
              <w:ind w:right="20"/>
            </w:pPr>
            <w:r w:rsidRPr="00A573BE">
              <w:t>no hostname</w:t>
            </w:r>
          </w:p>
        </w:tc>
        <w:tc>
          <w:tcPr>
            <w:tcW w:w="3960" w:type="dxa"/>
          </w:tcPr>
          <w:p w14:paraId="2F2C591E" w14:textId="77777777" w:rsidR="00F6514D" w:rsidRPr="00A573BE" w:rsidRDefault="00A573BE" w:rsidP="002B424F">
            <w:pPr>
              <w:pStyle w:val="a9"/>
              <w:numPr>
                <w:ilvl w:val="0"/>
                <w:numId w:val="9"/>
              </w:numPr>
              <w:ind w:left="0" w:right="20"/>
            </w:pPr>
            <w:r w:rsidRPr="00A573BE">
              <w:t>Changes hostname with default name</w:t>
            </w:r>
          </w:p>
        </w:tc>
        <w:tc>
          <w:tcPr>
            <w:tcW w:w="1440" w:type="dxa"/>
          </w:tcPr>
          <w:p w14:paraId="5363A33F" w14:textId="77777777" w:rsidR="00F6514D" w:rsidRPr="00A573BE" w:rsidRDefault="00F6514D" w:rsidP="00657E9B">
            <w:pPr>
              <w:pStyle w:val="aa"/>
              <w:ind w:right="20"/>
            </w:pPr>
            <w:r w:rsidRPr="00A573BE">
              <w:t>Config</w:t>
            </w:r>
          </w:p>
        </w:tc>
      </w:tr>
    </w:tbl>
    <w:p w14:paraId="68DD9693" w14:textId="77777777" w:rsidR="00F6514D" w:rsidRPr="00A573BE" w:rsidRDefault="00A573BE" w:rsidP="00657E9B">
      <w:pPr>
        <w:pStyle w:val="a3"/>
        <w:ind w:left="0" w:right="20"/>
        <w:rPr>
          <w:rFonts w:cs="Arial"/>
        </w:rPr>
      </w:pPr>
      <w:r w:rsidRPr="008F67D1">
        <w:rPr>
          <w:rFonts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9D7771" w14:paraId="1AF73411" w14:textId="77777777" w:rsidTr="00712039">
        <w:tc>
          <w:tcPr>
            <w:tcW w:w="8820" w:type="dxa"/>
          </w:tcPr>
          <w:p w14:paraId="17E66BE8" w14:textId="77777777" w:rsidR="009D7771" w:rsidRPr="009D7771" w:rsidRDefault="009D7771" w:rsidP="00657E9B">
            <w:pPr>
              <w:pStyle w:val="aa"/>
              <w:ind w:rightChars="10" w:right="18"/>
              <w:rPr>
                <w:rFonts w:ascii="Courier New" w:hAnsi="Courier New" w:cs="Courier New"/>
                <w:bCs/>
              </w:rPr>
            </w:pPr>
            <w:r w:rsidRPr="009D7771">
              <w:rPr>
                <w:rFonts w:ascii="Courier New" w:hAnsi="Courier New" w:cs="Courier New"/>
              </w:rPr>
              <w:t>Switch#</w:t>
            </w:r>
            <w:r w:rsidRPr="009D7771">
              <w:rPr>
                <w:rFonts w:ascii="Courier New" w:hAnsi="Courier New" w:cs="Courier New"/>
                <w:b/>
                <w:bCs/>
              </w:rPr>
              <w:t>configure terminal</w:t>
            </w:r>
          </w:p>
          <w:p w14:paraId="7DC66956" w14:textId="77777777" w:rsidR="009D7771" w:rsidRPr="009D7771" w:rsidRDefault="009D7771" w:rsidP="00657E9B">
            <w:pPr>
              <w:pStyle w:val="aa"/>
              <w:ind w:rightChars="10" w:right="18"/>
              <w:rPr>
                <w:rFonts w:ascii="Courier New" w:hAnsi="Courier New" w:cs="Courier New"/>
              </w:rPr>
            </w:pPr>
            <w:r w:rsidRPr="009D7771">
              <w:rPr>
                <w:rFonts w:ascii="Courier New" w:hAnsi="Courier New" w:cs="Courier New"/>
              </w:rPr>
              <w:t xml:space="preserve">Switch(config)# </w:t>
            </w:r>
            <w:r w:rsidRPr="009D7771">
              <w:rPr>
                <w:rFonts w:ascii="Courier New" w:hAnsi="Courier New" w:cs="Courier New"/>
                <w:b/>
                <w:bCs/>
              </w:rPr>
              <w:t xml:space="preserve">hostname </w:t>
            </w:r>
            <w:r w:rsidR="00094318">
              <w:rPr>
                <w:rFonts w:ascii="Courier New" w:hAnsi="Courier New" w:cs="Courier New"/>
                <w:b/>
                <w:bCs/>
              </w:rPr>
              <w:t>C9500</w:t>
            </w:r>
            <w:r w:rsidRPr="009D7771">
              <w:rPr>
                <w:rFonts w:ascii="Courier New" w:hAnsi="Courier New" w:cs="Courier New"/>
                <w:b/>
                <w:bCs/>
              </w:rPr>
              <w:t xml:space="preserve"> </w:t>
            </w:r>
          </w:p>
          <w:p w14:paraId="3FC40213" w14:textId="77777777" w:rsidR="009D7771" w:rsidRPr="009D7771" w:rsidRDefault="00094318" w:rsidP="00657E9B">
            <w:pPr>
              <w:pStyle w:val="aa"/>
              <w:ind w:rightChars="10" w:right="18"/>
              <w:rPr>
                <w:rFonts w:ascii="Courier New" w:hAnsi="Courier New" w:cs="Courier New"/>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 xml:space="preserve"> (config)# </w:t>
            </w:r>
            <w:r w:rsidR="009D7771" w:rsidRPr="009D7771">
              <w:rPr>
                <w:rFonts w:ascii="Courier New" w:hAnsi="Courier New" w:cs="Courier New"/>
                <w:b/>
                <w:bCs/>
                <w:lang w:val="es-ES"/>
              </w:rPr>
              <w:t>end</w:t>
            </w:r>
          </w:p>
          <w:p w14:paraId="5D907A3A" w14:textId="77777777" w:rsidR="009D7771" w:rsidRPr="009D7771" w:rsidRDefault="00094318" w:rsidP="00657E9B">
            <w:pPr>
              <w:pStyle w:val="aa"/>
              <w:ind w:rightChars="10" w:right="18"/>
              <w:rPr>
                <w:rFonts w:ascii="Courier New" w:hAnsi="Courier New" w:cs="Courier New"/>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w:t>
            </w:r>
          </w:p>
          <w:p w14:paraId="0AADEF6C" w14:textId="77777777" w:rsidR="009D7771" w:rsidRPr="009D7771" w:rsidRDefault="00094318" w:rsidP="00657E9B">
            <w:pPr>
              <w:pStyle w:val="aa"/>
              <w:ind w:rightChars="10" w:right="18"/>
              <w:rPr>
                <w:rFonts w:ascii="Courier New" w:hAnsi="Courier New" w:cs="Courier New"/>
                <w:bCs/>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 xml:space="preserve"># </w:t>
            </w:r>
            <w:r w:rsidR="009D7771" w:rsidRPr="009D7771">
              <w:rPr>
                <w:rFonts w:ascii="Courier New" w:hAnsi="Courier New" w:cs="Courier New"/>
                <w:b/>
                <w:bCs/>
                <w:lang w:val="es-ES"/>
              </w:rPr>
              <w:t>configure terminal</w:t>
            </w:r>
          </w:p>
          <w:p w14:paraId="4DC6A85F" w14:textId="77777777" w:rsidR="009D7771" w:rsidRPr="009D7771" w:rsidRDefault="00094318" w:rsidP="00657E9B">
            <w:pPr>
              <w:pStyle w:val="aa"/>
              <w:ind w:rightChars="10" w:right="18"/>
              <w:rPr>
                <w:rFonts w:ascii="Courier New" w:hAnsi="Courier New" w:cs="Courier New"/>
                <w:bCs/>
              </w:rPr>
            </w:pPr>
            <w:r>
              <w:rPr>
                <w:rFonts w:ascii="Courier New" w:hAnsi="Courier New" w:cs="Courier New"/>
                <w:bCs/>
              </w:rPr>
              <w:t>C9500</w:t>
            </w:r>
            <w:r w:rsidR="009D7771" w:rsidRPr="009D7771">
              <w:rPr>
                <w:rFonts w:ascii="Courier New" w:hAnsi="Courier New" w:cs="Courier New"/>
                <w:bCs/>
              </w:rPr>
              <w:t xml:space="preserve"> </w:t>
            </w:r>
            <w:r w:rsidR="009D7771" w:rsidRPr="009D7771">
              <w:rPr>
                <w:rFonts w:ascii="Courier New" w:hAnsi="Courier New" w:cs="Courier New"/>
              </w:rPr>
              <w:t xml:space="preserve"> (config)#</w:t>
            </w:r>
            <w:r w:rsidR="009D7771" w:rsidRPr="009D7771">
              <w:rPr>
                <w:rFonts w:ascii="Courier New" w:hAnsi="Courier New" w:cs="Courier New"/>
                <w:bCs/>
              </w:rPr>
              <w:t xml:space="preserve"> </w:t>
            </w:r>
            <w:r w:rsidR="009D7771" w:rsidRPr="009D7771">
              <w:rPr>
                <w:rFonts w:ascii="Courier New" w:hAnsi="Courier New" w:cs="Courier New"/>
                <w:b/>
                <w:bCs/>
              </w:rPr>
              <w:t>no hostname</w:t>
            </w:r>
          </w:p>
          <w:p w14:paraId="59362FCF" w14:textId="77777777" w:rsidR="009D7771" w:rsidRPr="009D7771" w:rsidRDefault="009D7771" w:rsidP="00657E9B">
            <w:pPr>
              <w:pStyle w:val="aa"/>
              <w:ind w:rightChars="10" w:right="18"/>
              <w:rPr>
                <w:rFonts w:ascii="Courier New" w:hAnsi="Courier New" w:cs="Courier New"/>
                <w:bCs/>
              </w:rPr>
            </w:pPr>
            <w:r w:rsidRPr="009D7771">
              <w:rPr>
                <w:rFonts w:ascii="Courier New" w:hAnsi="Courier New" w:cs="Courier New"/>
              </w:rPr>
              <w:t>Switch(config)#</w:t>
            </w:r>
            <w:r w:rsidRPr="009D7771">
              <w:rPr>
                <w:rFonts w:ascii="Courier New" w:hAnsi="Courier New" w:cs="Courier New"/>
                <w:bCs/>
              </w:rPr>
              <w:t xml:space="preserve"> </w:t>
            </w:r>
            <w:r w:rsidRPr="009D7771">
              <w:rPr>
                <w:rFonts w:ascii="Courier New" w:hAnsi="Courier New" w:cs="Courier New"/>
                <w:b/>
                <w:bCs/>
              </w:rPr>
              <w:t>end</w:t>
            </w:r>
          </w:p>
          <w:p w14:paraId="0ED4F63D" w14:textId="77777777" w:rsidR="00F6514D" w:rsidRPr="009D7771" w:rsidRDefault="009D7771" w:rsidP="00657E9B">
            <w:pPr>
              <w:ind w:right="20"/>
              <w:rPr>
                <w:rFonts w:ascii="Courier New" w:hAnsi="Courier New" w:cs="Courier New"/>
              </w:rPr>
            </w:pPr>
            <w:r w:rsidRPr="009D7771">
              <w:rPr>
                <w:rFonts w:ascii="Courier New" w:hAnsi="Courier New" w:cs="Courier New"/>
              </w:rPr>
              <w:t>Switch(config)#</w:t>
            </w:r>
          </w:p>
        </w:tc>
      </w:tr>
    </w:tbl>
    <w:p w14:paraId="1895229B" w14:textId="77777777" w:rsidR="00F6514D" w:rsidRDefault="00F6514D" w:rsidP="00657E9B">
      <w:pPr>
        <w:ind w:right="20"/>
        <w:rPr>
          <w:rFonts w:cs="Times New Roman"/>
        </w:rPr>
      </w:pPr>
    </w:p>
    <w:p w14:paraId="2C5D5127" w14:textId="77777777" w:rsidR="009D7771" w:rsidRPr="00536429" w:rsidRDefault="00094318" w:rsidP="0086443A">
      <w:pPr>
        <w:ind w:leftChars="1000" w:left="1800" w:right="20"/>
        <w:rPr>
          <w:rFonts w:cs="Times New Roman"/>
          <w:b/>
        </w:rPr>
      </w:pPr>
      <w:r w:rsidRPr="00536429">
        <w:rPr>
          <w:rFonts w:cs="Times New Roman" w:hint="eastAsia"/>
          <w:b/>
        </w:rPr>
        <w:t>SCM</w:t>
      </w:r>
      <w:r w:rsidR="008F6FCD" w:rsidRPr="00536429">
        <w:rPr>
          <w:rFonts w:cs="Times New Roman" w:hint="eastAsia"/>
          <w:b/>
        </w:rPr>
        <w:t xml:space="preserve"> information in prompt </w:t>
      </w:r>
    </w:p>
    <w:p w14:paraId="12FF0B87" w14:textId="77777777" w:rsidR="008F6FCD" w:rsidRPr="00536429" w:rsidRDefault="008F6FCD" w:rsidP="0086443A">
      <w:pPr>
        <w:ind w:leftChars="1000" w:left="1800" w:right="20"/>
        <w:rPr>
          <w:rFonts w:ascii="Arial" w:eastAsia="맑은 고딕"/>
          <w:noProof/>
        </w:rPr>
      </w:pPr>
      <w:r w:rsidRPr="00536429">
        <w:rPr>
          <w:rFonts w:ascii="Arial" w:eastAsia="맑은 고딕"/>
          <w:noProof/>
        </w:rPr>
        <w:t>The control unit</w:t>
      </w:r>
      <w:r w:rsidR="00F1404A" w:rsidRPr="00536429">
        <w:rPr>
          <w:rFonts w:ascii="Arial" w:eastAsia="맑은 고딕"/>
          <w:noProof/>
        </w:rPr>
        <w:t xml:space="preserve"> of </w:t>
      </w:r>
      <w:r w:rsidR="005D5D1E">
        <w:rPr>
          <w:rFonts w:ascii="Arial" w:eastAsia="맑은 고딕"/>
          <w:noProof/>
        </w:rPr>
        <w:t xml:space="preserve">the </w:t>
      </w:r>
      <w:r w:rsidR="00094318" w:rsidRPr="00536429">
        <w:rPr>
          <w:rFonts w:ascii="Arial" w:eastAsia="맑은 고딕"/>
          <w:noProof/>
        </w:rPr>
        <w:t>C9500</w:t>
      </w:r>
      <w:r w:rsidR="00F1404A" w:rsidRPr="00536429">
        <w:rPr>
          <w:rFonts w:ascii="Arial" w:eastAsia="맑은 고딕"/>
          <w:noProof/>
        </w:rPr>
        <w:t xml:space="preserve"> is implemented to be redundant</w:t>
      </w:r>
      <w:r w:rsidR="005D5D1E">
        <w:rPr>
          <w:rFonts w:ascii="Arial" w:eastAsia="맑은 고딕"/>
          <w:noProof/>
        </w:rPr>
        <w:t>,</w:t>
      </w:r>
      <w:r w:rsidR="00F1404A" w:rsidRPr="00536429">
        <w:rPr>
          <w:rFonts w:ascii="Arial" w:eastAsia="맑은 고딕"/>
          <w:noProof/>
        </w:rPr>
        <w:t xml:space="preserve"> which means it has two </w:t>
      </w:r>
      <w:r w:rsidR="00094318" w:rsidRPr="00536429">
        <w:rPr>
          <w:rFonts w:ascii="Arial" w:eastAsia="맑은 고딕"/>
          <w:noProof/>
        </w:rPr>
        <w:t>SCM</w:t>
      </w:r>
      <w:r w:rsidR="00F1404A" w:rsidRPr="00536429">
        <w:rPr>
          <w:rFonts w:ascii="Arial" w:eastAsia="맑은 고딕"/>
          <w:noProof/>
        </w:rPr>
        <w:t xml:space="preserve"> cards in a system. The currently active </w:t>
      </w:r>
      <w:r w:rsidR="00094318" w:rsidRPr="00536429">
        <w:rPr>
          <w:rFonts w:ascii="Arial" w:eastAsia="맑은 고딕"/>
          <w:noProof/>
        </w:rPr>
        <w:t>SCM</w:t>
      </w:r>
      <w:r w:rsidR="00F1404A" w:rsidRPr="00536429">
        <w:rPr>
          <w:rFonts w:ascii="Arial" w:eastAsia="맑은 고딕"/>
          <w:noProof/>
        </w:rPr>
        <w:t xml:space="preserve"> is indicated in a prompt string. The acronym which represents the operation status (i.e. </w:t>
      </w:r>
      <w:r w:rsidR="00F1404A" w:rsidRPr="00536429">
        <w:rPr>
          <w:rFonts w:ascii="Arial" w:eastAsia="맑은 고딕" w:hint="eastAsia"/>
          <w:noProof/>
        </w:rPr>
        <w:t>A</w:t>
      </w:r>
      <w:r w:rsidR="00F1404A" w:rsidRPr="00536429">
        <w:rPr>
          <w:rFonts w:ascii="Arial" w:eastAsia="맑은 고딕"/>
          <w:noProof/>
        </w:rPr>
        <w:t>ctive</w:t>
      </w:r>
      <w:r w:rsidR="00F1404A" w:rsidRPr="00536429">
        <w:rPr>
          <w:rFonts w:ascii="Arial" w:eastAsia="맑은 고딕" w:hint="eastAsia"/>
          <w:noProof/>
        </w:rPr>
        <w:t xml:space="preserve"> or </w:t>
      </w:r>
      <w:r w:rsidR="00F1404A" w:rsidRPr="00536429">
        <w:rPr>
          <w:rFonts w:ascii="Arial" w:eastAsia="맑은 고딕"/>
          <w:noProof/>
        </w:rPr>
        <w:t xml:space="preserve">Standby) and position of </w:t>
      </w:r>
      <w:r w:rsidR="00094318" w:rsidRPr="00536429">
        <w:rPr>
          <w:rFonts w:ascii="Arial" w:eastAsia="맑은 고딕"/>
          <w:noProof/>
        </w:rPr>
        <w:t>SCM</w:t>
      </w:r>
      <w:r w:rsidR="00F1404A" w:rsidRPr="00536429">
        <w:rPr>
          <w:rFonts w:ascii="Arial" w:eastAsia="맑은 고딕"/>
          <w:noProof/>
        </w:rPr>
        <w:t xml:space="preserve"> (i.e. </w:t>
      </w:r>
      <w:r w:rsidR="00F1404A" w:rsidRPr="00536429">
        <w:rPr>
          <w:rFonts w:ascii="Arial" w:eastAsia="맑은 고딕" w:hint="eastAsia"/>
          <w:noProof/>
        </w:rPr>
        <w:t xml:space="preserve">Left or </w:t>
      </w:r>
      <w:r w:rsidR="00F1404A" w:rsidRPr="00536429">
        <w:rPr>
          <w:rFonts w:ascii="Arial" w:eastAsia="맑은 고딕"/>
          <w:noProof/>
        </w:rPr>
        <w:t>Right</w:t>
      </w:r>
      <w:r w:rsidR="00F1404A" w:rsidRPr="00536429">
        <w:rPr>
          <w:rFonts w:ascii="Arial" w:eastAsia="맑은 고딕" w:hint="eastAsia"/>
          <w:noProof/>
        </w:rPr>
        <w:t>)</w:t>
      </w:r>
      <w:r w:rsidR="00F1404A" w:rsidRPr="00536429">
        <w:rPr>
          <w:rFonts w:ascii="Arial" w:eastAsia="맑은 고딕"/>
          <w:noProof/>
        </w:rPr>
        <w:t xml:space="preserve"> is present next to</w:t>
      </w:r>
      <w:r w:rsidR="005D5D1E">
        <w:rPr>
          <w:rFonts w:ascii="Arial" w:eastAsia="맑은 고딕"/>
          <w:noProof/>
        </w:rPr>
        <w:t xml:space="preserve"> the</w:t>
      </w:r>
      <w:r w:rsidR="00F1404A" w:rsidRPr="00536429">
        <w:rPr>
          <w:rFonts w:ascii="Arial" w:eastAsia="맑은 고딕"/>
          <w:noProof/>
        </w:rPr>
        <w:t xml:space="preserve"> hostname information in a prompt string. </w:t>
      </w:r>
    </w:p>
    <w:p w14:paraId="5D6A0306" w14:textId="77777777" w:rsidR="009D7771" w:rsidRPr="00536429" w:rsidRDefault="009D7771" w:rsidP="0086443A">
      <w:pPr>
        <w:ind w:leftChars="1000" w:left="1800" w:right="20"/>
        <w:rPr>
          <w:rFonts w:cs="Times New Roman"/>
        </w:rPr>
      </w:pPr>
    </w:p>
    <w:tbl>
      <w:tblPr>
        <w:tblStyle w:val="af9"/>
        <w:tblW w:w="0" w:type="auto"/>
        <w:tblInd w:w="1800" w:type="dxa"/>
        <w:tblLook w:val="04A0" w:firstRow="1" w:lastRow="0" w:firstColumn="1" w:lastColumn="0" w:noHBand="0" w:noVBand="1"/>
      </w:tblPr>
      <w:tblGrid>
        <w:gridCol w:w="1886"/>
        <w:gridCol w:w="4777"/>
      </w:tblGrid>
      <w:tr w:rsidR="009D7771" w:rsidRPr="00536429" w14:paraId="1DFBB165" w14:textId="77777777" w:rsidTr="009D7771">
        <w:tc>
          <w:tcPr>
            <w:tcW w:w="1886" w:type="dxa"/>
            <w:tcBorders>
              <w:bottom w:val="double" w:sz="4" w:space="0" w:color="auto"/>
            </w:tcBorders>
          </w:tcPr>
          <w:p w14:paraId="4702D3DF" w14:textId="77777777" w:rsidR="009D7771" w:rsidRPr="00536429" w:rsidRDefault="00F1404A" w:rsidP="00657E9B">
            <w:pPr>
              <w:ind w:right="20"/>
              <w:jc w:val="center"/>
              <w:rPr>
                <w:rFonts w:cs="Times New Roman"/>
                <w:b/>
              </w:rPr>
            </w:pPr>
            <w:r w:rsidRPr="00536429">
              <w:rPr>
                <w:rFonts w:cs="Times New Roman"/>
                <w:b/>
              </w:rPr>
              <w:t>Acronym</w:t>
            </w:r>
          </w:p>
        </w:tc>
        <w:tc>
          <w:tcPr>
            <w:tcW w:w="4777" w:type="dxa"/>
            <w:tcBorders>
              <w:bottom w:val="double" w:sz="4" w:space="0" w:color="auto"/>
            </w:tcBorders>
          </w:tcPr>
          <w:p w14:paraId="5286F1EB" w14:textId="77777777" w:rsidR="009D7771" w:rsidRPr="00536429" w:rsidRDefault="00F1404A" w:rsidP="00657E9B">
            <w:pPr>
              <w:ind w:right="20"/>
              <w:jc w:val="center"/>
              <w:rPr>
                <w:rFonts w:cs="Times New Roman"/>
                <w:b/>
              </w:rPr>
            </w:pPr>
            <w:r w:rsidRPr="00536429">
              <w:rPr>
                <w:rFonts w:cs="Times New Roman" w:hint="eastAsia"/>
                <w:b/>
              </w:rPr>
              <w:t>M</w:t>
            </w:r>
            <w:r w:rsidRPr="00536429">
              <w:rPr>
                <w:rFonts w:cs="Times New Roman"/>
                <w:b/>
              </w:rPr>
              <w:t>eaning</w:t>
            </w:r>
          </w:p>
        </w:tc>
      </w:tr>
      <w:tr w:rsidR="009D7771" w:rsidRPr="00536429" w14:paraId="3A83B690" w14:textId="77777777" w:rsidTr="009D7771">
        <w:tc>
          <w:tcPr>
            <w:tcW w:w="1886" w:type="dxa"/>
            <w:tcBorders>
              <w:top w:val="double" w:sz="4" w:space="0" w:color="auto"/>
            </w:tcBorders>
          </w:tcPr>
          <w:p w14:paraId="5BD12E2E" w14:textId="77777777" w:rsidR="009D7771" w:rsidRPr="00536429" w:rsidRDefault="009D7771" w:rsidP="00657E9B">
            <w:pPr>
              <w:ind w:right="20"/>
              <w:jc w:val="center"/>
              <w:rPr>
                <w:rFonts w:cs="Times New Roman"/>
              </w:rPr>
            </w:pPr>
            <w:r w:rsidRPr="00536429">
              <w:rPr>
                <w:rFonts w:cs="Times New Roman"/>
              </w:rPr>
              <w:t>[A/L]</w:t>
            </w:r>
          </w:p>
        </w:tc>
        <w:tc>
          <w:tcPr>
            <w:tcW w:w="4777" w:type="dxa"/>
            <w:tcBorders>
              <w:top w:val="double" w:sz="4" w:space="0" w:color="auto"/>
            </w:tcBorders>
          </w:tcPr>
          <w:p w14:paraId="02E58749"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1 (Left position) with active status</w:t>
            </w:r>
          </w:p>
        </w:tc>
      </w:tr>
      <w:tr w:rsidR="009D7771" w:rsidRPr="00536429" w14:paraId="5C31FB5B" w14:textId="77777777" w:rsidTr="009D7771">
        <w:tc>
          <w:tcPr>
            <w:tcW w:w="1886" w:type="dxa"/>
          </w:tcPr>
          <w:p w14:paraId="69FF913F" w14:textId="77777777" w:rsidR="009D7771" w:rsidRPr="00536429" w:rsidRDefault="009D7771" w:rsidP="00657E9B">
            <w:pPr>
              <w:ind w:right="20"/>
              <w:jc w:val="center"/>
              <w:rPr>
                <w:rFonts w:cs="Times New Roman"/>
              </w:rPr>
            </w:pPr>
            <w:r w:rsidRPr="00536429">
              <w:rPr>
                <w:rFonts w:cs="Times New Roman"/>
              </w:rPr>
              <w:t>[A/R]</w:t>
            </w:r>
          </w:p>
        </w:tc>
        <w:tc>
          <w:tcPr>
            <w:tcW w:w="4777" w:type="dxa"/>
          </w:tcPr>
          <w:p w14:paraId="0C74140D"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2 (Right position) with active status</w:t>
            </w:r>
          </w:p>
        </w:tc>
      </w:tr>
      <w:tr w:rsidR="009D7771" w:rsidRPr="00536429" w14:paraId="016B6509" w14:textId="77777777" w:rsidTr="009D7771">
        <w:tc>
          <w:tcPr>
            <w:tcW w:w="1886" w:type="dxa"/>
          </w:tcPr>
          <w:p w14:paraId="0484BA96" w14:textId="77777777" w:rsidR="009D7771" w:rsidRPr="00536429" w:rsidRDefault="009D7771" w:rsidP="00657E9B">
            <w:pPr>
              <w:ind w:right="20"/>
              <w:jc w:val="center"/>
              <w:rPr>
                <w:rFonts w:cs="Times New Roman"/>
              </w:rPr>
            </w:pPr>
            <w:r w:rsidRPr="00536429">
              <w:rPr>
                <w:rFonts w:cs="Times New Roman"/>
              </w:rPr>
              <w:t>[S/L]</w:t>
            </w:r>
          </w:p>
        </w:tc>
        <w:tc>
          <w:tcPr>
            <w:tcW w:w="4777" w:type="dxa"/>
          </w:tcPr>
          <w:p w14:paraId="72F6CEE0"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1 (Left position) with standby status</w:t>
            </w:r>
          </w:p>
        </w:tc>
      </w:tr>
      <w:tr w:rsidR="009D7771" w:rsidRPr="00536429" w14:paraId="1351AFFE" w14:textId="77777777" w:rsidTr="009D7771">
        <w:tc>
          <w:tcPr>
            <w:tcW w:w="1886" w:type="dxa"/>
          </w:tcPr>
          <w:p w14:paraId="100FAEEA" w14:textId="77777777" w:rsidR="009D7771" w:rsidRPr="00536429" w:rsidRDefault="009D7771" w:rsidP="00657E9B">
            <w:pPr>
              <w:ind w:right="20"/>
              <w:jc w:val="center"/>
              <w:rPr>
                <w:rFonts w:cs="Times New Roman"/>
              </w:rPr>
            </w:pPr>
            <w:r w:rsidRPr="00536429">
              <w:rPr>
                <w:rFonts w:cs="Times New Roman"/>
              </w:rPr>
              <w:t>[S/R]</w:t>
            </w:r>
          </w:p>
        </w:tc>
        <w:tc>
          <w:tcPr>
            <w:tcW w:w="4777" w:type="dxa"/>
          </w:tcPr>
          <w:p w14:paraId="44B5F3AB"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2 (Right position) with standby status</w:t>
            </w:r>
          </w:p>
        </w:tc>
      </w:tr>
    </w:tbl>
    <w:p w14:paraId="3FD95C5E" w14:textId="77777777" w:rsidR="009D7771" w:rsidRPr="00536429" w:rsidRDefault="009D7771" w:rsidP="0086443A">
      <w:pPr>
        <w:wordWrap/>
        <w:ind w:leftChars="1000" w:left="1800" w:rightChars="10" w:right="18"/>
      </w:pPr>
    </w:p>
    <w:p w14:paraId="10B96BBA" w14:textId="77777777" w:rsidR="009D7771" w:rsidRPr="00536429" w:rsidRDefault="00F1404A" w:rsidP="0086443A">
      <w:pPr>
        <w:wordWrap/>
        <w:ind w:leftChars="1000" w:left="1800" w:rightChars="10" w:right="18"/>
        <w:rPr>
          <w:rFonts w:cs="Times New Roman"/>
        </w:rPr>
      </w:pPr>
      <w:r w:rsidRPr="00536429">
        <w:rPr>
          <w:rFonts w:cs="Times New Roman"/>
        </w:rPr>
        <w:t>The prompts look like the following example</w:t>
      </w:r>
      <w:r w:rsidR="005D5D1E">
        <w:rPr>
          <w:rFonts w:cs="Times New Roman"/>
        </w:rPr>
        <w:t>s</w:t>
      </w:r>
      <w:r w:rsidRPr="00536429">
        <w:rPr>
          <w:rFonts w:cs="Times New Roman"/>
        </w:rPr>
        <w:t xml:space="preserve">. </w:t>
      </w:r>
    </w:p>
    <w:tbl>
      <w:tblPr>
        <w:tblStyle w:val="48"/>
        <w:tblW w:w="0" w:type="auto"/>
        <w:tblLook w:val="0000" w:firstRow="0" w:lastRow="0" w:firstColumn="0" w:lastColumn="0" w:noHBand="0" w:noVBand="0"/>
      </w:tblPr>
      <w:tblGrid>
        <w:gridCol w:w="8095"/>
      </w:tblGrid>
      <w:tr w:rsidR="00F1404A" w:rsidRPr="00536429" w14:paraId="6C66D00D" w14:textId="77777777" w:rsidTr="00F1404A">
        <w:tc>
          <w:tcPr>
            <w:tcW w:w="8219" w:type="dxa"/>
          </w:tcPr>
          <w:p w14:paraId="34666F6D"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Switch[A/L]&gt;</w:t>
            </w:r>
          </w:p>
          <w:p w14:paraId="58CD6C8E"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Switch[A/L]&gt;enable</w:t>
            </w:r>
          </w:p>
          <w:p w14:paraId="5BCA7A1F"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 xml:space="preserve">Switch[A/L]#configure terminal </w:t>
            </w:r>
          </w:p>
          <w:p w14:paraId="01BBDEBE"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Enter configuration commands, one per line.  End with CNTL/Z.</w:t>
            </w:r>
          </w:p>
          <w:p w14:paraId="1F5CCC95"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Switch[A/L](config)#telnet scu2</w:t>
            </w:r>
          </w:p>
          <w:p w14:paraId="46213464"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telnet scu2</w:t>
            </w:r>
          </w:p>
          <w:p w14:paraId="02E3BD05" w14:textId="77777777" w:rsidR="00F1404A" w:rsidRPr="00536429" w:rsidRDefault="00F1404A" w:rsidP="00657E9B">
            <w:pPr>
              <w:wordWrap/>
              <w:ind w:rightChars="10" w:right="18"/>
              <w:jc w:val="left"/>
              <w:rPr>
                <w:rFonts w:ascii="Courier New" w:hAnsi="Courier New" w:cs="Courier New"/>
              </w:rPr>
            </w:pPr>
          </w:p>
          <w:p w14:paraId="75D71060"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Trying 169.254.253.2...</w:t>
            </w:r>
          </w:p>
          <w:p w14:paraId="569C2F7B" w14:textId="77777777" w:rsidR="00356F2D" w:rsidRDefault="00F1404A" w:rsidP="00657E9B">
            <w:pPr>
              <w:wordWrap/>
              <w:ind w:rightChars="10" w:right="18"/>
              <w:jc w:val="left"/>
              <w:rPr>
                <w:rFonts w:ascii="Courier New" w:eastAsia="Arial Unicode MS" w:hAnsi="Courier New" w:cs="Courier New"/>
                <w:b/>
                <w:i/>
                <w:sz w:val="40"/>
                <w:szCs w:val="40"/>
              </w:rPr>
            </w:pPr>
            <w:r w:rsidRPr="00536429">
              <w:rPr>
                <w:rFonts w:ascii="Courier New" w:hAnsi="Courier New" w:cs="Courier New"/>
              </w:rPr>
              <w:t>Connected to scu2.</w:t>
            </w:r>
          </w:p>
          <w:p w14:paraId="40D67526"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Escape character is '^]'.</w:t>
            </w:r>
          </w:p>
          <w:p w14:paraId="7E59091E" w14:textId="77777777" w:rsidR="00F1404A" w:rsidRPr="00536429" w:rsidRDefault="00F1404A" w:rsidP="00657E9B">
            <w:pPr>
              <w:wordWrap/>
              <w:ind w:rightChars="10" w:right="18"/>
              <w:jc w:val="left"/>
              <w:rPr>
                <w:rFonts w:ascii="Courier New" w:hAnsi="Courier New" w:cs="Courier New"/>
              </w:rPr>
            </w:pPr>
          </w:p>
          <w:p w14:paraId="38BFCDB1"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 login: root</w:t>
            </w:r>
          </w:p>
          <w:p w14:paraId="3142DAA4"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 xml:space="preserve">Password: </w:t>
            </w:r>
          </w:p>
          <w:p w14:paraId="6CCA8929" w14:textId="77777777" w:rsidR="00F1404A" w:rsidRPr="00536429" w:rsidRDefault="00F1404A" w:rsidP="00657E9B">
            <w:pPr>
              <w:wordWrap/>
              <w:ind w:rightChars="10" w:right="18"/>
              <w:jc w:val="left"/>
              <w:rPr>
                <w:rFonts w:ascii="Courier New" w:hAnsi="Courier New" w:cs="Courier New"/>
              </w:rPr>
            </w:pPr>
          </w:p>
          <w:p w14:paraId="30FCE3F4"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Hello.</w:t>
            </w:r>
          </w:p>
          <w:p w14:paraId="70C1DD6E" w14:textId="77777777" w:rsidR="00F1404A" w:rsidRPr="00536429" w:rsidRDefault="00F1404A" w:rsidP="00657E9B">
            <w:pPr>
              <w:wordWrap/>
              <w:ind w:rightChars="10" w:right="18"/>
              <w:jc w:val="left"/>
              <w:rPr>
                <w:rFonts w:ascii="Courier New" w:hAnsi="Courier New" w:cs="Courier New"/>
              </w:rPr>
            </w:pPr>
          </w:p>
          <w:p w14:paraId="5858C456"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Switch[S/R]&gt;</w:t>
            </w:r>
          </w:p>
          <w:p w14:paraId="60710F5A" w14:textId="77777777" w:rsidR="00F1404A" w:rsidRPr="00536429" w:rsidRDefault="00F1404A" w:rsidP="00657E9B">
            <w:pPr>
              <w:ind w:right="20"/>
              <w:rPr>
                <w:rFonts w:ascii="Courier New" w:hAnsi="Courier New" w:cs="Courier New"/>
              </w:rPr>
            </w:pPr>
          </w:p>
        </w:tc>
      </w:tr>
    </w:tbl>
    <w:p w14:paraId="3F487331" w14:textId="77777777" w:rsidR="009D7771" w:rsidRPr="00536429" w:rsidRDefault="009D7771" w:rsidP="00657E9B">
      <w:pPr>
        <w:wordWrap/>
        <w:ind w:rightChars="10" w:right="18"/>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536429"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536429" w:rsidRDefault="009D7771" w:rsidP="00657E9B">
            <w:pPr>
              <w:pStyle w:val="aa"/>
              <w:spacing w:after="120"/>
              <w:ind w:rightChars="10" w:right="18"/>
              <w:jc w:val="center"/>
            </w:pPr>
            <w:r w:rsidRPr="00536429">
              <w:rPr>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536429" w:rsidRDefault="009D7771" w:rsidP="00657E9B">
            <w:pPr>
              <w:pStyle w:val="aa"/>
              <w:ind w:rightChars="10" w:right="18"/>
              <w:jc w:val="center"/>
              <w:rPr>
                <w:b/>
                <w:bCs/>
              </w:rPr>
            </w:pPr>
            <w:r w:rsidRPr="00536429">
              <w:rPr>
                <w:b/>
                <w:bCs/>
              </w:rPr>
              <w:t>Notice</w:t>
            </w:r>
          </w:p>
        </w:tc>
        <w:tc>
          <w:tcPr>
            <w:tcW w:w="3838" w:type="pct"/>
            <w:tcBorders>
              <w:top w:val="single" w:sz="12" w:space="0" w:color="0000FF"/>
              <w:left w:val="nil"/>
              <w:bottom w:val="single" w:sz="12" w:space="0" w:color="0000FF"/>
              <w:right w:val="nil"/>
            </w:tcBorders>
            <w:vAlign w:val="center"/>
          </w:tcPr>
          <w:p w14:paraId="77E49189" w14:textId="77777777" w:rsidR="009D7771" w:rsidRPr="00536429" w:rsidRDefault="00AF469F" w:rsidP="00657E9B">
            <w:pPr>
              <w:wordWrap/>
              <w:ind w:rightChars="10" w:right="18"/>
            </w:pPr>
            <w:r w:rsidRPr="00536429">
              <w:t xml:space="preserve">Not all the examples in ths manual </w:t>
            </w:r>
            <w:r w:rsidR="007A0428">
              <w:t xml:space="preserve">have </w:t>
            </w:r>
            <w:r w:rsidRPr="00536429">
              <w:t>applied t</w:t>
            </w:r>
            <w:r w:rsidR="00F1404A" w:rsidRPr="00536429">
              <w:rPr>
                <w:rFonts w:hint="eastAsia"/>
              </w:rPr>
              <w:t xml:space="preserve">his prompt </w:t>
            </w:r>
            <w:r w:rsidR="00F1404A" w:rsidRPr="00536429">
              <w:t>generation</w:t>
            </w:r>
            <w:r w:rsidR="00F1404A" w:rsidRPr="00536429">
              <w:rPr>
                <w:rFonts w:hint="eastAsia"/>
              </w:rPr>
              <w:t xml:space="preserve"> </w:t>
            </w:r>
            <w:r w:rsidR="00F1404A" w:rsidRPr="00536429">
              <w:t>rule</w:t>
            </w:r>
            <w:r w:rsidRPr="00536429">
              <w:t>.</w:t>
            </w:r>
          </w:p>
        </w:tc>
      </w:tr>
    </w:tbl>
    <w:p w14:paraId="00772B96" w14:textId="77777777" w:rsidR="009D7771" w:rsidRPr="00536429" w:rsidRDefault="009D7771" w:rsidP="00C91FCA">
      <w:pPr>
        <w:wordWrap/>
        <w:ind w:leftChars="1000" w:left="1800" w:rightChars="10" w:right="18"/>
      </w:pPr>
    </w:p>
    <w:p w14:paraId="76CFC399" w14:textId="77777777" w:rsidR="009D7771" w:rsidRPr="003B6011" w:rsidRDefault="009D7771" w:rsidP="00C91FCA">
      <w:pPr>
        <w:wordWrap/>
        <w:ind w:rightChars="10" w:right="18"/>
      </w:pPr>
    </w:p>
    <w:p w14:paraId="1B8FC7EF" w14:textId="77777777" w:rsidR="007F470A" w:rsidRDefault="007F470A" w:rsidP="0021019A">
      <w:pPr>
        <w:ind w:right="20"/>
        <w:rPr>
          <w:rFonts w:cs="Times New Roman"/>
        </w:rPr>
      </w:pPr>
    </w:p>
    <w:p w14:paraId="75F5EADF" w14:textId="77777777" w:rsidR="00356F2D" w:rsidRDefault="00356F2D">
      <w:pPr>
        <w:rPr>
          <w:rFonts w:cs="Times New Roman"/>
        </w:rPr>
      </w:pPr>
    </w:p>
    <w:p w14:paraId="76405F0D" w14:textId="77777777" w:rsidR="007F470A" w:rsidRDefault="007F470A" w:rsidP="007F470A">
      <w:pPr>
        <w:rPr>
          <w:rFonts w:cs="Times New Roman"/>
        </w:rPr>
      </w:pPr>
    </w:p>
    <w:p w14:paraId="1E8B613F" w14:textId="77777777" w:rsidR="00356F2D" w:rsidRDefault="007F470A">
      <w:pPr>
        <w:tabs>
          <w:tab w:val="left" w:pos="3802"/>
        </w:tabs>
        <w:rPr>
          <w:rFonts w:cs="Times New Roman"/>
        </w:rPr>
      </w:pPr>
      <w:r>
        <w:rPr>
          <w:rFonts w:cs="Times New Roman"/>
        </w:rPr>
        <w:tab/>
      </w:r>
    </w:p>
    <w:p w14:paraId="641E7A89" w14:textId="77777777" w:rsidR="00F6514D" w:rsidRDefault="00F6514D" w:rsidP="0021019A">
      <w:pPr>
        <w:pStyle w:val="2"/>
        <w:ind w:right="20"/>
      </w:pPr>
      <w:bookmarkStart w:id="329" w:name="_Ref529105114"/>
      <w:bookmarkStart w:id="330" w:name="_Ref529105118"/>
      <w:bookmarkStart w:id="331" w:name="_Toc198525963"/>
      <w:bookmarkStart w:id="332" w:name="_Toc363228270"/>
      <w:bookmarkStart w:id="333" w:name="_Ref390849378"/>
      <w:bookmarkStart w:id="334" w:name="_Ref390849381"/>
      <w:bookmarkStart w:id="335" w:name="_Toc445130735"/>
      <w:r>
        <w:lastRenderedPageBreak/>
        <w:t>SNMP</w:t>
      </w:r>
      <w:bookmarkEnd w:id="329"/>
      <w:bookmarkEnd w:id="330"/>
      <w:r w:rsidR="00A573BE">
        <w:rPr>
          <w:rFonts w:hint="eastAsia"/>
        </w:rPr>
        <w:t xml:space="preserve"> </w:t>
      </w:r>
      <w:r>
        <w:t>(Simple Network Management Protocol)</w:t>
      </w:r>
      <w:bookmarkEnd w:id="331"/>
      <w:bookmarkEnd w:id="332"/>
      <w:bookmarkEnd w:id="333"/>
      <w:bookmarkEnd w:id="334"/>
      <w:bookmarkEnd w:id="335"/>
    </w:p>
    <w:p w14:paraId="004FD302" w14:textId="77777777" w:rsidR="00DA0040" w:rsidRPr="002F5F3A" w:rsidRDefault="00DA0040" w:rsidP="00657E9B">
      <w:pPr>
        <w:pStyle w:val="a3"/>
        <w:ind w:left="0" w:right="20"/>
        <w:rPr>
          <w:rFonts w:cs="Arial"/>
        </w:rPr>
      </w:pPr>
      <w:r w:rsidRPr="002F5F3A">
        <w:rPr>
          <w:rFonts w:cs="Arial"/>
        </w:rPr>
        <w:t xml:space="preserve">SNMP network manager can manage the switch that provides </w:t>
      </w:r>
      <w:r w:rsidR="005D5D1E">
        <w:rPr>
          <w:rFonts w:cs="Arial"/>
        </w:rPr>
        <w:t xml:space="preserve">the </w:t>
      </w:r>
      <w:r w:rsidRPr="002F5F3A">
        <w:rPr>
          <w:rFonts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D867F8" w:rsidRDefault="00DA0040" w:rsidP="00657E9B">
      <w:pPr>
        <w:pStyle w:val="3"/>
        <w:ind w:left="0" w:right="20"/>
      </w:pPr>
      <w:bookmarkStart w:id="336" w:name="_Toc281502858"/>
      <w:bookmarkStart w:id="337" w:name="_Toc337198313"/>
      <w:bookmarkStart w:id="338" w:name="_Toc348625849"/>
      <w:bookmarkStart w:id="339" w:name="_Toc445130736"/>
      <w:r w:rsidRPr="00D867F8">
        <w:t>SNMP Configuration</w:t>
      </w:r>
      <w:bookmarkEnd w:id="336"/>
      <w:bookmarkEnd w:id="337"/>
      <w:bookmarkEnd w:id="338"/>
      <w:bookmarkEnd w:id="339"/>
    </w:p>
    <w:p w14:paraId="76A60E8B" w14:textId="77777777" w:rsidR="00DA0040" w:rsidRPr="002F5F3A" w:rsidRDefault="00DA0040" w:rsidP="00657E9B">
      <w:pPr>
        <w:pStyle w:val="a3"/>
        <w:ind w:left="0" w:right="20"/>
        <w:rPr>
          <w:rFonts w:cs="Arial"/>
        </w:rPr>
      </w:pPr>
      <w:r w:rsidRPr="002F5F3A">
        <w:rPr>
          <w:rFonts w:cs="Arial"/>
        </w:rPr>
        <w:t>The following commands are for setting the SNMP configuration.</w:t>
      </w:r>
    </w:p>
    <w:p w14:paraId="5B88F0F9" w14:textId="77777777" w:rsidR="00DA0040" w:rsidRPr="002F5F3A" w:rsidRDefault="00125B19" w:rsidP="00657E9B">
      <w:pPr>
        <w:pStyle w:val="affff4"/>
        <w:wordWrap/>
        <w:ind w:left="0" w:right="20"/>
      </w:pPr>
      <w:bookmarkStart w:id="340" w:name="_Toc281502950"/>
      <w:bookmarkStart w:id="341" w:name="_Toc294705580"/>
      <w:bookmarkStart w:id="342" w:name="_Toc348626301"/>
      <w:bookmarkStart w:id="343" w:name="_Toc391575159"/>
      <w:r>
        <w:t xml:space="preserve">Table </w:t>
      </w:r>
      <w:r w:rsidR="005832B8">
        <w:fldChar w:fldCharType="begin"/>
      </w:r>
      <w:r>
        <w:instrText xml:space="preserve"> SEQ Table \* ARABIC </w:instrText>
      </w:r>
      <w:r w:rsidR="005832B8">
        <w:fldChar w:fldCharType="separate"/>
      </w:r>
      <w:r w:rsidR="00264652">
        <w:rPr>
          <w:noProof/>
        </w:rPr>
        <w:t>17</w:t>
      </w:r>
      <w:r w:rsidR="005832B8">
        <w:rPr>
          <w:noProof/>
        </w:rPr>
        <w:fldChar w:fldCharType="end"/>
      </w:r>
      <w:r>
        <w:t xml:space="preserve"> </w:t>
      </w:r>
      <w:r w:rsidR="00DA0040" w:rsidRPr="002F5F3A">
        <w:t>Commands for Setting SNMP Configuration</w:t>
      </w:r>
      <w:bookmarkEnd w:id="340"/>
      <w:bookmarkEnd w:id="341"/>
      <w:bookmarkEnd w:id="342"/>
      <w:bookmarkEnd w:id="34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96"/>
        <w:gridCol w:w="4929"/>
        <w:gridCol w:w="757"/>
      </w:tblGrid>
      <w:tr w:rsidR="00DA0040" w:rsidRPr="002F5F3A" w14:paraId="755B791C" w14:textId="77777777" w:rsidTr="00BF42F2">
        <w:tc>
          <w:tcPr>
            <w:tcW w:w="0" w:type="auto"/>
            <w:shd w:val="clear" w:color="auto" w:fill="E6E6E6"/>
            <w:vAlign w:val="center"/>
          </w:tcPr>
          <w:p w14:paraId="2F9163E3"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7B1D6B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7C87808C" w14:textId="77777777" w:rsidR="00DA0040" w:rsidRPr="002F5F3A" w:rsidRDefault="00DA0040" w:rsidP="00657E9B">
            <w:pPr>
              <w:pStyle w:val="ab"/>
              <w:wordWrap/>
              <w:ind w:right="20"/>
              <w:rPr>
                <w:b w:val="0"/>
              </w:rPr>
            </w:pPr>
            <w:r w:rsidRPr="002F5F3A">
              <w:rPr>
                <w:b w:val="0"/>
              </w:rPr>
              <w:t>Mode</w:t>
            </w:r>
          </w:p>
        </w:tc>
      </w:tr>
      <w:tr w:rsidR="00DA0040" w:rsidRPr="002F5F3A" w14:paraId="6DC41142" w14:textId="77777777" w:rsidTr="00BF42F2">
        <w:tc>
          <w:tcPr>
            <w:tcW w:w="0" w:type="auto"/>
            <w:vAlign w:val="center"/>
          </w:tcPr>
          <w:p w14:paraId="514229EC" w14:textId="77777777" w:rsidR="00DA0040" w:rsidRPr="002F5F3A" w:rsidRDefault="00DA0040" w:rsidP="00657E9B">
            <w:pPr>
              <w:pStyle w:val="aa"/>
              <w:ind w:right="20"/>
            </w:pPr>
            <w:r w:rsidRPr="002F5F3A">
              <w:t xml:space="preserve">snmp-server contact </w:t>
            </w:r>
            <w:r w:rsidRPr="002F5F3A">
              <w:rPr>
                <w:i/>
                <w:iCs/>
              </w:rPr>
              <w:t>string</w:t>
            </w:r>
          </w:p>
        </w:tc>
        <w:tc>
          <w:tcPr>
            <w:tcW w:w="0" w:type="auto"/>
            <w:vAlign w:val="center"/>
          </w:tcPr>
          <w:p w14:paraId="724F1B39" w14:textId="77777777" w:rsidR="00DA0040" w:rsidRPr="002F5F3A" w:rsidRDefault="00DA0040" w:rsidP="00657E9B">
            <w:pPr>
              <w:pStyle w:val="afffc"/>
              <w:ind w:right="20"/>
              <w:jc w:val="both"/>
            </w:pPr>
            <w:r w:rsidRPr="002F5F3A">
              <w:t xml:space="preserve">Enters the information of system manager </w:t>
            </w:r>
          </w:p>
        </w:tc>
        <w:tc>
          <w:tcPr>
            <w:tcW w:w="0" w:type="auto"/>
            <w:vAlign w:val="center"/>
          </w:tcPr>
          <w:p w14:paraId="5FD44767" w14:textId="77777777" w:rsidR="00DA0040" w:rsidRPr="002F5F3A" w:rsidRDefault="00DA0040" w:rsidP="00657E9B">
            <w:pPr>
              <w:pStyle w:val="aa"/>
              <w:ind w:right="20"/>
            </w:pPr>
            <w:r w:rsidRPr="002F5F3A">
              <w:t>Config</w:t>
            </w:r>
          </w:p>
        </w:tc>
      </w:tr>
      <w:tr w:rsidR="00DA0040" w:rsidRPr="002F5F3A" w14:paraId="4E3A93C0" w14:textId="77777777" w:rsidTr="00BF42F2">
        <w:tc>
          <w:tcPr>
            <w:tcW w:w="0" w:type="auto"/>
            <w:vAlign w:val="center"/>
          </w:tcPr>
          <w:p w14:paraId="15D6FED3" w14:textId="77777777" w:rsidR="00DA0040" w:rsidRPr="002F5F3A" w:rsidRDefault="00DA0040" w:rsidP="00657E9B">
            <w:pPr>
              <w:pStyle w:val="aa"/>
              <w:ind w:right="20"/>
            </w:pPr>
            <w:r w:rsidRPr="002F5F3A">
              <w:t>no snmp-server contact</w:t>
            </w:r>
          </w:p>
        </w:tc>
        <w:tc>
          <w:tcPr>
            <w:tcW w:w="0" w:type="auto"/>
            <w:vAlign w:val="center"/>
          </w:tcPr>
          <w:p w14:paraId="73FAA337" w14:textId="77777777" w:rsidR="00DA0040" w:rsidRPr="002F5F3A" w:rsidRDefault="00DA0040" w:rsidP="00657E9B">
            <w:pPr>
              <w:pStyle w:val="afffc"/>
              <w:ind w:right="20"/>
              <w:jc w:val="both"/>
            </w:pPr>
            <w:r w:rsidRPr="002F5F3A">
              <w:t>Deletes the information of system manager</w:t>
            </w:r>
          </w:p>
        </w:tc>
        <w:tc>
          <w:tcPr>
            <w:tcW w:w="0" w:type="auto"/>
            <w:vAlign w:val="center"/>
          </w:tcPr>
          <w:p w14:paraId="71546884" w14:textId="77777777" w:rsidR="00DA0040" w:rsidRPr="002F5F3A" w:rsidRDefault="00DA0040" w:rsidP="00657E9B">
            <w:pPr>
              <w:pStyle w:val="aa"/>
              <w:ind w:right="20"/>
            </w:pPr>
            <w:r w:rsidRPr="002F5F3A">
              <w:t>Config</w:t>
            </w:r>
          </w:p>
        </w:tc>
      </w:tr>
      <w:tr w:rsidR="00DA0040" w:rsidRPr="002F5F3A" w14:paraId="2898C946" w14:textId="77777777" w:rsidTr="00BF42F2">
        <w:trPr>
          <w:trHeight w:val="225"/>
        </w:trPr>
        <w:tc>
          <w:tcPr>
            <w:tcW w:w="0" w:type="auto"/>
            <w:vAlign w:val="center"/>
          </w:tcPr>
          <w:p w14:paraId="38431A12" w14:textId="77777777" w:rsidR="00DA0040" w:rsidRPr="002F5F3A" w:rsidRDefault="00DA0040" w:rsidP="00657E9B">
            <w:pPr>
              <w:pStyle w:val="aa"/>
              <w:ind w:right="20"/>
            </w:pPr>
            <w:r w:rsidRPr="002F5F3A">
              <w:t xml:space="preserve">snmp-server location </w:t>
            </w:r>
            <w:r w:rsidRPr="002F5F3A">
              <w:rPr>
                <w:i/>
                <w:iCs/>
              </w:rPr>
              <w:t>string</w:t>
            </w:r>
          </w:p>
        </w:tc>
        <w:tc>
          <w:tcPr>
            <w:tcW w:w="0" w:type="auto"/>
            <w:vAlign w:val="center"/>
          </w:tcPr>
          <w:p w14:paraId="014BFEE8" w14:textId="77777777" w:rsidR="00DA0040" w:rsidRPr="002F5F3A" w:rsidRDefault="00DA0040" w:rsidP="00657E9B">
            <w:pPr>
              <w:pStyle w:val="afffc"/>
              <w:ind w:right="20"/>
              <w:jc w:val="both"/>
            </w:pPr>
            <w:r w:rsidRPr="002F5F3A">
              <w:t>Enters the location information where switch is installed.</w:t>
            </w:r>
          </w:p>
        </w:tc>
        <w:tc>
          <w:tcPr>
            <w:tcW w:w="0" w:type="auto"/>
            <w:vAlign w:val="center"/>
          </w:tcPr>
          <w:p w14:paraId="5B7EC001" w14:textId="77777777" w:rsidR="00DA0040" w:rsidRPr="002F5F3A" w:rsidRDefault="00DA0040" w:rsidP="00657E9B">
            <w:pPr>
              <w:pStyle w:val="aa"/>
              <w:ind w:right="20"/>
            </w:pPr>
            <w:r w:rsidRPr="002F5F3A">
              <w:t>Config</w:t>
            </w:r>
          </w:p>
        </w:tc>
      </w:tr>
      <w:tr w:rsidR="00DA0040" w:rsidRPr="002F5F3A" w14:paraId="557FDFD2" w14:textId="77777777" w:rsidTr="00BF42F2">
        <w:trPr>
          <w:trHeight w:val="225"/>
        </w:trPr>
        <w:tc>
          <w:tcPr>
            <w:tcW w:w="0" w:type="auto"/>
            <w:vAlign w:val="center"/>
          </w:tcPr>
          <w:p w14:paraId="086E3862" w14:textId="77777777" w:rsidR="00DA0040" w:rsidRPr="002F5F3A" w:rsidRDefault="00DA0040" w:rsidP="00657E9B">
            <w:pPr>
              <w:pStyle w:val="aa"/>
              <w:ind w:right="20"/>
            </w:pPr>
            <w:r w:rsidRPr="002F5F3A">
              <w:t>no snmp-server location</w:t>
            </w:r>
          </w:p>
        </w:tc>
        <w:tc>
          <w:tcPr>
            <w:tcW w:w="0" w:type="auto"/>
            <w:vAlign w:val="center"/>
          </w:tcPr>
          <w:p w14:paraId="0775B2B0" w14:textId="77777777" w:rsidR="00DA0040" w:rsidRPr="002F5F3A" w:rsidRDefault="00DA0040" w:rsidP="00657E9B">
            <w:pPr>
              <w:pStyle w:val="afffc"/>
              <w:ind w:right="20"/>
              <w:jc w:val="both"/>
            </w:pPr>
            <w:r w:rsidRPr="002F5F3A">
              <w:t>Deletes Input the location information where switch is installed.</w:t>
            </w:r>
          </w:p>
        </w:tc>
        <w:tc>
          <w:tcPr>
            <w:tcW w:w="0" w:type="auto"/>
            <w:vAlign w:val="center"/>
          </w:tcPr>
          <w:p w14:paraId="4954CE6C" w14:textId="77777777" w:rsidR="00DA0040" w:rsidRPr="002F5F3A" w:rsidRDefault="00DA0040" w:rsidP="00657E9B">
            <w:pPr>
              <w:pStyle w:val="aa"/>
              <w:ind w:right="20"/>
            </w:pPr>
            <w:r w:rsidRPr="002F5F3A">
              <w:t>Config</w:t>
            </w:r>
          </w:p>
        </w:tc>
      </w:tr>
    </w:tbl>
    <w:p w14:paraId="25BA6C48" w14:textId="77777777" w:rsidR="00DA0040" w:rsidRPr="002F5F3A" w:rsidRDefault="00DA0040" w:rsidP="00657E9B">
      <w:pPr>
        <w:pStyle w:val="a3"/>
        <w:ind w:left="0" w:right="20"/>
        <w:rPr>
          <w:rFonts w:cs="Arial"/>
        </w:rPr>
      </w:pPr>
      <w:r w:rsidRPr="002F5F3A">
        <w:rPr>
          <w:rFonts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5547CD26" w14:textId="77777777" w:rsidTr="00BF42F2">
        <w:tc>
          <w:tcPr>
            <w:tcW w:w="8820" w:type="dxa"/>
            <w:shd w:val="clear" w:color="auto" w:fill="auto"/>
          </w:tcPr>
          <w:p w14:paraId="7BD8DCB2" w14:textId="77777777" w:rsidR="00DA0040" w:rsidRPr="002F5F3A" w:rsidRDefault="00DA0040" w:rsidP="00657E9B">
            <w:pPr>
              <w:pStyle w:val="aa"/>
              <w:ind w:right="20"/>
              <w:rPr>
                <w:bCs/>
              </w:rPr>
            </w:pPr>
            <w:r w:rsidRPr="002F5F3A">
              <w:t xml:space="preserve">Switch# </w:t>
            </w:r>
            <w:r w:rsidRPr="002F5F3A">
              <w:rPr>
                <w:b/>
                <w:bCs/>
              </w:rPr>
              <w:t>configure terminal</w:t>
            </w:r>
          </w:p>
          <w:p w14:paraId="49979100" w14:textId="77777777" w:rsidR="00DA0040" w:rsidRPr="002F5F3A" w:rsidRDefault="00DA0040" w:rsidP="00657E9B">
            <w:pPr>
              <w:pStyle w:val="aa"/>
              <w:ind w:right="20"/>
            </w:pPr>
            <w:r w:rsidRPr="002F5F3A">
              <w:t xml:space="preserve">Switch(config)# </w:t>
            </w:r>
            <w:r w:rsidRPr="002F5F3A">
              <w:rPr>
                <w:b/>
                <w:bCs/>
              </w:rPr>
              <w:t xml:space="preserve">snmp-server contact </w:t>
            </w:r>
            <w:r w:rsidRPr="002F5F3A">
              <w:rPr>
                <w:b/>
                <w:bCs/>
              </w:rPr>
              <w:t>“</w:t>
            </w:r>
            <w:r w:rsidRPr="002F5F3A">
              <w:rPr>
                <w:b/>
                <w:bCs/>
              </w:rPr>
              <w:t xml:space="preserve">gil-dong hong. </w:t>
            </w:r>
            <w:hyperlink r:id="rId19" w:history="1">
              <w:r w:rsidRPr="002F5F3A">
                <w:rPr>
                  <w:b/>
                  <w:bCs/>
                </w:rPr>
                <w:t>hong@</w:t>
              </w:r>
              <w:r>
                <w:rPr>
                  <w:b/>
                  <w:bCs/>
                </w:rPr>
                <w:t>CommScope</w:t>
              </w:r>
              <w:r w:rsidRPr="002F5F3A">
                <w:rPr>
                  <w:b/>
                  <w:bCs/>
                </w:rPr>
                <w:t>.com</w:t>
              </w:r>
            </w:hyperlink>
            <w:r w:rsidRPr="002F5F3A">
              <w:rPr>
                <w:b/>
                <w:bCs/>
              </w:rPr>
              <w:t>”</w:t>
            </w:r>
          </w:p>
          <w:p w14:paraId="56A27C0C" w14:textId="77777777" w:rsidR="00DA0040" w:rsidRPr="002F5F3A" w:rsidRDefault="00DA0040" w:rsidP="00657E9B">
            <w:pPr>
              <w:pStyle w:val="aa"/>
              <w:ind w:right="20"/>
            </w:pPr>
            <w:r w:rsidRPr="002F5F3A">
              <w:t xml:space="preserve">Switch(config)# </w:t>
            </w:r>
            <w:r w:rsidRPr="002F5F3A">
              <w:rPr>
                <w:b/>
                <w:bCs/>
              </w:rPr>
              <w:t>end</w:t>
            </w:r>
          </w:p>
          <w:p w14:paraId="327DCA67" w14:textId="77777777" w:rsidR="00DA0040" w:rsidRPr="002F5F3A" w:rsidRDefault="00DA0040" w:rsidP="00657E9B">
            <w:pPr>
              <w:pStyle w:val="aa"/>
              <w:ind w:right="20"/>
              <w:rPr>
                <w:bCs/>
              </w:rPr>
            </w:pPr>
            <w:r w:rsidRPr="002F5F3A">
              <w:t xml:space="preserve">Switch# </w:t>
            </w:r>
            <w:r w:rsidRPr="002F5F3A">
              <w:rPr>
                <w:b/>
                <w:bCs/>
              </w:rPr>
              <w:t>show running-config</w:t>
            </w:r>
          </w:p>
          <w:p w14:paraId="1ECA966E" w14:textId="77777777" w:rsidR="00DA0040" w:rsidRPr="002F5F3A" w:rsidRDefault="00DA0040" w:rsidP="00657E9B">
            <w:pPr>
              <w:pStyle w:val="aa"/>
              <w:ind w:right="20"/>
            </w:pPr>
            <w:r w:rsidRPr="002F5F3A">
              <w:t>!</w:t>
            </w:r>
          </w:p>
          <w:p w14:paraId="5CF9B899" w14:textId="77777777" w:rsidR="00DA0040" w:rsidRPr="002F5F3A" w:rsidRDefault="00DA0040" w:rsidP="00657E9B">
            <w:pPr>
              <w:wordWrap/>
              <w:ind w:right="20"/>
            </w:pPr>
            <w:r w:rsidRPr="002F5F3A">
              <w:t xml:space="preserve">snmp-server contact “gil-dong hong. </w:t>
            </w:r>
            <w:hyperlink r:id="rId20" w:history="1">
              <w:r w:rsidRPr="002F5F3A">
                <w:t>hong@</w:t>
              </w:r>
              <w:r>
                <w:t>CommScope</w:t>
              </w:r>
              <w:r w:rsidRPr="002F5F3A">
                <w:t>.com</w:t>
              </w:r>
            </w:hyperlink>
            <w:r w:rsidRPr="002F5F3A">
              <w:t>”</w:t>
            </w:r>
          </w:p>
          <w:p w14:paraId="732BC016" w14:textId="77777777" w:rsidR="00DA0040" w:rsidRPr="002F5F3A" w:rsidRDefault="00DA0040" w:rsidP="00657E9B">
            <w:pPr>
              <w:wordWrap/>
              <w:ind w:right="20"/>
            </w:pPr>
            <w:r w:rsidRPr="002F5F3A">
              <w:t>!</w:t>
            </w:r>
          </w:p>
          <w:p w14:paraId="70750B84" w14:textId="77777777" w:rsidR="00DA0040" w:rsidRPr="002F5F3A" w:rsidRDefault="00DA0040" w:rsidP="00657E9B">
            <w:pPr>
              <w:wordWrap/>
              <w:ind w:right="20"/>
            </w:pPr>
            <w:r w:rsidRPr="002F5F3A">
              <w:t>Switch#</w:t>
            </w:r>
          </w:p>
        </w:tc>
      </w:tr>
    </w:tbl>
    <w:p w14:paraId="3E9610EF" w14:textId="77777777" w:rsidR="00DA0040" w:rsidRPr="002F5F3A" w:rsidRDefault="00DA0040" w:rsidP="00657E9B">
      <w:pPr>
        <w:pStyle w:val="a3"/>
        <w:ind w:left="0" w:right="20"/>
        <w:rPr>
          <w:rFonts w:cs="Arial"/>
        </w:rPr>
      </w:pPr>
      <w:r w:rsidRPr="002F5F3A">
        <w:rPr>
          <w:rFonts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3B6A4673" w14:textId="77777777" w:rsidTr="00BF42F2">
        <w:tc>
          <w:tcPr>
            <w:tcW w:w="8820" w:type="dxa"/>
            <w:shd w:val="clear" w:color="auto" w:fill="auto"/>
          </w:tcPr>
          <w:p w14:paraId="1E146A68" w14:textId="77777777" w:rsidR="00DA0040" w:rsidRPr="002F5F3A" w:rsidRDefault="00DA0040" w:rsidP="00657E9B">
            <w:pPr>
              <w:pStyle w:val="aa"/>
              <w:ind w:right="20"/>
              <w:rPr>
                <w:bCs/>
              </w:rPr>
            </w:pPr>
            <w:r w:rsidRPr="002F5F3A">
              <w:t xml:space="preserve">Switch# </w:t>
            </w:r>
            <w:r w:rsidRPr="002F5F3A">
              <w:rPr>
                <w:b/>
                <w:bCs/>
              </w:rPr>
              <w:t>configure terminal</w:t>
            </w:r>
          </w:p>
          <w:p w14:paraId="1042D97F" w14:textId="77777777" w:rsidR="00DA0040" w:rsidRPr="002F5F3A" w:rsidRDefault="00DA0040" w:rsidP="00657E9B">
            <w:pPr>
              <w:pStyle w:val="aa"/>
              <w:ind w:right="20"/>
            </w:pPr>
            <w:r w:rsidRPr="002F5F3A">
              <w:t xml:space="preserve">Switch(config)# </w:t>
            </w:r>
            <w:r w:rsidRPr="002F5F3A">
              <w:rPr>
                <w:b/>
                <w:bCs/>
              </w:rPr>
              <w:t xml:space="preserve">snmp-server location </w:t>
            </w:r>
            <w:r w:rsidRPr="002F5F3A">
              <w:rPr>
                <w:b/>
                <w:bCs/>
              </w:rPr>
              <w:t>“</w:t>
            </w:r>
            <w:r w:rsidRPr="002F5F3A">
              <w:rPr>
                <w:b/>
                <w:bCs/>
              </w:rPr>
              <w:t>Wonhyoro-3Ga, Yongsan-gu, Seoul.</w:t>
            </w:r>
            <w:r w:rsidRPr="002F5F3A">
              <w:rPr>
                <w:b/>
                <w:bCs/>
              </w:rPr>
              <w:t>”</w:t>
            </w:r>
          </w:p>
          <w:p w14:paraId="6F9E9C13" w14:textId="77777777" w:rsidR="00DA0040" w:rsidRPr="002F5F3A" w:rsidRDefault="00DA0040" w:rsidP="00657E9B">
            <w:pPr>
              <w:pStyle w:val="aa"/>
              <w:ind w:right="20"/>
            </w:pPr>
            <w:r w:rsidRPr="002F5F3A">
              <w:t xml:space="preserve">Switch(config)# </w:t>
            </w:r>
            <w:r w:rsidRPr="002F5F3A">
              <w:rPr>
                <w:b/>
                <w:bCs/>
              </w:rPr>
              <w:t>end</w:t>
            </w:r>
          </w:p>
          <w:p w14:paraId="32D674EC" w14:textId="77777777" w:rsidR="00DA0040" w:rsidRPr="002F5F3A" w:rsidRDefault="00DA0040" w:rsidP="00657E9B">
            <w:pPr>
              <w:pStyle w:val="aa"/>
              <w:ind w:right="20"/>
              <w:rPr>
                <w:bCs/>
              </w:rPr>
            </w:pPr>
            <w:r w:rsidRPr="002F5F3A">
              <w:t xml:space="preserve">Switch# </w:t>
            </w:r>
            <w:r w:rsidRPr="002F5F3A">
              <w:rPr>
                <w:b/>
                <w:bCs/>
              </w:rPr>
              <w:t>show running-config</w:t>
            </w:r>
          </w:p>
          <w:p w14:paraId="68504A7D" w14:textId="77777777" w:rsidR="00DA0040" w:rsidRPr="002F5F3A" w:rsidRDefault="00DA0040" w:rsidP="00657E9B">
            <w:pPr>
              <w:pStyle w:val="aa"/>
              <w:ind w:right="20"/>
            </w:pPr>
            <w:r w:rsidRPr="002F5F3A">
              <w:t>!</w:t>
            </w:r>
          </w:p>
          <w:p w14:paraId="6B46858F" w14:textId="77777777" w:rsidR="00DA0040" w:rsidRPr="002F5F3A" w:rsidRDefault="00DA0040" w:rsidP="00657E9B">
            <w:pPr>
              <w:pStyle w:val="aa"/>
              <w:ind w:right="20"/>
            </w:pPr>
            <w:r w:rsidRPr="002F5F3A">
              <w:t xml:space="preserve">snmp-server location </w:t>
            </w:r>
            <w:r w:rsidRPr="002F5F3A">
              <w:t>“</w:t>
            </w:r>
            <w:r w:rsidRPr="002F5F3A">
              <w:t>Wonhyoro-3Ga, Yongsan-gu, Seoul.</w:t>
            </w:r>
            <w:r w:rsidRPr="002F5F3A">
              <w:t>”</w:t>
            </w:r>
          </w:p>
          <w:p w14:paraId="0B7EAB39" w14:textId="77777777" w:rsidR="00DA0040" w:rsidRPr="002F5F3A" w:rsidRDefault="00DA0040" w:rsidP="00657E9B">
            <w:pPr>
              <w:wordWrap/>
              <w:ind w:right="20"/>
            </w:pPr>
            <w:r w:rsidRPr="002F5F3A">
              <w:t>!</w:t>
            </w:r>
          </w:p>
          <w:p w14:paraId="157B6F51" w14:textId="77777777" w:rsidR="00DA0040" w:rsidRPr="002F5F3A" w:rsidRDefault="00DA0040" w:rsidP="00657E9B">
            <w:pPr>
              <w:wordWrap/>
              <w:ind w:right="20"/>
            </w:pPr>
            <w:r w:rsidRPr="002F5F3A">
              <w:t>Switch#</w:t>
            </w:r>
          </w:p>
        </w:tc>
      </w:tr>
    </w:tbl>
    <w:p w14:paraId="771D8350" w14:textId="77777777" w:rsidR="00DA0040" w:rsidRPr="00D867F8" w:rsidRDefault="00DA0040" w:rsidP="00657E9B">
      <w:pPr>
        <w:pStyle w:val="3"/>
        <w:ind w:left="0" w:right="20"/>
      </w:pPr>
      <w:bookmarkStart w:id="344" w:name="_Toc281502859"/>
      <w:bookmarkStart w:id="345" w:name="_Toc337198314"/>
      <w:bookmarkStart w:id="346" w:name="_Toc348625850"/>
      <w:bookmarkStart w:id="347" w:name="_Toc445130737"/>
      <w:r w:rsidRPr="00D867F8">
        <w:t>SNMP Community</w:t>
      </w:r>
      <w:bookmarkEnd w:id="344"/>
      <w:bookmarkEnd w:id="345"/>
      <w:bookmarkEnd w:id="346"/>
      <w:bookmarkEnd w:id="347"/>
      <w:r w:rsidRPr="00D867F8">
        <w:t xml:space="preserve"> </w:t>
      </w:r>
    </w:p>
    <w:p w14:paraId="42439696" w14:textId="77777777" w:rsidR="00DA0040" w:rsidRPr="002F5F3A" w:rsidRDefault="00DA0040" w:rsidP="00657E9B">
      <w:pPr>
        <w:pStyle w:val="a3"/>
        <w:ind w:left="0" w:right="20"/>
        <w:rPr>
          <w:rFonts w:cs="Arial"/>
          <w:kern w:val="0"/>
        </w:rPr>
      </w:pPr>
      <w:r w:rsidRPr="002F5F3A">
        <w:rPr>
          <w:rFonts w:cs="Arial"/>
          <w:kern w:val="0"/>
        </w:rPr>
        <w:t xml:space="preserve">Network Operator can access the SNMP agent and read or write MIB information. When connecting to the SNMP agent, the network manager is authenticated as a community. There are two types of community strings on </w:t>
      </w:r>
      <w:r w:rsidR="005D5D1E">
        <w:rPr>
          <w:rFonts w:cs="Arial"/>
          <w:kern w:val="0"/>
        </w:rPr>
        <w:t xml:space="preserve">the </w:t>
      </w:r>
      <w:r w:rsidR="00094318">
        <w:rPr>
          <w:rFonts w:cs="Arial"/>
          <w:kern w:val="0"/>
        </w:rPr>
        <w:t>C9500</w:t>
      </w:r>
      <w:r w:rsidRPr="002F5F3A">
        <w:rPr>
          <w:rFonts w:cs="Arial"/>
          <w:kern w:val="0"/>
        </w:rPr>
        <w:t>.</w:t>
      </w:r>
    </w:p>
    <w:p w14:paraId="35F4E284" w14:textId="77777777" w:rsidR="00DA0040" w:rsidRPr="002F5F3A" w:rsidRDefault="00DA0040" w:rsidP="00657E9B">
      <w:pPr>
        <w:pStyle w:val="4"/>
        <w:ind w:left="0" w:right="20"/>
        <w:rPr>
          <w:szCs w:val="18"/>
        </w:rPr>
      </w:pPr>
      <w:bookmarkStart w:id="348" w:name="_Toc337198315"/>
      <w:r w:rsidRPr="002F5F3A">
        <w:rPr>
          <w:szCs w:val="18"/>
        </w:rPr>
        <w:t>Read-only community</w:t>
      </w:r>
      <w:bookmarkEnd w:id="348"/>
    </w:p>
    <w:p w14:paraId="0EA2BC9F" w14:textId="77777777" w:rsidR="00DA0040" w:rsidRPr="002F5F3A" w:rsidRDefault="00DA0040" w:rsidP="00657E9B">
      <w:pPr>
        <w:pStyle w:val="Randomlist"/>
        <w:tabs>
          <w:tab w:val="clear" w:pos="3968"/>
          <w:tab w:val="num" w:pos="1040"/>
          <w:tab w:val="num" w:pos="1980"/>
        </w:tabs>
        <w:spacing w:before="0"/>
        <w:ind w:leftChars="854" w:left="1980" w:right="20" w:hangingChars="246" w:hanging="443"/>
        <w:rPr>
          <w:kern w:val="0"/>
        </w:rPr>
      </w:pPr>
      <w:r w:rsidRPr="002F5F3A">
        <w:rPr>
          <w:kern w:val="0"/>
        </w:rPr>
        <w:t>Access to the system in read-only mode</w:t>
      </w:r>
    </w:p>
    <w:p w14:paraId="142ACB00" w14:textId="77777777" w:rsidR="00DA0040" w:rsidRPr="002F5F3A" w:rsidRDefault="00DA0040" w:rsidP="00657E9B">
      <w:pPr>
        <w:pStyle w:val="4"/>
        <w:ind w:left="0" w:right="20"/>
        <w:rPr>
          <w:szCs w:val="18"/>
        </w:rPr>
      </w:pPr>
      <w:bookmarkStart w:id="349" w:name="_Toc337198316"/>
      <w:r w:rsidRPr="002F5F3A">
        <w:rPr>
          <w:szCs w:val="18"/>
        </w:rPr>
        <w:lastRenderedPageBreak/>
        <w:t>Read-write community</w:t>
      </w:r>
      <w:bookmarkEnd w:id="349"/>
      <w:r w:rsidRPr="002F5F3A">
        <w:rPr>
          <w:szCs w:val="18"/>
        </w:rPr>
        <w:t xml:space="preserve"> </w:t>
      </w:r>
    </w:p>
    <w:p w14:paraId="48BA6B0F" w14:textId="77777777" w:rsidR="00DA0040" w:rsidRPr="002F5F3A" w:rsidRDefault="00DA0040" w:rsidP="00657E9B">
      <w:pPr>
        <w:pStyle w:val="Randomlist"/>
        <w:tabs>
          <w:tab w:val="clear" w:pos="3968"/>
          <w:tab w:val="num" w:pos="1040"/>
          <w:tab w:val="num" w:pos="1980"/>
        </w:tabs>
        <w:spacing w:before="0"/>
        <w:ind w:leftChars="854" w:left="1980" w:right="20" w:hangingChars="246" w:hanging="443"/>
        <w:rPr>
          <w:kern w:val="0"/>
        </w:rPr>
      </w:pPr>
      <w:r w:rsidRPr="002F5F3A">
        <w:rPr>
          <w:kern w:val="0"/>
        </w:rPr>
        <w:t>Access to the system in read and write mode</w:t>
      </w:r>
    </w:p>
    <w:p w14:paraId="32A9F0CC" w14:textId="77777777" w:rsidR="00DA0040" w:rsidRPr="002F5F3A" w:rsidRDefault="00125B19" w:rsidP="00657E9B">
      <w:pPr>
        <w:pStyle w:val="affff4"/>
        <w:wordWrap/>
        <w:ind w:left="0" w:right="20"/>
      </w:pPr>
      <w:bookmarkStart w:id="350" w:name="_Toc281502951"/>
      <w:bookmarkStart w:id="351" w:name="_Toc294705581"/>
      <w:bookmarkStart w:id="352" w:name="_Toc348626302"/>
      <w:bookmarkStart w:id="353" w:name="_Toc391575160"/>
      <w:r>
        <w:t xml:space="preserve">Table </w:t>
      </w:r>
      <w:r w:rsidR="005832B8">
        <w:fldChar w:fldCharType="begin"/>
      </w:r>
      <w:r>
        <w:instrText xml:space="preserve"> SEQ Table \* ARABIC </w:instrText>
      </w:r>
      <w:r w:rsidR="005832B8">
        <w:fldChar w:fldCharType="separate"/>
      </w:r>
      <w:r w:rsidR="00264652">
        <w:rPr>
          <w:noProof/>
        </w:rPr>
        <w:t>18</w:t>
      </w:r>
      <w:r w:rsidR="005832B8">
        <w:rPr>
          <w:noProof/>
        </w:rPr>
        <w:fldChar w:fldCharType="end"/>
      </w:r>
      <w:r>
        <w:t xml:space="preserve"> </w:t>
      </w:r>
      <w:r w:rsidR="00DA0040" w:rsidRPr="002F5F3A">
        <w:t>Setting SNMP Community</w:t>
      </w:r>
      <w:bookmarkEnd w:id="350"/>
      <w:bookmarkEnd w:id="351"/>
      <w:bookmarkEnd w:id="352"/>
      <w:bookmarkEnd w:id="353"/>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69"/>
        <w:gridCol w:w="4656"/>
        <w:gridCol w:w="757"/>
      </w:tblGrid>
      <w:tr w:rsidR="00DA0040" w:rsidRPr="002F5F3A" w14:paraId="6769A836" w14:textId="77777777" w:rsidTr="00BF42F2">
        <w:tc>
          <w:tcPr>
            <w:tcW w:w="0" w:type="auto"/>
            <w:shd w:val="clear" w:color="auto" w:fill="E6E6E6"/>
            <w:vAlign w:val="center"/>
          </w:tcPr>
          <w:p w14:paraId="3C878D7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374BC3E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70A790C4" w14:textId="77777777" w:rsidR="00DA0040" w:rsidRPr="002F5F3A" w:rsidRDefault="00DA0040" w:rsidP="00657E9B">
            <w:pPr>
              <w:pStyle w:val="ab"/>
              <w:wordWrap/>
              <w:ind w:right="20"/>
              <w:rPr>
                <w:b w:val="0"/>
              </w:rPr>
            </w:pPr>
            <w:r w:rsidRPr="002F5F3A">
              <w:rPr>
                <w:b w:val="0"/>
              </w:rPr>
              <w:t>Mode</w:t>
            </w:r>
          </w:p>
        </w:tc>
      </w:tr>
      <w:tr w:rsidR="00DA0040" w:rsidRPr="002F5F3A" w14:paraId="31A282D7" w14:textId="77777777" w:rsidTr="00BF42F2">
        <w:tc>
          <w:tcPr>
            <w:tcW w:w="0" w:type="auto"/>
            <w:vAlign w:val="center"/>
          </w:tcPr>
          <w:p w14:paraId="5B6706F1" w14:textId="77777777" w:rsidR="00DA0040" w:rsidRPr="002F5F3A" w:rsidRDefault="00DA0040" w:rsidP="00657E9B">
            <w:pPr>
              <w:pStyle w:val="aa"/>
              <w:ind w:right="20"/>
              <w:rPr>
                <w:kern w:val="0"/>
              </w:rPr>
            </w:pPr>
            <w:r w:rsidRPr="002F5F3A">
              <w:rPr>
                <w:kern w:val="0"/>
              </w:rPr>
              <w:t xml:space="preserve">snmp-server community </w:t>
            </w:r>
            <w:r w:rsidRPr="002F5F3A">
              <w:rPr>
                <w:i/>
                <w:iCs/>
                <w:kern w:val="0"/>
              </w:rPr>
              <w:t xml:space="preserve">string </w:t>
            </w:r>
            <w:r w:rsidRPr="002F5F3A">
              <w:rPr>
                <w:kern w:val="0"/>
              </w:rPr>
              <w:t>[</w:t>
            </w:r>
            <w:r w:rsidRPr="002F5F3A">
              <w:rPr>
                <w:i/>
                <w:kern w:val="0"/>
              </w:rPr>
              <w:t>access-type</w:t>
            </w:r>
            <w:r w:rsidRPr="002F5F3A">
              <w:rPr>
                <w:kern w:val="0"/>
              </w:rPr>
              <w:t>|</w:t>
            </w:r>
          </w:p>
          <w:p w14:paraId="1A8237E6" w14:textId="77777777" w:rsidR="00DA0040" w:rsidRPr="002F5F3A" w:rsidRDefault="00DA0040" w:rsidP="00657E9B">
            <w:pPr>
              <w:pStyle w:val="aa"/>
              <w:ind w:right="20" w:firstLineChars="50" w:firstLine="90"/>
              <w:rPr>
                <w:kern w:val="0"/>
              </w:rPr>
            </w:pPr>
            <w:r w:rsidRPr="002F5F3A">
              <w:rPr>
                <w:kern w:val="0"/>
              </w:rPr>
              <w:t xml:space="preserve">view </w:t>
            </w:r>
            <w:r w:rsidRPr="002F5F3A">
              <w:rPr>
                <w:i/>
                <w:kern w:val="0"/>
              </w:rPr>
              <w:t>view-name</w:t>
            </w:r>
            <w:r w:rsidRPr="002F5F3A">
              <w:rPr>
                <w:kern w:val="0"/>
              </w:rPr>
              <w:t>|</w:t>
            </w:r>
          </w:p>
          <w:p w14:paraId="10A73F0F" w14:textId="77777777" w:rsidR="00DA0040" w:rsidRPr="002F5F3A" w:rsidRDefault="00DA0040" w:rsidP="00657E9B">
            <w:pPr>
              <w:pStyle w:val="aa"/>
              <w:ind w:right="20" w:firstLineChars="50" w:firstLine="90"/>
              <w:rPr>
                <w:kern w:val="0"/>
              </w:rPr>
            </w:pPr>
            <w:r w:rsidRPr="002F5F3A">
              <w:rPr>
                <w:kern w:val="0"/>
              </w:rPr>
              <w:t>&lt;1-99&gt;]</w:t>
            </w:r>
          </w:p>
        </w:tc>
        <w:tc>
          <w:tcPr>
            <w:tcW w:w="0" w:type="auto"/>
            <w:vAlign w:val="center"/>
          </w:tcPr>
          <w:p w14:paraId="7B2AE761" w14:textId="77777777" w:rsidR="00DA0040" w:rsidRPr="002F5F3A" w:rsidRDefault="00DA0040" w:rsidP="00657E9B">
            <w:pPr>
              <w:pStyle w:val="a9"/>
              <w:wordWrap/>
              <w:spacing w:line="240" w:lineRule="auto"/>
              <w:ind w:right="20"/>
              <w:rPr>
                <w:kern w:val="0"/>
                <w:lang w:val="da-DK"/>
              </w:rPr>
            </w:pPr>
            <w:r w:rsidRPr="002F5F3A">
              <w:rPr>
                <w:kern w:val="0"/>
                <w:lang w:val="da-DK"/>
              </w:rPr>
              <w:t>Set the SNMP community</w:t>
            </w:r>
          </w:p>
          <w:p w14:paraId="37FB78A3" w14:textId="77777777" w:rsidR="00DA0040" w:rsidRPr="002F5F3A" w:rsidRDefault="00DA0040" w:rsidP="00657E9B">
            <w:pPr>
              <w:pStyle w:val="a9"/>
              <w:tabs>
                <w:tab w:val="num" w:pos="360"/>
              </w:tabs>
              <w:wordWrap/>
              <w:spacing w:line="240" w:lineRule="auto"/>
              <w:ind w:right="20" w:hanging="284"/>
              <w:rPr>
                <w:kern w:val="0"/>
                <w:lang w:val="da-DK"/>
              </w:rPr>
            </w:pPr>
            <w:r w:rsidRPr="002F5F3A">
              <w:rPr>
                <w:kern w:val="0"/>
                <w:lang w:val="da-DK"/>
              </w:rPr>
              <w:t>access-type: SNMP Agent access type</w:t>
            </w:r>
          </w:p>
          <w:p w14:paraId="454FDD8E" w14:textId="77777777" w:rsidR="00DA0040" w:rsidRPr="002F5F3A" w:rsidRDefault="00DA0040" w:rsidP="00657E9B">
            <w:pPr>
              <w:pStyle w:val="a9"/>
              <w:wordWrap/>
              <w:spacing w:line="240" w:lineRule="auto"/>
              <w:ind w:right="20"/>
              <w:rPr>
                <w:kern w:val="0"/>
                <w:lang w:val="da-DK"/>
              </w:rPr>
            </w:pPr>
            <w:r w:rsidRPr="002F5F3A">
              <w:rPr>
                <w:kern w:val="0"/>
                <w:lang w:val="da-DK"/>
              </w:rPr>
              <w:t>ro: read only</w:t>
            </w:r>
          </w:p>
          <w:p w14:paraId="23F37059" w14:textId="77777777" w:rsidR="00DA0040" w:rsidRPr="002F5F3A" w:rsidRDefault="00DA0040" w:rsidP="00657E9B">
            <w:pPr>
              <w:pStyle w:val="a9"/>
              <w:wordWrap/>
              <w:spacing w:line="240" w:lineRule="auto"/>
              <w:ind w:right="20"/>
              <w:rPr>
                <w:kern w:val="0"/>
                <w:lang w:val="da-DK"/>
              </w:rPr>
            </w:pPr>
            <w:r w:rsidRPr="002F5F3A">
              <w:rPr>
                <w:kern w:val="0"/>
                <w:lang w:val="da-DK"/>
              </w:rPr>
              <w:t>rw: read write</w:t>
            </w:r>
          </w:p>
          <w:p w14:paraId="4D29BF0D" w14:textId="77777777" w:rsidR="00DA0040" w:rsidRPr="002F5F3A" w:rsidRDefault="00DA0040" w:rsidP="00657E9B">
            <w:pPr>
              <w:pStyle w:val="a9"/>
              <w:tabs>
                <w:tab w:val="num" w:pos="360"/>
              </w:tabs>
              <w:wordWrap/>
              <w:spacing w:line="240" w:lineRule="auto"/>
              <w:ind w:right="20" w:hanging="284"/>
              <w:rPr>
                <w:lang w:val="da-DK"/>
              </w:rPr>
            </w:pPr>
            <w:r w:rsidRPr="002F5F3A">
              <w:rPr>
                <w:lang w:val="da-DK"/>
              </w:rPr>
              <w:t>View: designates MIB access scope, the detail information refers to snmp-server view setting.</w:t>
            </w:r>
          </w:p>
          <w:p w14:paraId="559342D1" w14:textId="77777777" w:rsidR="00DA0040" w:rsidRPr="002F5F3A" w:rsidRDefault="00DA0040" w:rsidP="00657E9B">
            <w:pPr>
              <w:pStyle w:val="a9"/>
              <w:tabs>
                <w:tab w:val="num" w:pos="360"/>
              </w:tabs>
              <w:wordWrap/>
              <w:spacing w:line="240" w:lineRule="auto"/>
              <w:ind w:right="20" w:hanging="284"/>
              <w:rPr>
                <w:lang w:val="da-DK"/>
              </w:rPr>
            </w:pPr>
            <w:r w:rsidRPr="002F5F3A">
              <w:rPr>
                <w:lang w:val="da-DK"/>
              </w:rPr>
              <w:t xml:space="preserve">&lt;1-99&gt;: Applys access-list about access host. </w:t>
            </w:r>
          </w:p>
        </w:tc>
        <w:tc>
          <w:tcPr>
            <w:tcW w:w="0" w:type="auto"/>
            <w:vAlign w:val="center"/>
          </w:tcPr>
          <w:p w14:paraId="0D7737C0" w14:textId="77777777" w:rsidR="00DA0040" w:rsidRPr="002F5F3A" w:rsidRDefault="00DA0040" w:rsidP="00657E9B">
            <w:pPr>
              <w:pStyle w:val="aa"/>
              <w:ind w:right="20"/>
              <w:rPr>
                <w:lang w:val="da-DK"/>
              </w:rPr>
            </w:pPr>
            <w:r w:rsidRPr="002F5F3A">
              <w:rPr>
                <w:kern w:val="0"/>
                <w:lang w:val="da-DK"/>
              </w:rPr>
              <w:t>Config</w:t>
            </w:r>
          </w:p>
        </w:tc>
      </w:tr>
      <w:tr w:rsidR="00DA0040" w:rsidRPr="002F5F3A" w14:paraId="237C9501" w14:textId="77777777" w:rsidTr="00BF42F2">
        <w:trPr>
          <w:trHeight w:val="225"/>
        </w:trPr>
        <w:tc>
          <w:tcPr>
            <w:tcW w:w="0" w:type="auto"/>
            <w:vAlign w:val="center"/>
          </w:tcPr>
          <w:p w14:paraId="42822D86" w14:textId="77777777" w:rsidR="00DA0040" w:rsidRPr="002F5F3A" w:rsidRDefault="00DA0040" w:rsidP="00657E9B">
            <w:pPr>
              <w:pStyle w:val="aa"/>
              <w:ind w:right="20"/>
            </w:pPr>
            <w:r w:rsidRPr="002F5F3A">
              <w:rPr>
                <w:kern w:val="0"/>
              </w:rPr>
              <w:t xml:space="preserve">no snmp-server community </w:t>
            </w:r>
            <w:r w:rsidRPr="002F5F3A">
              <w:rPr>
                <w:i/>
                <w:iCs/>
                <w:kern w:val="0"/>
              </w:rPr>
              <w:t>string</w:t>
            </w:r>
          </w:p>
        </w:tc>
        <w:tc>
          <w:tcPr>
            <w:tcW w:w="0" w:type="auto"/>
            <w:vAlign w:val="center"/>
          </w:tcPr>
          <w:p w14:paraId="17194918" w14:textId="77777777" w:rsidR="00DA0040" w:rsidRPr="002F5F3A" w:rsidRDefault="00DA0040" w:rsidP="00657E9B">
            <w:pPr>
              <w:pStyle w:val="a9"/>
              <w:wordWrap/>
              <w:ind w:right="20"/>
              <w:rPr>
                <w:lang w:val="da-DK"/>
              </w:rPr>
            </w:pPr>
            <w:r w:rsidRPr="002F5F3A">
              <w:rPr>
                <w:kern w:val="0"/>
                <w:lang w:val="da-DK"/>
              </w:rPr>
              <w:t>Deletes SNMP community.</w:t>
            </w:r>
          </w:p>
        </w:tc>
        <w:tc>
          <w:tcPr>
            <w:tcW w:w="0" w:type="auto"/>
            <w:vAlign w:val="center"/>
          </w:tcPr>
          <w:p w14:paraId="4015E846" w14:textId="77777777" w:rsidR="00DA0040" w:rsidRPr="002F5F3A" w:rsidRDefault="00DA0040" w:rsidP="00657E9B">
            <w:pPr>
              <w:pStyle w:val="aa"/>
              <w:ind w:right="20"/>
              <w:rPr>
                <w:lang w:val="da-DK"/>
              </w:rPr>
            </w:pPr>
            <w:r w:rsidRPr="002F5F3A">
              <w:rPr>
                <w:kern w:val="0"/>
                <w:lang w:val="da-DK"/>
              </w:rPr>
              <w:t>Config</w:t>
            </w:r>
          </w:p>
        </w:tc>
      </w:tr>
    </w:tbl>
    <w:p w14:paraId="7D6D1D74" w14:textId="77777777" w:rsidR="00DA0040" w:rsidRPr="002F5F3A" w:rsidRDefault="00DA0040" w:rsidP="00657E9B">
      <w:pPr>
        <w:pStyle w:val="a3"/>
        <w:ind w:left="0" w:right="20"/>
        <w:rPr>
          <w:rFonts w:cs="Arial"/>
        </w:rPr>
      </w:pPr>
      <w:r w:rsidRPr="002F5F3A">
        <w:rPr>
          <w:rFonts w:cs="Arial"/>
        </w:rPr>
        <w:t xml:space="preserve">The following example shows how to set </w:t>
      </w:r>
      <w:r w:rsidRPr="002F5F3A">
        <w:rPr>
          <w:rFonts w:cs="Arial"/>
        </w:rPr>
        <w:t>‘</w:t>
      </w:r>
      <w:r w:rsidRPr="002F5F3A">
        <w:rPr>
          <w:rFonts w:cs="Arial"/>
        </w:rPr>
        <w:t>testcom</w:t>
      </w:r>
      <w:r w:rsidRPr="002F5F3A">
        <w:rPr>
          <w:rFonts w:cs="Arial"/>
        </w:rPr>
        <w:t>’</w:t>
      </w:r>
      <w:r w:rsidRPr="002F5F3A">
        <w:rPr>
          <w:rFonts w:cs="Arial"/>
        </w:rPr>
        <w:t xml:space="preserve">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1F6C7B4C" w14:textId="77777777" w:rsidTr="00BF42F2">
        <w:tc>
          <w:tcPr>
            <w:tcW w:w="8820" w:type="dxa"/>
            <w:shd w:val="clear" w:color="auto" w:fill="auto"/>
          </w:tcPr>
          <w:p w14:paraId="5E0FE007" w14:textId="77777777" w:rsidR="00DA0040" w:rsidRPr="002F5F3A" w:rsidRDefault="00DA0040" w:rsidP="00657E9B">
            <w:pPr>
              <w:pStyle w:val="aa"/>
              <w:ind w:right="20"/>
              <w:rPr>
                <w:kern w:val="0"/>
              </w:rPr>
            </w:pPr>
            <w:r w:rsidRPr="002F5F3A">
              <w:t xml:space="preserve">Switch# </w:t>
            </w:r>
            <w:r w:rsidRPr="002F5F3A">
              <w:rPr>
                <w:b/>
                <w:bCs/>
              </w:rPr>
              <w:t>configure terminal</w:t>
            </w:r>
          </w:p>
          <w:p w14:paraId="2212542C" w14:textId="77777777" w:rsidR="00DA0040" w:rsidRPr="002F5F3A" w:rsidRDefault="00DA0040" w:rsidP="00657E9B">
            <w:pPr>
              <w:wordWrap/>
              <w:ind w:right="20"/>
              <w:rPr>
                <w:bCs/>
                <w:kern w:val="0"/>
              </w:rPr>
            </w:pPr>
            <w:r w:rsidRPr="002F5F3A">
              <w:t>Switch</w:t>
            </w:r>
            <w:r w:rsidRPr="002F5F3A">
              <w:rPr>
                <w:kern w:val="0"/>
              </w:rPr>
              <w:t xml:space="preserve">(config)# </w:t>
            </w:r>
            <w:r w:rsidRPr="002F5F3A">
              <w:rPr>
                <w:b/>
                <w:bCs/>
                <w:kern w:val="0"/>
              </w:rPr>
              <w:t xml:space="preserve">snmp-server community </w:t>
            </w:r>
            <w:r w:rsidRPr="002F5F3A">
              <w:rPr>
                <w:b/>
                <w:kern w:val="0"/>
              </w:rPr>
              <w:t xml:space="preserve">testcom </w:t>
            </w:r>
            <w:r w:rsidRPr="002F5F3A">
              <w:rPr>
                <w:b/>
                <w:bCs/>
                <w:kern w:val="0"/>
              </w:rPr>
              <w:t>rw 99</w:t>
            </w:r>
          </w:p>
          <w:p w14:paraId="3433D77A" w14:textId="77777777"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14:paraId="43DE45B4" w14:textId="77777777" w:rsidR="00DA0040" w:rsidRPr="002F5F3A" w:rsidRDefault="00DA0040" w:rsidP="00657E9B">
            <w:pPr>
              <w:pStyle w:val="aa"/>
              <w:ind w:right="20"/>
              <w:rPr>
                <w:kern w:val="0"/>
              </w:rPr>
            </w:pPr>
            <w:r w:rsidRPr="002F5F3A">
              <w:t>Switch</w:t>
            </w:r>
            <w:r w:rsidRPr="002F5F3A">
              <w:rPr>
                <w:kern w:val="0"/>
              </w:rPr>
              <w:t xml:space="preserve"># </w:t>
            </w:r>
            <w:r w:rsidRPr="002F5F3A">
              <w:rPr>
                <w:b/>
                <w:bCs/>
                <w:kern w:val="0"/>
              </w:rPr>
              <w:t>show running-config</w:t>
            </w:r>
          </w:p>
          <w:p w14:paraId="4124D0D3" w14:textId="77777777" w:rsidR="00DA0040" w:rsidRPr="002F5F3A" w:rsidRDefault="00DA0040" w:rsidP="00657E9B">
            <w:pPr>
              <w:pStyle w:val="aa"/>
              <w:ind w:right="20"/>
              <w:rPr>
                <w:kern w:val="0"/>
              </w:rPr>
            </w:pPr>
            <w:r w:rsidRPr="002F5F3A">
              <w:rPr>
                <w:kern w:val="0"/>
              </w:rPr>
              <w:t>!</w:t>
            </w:r>
          </w:p>
          <w:p w14:paraId="3C6BFE9A" w14:textId="77777777" w:rsidR="00DA0040" w:rsidRPr="002F5F3A" w:rsidRDefault="00DA0040" w:rsidP="00657E9B">
            <w:pPr>
              <w:pStyle w:val="aa"/>
              <w:ind w:right="20"/>
              <w:rPr>
                <w:kern w:val="0"/>
              </w:rPr>
            </w:pPr>
            <w:r w:rsidRPr="002F5F3A">
              <w:rPr>
                <w:kern w:val="0"/>
              </w:rPr>
              <w:t>snmp-server community testcom rw access-class 99</w:t>
            </w:r>
          </w:p>
          <w:p w14:paraId="16132C85" w14:textId="77777777" w:rsidR="00DA0040" w:rsidRPr="002F5F3A" w:rsidRDefault="00DA0040" w:rsidP="00657E9B">
            <w:pPr>
              <w:pStyle w:val="aa"/>
              <w:tabs>
                <w:tab w:val="left" w:pos="6000"/>
              </w:tabs>
              <w:ind w:right="20"/>
              <w:rPr>
                <w:kern w:val="0"/>
              </w:rPr>
            </w:pPr>
            <w:r w:rsidRPr="002F5F3A">
              <w:rPr>
                <w:kern w:val="0"/>
              </w:rPr>
              <w:t>!</w:t>
            </w:r>
          </w:p>
          <w:p w14:paraId="789FA43C" w14:textId="77777777" w:rsidR="00DA0040" w:rsidRPr="002F5F3A" w:rsidRDefault="00DA0040" w:rsidP="00657E9B">
            <w:pPr>
              <w:pStyle w:val="aa"/>
              <w:ind w:right="20"/>
            </w:pPr>
            <w:r w:rsidRPr="002F5F3A">
              <w:t>Switch</w:t>
            </w:r>
            <w:r w:rsidRPr="002F5F3A">
              <w:rPr>
                <w:kern w:val="0"/>
              </w:rPr>
              <w:t>#</w:t>
            </w:r>
          </w:p>
        </w:tc>
      </w:tr>
    </w:tbl>
    <w:p w14:paraId="1FC2E2DC" w14:textId="77777777" w:rsidR="00DA0040" w:rsidRPr="00D867F8" w:rsidRDefault="00DA0040" w:rsidP="00657E9B">
      <w:pPr>
        <w:pStyle w:val="3"/>
        <w:ind w:left="0" w:right="20"/>
      </w:pPr>
      <w:bookmarkStart w:id="354" w:name="_Toc281502860"/>
      <w:bookmarkStart w:id="355" w:name="_Toc337198317"/>
      <w:bookmarkStart w:id="356" w:name="_Toc348625851"/>
      <w:bookmarkStart w:id="357" w:name="_Toc445130738"/>
      <w:r w:rsidRPr="00D867F8">
        <w:t>SNMP Trap host</w:t>
      </w:r>
      <w:bookmarkEnd w:id="354"/>
      <w:bookmarkEnd w:id="355"/>
      <w:bookmarkEnd w:id="356"/>
      <w:bookmarkEnd w:id="357"/>
      <w:r w:rsidRPr="00D867F8">
        <w:t xml:space="preserve"> </w:t>
      </w:r>
    </w:p>
    <w:p w14:paraId="1285DA02" w14:textId="77777777" w:rsidR="00DA0040" w:rsidRPr="002F5F3A" w:rsidRDefault="00DA0040" w:rsidP="00657E9B">
      <w:pPr>
        <w:pStyle w:val="a3"/>
        <w:ind w:left="0" w:right="20"/>
        <w:rPr>
          <w:rFonts w:cs="Arial"/>
        </w:rPr>
      </w:pPr>
      <w:r w:rsidRPr="002F5F3A">
        <w:rPr>
          <w:rFonts w:cs="Arial"/>
        </w:rPr>
        <w:t>The system can provide the event like system running error or system status change to a network manager with a setting trap. The system provides the following trap version. In other words, if you can not set trap command or trap host, the trap does not occur.</w:t>
      </w:r>
    </w:p>
    <w:p w14:paraId="3409282A" w14:textId="77777777" w:rsidR="00DA0040" w:rsidRPr="002F5F3A" w:rsidRDefault="00DA0040" w:rsidP="006441DE">
      <w:pPr>
        <w:pStyle w:val="4"/>
        <w:ind w:left="0" w:right="20"/>
        <w:rPr>
          <w:szCs w:val="18"/>
        </w:rPr>
      </w:pPr>
      <w:bookmarkStart w:id="358" w:name="_Toc337198318"/>
      <w:r w:rsidRPr="002F5F3A">
        <w:rPr>
          <w:szCs w:val="18"/>
        </w:rPr>
        <w:t>SNMPv1 Trap</w:t>
      </w:r>
      <w:bookmarkEnd w:id="358"/>
    </w:p>
    <w:p w14:paraId="5E5697E4" w14:textId="77777777" w:rsidR="00DA0040" w:rsidRPr="002F5F3A" w:rsidRDefault="00DA0040" w:rsidP="006441DE">
      <w:pPr>
        <w:pStyle w:val="4"/>
        <w:ind w:left="0" w:right="20"/>
        <w:rPr>
          <w:szCs w:val="18"/>
        </w:rPr>
      </w:pPr>
      <w:bookmarkStart w:id="359" w:name="_Toc337198319"/>
      <w:r w:rsidRPr="002F5F3A">
        <w:rPr>
          <w:szCs w:val="18"/>
        </w:rPr>
        <w:t>SNMPv2c Trap</w:t>
      </w:r>
      <w:bookmarkEnd w:id="359"/>
      <w:r w:rsidRPr="002F5F3A">
        <w:rPr>
          <w:szCs w:val="18"/>
        </w:rPr>
        <w:t xml:space="preserve"> </w:t>
      </w:r>
    </w:p>
    <w:p w14:paraId="3B0DEE5B" w14:textId="77777777" w:rsidR="00DA0040" w:rsidRPr="002F5F3A" w:rsidRDefault="00DA0040" w:rsidP="006441DE">
      <w:pPr>
        <w:pStyle w:val="Randomlist"/>
        <w:tabs>
          <w:tab w:val="clear" w:pos="3968"/>
          <w:tab w:val="num" w:pos="1980"/>
        </w:tabs>
        <w:spacing w:before="0"/>
        <w:ind w:leftChars="854" w:left="1980" w:right="20" w:hangingChars="246" w:hanging="443"/>
      </w:pPr>
      <w:r w:rsidRPr="002F5F3A">
        <w:t>Basic trap version</w:t>
      </w:r>
    </w:p>
    <w:p w14:paraId="207DDB73" w14:textId="77777777" w:rsidR="00DA0040" w:rsidRPr="002F5F3A" w:rsidRDefault="00DA0040" w:rsidP="006441DE">
      <w:pPr>
        <w:pStyle w:val="4"/>
        <w:ind w:left="0" w:right="20"/>
        <w:rPr>
          <w:szCs w:val="18"/>
        </w:rPr>
      </w:pPr>
      <w:bookmarkStart w:id="360" w:name="_Toc337198320"/>
      <w:r w:rsidRPr="002F5F3A">
        <w:rPr>
          <w:szCs w:val="18"/>
        </w:rPr>
        <w:t>SNMPv3 Trap</w:t>
      </w:r>
      <w:bookmarkEnd w:id="360"/>
    </w:p>
    <w:p w14:paraId="17587BB5" w14:textId="77777777" w:rsidR="00DA0040" w:rsidRPr="002F5F3A" w:rsidRDefault="00DA0040" w:rsidP="006441DE">
      <w:pPr>
        <w:pStyle w:val="Randomlist"/>
        <w:tabs>
          <w:tab w:val="clear" w:pos="3968"/>
          <w:tab w:val="num" w:pos="1980"/>
        </w:tabs>
        <w:spacing w:before="0"/>
        <w:ind w:leftChars="854" w:left="1980" w:right="20" w:hangingChars="246" w:hanging="443"/>
      </w:pPr>
      <w:r w:rsidRPr="002F5F3A">
        <w:t xml:space="preserve">Supports authentication and encrption function, you can set security model. </w:t>
      </w:r>
    </w:p>
    <w:p w14:paraId="388E99AF" w14:textId="77777777" w:rsidR="00DA0040" w:rsidRPr="002F5F3A" w:rsidRDefault="00DA0040" w:rsidP="002B424F">
      <w:pPr>
        <w:pStyle w:val="Orderlist"/>
        <w:numPr>
          <w:ilvl w:val="0"/>
          <w:numId w:val="31"/>
        </w:numPr>
        <w:spacing w:before="0"/>
        <w:ind w:left="0" w:right="20"/>
      </w:pPr>
      <w:r w:rsidRPr="002F5F3A">
        <w:t>noAuth: does not authentication and encryption.</w:t>
      </w:r>
    </w:p>
    <w:p w14:paraId="51AA9AA0" w14:textId="77777777" w:rsidR="00DA0040" w:rsidRPr="002F5F3A" w:rsidRDefault="00DA0040" w:rsidP="002B424F">
      <w:pPr>
        <w:pStyle w:val="Orderlist"/>
        <w:numPr>
          <w:ilvl w:val="0"/>
          <w:numId w:val="31"/>
        </w:numPr>
        <w:spacing w:before="0"/>
        <w:ind w:left="0" w:right="20"/>
      </w:pPr>
      <w:r w:rsidRPr="002F5F3A">
        <w:t>Auth: does authentication.</w:t>
      </w:r>
    </w:p>
    <w:p w14:paraId="18FAD3FA" w14:textId="77777777" w:rsidR="00DA0040" w:rsidRPr="002F5F3A" w:rsidRDefault="00DA0040" w:rsidP="002B424F">
      <w:pPr>
        <w:pStyle w:val="Orderlist"/>
        <w:numPr>
          <w:ilvl w:val="0"/>
          <w:numId w:val="31"/>
        </w:numPr>
        <w:spacing w:before="0"/>
        <w:ind w:left="0" w:right="20"/>
      </w:pPr>
      <w:r w:rsidRPr="002F5F3A">
        <w:t>Priv: does authentication and encpyption.</w:t>
      </w:r>
    </w:p>
    <w:p w14:paraId="69A2EE37" w14:textId="77777777" w:rsidR="00DA0040" w:rsidRPr="002F5F3A" w:rsidRDefault="00DA0040" w:rsidP="00657E9B">
      <w:pPr>
        <w:pStyle w:val="affff4"/>
        <w:wordWrap/>
        <w:ind w:left="0" w:right="20"/>
      </w:pPr>
      <w:bookmarkStart w:id="361" w:name="_Toc281502952"/>
      <w:bookmarkStart w:id="362" w:name="_Toc294705582"/>
      <w:r w:rsidRPr="002F5F3A">
        <w:br w:type="page"/>
      </w:r>
      <w:bookmarkStart w:id="363" w:name="_Toc348626303"/>
      <w:bookmarkStart w:id="364" w:name="_Toc391575161"/>
      <w:r w:rsidR="00264652">
        <w:lastRenderedPageBreak/>
        <w:t xml:space="preserve">Table </w:t>
      </w:r>
      <w:r w:rsidR="005832B8">
        <w:fldChar w:fldCharType="begin"/>
      </w:r>
      <w:r w:rsidR="00264652">
        <w:instrText xml:space="preserve"> SEQ Table \* ARABIC </w:instrText>
      </w:r>
      <w:r w:rsidR="005832B8">
        <w:fldChar w:fldCharType="separate"/>
      </w:r>
      <w:r w:rsidR="00264652">
        <w:rPr>
          <w:noProof/>
        </w:rPr>
        <w:t>19</w:t>
      </w:r>
      <w:r w:rsidR="005832B8">
        <w:rPr>
          <w:noProof/>
        </w:rPr>
        <w:fldChar w:fldCharType="end"/>
      </w:r>
      <w:r w:rsidR="00264652">
        <w:t xml:space="preserve"> </w:t>
      </w:r>
      <w:r w:rsidRPr="002F5F3A">
        <w:t>Commands for Setting SNMP Trap Host</w:t>
      </w:r>
      <w:bookmarkEnd w:id="361"/>
      <w:bookmarkEnd w:id="362"/>
      <w:bookmarkEnd w:id="363"/>
      <w:bookmarkEnd w:id="36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55"/>
        <w:gridCol w:w="4470"/>
        <w:gridCol w:w="757"/>
      </w:tblGrid>
      <w:tr w:rsidR="00DA0040" w:rsidRPr="002F5F3A" w14:paraId="4E7B7E2D" w14:textId="77777777" w:rsidTr="00BF42F2">
        <w:tc>
          <w:tcPr>
            <w:tcW w:w="0" w:type="auto"/>
            <w:shd w:val="clear" w:color="auto" w:fill="E6E6E6"/>
            <w:vAlign w:val="center"/>
          </w:tcPr>
          <w:p w14:paraId="2A99B05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650FA757"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2493A05B" w14:textId="77777777" w:rsidR="00DA0040" w:rsidRPr="002F5F3A" w:rsidRDefault="00DA0040" w:rsidP="00657E9B">
            <w:pPr>
              <w:pStyle w:val="ab"/>
              <w:wordWrap/>
              <w:ind w:right="20"/>
              <w:rPr>
                <w:b w:val="0"/>
              </w:rPr>
            </w:pPr>
            <w:r w:rsidRPr="002F5F3A">
              <w:rPr>
                <w:b w:val="0"/>
              </w:rPr>
              <w:t>Mode</w:t>
            </w:r>
          </w:p>
        </w:tc>
      </w:tr>
      <w:tr w:rsidR="00DA0040" w:rsidRPr="002F5F3A" w14:paraId="7F48EEF1" w14:textId="77777777" w:rsidTr="00BF42F2">
        <w:tc>
          <w:tcPr>
            <w:tcW w:w="0" w:type="auto"/>
            <w:vAlign w:val="center"/>
          </w:tcPr>
          <w:p w14:paraId="72A46A3F" w14:textId="77777777" w:rsidR="00DA0040" w:rsidRPr="002F5F3A" w:rsidRDefault="00DA0040" w:rsidP="006441DE">
            <w:pPr>
              <w:pStyle w:val="aa"/>
              <w:ind w:right="20"/>
              <w:rPr>
                <w:kern w:val="0"/>
              </w:rPr>
            </w:pPr>
            <w:r w:rsidRPr="002F5F3A">
              <w:rPr>
                <w:kern w:val="0"/>
              </w:rPr>
              <w:t xml:space="preserve">snmp-server trap-host </w:t>
            </w:r>
            <w:r w:rsidRPr="002F5F3A">
              <w:rPr>
                <w:i/>
                <w:iCs/>
                <w:kern w:val="0"/>
              </w:rPr>
              <w:t>A.B.C.D</w:t>
            </w:r>
          </w:p>
          <w:p w14:paraId="288CF44A" w14:textId="77777777" w:rsidR="00DA0040" w:rsidRPr="002F5F3A" w:rsidRDefault="00DA0040" w:rsidP="006441DE">
            <w:pPr>
              <w:pStyle w:val="aa"/>
              <w:ind w:right="20"/>
              <w:rPr>
                <w:kern w:val="0"/>
              </w:rPr>
            </w:pPr>
            <w:r w:rsidRPr="002F5F3A">
              <w:rPr>
                <w:kern w:val="0"/>
              </w:rPr>
              <w:t xml:space="preserve">[version 1|2c|3 </w:t>
            </w:r>
            <w:r w:rsidRPr="002F5F3A">
              <w:rPr>
                <w:i/>
                <w:kern w:val="0"/>
              </w:rPr>
              <w:t>sec-level</w:t>
            </w:r>
            <w:r w:rsidRPr="002F5F3A">
              <w:rPr>
                <w:kern w:val="0"/>
              </w:rPr>
              <w:t>]</w:t>
            </w:r>
          </w:p>
          <w:p w14:paraId="42848908" w14:textId="77777777" w:rsidR="00DA0040" w:rsidRPr="002F5F3A" w:rsidRDefault="00DA0040" w:rsidP="006441DE">
            <w:pPr>
              <w:pStyle w:val="aa"/>
              <w:ind w:right="20"/>
            </w:pPr>
            <w:r w:rsidRPr="002F5F3A">
              <w:rPr>
                <w:i/>
                <w:iCs/>
                <w:kern w:val="0"/>
              </w:rPr>
              <w:t>community-string</w:t>
            </w:r>
          </w:p>
        </w:tc>
        <w:tc>
          <w:tcPr>
            <w:tcW w:w="0" w:type="auto"/>
            <w:vAlign w:val="center"/>
          </w:tcPr>
          <w:p w14:paraId="7189E30D" w14:textId="77777777" w:rsidR="00DA0040" w:rsidRPr="002F5F3A" w:rsidRDefault="00DA0040" w:rsidP="006441DE">
            <w:pPr>
              <w:pStyle w:val="a9"/>
              <w:wordWrap/>
              <w:spacing w:line="240" w:lineRule="auto"/>
              <w:ind w:right="20"/>
              <w:rPr>
                <w:rStyle w:val="Charf5"/>
              </w:rPr>
            </w:pPr>
            <w:r w:rsidRPr="002F5F3A">
              <w:rPr>
                <w:kern w:val="0"/>
              </w:rPr>
              <w:t>Sets the host for sending trap.</w:t>
            </w:r>
          </w:p>
          <w:p w14:paraId="51D8602F" w14:textId="77777777" w:rsidR="00DA0040" w:rsidRPr="002F5F3A" w:rsidRDefault="00DA0040" w:rsidP="006441DE">
            <w:pPr>
              <w:pStyle w:val="a9"/>
              <w:tabs>
                <w:tab w:val="num" w:pos="360"/>
              </w:tabs>
              <w:wordWrap/>
              <w:spacing w:line="240" w:lineRule="auto"/>
              <w:ind w:right="20" w:hanging="284"/>
              <w:rPr>
                <w:rStyle w:val="Charf5"/>
              </w:rPr>
            </w:pPr>
            <w:r w:rsidRPr="002F5F3A">
              <w:rPr>
                <w:i/>
              </w:rPr>
              <w:t>A.B.C.D</w:t>
            </w:r>
            <w:r w:rsidRPr="002F5F3A">
              <w:rPr>
                <w:rStyle w:val="Charf5"/>
              </w:rPr>
              <w:t>: trap host address</w:t>
            </w:r>
          </w:p>
          <w:p w14:paraId="74EECBA7" w14:textId="77777777" w:rsidR="00DA0040" w:rsidRPr="002F5F3A" w:rsidRDefault="00DA0040" w:rsidP="006441DE">
            <w:pPr>
              <w:pStyle w:val="a9"/>
              <w:tabs>
                <w:tab w:val="num" w:pos="360"/>
              </w:tabs>
              <w:wordWrap/>
              <w:spacing w:line="240" w:lineRule="auto"/>
              <w:ind w:right="20" w:hanging="284"/>
            </w:pPr>
            <w:r w:rsidRPr="002F5F3A">
              <w:t>version: trap version (Default: 2c)</w:t>
            </w:r>
          </w:p>
          <w:p w14:paraId="0807CB0B" w14:textId="77777777" w:rsidR="00DA0040" w:rsidRPr="002F5F3A" w:rsidRDefault="00DA0040" w:rsidP="006441DE">
            <w:pPr>
              <w:wordWrap/>
              <w:spacing w:line="240" w:lineRule="auto"/>
              <w:ind w:right="20"/>
            </w:pPr>
            <w:r w:rsidRPr="002F5F3A">
              <w:rPr>
                <w:i/>
              </w:rPr>
              <w:t>sec-level:</w:t>
            </w:r>
            <w:r w:rsidRPr="002F5F3A">
              <w:t xml:space="preserve"> In the case of trap version , sets security model.</w:t>
            </w:r>
          </w:p>
          <w:p w14:paraId="2E0524C3" w14:textId="77777777" w:rsidR="00DA0040" w:rsidRPr="002F5F3A" w:rsidRDefault="00DA0040" w:rsidP="006441DE">
            <w:pPr>
              <w:wordWrap/>
              <w:spacing w:line="240" w:lineRule="auto"/>
              <w:ind w:right="20"/>
              <w:jc w:val="left"/>
            </w:pPr>
            <w:r w:rsidRPr="002F5F3A">
              <w:rPr>
                <w:i/>
              </w:rPr>
              <w:t>community-string</w:t>
            </w:r>
            <w:r w:rsidRPr="002F5F3A">
              <w:t>: community configuration</w:t>
            </w:r>
          </w:p>
        </w:tc>
        <w:tc>
          <w:tcPr>
            <w:tcW w:w="0" w:type="auto"/>
            <w:vAlign w:val="center"/>
          </w:tcPr>
          <w:p w14:paraId="1660166C" w14:textId="77777777" w:rsidR="00DA0040" w:rsidRPr="002F5F3A" w:rsidRDefault="00DA0040" w:rsidP="006441DE">
            <w:pPr>
              <w:pStyle w:val="aa"/>
              <w:ind w:right="20"/>
            </w:pPr>
            <w:r w:rsidRPr="002F5F3A">
              <w:rPr>
                <w:kern w:val="0"/>
              </w:rPr>
              <w:t>Config</w:t>
            </w:r>
          </w:p>
        </w:tc>
      </w:tr>
      <w:tr w:rsidR="00DA0040" w:rsidRPr="002F5F3A" w14:paraId="707C573C" w14:textId="77777777" w:rsidTr="00BF42F2">
        <w:tc>
          <w:tcPr>
            <w:tcW w:w="0" w:type="auto"/>
            <w:vAlign w:val="center"/>
          </w:tcPr>
          <w:p w14:paraId="2C039F38" w14:textId="77777777" w:rsidR="00DA0040" w:rsidRPr="002F5F3A" w:rsidRDefault="00DA0040" w:rsidP="006441DE">
            <w:pPr>
              <w:pStyle w:val="aa"/>
              <w:ind w:right="20"/>
              <w:rPr>
                <w:kern w:val="0"/>
              </w:rPr>
            </w:pPr>
            <w:r w:rsidRPr="002F5F3A">
              <w:rPr>
                <w:kern w:val="0"/>
              </w:rPr>
              <w:t xml:space="preserve">no snmp-server trap-host </w:t>
            </w:r>
            <w:r w:rsidRPr="002F5F3A">
              <w:rPr>
                <w:i/>
                <w:iCs/>
                <w:kern w:val="0"/>
              </w:rPr>
              <w:t>A.B.C.D</w:t>
            </w:r>
          </w:p>
          <w:p w14:paraId="21FFF100" w14:textId="77777777" w:rsidR="00DA0040" w:rsidRPr="002F5F3A" w:rsidRDefault="00DA0040" w:rsidP="006441DE">
            <w:pPr>
              <w:pStyle w:val="aa"/>
              <w:ind w:right="20"/>
              <w:rPr>
                <w:kern w:val="0"/>
              </w:rPr>
            </w:pPr>
            <w:r w:rsidRPr="002F5F3A">
              <w:rPr>
                <w:kern w:val="0"/>
              </w:rPr>
              <w:t xml:space="preserve">[version 1|2c|3 </w:t>
            </w:r>
            <w:r w:rsidRPr="002F5F3A">
              <w:rPr>
                <w:i/>
                <w:kern w:val="0"/>
              </w:rPr>
              <w:t>sec-level</w:t>
            </w:r>
            <w:r w:rsidRPr="002F5F3A">
              <w:rPr>
                <w:kern w:val="0"/>
              </w:rPr>
              <w:t>]</w:t>
            </w:r>
          </w:p>
          <w:p w14:paraId="72CD55AD" w14:textId="77777777" w:rsidR="00DA0040" w:rsidRPr="002F5F3A" w:rsidRDefault="00DA0040" w:rsidP="006441DE">
            <w:pPr>
              <w:pStyle w:val="aa"/>
              <w:ind w:right="20"/>
            </w:pPr>
            <w:r w:rsidRPr="002F5F3A">
              <w:rPr>
                <w:i/>
                <w:iCs/>
                <w:kern w:val="0"/>
              </w:rPr>
              <w:t>community-string</w:t>
            </w:r>
          </w:p>
        </w:tc>
        <w:tc>
          <w:tcPr>
            <w:tcW w:w="0" w:type="auto"/>
            <w:vAlign w:val="center"/>
          </w:tcPr>
          <w:p w14:paraId="4A5CD565" w14:textId="77777777" w:rsidR="00DA0040" w:rsidRPr="002F5F3A" w:rsidRDefault="00DA0040" w:rsidP="006441DE">
            <w:pPr>
              <w:pStyle w:val="a9"/>
              <w:wordWrap/>
              <w:spacing w:line="240" w:lineRule="auto"/>
              <w:ind w:right="20"/>
            </w:pPr>
            <w:r w:rsidRPr="002F5F3A">
              <w:rPr>
                <w:kern w:val="0"/>
              </w:rPr>
              <w:t xml:space="preserve">Deletes trap host </w:t>
            </w:r>
          </w:p>
        </w:tc>
        <w:tc>
          <w:tcPr>
            <w:tcW w:w="0" w:type="auto"/>
            <w:vAlign w:val="center"/>
          </w:tcPr>
          <w:p w14:paraId="66734DCB" w14:textId="77777777" w:rsidR="00DA0040" w:rsidRPr="002F5F3A" w:rsidRDefault="00DA0040" w:rsidP="006441DE">
            <w:pPr>
              <w:pStyle w:val="aa"/>
              <w:ind w:right="20"/>
            </w:pPr>
            <w:r w:rsidRPr="002F5F3A">
              <w:rPr>
                <w:kern w:val="0"/>
              </w:rPr>
              <w:t>Config</w:t>
            </w:r>
          </w:p>
        </w:tc>
      </w:tr>
      <w:tr w:rsidR="00DA0040" w:rsidRPr="002F5F3A" w14:paraId="5E5ADF06" w14:textId="77777777" w:rsidTr="00BF42F2">
        <w:tc>
          <w:tcPr>
            <w:tcW w:w="0" w:type="auto"/>
            <w:vAlign w:val="center"/>
          </w:tcPr>
          <w:p w14:paraId="6D2B879D" w14:textId="77777777" w:rsidR="00DA0040" w:rsidRPr="002F5F3A" w:rsidRDefault="00DA0040" w:rsidP="006441DE">
            <w:pPr>
              <w:wordWrap/>
              <w:spacing w:line="240" w:lineRule="auto"/>
              <w:ind w:right="20"/>
              <w:rPr>
                <w:kern w:val="0"/>
              </w:rPr>
            </w:pPr>
            <w:r w:rsidRPr="002F5F3A">
              <w:rPr>
                <w:kern w:val="0"/>
              </w:rPr>
              <w:t>snmp-server trap-source</w:t>
            </w:r>
          </w:p>
          <w:p w14:paraId="39FE84C0" w14:textId="77777777" w:rsidR="00DA0040" w:rsidRPr="002F5F3A" w:rsidRDefault="00DA0040" w:rsidP="006441DE">
            <w:pPr>
              <w:wordWrap/>
              <w:spacing w:line="240" w:lineRule="auto"/>
              <w:ind w:right="20"/>
              <w:rPr>
                <w:kern w:val="0"/>
              </w:rPr>
            </w:pPr>
            <w:r w:rsidRPr="002F5F3A">
              <w:rPr>
                <w:i/>
                <w:kern w:val="0"/>
              </w:rPr>
              <w:t>ifname</w:t>
            </w:r>
          </w:p>
        </w:tc>
        <w:tc>
          <w:tcPr>
            <w:tcW w:w="0" w:type="auto"/>
            <w:vAlign w:val="center"/>
          </w:tcPr>
          <w:p w14:paraId="7437972F" w14:textId="77777777" w:rsidR="00DA0040" w:rsidRPr="002F5F3A" w:rsidRDefault="00DA0040" w:rsidP="006441DE">
            <w:pPr>
              <w:pStyle w:val="a9"/>
              <w:wordWrap/>
              <w:spacing w:line="240" w:lineRule="auto"/>
              <w:ind w:right="20"/>
              <w:rPr>
                <w:kern w:val="0"/>
              </w:rPr>
            </w:pPr>
            <w:r w:rsidRPr="002F5F3A">
              <w:rPr>
                <w:kern w:val="0"/>
              </w:rPr>
              <w:t>Sets source IP address of trap for sending.</w:t>
            </w:r>
          </w:p>
          <w:p w14:paraId="13AFD353" w14:textId="77777777" w:rsidR="00DA0040" w:rsidRPr="002F5F3A" w:rsidRDefault="00DA0040" w:rsidP="006441DE">
            <w:pPr>
              <w:pStyle w:val="a9"/>
              <w:tabs>
                <w:tab w:val="num" w:pos="360"/>
              </w:tabs>
              <w:wordWrap/>
              <w:spacing w:line="240" w:lineRule="auto"/>
              <w:ind w:right="20" w:hanging="284"/>
              <w:rPr>
                <w:kern w:val="0"/>
              </w:rPr>
            </w:pPr>
            <w:r w:rsidRPr="002F5F3A">
              <w:rPr>
                <w:i/>
                <w:kern w:val="0"/>
              </w:rPr>
              <w:t>ifname</w:t>
            </w:r>
            <w:r w:rsidRPr="002F5F3A">
              <w:rPr>
                <w:kern w:val="0"/>
              </w:rPr>
              <w:t>: interface name</w:t>
            </w:r>
          </w:p>
        </w:tc>
        <w:tc>
          <w:tcPr>
            <w:tcW w:w="0" w:type="auto"/>
            <w:vAlign w:val="center"/>
          </w:tcPr>
          <w:p w14:paraId="5B4AC455" w14:textId="77777777" w:rsidR="00DA0040" w:rsidRPr="002F5F3A" w:rsidRDefault="00DA0040" w:rsidP="006441DE">
            <w:pPr>
              <w:wordWrap/>
              <w:spacing w:line="240" w:lineRule="auto"/>
              <w:ind w:right="20"/>
              <w:rPr>
                <w:kern w:val="0"/>
              </w:rPr>
            </w:pPr>
            <w:r w:rsidRPr="002F5F3A">
              <w:rPr>
                <w:kern w:val="0"/>
              </w:rPr>
              <w:t>Config</w:t>
            </w:r>
          </w:p>
        </w:tc>
      </w:tr>
      <w:tr w:rsidR="00DA0040" w:rsidRPr="002F5F3A" w14:paraId="2747D3EB" w14:textId="77777777" w:rsidTr="00BF42F2">
        <w:trPr>
          <w:trHeight w:val="225"/>
        </w:trPr>
        <w:tc>
          <w:tcPr>
            <w:tcW w:w="0" w:type="auto"/>
            <w:vAlign w:val="center"/>
          </w:tcPr>
          <w:p w14:paraId="5F2AC377" w14:textId="77777777" w:rsidR="00DA0040" w:rsidRPr="002F5F3A" w:rsidRDefault="00DA0040" w:rsidP="006441DE">
            <w:pPr>
              <w:wordWrap/>
              <w:spacing w:line="240" w:lineRule="auto"/>
              <w:ind w:right="20"/>
              <w:rPr>
                <w:kern w:val="0"/>
              </w:rPr>
            </w:pPr>
            <w:r w:rsidRPr="002F5F3A">
              <w:rPr>
                <w:kern w:val="0"/>
              </w:rPr>
              <w:t>no snmp-server trap-source</w:t>
            </w:r>
          </w:p>
        </w:tc>
        <w:tc>
          <w:tcPr>
            <w:tcW w:w="0" w:type="auto"/>
            <w:vAlign w:val="center"/>
          </w:tcPr>
          <w:p w14:paraId="0699A7B7" w14:textId="77777777" w:rsidR="00DA0040" w:rsidRPr="002F5F3A" w:rsidRDefault="00DA0040" w:rsidP="006441DE">
            <w:pPr>
              <w:pStyle w:val="afffc"/>
              <w:ind w:right="20"/>
              <w:jc w:val="both"/>
              <w:rPr>
                <w:kern w:val="0"/>
              </w:rPr>
            </w:pPr>
            <w:r w:rsidRPr="002F5F3A">
              <w:t>Removes source IP address</w:t>
            </w:r>
          </w:p>
        </w:tc>
        <w:tc>
          <w:tcPr>
            <w:tcW w:w="0" w:type="auto"/>
            <w:vAlign w:val="center"/>
          </w:tcPr>
          <w:p w14:paraId="4FC3D825" w14:textId="77777777" w:rsidR="00DA0040" w:rsidRPr="002F5F3A" w:rsidRDefault="00DA0040" w:rsidP="006441DE">
            <w:pPr>
              <w:wordWrap/>
              <w:spacing w:line="240" w:lineRule="auto"/>
              <w:ind w:right="20"/>
              <w:rPr>
                <w:kern w:val="0"/>
              </w:rPr>
            </w:pPr>
            <w:r w:rsidRPr="002F5F3A">
              <w:rPr>
                <w:kern w:val="0"/>
              </w:rPr>
              <w:t>Config</w:t>
            </w:r>
          </w:p>
        </w:tc>
      </w:tr>
    </w:tbl>
    <w:p w14:paraId="099994FF" w14:textId="77777777" w:rsidR="00DA0040" w:rsidRPr="002F5F3A" w:rsidRDefault="00264652" w:rsidP="00657E9B">
      <w:pPr>
        <w:pStyle w:val="affff4"/>
        <w:wordWrap/>
        <w:ind w:left="0" w:right="20"/>
      </w:pPr>
      <w:bookmarkStart w:id="365" w:name="_Toc281502953"/>
      <w:bookmarkStart w:id="366" w:name="_Toc294705583"/>
      <w:bookmarkStart w:id="367" w:name="_Toc348626304"/>
      <w:bookmarkStart w:id="368" w:name="_Toc391575162"/>
      <w:r>
        <w:t xml:space="preserve">Table </w:t>
      </w:r>
      <w:r w:rsidR="005832B8">
        <w:fldChar w:fldCharType="begin"/>
      </w:r>
      <w:r>
        <w:instrText xml:space="preserve"> SEQ Table \* ARABIC </w:instrText>
      </w:r>
      <w:r w:rsidR="005832B8">
        <w:fldChar w:fldCharType="separate"/>
      </w:r>
      <w:r>
        <w:rPr>
          <w:noProof/>
        </w:rPr>
        <w:t>20</w:t>
      </w:r>
      <w:r w:rsidR="005832B8">
        <w:rPr>
          <w:noProof/>
        </w:rPr>
        <w:fldChar w:fldCharType="end"/>
      </w:r>
      <w:r>
        <w:t xml:space="preserve"> </w:t>
      </w:r>
      <w:r w:rsidR="00DA0040" w:rsidRPr="002F5F3A">
        <w:t>Commands for Setting Enable Basic SNMP Trap</w:t>
      </w:r>
      <w:bookmarkEnd w:id="365"/>
      <w:bookmarkEnd w:id="366"/>
      <w:bookmarkEnd w:id="367"/>
      <w:bookmarkEnd w:id="36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7"/>
        <w:gridCol w:w="3768"/>
        <w:gridCol w:w="757"/>
      </w:tblGrid>
      <w:tr w:rsidR="00DA0040" w:rsidRPr="002F5F3A" w14:paraId="5666055B" w14:textId="77777777" w:rsidTr="006441DE">
        <w:tc>
          <w:tcPr>
            <w:tcW w:w="3514" w:type="dxa"/>
            <w:shd w:val="clear" w:color="auto" w:fill="E6E6E6"/>
            <w:vAlign w:val="center"/>
          </w:tcPr>
          <w:p w14:paraId="63F5BE12" w14:textId="77777777" w:rsidR="00DA0040" w:rsidRPr="002F5F3A" w:rsidRDefault="00DA0040" w:rsidP="00657E9B">
            <w:pPr>
              <w:pStyle w:val="ab"/>
              <w:wordWrap/>
              <w:ind w:right="20"/>
              <w:rPr>
                <w:b w:val="0"/>
              </w:rPr>
            </w:pPr>
            <w:r w:rsidRPr="002F5F3A">
              <w:rPr>
                <w:b w:val="0"/>
              </w:rPr>
              <w:t>Command</w:t>
            </w:r>
          </w:p>
        </w:tc>
        <w:tc>
          <w:tcPr>
            <w:tcW w:w="3927" w:type="dxa"/>
            <w:shd w:val="clear" w:color="auto" w:fill="E6E6E6"/>
            <w:vAlign w:val="center"/>
          </w:tcPr>
          <w:p w14:paraId="6589A4A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6C7EC55A" w14:textId="77777777" w:rsidR="00DA0040" w:rsidRPr="002F5F3A" w:rsidRDefault="00DA0040" w:rsidP="00657E9B">
            <w:pPr>
              <w:pStyle w:val="ab"/>
              <w:wordWrap/>
              <w:ind w:right="20"/>
              <w:rPr>
                <w:b w:val="0"/>
              </w:rPr>
            </w:pPr>
            <w:r w:rsidRPr="002F5F3A">
              <w:rPr>
                <w:b w:val="0"/>
              </w:rPr>
              <w:t>Mode</w:t>
            </w:r>
          </w:p>
        </w:tc>
      </w:tr>
      <w:tr w:rsidR="00DA0040" w:rsidRPr="002F5F3A" w14:paraId="6D76C71E" w14:textId="77777777" w:rsidTr="006441DE">
        <w:tc>
          <w:tcPr>
            <w:tcW w:w="3514" w:type="dxa"/>
            <w:vAlign w:val="center"/>
          </w:tcPr>
          <w:p w14:paraId="22E8510C" w14:textId="77777777" w:rsidR="00DA0040" w:rsidRPr="002F5F3A" w:rsidRDefault="00DA0040" w:rsidP="00657E9B">
            <w:pPr>
              <w:pStyle w:val="aa"/>
              <w:ind w:right="20"/>
              <w:rPr>
                <w:kern w:val="0"/>
                <w:lang w:val="sv-SE"/>
              </w:rPr>
            </w:pPr>
            <w:r w:rsidRPr="002F5F3A">
              <w:rPr>
                <w:kern w:val="0"/>
                <w:lang w:val="sv-SE"/>
              </w:rPr>
              <w:t xml:space="preserve">snmp-server enable traps </w:t>
            </w:r>
          </w:p>
          <w:p w14:paraId="4579FCCB" w14:textId="77777777" w:rsidR="00DA0040" w:rsidRPr="002F5F3A" w:rsidRDefault="00DA0040" w:rsidP="00657E9B">
            <w:pPr>
              <w:pStyle w:val="aa"/>
              <w:ind w:right="20"/>
              <w:rPr>
                <w:kern w:val="0"/>
                <w:lang w:val="sv-SE"/>
              </w:rPr>
            </w:pPr>
            <w:r w:rsidRPr="002F5F3A">
              <w:rPr>
                <w:kern w:val="0"/>
                <w:lang w:val="sv-SE"/>
              </w:rPr>
              <w:t>alarm [fallingAlarm|</w:t>
            </w:r>
            <w:r w:rsidRPr="002F5F3A">
              <w:rPr>
                <w:lang w:val="sv-SE"/>
              </w:rPr>
              <w:t xml:space="preserve"> </w:t>
            </w:r>
            <w:r w:rsidRPr="002F5F3A">
              <w:rPr>
                <w:kern w:val="0"/>
                <w:lang w:val="sv-SE"/>
              </w:rPr>
              <w:t xml:space="preserve">risingAlarm] </w:t>
            </w:r>
          </w:p>
        </w:tc>
        <w:tc>
          <w:tcPr>
            <w:tcW w:w="3927" w:type="dxa"/>
            <w:vAlign w:val="center"/>
          </w:tcPr>
          <w:p w14:paraId="73E3E3DD" w14:textId="77777777" w:rsidR="00DA0040" w:rsidRPr="002F5F3A" w:rsidRDefault="00DA0040" w:rsidP="00657E9B">
            <w:pPr>
              <w:pStyle w:val="a9"/>
              <w:wordWrap/>
              <w:spacing w:line="240" w:lineRule="auto"/>
              <w:ind w:right="20"/>
              <w:rPr>
                <w:kern w:val="0"/>
              </w:rPr>
            </w:pPr>
            <w:r w:rsidRPr="002F5F3A">
              <w:rPr>
                <w:kern w:val="0"/>
              </w:rPr>
              <w:t>Enables trap for sending RMON alar.</w:t>
            </w:r>
          </w:p>
        </w:tc>
        <w:tc>
          <w:tcPr>
            <w:tcW w:w="0" w:type="auto"/>
            <w:vAlign w:val="center"/>
          </w:tcPr>
          <w:p w14:paraId="08A9999D" w14:textId="77777777" w:rsidR="00DA0040" w:rsidRPr="002F5F3A" w:rsidRDefault="00DA0040" w:rsidP="00657E9B">
            <w:pPr>
              <w:pStyle w:val="aa"/>
              <w:ind w:right="20"/>
              <w:rPr>
                <w:kern w:val="0"/>
              </w:rPr>
            </w:pPr>
            <w:r w:rsidRPr="002F5F3A">
              <w:rPr>
                <w:kern w:val="0"/>
              </w:rPr>
              <w:t>Config</w:t>
            </w:r>
          </w:p>
        </w:tc>
      </w:tr>
      <w:tr w:rsidR="00DA0040" w:rsidRPr="002F5F3A" w14:paraId="1E5CDC51" w14:textId="77777777" w:rsidTr="006441DE">
        <w:tc>
          <w:tcPr>
            <w:tcW w:w="3514" w:type="dxa"/>
            <w:vAlign w:val="center"/>
          </w:tcPr>
          <w:p w14:paraId="00C1B4C0" w14:textId="77777777" w:rsidR="00DA0040" w:rsidRPr="002F5F3A" w:rsidRDefault="00DA0040" w:rsidP="00657E9B">
            <w:pPr>
              <w:pStyle w:val="aa"/>
              <w:ind w:right="20"/>
              <w:rPr>
                <w:kern w:val="0"/>
              </w:rPr>
            </w:pPr>
            <w:r w:rsidRPr="002F5F3A">
              <w:rPr>
                <w:kern w:val="0"/>
              </w:rPr>
              <w:t xml:space="preserve">no snmp-server enable traps </w:t>
            </w:r>
          </w:p>
          <w:p w14:paraId="223FDE21" w14:textId="77777777" w:rsidR="00DA0040" w:rsidRPr="002F5F3A" w:rsidRDefault="00DA0040" w:rsidP="00657E9B">
            <w:pPr>
              <w:pStyle w:val="aa"/>
              <w:ind w:right="20"/>
              <w:rPr>
                <w:kern w:val="0"/>
              </w:rPr>
            </w:pPr>
            <w:r w:rsidRPr="002F5F3A">
              <w:rPr>
                <w:kern w:val="0"/>
              </w:rPr>
              <w:t>alarm [fallingAlarm|</w:t>
            </w:r>
            <w:r w:rsidRPr="002F5F3A">
              <w:t xml:space="preserve"> </w:t>
            </w:r>
            <w:r w:rsidRPr="002F5F3A">
              <w:rPr>
                <w:kern w:val="0"/>
              </w:rPr>
              <w:t xml:space="preserve">risingAlarm] </w:t>
            </w:r>
          </w:p>
        </w:tc>
        <w:tc>
          <w:tcPr>
            <w:tcW w:w="3927" w:type="dxa"/>
            <w:vAlign w:val="center"/>
          </w:tcPr>
          <w:p w14:paraId="07394A32" w14:textId="77777777" w:rsidR="00DA0040" w:rsidRPr="002F5F3A" w:rsidRDefault="00DA0040" w:rsidP="00657E9B">
            <w:pPr>
              <w:pStyle w:val="a9"/>
              <w:wordWrap/>
              <w:spacing w:line="240" w:lineRule="auto"/>
              <w:ind w:right="20"/>
              <w:rPr>
                <w:kern w:val="0"/>
              </w:rPr>
            </w:pPr>
            <w:r w:rsidRPr="002F5F3A">
              <w:rPr>
                <w:kern w:val="0"/>
              </w:rPr>
              <w:t>Disables trap for sending RMON alarm.</w:t>
            </w:r>
          </w:p>
        </w:tc>
        <w:tc>
          <w:tcPr>
            <w:tcW w:w="0" w:type="auto"/>
            <w:vAlign w:val="center"/>
          </w:tcPr>
          <w:p w14:paraId="3BE0139A" w14:textId="77777777" w:rsidR="00DA0040" w:rsidRPr="002F5F3A" w:rsidRDefault="00DA0040" w:rsidP="00657E9B">
            <w:pPr>
              <w:pStyle w:val="aa"/>
              <w:ind w:right="20"/>
              <w:rPr>
                <w:kern w:val="0"/>
              </w:rPr>
            </w:pPr>
            <w:r w:rsidRPr="002F5F3A">
              <w:rPr>
                <w:kern w:val="0"/>
              </w:rPr>
              <w:t>Config</w:t>
            </w:r>
          </w:p>
        </w:tc>
      </w:tr>
      <w:tr w:rsidR="00DA0040" w:rsidRPr="002F5F3A" w14:paraId="2649D164" w14:textId="77777777" w:rsidTr="006441DE">
        <w:tc>
          <w:tcPr>
            <w:tcW w:w="3514" w:type="dxa"/>
            <w:vAlign w:val="center"/>
          </w:tcPr>
          <w:p w14:paraId="6B7CD7A8" w14:textId="77777777" w:rsidR="00DA0040" w:rsidRPr="002F5F3A" w:rsidRDefault="00DA0040" w:rsidP="00657E9B">
            <w:pPr>
              <w:pStyle w:val="aa"/>
              <w:ind w:right="20"/>
              <w:rPr>
                <w:kern w:val="0"/>
              </w:rPr>
            </w:pPr>
            <w:r w:rsidRPr="002F5F3A">
              <w:rPr>
                <w:kern w:val="0"/>
              </w:rPr>
              <w:t>snmp-server enable traps envmon [ext-supply|fan|supply|</w:t>
            </w:r>
          </w:p>
          <w:p w14:paraId="2F6A25C5" w14:textId="77777777" w:rsidR="00DA0040" w:rsidRPr="002F5F3A" w:rsidRDefault="00DA0040" w:rsidP="00657E9B">
            <w:pPr>
              <w:pStyle w:val="aa"/>
              <w:ind w:right="20"/>
              <w:rPr>
                <w:kern w:val="0"/>
              </w:rPr>
            </w:pPr>
            <w:r w:rsidRPr="002F5F3A">
              <w:rPr>
                <w:kern w:val="0"/>
              </w:rPr>
              <w:t>temperature]</w:t>
            </w:r>
          </w:p>
        </w:tc>
        <w:tc>
          <w:tcPr>
            <w:tcW w:w="3927" w:type="dxa"/>
            <w:vAlign w:val="center"/>
          </w:tcPr>
          <w:p w14:paraId="1637B309" w14:textId="77777777" w:rsidR="00DA0040" w:rsidRPr="002F5F3A" w:rsidRDefault="00DA0040" w:rsidP="00657E9B">
            <w:pPr>
              <w:pStyle w:val="a9"/>
              <w:wordWrap/>
              <w:spacing w:line="240" w:lineRule="auto"/>
              <w:ind w:right="20"/>
              <w:rPr>
                <w:kern w:val="0"/>
              </w:rPr>
            </w:pPr>
            <w:r w:rsidRPr="002F5F3A">
              <w:rPr>
                <w:kern w:val="0"/>
              </w:rPr>
              <w:t>Enables trap for sending system environment (fan, power, etc) information.</w:t>
            </w:r>
          </w:p>
        </w:tc>
        <w:tc>
          <w:tcPr>
            <w:tcW w:w="0" w:type="auto"/>
            <w:vAlign w:val="center"/>
          </w:tcPr>
          <w:p w14:paraId="71DC2A25" w14:textId="77777777" w:rsidR="00DA0040" w:rsidRPr="002F5F3A" w:rsidRDefault="00DA0040" w:rsidP="00657E9B">
            <w:pPr>
              <w:pStyle w:val="aa"/>
              <w:ind w:right="20"/>
              <w:rPr>
                <w:kern w:val="0"/>
              </w:rPr>
            </w:pPr>
            <w:r w:rsidRPr="002F5F3A">
              <w:rPr>
                <w:kern w:val="0"/>
              </w:rPr>
              <w:t>Config</w:t>
            </w:r>
          </w:p>
        </w:tc>
      </w:tr>
      <w:tr w:rsidR="00DA0040" w:rsidRPr="002F5F3A" w14:paraId="58746B73" w14:textId="77777777" w:rsidTr="006441DE">
        <w:tc>
          <w:tcPr>
            <w:tcW w:w="3514" w:type="dxa"/>
            <w:vAlign w:val="center"/>
          </w:tcPr>
          <w:p w14:paraId="78F2BE38" w14:textId="77777777" w:rsidR="00DA0040" w:rsidRPr="002F5F3A" w:rsidRDefault="00DA0040" w:rsidP="00657E9B">
            <w:pPr>
              <w:pStyle w:val="aa"/>
              <w:ind w:right="20"/>
              <w:rPr>
                <w:kern w:val="0"/>
              </w:rPr>
            </w:pPr>
            <w:r w:rsidRPr="002F5F3A">
              <w:rPr>
                <w:kern w:val="0"/>
              </w:rPr>
              <w:t>no snmp-server enable traps envmon [ext-supply|fan|supply|</w:t>
            </w:r>
          </w:p>
          <w:p w14:paraId="137862D5" w14:textId="77777777" w:rsidR="00DA0040" w:rsidRPr="002F5F3A" w:rsidRDefault="00DA0040" w:rsidP="00657E9B">
            <w:pPr>
              <w:pStyle w:val="aa"/>
              <w:ind w:right="20"/>
              <w:rPr>
                <w:kern w:val="0"/>
              </w:rPr>
            </w:pPr>
            <w:r w:rsidRPr="002F5F3A">
              <w:rPr>
                <w:kern w:val="0"/>
              </w:rPr>
              <w:t>temperature]</w:t>
            </w:r>
          </w:p>
        </w:tc>
        <w:tc>
          <w:tcPr>
            <w:tcW w:w="3927" w:type="dxa"/>
            <w:vAlign w:val="center"/>
          </w:tcPr>
          <w:p w14:paraId="0C743BDB" w14:textId="77777777" w:rsidR="00DA0040" w:rsidRPr="002F5F3A" w:rsidRDefault="00DA0040" w:rsidP="00657E9B">
            <w:pPr>
              <w:pStyle w:val="a9"/>
              <w:wordWrap/>
              <w:spacing w:line="240" w:lineRule="auto"/>
              <w:ind w:right="20"/>
              <w:rPr>
                <w:kern w:val="0"/>
              </w:rPr>
            </w:pPr>
            <w:r w:rsidRPr="002F5F3A">
              <w:rPr>
                <w:kern w:val="0"/>
              </w:rPr>
              <w:t>Disables trap for sending system environment (fan, power, etc) information.</w:t>
            </w:r>
          </w:p>
        </w:tc>
        <w:tc>
          <w:tcPr>
            <w:tcW w:w="0" w:type="auto"/>
            <w:vAlign w:val="center"/>
          </w:tcPr>
          <w:p w14:paraId="6228F60E" w14:textId="77777777" w:rsidR="00DA0040" w:rsidRPr="002F5F3A" w:rsidRDefault="00DA0040" w:rsidP="00657E9B">
            <w:pPr>
              <w:pStyle w:val="aa"/>
              <w:ind w:right="20"/>
              <w:rPr>
                <w:kern w:val="0"/>
              </w:rPr>
            </w:pPr>
            <w:r w:rsidRPr="002F5F3A">
              <w:rPr>
                <w:kern w:val="0"/>
              </w:rPr>
              <w:t>Config</w:t>
            </w:r>
          </w:p>
        </w:tc>
      </w:tr>
      <w:tr w:rsidR="00DA0040" w:rsidRPr="002F5F3A" w14:paraId="1A638BD0" w14:textId="77777777" w:rsidTr="006441DE">
        <w:tc>
          <w:tcPr>
            <w:tcW w:w="3514" w:type="dxa"/>
            <w:vAlign w:val="center"/>
          </w:tcPr>
          <w:p w14:paraId="054AF7FE" w14:textId="77777777" w:rsidR="00DA0040" w:rsidRPr="002F5F3A" w:rsidRDefault="00DA0040" w:rsidP="00657E9B">
            <w:pPr>
              <w:pStyle w:val="aa"/>
              <w:ind w:right="20"/>
              <w:rPr>
                <w:kern w:val="0"/>
              </w:rPr>
            </w:pPr>
            <w:r w:rsidRPr="002F5F3A">
              <w:rPr>
                <w:kern w:val="0"/>
              </w:rPr>
              <w:t>snmp-server enable traps fru-ctrl</w:t>
            </w:r>
          </w:p>
        </w:tc>
        <w:tc>
          <w:tcPr>
            <w:tcW w:w="3927" w:type="dxa"/>
            <w:vAlign w:val="center"/>
          </w:tcPr>
          <w:p w14:paraId="28187D41" w14:textId="77777777" w:rsidR="00DA0040" w:rsidRPr="002F5F3A" w:rsidRDefault="00DA0040" w:rsidP="00657E9B">
            <w:pPr>
              <w:pStyle w:val="a9"/>
              <w:wordWrap/>
              <w:spacing w:line="240" w:lineRule="auto"/>
              <w:ind w:right="20"/>
              <w:rPr>
                <w:kern w:val="0"/>
              </w:rPr>
            </w:pPr>
            <w:r w:rsidRPr="002F5F3A">
              <w:rPr>
                <w:kern w:val="0"/>
              </w:rPr>
              <w:t>Enables trap for sending module, slot status information.</w:t>
            </w:r>
          </w:p>
        </w:tc>
        <w:tc>
          <w:tcPr>
            <w:tcW w:w="0" w:type="auto"/>
            <w:vAlign w:val="center"/>
          </w:tcPr>
          <w:p w14:paraId="4E89E002" w14:textId="77777777" w:rsidR="00DA0040" w:rsidRPr="002F5F3A" w:rsidRDefault="00DA0040" w:rsidP="00657E9B">
            <w:pPr>
              <w:pStyle w:val="aa"/>
              <w:ind w:right="20"/>
              <w:rPr>
                <w:kern w:val="0"/>
              </w:rPr>
            </w:pPr>
            <w:r w:rsidRPr="002F5F3A">
              <w:rPr>
                <w:kern w:val="0"/>
              </w:rPr>
              <w:t>Config</w:t>
            </w:r>
          </w:p>
        </w:tc>
      </w:tr>
      <w:tr w:rsidR="00DA0040" w:rsidRPr="002F5F3A" w14:paraId="395745C7" w14:textId="77777777" w:rsidTr="006441DE">
        <w:tc>
          <w:tcPr>
            <w:tcW w:w="3514" w:type="dxa"/>
            <w:vAlign w:val="center"/>
          </w:tcPr>
          <w:p w14:paraId="77F7714B" w14:textId="77777777" w:rsidR="00DA0040" w:rsidRPr="002F5F3A" w:rsidRDefault="00DA0040" w:rsidP="00657E9B">
            <w:pPr>
              <w:pStyle w:val="aa"/>
              <w:ind w:right="20"/>
              <w:rPr>
                <w:kern w:val="0"/>
              </w:rPr>
            </w:pPr>
            <w:r w:rsidRPr="002F5F3A">
              <w:rPr>
                <w:kern w:val="0"/>
              </w:rPr>
              <w:t>no snmp-server enable traps fru-ctrl</w:t>
            </w:r>
          </w:p>
        </w:tc>
        <w:tc>
          <w:tcPr>
            <w:tcW w:w="3927" w:type="dxa"/>
            <w:vAlign w:val="center"/>
          </w:tcPr>
          <w:p w14:paraId="6AC23611" w14:textId="77777777" w:rsidR="00DA0040" w:rsidRPr="002F5F3A" w:rsidRDefault="00DA0040" w:rsidP="00657E9B">
            <w:pPr>
              <w:pStyle w:val="a9"/>
              <w:wordWrap/>
              <w:spacing w:line="240" w:lineRule="auto"/>
              <w:ind w:right="20"/>
              <w:rPr>
                <w:kern w:val="0"/>
              </w:rPr>
            </w:pPr>
            <w:r w:rsidRPr="002F5F3A">
              <w:rPr>
                <w:kern w:val="0"/>
              </w:rPr>
              <w:t>Disables trap for sending module, slot status information.</w:t>
            </w:r>
          </w:p>
        </w:tc>
        <w:tc>
          <w:tcPr>
            <w:tcW w:w="0" w:type="auto"/>
            <w:vAlign w:val="center"/>
          </w:tcPr>
          <w:p w14:paraId="37A112B4" w14:textId="77777777" w:rsidR="00DA0040" w:rsidRPr="002F5F3A" w:rsidRDefault="00DA0040" w:rsidP="00657E9B">
            <w:pPr>
              <w:pStyle w:val="aa"/>
              <w:ind w:right="20"/>
              <w:rPr>
                <w:kern w:val="0"/>
              </w:rPr>
            </w:pPr>
            <w:r w:rsidRPr="002F5F3A">
              <w:rPr>
                <w:kern w:val="0"/>
              </w:rPr>
              <w:t>Config</w:t>
            </w:r>
          </w:p>
        </w:tc>
      </w:tr>
      <w:tr w:rsidR="00DA0040" w:rsidRPr="002F5F3A" w14:paraId="6FC6CAE8" w14:textId="77777777" w:rsidTr="006441DE">
        <w:tc>
          <w:tcPr>
            <w:tcW w:w="3514" w:type="dxa"/>
            <w:vAlign w:val="center"/>
          </w:tcPr>
          <w:p w14:paraId="641CBA95" w14:textId="77777777" w:rsidR="00DA0040" w:rsidRPr="002F5F3A" w:rsidRDefault="00DA0040" w:rsidP="00657E9B">
            <w:pPr>
              <w:pStyle w:val="aa"/>
              <w:ind w:right="20"/>
              <w:rPr>
                <w:kern w:val="0"/>
              </w:rPr>
            </w:pPr>
            <w:r w:rsidRPr="002F5F3A">
              <w:rPr>
                <w:kern w:val="0"/>
              </w:rPr>
              <w:t xml:space="preserve">snmp-server enable traps </w:t>
            </w:r>
          </w:p>
          <w:p w14:paraId="3D2ED76C" w14:textId="77777777" w:rsidR="00DA0040" w:rsidRPr="002F5F3A" w:rsidRDefault="00DA0040" w:rsidP="00657E9B">
            <w:pPr>
              <w:pStyle w:val="aa"/>
              <w:ind w:right="20"/>
              <w:rPr>
                <w:kern w:val="0"/>
              </w:rPr>
            </w:pPr>
            <w:r w:rsidRPr="002F5F3A">
              <w:rPr>
                <w:kern w:val="0"/>
              </w:rPr>
              <w:t>interface</w:t>
            </w:r>
          </w:p>
        </w:tc>
        <w:tc>
          <w:tcPr>
            <w:tcW w:w="3927" w:type="dxa"/>
            <w:vAlign w:val="center"/>
          </w:tcPr>
          <w:p w14:paraId="490B1649" w14:textId="77777777" w:rsidR="00DA0040" w:rsidRPr="002F5F3A" w:rsidRDefault="00DA0040" w:rsidP="00657E9B">
            <w:pPr>
              <w:pStyle w:val="a9"/>
              <w:wordWrap/>
              <w:spacing w:line="240" w:lineRule="auto"/>
              <w:ind w:right="20"/>
              <w:rPr>
                <w:kern w:val="0"/>
              </w:rPr>
            </w:pPr>
            <w:r w:rsidRPr="002F5F3A">
              <w:rPr>
                <w:kern w:val="0"/>
              </w:rPr>
              <w:t>Enables trap for sending interface information.</w:t>
            </w:r>
          </w:p>
        </w:tc>
        <w:tc>
          <w:tcPr>
            <w:tcW w:w="0" w:type="auto"/>
            <w:vAlign w:val="center"/>
          </w:tcPr>
          <w:p w14:paraId="4962D65F" w14:textId="77777777" w:rsidR="00DA0040" w:rsidRPr="002F5F3A" w:rsidRDefault="00DA0040" w:rsidP="00657E9B">
            <w:pPr>
              <w:pStyle w:val="aa"/>
              <w:ind w:right="20"/>
              <w:rPr>
                <w:kern w:val="0"/>
              </w:rPr>
            </w:pPr>
            <w:r w:rsidRPr="002F5F3A">
              <w:rPr>
                <w:kern w:val="0"/>
              </w:rPr>
              <w:t>Config</w:t>
            </w:r>
          </w:p>
        </w:tc>
      </w:tr>
      <w:tr w:rsidR="00DA0040" w:rsidRPr="002F5F3A" w14:paraId="6937B630" w14:textId="77777777" w:rsidTr="006441DE">
        <w:tc>
          <w:tcPr>
            <w:tcW w:w="3514" w:type="dxa"/>
            <w:vAlign w:val="center"/>
          </w:tcPr>
          <w:p w14:paraId="386322AA" w14:textId="77777777" w:rsidR="00DA0040" w:rsidRPr="002F5F3A" w:rsidRDefault="00DA0040" w:rsidP="00657E9B">
            <w:pPr>
              <w:pStyle w:val="aa"/>
              <w:ind w:right="20"/>
              <w:rPr>
                <w:kern w:val="0"/>
              </w:rPr>
            </w:pPr>
            <w:r w:rsidRPr="002F5F3A">
              <w:rPr>
                <w:kern w:val="0"/>
              </w:rPr>
              <w:t xml:space="preserve">no snmp-server enable traps </w:t>
            </w:r>
          </w:p>
          <w:p w14:paraId="4E359B50" w14:textId="77777777" w:rsidR="00DA0040" w:rsidRPr="002F5F3A" w:rsidRDefault="00DA0040" w:rsidP="00657E9B">
            <w:pPr>
              <w:pStyle w:val="aa"/>
              <w:ind w:right="20"/>
              <w:rPr>
                <w:kern w:val="0"/>
              </w:rPr>
            </w:pPr>
            <w:r w:rsidRPr="002F5F3A">
              <w:rPr>
                <w:kern w:val="0"/>
              </w:rPr>
              <w:t>interface</w:t>
            </w:r>
          </w:p>
        </w:tc>
        <w:tc>
          <w:tcPr>
            <w:tcW w:w="3927" w:type="dxa"/>
            <w:vAlign w:val="center"/>
          </w:tcPr>
          <w:p w14:paraId="799437CE" w14:textId="77777777" w:rsidR="00DA0040" w:rsidRPr="002F5F3A" w:rsidRDefault="00DA0040" w:rsidP="00657E9B">
            <w:pPr>
              <w:pStyle w:val="a9"/>
              <w:wordWrap/>
              <w:spacing w:line="240" w:lineRule="auto"/>
              <w:ind w:right="20"/>
              <w:rPr>
                <w:kern w:val="0"/>
              </w:rPr>
            </w:pPr>
            <w:r w:rsidRPr="002F5F3A">
              <w:rPr>
                <w:kern w:val="0"/>
              </w:rPr>
              <w:t>Disables trap for sending interface information.</w:t>
            </w:r>
          </w:p>
        </w:tc>
        <w:tc>
          <w:tcPr>
            <w:tcW w:w="0" w:type="auto"/>
            <w:vAlign w:val="center"/>
          </w:tcPr>
          <w:p w14:paraId="462DE1AE" w14:textId="77777777" w:rsidR="00DA0040" w:rsidRPr="002F5F3A" w:rsidRDefault="00DA0040" w:rsidP="00657E9B">
            <w:pPr>
              <w:pStyle w:val="aa"/>
              <w:ind w:right="20"/>
              <w:rPr>
                <w:kern w:val="0"/>
              </w:rPr>
            </w:pPr>
            <w:r w:rsidRPr="002F5F3A">
              <w:rPr>
                <w:kern w:val="0"/>
              </w:rPr>
              <w:t>Config</w:t>
            </w:r>
          </w:p>
        </w:tc>
      </w:tr>
      <w:tr w:rsidR="00DA0040" w:rsidRPr="002F5F3A" w14:paraId="595805A0" w14:textId="77777777" w:rsidTr="006441DE">
        <w:tc>
          <w:tcPr>
            <w:tcW w:w="3514" w:type="dxa"/>
            <w:vAlign w:val="center"/>
          </w:tcPr>
          <w:p w14:paraId="19553172" w14:textId="77777777" w:rsidR="00DA0040" w:rsidRPr="002F5F3A" w:rsidRDefault="00DA0040" w:rsidP="00657E9B">
            <w:pPr>
              <w:pStyle w:val="aa"/>
              <w:ind w:right="20"/>
              <w:rPr>
                <w:kern w:val="0"/>
              </w:rPr>
            </w:pPr>
            <w:r w:rsidRPr="002F5F3A">
              <w:rPr>
                <w:kern w:val="0"/>
              </w:rPr>
              <w:t>snmp-server enable traps resource [cpu-load-monitor|</w:t>
            </w:r>
          </w:p>
          <w:p w14:paraId="7456AC5E" w14:textId="77777777" w:rsidR="00DA0040" w:rsidRPr="002F5F3A" w:rsidRDefault="00DA0040" w:rsidP="00657E9B">
            <w:pPr>
              <w:pStyle w:val="aa"/>
              <w:ind w:right="20"/>
              <w:rPr>
                <w:kern w:val="0"/>
              </w:rPr>
            </w:pPr>
            <w:r w:rsidRPr="002F5F3A">
              <w:rPr>
                <w:kern w:val="0"/>
              </w:rPr>
              <w:t>memory-free-monitor]</w:t>
            </w:r>
          </w:p>
        </w:tc>
        <w:tc>
          <w:tcPr>
            <w:tcW w:w="3927" w:type="dxa"/>
            <w:vAlign w:val="center"/>
          </w:tcPr>
          <w:p w14:paraId="3C1F76B4" w14:textId="77777777" w:rsidR="00DA0040" w:rsidRPr="002F5F3A" w:rsidRDefault="00DA0040" w:rsidP="00657E9B">
            <w:pPr>
              <w:pStyle w:val="a9"/>
              <w:wordWrap/>
              <w:spacing w:line="240" w:lineRule="auto"/>
              <w:ind w:right="20"/>
              <w:rPr>
                <w:kern w:val="0"/>
              </w:rPr>
            </w:pPr>
            <w:r w:rsidRPr="002F5F3A">
              <w:rPr>
                <w:kern w:val="0"/>
              </w:rPr>
              <w:t>Enable trap for sending system resource information.</w:t>
            </w:r>
          </w:p>
        </w:tc>
        <w:tc>
          <w:tcPr>
            <w:tcW w:w="0" w:type="auto"/>
            <w:vAlign w:val="center"/>
          </w:tcPr>
          <w:p w14:paraId="1E19A83E" w14:textId="77777777" w:rsidR="00DA0040" w:rsidRPr="002F5F3A" w:rsidRDefault="00DA0040" w:rsidP="00657E9B">
            <w:pPr>
              <w:pStyle w:val="aa"/>
              <w:ind w:right="20"/>
              <w:rPr>
                <w:kern w:val="0"/>
              </w:rPr>
            </w:pPr>
            <w:r w:rsidRPr="002F5F3A">
              <w:rPr>
                <w:kern w:val="0"/>
              </w:rPr>
              <w:t>Config</w:t>
            </w:r>
          </w:p>
        </w:tc>
      </w:tr>
      <w:tr w:rsidR="00DA0040" w:rsidRPr="002F5F3A" w14:paraId="62423478" w14:textId="77777777" w:rsidTr="006441DE">
        <w:tc>
          <w:tcPr>
            <w:tcW w:w="3514" w:type="dxa"/>
            <w:vAlign w:val="center"/>
          </w:tcPr>
          <w:p w14:paraId="20DCA052" w14:textId="77777777" w:rsidR="00DA0040" w:rsidRPr="002F5F3A" w:rsidRDefault="00DA0040" w:rsidP="00657E9B">
            <w:pPr>
              <w:pStyle w:val="aa"/>
              <w:ind w:right="20"/>
              <w:rPr>
                <w:kern w:val="0"/>
              </w:rPr>
            </w:pPr>
            <w:r w:rsidRPr="002F5F3A">
              <w:rPr>
                <w:kern w:val="0"/>
              </w:rPr>
              <w:t>no snmp-server enable traps resource [cpu-load-monitor|</w:t>
            </w:r>
          </w:p>
          <w:p w14:paraId="4AFF316C" w14:textId="77777777" w:rsidR="00DA0040" w:rsidRPr="002F5F3A" w:rsidRDefault="00DA0040" w:rsidP="00657E9B">
            <w:pPr>
              <w:pStyle w:val="aa"/>
              <w:ind w:right="20"/>
              <w:rPr>
                <w:kern w:val="0"/>
              </w:rPr>
            </w:pPr>
            <w:r w:rsidRPr="002F5F3A">
              <w:rPr>
                <w:kern w:val="0"/>
              </w:rPr>
              <w:t>memory-free-monitor]</w:t>
            </w:r>
          </w:p>
        </w:tc>
        <w:tc>
          <w:tcPr>
            <w:tcW w:w="3927" w:type="dxa"/>
            <w:vAlign w:val="center"/>
          </w:tcPr>
          <w:p w14:paraId="3B17C896" w14:textId="77777777" w:rsidR="00DA0040" w:rsidRPr="002F5F3A" w:rsidRDefault="00DA0040" w:rsidP="00657E9B">
            <w:pPr>
              <w:pStyle w:val="a9"/>
              <w:wordWrap/>
              <w:spacing w:line="240" w:lineRule="auto"/>
              <w:ind w:right="20"/>
              <w:rPr>
                <w:kern w:val="0"/>
              </w:rPr>
            </w:pPr>
            <w:r w:rsidRPr="002F5F3A">
              <w:rPr>
                <w:kern w:val="0"/>
              </w:rPr>
              <w:t>Disables trap for sending system resource information.</w:t>
            </w:r>
          </w:p>
        </w:tc>
        <w:tc>
          <w:tcPr>
            <w:tcW w:w="0" w:type="auto"/>
            <w:vAlign w:val="center"/>
          </w:tcPr>
          <w:p w14:paraId="1A76FFDB" w14:textId="77777777" w:rsidR="00DA0040" w:rsidRPr="002F5F3A" w:rsidRDefault="00DA0040" w:rsidP="00657E9B">
            <w:pPr>
              <w:pStyle w:val="aa"/>
              <w:ind w:right="20"/>
              <w:rPr>
                <w:kern w:val="0"/>
              </w:rPr>
            </w:pPr>
            <w:r w:rsidRPr="002F5F3A">
              <w:rPr>
                <w:kern w:val="0"/>
              </w:rPr>
              <w:t>Config</w:t>
            </w:r>
          </w:p>
        </w:tc>
      </w:tr>
      <w:tr w:rsidR="00DA0040" w:rsidRPr="002F5F3A" w14:paraId="5B6F03E1" w14:textId="77777777" w:rsidTr="006441DE">
        <w:tc>
          <w:tcPr>
            <w:tcW w:w="3514" w:type="dxa"/>
            <w:vAlign w:val="center"/>
          </w:tcPr>
          <w:p w14:paraId="20E3DD7A" w14:textId="77777777" w:rsidR="00DA0040" w:rsidRPr="002F5F3A" w:rsidRDefault="00DA0040" w:rsidP="00657E9B">
            <w:pPr>
              <w:pStyle w:val="aa"/>
              <w:ind w:right="20"/>
              <w:rPr>
                <w:kern w:val="0"/>
              </w:rPr>
            </w:pPr>
            <w:r w:rsidRPr="002F5F3A">
              <w:rPr>
                <w:kern w:val="0"/>
              </w:rPr>
              <w:t xml:space="preserve">snmp-server enable traps </w:t>
            </w:r>
          </w:p>
          <w:p w14:paraId="60B44ACA" w14:textId="77777777" w:rsidR="00DA0040" w:rsidRPr="002F5F3A" w:rsidRDefault="00DA0040" w:rsidP="00657E9B">
            <w:pPr>
              <w:pStyle w:val="aa"/>
              <w:ind w:right="20"/>
              <w:rPr>
                <w:kern w:val="0"/>
              </w:rPr>
            </w:pPr>
            <w:r w:rsidRPr="002F5F3A">
              <w:rPr>
                <w:kern w:val="0"/>
              </w:rPr>
              <w:t>snmp [coldStart|warmStart|authFail]</w:t>
            </w:r>
          </w:p>
        </w:tc>
        <w:tc>
          <w:tcPr>
            <w:tcW w:w="3927" w:type="dxa"/>
            <w:vAlign w:val="center"/>
          </w:tcPr>
          <w:p w14:paraId="7FA60D6E" w14:textId="77777777" w:rsidR="00DA0040" w:rsidRPr="002F5F3A" w:rsidRDefault="00DA0040" w:rsidP="00657E9B">
            <w:pPr>
              <w:pStyle w:val="a9"/>
              <w:wordWrap/>
              <w:spacing w:line="240" w:lineRule="auto"/>
              <w:ind w:right="20"/>
              <w:rPr>
                <w:kern w:val="0"/>
              </w:rPr>
            </w:pPr>
            <w:r w:rsidRPr="002F5F3A">
              <w:rPr>
                <w:kern w:val="0"/>
              </w:rPr>
              <w:t>Enables trap for sending Cold start, warm start, authentication failure information.</w:t>
            </w:r>
          </w:p>
        </w:tc>
        <w:tc>
          <w:tcPr>
            <w:tcW w:w="0" w:type="auto"/>
            <w:vAlign w:val="center"/>
          </w:tcPr>
          <w:p w14:paraId="205E444D" w14:textId="77777777" w:rsidR="00DA0040" w:rsidRPr="002F5F3A" w:rsidRDefault="00DA0040" w:rsidP="00657E9B">
            <w:pPr>
              <w:pStyle w:val="aa"/>
              <w:ind w:right="20"/>
              <w:rPr>
                <w:kern w:val="0"/>
              </w:rPr>
            </w:pPr>
            <w:r w:rsidRPr="002F5F3A">
              <w:rPr>
                <w:kern w:val="0"/>
              </w:rPr>
              <w:t>Config</w:t>
            </w:r>
          </w:p>
        </w:tc>
      </w:tr>
      <w:tr w:rsidR="00DA0040" w:rsidRPr="002F5F3A" w14:paraId="5DD03B74" w14:textId="77777777" w:rsidTr="006441DE">
        <w:trPr>
          <w:trHeight w:val="225"/>
        </w:trPr>
        <w:tc>
          <w:tcPr>
            <w:tcW w:w="3514" w:type="dxa"/>
            <w:vAlign w:val="center"/>
          </w:tcPr>
          <w:p w14:paraId="4CF4BAA2" w14:textId="77777777" w:rsidR="00DA0040" w:rsidRPr="002F5F3A" w:rsidRDefault="00DA0040" w:rsidP="00657E9B">
            <w:pPr>
              <w:pStyle w:val="aa"/>
              <w:ind w:right="20"/>
              <w:rPr>
                <w:kern w:val="0"/>
              </w:rPr>
            </w:pPr>
            <w:r w:rsidRPr="002F5F3A">
              <w:rPr>
                <w:kern w:val="0"/>
              </w:rPr>
              <w:t xml:space="preserve">no snmp-server enable traps </w:t>
            </w:r>
          </w:p>
          <w:p w14:paraId="63A8C845" w14:textId="77777777" w:rsidR="00DA0040" w:rsidRPr="002F5F3A" w:rsidRDefault="00DA0040" w:rsidP="00657E9B">
            <w:pPr>
              <w:pStyle w:val="aa"/>
              <w:ind w:right="20"/>
              <w:rPr>
                <w:kern w:val="0"/>
              </w:rPr>
            </w:pPr>
            <w:r w:rsidRPr="002F5F3A">
              <w:rPr>
                <w:kern w:val="0"/>
              </w:rPr>
              <w:t>snmp [coldStart|warmStart|authFail]</w:t>
            </w:r>
          </w:p>
        </w:tc>
        <w:tc>
          <w:tcPr>
            <w:tcW w:w="3927" w:type="dxa"/>
            <w:vAlign w:val="center"/>
          </w:tcPr>
          <w:p w14:paraId="5D17DCBA" w14:textId="77777777" w:rsidR="00DA0040" w:rsidRPr="002F5F3A" w:rsidRDefault="00DA0040" w:rsidP="00657E9B">
            <w:pPr>
              <w:pStyle w:val="a9"/>
              <w:wordWrap/>
              <w:spacing w:line="240" w:lineRule="auto"/>
              <w:ind w:right="20"/>
            </w:pPr>
            <w:r w:rsidRPr="002F5F3A">
              <w:rPr>
                <w:kern w:val="0"/>
              </w:rPr>
              <w:t>Disables trap for sending Cold start, warm start, authentication failure.</w:t>
            </w:r>
          </w:p>
        </w:tc>
        <w:tc>
          <w:tcPr>
            <w:tcW w:w="0" w:type="auto"/>
            <w:vAlign w:val="center"/>
          </w:tcPr>
          <w:p w14:paraId="777BA75B" w14:textId="77777777" w:rsidR="00DA0040" w:rsidRPr="002F5F3A" w:rsidRDefault="00DA0040" w:rsidP="00657E9B">
            <w:pPr>
              <w:pStyle w:val="aa"/>
              <w:ind w:right="20"/>
            </w:pPr>
            <w:r w:rsidRPr="002F5F3A">
              <w:rPr>
                <w:kern w:val="0"/>
              </w:rPr>
              <w:t>Config</w:t>
            </w:r>
          </w:p>
        </w:tc>
      </w:tr>
    </w:tbl>
    <w:p w14:paraId="1885B27A" w14:textId="77777777" w:rsidR="00DA0040" w:rsidRPr="00D867F8" w:rsidRDefault="00DA0040" w:rsidP="00657E9B">
      <w:pPr>
        <w:pStyle w:val="3"/>
        <w:ind w:left="0" w:right="20"/>
      </w:pPr>
      <w:bookmarkStart w:id="369" w:name="_Toc337198321"/>
      <w:bookmarkStart w:id="370" w:name="_Toc348625852"/>
      <w:bookmarkStart w:id="371" w:name="_Toc445130739"/>
      <w:r w:rsidRPr="00D867F8">
        <w:lastRenderedPageBreak/>
        <w:t>SNMP Trap</w:t>
      </w:r>
      <w:bookmarkEnd w:id="369"/>
      <w:bookmarkEnd w:id="370"/>
      <w:bookmarkEnd w:id="371"/>
    </w:p>
    <w:p w14:paraId="5C1CA3EC" w14:textId="77777777" w:rsidR="00DA0040" w:rsidRPr="002F5F3A" w:rsidRDefault="00DA0040" w:rsidP="00657E9B">
      <w:pPr>
        <w:pStyle w:val="a3"/>
        <w:ind w:left="0" w:right="20"/>
        <w:rPr>
          <w:rFonts w:cs="Arial"/>
        </w:rPr>
      </w:pPr>
      <w:r w:rsidRPr="002F5F3A">
        <w:rPr>
          <w:rFonts w:cs="Arial"/>
        </w:rPr>
        <w:t>The following example shows how to set to send</w:t>
      </w:r>
      <w:r w:rsidR="007752BE">
        <w:rPr>
          <w:rFonts w:cs="Arial"/>
        </w:rPr>
        <w:t xml:space="preserve"> a</w:t>
      </w:r>
      <w:r w:rsidRPr="002F5F3A">
        <w:rPr>
          <w:rFonts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653D5EB3" w14:textId="77777777" w:rsidTr="00BF42F2">
        <w:tc>
          <w:tcPr>
            <w:tcW w:w="8820" w:type="dxa"/>
            <w:shd w:val="clear" w:color="auto" w:fill="auto"/>
          </w:tcPr>
          <w:p w14:paraId="51C97803" w14:textId="77777777" w:rsidR="00DA0040" w:rsidRPr="002F5F3A" w:rsidRDefault="00DA0040" w:rsidP="00657E9B">
            <w:pPr>
              <w:pStyle w:val="aa"/>
              <w:ind w:right="20"/>
              <w:rPr>
                <w:bCs/>
                <w:kern w:val="0"/>
              </w:rPr>
            </w:pPr>
            <w:r w:rsidRPr="002F5F3A">
              <w:t xml:space="preserve">Switch# </w:t>
            </w:r>
            <w:r w:rsidRPr="002F5F3A">
              <w:rPr>
                <w:b/>
                <w:bCs/>
                <w:kern w:val="0"/>
              </w:rPr>
              <w:t>configure terminal</w:t>
            </w:r>
          </w:p>
          <w:p w14:paraId="390DFEC8" w14:textId="77777777" w:rsidR="00DA0040" w:rsidRPr="002F5F3A" w:rsidRDefault="00DA0040" w:rsidP="00657E9B">
            <w:pPr>
              <w:pStyle w:val="aa"/>
              <w:ind w:right="20"/>
            </w:pPr>
            <w:r w:rsidRPr="002F5F3A">
              <w:t xml:space="preserve">Switch(config)# </w:t>
            </w:r>
            <w:r w:rsidRPr="002F5F3A">
              <w:rPr>
                <w:b/>
              </w:rPr>
              <w:t>snmp-server host 192.168.0.1 public</w:t>
            </w:r>
            <w:r w:rsidRPr="002F5F3A">
              <w:t xml:space="preserve"> </w:t>
            </w:r>
          </w:p>
          <w:p w14:paraId="68F40383" w14:textId="77777777" w:rsidR="00DA0040" w:rsidRPr="002F5F3A" w:rsidRDefault="00DA0040" w:rsidP="00657E9B">
            <w:pPr>
              <w:pStyle w:val="aa"/>
              <w:ind w:right="20"/>
            </w:pPr>
            <w:r w:rsidRPr="002F5F3A">
              <w:t xml:space="preserve">Switch(config)# </w:t>
            </w:r>
            <w:r w:rsidRPr="002F5F3A">
              <w:rPr>
                <w:b/>
              </w:rPr>
              <w:t>snmp-server enable traps envmon</w:t>
            </w:r>
            <w:r w:rsidRPr="002F5F3A">
              <w:t xml:space="preserve"> </w:t>
            </w:r>
          </w:p>
          <w:p w14:paraId="7437B604" w14:textId="77777777" w:rsidR="00DA0040" w:rsidRPr="002F5F3A" w:rsidRDefault="00DA0040" w:rsidP="00657E9B">
            <w:pPr>
              <w:pStyle w:val="aa"/>
              <w:ind w:right="20"/>
            </w:pPr>
            <w:r w:rsidRPr="002F5F3A">
              <w:t xml:space="preserve">Switch(config)# </w:t>
            </w:r>
            <w:r w:rsidRPr="002F5F3A">
              <w:rPr>
                <w:b/>
              </w:rPr>
              <w:t>snmp-server enable traps snmp</w:t>
            </w:r>
            <w:r w:rsidRPr="002F5F3A">
              <w:t xml:space="preserve"> </w:t>
            </w:r>
          </w:p>
          <w:p w14:paraId="184EBA35" w14:textId="77777777"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14:paraId="1F4A3562" w14:textId="77777777" w:rsidR="00DA0040" w:rsidRPr="002F5F3A" w:rsidRDefault="00DA0040" w:rsidP="00657E9B">
            <w:pPr>
              <w:pStyle w:val="aa"/>
              <w:ind w:right="20"/>
              <w:rPr>
                <w:kern w:val="0"/>
              </w:rPr>
            </w:pPr>
            <w:r w:rsidRPr="002F5F3A">
              <w:t xml:space="preserve">Switch# </w:t>
            </w:r>
            <w:r w:rsidRPr="002F5F3A">
              <w:rPr>
                <w:b/>
                <w:bCs/>
                <w:kern w:val="0"/>
              </w:rPr>
              <w:t>show running-config</w:t>
            </w:r>
          </w:p>
          <w:p w14:paraId="7CEEB7EE" w14:textId="77777777" w:rsidR="00DA0040" w:rsidRPr="002F5F3A" w:rsidRDefault="00DA0040" w:rsidP="00657E9B">
            <w:pPr>
              <w:pStyle w:val="aa"/>
              <w:ind w:right="20"/>
              <w:rPr>
                <w:kern w:val="0"/>
              </w:rPr>
            </w:pPr>
            <w:r w:rsidRPr="002F5F3A">
              <w:rPr>
                <w:kern w:val="0"/>
              </w:rPr>
              <w:t>!</w:t>
            </w:r>
          </w:p>
          <w:p w14:paraId="6D1322AA" w14:textId="77777777" w:rsidR="00DA0040" w:rsidRPr="002F5F3A" w:rsidRDefault="00DA0040" w:rsidP="00657E9B">
            <w:pPr>
              <w:pStyle w:val="aa"/>
              <w:ind w:right="20"/>
              <w:rPr>
                <w:kern w:val="0"/>
              </w:rPr>
            </w:pPr>
            <w:r w:rsidRPr="002F5F3A">
              <w:rPr>
                <w:kern w:val="0"/>
              </w:rPr>
              <w:t>snmp-server enable traps interface</w:t>
            </w:r>
          </w:p>
          <w:p w14:paraId="1225C1AE" w14:textId="77777777" w:rsidR="00DA0040" w:rsidRPr="002F5F3A" w:rsidRDefault="00DA0040" w:rsidP="00657E9B">
            <w:pPr>
              <w:pStyle w:val="aa"/>
              <w:ind w:right="20"/>
              <w:rPr>
                <w:kern w:val="0"/>
              </w:rPr>
            </w:pPr>
            <w:r w:rsidRPr="002F5F3A">
              <w:rPr>
                <w:kern w:val="0"/>
              </w:rPr>
              <w:t>snmp-server enable traps envmon fan supply temperature ext-supply</w:t>
            </w:r>
          </w:p>
          <w:p w14:paraId="4D83F5AB" w14:textId="77777777" w:rsidR="00DA0040" w:rsidRPr="002F5F3A" w:rsidRDefault="00DA0040" w:rsidP="00657E9B">
            <w:pPr>
              <w:pStyle w:val="aa"/>
              <w:ind w:right="20"/>
              <w:rPr>
                <w:kern w:val="0"/>
              </w:rPr>
            </w:pPr>
            <w:r w:rsidRPr="002F5F3A">
              <w:rPr>
                <w:kern w:val="0"/>
              </w:rPr>
              <w:t>snmp-server host 192.168.0.1 version 2c public</w:t>
            </w:r>
          </w:p>
          <w:p w14:paraId="5A748992" w14:textId="77777777" w:rsidR="00DA0040" w:rsidRPr="002F5F3A" w:rsidRDefault="00DA0040" w:rsidP="00657E9B">
            <w:pPr>
              <w:pStyle w:val="aa"/>
              <w:ind w:right="20"/>
              <w:rPr>
                <w:kern w:val="0"/>
              </w:rPr>
            </w:pPr>
            <w:r w:rsidRPr="002F5F3A">
              <w:rPr>
                <w:kern w:val="0"/>
              </w:rPr>
              <w:t>!</w:t>
            </w:r>
          </w:p>
          <w:p w14:paraId="43CE87D2" w14:textId="77777777" w:rsidR="00DA0040" w:rsidRPr="002F5F3A" w:rsidRDefault="00DA0040" w:rsidP="00657E9B">
            <w:pPr>
              <w:pStyle w:val="aa"/>
              <w:ind w:right="20"/>
            </w:pPr>
            <w:r w:rsidRPr="002F5F3A">
              <w:t>Switch#</w:t>
            </w:r>
          </w:p>
        </w:tc>
      </w:tr>
    </w:tbl>
    <w:p w14:paraId="7E66E9F1" w14:textId="77777777" w:rsidR="00DA0040" w:rsidRPr="00D867F8" w:rsidRDefault="00DA0040" w:rsidP="00657E9B">
      <w:pPr>
        <w:pStyle w:val="3"/>
        <w:ind w:left="0" w:right="20"/>
      </w:pPr>
      <w:bookmarkStart w:id="372" w:name="_Toc281502861"/>
      <w:bookmarkStart w:id="373" w:name="_Toc337198322"/>
      <w:bookmarkStart w:id="374" w:name="_Toc348625853"/>
      <w:bookmarkStart w:id="375" w:name="_Toc445130740"/>
      <w:r w:rsidRPr="00D867F8">
        <w:t>SNMPv3 Configuration</w:t>
      </w:r>
      <w:bookmarkEnd w:id="372"/>
      <w:bookmarkEnd w:id="373"/>
      <w:bookmarkEnd w:id="374"/>
      <w:bookmarkEnd w:id="375"/>
    </w:p>
    <w:p w14:paraId="4D29B87D" w14:textId="77777777" w:rsidR="00DA0040" w:rsidRPr="002F5F3A" w:rsidRDefault="00DA0040" w:rsidP="00657E9B">
      <w:pPr>
        <w:pStyle w:val="a3"/>
        <w:ind w:left="0" w:right="20"/>
        <w:rPr>
          <w:rFonts w:cs="Arial"/>
        </w:rPr>
      </w:pPr>
      <w:r w:rsidRPr="002F5F3A">
        <w:rPr>
          <w:rFonts w:cs="Arial"/>
        </w:rPr>
        <w:t>The system provides SNMPv3 for system management. SNMPv3 provides audentication about user and encryption about data.</w:t>
      </w:r>
    </w:p>
    <w:p w14:paraId="549769A7" w14:textId="77777777" w:rsidR="00DA0040" w:rsidRPr="002F5F3A" w:rsidRDefault="00264652" w:rsidP="00657E9B">
      <w:pPr>
        <w:pStyle w:val="affff4"/>
        <w:wordWrap/>
        <w:ind w:left="0" w:right="20"/>
      </w:pPr>
      <w:bookmarkStart w:id="376" w:name="_Toc281502954"/>
      <w:bookmarkStart w:id="377" w:name="_Toc294705584"/>
      <w:bookmarkStart w:id="378" w:name="_Toc348626305"/>
      <w:bookmarkStart w:id="379" w:name="_Toc391575163"/>
      <w:r>
        <w:t xml:space="preserve">Table </w:t>
      </w:r>
      <w:r w:rsidR="005832B8">
        <w:fldChar w:fldCharType="begin"/>
      </w:r>
      <w:r>
        <w:instrText xml:space="preserve"> SEQ Table \* ARABIC </w:instrText>
      </w:r>
      <w:r w:rsidR="005832B8">
        <w:fldChar w:fldCharType="separate"/>
      </w:r>
      <w:r>
        <w:rPr>
          <w:noProof/>
        </w:rPr>
        <w:t>21</w:t>
      </w:r>
      <w:r w:rsidR="005832B8">
        <w:rPr>
          <w:noProof/>
        </w:rPr>
        <w:fldChar w:fldCharType="end"/>
      </w:r>
      <w:r>
        <w:t xml:space="preserve"> </w:t>
      </w:r>
      <w:r w:rsidR="00DA0040" w:rsidRPr="002F5F3A">
        <w:t>Commands for Setting SNMPv3</w:t>
      </w:r>
      <w:bookmarkEnd w:id="376"/>
      <w:bookmarkEnd w:id="377"/>
      <w:bookmarkEnd w:id="378"/>
      <w:bookmarkEnd w:id="37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3"/>
        <w:gridCol w:w="4192"/>
        <w:gridCol w:w="1027"/>
      </w:tblGrid>
      <w:tr w:rsidR="00DA0040" w:rsidRPr="002F5F3A" w14:paraId="26C0DE3D" w14:textId="77777777" w:rsidTr="00BF42F2">
        <w:tc>
          <w:tcPr>
            <w:tcW w:w="0" w:type="auto"/>
            <w:shd w:val="clear" w:color="auto" w:fill="E6E6E6"/>
            <w:vAlign w:val="center"/>
          </w:tcPr>
          <w:p w14:paraId="4FBD0821"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21EDB960"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37ED541E" w14:textId="77777777" w:rsidR="00DA0040" w:rsidRPr="002F5F3A" w:rsidRDefault="00DA0040" w:rsidP="00657E9B">
            <w:pPr>
              <w:pStyle w:val="ab"/>
              <w:wordWrap/>
              <w:ind w:right="20"/>
              <w:rPr>
                <w:b w:val="0"/>
              </w:rPr>
            </w:pPr>
            <w:r w:rsidRPr="002F5F3A">
              <w:rPr>
                <w:b w:val="0"/>
              </w:rPr>
              <w:t>Mode</w:t>
            </w:r>
          </w:p>
        </w:tc>
      </w:tr>
      <w:tr w:rsidR="00DA0040" w:rsidRPr="002F5F3A" w14:paraId="0D76561C" w14:textId="77777777" w:rsidTr="00BF42F2">
        <w:tc>
          <w:tcPr>
            <w:tcW w:w="0" w:type="auto"/>
            <w:vAlign w:val="center"/>
          </w:tcPr>
          <w:p w14:paraId="501A8DBF" w14:textId="77777777" w:rsidR="00DA0040" w:rsidRPr="002F5F3A" w:rsidRDefault="00DA0040" w:rsidP="00657E9B">
            <w:pPr>
              <w:pStyle w:val="aa"/>
              <w:ind w:right="20"/>
              <w:rPr>
                <w:lang w:val="nb-NO"/>
              </w:rPr>
            </w:pPr>
            <w:r w:rsidRPr="002F5F3A">
              <w:rPr>
                <w:lang w:val="nb-NO"/>
              </w:rPr>
              <w:t xml:space="preserve">snmp-server engineID </w:t>
            </w:r>
            <w:r w:rsidRPr="002F5F3A">
              <w:rPr>
                <w:i/>
                <w:lang w:val="nb-NO"/>
              </w:rPr>
              <w:t>engineid-string</w:t>
            </w:r>
          </w:p>
        </w:tc>
        <w:tc>
          <w:tcPr>
            <w:tcW w:w="0" w:type="auto"/>
            <w:vAlign w:val="center"/>
          </w:tcPr>
          <w:p w14:paraId="25BCAC15" w14:textId="77777777" w:rsidR="00DA0040" w:rsidRPr="002F5F3A" w:rsidRDefault="00DA0040" w:rsidP="00657E9B">
            <w:pPr>
              <w:pStyle w:val="afffc"/>
              <w:ind w:right="20"/>
              <w:jc w:val="both"/>
            </w:pPr>
            <w:r w:rsidRPr="002F5F3A">
              <w:t xml:space="preserve">Sets engine ID for dividing SNMP agent only. </w:t>
            </w:r>
          </w:p>
          <w:p w14:paraId="52227759" w14:textId="77777777" w:rsidR="00DA0040" w:rsidRPr="002F5F3A" w:rsidRDefault="00DA0040" w:rsidP="00657E9B">
            <w:pPr>
              <w:pStyle w:val="afffc"/>
              <w:ind w:right="20"/>
              <w:jc w:val="both"/>
            </w:pPr>
            <w:r w:rsidRPr="002F5F3A">
              <w:t>In the case of changing SNMP engineID, you again set the set user because user setting makes MD5 and security digest of SHA using engine ID.</w:t>
            </w:r>
          </w:p>
        </w:tc>
        <w:tc>
          <w:tcPr>
            <w:tcW w:w="0" w:type="auto"/>
            <w:vAlign w:val="center"/>
          </w:tcPr>
          <w:p w14:paraId="0F496362" w14:textId="77777777" w:rsidR="00DA0040" w:rsidRPr="002F5F3A" w:rsidRDefault="00DA0040" w:rsidP="00657E9B">
            <w:pPr>
              <w:pStyle w:val="aa"/>
              <w:ind w:right="20"/>
            </w:pPr>
            <w:r w:rsidRPr="002F5F3A">
              <w:rPr>
                <w:kern w:val="0"/>
              </w:rPr>
              <w:t>Config</w:t>
            </w:r>
          </w:p>
        </w:tc>
      </w:tr>
      <w:tr w:rsidR="00DA0040" w:rsidRPr="002F5F3A" w14:paraId="0E802F7B" w14:textId="77777777" w:rsidTr="00BF42F2">
        <w:tc>
          <w:tcPr>
            <w:tcW w:w="0" w:type="auto"/>
            <w:vAlign w:val="center"/>
          </w:tcPr>
          <w:p w14:paraId="0FD229CC" w14:textId="77777777" w:rsidR="00DA0040" w:rsidRPr="002F5F3A" w:rsidRDefault="00DA0040" w:rsidP="00657E9B">
            <w:pPr>
              <w:pStyle w:val="aa"/>
              <w:ind w:right="20"/>
            </w:pPr>
            <w:r w:rsidRPr="002F5F3A">
              <w:t>no snmp-server engineID</w:t>
            </w:r>
          </w:p>
        </w:tc>
        <w:tc>
          <w:tcPr>
            <w:tcW w:w="0" w:type="auto"/>
            <w:vAlign w:val="center"/>
          </w:tcPr>
          <w:p w14:paraId="0C9A1E60" w14:textId="77777777" w:rsidR="00DA0040" w:rsidRPr="002F5F3A" w:rsidRDefault="00DA0040" w:rsidP="00657E9B">
            <w:pPr>
              <w:pStyle w:val="afffc"/>
              <w:ind w:right="20"/>
              <w:jc w:val="both"/>
            </w:pPr>
            <w:r w:rsidRPr="002F5F3A">
              <w:t>Sets Engine ID with default value made automatically.</w:t>
            </w:r>
          </w:p>
          <w:p w14:paraId="0F8C033F" w14:textId="77777777" w:rsidR="00DA0040" w:rsidRPr="002F5F3A" w:rsidRDefault="00DA0040" w:rsidP="00657E9B">
            <w:pPr>
              <w:pStyle w:val="afffc"/>
              <w:ind w:right="20"/>
              <w:jc w:val="both"/>
            </w:pPr>
            <w:r w:rsidRPr="002F5F3A">
              <w:t>Default value is made by enterprise OID (1.3.6.1.4.1.7800) of our commany and first MAC address of system.</w:t>
            </w:r>
          </w:p>
        </w:tc>
        <w:tc>
          <w:tcPr>
            <w:tcW w:w="0" w:type="auto"/>
            <w:vAlign w:val="center"/>
          </w:tcPr>
          <w:p w14:paraId="09654E79" w14:textId="77777777" w:rsidR="00DA0040" w:rsidRPr="002F5F3A" w:rsidRDefault="00DA0040" w:rsidP="00657E9B">
            <w:pPr>
              <w:pStyle w:val="aa"/>
              <w:ind w:right="20"/>
            </w:pPr>
            <w:r w:rsidRPr="002F5F3A">
              <w:rPr>
                <w:kern w:val="0"/>
              </w:rPr>
              <w:t>Config</w:t>
            </w:r>
          </w:p>
        </w:tc>
      </w:tr>
      <w:tr w:rsidR="00DA0040" w:rsidRPr="002F5F3A" w14:paraId="7BBEDB3E" w14:textId="77777777" w:rsidTr="00BF42F2">
        <w:tc>
          <w:tcPr>
            <w:tcW w:w="0" w:type="auto"/>
            <w:vAlign w:val="center"/>
          </w:tcPr>
          <w:p w14:paraId="66AA4C03" w14:textId="77777777" w:rsidR="00DA0040" w:rsidRPr="002F5F3A" w:rsidRDefault="00DA0040" w:rsidP="00657E9B">
            <w:pPr>
              <w:wordWrap/>
              <w:ind w:right="20"/>
              <w:rPr>
                <w:kern w:val="0"/>
              </w:rPr>
            </w:pPr>
            <w:r w:rsidRPr="002F5F3A">
              <w:rPr>
                <w:kern w:val="0"/>
              </w:rPr>
              <w:t>show snmp engineID</w:t>
            </w:r>
          </w:p>
        </w:tc>
        <w:tc>
          <w:tcPr>
            <w:tcW w:w="0" w:type="auto"/>
            <w:vAlign w:val="center"/>
          </w:tcPr>
          <w:p w14:paraId="2E32F020" w14:textId="77777777" w:rsidR="00DA0040" w:rsidRPr="002F5F3A" w:rsidRDefault="00DA0040" w:rsidP="00657E9B">
            <w:pPr>
              <w:pStyle w:val="a9"/>
              <w:wordWrap/>
              <w:spacing w:line="240" w:lineRule="auto"/>
              <w:ind w:right="20"/>
              <w:rPr>
                <w:kern w:val="0"/>
              </w:rPr>
            </w:pPr>
            <w:r w:rsidRPr="002F5F3A">
              <w:rPr>
                <w:kern w:val="0"/>
              </w:rPr>
              <w:t>Shows Engine ID.</w:t>
            </w:r>
          </w:p>
        </w:tc>
        <w:tc>
          <w:tcPr>
            <w:tcW w:w="0" w:type="auto"/>
            <w:vAlign w:val="center"/>
          </w:tcPr>
          <w:p w14:paraId="7332B7B7" w14:textId="77777777" w:rsidR="00DA0040" w:rsidRPr="002F5F3A" w:rsidRDefault="00DA0040" w:rsidP="00657E9B">
            <w:pPr>
              <w:wordWrap/>
              <w:ind w:right="20"/>
              <w:rPr>
                <w:kern w:val="0"/>
              </w:rPr>
            </w:pPr>
            <w:r w:rsidRPr="002F5F3A">
              <w:t>Privileged</w:t>
            </w:r>
          </w:p>
        </w:tc>
      </w:tr>
      <w:tr w:rsidR="00DA0040" w:rsidRPr="002F5F3A" w14:paraId="4DB069DE" w14:textId="77777777" w:rsidTr="00BF42F2">
        <w:trPr>
          <w:trHeight w:val="225"/>
        </w:trPr>
        <w:tc>
          <w:tcPr>
            <w:tcW w:w="0" w:type="auto"/>
            <w:vAlign w:val="center"/>
          </w:tcPr>
          <w:p w14:paraId="63EDCBCA" w14:textId="77777777" w:rsidR="00DA0040" w:rsidRPr="002F5F3A" w:rsidRDefault="00DA0040" w:rsidP="00657E9B">
            <w:pPr>
              <w:wordWrap/>
              <w:ind w:right="20"/>
              <w:rPr>
                <w:kern w:val="0"/>
              </w:rPr>
            </w:pPr>
            <w:r w:rsidRPr="002F5F3A">
              <w:rPr>
                <w:kern w:val="0"/>
              </w:rPr>
              <w:t xml:space="preserve">snmp-server group </w:t>
            </w:r>
            <w:r w:rsidRPr="002F5F3A">
              <w:rPr>
                <w:i/>
                <w:kern w:val="0"/>
              </w:rPr>
              <w:t>groupname</w:t>
            </w:r>
            <w:r w:rsidRPr="002F5F3A">
              <w:rPr>
                <w:kern w:val="0"/>
              </w:rPr>
              <w:t xml:space="preserve"> {v1|v2c|v3 </w:t>
            </w:r>
            <w:r w:rsidRPr="002F5F3A">
              <w:rPr>
                <w:i/>
                <w:kern w:val="0"/>
              </w:rPr>
              <w:t>sec-level</w:t>
            </w:r>
            <w:r w:rsidRPr="002F5F3A">
              <w:rPr>
                <w:kern w:val="0"/>
              </w:rPr>
              <w:t xml:space="preserve">}[read </w:t>
            </w:r>
            <w:r w:rsidRPr="002F5F3A">
              <w:rPr>
                <w:i/>
                <w:kern w:val="0"/>
              </w:rPr>
              <w:t>read-view</w:t>
            </w:r>
            <w:r w:rsidRPr="002F5F3A">
              <w:rPr>
                <w:kern w:val="0"/>
              </w:rPr>
              <w:t>|</w:t>
            </w:r>
          </w:p>
          <w:p w14:paraId="34AFDE5F" w14:textId="77777777" w:rsidR="00DA0040" w:rsidRPr="002F5F3A" w:rsidRDefault="00DA0040" w:rsidP="00657E9B">
            <w:pPr>
              <w:wordWrap/>
              <w:ind w:right="20" w:firstLineChars="50" w:firstLine="90"/>
              <w:rPr>
                <w:kern w:val="0"/>
              </w:rPr>
            </w:pPr>
            <w:r w:rsidRPr="002F5F3A">
              <w:rPr>
                <w:kern w:val="0"/>
              </w:rPr>
              <w:t xml:space="preserve">write </w:t>
            </w:r>
            <w:r w:rsidRPr="002F5F3A">
              <w:rPr>
                <w:i/>
                <w:kern w:val="0"/>
              </w:rPr>
              <w:t>write-view</w:t>
            </w:r>
            <w:r w:rsidRPr="002F5F3A">
              <w:rPr>
                <w:kern w:val="0"/>
              </w:rPr>
              <w:t>]</w:t>
            </w:r>
          </w:p>
        </w:tc>
        <w:tc>
          <w:tcPr>
            <w:tcW w:w="0" w:type="auto"/>
            <w:vAlign w:val="center"/>
          </w:tcPr>
          <w:p w14:paraId="59F2C21E" w14:textId="77777777" w:rsidR="00DA0040" w:rsidRPr="002F5F3A" w:rsidRDefault="00DA0040" w:rsidP="006441DE">
            <w:pPr>
              <w:pStyle w:val="a9"/>
              <w:wordWrap/>
              <w:spacing w:line="240" w:lineRule="auto"/>
              <w:ind w:right="20"/>
              <w:rPr>
                <w:kern w:val="0"/>
              </w:rPr>
            </w:pPr>
            <w:r w:rsidRPr="002F5F3A">
              <w:rPr>
                <w:kern w:val="0"/>
              </w:rPr>
              <w:t xml:space="preserve">Sets SNMP group. </w:t>
            </w:r>
          </w:p>
          <w:p w14:paraId="510DF069"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group-name</w:t>
            </w:r>
            <w:r w:rsidR="00DA0040" w:rsidRPr="002F5F3A">
              <w:rPr>
                <w:kern w:val="0"/>
              </w:rPr>
              <w:t>: Group name</w:t>
            </w:r>
          </w:p>
          <w:p w14:paraId="1ECCBB1F"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v1, v2c, v3: Group version</w:t>
            </w:r>
          </w:p>
          <w:p w14:paraId="2F3358F9" w14:textId="77777777" w:rsidR="00DA0040" w:rsidRPr="002F5F3A" w:rsidRDefault="006441DE" w:rsidP="006441DE">
            <w:pPr>
              <w:pStyle w:val="a9"/>
              <w:tabs>
                <w:tab w:val="num" w:pos="360"/>
              </w:tabs>
              <w:wordWrap/>
              <w:spacing w:line="240" w:lineRule="auto"/>
              <w:ind w:right="20" w:hanging="284"/>
              <w:rPr>
                <w:rStyle w:val="Charf5"/>
              </w:rPr>
            </w:pPr>
            <w:r>
              <w:rPr>
                <w:i/>
                <w:kern w:val="0"/>
              </w:rPr>
              <w:t xml:space="preserve">   </w:t>
            </w:r>
            <w:r w:rsidR="00DA0040" w:rsidRPr="002F5F3A">
              <w:rPr>
                <w:i/>
                <w:kern w:val="0"/>
              </w:rPr>
              <w:t>sec-level</w:t>
            </w:r>
            <w:r w:rsidR="00DA0040" w:rsidRPr="002F5F3A">
              <w:rPr>
                <w:rStyle w:val="Charf5"/>
              </w:rPr>
              <w:t>: In the case of trap version 3, sets sercurity model.</w:t>
            </w:r>
          </w:p>
          <w:p w14:paraId="5FE91196"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 xml:space="preserve">read: Read view setting. In case that you do not specify Read-view, the system sets default value with </w:t>
            </w:r>
            <w:r w:rsidR="00DA0040" w:rsidRPr="002F5F3A">
              <w:rPr>
                <w:b/>
                <w:kern w:val="0"/>
              </w:rPr>
              <w:t xml:space="preserve">internet </w:t>
            </w:r>
            <w:r w:rsidR="00DA0040" w:rsidRPr="002F5F3A">
              <w:rPr>
                <w:kern w:val="0"/>
              </w:rPr>
              <w:t>(1.3.6.1).</w:t>
            </w:r>
          </w:p>
          <w:p w14:paraId="0B548C20"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write: Write view setting</w:t>
            </w:r>
          </w:p>
        </w:tc>
        <w:tc>
          <w:tcPr>
            <w:tcW w:w="0" w:type="auto"/>
            <w:vAlign w:val="center"/>
          </w:tcPr>
          <w:p w14:paraId="459058EE" w14:textId="77777777" w:rsidR="00DA0040" w:rsidRPr="002F5F3A" w:rsidRDefault="00DA0040" w:rsidP="00657E9B">
            <w:pPr>
              <w:wordWrap/>
              <w:ind w:right="20"/>
              <w:rPr>
                <w:kern w:val="0"/>
              </w:rPr>
            </w:pPr>
            <w:r w:rsidRPr="002F5F3A">
              <w:rPr>
                <w:kern w:val="0"/>
              </w:rPr>
              <w:t>Config</w:t>
            </w:r>
          </w:p>
        </w:tc>
      </w:tr>
      <w:tr w:rsidR="00DA0040" w:rsidRPr="002F5F3A" w14:paraId="511E15C5" w14:textId="77777777" w:rsidTr="00BF42F2">
        <w:trPr>
          <w:trHeight w:val="225"/>
        </w:trPr>
        <w:tc>
          <w:tcPr>
            <w:tcW w:w="0" w:type="auto"/>
            <w:vAlign w:val="center"/>
          </w:tcPr>
          <w:p w14:paraId="03DA4776" w14:textId="77777777" w:rsidR="00DA0040" w:rsidRPr="002F5F3A" w:rsidRDefault="00DA0040" w:rsidP="00657E9B">
            <w:pPr>
              <w:wordWrap/>
              <w:ind w:right="20"/>
              <w:rPr>
                <w:kern w:val="0"/>
              </w:rPr>
            </w:pPr>
            <w:r w:rsidRPr="002F5F3A">
              <w:rPr>
                <w:kern w:val="0"/>
              </w:rPr>
              <w:t xml:space="preserve">no snmp-server group </w:t>
            </w:r>
          </w:p>
          <w:p w14:paraId="67F43D3A" w14:textId="77777777" w:rsidR="00DA0040" w:rsidRPr="002F5F3A" w:rsidRDefault="00DA0040" w:rsidP="00657E9B">
            <w:pPr>
              <w:wordWrap/>
              <w:ind w:right="20"/>
              <w:rPr>
                <w:kern w:val="0"/>
              </w:rPr>
            </w:pPr>
            <w:r w:rsidRPr="002F5F3A">
              <w:rPr>
                <w:i/>
                <w:kern w:val="0"/>
              </w:rPr>
              <w:t>groupname</w:t>
            </w:r>
            <w:r w:rsidRPr="002F5F3A">
              <w:rPr>
                <w:kern w:val="0"/>
              </w:rPr>
              <w:t xml:space="preserve"> </w:t>
            </w:r>
          </w:p>
          <w:p w14:paraId="1FDDBF3A" w14:textId="77777777" w:rsidR="00DA0040" w:rsidRPr="002F5F3A" w:rsidRDefault="00DA0040" w:rsidP="00657E9B">
            <w:pPr>
              <w:wordWrap/>
              <w:ind w:right="20"/>
              <w:rPr>
                <w:kern w:val="0"/>
              </w:rPr>
            </w:pPr>
            <w:r w:rsidRPr="002F5F3A">
              <w:rPr>
                <w:kern w:val="0"/>
              </w:rPr>
              <w:t xml:space="preserve">{v1|v2c|v3 </w:t>
            </w:r>
            <w:r w:rsidRPr="002F5F3A">
              <w:rPr>
                <w:i/>
                <w:kern w:val="0"/>
              </w:rPr>
              <w:t>sec-level</w:t>
            </w:r>
            <w:r w:rsidRPr="002F5F3A">
              <w:rPr>
                <w:kern w:val="0"/>
              </w:rPr>
              <w:t>}</w:t>
            </w:r>
          </w:p>
        </w:tc>
        <w:tc>
          <w:tcPr>
            <w:tcW w:w="0" w:type="auto"/>
            <w:vAlign w:val="center"/>
          </w:tcPr>
          <w:p w14:paraId="18FDCFCA" w14:textId="77777777" w:rsidR="00DA0040" w:rsidRPr="002F5F3A" w:rsidRDefault="00DA0040" w:rsidP="006441DE">
            <w:pPr>
              <w:pStyle w:val="a9"/>
              <w:wordWrap/>
              <w:spacing w:line="240" w:lineRule="auto"/>
              <w:ind w:right="20"/>
              <w:rPr>
                <w:kern w:val="0"/>
              </w:rPr>
            </w:pPr>
            <w:r w:rsidRPr="002F5F3A">
              <w:rPr>
                <w:kern w:val="0"/>
              </w:rPr>
              <w:t>Deletes SNMP group</w:t>
            </w:r>
          </w:p>
        </w:tc>
        <w:tc>
          <w:tcPr>
            <w:tcW w:w="0" w:type="auto"/>
            <w:vAlign w:val="center"/>
          </w:tcPr>
          <w:p w14:paraId="5C19494E" w14:textId="77777777" w:rsidR="00DA0040" w:rsidRPr="002F5F3A" w:rsidRDefault="00DA0040" w:rsidP="00657E9B">
            <w:pPr>
              <w:wordWrap/>
              <w:ind w:right="20"/>
              <w:rPr>
                <w:kern w:val="0"/>
              </w:rPr>
            </w:pPr>
            <w:r w:rsidRPr="002F5F3A">
              <w:rPr>
                <w:kern w:val="0"/>
              </w:rPr>
              <w:t>Config</w:t>
            </w:r>
          </w:p>
        </w:tc>
      </w:tr>
      <w:tr w:rsidR="00DA0040" w:rsidRPr="002F5F3A" w14:paraId="6D63D5E8" w14:textId="77777777" w:rsidTr="00BF42F2">
        <w:trPr>
          <w:trHeight w:val="225"/>
        </w:trPr>
        <w:tc>
          <w:tcPr>
            <w:tcW w:w="0" w:type="auto"/>
            <w:vAlign w:val="center"/>
          </w:tcPr>
          <w:p w14:paraId="0A35F7A4" w14:textId="77777777" w:rsidR="00DA0040" w:rsidRPr="002F5F3A" w:rsidRDefault="00DA0040" w:rsidP="00657E9B">
            <w:pPr>
              <w:wordWrap/>
              <w:ind w:right="20"/>
              <w:rPr>
                <w:kern w:val="0"/>
              </w:rPr>
            </w:pPr>
            <w:r w:rsidRPr="002F5F3A">
              <w:rPr>
                <w:kern w:val="0"/>
              </w:rPr>
              <w:t>show snmp group</w:t>
            </w:r>
          </w:p>
        </w:tc>
        <w:tc>
          <w:tcPr>
            <w:tcW w:w="0" w:type="auto"/>
            <w:vAlign w:val="center"/>
          </w:tcPr>
          <w:p w14:paraId="536A1695" w14:textId="77777777" w:rsidR="00DA0040" w:rsidRPr="002F5F3A" w:rsidRDefault="00DA0040" w:rsidP="006441DE">
            <w:pPr>
              <w:pStyle w:val="a9"/>
              <w:wordWrap/>
              <w:spacing w:line="240" w:lineRule="auto"/>
              <w:ind w:right="20"/>
              <w:rPr>
                <w:kern w:val="0"/>
              </w:rPr>
            </w:pPr>
            <w:r w:rsidRPr="002F5F3A">
              <w:rPr>
                <w:kern w:val="0"/>
              </w:rPr>
              <w:t>Displays SNMP group</w:t>
            </w:r>
          </w:p>
        </w:tc>
        <w:tc>
          <w:tcPr>
            <w:tcW w:w="0" w:type="auto"/>
            <w:vAlign w:val="center"/>
          </w:tcPr>
          <w:p w14:paraId="27F14153" w14:textId="77777777" w:rsidR="00DA0040" w:rsidRPr="002F5F3A" w:rsidRDefault="00DA0040" w:rsidP="00657E9B">
            <w:pPr>
              <w:wordWrap/>
              <w:ind w:right="20"/>
              <w:rPr>
                <w:kern w:val="0"/>
              </w:rPr>
            </w:pPr>
            <w:r w:rsidRPr="002F5F3A">
              <w:t>Privileged</w:t>
            </w:r>
          </w:p>
        </w:tc>
      </w:tr>
      <w:tr w:rsidR="00DA0040" w:rsidRPr="002F5F3A" w14:paraId="6AA7CAD7" w14:textId="77777777" w:rsidTr="00BF42F2">
        <w:trPr>
          <w:trHeight w:val="225"/>
        </w:trPr>
        <w:tc>
          <w:tcPr>
            <w:tcW w:w="0" w:type="auto"/>
            <w:vAlign w:val="center"/>
          </w:tcPr>
          <w:p w14:paraId="2A120D6F" w14:textId="77777777" w:rsidR="00DA0040" w:rsidRPr="002F5F3A" w:rsidRDefault="00DA0040" w:rsidP="00657E9B">
            <w:pPr>
              <w:wordWrap/>
              <w:ind w:right="20"/>
              <w:rPr>
                <w:kern w:val="0"/>
              </w:rPr>
            </w:pPr>
            <w:r w:rsidRPr="002F5F3A">
              <w:rPr>
                <w:kern w:val="0"/>
              </w:rPr>
              <w:t xml:space="preserve">snmp-server user </w:t>
            </w:r>
            <w:r w:rsidRPr="002F5F3A">
              <w:rPr>
                <w:i/>
                <w:kern w:val="0"/>
              </w:rPr>
              <w:t>username</w:t>
            </w:r>
            <w:r w:rsidRPr="002F5F3A">
              <w:rPr>
                <w:kern w:val="0"/>
              </w:rPr>
              <w:t xml:space="preserve"> </w:t>
            </w:r>
            <w:r w:rsidRPr="002F5F3A">
              <w:rPr>
                <w:i/>
                <w:kern w:val="0"/>
              </w:rPr>
              <w:lastRenderedPageBreak/>
              <w:t>groupname</w:t>
            </w:r>
            <w:r w:rsidRPr="002F5F3A">
              <w:rPr>
                <w:kern w:val="0"/>
              </w:rPr>
              <w:t xml:space="preserve"> {v1|v2c|v3 </w:t>
            </w:r>
          </w:p>
          <w:p w14:paraId="119A2163" w14:textId="77777777" w:rsidR="00DA0040" w:rsidRPr="002F5F3A" w:rsidRDefault="00DA0040" w:rsidP="00657E9B">
            <w:pPr>
              <w:wordWrap/>
              <w:ind w:right="20"/>
              <w:rPr>
                <w:kern w:val="0"/>
              </w:rPr>
            </w:pPr>
            <w:r w:rsidRPr="002F5F3A">
              <w:rPr>
                <w:kern w:val="0"/>
              </w:rPr>
              <w:t xml:space="preserve">[auth (md5|sha) </w:t>
            </w:r>
            <w:r w:rsidRPr="002F5F3A">
              <w:rPr>
                <w:i/>
                <w:kern w:val="0"/>
              </w:rPr>
              <w:t>auth-passwd</w:t>
            </w:r>
            <w:r w:rsidRPr="002F5F3A">
              <w:rPr>
                <w:kern w:val="0"/>
              </w:rPr>
              <w:t>]</w:t>
            </w:r>
          </w:p>
          <w:p w14:paraId="60FF8012" w14:textId="77777777" w:rsidR="00DA0040" w:rsidRPr="002F5F3A" w:rsidRDefault="00DA0040" w:rsidP="00657E9B">
            <w:pPr>
              <w:wordWrap/>
              <w:ind w:right="20"/>
              <w:rPr>
                <w:kern w:val="0"/>
                <w:lang w:val="nb-NO"/>
              </w:rPr>
            </w:pPr>
            <w:r w:rsidRPr="002F5F3A">
              <w:rPr>
                <w:kern w:val="0"/>
                <w:lang w:val="nb-NO"/>
              </w:rPr>
              <w:t xml:space="preserve">[priv (des|aes) </w:t>
            </w:r>
            <w:r w:rsidRPr="002F5F3A">
              <w:rPr>
                <w:i/>
                <w:kern w:val="0"/>
                <w:lang w:val="nb-NO"/>
              </w:rPr>
              <w:t>priv-passwd</w:t>
            </w:r>
            <w:r w:rsidRPr="002F5F3A">
              <w:rPr>
                <w:kern w:val="0"/>
                <w:lang w:val="nb-NO"/>
              </w:rPr>
              <w:t>]</w:t>
            </w:r>
          </w:p>
          <w:p w14:paraId="44E119B7" w14:textId="77777777" w:rsidR="00DA0040" w:rsidRPr="002F5F3A" w:rsidRDefault="00DA0040" w:rsidP="00657E9B">
            <w:pPr>
              <w:wordWrap/>
              <w:ind w:right="20"/>
              <w:rPr>
                <w:kern w:val="0"/>
              </w:rPr>
            </w:pPr>
            <w:r w:rsidRPr="002F5F3A">
              <w:rPr>
                <w:kern w:val="0"/>
              </w:rPr>
              <w:t>[access &lt;1-99&gt;]}</w:t>
            </w:r>
          </w:p>
        </w:tc>
        <w:tc>
          <w:tcPr>
            <w:tcW w:w="0" w:type="auto"/>
            <w:vAlign w:val="center"/>
          </w:tcPr>
          <w:p w14:paraId="0AA45FE5" w14:textId="77777777" w:rsidR="00DA0040" w:rsidRPr="002F5F3A" w:rsidRDefault="00DA0040" w:rsidP="006441DE">
            <w:pPr>
              <w:pStyle w:val="a9"/>
              <w:wordWrap/>
              <w:spacing w:line="240" w:lineRule="auto"/>
              <w:ind w:right="20"/>
              <w:rPr>
                <w:kern w:val="0"/>
              </w:rPr>
            </w:pPr>
            <w:r w:rsidRPr="002F5F3A">
              <w:rPr>
                <w:kern w:val="0"/>
              </w:rPr>
              <w:lastRenderedPageBreak/>
              <w:t>Sets SNMP user</w:t>
            </w:r>
          </w:p>
          <w:p w14:paraId="5EFF8292"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v1, v2c, v3: User versions</w:t>
            </w:r>
          </w:p>
          <w:p w14:paraId="0B410597" w14:textId="77777777" w:rsidR="00DA0040" w:rsidRPr="002F5F3A" w:rsidRDefault="00DA0040" w:rsidP="006441DE">
            <w:pPr>
              <w:pStyle w:val="a9"/>
              <w:wordWrap/>
              <w:spacing w:line="240" w:lineRule="auto"/>
              <w:ind w:right="20"/>
              <w:rPr>
                <w:kern w:val="0"/>
              </w:rPr>
            </w:pPr>
            <w:r w:rsidRPr="002F5F3A">
              <w:rPr>
                <w:kern w:val="0"/>
              </w:rPr>
              <w:lastRenderedPageBreak/>
              <w:t xml:space="preserve">auth: In the case of SNMPv3, the system can do user authentication and you can set MD5 or SHA with a specified method of encryption. </w:t>
            </w:r>
          </w:p>
          <w:p w14:paraId="58803092" w14:textId="77777777" w:rsidR="00DA0040" w:rsidRPr="002F5F3A" w:rsidRDefault="00DA0040" w:rsidP="006441DE">
            <w:pPr>
              <w:pStyle w:val="a9"/>
              <w:wordWrap/>
              <w:spacing w:line="240" w:lineRule="auto"/>
              <w:ind w:right="20"/>
              <w:rPr>
                <w:kern w:val="0"/>
              </w:rPr>
            </w:pPr>
            <w:r w:rsidRPr="002F5F3A">
              <w:rPr>
                <w:kern w:val="0"/>
              </w:rPr>
              <w:t>Auth-passwd: password setting for authentication.</w:t>
            </w:r>
          </w:p>
          <w:p w14:paraId="48D42C27"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priv:</w:t>
            </w:r>
            <w:r w:rsidR="00DA0040" w:rsidRPr="002F5F3A">
              <w:rPr>
                <w:kern w:val="0"/>
              </w:rPr>
              <w:t xml:space="preserve"> You can encrypt SNMP PDU, set DES or AES with the specified method of encryption.</w:t>
            </w:r>
          </w:p>
          <w:p w14:paraId="0EAEA937"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priv-passwd</w:t>
            </w:r>
            <w:r w:rsidR="00DA0040" w:rsidRPr="002F5F3A">
              <w:rPr>
                <w:kern w:val="0"/>
              </w:rPr>
              <w:t>: Setting password for encryption.</w:t>
            </w:r>
          </w:p>
          <w:p w14:paraId="5D9E5CAC" w14:textId="77777777" w:rsidR="00DA0040" w:rsidRPr="002F5F3A" w:rsidRDefault="00DA0040" w:rsidP="006441DE">
            <w:pPr>
              <w:pStyle w:val="a9"/>
              <w:tabs>
                <w:tab w:val="num" w:pos="360"/>
              </w:tabs>
              <w:wordWrap/>
              <w:spacing w:line="240" w:lineRule="auto"/>
              <w:ind w:right="20" w:hanging="284"/>
              <w:rPr>
                <w:kern w:val="0"/>
              </w:rPr>
            </w:pPr>
          </w:p>
          <w:p w14:paraId="1F562D72" w14:textId="77777777" w:rsidR="00DA0040" w:rsidRPr="002F5F3A" w:rsidRDefault="006441DE" w:rsidP="006441DE">
            <w:pPr>
              <w:pStyle w:val="a9"/>
              <w:tabs>
                <w:tab w:val="num" w:pos="360"/>
              </w:tabs>
              <w:wordWrap/>
              <w:spacing w:line="240" w:lineRule="auto"/>
              <w:ind w:right="20" w:hanging="284"/>
              <w:rPr>
                <w:rStyle w:val="Charf5"/>
              </w:rPr>
            </w:pPr>
            <w:r>
              <w:rPr>
                <w:i/>
                <w:kern w:val="0"/>
              </w:rPr>
              <w:t xml:space="preserve">   </w:t>
            </w:r>
            <w:r w:rsidR="00DA0040" w:rsidRPr="002F5F3A">
              <w:rPr>
                <w:i/>
                <w:kern w:val="0"/>
              </w:rPr>
              <w:t>access:</w:t>
            </w:r>
            <w:r w:rsidR="00DA0040" w:rsidRPr="002F5F3A">
              <w:rPr>
                <w:kern w:val="0"/>
              </w:rPr>
              <w:t xml:space="preserve"> </w:t>
            </w:r>
            <w:r w:rsidR="00DA0040" w:rsidRPr="002F5F3A">
              <w:rPr>
                <w:rStyle w:val="Charf5"/>
              </w:rPr>
              <w:t>applies access-list about user.</w:t>
            </w:r>
          </w:p>
          <w:p w14:paraId="481A24A9" w14:textId="77777777" w:rsidR="00DA0040" w:rsidRPr="002F5F3A" w:rsidRDefault="006441DE" w:rsidP="006441DE">
            <w:pPr>
              <w:pStyle w:val="a9"/>
              <w:tabs>
                <w:tab w:val="num" w:pos="360"/>
              </w:tabs>
              <w:wordWrap/>
              <w:spacing w:line="240" w:lineRule="auto"/>
              <w:ind w:right="20" w:hanging="284"/>
            </w:pPr>
            <w:r>
              <w:rPr>
                <w:i/>
              </w:rPr>
              <w:t xml:space="preserve">   </w:t>
            </w:r>
            <w:r w:rsidR="00DA0040" w:rsidRPr="002F5F3A">
              <w:rPr>
                <w:i/>
              </w:rPr>
              <w:t>&lt;1-99&gt; :</w:t>
            </w:r>
            <w:r w:rsidR="00DA0040" w:rsidRPr="002F5F3A">
              <w:rPr>
                <w:rStyle w:val="Charf5"/>
              </w:rPr>
              <w:t xml:space="preserve"> IP standard access list</w:t>
            </w:r>
          </w:p>
        </w:tc>
        <w:tc>
          <w:tcPr>
            <w:tcW w:w="0" w:type="auto"/>
            <w:vAlign w:val="center"/>
          </w:tcPr>
          <w:p w14:paraId="2DFD54B7" w14:textId="77777777" w:rsidR="00DA0040" w:rsidRPr="002F5F3A" w:rsidRDefault="00DA0040" w:rsidP="00657E9B">
            <w:pPr>
              <w:wordWrap/>
              <w:ind w:right="20"/>
              <w:rPr>
                <w:kern w:val="0"/>
              </w:rPr>
            </w:pPr>
            <w:r w:rsidRPr="002F5F3A">
              <w:rPr>
                <w:kern w:val="0"/>
              </w:rPr>
              <w:lastRenderedPageBreak/>
              <w:t>Config</w:t>
            </w:r>
          </w:p>
        </w:tc>
      </w:tr>
      <w:tr w:rsidR="00DA0040" w:rsidRPr="002F5F3A" w14:paraId="075D5D3B" w14:textId="77777777" w:rsidTr="00BF42F2">
        <w:trPr>
          <w:trHeight w:val="225"/>
        </w:trPr>
        <w:tc>
          <w:tcPr>
            <w:tcW w:w="0" w:type="auto"/>
            <w:vAlign w:val="center"/>
          </w:tcPr>
          <w:p w14:paraId="421D9C8E" w14:textId="77777777" w:rsidR="00DA0040" w:rsidRPr="002F5F3A" w:rsidRDefault="00DA0040" w:rsidP="00657E9B">
            <w:pPr>
              <w:wordWrap/>
              <w:ind w:right="20"/>
              <w:rPr>
                <w:kern w:val="0"/>
              </w:rPr>
            </w:pPr>
            <w:r w:rsidRPr="002F5F3A">
              <w:rPr>
                <w:kern w:val="0"/>
              </w:rPr>
              <w:lastRenderedPageBreak/>
              <w:t xml:space="preserve">no snmp-server user </w:t>
            </w:r>
            <w:r w:rsidRPr="002F5F3A">
              <w:rPr>
                <w:i/>
                <w:kern w:val="0"/>
              </w:rPr>
              <w:t>username</w:t>
            </w:r>
            <w:r w:rsidRPr="002F5F3A">
              <w:rPr>
                <w:kern w:val="0"/>
              </w:rPr>
              <w:t xml:space="preserve"> </w:t>
            </w:r>
            <w:r w:rsidRPr="002F5F3A">
              <w:rPr>
                <w:i/>
                <w:kern w:val="0"/>
              </w:rPr>
              <w:t>groupname</w:t>
            </w:r>
            <w:r w:rsidRPr="002F5F3A">
              <w:rPr>
                <w:kern w:val="0"/>
              </w:rPr>
              <w:t xml:space="preserve"> {v1|v2c|v3}</w:t>
            </w:r>
          </w:p>
        </w:tc>
        <w:tc>
          <w:tcPr>
            <w:tcW w:w="0" w:type="auto"/>
            <w:vAlign w:val="center"/>
          </w:tcPr>
          <w:p w14:paraId="050BD67F" w14:textId="77777777" w:rsidR="00DA0040" w:rsidRPr="002F5F3A" w:rsidRDefault="00DA0040" w:rsidP="006441DE">
            <w:pPr>
              <w:pStyle w:val="a9"/>
              <w:wordWrap/>
              <w:spacing w:line="240" w:lineRule="auto"/>
              <w:ind w:right="20"/>
              <w:rPr>
                <w:kern w:val="0"/>
              </w:rPr>
            </w:pPr>
            <w:r w:rsidRPr="002F5F3A">
              <w:rPr>
                <w:kern w:val="0"/>
              </w:rPr>
              <w:t>Removes SNMP user</w:t>
            </w:r>
          </w:p>
        </w:tc>
        <w:tc>
          <w:tcPr>
            <w:tcW w:w="0" w:type="auto"/>
            <w:vAlign w:val="center"/>
          </w:tcPr>
          <w:p w14:paraId="3230709F" w14:textId="77777777" w:rsidR="00DA0040" w:rsidRPr="002F5F3A" w:rsidRDefault="00DA0040" w:rsidP="00657E9B">
            <w:pPr>
              <w:wordWrap/>
              <w:ind w:right="20"/>
              <w:rPr>
                <w:kern w:val="0"/>
              </w:rPr>
            </w:pPr>
            <w:r w:rsidRPr="002F5F3A">
              <w:rPr>
                <w:kern w:val="0"/>
              </w:rPr>
              <w:t>Config</w:t>
            </w:r>
          </w:p>
        </w:tc>
      </w:tr>
      <w:tr w:rsidR="00DA0040" w:rsidRPr="002F5F3A" w14:paraId="03527A95" w14:textId="77777777" w:rsidTr="00BF42F2">
        <w:trPr>
          <w:trHeight w:val="225"/>
        </w:trPr>
        <w:tc>
          <w:tcPr>
            <w:tcW w:w="0" w:type="auto"/>
            <w:vAlign w:val="center"/>
          </w:tcPr>
          <w:p w14:paraId="23CE4F44" w14:textId="77777777" w:rsidR="00DA0040" w:rsidRPr="002F5F3A" w:rsidRDefault="00DA0040" w:rsidP="00657E9B">
            <w:pPr>
              <w:wordWrap/>
              <w:ind w:right="20"/>
              <w:rPr>
                <w:kern w:val="0"/>
              </w:rPr>
            </w:pPr>
            <w:r w:rsidRPr="002F5F3A">
              <w:rPr>
                <w:kern w:val="0"/>
              </w:rPr>
              <w:t>show snmp user</w:t>
            </w:r>
          </w:p>
        </w:tc>
        <w:tc>
          <w:tcPr>
            <w:tcW w:w="0" w:type="auto"/>
            <w:vAlign w:val="center"/>
          </w:tcPr>
          <w:p w14:paraId="3CC3AB56" w14:textId="77777777" w:rsidR="00DA0040" w:rsidRPr="002F5F3A" w:rsidRDefault="00DA0040" w:rsidP="006441DE">
            <w:pPr>
              <w:pStyle w:val="a9"/>
              <w:wordWrap/>
              <w:spacing w:line="240" w:lineRule="auto"/>
              <w:ind w:right="20"/>
              <w:rPr>
                <w:kern w:val="0"/>
              </w:rPr>
            </w:pPr>
            <w:r w:rsidRPr="002F5F3A">
              <w:rPr>
                <w:kern w:val="0"/>
              </w:rPr>
              <w:t>Shows SNMP user.</w:t>
            </w:r>
          </w:p>
        </w:tc>
        <w:tc>
          <w:tcPr>
            <w:tcW w:w="0" w:type="auto"/>
            <w:vAlign w:val="center"/>
          </w:tcPr>
          <w:p w14:paraId="3990CE98" w14:textId="77777777" w:rsidR="00DA0040" w:rsidRPr="002F5F3A" w:rsidRDefault="00DA0040" w:rsidP="00657E9B">
            <w:pPr>
              <w:wordWrap/>
              <w:ind w:right="20"/>
              <w:rPr>
                <w:kern w:val="0"/>
              </w:rPr>
            </w:pPr>
            <w:r w:rsidRPr="002F5F3A">
              <w:t>Privileged</w:t>
            </w:r>
          </w:p>
        </w:tc>
      </w:tr>
      <w:tr w:rsidR="00DA0040" w:rsidRPr="002F5F3A" w14:paraId="3BB4984E" w14:textId="77777777" w:rsidTr="00175A0B">
        <w:trPr>
          <w:trHeight w:val="2258"/>
        </w:trPr>
        <w:tc>
          <w:tcPr>
            <w:tcW w:w="0" w:type="auto"/>
            <w:vAlign w:val="center"/>
          </w:tcPr>
          <w:p w14:paraId="0E35660C" w14:textId="77777777" w:rsidR="00DA0040" w:rsidRPr="002F5F3A" w:rsidRDefault="00DA0040" w:rsidP="00657E9B">
            <w:pPr>
              <w:wordWrap/>
              <w:ind w:right="20"/>
              <w:rPr>
                <w:kern w:val="0"/>
              </w:rPr>
            </w:pPr>
            <w:r w:rsidRPr="002F5F3A">
              <w:rPr>
                <w:kern w:val="0"/>
              </w:rPr>
              <w:t xml:space="preserve">snmp-server view </w:t>
            </w:r>
            <w:r w:rsidRPr="002F5F3A">
              <w:rPr>
                <w:i/>
                <w:kern w:val="0"/>
              </w:rPr>
              <w:t>viewname</w:t>
            </w:r>
            <w:r w:rsidRPr="002F5F3A">
              <w:rPr>
                <w:kern w:val="0"/>
              </w:rPr>
              <w:t xml:space="preserve"> </w:t>
            </w:r>
            <w:r w:rsidRPr="002F5F3A">
              <w:rPr>
                <w:i/>
                <w:kern w:val="0"/>
              </w:rPr>
              <w:t>viewoid</w:t>
            </w:r>
            <w:r w:rsidRPr="002F5F3A">
              <w:rPr>
                <w:kern w:val="0"/>
              </w:rPr>
              <w:t xml:space="preserve"> {excluded|included}</w:t>
            </w:r>
          </w:p>
        </w:tc>
        <w:tc>
          <w:tcPr>
            <w:tcW w:w="0" w:type="auto"/>
            <w:vAlign w:val="center"/>
          </w:tcPr>
          <w:p w14:paraId="31988B84" w14:textId="77777777" w:rsidR="00DA0040" w:rsidRPr="002F5F3A" w:rsidRDefault="00DA0040" w:rsidP="006441DE">
            <w:pPr>
              <w:pStyle w:val="a9"/>
              <w:wordWrap/>
              <w:spacing w:line="240" w:lineRule="auto"/>
              <w:ind w:right="20"/>
              <w:rPr>
                <w:kern w:val="0"/>
              </w:rPr>
            </w:pPr>
            <w:r w:rsidRPr="002F5F3A">
              <w:rPr>
                <w:kern w:val="0"/>
              </w:rPr>
              <w:t>Sets SNMP view.</w:t>
            </w:r>
          </w:p>
          <w:p w14:paraId="442D176D" w14:textId="77777777" w:rsidR="00DA0040" w:rsidRPr="002F5F3A" w:rsidRDefault="00DA0040" w:rsidP="006441DE">
            <w:pPr>
              <w:pStyle w:val="a9"/>
              <w:wordWrap/>
              <w:spacing w:line="240" w:lineRule="auto"/>
              <w:ind w:right="20"/>
              <w:rPr>
                <w:kern w:val="0"/>
              </w:rPr>
            </w:pPr>
          </w:p>
          <w:p w14:paraId="10E88D96"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viewoid</w:t>
            </w:r>
            <w:r w:rsidR="00DA0040" w:rsidRPr="002F5F3A">
              <w:rPr>
                <w:kern w:val="0"/>
              </w:rPr>
              <w:t xml:space="preserve">: Designates scope of MIB that can do read / write function with User or community and can designate MIB name or OID. </w:t>
            </w:r>
          </w:p>
          <w:p w14:paraId="448C76ED" w14:textId="77777777" w:rsidR="00DA0040" w:rsidRPr="002F5F3A" w:rsidRDefault="00DA0040" w:rsidP="006441DE">
            <w:pPr>
              <w:pStyle w:val="a9"/>
              <w:tabs>
                <w:tab w:val="num" w:pos="360"/>
              </w:tabs>
              <w:wordWrap/>
              <w:spacing w:line="240" w:lineRule="auto"/>
              <w:ind w:right="20"/>
              <w:rPr>
                <w:kern w:val="0"/>
              </w:rPr>
            </w:pPr>
            <w:r w:rsidRPr="002F5F3A">
              <w:rPr>
                <w:kern w:val="0"/>
              </w:rPr>
              <w:t>excluded| included: Sets viewoid as excluded or included.</w:t>
            </w:r>
          </w:p>
        </w:tc>
        <w:tc>
          <w:tcPr>
            <w:tcW w:w="0" w:type="auto"/>
            <w:vAlign w:val="center"/>
          </w:tcPr>
          <w:p w14:paraId="5BBB4E38" w14:textId="77777777" w:rsidR="00DA0040" w:rsidRPr="002F5F3A" w:rsidRDefault="00DA0040" w:rsidP="00657E9B">
            <w:pPr>
              <w:wordWrap/>
              <w:ind w:right="20"/>
              <w:rPr>
                <w:kern w:val="0"/>
              </w:rPr>
            </w:pPr>
            <w:r w:rsidRPr="002F5F3A">
              <w:rPr>
                <w:kern w:val="0"/>
              </w:rPr>
              <w:t>Config</w:t>
            </w:r>
          </w:p>
        </w:tc>
      </w:tr>
      <w:tr w:rsidR="00DA0040" w:rsidRPr="002F5F3A" w14:paraId="7546085E" w14:textId="77777777" w:rsidTr="00BF42F2">
        <w:trPr>
          <w:trHeight w:val="225"/>
        </w:trPr>
        <w:tc>
          <w:tcPr>
            <w:tcW w:w="0" w:type="auto"/>
            <w:vAlign w:val="center"/>
          </w:tcPr>
          <w:p w14:paraId="1A43B9A3" w14:textId="77777777" w:rsidR="00DA0040" w:rsidRPr="002F5F3A" w:rsidRDefault="00DA0040" w:rsidP="00657E9B">
            <w:pPr>
              <w:wordWrap/>
              <w:ind w:right="20"/>
              <w:rPr>
                <w:kern w:val="0"/>
              </w:rPr>
            </w:pPr>
            <w:r w:rsidRPr="002F5F3A">
              <w:rPr>
                <w:kern w:val="0"/>
              </w:rPr>
              <w:t xml:space="preserve">no snmp-server view </w:t>
            </w:r>
            <w:r w:rsidRPr="002F5F3A">
              <w:rPr>
                <w:i/>
                <w:kern w:val="0"/>
              </w:rPr>
              <w:t>viewname</w:t>
            </w:r>
          </w:p>
          <w:p w14:paraId="333558C4" w14:textId="77777777" w:rsidR="00DA0040" w:rsidRPr="002F5F3A" w:rsidRDefault="00DA0040" w:rsidP="00657E9B">
            <w:pPr>
              <w:wordWrap/>
              <w:ind w:right="20"/>
              <w:rPr>
                <w:kern w:val="0"/>
              </w:rPr>
            </w:pPr>
            <w:r w:rsidRPr="002F5F3A">
              <w:rPr>
                <w:i/>
                <w:kern w:val="0"/>
              </w:rPr>
              <w:t>viewoid</w:t>
            </w:r>
          </w:p>
        </w:tc>
        <w:tc>
          <w:tcPr>
            <w:tcW w:w="0" w:type="auto"/>
            <w:vAlign w:val="center"/>
          </w:tcPr>
          <w:p w14:paraId="209B13AC" w14:textId="77777777" w:rsidR="00DA0040" w:rsidRPr="002F5F3A" w:rsidRDefault="00DA0040" w:rsidP="006441DE">
            <w:pPr>
              <w:pStyle w:val="a9"/>
              <w:wordWrap/>
              <w:spacing w:line="240" w:lineRule="auto"/>
              <w:ind w:right="20"/>
              <w:rPr>
                <w:kern w:val="0"/>
              </w:rPr>
            </w:pPr>
            <w:r w:rsidRPr="002F5F3A">
              <w:rPr>
                <w:kern w:val="0"/>
              </w:rPr>
              <w:t>Deletes SNMP view</w:t>
            </w:r>
          </w:p>
        </w:tc>
        <w:tc>
          <w:tcPr>
            <w:tcW w:w="0" w:type="auto"/>
            <w:vAlign w:val="center"/>
          </w:tcPr>
          <w:p w14:paraId="784E775C" w14:textId="77777777" w:rsidR="00DA0040" w:rsidRPr="002F5F3A" w:rsidRDefault="00DA0040" w:rsidP="00657E9B">
            <w:pPr>
              <w:wordWrap/>
              <w:ind w:right="20"/>
              <w:rPr>
                <w:kern w:val="0"/>
              </w:rPr>
            </w:pPr>
            <w:r w:rsidRPr="002F5F3A">
              <w:rPr>
                <w:kern w:val="0"/>
              </w:rPr>
              <w:t>Config</w:t>
            </w:r>
          </w:p>
        </w:tc>
      </w:tr>
    </w:tbl>
    <w:p w14:paraId="1ABBF968" w14:textId="77777777" w:rsidR="00DA0040" w:rsidRPr="00D867F8" w:rsidRDefault="00DA0040" w:rsidP="00657E9B">
      <w:pPr>
        <w:pStyle w:val="3"/>
        <w:ind w:left="0" w:right="20"/>
      </w:pPr>
      <w:bookmarkStart w:id="380" w:name="_Toc337198323"/>
      <w:bookmarkStart w:id="381" w:name="_Toc348625854"/>
      <w:bookmarkStart w:id="382" w:name="_Toc445130741"/>
      <w:r w:rsidRPr="00D867F8">
        <w:t>SNMP engineID</w:t>
      </w:r>
      <w:bookmarkEnd w:id="380"/>
      <w:bookmarkEnd w:id="381"/>
      <w:bookmarkEnd w:id="382"/>
      <w:r w:rsidRPr="00D867F8">
        <w:t xml:space="preserve"> </w:t>
      </w:r>
    </w:p>
    <w:p w14:paraId="385BDCFA" w14:textId="77777777" w:rsidR="00DA0040" w:rsidRPr="002F5F3A" w:rsidRDefault="00DA0040" w:rsidP="00657E9B">
      <w:pPr>
        <w:pStyle w:val="a3"/>
        <w:ind w:left="0" w:right="20"/>
        <w:rPr>
          <w:rFonts w:cs="Arial"/>
        </w:rPr>
      </w:pPr>
      <w:r w:rsidRPr="002F5F3A">
        <w:rPr>
          <w:rFonts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700204E9" w14:textId="77777777" w:rsidTr="00BF42F2">
        <w:tc>
          <w:tcPr>
            <w:tcW w:w="8820" w:type="dxa"/>
            <w:shd w:val="clear" w:color="auto" w:fill="auto"/>
          </w:tcPr>
          <w:p w14:paraId="373946A0" w14:textId="77777777" w:rsidR="00DA0040" w:rsidRPr="002F5F3A" w:rsidRDefault="00DA0040" w:rsidP="00657E9B">
            <w:pPr>
              <w:pStyle w:val="aa"/>
              <w:ind w:right="20"/>
            </w:pPr>
            <w:r w:rsidRPr="002F5F3A">
              <w:t xml:space="preserve">Switch# </w:t>
            </w:r>
            <w:r w:rsidRPr="002F5F3A">
              <w:rPr>
                <w:b/>
              </w:rPr>
              <w:t>show snmp engineID</w:t>
            </w:r>
            <w:r w:rsidRPr="002F5F3A">
              <w:t xml:space="preserve"> </w:t>
            </w:r>
          </w:p>
          <w:p w14:paraId="2B573FDE" w14:textId="77777777" w:rsidR="00DA0040" w:rsidRPr="002F5F3A" w:rsidRDefault="00DA0040" w:rsidP="00657E9B">
            <w:pPr>
              <w:pStyle w:val="aa"/>
              <w:ind w:right="20"/>
            </w:pPr>
            <w:r w:rsidRPr="002F5F3A">
              <w:t>Local SNMP engineID: 0x80001f8880236ed0864b7a760f</w:t>
            </w:r>
          </w:p>
          <w:p w14:paraId="4D39F606" w14:textId="77777777" w:rsidR="00DA0040" w:rsidRPr="002F5F3A" w:rsidRDefault="00DA0040" w:rsidP="00657E9B">
            <w:pPr>
              <w:pStyle w:val="aa"/>
              <w:ind w:right="20"/>
            </w:pPr>
            <w:r w:rsidRPr="002F5F3A">
              <w:t>Switch#configure terminal</w:t>
            </w:r>
            <w:r w:rsidRPr="002F5F3A">
              <w:br/>
              <w:t xml:space="preserve">Switch(config)# </w:t>
            </w:r>
            <w:r w:rsidRPr="002F5F3A">
              <w:rPr>
                <w:b/>
              </w:rPr>
              <w:t>snmp-server engineID 0x1234567890</w:t>
            </w:r>
          </w:p>
          <w:p w14:paraId="43A01DDE" w14:textId="77777777" w:rsidR="00DA0040" w:rsidRPr="002F5F3A" w:rsidRDefault="00DA0040" w:rsidP="00657E9B">
            <w:pPr>
              <w:pStyle w:val="aa"/>
              <w:ind w:right="20"/>
            </w:pPr>
            <w:r w:rsidRPr="002F5F3A">
              <w:t xml:space="preserve">Switch(config)# </w:t>
            </w:r>
            <w:r w:rsidRPr="002F5F3A">
              <w:rPr>
                <w:b/>
              </w:rPr>
              <w:t>exit</w:t>
            </w:r>
          </w:p>
          <w:p w14:paraId="70A6B7BF" w14:textId="77777777" w:rsidR="00DA0040" w:rsidRPr="002F5F3A" w:rsidRDefault="00DA0040" w:rsidP="00657E9B">
            <w:pPr>
              <w:pStyle w:val="aa"/>
              <w:ind w:right="20"/>
            </w:pPr>
            <w:r w:rsidRPr="002F5F3A">
              <w:t>Switch#</w:t>
            </w:r>
          </w:p>
          <w:p w14:paraId="46E3FC05" w14:textId="77777777" w:rsidR="00DA0040" w:rsidRPr="002F5F3A" w:rsidRDefault="00DA0040" w:rsidP="00657E9B">
            <w:pPr>
              <w:pStyle w:val="aa"/>
              <w:ind w:right="20"/>
            </w:pPr>
            <w:r w:rsidRPr="002F5F3A">
              <w:t xml:space="preserve">Switch# </w:t>
            </w:r>
            <w:r w:rsidRPr="002F5F3A">
              <w:rPr>
                <w:b/>
              </w:rPr>
              <w:t>show snmp engineID</w:t>
            </w:r>
            <w:r w:rsidRPr="002F5F3A">
              <w:t xml:space="preserve"> </w:t>
            </w:r>
          </w:p>
          <w:p w14:paraId="3348195E" w14:textId="77777777" w:rsidR="00DA0040" w:rsidRPr="002F5F3A" w:rsidRDefault="00DA0040" w:rsidP="00657E9B">
            <w:pPr>
              <w:pStyle w:val="aa"/>
              <w:ind w:right="20"/>
            </w:pPr>
            <w:r w:rsidRPr="002F5F3A">
              <w:t>Local SNMP engineID: 0x123456789</w:t>
            </w:r>
            <w:r w:rsidR="007E0D58">
              <w:t>0</w:t>
            </w:r>
          </w:p>
        </w:tc>
      </w:tr>
    </w:tbl>
    <w:p w14:paraId="18834FB7" w14:textId="77777777" w:rsidR="005D69B1" w:rsidRDefault="005D69B1" w:rsidP="00657E9B">
      <w:pPr>
        <w:pStyle w:val="3"/>
        <w:ind w:left="0" w:right="20"/>
      </w:pPr>
      <w:bookmarkStart w:id="383" w:name="_Toc337198324"/>
      <w:bookmarkStart w:id="384" w:name="_Toc348625855"/>
    </w:p>
    <w:p w14:paraId="0095D6B5" w14:textId="77777777" w:rsidR="004635D0" w:rsidRDefault="004635D0" w:rsidP="004635D0"/>
    <w:p w14:paraId="0F5A8C36" w14:textId="77777777" w:rsidR="004635D0" w:rsidRPr="004635D0" w:rsidRDefault="004635D0" w:rsidP="004635D0"/>
    <w:p w14:paraId="1FC1BEC6" w14:textId="77777777" w:rsidR="00DA0040" w:rsidRPr="00D867F8" w:rsidRDefault="00DA0040" w:rsidP="00657E9B">
      <w:pPr>
        <w:pStyle w:val="3"/>
        <w:ind w:left="0" w:right="20"/>
      </w:pPr>
      <w:bookmarkStart w:id="385" w:name="_Toc445130742"/>
      <w:r w:rsidRPr="00D867F8">
        <w:lastRenderedPageBreak/>
        <w:t>User of SNMPv3</w:t>
      </w:r>
      <w:bookmarkEnd w:id="383"/>
      <w:bookmarkEnd w:id="384"/>
      <w:bookmarkEnd w:id="385"/>
      <w:r w:rsidRPr="00D867F8">
        <w:t xml:space="preserve"> </w:t>
      </w:r>
    </w:p>
    <w:p w14:paraId="66C07806" w14:textId="77777777" w:rsidR="00DA0040" w:rsidRPr="002F5F3A" w:rsidRDefault="00DA0040" w:rsidP="00657E9B">
      <w:pPr>
        <w:pStyle w:val="a3"/>
        <w:ind w:left="0" w:right="20"/>
        <w:rPr>
          <w:rFonts w:cs="Arial"/>
        </w:rPr>
      </w:pPr>
      <w:r w:rsidRPr="002F5F3A">
        <w:rPr>
          <w:rFonts w:cs="Arial"/>
        </w:rPr>
        <w:t xml:space="preserve">The following example shows how to make </w:t>
      </w:r>
      <w:r w:rsidRPr="002F5F3A">
        <w:rPr>
          <w:rFonts w:cs="Arial"/>
        </w:rPr>
        <w:t>‘</w:t>
      </w:r>
      <w:r w:rsidRPr="002F5F3A">
        <w:rPr>
          <w:rFonts w:cs="Arial"/>
        </w:rPr>
        <w:t>testuser</w:t>
      </w:r>
      <w:r w:rsidRPr="002F5F3A">
        <w:rPr>
          <w:rFonts w:cs="Arial"/>
        </w:rPr>
        <w:t>’</w:t>
      </w:r>
      <w:r w:rsidRPr="002F5F3A">
        <w:rPr>
          <w:rFonts w:cs="Arial"/>
        </w:rPr>
        <w:t xml:space="preserve"> user that does authentication and encryption. </w:t>
      </w:r>
      <w:r w:rsidRPr="002F5F3A">
        <w:rPr>
          <w:rFonts w:cs="Arial"/>
          <w:b/>
        </w:rPr>
        <w:t>‘</w:t>
      </w:r>
      <w:r w:rsidRPr="002F5F3A">
        <w:rPr>
          <w:rFonts w:cs="Arial"/>
          <w:b/>
        </w:rPr>
        <w:t>testgroup</w:t>
      </w:r>
      <w:r w:rsidRPr="002F5F3A">
        <w:rPr>
          <w:rFonts w:cs="Arial"/>
          <w:b/>
        </w:rPr>
        <w:t>’</w:t>
      </w:r>
      <w:r w:rsidRPr="002F5F3A">
        <w:rPr>
          <w:rFonts w:cs="Arial"/>
        </w:rPr>
        <w:t xml:space="preserve"> includes </w:t>
      </w:r>
      <w:r w:rsidRPr="002F5F3A">
        <w:rPr>
          <w:rFonts w:cs="Arial"/>
        </w:rPr>
        <w:t>‘</w:t>
      </w:r>
      <w:r w:rsidRPr="002F5F3A">
        <w:rPr>
          <w:rFonts w:cs="Arial"/>
        </w:rPr>
        <w:t>testuser</w:t>
      </w:r>
      <w:r w:rsidRPr="002F5F3A">
        <w:rPr>
          <w:rFonts w:cs="Arial"/>
        </w:rPr>
        <w:t>’</w:t>
      </w:r>
      <w:r w:rsidRPr="002F5F3A">
        <w:rPr>
          <w:rFonts w:cs="Arial"/>
        </w:rPr>
        <w:t xml:space="preserve">, it applies </w:t>
      </w:r>
      <w:r w:rsidRPr="002F5F3A">
        <w:rPr>
          <w:rFonts w:cs="Arial"/>
        </w:rPr>
        <w:t>‘</w:t>
      </w:r>
      <w:r w:rsidRPr="002F5F3A">
        <w:rPr>
          <w:rFonts w:cs="Arial"/>
        </w:rPr>
        <w:t>testview</w:t>
      </w:r>
      <w:r w:rsidRPr="002F5F3A">
        <w:rPr>
          <w:rFonts w:cs="Arial"/>
        </w:rPr>
        <w:t>’</w:t>
      </w:r>
      <w:r w:rsidRPr="002F5F3A">
        <w:rPr>
          <w:rFonts w:cs="Arial"/>
        </w:rPr>
        <w:t xml:space="preserve">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14:paraId="2C0C890B" w14:textId="77777777" w:rsidTr="00BF42F2">
        <w:tc>
          <w:tcPr>
            <w:tcW w:w="8820" w:type="dxa"/>
            <w:shd w:val="clear" w:color="auto" w:fill="auto"/>
          </w:tcPr>
          <w:p w14:paraId="00C96852" w14:textId="77777777" w:rsidR="00DA0040" w:rsidRPr="002F5F3A" w:rsidRDefault="00DA0040" w:rsidP="00657E9B">
            <w:pPr>
              <w:pStyle w:val="aa"/>
              <w:ind w:right="20"/>
              <w:rPr>
                <w:bCs/>
                <w:kern w:val="0"/>
              </w:rPr>
            </w:pPr>
            <w:r w:rsidRPr="002F5F3A">
              <w:t xml:space="preserve">Switch# </w:t>
            </w:r>
            <w:r w:rsidRPr="002F5F3A">
              <w:rPr>
                <w:b/>
                <w:bCs/>
                <w:kern w:val="0"/>
              </w:rPr>
              <w:t>configure terminal</w:t>
            </w:r>
          </w:p>
          <w:p w14:paraId="49B3BD66" w14:textId="77777777" w:rsidR="00DA0040" w:rsidRPr="002F5F3A" w:rsidRDefault="00DA0040" w:rsidP="00657E9B">
            <w:pPr>
              <w:pStyle w:val="aa"/>
              <w:ind w:right="20"/>
            </w:pPr>
            <w:r w:rsidRPr="002F5F3A">
              <w:t xml:space="preserve">Switch(config)# </w:t>
            </w:r>
            <w:r w:rsidRPr="002F5F3A">
              <w:rPr>
                <w:b/>
              </w:rPr>
              <w:t>snmp-server user testuser testgroup v3 auth md5 mysecretpass</w:t>
            </w:r>
            <w:r w:rsidRPr="002F5F3A">
              <w:t xml:space="preserve"> </w:t>
            </w:r>
            <w:r w:rsidRPr="002F5F3A">
              <w:rPr>
                <w:b/>
              </w:rPr>
              <w:t>priv des myprivpass</w:t>
            </w:r>
          </w:p>
          <w:p w14:paraId="0F75C0F5" w14:textId="77777777" w:rsidR="00DA0040" w:rsidRPr="002F5F3A" w:rsidRDefault="00DA0040" w:rsidP="00657E9B">
            <w:pPr>
              <w:pStyle w:val="aa"/>
              <w:ind w:right="20"/>
            </w:pPr>
            <w:r w:rsidRPr="002F5F3A">
              <w:t xml:space="preserve">Switch(config)# </w:t>
            </w:r>
            <w:r w:rsidRPr="002F5F3A">
              <w:rPr>
                <w:b/>
              </w:rPr>
              <w:t>snmp-server group testgroup v3 priv read testview write</w:t>
            </w:r>
            <w:r w:rsidRPr="002F5F3A">
              <w:t xml:space="preserve"> </w:t>
            </w:r>
            <w:r w:rsidRPr="002F5F3A">
              <w:rPr>
                <w:b/>
              </w:rPr>
              <w:t>testview</w:t>
            </w:r>
          </w:p>
          <w:p w14:paraId="33784036" w14:textId="77777777" w:rsidR="00DA0040" w:rsidRPr="002F5F3A" w:rsidRDefault="00DA0040" w:rsidP="00657E9B">
            <w:pPr>
              <w:pStyle w:val="aa"/>
              <w:ind w:right="20"/>
            </w:pPr>
            <w:r w:rsidRPr="002F5F3A">
              <w:t xml:space="preserve">Switch(config)# </w:t>
            </w:r>
            <w:r w:rsidRPr="002F5F3A">
              <w:rPr>
                <w:b/>
              </w:rPr>
              <w:t>snmp-server view testview 1.3.6.1 included</w:t>
            </w:r>
          </w:p>
          <w:p w14:paraId="27441CDA" w14:textId="77777777" w:rsidR="00DA0040" w:rsidRPr="002F5F3A" w:rsidRDefault="00DA0040" w:rsidP="00657E9B">
            <w:pPr>
              <w:pStyle w:val="aa"/>
              <w:ind w:right="20"/>
            </w:pPr>
            <w:r w:rsidRPr="002F5F3A">
              <w:t xml:space="preserve">Switch(config)# </w:t>
            </w:r>
            <w:r w:rsidRPr="002F5F3A">
              <w:rPr>
                <w:b/>
              </w:rPr>
              <w:t>snmp-server view testview 1.3.6.1.2.1.2.2.1 excluded</w:t>
            </w:r>
          </w:p>
          <w:p w14:paraId="7B13AABD" w14:textId="77777777"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14:paraId="3C8A02CE" w14:textId="77777777" w:rsidR="00DA0040" w:rsidRPr="002F5F3A" w:rsidRDefault="00DA0040" w:rsidP="00657E9B">
            <w:pPr>
              <w:pStyle w:val="aa"/>
              <w:ind w:right="20"/>
              <w:rPr>
                <w:kern w:val="0"/>
              </w:rPr>
            </w:pPr>
            <w:r w:rsidRPr="002F5F3A">
              <w:t xml:space="preserve">Switch# </w:t>
            </w:r>
            <w:r w:rsidRPr="002F5F3A">
              <w:rPr>
                <w:b/>
                <w:bCs/>
                <w:kern w:val="0"/>
              </w:rPr>
              <w:t>show running-config</w:t>
            </w:r>
          </w:p>
          <w:p w14:paraId="159A7347" w14:textId="77777777" w:rsidR="00DA0040" w:rsidRPr="002F5F3A" w:rsidRDefault="00DA0040" w:rsidP="00657E9B">
            <w:pPr>
              <w:pStyle w:val="aa"/>
              <w:ind w:right="20"/>
              <w:rPr>
                <w:kern w:val="0"/>
              </w:rPr>
            </w:pPr>
            <w:r w:rsidRPr="002F5F3A">
              <w:rPr>
                <w:kern w:val="0"/>
              </w:rPr>
              <w:t>!</w:t>
            </w:r>
          </w:p>
          <w:p w14:paraId="6145277C" w14:textId="77777777" w:rsidR="00DA0040" w:rsidRPr="002F5F3A" w:rsidRDefault="00DA0040" w:rsidP="00657E9B">
            <w:pPr>
              <w:pStyle w:val="aa"/>
              <w:ind w:right="20"/>
              <w:rPr>
                <w:kern w:val="0"/>
              </w:rPr>
            </w:pPr>
            <w:r w:rsidRPr="002F5F3A">
              <w:rPr>
                <w:kern w:val="0"/>
              </w:rPr>
              <w:t>snmp-server group testgroup v3 priv read readview write writeview</w:t>
            </w:r>
          </w:p>
          <w:p w14:paraId="35089ED5" w14:textId="77777777" w:rsidR="00DA0040" w:rsidRPr="002F5F3A" w:rsidRDefault="00DA0040" w:rsidP="00657E9B">
            <w:pPr>
              <w:pStyle w:val="aa"/>
              <w:ind w:right="20"/>
              <w:rPr>
                <w:kern w:val="0"/>
              </w:rPr>
            </w:pPr>
            <w:r w:rsidRPr="002F5F3A">
              <w:rPr>
                <w:kern w:val="0"/>
              </w:rPr>
              <w:t>snmp-server view testview 1.3.6.1 included</w:t>
            </w:r>
          </w:p>
          <w:p w14:paraId="26C2229A" w14:textId="77777777" w:rsidR="00DA0040" w:rsidRPr="002F5F3A" w:rsidRDefault="00DA0040" w:rsidP="00657E9B">
            <w:pPr>
              <w:pStyle w:val="aa"/>
              <w:ind w:right="20"/>
              <w:rPr>
                <w:kern w:val="0"/>
              </w:rPr>
            </w:pPr>
            <w:r w:rsidRPr="002F5F3A">
              <w:rPr>
                <w:kern w:val="0"/>
              </w:rPr>
              <w:t xml:space="preserve">snmp-server view testview </w:t>
            </w:r>
            <w:r w:rsidRPr="002F5F3A">
              <w:t>1.3.6.1.2.1.2.2.1 excluded</w:t>
            </w:r>
          </w:p>
          <w:p w14:paraId="00B643E4" w14:textId="77777777" w:rsidR="00DA0040" w:rsidRPr="002F5F3A" w:rsidRDefault="00DA0040" w:rsidP="00657E9B">
            <w:pPr>
              <w:pStyle w:val="aa"/>
              <w:ind w:right="20"/>
              <w:rPr>
                <w:kern w:val="0"/>
              </w:rPr>
            </w:pPr>
            <w:r w:rsidRPr="002F5F3A">
              <w:rPr>
                <w:kern w:val="0"/>
              </w:rPr>
              <w:t>!</w:t>
            </w:r>
          </w:p>
          <w:p w14:paraId="6B57426A" w14:textId="77777777" w:rsidR="00DA0040" w:rsidRPr="002F5F3A" w:rsidRDefault="00DA0040" w:rsidP="00657E9B">
            <w:pPr>
              <w:pStyle w:val="aa"/>
              <w:ind w:right="20"/>
            </w:pPr>
            <w:r w:rsidRPr="002F5F3A">
              <w:t>Switch#</w:t>
            </w:r>
          </w:p>
          <w:p w14:paraId="0D9BCC61" w14:textId="77777777" w:rsidR="00DA0040" w:rsidRPr="002F5F3A" w:rsidRDefault="00DA0040" w:rsidP="00657E9B">
            <w:pPr>
              <w:pStyle w:val="aa"/>
              <w:ind w:right="20"/>
            </w:pPr>
            <w:r w:rsidRPr="002F5F3A">
              <w:t xml:space="preserve">Switch# </w:t>
            </w:r>
            <w:r w:rsidRPr="002F5F3A">
              <w:rPr>
                <w:b/>
              </w:rPr>
              <w:t>show snmp user</w:t>
            </w:r>
            <w:r w:rsidRPr="002F5F3A">
              <w:t xml:space="preserve"> </w:t>
            </w:r>
          </w:p>
          <w:p w14:paraId="2CFC6B99" w14:textId="77777777" w:rsidR="00DA0040" w:rsidRPr="002F5F3A" w:rsidRDefault="00DA0040" w:rsidP="00657E9B">
            <w:pPr>
              <w:pStyle w:val="aa"/>
              <w:ind w:right="20"/>
            </w:pPr>
          </w:p>
          <w:p w14:paraId="6AB8958F" w14:textId="77777777" w:rsidR="00DA0040" w:rsidRPr="002F5F3A" w:rsidRDefault="00DA0040" w:rsidP="00657E9B">
            <w:pPr>
              <w:pStyle w:val="aa"/>
              <w:ind w:right="20"/>
            </w:pPr>
            <w:r w:rsidRPr="002F5F3A">
              <w:t>User name : testuser</w:t>
            </w:r>
          </w:p>
          <w:p w14:paraId="464E8C01" w14:textId="77777777" w:rsidR="00DA0040" w:rsidRPr="002F5F3A" w:rsidRDefault="00DA0040" w:rsidP="00657E9B">
            <w:pPr>
              <w:pStyle w:val="aa"/>
              <w:ind w:right="20"/>
            </w:pPr>
            <w:r w:rsidRPr="002F5F3A">
              <w:t>Engine ID : 0x80001f8880236ed0864b7a760f</w:t>
            </w:r>
          </w:p>
          <w:p w14:paraId="4E5DE245" w14:textId="77777777" w:rsidR="00DA0040" w:rsidRPr="002F5F3A" w:rsidRDefault="00DA0040" w:rsidP="00657E9B">
            <w:pPr>
              <w:pStyle w:val="aa"/>
              <w:ind w:right="20"/>
            </w:pPr>
            <w:r w:rsidRPr="002F5F3A">
              <w:t>storage-type: nonvolatile        active</w:t>
            </w:r>
          </w:p>
          <w:p w14:paraId="02BE5E17" w14:textId="77777777" w:rsidR="00DA0040" w:rsidRPr="002F5F3A" w:rsidRDefault="00DA0040" w:rsidP="00657E9B">
            <w:pPr>
              <w:pStyle w:val="aa"/>
              <w:ind w:right="20"/>
            </w:pPr>
            <w:r w:rsidRPr="002F5F3A">
              <w:t>Authentication Protocol: MD5</w:t>
            </w:r>
          </w:p>
          <w:p w14:paraId="5C2C56D8" w14:textId="77777777" w:rsidR="00DA0040" w:rsidRPr="002F5F3A" w:rsidRDefault="00DA0040" w:rsidP="00657E9B">
            <w:pPr>
              <w:pStyle w:val="aa"/>
              <w:ind w:right="20"/>
            </w:pPr>
            <w:r w:rsidRPr="002F5F3A">
              <w:t>Group-name: testgroup</w:t>
            </w:r>
          </w:p>
        </w:tc>
      </w:tr>
    </w:tbl>
    <w:p w14:paraId="77F23D0A" w14:textId="77777777" w:rsidR="00DA0040" w:rsidRPr="002F5F3A" w:rsidRDefault="00DA0040"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56"/>
        <w:gridCol w:w="6004"/>
      </w:tblGrid>
      <w:tr w:rsidR="00DA0040" w:rsidRPr="002F5F3A" w14:paraId="47C5F0D0" w14:textId="77777777" w:rsidTr="00BF42F2">
        <w:tc>
          <w:tcPr>
            <w:tcW w:w="960" w:type="dxa"/>
          </w:tcPr>
          <w:p w14:paraId="231CA4DE" w14:textId="77777777" w:rsidR="00DA0040" w:rsidRPr="002F5F3A" w:rsidRDefault="00DA0040" w:rsidP="00657E9B">
            <w:pPr>
              <w:pStyle w:val="aa"/>
              <w:spacing w:after="120"/>
              <w:ind w:right="20"/>
              <w:jc w:val="both"/>
            </w:pPr>
            <w:r w:rsidRPr="002F5F3A">
              <w:rPr>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2F5F3A" w:rsidRDefault="00DA0040" w:rsidP="00657E9B">
            <w:pPr>
              <w:pStyle w:val="aa"/>
              <w:ind w:right="20"/>
              <w:jc w:val="both"/>
              <w:rPr>
                <w:b/>
                <w:bCs/>
              </w:rPr>
            </w:pPr>
            <w:r w:rsidRPr="002F5F3A">
              <w:rPr>
                <w:b/>
                <w:bCs/>
              </w:rPr>
              <w:t>Notice</w:t>
            </w:r>
          </w:p>
        </w:tc>
        <w:tc>
          <w:tcPr>
            <w:tcW w:w="6800" w:type="dxa"/>
          </w:tcPr>
          <w:p w14:paraId="6116EE6F" w14:textId="77777777" w:rsidR="00DA0040" w:rsidRPr="002F5F3A" w:rsidRDefault="00DA0040" w:rsidP="00657E9B">
            <w:pPr>
              <w:wordWrap/>
              <w:spacing w:line="240" w:lineRule="auto"/>
              <w:ind w:right="20"/>
            </w:pPr>
            <w:r w:rsidRPr="002F5F3A">
              <w:t xml:space="preserve">Due to the password security in SNMPv3, user settings do not show with </w:t>
            </w:r>
            <w:r w:rsidRPr="002F5F3A">
              <w:rPr>
                <w:b/>
              </w:rPr>
              <w:t>show running-config</w:t>
            </w:r>
            <w:r w:rsidRPr="002F5F3A">
              <w:t xml:space="preserve"> command. You can </w:t>
            </w:r>
            <w:r w:rsidR="00175A0B">
              <w:t>verify</w:t>
            </w:r>
            <w:r w:rsidRPr="002F5F3A">
              <w:t xml:space="preserve"> </w:t>
            </w:r>
            <w:r w:rsidR="00D9448F">
              <w:t xml:space="preserve">using the </w:t>
            </w:r>
            <w:r w:rsidRPr="002F5F3A">
              <w:rPr>
                <w:b/>
              </w:rPr>
              <w:t xml:space="preserve">show snmp user </w:t>
            </w:r>
            <w:r w:rsidRPr="002F5F3A">
              <w:t xml:space="preserve">command. </w:t>
            </w:r>
          </w:p>
        </w:tc>
      </w:tr>
    </w:tbl>
    <w:p w14:paraId="0FB44943" w14:textId="77777777" w:rsidR="00DA0040" w:rsidRPr="00DA0040" w:rsidRDefault="00DA0040" w:rsidP="00657E9B">
      <w:pPr>
        <w:pStyle w:val="a3"/>
        <w:ind w:left="0" w:right="20"/>
      </w:pPr>
    </w:p>
    <w:p w14:paraId="126B3FD2" w14:textId="77777777" w:rsidR="00F6514D" w:rsidRDefault="00F6514D" w:rsidP="0021019A">
      <w:pPr>
        <w:pStyle w:val="2"/>
        <w:ind w:right="20"/>
      </w:pPr>
      <w:bookmarkStart w:id="386" w:name="_ACL_Access_Control_List_"/>
      <w:bookmarkStart w:id="387" w:name="_ACL(Access_Control_List)"/>
      <w:bookmarkStart w:id="388" w:name="_Ref529104677"/>
      <w:bookmarkStart w:id="389" w:name="_Ref529104681"/>
      <w:bookmarkStart w:id="390" w:name="_Toc198525964"/>
      <w:bookmarkStart w:id="391" w:name="_Toc363228277"/>
      <w:bookmarkStart w:id="392" w:name="_Toc445130743"/>
      <w:bookmarkEnd w:id="386"/>
      <w:bookmarkEnd w:id="387"/>
      <w:r>
        <w:lastRenderedPageBreak/>
        <w:t>ACL</w:t>
      </w:r>
      <w:r w:rsidR="006177C1">
        <w:rPr>
          <w:rFonts w:hint="eastAsia"/>
        </w:rPr>
        <w:t xml:space="preserve"> </w:t>
      </w:r>
      <w:r>
        <w:t>(Access Control List)</w:t>
      </w:r>
      <w:bookmarkEnd w:id="388"/>
      <w:bookmarkEnd w:id="389"/>
      <w:bookmarkEnd w:id="390"/>
      <w:bookmarkEnd w:id="391"/>
      <w:bookmarkEnd w:id="392"/>
    </w:p>
    <w:p w14:paraId="377C22C6" w14:textId="77777777" w:rsidR="00F6514D" w:rsidRPr="002F5F3A" w:rsidRDefault="00F6514D" w:rsidP="00657E9B">
      <w:pPr>
        <w:pStyle w:val="a3"/>
        <w:ind w:left="0" w:right="20"/>
      </w:pPr>
      <w:r w:rsidRPr="002F5F3A">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w:t>
      </w:r>
      <w:r w:rsidRPr="002F5F3A">
        <w:rPr>
          <w:rFonts w:hint="eastAsia"/>
        </w:rPr>
        <w:t>, SSH2</w:t>
      </w:r>
      <w:r w:rsidRPr="002F5F3A">
        <w:t xml:space="preserve"> or SNMP.</w:t>
      </w:r>
    </w:p>
    <w:p w14:paraId="304EC459" w14:textId="77777777" w:rsidR="00F6514D" w:rsidRPr="005F4792" w:rsidRDefault="00F6514D" w:rsidP="00657E9B">
      <w:pPr>
        <w:pStyle w:val="a3"/>
        <w:ind w:left="0" w:right="20"/>
      </w:pPr>
      <w:r w:rsidRPr="002F5F3A">
        <w:t>The access list is classified into the standard IP access list and the extended IP access list, each of which is assigned the numbers &lt;1-99&gt;.</w:t>
      </w:r>
    </w:p>
    <w:p w14:paraId="58CF4992" w14:textId="77777777" w:rsidR="00F6514D" w:rsidRPr="00C46061" w:rsidRDefault="006A4BB0" w:rsidP="00657E9B">
      <w:pPr>
        <w:pStyle w:val="afffff3"/>
        <w:ind w:left="0" w:right="20"/>
      </w:pPr>
      <w:bookmarkStart w:id="393" w:name="_Toc198525993"/>
      <w:bookmarkStart w:id="394" w:name="_Toc361679330"/>
      <w:bookmarkStart w:id="395" w:name="_Toc391575164"/>
      <w:r>
        <w:t xml:space="preserve">Table </w:t>
      </w:r>
      <w:r w:rsidR="005832B8">
        <w:fldChar w:fldCharType="begin"/>
      </w:r>
      <w:r w:rsidR="00092D8C">
        <w:instrText xml:space="preserve"> SEQ Table \* ARABIC </w:instrText>
      </w:r>
      <w:r w:rsidR="005832B8">
        <w:fldChar w:fldCharType="separate"/>
      </w:r>
      <w:r w:rsidR="00264652">
        <w:rPr>
          <w:noProof/>
        </w:rPr>
        <w:t>22</w:t>
      </w:r>
      <w:r w:rsidR="005832B8">
        <w:rPr>
          <w:noProof/>
        </w:rPr>
        <w:fldChar w:fldCharType="end"/>
      </w:r>
      <w:r w:rsidR="00F6514D">
        <w:t xml:space="preserve"> </w:t>
      </w:r>
      <w:bookmarkEnd w:id="393"/>
      <w:bookmarkEnd w:id="394"/>
      <w:r w:rsidR="00F6514D" w:rsidRPr="002F5F3A">
        <w:t>Commands for setting ACL (Access Control List)</w:t>
      </w:r>
      <w:bookmarkEnd w:id="395"/>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2F5F3A" w14:paraId="1D6822A1" w14:textId="77777777" w:rsidTr="00712039">
        <w:tc>
          <w:tcPr>
            <w:tcW w:w="0" w:type="auto"/>
            <w:shd w:val="clear" w:color="auto" w:fill="E6E6E6"/>
            <w:vAlign w:val="center"/>
          </w:tcPr>
          <w:p w14:paraId="23464B92" w14:textId="77777777" w:rsidR="00F6514D" w:rsidRPr="002F5F3A" w:rsidRDefault="00F6514D" w:rsidP="00657E9B">
            <w:pPr>
              <w:pStyle w:val="ab"/>
              <w:wordWrap/>
              <w:ind w:right="20"/>
              <w:rPr>
                <w:b w:val="0"/>
              </w:rPr>
            </w:pPr>
            <w:r w:rsidRPr="002F5F3A">
              <w:rPr>
                <w:b w:val="0"/>
              </w:rPr>
              <w:t>Command</w:t>
            </w:r>
          </w:p>
        </w:tc>
        <w:tc>
          <w:tcPr>
            <w:tcW w:w="4433" w:type="dxa"/>
            <w:shd w:val="clear" w:color="auto" w:fill="E6E6E6"/>
            <w:vAlign w:val="center"/>
          </w:tcPr>
          <w:p w14:paraId="5ACDD83C" w14:textId="77777777" w:rsidR="00F6514D" w:rsidRPr="002F5F3A" w:rsidRDefault="00F6514D" w:rsidP="00657E9B">
            <w:pPr>
              <w:pStyle w:val="ab"/>
              <w:wordWrap/>
              <w:ind w:right="20"/>
              <w:rPr>
                <w:b w:val="0"/>
              </w:rPr>
            </w:pPr>
            <w:r w:rsidRPr="002F5F3A">
              <w:rPr>
                <w:b w:val="0"/>
              </w:rPr>
              <w:t>Description</w:t>
            </w:r>
          </w:p>
        </w:tc>
        <w:tc>
          <w:tcPr>
            <w:tcW w:w="1128" w:type="dxa"/>
            <w:shd w:val="clear" w:color="auto" w:fill="E6E6E6"/>
            <w:vAlign w:val="center"/>
          </w:tcPr>
          <w:p w14:paraId="25ED587B" w14:textId="77777777" w:rsidR="00F6514D" w:rsidRPr="002F5F3A" w:rsidRDefault="00F6514D" w:rsidP="00657E9B">
            <w:pPr>
              <w:pStyle w:val="ab"/>
              <w:wordWrap/>
              <w:ind w:right="20"/>
              <w:rPr>
                <w:b w:val="0"/>
              </w:rPr>
            </w:pPr>
            <w:r w:rsidRPr="002F5F3A">
              <w:rPr>
                <w:b w:val="0"/>
              </w:rPr>
              <w:t>Mode</w:t>
            </w:r>
          </w:p>
        </w:tc>
      </w:tr>
      <w:tr w:rsidR="00F6514D" w:rsidRPr="002F5F3A" w14:paraId="2AF84E15" w14:textId="77777777" w:rsidTr="00712039">
        <w:tc>
          <w:tcPr>
            <w:tcW w:w="0" w:type="auto"/>
            <w:vAlign w:val="center"/>
          </w:tcPr>
          <w:p w14:paraId="3F0539F4" w14:textId="77777777" w:rsidR="00F6514D" w:rsidRPr="002F5F3A" w:rsidRDefault="00F6514D" w:rsidP="00657E9B">
            <w:pPr>
              <w:pStyle w:val="aa"/>
              <w:ind w:right="20"/>
            </w:pPr>
            <w:r w:rsidRPr="002F5F3A">
              <w:rPr>
                <w:b/>
                <w:bCs/>
              </w:rPr>
              <w:t>access-list</w:t>
            </w:r>
            <w:r w:rsidRPr="002F5F3A">
              <w:t xml:space="preserve"> &lt;</w:t>
            </w:r>
            <w:r w:rsidRPr="002F5F3A">
              <w:rPr>
                <w:b/>
                <w:bCs/>
              </w:rPr>
              <w:t>1-99</w:t>
            </w:r>
            <w:r w:rsidRPr="002F5F3A">
              <w:t>&gt;  {</w:t>
            </w:r>
            <w:r w:rsidRPr="002F5F3A">
              <w:rPr>
                <w:b/>
                <w:bCs/>
              </w:rPr>
              <w:t>deny|permit</w:t>
            </w:r>
            <w:r w:rsidRPr="002F5F3A">
              <w:t xml:space="preserve">} </w:t>
            </w:r>
            <w:r w:rsidRPr="002F5F3A">
              <w:rPr>
                <w:i/>
                <w:iCs/>
              </w:rPr>
              <w:t>address</w:t>
            </w:r>
          </w:p>
          <w:p w14:paraId="468D19B6" w14:textId="77777777" w:rsidR="00F6514D" w:rsidRPr="002F5F3A" w:rsidRDefault="00F6514D" w:rsidP="00657E9B">
            <w:pPr>
              <w:pStyle w:val="aa"/>
              <w:ind w:right="20"/>
            </w:pPr>
          </w:p>
        </w:tc>
        <w:tc>
          <w:tcPr>
            <w:tcW w:w="4433" w:type="dxa"/>
            <w:vAlign w:val="center"/>
          </w:tcPr>
          <w:p w14:paraId="2E202D51" w14:textId="77777777" w:rsidR="00F6514D" w:rsidRPr="002F5F3A" w:rsidRDefault="00F6514D" w:rsidP="00657E9B">
            <w:pPr>
              <w:pStyle w:val="afffc"/>
              <w:ind w:right="20"/>
              <w:jc w:val="both"/>
            </w:pPr>
            <w:r w:rsidRPr="002F5F3A">
              <w:t xml:space="preserve">Set up the standard IP access list </w:t>
            </w:r>
          </w:p>
          <w:p w14:paraId="237739DE" w14:textId="77777777" w:rsidR="00F6514D" w:rsidRPr="002F5F3A" w:rsidRDefault="00F6514D" w:rsidP="00657E9B">
            <w:pPr>
              <w:pStyle w:val="afffc"/>
              <w:ind w:right="20"/>
              <w:jc w:val="both"/>
            </w:pPr>
            <w:r w:rsidRPr="002F5F3A">
              <w:t>Set up the Source address/network only</w:t>
            </w:r>
          </w:p>
          <w:p w14:paraId="2FF3D164" w14:textId="77777777" w:rsidR="00F6514D" w:rsidRPr="002F5F3A" w:rsidRDefault="00F6514D" w:rsidP="002B424F">
            <w:pPr>
              <w:pStyle w:val="a9"/>
              <w:numPr>
                <w:ilvl w:val="0"/>
                <w:numId w:val="9"/>
              </w:numPr>
              <w:wordWrap/>
              <w:ind w:left="0" w:right="20"/>
            </w:pPr>
            <w:r w:rsidRPr="002F5F3A">
              <w:rPr>
                <w:i/>
                <w:iCs/>
              </w:rPr>
              <w:t>address</w:t>
            </w:r>
            <w:r w:rsidRPr="002F5F3A">
              <w:rPr>
                <w:rStyle w:val="Charf5"/>
              </w:rPr>
              <w:t xml:space="preserve"> ::= {any | A.B.C.D A.B.C.D | host A.B.C.D}</w:t>
            </w:r>
          </w:p>
        </w:tc>
        <w:tc>
          <w:tcPr>
            <w:tcW w:w="1128" w:type="dxa"/>
            <w:vAlign w:val="center"/>
          </w:tcPr>
          <w:p w14:paraId="37B4B7B4" w14:textId="77777777" w:rsidR="00F6514D" w:rsidRPr="002F5F3A" w:rsidRDefault="00250C37" w:rsidP="00657E9B">
            <w:pPr>
              <w:pStyle w:val="aa"/>
              <w:ind w:right="20"/>
            </w:pPr>
            <w:r>
              <w:rPr>
                <w:rFonts w:hint="eastAsia"/>
              </w:rPr>
              <w:t>C</w:t>
            </w:r>
            <w:r w:rsidR="00F6514D" w:rsidRPr="002F5F3A">
              <w:t>onfig</w:t>
            </w:r>
          </w:p>
        </w:tc>
      </w:tr>
      <w:tr w:rsidR="00F6514D" w:rsidRPr="002F5F3A" w14:paraId="7C243B20" w14:textId="77777777" w:rsidTr="00712039">
        <w:tc>
          <w:tcPr>
            <w:tcW w:w="0" w:type="auto"/>
            <w:vAlign w:val="center"/>
          </w:tcPr>
          <w:p w14:paraId="12D83F5E" w14:textId="77777777" w:rsidR="00F6514D" w:rsidRPr="002F5F3A" w:rsidRDefault="00F6514D" w:rsidP="00657E9B">
            <w:pPr>
              <w:pStyle w:val="aa"/>
              <w:ind w:right="20"/>
              <w:rPr>
                <w:b/>
                <w:bCs/>
              </w:rPr>
            </w:pPr>
            <w:r w:rsidRPr="002F5F3A">
              <w:rPr>
                <w:b/>
                <w:bCs/>
              </w:rPr>
              <w:t>no access-list &lt;1-99&gt;</w:t>
            </w:r>
          </w:p>
        </w:tc>
        <w:tc>
          <w:tcPr>
            <w:tcW w:w="4433" w:type="dxa"/>
            <w:vAlign w:val="center"/>
          </w:tcPr>
          <w:p w14:paraId="0D03B46C" w14:textId="77777777" w:rsidR="00F6514D" w:rsidRPr="002F5F3A" w:rsidRDefault="00F6514D" w:rsidP="00657E9B">
            <w:pPr>
              <w:pStyle w:val="afffc"/>
              <w:ind w:right="20"/>
              <w:jc w:val="both"/>
            </w:pPr>
            <w:r w:rsidRPr="002F5F3A">
              <w:t>Delete the access list</w:t>
            </w:r>
          </w:p>
        </w:tc>
        <w:tc>
          <w:tcPr>
            <w:tcW w:w="1128" w:type="dxa"/>
            <w:vAlign w:val="center"/>
          </w:tcPr>
          <w:p w14:paraId="622D3A58" w14:textId="77777777" w:rsidR="00F6514D" w:rsidRPr="002F5F3A" w:rsidRDefault="00F6514D" w:rsidP="00657E9B">
            <w:pPr>
              <w:pStyle w:val="aa"/>
              <w:ind w:right="20"/>
            </w:pPr>
            <w:r w:rsidRPr="002F5F3A">
              <w:t>Config</w:t>
            </w:r>
          </w:p>
        </w:tc>
      </w:tr>
    </w:tbl>
    <w:p w14:paraId="14FD2FD1" w14:textId="77777777" w:rsidR="00F6514D" w:rsidRDefault="00F6514D" w:rsidP="00657E9B">
      <w:pPr>
        <w:pStyle w:val="3"/>
        <w:ind w:left="0" w:right="20"/>
      </w:pPr>
      <w:bookmarkStart w:id="396" w:name="_Toc532302884"/>
      <w:bookmarkStart w:id="397" w:name="_Toc281502863"/>
      <w:bookmarkStart w:id="398" w:name="_Toc337198326"/>
      <w:bookmarkStart w:id="399" w:name="_Toc354416093"/>
      <w:bookmarkStart w:id="400" w:name="_Toc445130744"/>
      <w:r w:rsidRPr="00D867F8">
        <w:t xml:space="preserve">Rules for ACL </w:t>
      </w:r>
      <w:bookmarkEnd w:id="396"/>
      <w:r w:rsidRPr="00D867F8">
        <w:t>Creation</w:t>
      </w:r>
      <w:bookmarkEnd w:id="397"/>
      <w:bookmarkEnd w:id="398"/>
      <w:bookmarkEnd w:id="399"/>
      <w:bookmarkEnd w:id="400"/>
    </w:p>
    <w:p w14:paraId="50201BB3" w14:textId="77777777" w:rsidR="00F6514D" w:rsidRPr="002F5F3A" w:rsidRDefault="00F6514D" w:rsidP="00657E9B">
      <w:pPr>
        <w:pStyle w:val="Randomlist"/>
        <w:tabs>
          <w:tab w:val="clear" w:pos="3968"/>
          <w:tab w:val="num" w:pos="1980"/>
          <w:tab w:val="num" w:pos="3320"/>
        </w:tabs>
        <w:ind w:left="0" w:right="20" w:hanging="403"/>
      </w:pPr>
      <w:r w:rsidRPr="002F5F3A">
        <w:t>Declare the access list with a smaller range first.</w:t>
      </w:r>
    </w:p>
    <w:p w14:paraId="7AD37365" w14:textId="77777777" w:rsidR="00F6514D" w:rsidRPr="002F5F3A" w:rsidRDefault="00F6514D" w:rsidP="00657E9B">
      <w:pPr>
        <w:pStyle w:val="Randomlist"/>
        <w:tabs>
          <w:tab w:val="clear" w:pos="3968"/>
          <w:tab w:val="num" w:pos="1980"/>
          <w:tab w:val="num" w:pos="3320"/>
        </w:tabs>
        <w:ind w:left="0" w:right="20" w:hanging="403"/>
      </w:pPr>
      <w:r w:rsidRPr="002F5F3A">
        <w:t>Declare an access list that satisfies the condition more frequently first.</w:t>
      </w:r>
    </w:p>
    <w:p w14:paraId="1CFEF3F0" w14:textId="77777777" w:rsidR="00F6514D" w:rsidRPr="002F5F3A" w:rsidRDefault="00F6514D" w:rsidP="00657E9B">
      <w:pPr>
        <w:pStyle w:val="Randomlist"/>
        <w:tabs>
          <w:tab w:val="clear" w:pos="3968"/>
          <w:tab w:val="num" w:pos="1980"/>
          <w:tab w:val="num" w:pos="3320"/>
        </w:tabs>
        <w:ind w:left="0" w:right="20" w:hanging="403"/>
      </w:pPr>
      <w:r w:rsidRPr="002F5F3A">
        <w:t>If you don</w:t>
      </w:r>
      <w:r w:rsidRPr="002F5F3A">
        <w:t>’</w:t>
      </w:r>
      <w:r w:rsidRPr="002F5F3A">
        <w:t xml:space="preserve">t specify </w:t>
      </w:r>
      <w:r w:rsidRPr="002F5F3A">
        <w:t>‘</w:t>
      </w:r>
      <w:r w:rsidRPr="002F5F3A">
        <w:t>permit any</w:t>
      </w:r>
      <w:r w:rsidRPr="002F5F3A">
        <w:t>’</w:t>
      </w:r>
      <w:r w:rsidRPr="002F5F3A">
        <w:t xml:space="preserve"> at the end of an access-list, </w:t>
      </w:r>
      <w:r w:rsidRPr="002F5F3A">
        <w:t>‘</w:t>
      </w:r>
      <w:r w:rsidRPr="002F5F3A">
        <w:t>deny any</w:t>
      </w:r>
      <w:r w:rsidRPr="002F5F3A">
        <w:t>’</w:t>
      </w:r>
      <w:r w:rsidRPr="002F5F3A">
        <w:t xml:space="preserve"> is set up as default. </w:t>
      </w:r>
    </w:p>
    <w:p w14:paraId="7BE0F69B" w14:textId="77777777" w:rsidR="00AE1AF1" w:rsidRPr="00AE1AF1" w:rsidRDefault="00F6514D" w:rsidP="00657E9B">
      <w:pPr>
        <w:pStyle w:val="a3"/>
        <w:ind w:left="0" w:right="20"/>
      </w:pPr>
      <w:r w:rsidRPr="002F5F3A">
        <w:t>When you declare the conditions of an access list in many lines, you cannot delete or modify anything between lines, and the newly added conditions will be added as the last line(s).</w:t>
      </w:r>
    </w:p>
    <w:p w14:paraId="00618FE6" w14:textId="77777777" w:rsidR="00F6514D" w:rsidRDefault="00F6514D" w:rsidP="00657E9B">
      <w:pPr>
        <w:pStyle w:val="3"/>
        <w:ind w:left="0" w:right="20"/>
      </w:pPr>
      <w:bookmarkStart w:id="401" w:name="_Toc532302885"/>
      <w:bookmarkStart w:id="402" w:name="_Toc281502864"/>
      <w:bookmarkStart w:id="403" w:name="_Toc337198327"/>
      <w:bookmarkStart w:id="404" w:name="_Toc354416094"/>
      <w:bookmarkStart w:id="405" w:name="_Toc445130745"/>
      <w:r w:rsidRPr="005F4792">
        <w:t>Configuration</w:t>
      </w:r>
      <w:r w:rsidRPr="00D867F8">
        <w:t xml:space="preserve"> of Standard IP Access List</w:t>
      </w:r>
      <w:bookmarkEnd w:id="401"/>
      <w:bookmarkEnd w:id="402"/>
      <w:bookmarkEnd w:id="403"/>
      <w:bookmarkEnd w:id="404"/>
      <w:bookmarkEnd w:id="405"/>
    </w:p>
    <w:p w14:paraId="39DA1A23" w14:textId="77777777" w:rsidR="00F6514D" w:rsidRDefault="00F6514D" w:rsidP="00657E9B">
      <w:pPr>
        <w:pStyle w:val="4"/>
        <w:ind w:left="0" w:right="20"/>
      </w:pPr>
      <w:bookmarkStart w:id="406" w:name="_Toc337198328"/>
      <w:r w:rsidRPr="002F5F3A">
        <w:t>Permit</w:t>
      </w:r>
      <w:r>
        <w:t>ting</w:t>
      </w:r>
      <w:r w:rsidRPr="002F5F3A">
        <w:t xml:space="preserve"> any access</w:t>
      </w:r>
      <w:bookmarkEnd w:id="406"/>
    </w:p>
    <w:tbl>
      <w:tblPr>
        <w:tblStyle w:val="48"/>
        <w:tblW w:w="0" w:type="auto"/>
        <w:tblLook w:val="0000" w:firstRow="0" w:lastRow="0" w:firstColumn="0" w:lastColumn="0" w:noHBand="0" w:noVBand="0"/>
      </w:tblPr>
      <w:tblGrid>
        <w:gridCol w:w="8095"/>
      </w:tblGrid>
      <w:tr w:rsidR="00F6514D" w14:paraId="6E0EF20C" w14:textId="77777777" w:rsidTr="00712039">
        <w:tc>
          <w:tcPr>
            <w:tcW w:w="8820" w:type="dxa"/>
          </w:tcPr>
          <w:p w14:paraId="7F29714D"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73EC9539"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any</w:t>
            </w:r>
          </w:p>
          <w:p w14:paraId="5625AE75"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7EA296FE"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3E877BF8"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6EABAFEF"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any</w:t>
            </w:r>
          </w:p>
          <w:p w14:paraId="4B8951AB" w14:textId="77777777" w:rsidR="00F6514D" w:rsidRDefault="00F6514D" w:rsidP="00657E9B">
            <w:pPr>
              <w:ind w:right="20"/>
            </w:pPr>
            <w:r w:rsidRPr="00A977B9">
              <w:rPr>
                <w:rFonts w:ascii="Courier New" w:hAnsi="Courier New" w:cs="Courier New"/>
              </w:rPr>
              <w:t>!</w:t>
            </w:r>
          </w:p>
        </w:tc>
      </w:tr>
    </w:tbl>
    <w:p w14:paraId="4E68A9E6" w14:textId="77777777" w:rsidR="00F6514D" w:rsidRDefault="00F6514D" w:rsidP="00657E9B">
      <w:pPr>
        <w:pStyle w:val="4"/>
        <w:ind w:left="0" w:right="20"/>
      </w:pPr>
      <w:r w:rsidRPr="005F4792">
        <w:t>Denying</w:t>
      </w:r>
      <w:r w:rsidRPr="002F5F3A">
        <w:t xml:space="preserve"> any access</w:t>
      </w:r>
    </w:p>
    <w:tbl>
      <w:tblPr>
        <w:tblStyle w:val="48"/>
        <w:tblW w:w="0" w:type="auto"/>
        <w:tblLook w:val="0000" w:firstRow="0" w:lastRow="0" w:firstColumn="0" w:lastColumn="0" w:noHBand="0" w:noVBand="0"/>
      </w:tblPr>
      <w:tblGrid>
        <w:gridCol w:w="8095"/>
      </w:tblGrid>
      <w:tr w:rsidR="00F6514D" w14:paraId="076B925F" w14:textId="77777777" w:rsidTr="00712039">
        <w:tc>
          <w:tcPr>
            <w:tcW w:w="8820" w:type="dxa"/>
          </w:tcPr>
          <w:p w14:paraId="204AB9FE"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6DCE0C27"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deny any</w:t>
            </w:r>
          </w:p>
          <w:p w14:paraId="14B52DEE"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05AFBD62"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42011BB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3F91F1E9"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deny any</w:t>
            </w:r>
          </w:p>
          <w:p w14:paraId="5CFA3FB9" w14:textId="77777777" w:rsidR="00F6514D" w:rsidRDefault="00F6514D" w:rsidP="00657E9B">
            <w:pPr>
              <w:ind w:right="20"/>
            </w:pPr>
            <w:r w:rsidRPr="00A977B9">
              <w:rPr>
                <w:rFonts w:ascii="Courier New" w:hAnsi="Courier New" w:cs="Courier New"/>
              </w:rPr>
              <w:t>!</w:t>
            </w:r>
          </w:p>
        </w:tc>
      </w:tr>
    </w:tbl>
    <w:p w14:paraId="44DB0B25" w14:textId="77777777" w:rsidR="00F6514D" w:rsidRDefault="00F6514D" w:rsidP="00657E9B">
      <w:pPr>
        <w:ind w:right="20"/>
        <w:rPr>
          <w:rFonts w:cs="Times New Roman"/>
        </w:rPr>
      </w:pPr>
    </w:p>
    <w:p w14:paraId="224772F8" w14:textId="77777777" w:rsidR="00F6514D" w:rsidRDefault="00F6514D" w:rsidP="00657E9B">
      <w:pPr>
        <w:ind w:right="20"/>
        <w:rPr>
          <w:rFonts w:cs="Times New Roman"/>
        </w:rPr>
      </w:pPr>
    </w:p>
    <w:p w14:paraId="2A12567B" w14:textId="77777777" w:rsidR="00F6514D" w:rsidRDefault="00F6514D" w:rsidP="00657E9B">
      <w:pPr>
        <w:pStyle w:val="4"/>
        <w:ind w:left="0" w:right="20"/>
      </w:pPr>
      <w:bookmarkStart w:id="407" w:name="_Toc337198330"/>
      <w:r w:rsidRPr="002F5F3A">
        <w:lastRenderedPageBreak/>
        <w:t>Permit the Access from a Specific Host Only</w:t>
      </w:r>
      <w:bookmarkEnd w:id="407"/>
    </w:p>
    <w:tbl>
      <w:tblPr>
        <w:tblStyle w:val="48"/>
        <w:tblW w:w="0" w:type="auto"/>
        <w:tblLook w:val="0000" w:firstRow="0" w:lastRow="0" w:firstColumn="0" w:lastColumn="0" w:noHBand="0" w:noVBand="0"/>
      </w:tblPr>
      <w:tblGrid>
        <w:gridCol w:w="8095"/>
      </w:tblGrid>
      <w:tr w:rsidR="00F6514D" w14:paraId="4FE59903" w14:textId="77777777" w:rsidTr="00712039">
        <w:tc>
          <w:tcPr>
            <w:tcW w:w="8820" w:type="dxa"/>
          </w:tcPr>
          <w:p w14:paraId="1C8C83FA"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55AFD8BF"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host 192.168.0.3</w:t>
            </w:r>
          </w:p>
          <w:p w14:paraId="561B09CD"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6653E552"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3B91718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55BE043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host 192.168.0.3</w:t>
            </w:r>
          </w:p>
          <w:p w14:paraId="75B58614" w14:textId="77777777" w:rsidR="00F6514D" w:rsidRDefault="00F6514D" w:rsidP="00657E9B">
            <w:pPr>
              <w:ind w:right="20"/>
            </w:pPr>
            <w:r w:rsidRPr="00A977B9">
              <w:rPr>
                <w:rFonts w:ascii="Courier New" w:hAnsi="Courier New" w:cs="Courier New"/>
              </w:rPr>
              <w:t>!</w:t>
            </w:r>
          </w:p>
        </w:tc>
      </w:tr>
    </w:tbl>
    <w:p w14:paraId="362BE9B9" w14:textId="77777777" w:rsidR="00F6514D" w:rsidRDefault="00F6514D" w:rsidP="00657E9B">
      <w:pPr>
        <w:pStyle w:val="4"/>
        <w:ind w:left="0" w:right="20"/>
      </w:pPr>
      <w:r w:rsidRPr="002F5F3A">
        <w:t xml:space="preserve">Permit the Access from a </w:t>
      </w:r>
      <w:r w:rsidRPr="005F4792">
        <w:t>Specific</w:t>
      </w:r>
      <w:r w:rsidRPr="002F5F3A">
        <w:t xml:space="preserve"> </w:t>
      </w:r>
      <w:r>
        <w:t>Network</w:t>
      </w:r>
      <w:r w:rsidRPr="002F5F3A">
        <w:t xml:space="preserve"> Only</w:t>
      </w:r>
    </w:p>
    <w:tbl>
      <w:tblPr>
        <w:tblStyle w:val="48"/>
        <w:tblW w:w="0" w:type="auto"/>
        <w:tblLook w:val="0000" w:firstRow="0" w:lastRow="0" w:firstColumn="0" w:lastColumn="0" w:noHBand="0" w:noVBand="0"/>
      </w:tblPr>
      <w:tblGrid>
        <w:gridCol w:w="8095"/>
      </w:tblGrid>
      <w:tr w:rsidR="00F6514D" w14:paraId="49C00614" w14:textId="77777777" w:rsidTr="00712039">
        <w:tc>
          <w:tcPr>
            <w:tcW w:w="8820" w:type="dxa"/>
          </w:tcPr>
          <w:p w14:paraId="4DB22BAF"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4742AB5F"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192.168.0.0 255.255.255.0</w:t>
            </w:r>
          </w:p>
          <w:p w14:paraId="63B52A56"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38260261"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2536149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26C1888E"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192.168.0.0 255.255.255.0</w:t>
            </w:r>
          </w:p>
          <w:p w14:paraId="69A067EE" w14:textId="77777777" w:rsidR="00F6514D" w:rsidRDefault="00F6514D" w:rsidP="00657E9B">
            <w:pPr>
              <w:ind w:right="20"/>
            </w:pPr>
            <w:r w:rsidRPr="00A977B9">
              <w:rPr>
                <w:rFonts w:ascii="Courier New" w:hAnsi="Courier New" w:cs="Courier New"/>
              </w:rPr>
              <w:t>!</w:t>
            </w:r>
          </w:p>
        </w:tc>
      </w:tr>
    </w:tbl>
    <w:p w14:paraId="66B60754" w14:textId="77777777" w:rsidR="00F6514D" w:rsidRDefault="00F6514D" w:rsidP="00657E9B">
      <w:pPr>
        <w:pStyle w:val="4"/>
        <w:ind w:left="0" w:right="20"/>
      </w:pPr>
      <w:r>
        <w:t>Deny</w:t>
      </w:r>
      <w:r w:rsidRPr="002F5F3A">
        <w:t xml:space="preserve"> the Access </w:t>
      </w:r>
      <w:r w:rsidRPr="005F4792">
        <w:t>from</w:t>
      </w:r>
      <w:r w:rsidRPr="002F5F3A">
        <w:t xml:space="preserve"> a Specific </w:t>
      </w:r>
      <w:r>
        <w:t>Network</w:t>
      </w:r>
      <w:r w:rsidRPr="002F5F3A">
        <w:t xml:space="preserve"> Only</w:t>
      </w:r>
    </w:p>
    <w:tbl>
      <w:tblPr>
        <w:tblStyle w:val="48"/>
        <w:tblW w:w="0" w:type="auto"/>
        <w:tblLook w:val="0000" w:firstRow="0" w:lastRow="0" w:firstColumn="0" w:lastColumn="0" w:noHBand="0" w:noVBand="0"/>
      </w:tblPr>
      <w:tblGrid>
        <w:gridCol w:w="8095"/>
      </w:tblGrid>
      <w:tr w:rsidR="00F6514D" w14:paraId="3BC1A116" w14:textId="77777777" w:rsidTr="00712039">
        <w:tc>
          <w:tcPr>
            <w:tcW w:w="8820" w:type="dxa"/>
          </w:tcPr>
          <w:p w14:paraId="70440817"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7CF74DBE"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deny 192.168.0.1 255.255.255.0</w:t>
            </w:r>
          </w:p>
          <w:p w14:paraId="366E67BD"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any</w:t>
            </w:r>
          </w:p>
          <w:p w14:paraId="448E7EEC"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29A80598"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2DEB543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380B6E98"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deny 192.168.0.0 255.255.255.0</w:t>
            </w:r>
          </w:p>
          <w:p w14:paraId="299E8D2B"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any</w:t>
            </w:r>
          </w:p>
          <w:p w14:paraId="429A7D31" w14:textId="77777777" w:rsidR="00F6514D" w:rsidRDefault="00F6514D" w:rsidP="00657E9B">
            <w:pPr>
              <w:ind w:right="20"/>
            </w:pPr>
            <w:r w:rsidRPr="00A977B9">
              <w:rPr>
                <w:rFonts w:ascii="Courier New" w:hAnsi="Courier New" w:cs="Courier New"/>
              </w:rPr>
              <w:t>!</w:t>
            </w:r>
          </w:p>
        </w:tc>
      </w:tr>
    </w:tbl>
    <w:p w14:paraId="0E4D8C22" w14:textId="77777777" w:rsidR="00F6514D" w:rsidRDefault="00F6514D" w:rsidP="00657E9B">
      <w:pPr>
        <w:ind w:right="20"/>
        <w:rPr>
          <w:rFonts w:cs="Times New Roman"/>
        </w:rPr>
      </w:pPr>
    </w:p>
    <w:p w14:paraId="50059E3C" w14:textId="77777777" w:rsidR="00F6514D" w:rsidRDefault="00F6514D" w:rsidP="00657E9B">
      <w:pPr>
        <w:pStyle w:val="3"/>
        <w:ind w:left="0" w:right="20"/>
      </w:pPr>
      <w:bookmarkStart w:id="408" w:name="_Toc532302887"/>
      <w:bookmarkStart w:id="409" w:name="_Toc281502865"/>
      <w:bookmarkStart w:id="410" w:name="_Toc337198333"/>
      <w:bookmarkStart w:id="411" w:name="_Toc354416095"/>
      <w:bookmarkStart w:id="412" w:name="_Toc445130746"/>
      <w:r w:rsidRPr="005F4792">
        <w:t>Configuration</w:t>
      </w:r>
      <w:r w:rsidRPr="00D867F8">
        <w:t xml:space="preserve"> of Access List for Telnet Connection</w:t>
      </w:r>
      <w:bookmarkEnd w:id="408"/>
      <w:bookmarkEnd w:id="409"/>
      <w:bookmarkEnd w:id="410"/>
      <w:bookmarkEnd w:id="411"/>
      <w:bookmarkEnd w:id="412"/>
    </w:p>
    <w:p w14:paraId="0294523F" w14:textId="77777777" w:rsidR="00F6514D" w:rsidRDefault="00F6514D" w:rsidP="00657E9B">
      <w:pPr>
        <w:pStyle w:val="a3"/>
        <w:ind w:left="0" w:right="20"/>
      </w:pPr>
      <w:r w:rsidRPr="002F5F3A">
        <w:t>Access list is applied by user and the configured access list can be set to permit/limit from remote access. The commands shown below are used to configure access list for Telnet connection.</w:t>
      </w:r>
    </w:p>
    <w:p w14:paraId="0F23E453" w14:textId="77777777" w:rsidR="00F6514D" w:rsidRDefault="00F6514D" w:rsidP="00657E9B">
      <w:pPr>
        <w:pStyle w:val="a3"/>
        <w:ind w:left="0" w:right="20"/>
      </w:pPr>
      <w:r w:rsidRPr="002F5F3A">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14:paraId="2B17D430" w14:textId="77777777" w:rsidTr="009D5D18">
        <w:tc>
          <w:tcPr>
            <w:tcW w:w="8435" w:type="dxa"/>
          </w:tcPr>
          <w:p w14:paraId="6EFB08C9"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2F8D068C"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192.168.0.0 255.255.255.0</w:t>
            </w:r>
          </w:p>
          <w:p w14:paraId="504108B1"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Switch(config)# </w:t>
            </w:r>
            <w:r w:rsidRPr="00A977B9">
              <w:rPr>
                <w:rFonts w:ascii="Courier New" w:hAnsi="Courier New" w:cs="Courier New"/>
                <w:b/>
                <w:bCs/>
              </w:rPr>
              <w:t>username admin access-class 1</w:t>
            </w:r>
          </w:p>
          <w:p w14:paraId="69F7545A"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506BE9AB"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56F03151" w14:textId="77777777" w:rsidR="00F6514D" w:rsidRPr="00A977B9" w:rsidRDefault="00F6514D" w:rsidP="00657E9B">
            <w:pPr>
              <w:pStyle w:val="aa"/>
              <w:ind w:right="20"/>
              <w:rPr>
                <w:rFonts w:ascii="Courier New" w:eastAsia="굴림" w:hAnsi="Courier New" w:cs="Courier New"/>
                <w:kern w:val="0"/>
              </w:rPr>
            </w:pPr>
            <w:r w:rsidRPr="00A977B9">
              <w:rPr>
                <w:rFonts w:ascii="Courier New" w:eastAsia="굴림" w:hAnsi="Courier New" w:cs="Courier New"/>
                <w:kern w:val="0"/>
              </w:rPr>
              <w:t>username admin privilege 15 password 0 admin</w:t>
            </w:r>
          </w:p>
          <w:p w14:paraId="57A0D55A" w14:textId="77777777" w:rsidR="00F6514D" w:rsidRPr="00A977B9" w:rsidRDefault="00F6514D" w:rsidP="00657E9B">
            <w:pPr>
              <w:pStyle w:val="aa"/>
              <w:ind w:right="20"/>
              <w:rPr>
                <w:rFonts w:ascii="Courier New" w:eastAsia="굴림" w:hAnsi="Courier New" w:cs="Courier New"/>
                <w:kern w:val="0"/>
              </w:rPr>
            </w:pPr>
            <w:r w:rsidRPr="00A977B9">
              <w:rPr>
                <w:rFonts w:ascii="Courier New" w:eastAsia="굴림" w:hAnsi="Courier New" w:cs="Courier New"/>
                <w:kern w:val="0"/>
              </w:rPr>
              <w:t>username admin access-class 1</w:t>
            </w:r>
          </w:p>
          <w:p w14:paraId="5025D13C" w14:textId="77777777" w:rsidR="00F6514D" w:rsidRPr="00A977B9" w:rsidRDefault="00F6514D" w:rsidP="00657E9B">
            <w:pPr>
              <w:pStyle w:val="aa"/>
              <w:ind w:right="20"/>
              <w:rPr>
                <w:rFonts w:ascii="Courier New" w:hAnsi="Courier New" w:cs="Courier New"/>
              </w:rPr>
            </w:pPr>
            <w:r w:rsidRPr="00A977B9">
              <w:rPr>
                <w:rFonts w:ascii="Courier New" w:eastAsia="굴림" w:hAnsi="Courier New" w:cs="Courier New"/>
                <w:kern w:val="0"/>
              </w:rPr>
              <w:t>!</w:t>
            </w:r>
          </w:p>
          <w:p w14:paraId="55D8C815"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192.168.0.0 255.255.255.0</w:t>
            </w:r>
          </w:p>
          <w:p w14:paraId="7880ACEF" w14:textId="77777777" w:rsidR="00F6514D" w:rsidRPr="00A977B9" w:rsidRDefault="00F6514D" w:rsidP="00657E9B">
            <w:pPr>
              <w:pStyle w:val="aa"/>
              <w:ind w:right="20"/>
              <w:rPr>
                <w:rFonts w:ascii="Courier New" w:eastAsia="굴림" w:hAnsi="Courier New" w:cs="Courier New"/>
                <w:color w:val="000000"/>
              </w:rPr>
            </w:pPr>
            <w:r w:rsidRPr="00A977B9">
              <w:rPr>
                <w:rFonts w:ascii="Courier New" w:eastAsia="굴림" w:hAnsi="Courier New" w:cs="Courier New"/>
                <w:color w:val="000000"/>
              </w:rPr>
              <w:t>!</w:t>
            </w:r>
          </w:p>
          <w:p w14:paraId="7B774ED2" w14:textId="77777777" w:rsidR="00F6514D" w:rsidRDefault="00F6514D" w:rsidP="00657E9B">
            <w:pPr>
              <w:pStyle w:val="aa"/>
              <w:ind w:right="20"/>
              <w:rPr>
                <w:rFonts w:cs="Times New Roman"/>
              </w:rPr>
            </w:pPr>
            <w:r w:rsidRPr="00A977B9">
              <w:rPr>
                <w:rFonts w:ascii="Courier New" w:hAnsi="Courier New" w:cs="Courier New"/>
              </w:rPr>
              <w:t>Switch</w:t>
            </w:r>
            <w:r w:rsidRPr="00A977B9">
              <w:rPr>
                <w:rFonts w:ascii="Courier New" w:eastAsia="굴림" w:hAnsi="Courier New" w:cs="Courier New"/>
                <w:color w:val="000000"/>
              </w:rPr>
              <w:t>#</w:t>
            </w:r>
          </w:p>
        </w:tc>
      </w:tr>
    </w:tbl>
    <w:p w14:paraId="4C33FFB1" w14:textId="77777777" w:rsidR="00B510C0" w:rsidRDefault="00B510C0" w:rsidP="0021019A">
      <w:pPr>
        <w:widowControl/>
        <w:wordWrap/>
        <w:snapToGrid/>
        <w:spacing w:line="240" w:lineRule="auto"/>
        <w:ind w:right="20"/>
        <w:jc w:val="left"/>
        <w:rPr>
          <w:rFonts w:cs="Times New Roman"/>
        </w:rPr>
      </w:pPr>
    </w:p>
    <w:p w14:paraId="01E5035E" w14:textId="77777777" w:rsidR="00B510C0" w:rsidRPr="003B6011" w:rsidRDefault="001D398D" w:rsidP="0021019A">
      <w:pPr>
        <w:pStyle w:val="2"/>
        <w:ind w:left="200" w:right="20"/>
      </w:pPr>
      <w:bookmarkStart w:id="413" w:name="_Toc281502866"/>
      <w:bookmarkStart w:id="414" w:name="_Toc337198334"/>
      <w:bookmarkStart w:id="415" w:name="_Toc348625860"/>
      <w:bookmarkStart w:id="416" w:name="_Toc445130747"/>
      <w:r w:rsidRPr="002F5F3A">
        <w:lastRenderedPageBreak/>
        <w:t>Banner Configuration</w:t>
      </w:r>
      <w:bookmarkEnd w:id="413"/>
      <w:bookmarkEnd w:id="414"/>
      <w:bookmarkEnd w:id="415"/>
      <w:bookmarkEnd w:id="416"/>
    </w:p>
    <w:p w14:paraId="49BEED5D" w14:textId="77777777" w:rsidR="00C67F83" w:rsidRPr="002F5F3A" w:rsidRDefault="00A21472" w:rsidP="00657E9B">
      <w:pPr>
        <w:pStyle w:val="a3"/>
        <w:ind w:left="0" w:right="20"/>
        <w:rPr>
          <w:rFonts w:cs="Arial"/>
        </w:rPr>
      </w:pPr>
      <w:r>
        <w:t xml:space="preserve">The </w:t>
      </w:r>
      <w:r w:rsidR="00094318">
        <w:t>C9500</w:t>
      </w:r>
      <w:r w:rsidR="00B510C0">
        <w:t xml:space="preserve"> </w:t>
      </w:r>
      <w:r w:rsidR="00C67F83" w:rsidRPr="002F5F3A">
        <w:rPr>
          <w:rFonts w:cs="Arial"/>
        </w:rPr>
        <w:t xml:space="preserve">can register </w:t>
      </w:r>
      <w:r>
        <w:rPr>
          <w:rFonts w:cs="Arial"/>
        </w:rPr>
        <w:t xml:space="preserve">a </w:t>
      </w:r>
      <w:r w:rsidR="00C67F83" w:rsidRPr="002F5F3A">
        <w:rPr>
          <w:rFonts w:cs="Arial"/>
        </w:rPr>
        <w:t xml:space="preserve">login banner and MOTD banner. </w:t>
      </w:r>
      <w:r>
        <w:rPr>
          <w:rFonts w:cs="Arial"/>
        </w:rPr>
        <w:t>The l</w:t>
      </w:r>
      <w:r w:rsidR="00C67F83" w:rsidRPr="002F5F3A">
        <w:rPr>
          <w:rFonts w:cs="Arial"/>
        </w:rPr>
        <w:t xml:space="preserve">ogin banner is </w:t>
      </w:r>
      <w:r>
        <w:rPr>
          <w:rFonts w:cs="Arial"/>
        </w:rPr>
        <w:t xml:space="preserve">a </w:t>
      </w:r>
      <w:r w:rsidR="00C67F83" w:rsidRPr="002F5F3A">
        <w:rPr>
          <w:rFonts w:cs="Arial"/>
        </w:rPr>
        <w:t xml:space="preserve">message displayed before </w:t>
      </w:r>
      <w:r>
        <w:rPr>
          <w:rFonts w:cs="Arial"/>
        </w:rPr>
        <w:t xml:space="preserve">a </w:t>
      </w:r>
      <w:r w:rsidR="00C67F83" w:rsidRPr="002F5F3A">
        <w:rPr>
          <w:rFonts w:cs="Arial"/>
        </w:rPr>
        <w:t>user log</w:t>
      </w:r>
      <w:r>
        <w:rPr>
          <w:rFonts w:cs="Arial"/>
        </w:rPr>
        <w:t>s</w:t>
      </w:r>
      <w:r w:rsidR="00C67F83" w:rsidRPr="002F5F3A">
        <w:rPr>
          <w:rFonts w:cs="Arial"/>
        </w:rPr>
        <w:t xml:space="preserve"> in</w:t>
      </w:r>
      <w:r>
        <w:rPr>
          <w:rFonts w:cs="Arial"/>
        </w:rPr>
        <w:t>to</w:t>
      </w:r>
      <w:r w:rsidR="00C67F83" w:rsidRPr="002F5F3A">
        <w:rPr>
          <w:rFonts w:cs="Arial"/>
        </w:rPr>
        <w:t xml:space="preserve"> the system,</w:t>
      </w:r>
      <w:r w:rsidR="00DA4DA0">
        <w:rPr>
          <w:rFonts w:cs="Arial"/>
        </w:rPr>
        <w:t xml:space="preserve"> while a</w:t>
      </w:r>
      <w:r w:rsidR="00C67F83" w:rsidRPr="002F5F3A">
        <w:rPr>
          <w:rFonts w:cs="Arial"/>
        </w:rPr>
        <w:t xml:space="preserve"> MOTD banner is </w:t>
      </w:r>
      <w:r w:rsidR="00DA4DA0">
        <w:rPr>
          <w:rFonts w:cs="Arial"/>
        </w:rPr>
        <w:t xml:space="preserve">a </w:t>
      </w:r>
      <w:r w:rsidR="00C67F83" w:rsidRPr="002F5F3A">
        <w:rPr>
          <w:rFonts w:cs="Arial"/>
        </w:rPr>
        <w:t>message displayed after logging in</w:t>
      </w:r>
      <w:r w:rsidR="00DA4DA0">
        <w:rPr>
          <w:rFonts w:cs="Arial"/>
        </w:rPr>
        <w:t>to</w:t>
      </w:r>
      <w:r w:rsidR="00C67F83" w:rsidRPr="002F5F3A">
        <w:rPr>
          <w:rFonts w:cs="Arial"/>
        </w:rPr>
        <w:t xml:space="preserve"> the system. You can send message</w:t>
      </w:r>
      <w:r w:rsidR="00DA4DA0">
        <w:rPr>
          <w:rFonts w:cs="Arial"/>
        </w:rPr>
        <w:t>s</w:t>
      </w:r>
      <w:r w:rsidR="00C67F83" w:rsidRPr="002F5F3A">
        <w:rPr>
          <w:rFonts w:cs="Arial"/>
        </w:rPr>
        <w:t xml:space="preserve"> like cautions to </w:t>
      </w:r>
      <w:r w:rsidR="00DA4DA0">
        <w:rPr>
          <w:rFonts w:cs="Arial"/>
        </w:rPr>
        <w:t xml:space="preserve">the </w:t>
      </w:r>
      <w:r w:rsidR="00C67F83" w:rsidRPr="002F5F3A">
        <w:rPr>
          <w:rFonts w:cs="Arial"/>
        </w:rPr>
        <w:t xml:space="preserve">user via </w:t>
      </w:r>
      <w:r w:rsidR="00DA4DA0">
        <w:rPr>
          <w:rFonts w:cs="Arial"/>
        </w:rPr>
        <w:t xml:space="preserve">a </w:t>
      </w:r>
      <w:r w:rsidR="00C67F83" w:rsidRPr="002F5F3A">
        <w:rPr>
          <w:rFonts w:cs="Arial"/>
        </w:rPr>
        <w:t xml:space="preserve">banner.  </w:t>
      </w:r>
    </w:p>
    <w:p w14:paraId="3CA4D5D0" w14:textId="77777777" w:rsidR="00C67F83" w:rsidRPr="002F5F3A" w:rsidRDefault="00264652" w:rsidP="00657E9B">
      <w:pPr>
        <w:pStyle w:val="affff4"/>
        <w:wordWrap/>
        <w:ind w:left="0" w:right="20"/>
      </w:pPr>
      <w:bookmarkStart w:id="417" w:name="_Toc281502956"/>
      <w:bookmarkStart w:id="418" w:name="_Toc294705586"/>
      <w:bookmarkStart w:id="419" w:name="_Toc348626307"/>
      <w:bookmarkStart w:id="420" w:name="_Toc391575165"/>
      <w:r>
        <w:t xml:space="preserve">Table </w:t>
      </w:r>
      <w:r w:rsidR="005832B8">
        <w:fldChar w:fldCharType="begin"/>
      </w:r>
      <w:r>
        <w:instrText xml:space="preserve"> SEQ Table \* ARABIC </w:instrText>
      </w:r>
      <w:r w:rsidR="005832B8">
        <w:fldChar w:fldCharType="separate"/>
      </w:r>
      <w:r>
        <w:rPr>
          <w:noProof/>
        </w:rPr>
        <w:t>23</w:t>
      </w:r>
      <w:r w:rsidR="005832B8">
        <w:rPr>
          <w:noProof/>
        </w:rPr>
        <w:fldChar w:fldCharType="end"/>
      </w:r>
      <w:r>
        <w:t xml:space="preserve"> </w:t>
      </w:r>
      <w:r w:rsidR="00C67F83" w:rsidRPr="002F5F3A">
        <w:t>Command for Login Banner and MOTD Banner</w:t>
      </w:r>
      <w:bookmarkEnd w:id="417"/>
      <w:bookmarkEnd w:id="418"/>
      <w:bookmarkEnd w:id="419"/>
      <w:bookmarkEnd w:id="420"/>
      <w:r w:rsidR="00C67F83"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01"/>
        <w:gridCol w:w="4630"/>
        <w:gridCol w:w="951"/>
      </w:tblGrid>
      <w:tr w:rsidR="00C67F83" w:rsidRPr="002F5F3A" w14:paraId="2534057A" w14:textId="77777777" w:rsidTr="00BF42F2">
        <w:trPr>
          <w:trHeight w:val="289"/>
        </w:trPr>
        <w:tc>
          <w:tcPr>
            <w:tcW w:w="2748" w:type="dxa"/>
            <w:shd w:val="clear" w:color="auto" w:fill="E6E6E6"/>
            <w:vAlign w:val="center"/>
          </w:tcPr>
          <w:p w14:paraId="1AAB72EB" w14:textId="77777777" w:rsidR="00C67F83" w:rsidRPr="002F5F3A" w:rsidRDefault="00C67F83" w:rsidP="00657E9B">
            <w:pPr>
              <w:pStyle w:val="ab"/>
              <w:wordWrap/>
              <w:ind w:right="20"/>
              <w:rPr>
                <w:b w:val="0"/>
              </w:rPr>
            </w:pPr>
            <w:r w:rsidRPr="002F5F3A">
              <w:rPr>
                <w:b w:val="0"/>
              </w:rPr>
              <w:t>Command</w:t>
            </w:r>
          </w:p>
        </w:tc>
        <w:tc>
          <w:tcPr>
            <w:tcW w:w="5538" w:type="dxa"/>
            <w:shd w:val="clear" w:color="auto" w:fill="E6E6E6"/>
            <w:vAlign w:val="center"/>
          </w:tcPr>
          <w:p w14:paraId="3E64597E" w14:textId="77777777" w:rsidR="00C67F83" w:rsidRPr="002F5F3A" w:rsidRDefault="00C67F83" w:rsidP="00657E9B">
            <w:pPr>
              <w:pStyle w:val="ab"/>
              <w:wordWrap/>
              <w:ind w:right="20"/>
              <w:rPr>
                <w:b w:val="0"/>
              </w:rPr>
            </w:pPr>
            <w:r w:rsidRPr="002F5F3A">
              <w:rPr>
                <w:b w:val="0"/>
              </w:rPr>
              <w:t>Description</w:t>
            </w:r>
          </w:p>
        </w:tc>
        <w:tc>
          <w:tcPr>
            <w:tcW w:w="1002" w:type="dxa"/>
            <w:shd w:val="clear" w:color="auto" w:fill="E6E6E6"/>
            <w:vAlign w:val="center"/>
          </w:tcPr>
          <w:p w14:paraId="2ACA127D" w14:textId="77777777" w:rsidR="00C67F83" w:rsidRPr="002F5F3A" w:rsidRDefault="00C67F83" w:rsidP="00657E9B">
            <w:pPr>
              <w:pStyle w:val="ab"/>
              <w:wordWrap/>
              <w:ind w:right="20"/>
              <w:rPr>
                <w:b w:val="0"/>
              </w:rPr>
            </w:pPr>
            <w:r w:rsidRPr="002F5F3A">
              <w:rPr>
                <w:b w:val="0"/>
              </w:rPr>
              <w:t>Mode</w:t>
            </w:r>
          </w:p>
        </w:tc>
      </w:tr>
      <w:tr w:rsidR="00C67F83" w:rsidRPr="002F5F3A" w14:paraId="7FCB201B" w14:textId="77777777" w:rsidTr="00BF42F2">
        <w:trPr>
          <w:trHeight w:val="869"/>
        </w:trPr>
        <w:tc>
          <w:tcPr>
            <w:tcW w:w="2748" w:type="dxa"/>
            <w:vAlign w:val="center"/>
          </w:tcPr>
          <w:p w14:paraId="57C2D869" w14:textId="77777777" w:rsidR="00C67F83" w:rsidRPr="002F5F3A" w:rsidRDefault="00C67F83" w:rsidP="00657E9B">
            <w:pPr>
              <w:pStyle w:val="aa"/>
              <w:ind w:right="20"/>
              <w:rPr>
                <w:bCs/>
              </w:rPr>
            </w:pPr>
            <w:r w:rsidRPr="002F5F3A">
              <w:rPr>
                <w:b/>
                <w:bCs/>
              </w:rPr>
              <w:t>banner login</w:t>
            </w:r>
            <w:r w:rsidRPr="002F5F3A">
              <w:rPr>
                <w:bCs/>
              </w:rPr>
              <w:t xml:space="preserve"> </w:t>
            </w:r>
            <w:r w:rsidRPr="002F5F3A">
              <w:rPr>
                <w:bCs/>
                <w:i/>
              </w:rPr>
              <w:t>banner-string</w:t>
            </w:r>
          </w:p>
          <w:p w14:paraId="68F50BBC" w14:textId="77777777" w:rsidR="00C67F83" w:rsidRPr="002F5F3A" w:rsidRDefault="00C67F83" w:rsidP="00657E9B">
            <w:pPr>
              <w:pStyle w:val="aa"/>
              <w:ind w:right="20"/>
              <w:rPr>
                <w:b/>
                <w:bCs/>
              </w:rPr>
            </w:pPr>
            <w:r w:rsidRPr="002F5F3A">
              <w:rPr>
                <w:b/>
                <w:bCs/>
              </w:rPr>
              <w:t>banner login default</w:t>
            </w:r>
          </w:p>
        </w:tc>
        <w:tc>
          <w:tcPr>
            <w:tcW w:w="5538" w:type="dxa"/>
            <w:vAlign w:val="center"/>
          </w:tcPr>
          <w:p w14:paraId="1BD0121A" w14:textId="77777777" w:rsidR="00C67F83" w:rsidRPr="002F5F3A" w:rsidRDefault="00C67F83" w:rsidP="00657E9B">
            <w:pPr>
              <w:pStyle w:val="afffc"/>
              <w:ind w:right="20"/>
              <w:jc w:val="both"/>
            </w:pPr>
            <w:r w:rsidRPr="002F5F3A">
              <w:t>Registers login banner.</w:t>
            </w:r>
          </w:p>
          <w:p w14:paraId="18532B04" w14:textId="77777777" w:rsidR="00C67F83" w:rsidRPr="002F5F3A" w:rsidRDefault="00C67F83" w:rsidP="00657E9B">
            <w:pPr>
              <w:pStyle w:val="a9"/>
              <w:tabs>
                <w:tab w:val="num" w:pos="360"/>
              </w:tabs>
              <w:wordWrap/>
              <w:spacing w:line="240" w:lineRule="auto"/>
              <w:ind w:right="20" w:hanging="284"/>
              <w:rPr>
                <w:rStyle w:val="Charf5"/>
              </w:rPr>
            </w:pPr>
            <w:r w:rsidRPr="002F5F3A">
              <w:rPr>
                <w:i/>
              </w:rPr>
              <w:t>banner-string</w:t>
            </w:r>
            <w:r w:rsidRPr="002F5F3A">
              <w:rPr>
                <w:rStyle w:val="Charf5"/>
              </w:rPr>
              <w:t>: login banner message</w:t>
            </w:r>
          </w:p>
          <w:p w14:paraId="49A5FB70" w14:textId="77777777" w:rsidR="00C67F83" w:rsidRPr="002F5F3A" w:rsidRDefault="00C67F83" w:rsidP="00657E9B">
            <w:pPr>
              <w:pStyle w:val="a9"/>
              <w:tabs>
                <w:tab w:val="num" w:pos="360"/>
              </w:tabs>
              <w:wordWrap/>
              <w:spacing w:line="240" w:lineRule="auto"/>
              <w:ind w:right="20" w:hanging="284"/>
            </w:pPr>
            <w:r w:rsidRPr="002F5F3A">
              <w:t>default: default setting banner</w:t>
            </w:r>
          </w:p>
        </w:tc>
        <w:tc>
          <w:tcPr>
            <w:tcW w:w="1002" w:type="dxa"/>
            <w:vAlign w:val="center"/>
          </w:tcPr>
          <w:p w14:paraId="7FABE05C" w14:textId="77777777" w:rsidR="00C67F83" w:rsidRPr="002F5F3A" w:rsidRDefault="00C67F83" w:rsidP="00657E9B">
            <w:pPr>
              <w:pStyle w:val="afffc"/>
              <w:ind w:right="20"/>
              <w:jc w:val="both"/>
            </w:pPr>
            <w:r w:rsidRPr="002F5F3A">
              <w:t>Config</w:t>
            </w:r>
          </w:p>
        </w:tc>
      </w:tr>
      <w:tr w:rsidR="00C67F83" w:rsidRPr="002F5F3A" w14:paraId="5B6C3C5A" w14:textId="77777777" w:rsidTr="00BF42F2">
        <w:trPr>
          <w:trHeight w:val="289"/>
        </w:trPr>
        <w:tc>
          <w:tcPr>
            <w:tcW w:w="2748" w:type="dxa"/>
            <w:vAlign w:val="center"/>
          </w:tcPr>
          <w:p w14:paraId="2E9BA139" w14:textId="77777777" w:rsidR="00C67F83" w:rsidRPr="002F5F3A" w:rsidRDefault="00C67F83" w:rsidP="00657E9B">
            <w:pPr>
              <w:pStyle w:val="aa"/>
              <w:ind w:right="20"/>
              <w:rPr>
                <w:b/>
                <w:bCs/>
              </w:rPr>
            </w:pPr>
            <w:r w:rsidRPr="002F5F3A">
              <w:rPr>
                <w:b/>
                <w:bCs/>
              </w:rPr>
              <w:t>no banner login</w:t>
            </w:r>
          </w:p>
        </w:tc>
        <w:tc>
          <w:tcPr>
            <w:tcW w:w="5538" w:type="dxa"/>
            <w:vAlign w:val="center"/>
          </w:tcPr>
          <w:p w14:paraId="2384D376" w14:textId="77777777" w:rsidR="00C67F83" w:rsidRPr="002F5F3A" w:rsidRDefault="00C67F83" w:rsidP="00657E9B">
            <w:pPr>
              <w:pStyle w:val="afffc"/>
              <w:ind w:right="20"/>
              <w:jc w:val="both"/>
            </w:pPr>
            <w:r w:rsidRPr="002F5F3A">
              <w:t>Deletes login banner.</w:t>
            </w:r>
          </w:p>
        </w:tc>
        <w:tc>
          <w:tcPr>
            <w:tcW w:w="1002" w:type="dxa"/>
            <w:vAlign w:val="center"/>
          </w:tcPr>
          <w:p w14:paraId="39B121D8" w14:textId="77777777" w:rsidR="00C67F83" w:rsidRPr="002F5F3A" w:rsidRDefault="00C67F83" w:rsidP="00657E9B">
            <w:pPr>
              <w:pStyle w:val="afffc"/>
              <w:ind w:right="20"/>
              <w:jc w:val="both"/>
            </w:pPr>
            <w:r w:rsidRPr="002F5F3A">
              <w:t>Config</w:t>
            </w:r>
          </w:p>
        </w:tc>
      </w:tr>
      <w:tr w:rsidR="00C67F83" w:rsidRPr="002F5F3A" w14:paraId="1FFAC4D4" w14:textId="77777777" w:rsidTr="00BF42F2">
        <w:trPr>
          <w:trHeight w:val="869"/>
        </w:trPr>
        <w:tc>
          <w:tcPr>
            <w:tcW w:w="2748" w:type="dxa"/>
            <w:vAlign w:val="center"/>
          </w:tcPr>
          <w:p w14:paraId="62541D36" w14:textId="77777777" w:rsidR="00C67F83" w:rsidRPr="002F5F3A" w:rsidRDefault="00C67F83" w:rsidP="00657E9B">
            <w:pPr>
              <w:pStyle w:val="aa"/>
              <w:ind w:right="20"/>
              <w:rPr>
                <w:bCs/>
              </w:rPr>
            </w:pPr>
            <w:r w:rsidRPr="002F5F3A">
              <w:rPr>
                <w:b/>
                <w:bCs/>
              </w:rPr>
              <w:t>banner motd</w:t>
            </w:r>
            <w:r w:rsidRPr="002F5F3A">
              <w:rPr>
                <w:bCs/>
              </w:rPr>
              <w:t xml:space="preserve"> </w:t>
            </w:r>
            <w:r w:rsidRPr="002F5F3A">
              <w:rPr>
                <w:bCs/>
                <w:i/>
              </w:rPr>
              <w:t>banner-string</w:t>
            </w:r>
          </w:p>
          <w:p w14:paraId="4FF19C9F" w14:textId="77777777" w:rsidR="00C67F83" w:rsidRPr="002F5F3A" w:rsidRDefault="00C67F83" w:rsidP="00657E9B">
            <w:pPr>
              <w:pStyle w:val="aa"/>
              <w:ind w:right="20"/>
              <w:rPr>
                <w:b/>
                <w:bCs/>
              </w:rPr>
            </w:pPr>
            <w:r w:rsidRPr="002F5F3A">
              <w:rPr>
                <w:b/>
                <w:bCs/>
              </w:rPr>
              <w:t>banner motd</w:t>
            </w:r>
            <w:r w:rsidRPr="002F5F3A">
              <w:rPr>
                <w:bCs/>
              </w:rPr>
              <w:t xml:space="preserve"> </w:t>
            </w:r>
            <w:r w:rsidRPr="002F5F3A">
              <w:rPr>
                <w:b/>
                <w:bCs/>
              </w:rPr>
              <w:t>default</w:t>
            </w:r>
          </w:p>
        </w:tc>
        <w:tc>
          <w:tcPr>
            <w:tcW w:w="5538" w:type="dxa"/>
            <w:vAlign w:val="center"/>
          </w:tcPr>
          <w:p w14:paraId="03127135" w14:textId="77777777" w:rsidR="00C67F83" w:rsidRPr="002F5F3A" w:rsidRDefault="00C67F83" w:rsidP="00657E9B">
            <w:pPr>
              <w:pStyle w:val="afffc"/>
              <w:ind w:right="20"/>
              <w:jc w:val="both"/>
            </w:pPr>
            <w:r w:rsidRPr="002F5F3A">
              <w:t>Registers MOTD banner.</w:t>
            </w:r>
          </w:p>
          <w:p w14:paraId="758DB1E0" w14:textId="77777777" w:rsidR="00C67F83" w:rsidRPr="002F5F3A" w:rsidRDefault="00C67F83" w:rsidP="00657E9B">
            <w:pPr>
              <w:pStyle w:val="a9"/>
              <w:tabs>
                <w:tab w:val="num" w:pos="360"/>
              </w:tabs>
              <w:wordWrap/>
              <w:spacing w:line="240" w:lineRule="auto"/>
              <w:ind w:right="20" w:hanging="284"/>
              <w:rPr>
                <w:rStyle w:val="Charf5"/>
              </w:rPr>
            </w:pPr>
            <w:r w:rsidRPr="002F5F3A">
              <w:rPr>
                <w:i/>
              </w:rPr>
              <w:t>banner-string</w:t>
            </w:r>
            <w:r w:rsidRPr="002F5F3A">
              <w:rPr>
                <w:rStyle w:val="Charf5"/>
              </w:rPr>
              <w:t>: MOTD banner message</w:t>
            </w:r>
          </w:p>
          <w:p w14:paraId="57EDE459" w14:textId="77777777" w:rsidR="00C67F83" w:rsidRPr="002F5F3A" w:rsidRDefault="00C67F83" w:rsidP="00657E9B">
            <w:pPr>
              <w:pStyle w:val="a9"/>
              <w:tabs>
                <w:tab w:val="num" w:pos="360"/>
              </w:tabs>
              <w:wordWrap/>
              <w:spacing w:line="240" w:lineRule="auto"/>
              <w:ind w:right="20" w:hanging="284"/>
            </w:pPr>
            <w:r w:rsidRPr="002F5F3A">
              <w:t>default: default MOTD banner message</w:t>
            </w:r>
          </w:p>
        </w:tc>
        <w:tc>
          <w:tcPr>
            <w:tcW w:w="1002" w:type="dxa"/>
            <w:vAlign w:val="center"/>
          </w:tcPr>
          <w:p w14:paraId="5C5E128E" w14:textId="77777777" w:rsidR="00C67F83" w:rsidRPr="002F5F3A" w:rsidRDefault="00C67F83" w:rsidP="00657E9B">
            <w:pPr>
              <w:pStyle w:val="afffc"/>
              <w:ind w:right="20"/>
              <w:jc w:val="both"/>
            </w:pPr>
            <w:r w:rsidRPr="002F5F3A">
              <w:t>Config</w:t>
            </w:r>
          </w:p>
        </w:tc>
      </w:tr>
      <w:tr w:rsidR="00C67F83" w:rsidRPr="002F5F3A" w14:paraId="3A104FC7" w14:textId="77777777" w:rsidTr="00BF42F2">
        <w:trPr>
          <w:trHeight w:val="304"/>
        </w:trPr>
        <w:tc>
          <w:tcPr>
            <w:tcW w:w="2748" w:type="dxa"/>
            <w:vAlign w:val="center"/>
          </w:tcPr>
          <w:p w14:paraId="725DBA6D" w14:textId="77777777" w:rsidR="00C67F83" w:rsidRPr="002F5F3A" w:rsidRDefault="00C67F83" w:rsidP="00657E9B">
            <w:pPr>
              <w:pStyle w:val="aa"/>
              <w:ind w:right="20"/>
              <w:rPr>
                <w:b/>
                <w:bCs/>
              </w:rPr>
            </w:pPr>
            <w:r w:rsidRPr="002F5F3A">
              <w:rPr>
                <w:b/>
                <w:bCs/>
              </w:rPr>
              <w:t>no banner motd</w:t>
            </w:r>
          </w:p>
        </w:tc>
        <w:tc>
          <w:tcPr>
            <w:tcW w:w="5538" w:type="dxa"/>
            <w:vAlign w:val="center"/>
          </w:tcPr>
          <w:p w14:paraId="10C5D765" w14:textId="77777777" w:rsidR="00C67F83" w:rsidRPr="002F5F3A" w:rsidRDefault="00C67F83" w:rsidP="00657E9B">
            <w:pPr>
              <w:pStyle w:val="afffc"/>
              <w:ind w:right="20"/>
              <w:jc w:val="both"/>
            </w:pPr>
            <w:r w:rsidRPr="002F5F3A">
              <w:t>Deletes MOTD banner.</w:t>
            </w:r>
          </w:p>
        </w:tc>
        <w:tc>
          <w:tcPr>
            <w:tcW w:w="1002" w:type="dxa"/>
            <w:vAlign w:val="center"/>
          </w:tcPr>
          <w:p w14:paraId="10E4F178" w14:textId="77777777" w:rsidR="00C67F83" w:rsidRPr="002F5F3A" w:rsidRDefault="00C67F83" w:rsidP="00657E9B">
            <w:pPr>
              <w:pStyle w:val="afffc"/>
              <w:ind w:right="20"/>
              <w:jc w:val="both"/>
            </w:pPr>
            <w:r w:rsidRPr="002F5F3A">
              <w:t>Config</w:t>
            </w:r>
          </w:p>
        </w:tc>
      </w:tr>
    </w:tbl>
    <w:p w14:paraId="1ED14E33" w14:textId="77777777" w:rsidR="00C67F83" w:rsidRPr="002F5F3A" w:rsidRDefault="00C67F83" w:rsidP="00657E9B">
      <w:pPr>
        <w:pStyle w:val="a3"/>
        <w:ind w:left="0" w:right="20"/>
        <w:rPr>
          <w:rFonts w:cs="Arial"/>
        </w:rPr>
      </w:pPr>
      <w:r w:rsidRPr="002F5F3A">
        <w:rPr>
          <w:rFonts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2F5F3A" w14:paraId="3CA1D093" w14:textId="77777777" w:rsidTr="00BF42F2">
        <w:trPr>
          <w:trHeight w:val="1575"/>
        </w:trPr>
        <w:tc>
          <w:tcPr>
            <w:tcW w:w="9276" w:type="dxa"/>
            <w:shd w:val="clear" w:color="auto" w:fill="auto"/>
          </w:tcPr>
          <w:p w14:paraId="5EB1CA40" w14:textId="77777777" w:rsidR="00C67F83" w:rsidRPr="002F5F3A" w:rsidRDefault="00C67F83" w:rsidP="00657E9B">
            <w:pPr>
              <w:wordWrap/>
              <w:ind w:right="20"/>
              <w:rPr>
                <w:b/>
              </w:rPr>
            </w:pPr>
            <w:r w:rsidRPr="002F5F3A">
              <w:rPr>
                <w:b/>
              </w:rPr>
              <w:t>L3 Switch</w:t>
            </w:r>
            <w:r w:rsidRPr="002F5F3A">
              <w:rPr>
                <w:b/>
              </w:rPr>
              <w:tab/>
            </w:r>
            <w:r w:rsidRPr="002F5F3A">
              <w:rPr>
                <w:b/>
              </w:rPr>
              <w:tab/>
            </w:r>
            <w:r w:rsidRPr="002F5F3A">
              <w:rPr>
                <w:b/>
              </w:rPr>
              <w:tab/>
            </w:r>
            <w:r w:rsidRPr="002F5F3A">
              <w:t>&lt;- Login Banner</w:t>
            </w:r>
          </w:p>
          <w:p w14:paraId="65A8DD47" w14:textId="77777777" w:rsidR="00C67F83" w:rsidRPr="002F5F3A" w:rsidRDefault="00C67F83" w:rsidP="00657E9B">
            <w:pPr>
              <w:wordWrap/>
              <w:ind w:right="20"/>
            </w:pPr>
            <w:r w:rsidRPr="002F5F3A">
              <w:t>Switch login: root</w:t>
            </w:r>
          </w:p>
          <w:p w14:paraId="1A3DD971" w14:textId="77777777" w:rsidR="00C67F83" w:rsidRPr="002F5F3A" w:rsidRDefault="00C67F83" w:rsidP="00657E9B">
            <w:pPr>
              <w:wordWrap/>
              <w:ind w:right="20"/>
            </w:pPr>
            <w:r w:rsidRPr="002F5F3A">
              <w:t xml:space="preserve">Password: </w:t>
            </w:r>
          </w:p>
          <w:p w14:paraId="51CB8610" w14:textId="77777777" w:rsidR="00C67F83" w:rsidRPr="002F5F3A" w:rsidRDefault="00C67F83" w:rsidP="00657E9B">
            <w:pPr>
              <w:wordWrap/>
              <w:ind w:right="20"/>
              <w:rPr>
                <w:b/>
              </w:rPr>
            </w:pPr>
            <w:r w:rsidRPr="002F5F3A">
              <w:rPr>
                <w:b/>
              </w:rPr>
              <w:t>Hello.</w:t>
            </w:r>
            <w:r w:rsidRPr="002F5F3A">
              <w:rPr>
                <w:b/>
              </w:rPr>
              <w:tab/>
            </w:r>
            <w:r w:rsidRPr="002F5F3A">
              <w:rPr>
                <w:b/>
              </w:rPr>
              <w:tab/>
            </w:r>
            <w:r w:rsidRPr="002F5F3A">
              <w:rPr>
                <w:b/>
              </w:rPr>
              <w:tab/>
            </w:r>
            <w:r w:rsidRPr="002F5F3A">
              <w:rPr>
                <w:b/>
              </w:rPr>
              <w:tab/>
            </w:r>
            <w:r w:rsidRPr="002F5F3A">
              <w:rPr>
                <w:b/>
              </w:rPr>
              <w:tab/>
            </w:r>
            <w:r w:rsidRPr="002F5F3A">
              <w:t xml:space="preserve">&lt;- MOTD Banner </w:t>
            </w:r>
          </w:p>
          <w:p w14:paraId="07E2EEA1" w14:textId="77777777" w:rsidR="00C67F83" w:rsidRPr="002F5F3A" w:rsidRDefault="00C67F83" w:rsidP="00657E9B">
            <w:pPr>
              <w:wordWrap/>
              <w:ind w:right="20"/>
            </w:pPr>
            <w:r w:rsidRPr="002F5F3A">
              <w:t xml:space="preserve">Switch &gt;enable </w:t>
            </w:r>
          </w:p>
          <w:p w14:paraId="27E94FA9" w14:textId="77777777" w:rsidR="00C67F83" w:rsidRPr="002F5F3A" w:rsidRDefault="00C67F83" w:rsidP="00657E9B">
            <w:pPr>
              <w:wordWrap/>
              <w:ind w:right="20"/>
              <w:rPr>
                <w:b/>
              </w:rPr>
            </w:pPr>
            <w:r w:rsidRPr="002F5F3A">
              <w:t>Switch #</w:t>
            </w:r>
          </w:p>
        </w:tc>
      </w:tr>
    </w:tbl>
    <w:p w14:paraId="26CB6A80" w14:textId="77777777" w:rsidR="00B510C0" w:rsidRPr="003B6011" w:rsidRDefault="00C67F83" w:rsidP="00657E9B">
      <w:pPr>
        <w:pStyle w:val="a3"/>
        <w:ind w:left="0" w:right="20"/>
      </w:pPr>
      <w:r w:rsidRPr="002F5F3A">
        <w:rPr>
          <w:rFonts w:cs="Arial"/>
        </w:rPr>
        <w:t xml:space="preserve">The following example shows how to change </w:t>
      </w:r>
      <w:r w:rsidR="00491EFB">
        <w:rPr>
          <w:rFonts w:cs="Arial"/>
        </w:rPr>
        <w:t xml:space="preserve">the </w:t>
      </w:r>
      <w:r w:rsidRPr="002F5F3A">
        <w:rPr>
          <w:rFonts w:cs="Arial"/>
        </w:rPr>
        <w:t xml:space="preserve">logging in </w:t>
      </w:r>
      <w:r w:rsidR="00491EFB">
        <w:rPr>
          <w:rFonts w:cs="Arial"/>
        </w:rPr>
        <w:t xml:space="preserve">a </w:t>
      </w:r>
      <w:r w:rsidRPr="002F5F3A">
        <w:rPr>
          <w:rFonts w:cs="Arial"/>
        </w:rPr>
        <w:t xml:space="preserve">banner. The banner can </w:t>
      </w:r>
      <w:r w:rsidR="00491EFB">
        <w:rPr>
          <w:rFonts w:cs="Arial"/>
        </w:rPr>
        <w:t>be</w:t>
      </w:r>
      <w:r w:rsidR="0003189F">
        <w:rPr>
          <w:rFonts w:cs="Arial"/>
        </w:rPr>
        <w:t xml:space="preserve"> </w:t>
      </w:r>
      <w:r w:rsidRPr="002F5F3A">
        <w:rPr>
          <w:rFonts w:cs="Arial"/>
        </w:rPr>
        <w:t>several lines.</w:t>
      </w:r>
      <w:r w:rsidR="0003189F">
        <w:rPr>
          <w:rFonts w:cs="Arial"/>
        </w:rPr>
        <w:t xml:space="preserve">  </w:t>
      </w:r>
      <w:r w:rsidRPr="002F5F3A">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7"/>
        <w:gridCol w:w="1131"/>
        <w:gridCol w:w="4850"/>
        <w:gridCol w:w="1032"/>
      </w:tblGrid>
      <w:tr w:rsidR="00B510C0" w:rsidRPr="003B6011"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3B6011" w:rsidRDefault="00B510C0" w:rsidP="00657E9B">
            <w:pPr>
              <w:pStyle w:val="aa"/>
              <w:ind w:rightChars="10" w:right="18"/>
            </w:pPr>
            <w:r>
              <w:t>Switch#</w:t>
            </w:r>
            <w:r w:rsidRPr="003B6011">
              <w:t>configure terminal</w:t>
            </w:r>
          </w:p>
          <w:p w14:paraId="6CAC0264" w14:textId="77777777" w:rsidR="00B510C0" w:rsidRPr="003B6011" w:rsidRDefault="00B510C0" w:rsidP="00657E9B">
            <w:pPr>
              <w:pStyle w:val="aa"/>
              <w:ind w:rightChars="10" w:right="18"/>
            </w:pPr>
            <w:r w:rsidRPr="003B6011">
              <w:t>Enter configuration commands, one per line.  End with CNTL/Z.</w:t>
            </w:r>
          </w:p>
          <w:p w14:paraId="1DE4AF91" w14:textId="77777777" w:rsidR="00B510C0" w:rsidRPr="003B6011" w:rsidRDefault="004F5D20" w:rsidP="00657E9B">
            <w:pPr>
              <w:pStyle w:val="aa"/>
              <w:ind w:rightChars="10" w:right="18"/>
              <w:rPr>
                <w:b/>
              </w:rPr>
            </w:pPr>
            <w:r>
              <w:rPr>
                <w:noProof/>
              </w:rPr>
              <mc:AlternateContent>
                <mc:Choice Requires="wps">
                  <w:drawing>
                    <wp:anchor distT="0" distB="0" distL="114300" distR="114300" simplePos="0" relativeHeight="251730944" behindDoc="0" locked="0" layoutInCell="1" allowOverlap="1" wp14:anchorId="626FCFB0" wp14:editId="767F6E92">
                      <wp:simplePos x="0" y="0"/>
                      <wp:positionH relativeFrom="column">
                        <wp:posOffset>1965960</wp:posOffset>
                      </wp:positionH>
                      <wp:positionV relativeFrom="paragraph">
                        <wp:posOffset>-6350</wp:posOffset>
                      </wp:positionV>
                      <wp:extent cx="113665" cy="156845"/>
                      <wp:effectExtent l="0" t="0" r="19685" b="14605"/>
                      <wp:wrapNone/>
                      <wp:docPr id="12425" name="직사각형 12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5684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2FB72" id="직사각형 12425" o:spid="_x0000_s1026" style="position:absolute;margin-left:154.8pt;margin-top:-.5pt;width:8.95pt;height:12.3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" filled="f" strokeweight="1pt"/>
                  </w:pict>
                </mc:Fallback>
              </mc:AlternateContent>
            </w:r>
            <w:r w:rsidR="00B510C0">
              <w:t>Switch(config)#</w:t>
            </w:r>
            <w:r w:rsidR="00B510C0" w:rsidRPr="003B6011">
              <w:t xml:space="preserve"> banner login .</w:t>
            </w:r>
          </w:p>
          <w:p w14:paraId="692FFD41" w14:textId="77777777" w:rsidR="00B510C0" w:rsidRPr="003B6011" w:rsidRDefault="00B510C0" w:rsidP="00657E9B">
            <w:pPr>
              <w:wordWrap/>
              <w:ind w:rightChars="10" w:right="18"/>
              <w:rPr>
                <w:b/>
              </w:rPr>
            </w:pPr>
            <w:r w:rsidRPr="003B6011">
              <w:t xml:space="preserve">Enter TEXT message. End with the character '.'. </w:t>
            </w:r>
          </w:p>
          <w:p w14:paraId="71138D90" w14:textId="77777777" w:rsidR="00B510C0" w:rsidRPr="003B6011" w:rsidRDefault="00B510C0" w:rsidP="00657E9B">
            <w:pPr>
              <w:pStyle w:val="aa"/>
              <w:ind w:rightChars="10" w:right="18"/>
            </w:pPr>
          </w:p>
          <w:p w14:paraId="162ABD2F" w14:textId="77777777" w:rsidR="00B510C0" w:rsidRPr="003B6011" w:rsidRDefault="00094318" w:rsidP="00657E9B">
            <w:pPr>
              <w:pStyle w:val="aa"/>
              <w:ind w:rightChars="10" w:right="18"/>
            </w:pPr>
            <w:r>
              <w:t>C9500</w:t>
            </w:r>
            <w:r w:rsidR="00B510C0">
              <w:t xml:space="preserve"> </w:t>
            </w:r>
            <w:r w:rsidR="00B510C0" w:rsidRPr="003B6011">
              <w:t xml:space="preserve"> Switch</w:t>
            </w:r>
          </w:p>
          <w:p w14:paraId="00A86EE6" w14:textId="77777777" w:rsidR="00B510C0" w:rsidRPr="003B6011" w:rsidRDefault="00B510C0" w:rsidP="00657E9B">
            <w:pPr>
              <w:pStyle w:val="aa"/>
              <w:ind w:rightChars="10" w:right="18"/>
            </w:pPr>
          </w:p>
          <w:p w14:paraId="58B31138" w14:textId="77777777" w:rsidR="00B510C0" w:rsidRPr="003B6011" w:rsidRDefault="00B510C0" w:rsidP="00657E9B">
            <w:pPr>
              <w:pStyle w:val="aa"/>
              <w:ind w:rightChars="10" w:right="18"/>
            </w:pPr>
            <w:r w:rsidRPr="003B6011">
              <w:t>Login Banner TEST!</w:t>
            </w:r>
          </w:p>
          <w:p w14:paraId="68A87CDD" w14:textId="77777777" w:rsidR="00B510C0" w:rsidRPr="003B6011" w:rsidRDefault="00B510C0" w:rsidP="00657E9B">
            <w:pPr>
              <w:pStyle w:val="aa"/>
              <w:ind w:rightChars="10" w:right="18"/>
            </w:pPr>
          </w:p>
          <w:p w14:paraId="22CB28B1" w14:textId="77777777" w:rsidR="00B510C0" w:rsidRPr="003B6011" w:rsidRDefault="00B510C0" w:rsidP="00657E9B">
            <w:pPr>
              <w:pStyle w:val="aa"/>
              <w:ind w:rightChars="10" w:right="18"/>
            </w:pPr>
            <w:r w:rsidRPr="003B6011">
              <w:t>.</w:t>
            </w:r>
          </w:p>
          <w:p w14:paraId="66E4D22F" w14:textId="77777777" w:rsidR="00B510C0" w:rsidRPr="003B6011" w:rsidRDefault="00B510C0" w:rsidP="00657E9B">
            <w:pPr>
              <w:pStyle w:val="aa"/>
              <w:ind w:rightChars="10" w:right="18"/>
            </w:pPr>
            <w:r>
              <w:t>Switch(config)#</w:t>
            </w:r>
          </w:p>
          <w:p w14:paraId="736044A4" w14:textId="77777777" w:rsidR="00B510C0" w:rsidRPr="003B6011" w:rsidRDefault="00B510C0" w:rsidP="00657E9B">
            <w:pPr>
              <w:pStyle w:val="aa"/>
              <w:ind w:rightChars="10" w:right="18"/>
            </w:pPr>
            <w:r>
              <w:t>Switch(config)#</w:t>
            </w:r>
            <w:r w:rsidRPr="003B6011">
              <w:t>exit</w:t>
            </w:r>
          </w:p>
          <w:p w14:paraId="4F36332D" w14:textId="77777777" w:rsidR="00B510C0" w:rsidRPr="003B6011" w:rsidRDefault="00B510C0" w:rsidP="00657E9B">
            <w:pPr>
              <w:pStyle w:val="aa"/>
              <w:ind w:rightChars="10" w:right="18"/>
            </w:pPr>
            <w:r>
              <w:t>Switch(config)#</w:t>
            </w:r>
            <w:r w:rsidRPr="003B6011">
              <w:rPr>
                <w:b/>
              </w:rPr>
              <w:t>show running-config</w:t>
            </w:r>
          </w:p>
          <w:p w14:paraId="6D5618E4" w14:textId="77777777" w:rsidR="00B510C0" w:rsidRPr="003B6011" w:rsidRDefault="00B510C0" w:rsidP="00657E9B">
            <w:pPr>
              <w:pStyle w:val="aa"/>
              <w:ind w:rightChars="10" w:right="18"/>
            </w:pPr>
            <w:r w:rsidRPr="003B6011">
              <w:t>…</w:t>
            </w:r>
          </w:p>
          <w:p w14:paraId="1B05D0FA" w14:textId="77777777" w:rsidR="00B510C0" w:rsidRPr="003B6011" w:rsidRDefault="00B510C0" w:rsidP="00657E9B">
            <w:pPr>
              <w:pStyle w:val="aa"/>
              <w:ind w:rightChars="10" w:right="18"/>
            </w:pPr>
            <w:r w:rsidRPr="003B6011">
              <w:t>!</w:t>
            </w:r>
          </w:p>
          <w:p w14:paraId="492EBAE5" w14:textId="77777777" w:rsidR="00B510C0" w:rsidRPr="003B6011" w:rsidRDefault="00B510C0" w:rsidP="00657E9B">
            <w:pPr>
              <w:pStyle w:val="aa"/>
              <w:ind w:rightChars="10" w:right="18"/>
            </w:pPr>
            <w:r w:rsidRPr="003B6011">
              <w:t>banner login ^C</w:t>
            </w:r>
          </w:p>
          <w:p w14:paraId="20C4C640" w14:textId="77777777" w:rsidR="00B510C0" w:rsidRPr="003B6011" w:rsidRDefault="00B510C0" w:rsidP="00657E9B">
            <w:pPr>
              <w:pStyle w:val="aa"/>
              <w:ind w:rightChars="10" w:right="18"/>
            </w:pPr>
          </w:p>
          <w:p w14:paraId="37F63DAC" w14:textId="77777777" w:rsidR="00B510C0" w:rsidRPr="003B6011" w:rsidRDefault="00094318" w:rsidP="00657E9B">
            <w:pPr>
              <w:pStyle w:val="aa"/>
              <w:ind w:rightChars="10" w:right="18"/>
            </w:pPr>
            <w:r>
              <w:t>C9500</w:t>
            </w:r>
            <w:r w:rsidR="00B510C0">
              <w:t xml:space="preserve"> </w:t>
            </w:r>
            <w:r w:rsidR="00B510C0" w:rsidRPr="003B6011">
              <w:t xml:space="preserve"> Switch</w:t>
            </w:r>
          </w:p>
          <w:p w14:paraId="7CA8C0B4" w14:textId="77777777" w:rsidR="00B510C0" w:rsidRPr="003B6011" w:rsidRDefault="00B510C0" w:rsidP="00657E9B">
            <w:pPr>
              <w:pStyle w:val="aa"/>
              <w:ind w:rightChars="10" w:right="18"/>
            </w:pPr>
          </w:p>
          <w:p w14:paraId="70F5B5B2" w14:textId="77777777" w:rsidR="00B510C0" w:rsidRPr="003B6011" w:rsidRDefault="00B510C0" w:rsidP="00657E9B">
            <w:pPr>
              <w:pStyle w:val="aa"/>
              <w:ind w:rightChars="10" w:right="18"/>
            </w:pPr>
            <w:r w:rsidRPr="003B6011">
              <w:lastRenderedPageBreak/>
              <w:t>Login Banner TEST!</w:t>
            </w:r>
          </w:p>
          <w:p w14:paraId="1D4854B1" w14:textId="77777777" w:rsidR="00B510C0" w:rsidRPr="003B6011" w:rsidRDefault="004F5D20" w:rsidP="00657E9B">
            <w:pPr>
              <w:pStyle w:val="aa"/>
              <w:ind w:rightChars="10" w:right="18"/>
            </w:pPr>
            <w:r>
              <w:rPr>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3B6011" w:rsidRDefault="00B510C0" w:rsidP="00657E9B">
            <w:pPr>
              <w:pStyle w:val="aa"/>
              <w:ind w:rightChars="10" w:right="18"/>
            </w:pPr>
            <w:r w:rsidRPr="003B6011">
              <w:t>^C</w:t>
            </w:r>
          </w:p>
          <w:p w14:paraId="5F099AC9" w14:textId="77777777" w:rsidR="00B510C0" w:rsidRPr="003B6011" w:rsidRDefault="00B510C0" w:rsidP="00657E9B">
            <w:pPr>
              <w:pStyle w:val="aa"/>
              <w:ind w:rightChars="10" w:right="18"/>
            </w:pPr>
            <w:r w:rsidRPr="003B6011">
              <w:t>!</w:t>
            </w:r>
          </w:p>
          <w:p w14:paraId="0E83F6DA" w14:textId="77777777" w:rsidR="00B510C0" w:rsidRPr="003B6011" w:rsidRDefault="00B510C0" w:rsidP="00657E9B">
            <w:pPr>
              <w:pStyle w:val="aa"/>
              <w:ind w:rightChars="10" w:right="18"/>
            </w:pPr>
            <w:r w:rsidRPr="003B6011">
              <w:t>…</w:t>
            </w:r>
          </w:p>
        </w:tc>
      </w:tr>
      <w:tr w:rsidR="00C67F83" w:rsidRPr="002F5F3A"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2F5F3A" w:rsidRDefault="00C67F83" w:rsidP="00657E9B">
            <w:pPr>
              <w:pStyle w:val="aa"/>
              <w:spacing w:after="120"/>
              <w:ind w:right="20"/>
              <w:jc w:val="both"/>
            </w:pPr>
            <w:r w:rsidRPr="002F5F3A">
              <w:rPr>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2F5F3A" w:rsidRDefault="00C67F83" w:rsidP="00657E9B">
            <w:pPr>
              <w:pStyle w:val="aa"/>
              <w:ind w:right="20"/>
              <w:jc w:val="both"/>
              <w:rPr>
                <w:b/>
                <w:bCs/>
              </w:rPr>
            </w:pPr>
            <w:r w:rsidRPr="002F5F3A">
              <w:rPr>
                <w:b/>
                <w:bCs/>
              </w:rPr>
              <w:t>Notice</w:t>
            </w:r>
          </w:p>
        </w:tc>
        <w:tc>
          <w:tcPr>
            <w:tcW w:w="6202" w:type="dxa"/>
            <w:gridSpan w:val="2"/>
          </w:tcPr>
          <w:p w14:paraId="1B8F0B38" w14:textId="77777777" w:rsidR="00C67F83" w:rsidRPr="002F5F3A" w:rsidRDefault="00C67F83" w:rsidP="00657E9B">
            <w:pPr>
              <w:wordWrap/>
              <w:spacing w:line="240" w:lineRule="auto"/>
              <w:ind w:right="20"/>
            </w:pPr>
            <w:r w:rsidRPr="002F5F3A">
              <w:t xml:space="preserve">When you </w:t>
            </w:r>
            <w:r w:rsidR="00BC55D8">
              <w:t xml:space="preserve">show </w:t>
            </w:r>
            <w:r w:rsidRPr="002F5F3A">
              <w:t xml:space="preserve">the banner with the </w:t>
            </w:r>
            <w:r w:rsidRPr="002F5F3A">
              <w:rPr>
                <w:b/>
              </w:rPr>
              <w:t>‘show running-config’</w:t>
            </w:r>
            <w:r w:rsidRPr="002F5F3A">
              <w:t xml:space="preserve"> command, make sure the start and end characters are </w:t>
            </w:r>
            <w:r w:rsidRPr="002F5F3A">
              <w:rPr>
                <w:b/>
              </w:rPr>
              <w:t>‘^C’</w:t>
            </w:r>
          </w:p>
        </w:tc>
      </w:tr>
    </w:tbl>
    <w:p w14:paraId="0A1820A6" w14:textId="77777777" w:rsidR="00C67F83" w:rsidRPr="002F5F3A" w:rsidRDefault="00C67F83" w:rsidP="00657E9B">
      <w:pPr>
        <w:pStyle w:val="a3"/>
        <w:ind w:left="0" w:right="20"/>
        <w:rPr>
          <w:rFonts w:cs="Arial"/>
        </w:rPr>
      </w:pPr>
      <w:r w:rsidRPr="002F5F3A">
        <w:rPr>
          <w:rFonts w:cs="Arial"/>
        </w:rPr>
        <w:t>The following example shows the login banner when logging in:</w:t>
      </w:r>
    </w:p>
    <w:p w14:paraId="5AA94084" w14:textId="77777777" w:rsidR="00B510C0" w:rsidRPr="00C67F83" w:rsidRDefault="00B510C0" w:rsidP="00657E9B">
      <w:pPr>
        <w:pStyle w:val="aa"/>
        <w:ind w:rightChars="10" w:right="18"/>
      </w:pPr>
    </w:p>
    <w:p w14:paraId="2A1CFB58" w14:textId="77777777" w:rsidR="00B510C0" w:rsidRPr="003B6011" w:rsidRDefault="00094318" w:rsidP="0086443A">
      <w:pPr>
        <w:wordWrap/>
        <w:ind w:leftChars="1000" w:left="1800" w:rightChars="10" w:right="18"/>
        <w:rPr>
          <w:b/>
        </w:rPr>
      </w:pPr>
      <w:r>
        <w:rPr>
          <w:b/>
        </w:rPr>
        <w:t>C9500</w:t>
      </w:r>
      <w:r w:rsidR="00B510C0">
        <w:rPr>
          <w:b/>
        </w:rPr>
        <w:t xml:space="preserve"> </w:t>
      </w:r>
      <w:r w:rsidR="00B510C0" w:rsidRPr="003B6011">
        <w:rPr>
          <w:b/>
        </w:rPr>
        <w:t xml:space="preserve"> Switch</w:t>
      </w:r>
    </w:p>
    <w:p w14:paraId="34E32E52" w14:textId="77777777" w:rsidR="00B510C0" w:rsidRPr="003B6011" w:rsidRDefault="00B510C0" w:rsidP="0086443A">
      <w:pPr>
        <w:wordWrap/>
        <w:ind w:leftChars="1000" w:left="1800" w:rightChars="10" w:right="18"/>
        <w:rPr>
          <w:b/>
        </w:rPr>
      </w:pPr>
    </w:p>
    <w:p w14:paraId="0A74C0FB" w14:textId="77777777" w:rsidR="00B510C0" w:rsidRPr="003B6011" w:rsidRDefault="00B510C0" w:rsidP="0086443A">
      <w:pPr>
        <w:wordWrap/>
        <w:ind w:leftChars="1000" w:left="1800" w:rightChars="10" w:right="18"/>
        <w:rPr>
          <w:b/>
        </w:rPr>
      </w:pPr>
      <w:r w:rsidRPr="003B6011">
        <w:rPr>
          <w:b/>
        </w:rPr>
        <w:t>Login Banner TEST!</w:t>
      </w:r>
    </w:p>
    <w:p w14:paraId="3C1C11B5" w14:textId="77777777" w:rsidR="00B510C0" w:rsidRPr="003B6011" w:rsidRDefault="00B510C0" w:rsidP="0086443A">
      <w:pPr>
        <w:wordWrap/>
        <w:ind w:leftChars="1000" w:left="1800" w:rightChars="10" w:right="18"/>
      </w:pPr>
    </w:p>
    <w:p w14:paraId="1BE03342" w14:textId="77777777" w:rsidR="00B510C0" w:rsidRPr="003B6011" w:rsidRDefault="00B510C0" w:rsidP="0086443A">
      <w:pPr>
        <w:wordWrap/>
        <w:ind w:leftChars="1000" w:left="1800" w:rightChars="10" w:right="18"/>
      </w:pPr>
      <w:r w:rsidRPr="003B6011">
        <w:t>Switch login: root</w:t>
      </w:r>
    </w:p>
    <w:p w14:paraId="031B310A" w14:textId="77777777" w:rsidR="00B510C0" w:rsidRPr="003B6011" w:rsidRDefault="00B510C0" w:rsidP="0086443A">
      <w:pPr>
        <w:wordWrap/>
        <w:ind w:leftChars="1000" w:left="1800" w:rightChars="10" w:right="18"/>
      </w:pPr>
      <w:r w:rsidRPr="003B6011">
        <w:t xml:space="preserve">Password: </w:t>
      </w:r>
    </w:p>
    <w:p w14:paraId="4534F9BD" w14:textId="77777777" w:rsidR="00B510C0" w:rsidRPr="003B6011" w:rsidRDefault="00B510C0" w:rsidP="0086443A">
      <w:pPr>
        <w:wordWrap/>
        <w:ind w:leftChars="1000" w:left="1800" w:rightChars="10" w:right="18"/>
      </w:pPr>
    </w:p>
    <w:p w14:paraId="1C5DAED7" w14:textId="77777777" w:rsidR="00B510C0" w:rsidRPr="003B6011" w:rsidRDefault="00B510C0" w:rsidP="0086443A">
      <w:pPr>
        <w:wordWrap/>
        <w:ind w:leftChars="1000" w:left="1800" w:rightChars="10" w:right="18"/>
      </w:pPr>
      <w:r w:rsidRPr="003B6011">
        <w:t>Hello.</w:t>
      </w:r>
    </w:p>
    <w:p w14:paraId="51093D27" w14:textId="77777777" w:rsidR="00B510C0" w:rsidRPr="003B6011" w:rsidRDefault="00B510C0" w:rsidP="0086443A">
      <w:pPr>
        <w:wordWrap/>
        <w:ind w:leftChars="1000" w:left="1800" w:rightChars="10" w:right="18"/>
      </w:pPr>
    </w:p>
    <w:p w14:paraId="6A7BF335" w14:textId="77777777" w:rsidR="00B510C0" w:rsidRPr="003B6011" w:rsidRDefault="00B510C0" w:rsidP="0086443A">
      <w:pPr>
        <w:wordWrap/>
        <w:ind w:leftChars="1000" w:left="1800" w:rightChars="10" w:right="18"/>
      </w:pPr>
      <w:r w:rsidRPr="003B6011">
        <w:t>Switch &gt;</w:t>
      </w:r>
    </w:p>
    <w:p w14:paraId="302E23A1" w14:textId="77777777" w:rsidR="00B510C0" w:rsidRPr="00E56122" w:rsidRDefault="00B510C0" w:rsidP="0086443A">
      <w:pPr>
        <w:wordWrap/>
        <w:ind w:leftChars="1000" w:left="1800" w:rightChars="10" w:right="18"/>
      </w:pPr>
    </w:p>
    <w:p w14:paraId="75199620" w14:textId="77777777" w:rsidR="00513442" w:rsidRDefault="00513442" w:rsidP="00657E9B">
      <w:pPr>
        <w:widowControl/>
        <w:wordWrap/>
        <w:snapToGrid/>
        <w:spacing w:line="240" w:lineRule="auto"/>
        <w:ind w:right="20"/>
        <w:jc w:val="left"/>
        <w:rPr>
          <w:rFonts w:cs="Times New Roman"/>
        </w:rPr>
      </w:pPr>
      <w:r>
        <w:rPr>
          <w:rFonts w:cs="Times New Roman"/>
        </w:rPr>
        <w:br w:type="page"/>
      </w:r>
    </w:p>
    <w:p w14:paraId="71A14421" w14:textId="77777777" w:rsidR="00513442" w:rsidRPr="003B6011" w:rsidRDefault="00513442" w:rsidP="0021019A">
      <w:pPr>
        <w:pStyle w:val="2"/>
        <w:ind w:left="200" w:right="20"/>
      </w:pPr>
      <w:bookmarkStart w:id="421" w:name="_Toc146619710"/>
      <w:bookmarkStart w:id="422" w:name="_Toc148684875"/>
      <w:bookmarkStart w:id="423" w:name="_Toc260339107"/>
      <w:bookmarkStart w:id="424" w:name="_Toc272235914"/>
      <w:bookmarkStart w:id="425" w:name="_Toc334800320"/>
      <w:bookmarkStart w:id="426" w:name="_Toc390845037"/>
      <w:bookmarkStart w:id="427" w:name="_Toc445130748"/>
      <w:r w:rsidRPr="003B6011">
        <w:lastRenderedPageBreak/>
        <w:t>AFSMGR (Alarm Fault Status Manager)</w:t>
      </w:r>
      <w:bookmarkEnd w:id="421"/>
      <w:bookmarkEnd w:id="422"/>
      <w:bookmarkEnd w:id="423"/>
      <w:bookmarkEnd w:id="424"/>
      <w:bookmarkEnd w:id="425"/>
      <w:bookmarkEnd w:id="426"/>
      <w:bookmarkEnd w:id="427"/>
    </w:p>
    <w:p w14:paraId="52BFA597" w14:textId="77777777" w:rsidR="001D398D" w:rsidRPr="002F5F3A" w:rsidRDefault="001D398D" w:rsidP="00657E9B">
      <w:pPr>
        <w:pStyle w:val="a3"/>
        <w:ind w:left="0" w:right="20"/>
        <w:rPr>
          <w:rFonts w:cs="Arial"/>
        </w:rPr>
      </w:pPr>
      <w:r w:rsidRPr="002F5F3A">
        <w:rPr>
          <w:rFonts w:cs="Arial"/>
        </w:rPr>
        <w:t>AFS manager privides the log masking, report masking, fault class setting and management about Alarm, Status, and fault message in</w:t>
      </w:r>
      <w:r w:rsidR="00BC55D8">
        <w:rPr>
          <w:rFonts w:cs="Arial"/>
        </w:rPr>
        <w:t xml:space="preserve"> the</w:t>
      </w:r>
      <w:r w:rsidRPr="002F5F3A">
        <w:rPr>
          <w:rFonts w:cs="Arial"/>
        </w:rPr>
        <w:t xml:space="preserve"> SNMP trap event occurring from </w:t>
      </w:r>
      <w:r w:rsidR="00BC55D8">
        <w:rPr>
          <w:rFonts w:cs="Arial"/>
        </w:rPr>
        <w:t xml:space="preserve">the </w:t>
      </w:r>
      <w:r w:rsidRPr="002F5F3A">
        <w:rPr>
          <w:rFonts w:cs="Arial"/>
        </w:rPr>
        <w:t>system. Moreover it provides a search about faults currently occurring and a past history.</w:t>
      </w:r>
    </w:p>
    <w:p w14:paraId="1D407896" w14:textId="77777777" w:rsidR="001D398D" w:rsidRPr="00D867F8" w:rsidRDefault="001D398D" w:rsidP="00657E9B">
      <w:pPr>
        <w:pStyle w:val="3"/>
        <w:ind w:left="0" w:right="20"/>
      </w:pPr>
      <w:bookmarkStart w:id="428" w:name="_Toc260339108"/>
      <w:bookmarkStart w:id="429" w:name="_Toc281502868"/>
      <w:bookmarkStart w:id="430" w:name="_Toc337198336"/>
      <w:bookmarkStart w:id="431" w:name="_Toc348625862"/>
      <w:bookmarkStart w:id="432" w:name="_Toc445130749"/>
      <w:r w:rsidRPr="00D867F8">
        <w:t>Setting AFS Alarm</w:t>
      </w:r>
      <w:bookmarkEnd w:id="428"/>
      <w:bookmarkEnd w:id="429"/>
      <w:bookmarkEnd w:id="430"/>
      <w:bookmarkEnd w:id="431"/>
      <w:bookmarkEnd w:id="432"/>
    </w:p>
    <w:p w14:paraId="4D5EC717" w14:textId="77777777" w:rsidR="001D398D" w:rsidRPr="002F5F3A" w:rsidRDefault="005E40EF" w:rsidP="00657E9B">
      <w:pPr>
        <w:pStyle w:val="affff4"/>
        <w:wordWrap/>
        <w:ind w:left="0" w:right="20"/>
      </w:pPr>
      <w:bookmarkStart w:id="433" w:name="_Toc391575166"/>
      <w:bookmarkStart w:id="434" w:name="_Toc281502957"/>
      <w:bookmarkStart w:id="435" w:name="_Toc348626308"/>
      <w:r>
        <w:t xml:space="preserve">Table </w:t>
      </w:r>
      <w:r w:rsidR="005832B8">
        <w:fldChar w:fldCharType="begin"/>
      </w:r>
      <w:r>
        <w:instrText xml:space="preserve"> SEQ Table \* ARABIC </w:instrText>
      </w:r>
      <w:r w:rsidR="005832B8">
        <w:fldChar w:fldCharType="separate"/>
      </w:r>
      <w:r>
        <w:rPr>
          <w:noProof/>
        </w:rPr>
        <w:t>24</w:t>
      </w:r>
      <w:r w:rsidR="005832B8">
        <w:rPr>
          <w:noProof/>
        </w:rPr>
        <w:fldChar w:fldCharType="end"/>
      </w:r>
      <w:r>
        <w:t xml:space="preserve"> </w:t>
      </w:r>
      <w:r w:rsidRPr="002F5F3A">
        <w:t>Commands for Setting AFS</w:t>
      </w:r>
      <w:bookmarkEnd w:id="433"/>
      <w:r w:rsidRPr="002F5F3A">
        <w:t xml:space="preserve"> </w:t>
      </w:r>
      <w:bookmarkEnd w:id="434"/>
      <w:bookmarkEnd w:id="43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01"/>
        <w:gridCol w:w="4724"/>
        <w:gridCol w:w="757"/>
      </w:tblGrid>
      <w:tr w:rsidR="001D398D" w:rsidRPr="002F5F3A" w14:paraId="4AC754B3" w14:textId="77777777" w:rsidTr="00BF42F2">
        <w:trPr>
          <w:trHeight w:val="291"/>
        </w:trPr>
        <w:tc>
          <w:tcPr>
            <w:tcW w:w="0" w:type="auto"/>
            <w:shd w:val="clear" w:color="auto" w:fill="E6E6E6"/>
            <w:vAlign w:val="center"/>
          </w:tcPr>
          <w:p w14:paraId="4808AAD3" w14:textId="77777777" w:rsidR="001D398D" w:rsidRPr="002F5F3A" w:rsidRDefault="001D398D" w:rsidP="00657E9B">
            <w:pPr>
              <w:pStyle w:val="ab"/>
              <w:wordWrap/>
              <w:ind w:right="20"/>
              <w:rPr>
                <w:b w:val="0"/>
              </w:rPr>
            </w:pPr>
            <w:r w:rsidRPr="002F5F3A">
              <w:rPr>
                <w:b w:val="0"/>
              </w:rPr>
              <w:t>Command</w:t>
            </w:r>
          </w:p>
        </w:tc>
        <w:tc>
          <w:tcPr>
            <w:tcW w:w="0" w:type="auto"/>
            <w:shd w:val="clear" w:color="auto" w:fill="E6E6E6"/>
            <w:vAlign w:val="center"/>
          </w:tcPr>
          <w:p w14:paraId="0F8E48F5" w14:textId="77777777" w:rsidR="001D398D" w:rsidRPr="002F5F3A" w:rsidRDefault="001D398D" w:rsidP="00657E9B">
            <w:pPr>
              <w:pStyle w:val="ab"/>
              <w:wordWrap/>
              <w:ind w:right="20"/>
              <w:rPr>
                <w:b w:val="0"/>
              </w:rPr>
            </w:pPr>
            <w:r w:rsidRPr="002F5F3A">
              <w:rPr>
                <w:b w:val="0"/>
              </w:rPr>
              <w:t>Description</w:t>
            </w:r>
          </w:p>
        </w:tc>
        <w:tc>
          <w:tcPr>
            <w:tcW w:w="0" w:type="auto"/>
            <w:shd w:val="clear" w:color="auto" w:fill="E6E6E6"/>
            <w:vAlign w:val="center"/>
          </w:tcPr>
          <w:p w14:paraId="60918C7C" w14:textId="77777777" w:rsidR="001D398D" w:rsidRPr="002F5F3A" w:rsidRDefault="001D398D" w:rsidP="00657E9B">
            <w:pPr>
              <w:pStyle w:val="ab"/>
              <w:wordWrap/>
              <w:ind w:right="20"/>
              <w:rPr>
                <w:b w:val="0"/>
              </w:rPr>
            </w:pPr>
            <w:r w:rsidRPr="002F5F3A">
              <w:rPr>
                <w:b w:val="0"/>
              </w:rPr>
              <w:t>Mode</w:t>
            </w:r>
          </w:p>
        </w:tc>
      </w:tr>
      <w:tr w:rsidR="001D398D" w:rsidRPr="002F5F3A" w14:paraId="087C19C6" w14:textId="77777777" w:rsidTr="00BF42F2">
        <w:trPr>
          <w:trHeight w:val="863"/>
        </w:trPr>
        <w:tc>
          <w:tcPr>
            <w:tcW w:w="0" w:type="auto"/>
            <w:vAlign w:val="center"/>
          </w:tcPr>
          <w:p w14:paraId="5C094732" w14:textId="77777777" w:rsidR="001D398D" w:rsidRPr="002F5F3A" w:rsidRDefault="001D398D" w:rsidP="00657E9B">
            <w:pPr>
              <w:pStyle w:val="aa"/>
              <w:ind w:right="20"/>
              <w:rPr>
                <w:i/>
                <w:iCs/>
              </w:rPr>
            </w:pPr>
            <w:r w:rsidRPr="002F5F3A">
              <w:t xml:space="preserve">afs current </w:t>
            </w:r>
            <w:r w:rsidRPr="002F5F3A">
              <w:rPr>
                <w:i/>
                <w:iCs/>
              </w:rPr>
              <w:t>clear [alarm-index]</w:t>
            </w:r>
          </w:p>
        </w:tc>
        <w:tc>
          <w:tcPr>
            <w:tcW w:w="0" w:type="auto"/>
            <w:vAlign w:val="center"/>
          </w:tcPr>
          <w:p w14:paraId="6AFD1FC7" w14:textId="77777777" w:rsidR="001D398D" w:rsidRPr="002F5F3A" w:rsidRDefault="001D398D" w:rsidP="00657E9B">
            <w:pPr>
              <w:wordWrap/>
              <w:spacing w:line="240" w:lineRule="auto"/>
              <w:ind w:right="20"/>
            </w:pPr>
            <w:r w:rsidRPr="002F5F3A">
              <w:t xml:space="preserve">Clears alarm that does not clear in the AFS event. </w:t>
            </w:r>
          </w:p>
          <w:p w14:paraId="0BB9149A"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alarm-index :</w:t>
            </w:r>
            <w:r w:rsidR="001D398D" w:rsidRPr="002F5F3A">
              <w:rPr>
                <w:rStyle w:val="Charf5"/>
              </w:rPr>
              <w:t xml:space="preserve"> index &lt;1-99999&gt;</w:t>
            </w:r>
          </w:p>
        </w:tc>
        <w:tc>
          <w:tcPr>
            <w:tcW w:w="0" w:type="auto"/>
            <w:vAlign w:val="center"/>
          </w:tcPr>
          <w:p w14:paraId="5657FC6F" w14:textId="77777777" w:rsidR="001D398D" w:rsidRPr="002F5F3A" w:rsidRDefault="001D398D" w:rsidP="00657E9B">
            <w:pPr>
              <w:pStyle w:val="aa"/>
              <w:ind w:right="20"/>
            </w:pPr>
            <w:r w:rsidRPr="002F5F3A">
              <w:t>Config</w:t>
            </w:r>
          </w:p>
        </w:tc>
      </w:tr>
      <w:tr w:rsidR="001D398D" w:rsidRPr="002F5F3A" w14:paraId="14C592B4" w14:textId="77777777" w:rsidTr="00BF42F2">
        <w:trPr>
          <w:trHeight w:val="291"/>
        </w:trPr>
        <w:tc>
          <w:tcPr>
            <w:tcW w:w="0" w:type="auto"/>
            <w:vAlign w:val="center"/>
          </w:tcPr>
          <w:p w14:paraId="1BF5868A" w14:textId="77777777" w:rsidR="001D398D" w:rsidRPr="002F5F3A" w:rsidRDefault="001D398D" w:rsidP="00657E9B">
            <w:pPr>
              <w:pStyle w:val="aa"/>
              <w:ind w:right="20"/>
            </w:pPr>
            <w:r w:rsidRPr="002F5F3A">
              <w:t xml:space="preserve">afs history </w:t>
            </w:r>
            <w:r w:rsidRPr="002F5F3A">
              <w:rPr>
                <w:i/>
                <w:iCs/>
              </w:rPr>
              <w:t>clear</w:t>
            </w:r>
          </w:p>
        </w:tc>
        <w:tc>
          <w:tcPr>
            <w:tcW w:w="0" w:type="auto"/>
            <w:vAlign w:val="center"/>
          </w:tcPr>
          <w:p w14:paraId="35372C28" w14:textId="77777777" w:rsidR="001D398D" w:rsidRPr="002F5F3A" w:rsidRDefault="001D398D" w:rsidP="00657E9B">
            <w:pPr>
              <w:pStyle w:val="a9"/>
              <w:tabs>
                <w:tab w:val="num" w:pos="360"/>
              </w:tabs>
              <w:wordWrap/>
              <w:spacing w:line="240" w:lineRule="auto"/>
              <w:ind w:right="20" w:hanging="284"/>
            </w:pPr>
            <w:r w:rsidRPr="002F5F3A">
              <w:t>removes the history of AFS event</w:t>
            </w:r>
          </w:p>
        </w:tc>
        <w:tc>
          <w:tcPr>
            <w:tcW w:w="0" w:type="auto"/>
            <w:vAlign w:val="center"/>
          </w:tcPr>
          <w:p w14:paraId="20A5D413" w14:textId="77777777" w:rsidR="001D398D" w:rsidRPr="002F5F3A" w:rsidRDefault="001D398D" w:rsidP="00657E9B">
            <w:pPr>
              <w:pStyle w:val="aa"/>
              <w:ind w:right="20"/>
            </w:pPr>
            <w:r w:rsidRPr="002F5F3A">
              <w:t>Config</w:t>
            </w:r>
          </w:p>
        </w:tc>
      </w:tr>
      <w:tr w:rsidR="001D398D" w:rsidRPr="002F5F3A" w14:paraId="5965352E" w14:textId="77777777" w:rsidTr="00BF42F2">
        <w:trPr>
          <w:trHeight w:val="2601"/>
        </w:trPr>
        <w:tc>
          <w:tcPr>
            <w:tcW w:w="0" w:type="auto"/>
            <w:vAlign w:val="center"/>
          </w:tcPr>
          <w:p w14:paraId="7A99C6E6" w14:textId="77777777" w:rsidR="001D398D" w:rsidRPr="002F5F3A" w:rsidRDefault="001D398D" w:rsidP="00657E9B">
            <w:pPr>
              <w:pStyle w:val="aa"/>
              <w:ind w:right="20"/>
            </w:pPr>
            <w:r w:rsidRPr="002F5F3A">
              <w:t xml:space="preserve">afs mask </w:t>
            </w:r>
            <w:r w:rsidRPr="002F5F3A">
              <w:rPr>
                <w:i/>
                <w:iCs/>
              </w:rPr>
              <w:t>enable|disable [afs-type [event-type [afs-id]]]</w:t>
            </w:r>
          </w:p>
        </w:tc>
        <w:tc>
          <w:tcPr>
            <w:tcW w:w="0" w:type="auto"/>
            <w:vAlign w:val="center"/>
          </w:tcPr>
          <w:p w14:paraId="787058A4" w14:textId="77777777" w:rsidR="001D398D" w:rsidRPr="002F5F3A" w:rsidRDefault="001D398D" w:rsidP="00657E9B">
            <w:pPr>
              <w:wordWrap/>
              <w:spacing w:line="240" w:lineRule="auto"/>
              <w:ind w:right="20"/>
              <w:jc w:val="left"/>
            </w:pPr>
            <w:r w:rsidRPr="002F5F3A">
              <w:t>Enables or disables the masking function about AFS event. If masking is enabled, the event does not occur.</w:t>
            </w:r>
          </w:p>
          <w:p w14:paraId="09058BC9" w14:textId="77777777" w:rsidR="001D398D" w:rsidRPr="002F5F3A" w:rsidRDefault="001D398D" w:rsidP="00E20826">
            <w:pPr>
              <w:pStyle w:val="a9"/>
              <w:tabs>
                <w:tab w:val="num" w:pos="360"/>
              </w:tabs>
              <w:wordWrap/>
              <w:spacing w:line="240" w:lineRule="auto"/>
              <w:ind w:left="796" w:right="20" w:hangingChars="442" w:hanging="796"/>
              <w:rPr>
                <w:rStyle w:val="Charf5"/>
              </w:rPr>
            </w:pPr>
            <w:r w:rsidRPr="002F5F3A">
              <w:rPr>
                <w:i/>
                <w:iCs/>
                <w:kern w:val="0"/>
              </w:rPr>
              <w:t>afs-</w:t>
            </w:r>
            <w:r w:rsidRPr="002F5F3A">
              <w:rPr>
                <w:rStyle w:val="Charf5"/>
              </w:rPr>
              <w:t xml:space="preserve">type: type of message </w:t>
            </w:r>
            <w:r w:rsidRPr="002F5F3A">
              <w:rPr>
                <w:i/>
                <w:iCs/>
                <w:kern w:val="0"/>
              </w:rPr>
              <w:t>(</w:t>
            </w:r>
            <w:r w:rsidRPr="002F5F3A">
              <w:rPr>
                <w:rStyle w:val="Charf5"/>
              </w:rPr>
              <w:t>alarm, fault, status)</w:t>
            </w:r>
          </w:p>
          <w:p w14:paraId="34D04967" w14:textId="77777777" w:rsidR="001D398D" w:rsidRPr="002F5F3A" w:rsidRDefault="001D398D" w:rsidP="00E20826">
            <w:pPr>
              <w:pStyle w:val="a9"/>
              <w:tabs>
                <w:tab w:val="num" w:pos="360"/>
              </w:tabs>
              <w:wordWrap/>
              <w:spacing w:line="240" w:lineRule="auto"/>
              <w:ind w:left="976" w:right="20" w:hangingChars="542" w:hanging="976"/>
              <w:rPr>
                <w:rStyle w:val="Charf5"/>
              </w:rPr>
            </w:pPr>
            <w:r w:rsidRPr="002F5F3A">
              <w:rPr>
                <w:i/>
                <w:iCs/>
                <w:kern w:val="0"/>
              </w:rPr>
              <w:t>event-</w:t>
            </w:r>
            <w:r w:rsidRPr="002F5F3A">
              <w:rPr>
                <w:rStyle w:val="Charf5"/>
              </w:rPr>
              <w:t>type: type of event (communications, environment, equipment, processing, protocol, qos, security)</w:t>
            </w:r>
          </w:p>
          <w:p w14:paraId="359CD4C7"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afs-id :</w:t>
            </w:r>
            <w:r w:rsidR="001D398D" w:rsidRPr="002F5F3A">
              <w:rPr>
                <w:rStyle w:val="Charf5"/>
              </w:rPr>
              <w:t xml:space="preserve"> A01001, S01001, F01001,…</w:t>
            </w:r>
          </w:p>
        </w:tc>
        <w:tc>
          <w:tcPr>
            <w:tcW w:w="0" w:type="auto"/>
            <w:vAlign w:val="center"/>
          </w:tcPr>
          <w:p w14:paraId="5C9BA065" w14:textId="77777777" w:rsidR="001D398D" w:rsidRPr="002F5F3A" w:rsidRDefault="001D398D" w:rsidP="00657E9B">
            <w:pPr>
              <w:pStyle w:val="aa"/>
              <w:ind w:right="20"/>
            </w:pPr>
            <w:r w:rsidRPr="002F5F3A">
              <w:t>Config</w:t>
            </w:r>
          </w:p>
        </w:tc>
      </w:tr>
      <w:tr w:rsidR="001D398D" w:rsidRPr="002F5F3A" w14:paraId="6E344457" w14:textId="77777777" w:rsidTr="00BF42F2">
        <w:trPr>
          <w:trHeight w:val="573"/>
        </w:trPr>
        <w:tc>
          <w:tcPr>
            <w:tcW w:w="0" w:type="auto"/>
            <w:vAlign w:val="center"/>
          </w:tcPr>
          <w:p w14:paraId="1AB61488" w14:textId="77777777" w:rsidR="001D398D" w:rsidRPr="002F5F3A" w:rsidRDefault="001D398D" w:rsidP="00657E9B">
            <w:pPr>
              <w:pStyle w:val="aa"/>
              <w:ind w:right="20"/>
              <w:rPr>
                <w:i/>
                <w:iCs/>
              </w:rPr>
            </w:pPr>
            <w:r w:rsidRPr="002F5F3A">
              <w:t xml:space="preserve">afs severity </w:t>
            </w:r>
            <w:r w:rsidRPr="002F5F3A">
              <w:rPr>
                <w:i/>
                <w:iCs/>
              </w:rPr>
              <w:t xml:space="preserve">critcal|major|minor </w:t>
            </w:r>
          </w:p>
          <w:p w14:paraId="563E71AF" w14:textId="77777777" w:rsidR="001D398D" w:rsidRPr="002F5F3A" w:rsidRDefault="001D398D" w:rsidP="00657E9B">
            <w:pPr>
              <w:pStyle w:val="aa"/>
              <w:ind w:right="20"/>
            </w:pPr>
            <w:r w:rsidRPr="002F5F3A">
              <w:rPr>
                <w:i/>
                <w:iCs/>
              </w:rPr>
              <w:t>afs-id</w:t>
            </w:r>
          </w:p>
        </w:tc>
        <w:tc>
          <w:tcPr>
            <w:tcW w:w="0" w:type="auto"/>
            <w:vAlign w:val="center"/>
          </w:tcPr>
          <w:p w14:paraId="349C1CF8" w14:textId="77777777" w:rsidR="001D398D" w:rsidRPr="002F5F3A" w:rsidRDefault="004635D0" w:rsidP="00657E9B">
            <w:pPr>
              <w:pStyle w:val="a9"/>
              <w:tabs>
                <w:tab w:val="num" w:pos="360"/>
              </w:tabs>
              <w:wordWrap/>
              <w:spacing w:line="240" w:lineRule="auto"/>
              <w:ind w:right="20" w:hanging="284"/>
            </w:pPr>
            <w:r>
              <w:t xml:space="preserve">   </w:t>
            </w:r>
            <w:r w:rsidR="001D398D" w:rsidRPr="002F5F3A">
              <w:t>Changes class about AFS event.</w:t>
            </w:r>
          </w:p>
          <w:p w14:paraId="64101A20"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afs-id :</w:t>
            </w:r>
            <w:r w:rsidR="001D398D" w:rsidRPr="002F5F3A">
              <w:rPr>
                <w:rStyle w:val="Charf5"/>
              </w:rPr>
              <w:t xml:space="preserve"> A01001, S01001, F01001,…</w:t>
            </w:r>
          </w:p>
        </w:tc>
        <w:tc>
          <w:tcPr>
            <w:tcW w:w="0" w:type="auto"/>
            <w:vAlign w:val="center"/>
          </w:tcPr>
          <w:p w14:paraId="58C73B21" w14:textId="77777777" w:rsidR="001D398D" w:rsidRPr="002F5F3A" w:rsidRDefault="001D398D" w:rsidP="00657E9B">
            <w:pPr>
              <w:pStyle w:val="aa"/>
              <w:ind w:right="20"/>
            </w:pPr>
            <w:r w:rsidRPr="002F5F3A">
              <w:t>Config</w:t>
            </w:r>
          </w:p>
        </w:tc>
      </w:tr>
      <w:tr w:rsidR="001D398D" w:rsidRPr="002F5F3A" w14:paraId="659338C0" w14:textId="77777777" w:rsidTr="00BF42F2">
        <w:trPr>
          <w:trHeight w:val="2601"/>
        </w:trPr>
        <w:tc>
          <w:tcPr>
            <w:tcW w:w="0" w:type="auto"/>
            <w:vAlign w:val="center"/>
          </w:tcPr>
          <w:p w14:paraId="662EB843" w14:textId="77777777" w:rsidR="001D398D" w:rsidRPr="002F5F3A" w:rsidRDefault="001D398D" w:rsidP="00657E9B">
            <w:pPr>
              <w:pStyle w:val="aa"/>
              <w:ind w:right="20"/>
              <w:rPr>
                <w:i/>
                <w:iCs/>
              </w:rPr>
            </w:pPr>
            <w:r w:rsidRPr="002F5F3A">
              <w:t xml:space="preserve">afs snmp </w:t>
            </w:r>
            <w:r w:rsidRPr="002F5F3A">
              <w:rPr>
                <w:i/>
                <w:iCs/>
              </w:rPr>
              <w:t>enable|disable [afs-type [event-type [afs-id]]]</w:t>
            </w:r>
          </w:p>
        </w:tc>
        <w:tc>
          <w:tcPr>
            <w:tcW w:w="0" w:type="auto"/>
            <w:vAlign w:val="center"/>
          </w:tcPr>
          <w:p w14:paraId="295FC985" w14:textId="77777777" w:rsidR="001D398D" w:rsidRPr="002F5F3A" w:rsidRDefault="001D398D" w:rsidP="00657E9B">
            <w:pPr>
              <w:wordWrap/>
              <w:spacing w:line="240" w:lineRule="auto"/>
              <w:ind w:right="20"/>
            </w:pPr>
            <w:r w:rsidRPr="002F5F3A">
              <w:t>Enables or disables snmp trap reporting about AFS event. If SNMP trap reporting enable, the SNMP trap does not occur.</w:t>
            </w:r>
          </w:p>
          <w:p w14:paraId="5AC2AB5D" w14:textId="77777777" w:rsidR="001D398D" w:rsidRPr="002F5F3A" w:rsidRDefault="004635D0" w:rsidP="00657E9B">
            <w:pPr>
              <w:pStyle w:val="a9"/>
              <w:tabs>
                <w:tab w:val="num" w:pos="360"/>
              </w:tabs>
              <w:wordWrap/>
              <w:spacing w:line="240" w:lineRule="auto"/>
              <w:ind w:right="20" w:hanging="284"/>
              <w:rPr>
                <w:rStyle w:val="Charf5"/>
              </w:rPr>
            </w:pPr>
            <w:r>
              <w:rPr>
                <w:i/>
                <w:iCs/>
                <w:kern w:val="0"/>
              </w:rPr>
              <w:t xml:space="preserve">   </w:t>
            </w:r>
            <w:r w:rsidR="001D398D" w:rsidRPr="002F5F3A">
              <w:rPr>
                <w:i/>
                <w:iCs/>
                <w:kern w:val="0"/>
              </w:rPr>
              <w:t>afs-</w:t>
            </w:r>
            <w:r w:rsidR="001D398D" w:rsidRPr="002F5F3A">
              <w:rPr>
                <w:rStyle w:val="Charf5"/>
              </w:rPr>
              <w:t xml:space="preserve">type: type of message </w:t>
            </w:r>
            <w:r w:rsidR="001D398D" w:rsidRPr="002F5F3A">
              <w:rPr>
                <w:i/>
                <w:iCs/>
                <w:kern w:val="0"/>
              </w:rPr>
              <w:t>(</w:t>
            </w:r>
            <w:r w:rsidR="001D398D" w:rsidRPr="002F5F3A">
              <w:rPr>
                <w:rStyle w:val="Charf5"/>
              </w:rPr>
              <w:t>alarm, fault, status)</w:t>
            </w:r>
          </w:p>
          <w:p w14:paraId="7934E387" w14:textId="77777777" w:rsidR="001D398D" w:rsidRPr="002F5F3A" w:rsidRDefault="001D398D" w:rsidP="00E20826">
            <w:pPr>
              <w:pStyle w:val="a9"/>
              <w:tabs>
                <w:tab w:val="num" w:pos="360"/>
              </w:tabs>
              <w:wordWrap/>
              <w:spacing w:line="240" w:lineRule="auto"/>
              <w:ind w:left="1066" w:right="20" w:hangingChars="592" w:hanging="1066"/>
              <w:rPr>
                <w:rStyle w:val="Charf5"/>
              </w:rPr>
            </w:pPr>
            <w:r w:rsidRPr="002F5F3A">
              <w:rPr>
                <w:i/>
                <w:iCs/>
                <w:kern w:val="0"/>
              </w:rPr>
              <w:t>event-</w:t>
            </w:r>
            <w:r w:rsidRPr="002F5F3A">
              <w:rPr>
                <w:rStyle w:val="Charf5"/>
              </w:rPr>
              <w:t>type: type of event (communications, environment, equipment, processing, protocol, qos, security)</w:t>
            </w:r>
          </w:p>
          <w:p w14:paraId="7D099C96"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afs-id :</w:t>
            </w:r>
            <w:r w:rsidR="001D398D" w:rsidRPr="002F5F3A">
              <w:rPr>
                <w:rStyle w:val="Charf5"/>
              </w:rPr>
              <w:t xml:space="preserve"> A01001, S01001, F01001,…</w:t>
            </w:r>
          </w:p>
        </w:tc>
        <w:tc>
          <w:tcPr>
            <w:tcW w:w="0" w:type="auto"/>
            <w:vAlign w:val="center"/>
          </w:tcPr>
          <w:p w14:paraId="74C93215" w14:textId="77777777" w:rsidR="001D398D" w:rsidRPr="002F5F3A" w:rsidRDefault="001D398D" w:rsidP="00657E9B">
            <w:pPr>
              <w:pStyle w:val="aa"/>
              <w:keepNext/>
              <w:ind w:right="20"/>
            </w:pPr>
            <w:r w:rsidRPr="002F5F3A">
              <w:t>Config</w:t>
            </w:r>
          </w:p>
        </w:tc>
      </w:tr>
      <w:tr w:rsidR="001D398D" w:rsidRPr="002F5F3A" w14:paraId="312AF762" w14:textId="77777777" w:rsidTr="00BF42F2">
        <w:trPr>
          <w:trHeight w:val="1165"/>
        </w:trPr>
        <w:tc>
          <w:tcPr>
            <w:tcW w:w="0" w:type="auto"/>
            <w:vAlign w:val="center"/>
          </w:tcPr>
          <w:p w14:paraId="5BF517F5" w14:textId="77777777" w:rsidR="001D398D" w:rsidRPr="002F5F3A" w:rsidRDefault="001D398D" w:rsidP="00657E9B">
            <w:pPr>
              <w:pStyle w:val="aa"/>
              <w:ind w:right="20"/>
            </w:pPr>
            <w:r w:rsidRPr="002F5F3A">
              <w:t>afs factory-default running-config [</w:t>
            </w:r>
            <w:r w:rsidRPr="002F5F3A">
              <w:rPr>
                <w:i/>
              </w:rPr>
              <w:t>mask|snmp</w:t>
            </w:r>
            <w:r w:rsidRPr="002F5F3A">
              <w:t>]</w:t>
            </w:r>
          </w:p>
        </w:tc>
        <w:tc>
          <w:tcPr>
            <w:tcW w:w="0" w:type="auto"/>
            <w:vAlign w:val="center"/>
          </w:tcPr>
          <w:p w14:paraId="64A4F5A8" w14:textId="77777777" w:rsidR="001D398D" w:rsidRPr="002F5F3A" w:rsidRDefault="001D398D" w:rsidP="00657E9B">
            <w:pPr>
              <w:wordWrap/>
              <w:spacing w:line="240" w:lineRule="auto"/>
              <w:ind w:right="20"/>
            </w:pPr>
            <w:r w:rsidRPr="002F5F3A">
              <w:t>Changes the mask set to current afs running-config and snmp value with default-config.</w:t>
            </w:r>
          </w:p>
          <w:p w14:paraId="27711E33" w14:textId="77777777" w:rsidR="001D398D" w:rsidRPr="002F5F3A" w:rsidRDefault="004635D0" w:rsidP="00657E9B">
            <w:pPr>
              <w:pStyle w:val="a9"/>
              <w:tabs>
                <w:tab w:val="num" w:pos="360"/>
              </w:tabs>
              <w:wordWrap/>
              <w:spacing w:line="240" w:lineRule="auto"/>
              <w:ind w:right="20" w:hanging="284"/>
              <w:rPr>
                <w:rStyle w:val="Charf5"/>
              </w:rPr>
            </w:pPr>
            <w:r>
              <w:rPr>
                <w:i/>
              </w:rPr>
              <w:t xml:space="preserve">   </w:t>
            </w:r>
            <w:r w:rsidR="001D398D" w:rsidRPr="002F5F3A">
              <w:rPr>
                <w:i/>
              </w:rPr>
              <w:t>mask:</w:t>
            </w:r>
            <w:r w:rsidR="001D398D" w:rsidRPr="002F5F3A">
              <w:rPr>
                <w:rStyle w:val="Charf5"/>
              </w:rPr>
              <w:t xml:space="preserve"> changes mask configuration only </w:t>
            </w:r>
          </w:p>
          <w:p w14:paraId="39A06125" w14:textId="77777777" w:rsidR="001D398D" w:rsidRPr="002F5F3A" w:rsidRDefault="004635D0" w:rsidP="00657E9B">
            <w:pPr>
              <w:pStyle w:val="a9"/>
              <w:tabs>
                <w:tab w:val="num" w:pos="360"/>
              </w:tabs>
              <w:wordWrap/>
              <w:spacing w:line="240" w:lineRule="auto"/>
              <w:ind w:right="20" w:hanging="284"/>
            </w:pPr>
            <w:r>
              <w:rPr>
                <w:i/>
              </w:rPr>
              <w:t xml:space="preserve">   </w:t>
            </w:r>
            <w:r w:rsidR="001D398D" w:rsidRPr="002F5F3A">
              <w:rPr>
                <w:i/>
              </w:rPr>
              <w:t>snm :</w:t>
            </w:r>
            <w:r w:rsidR="001D398D" w:rsidRPr="002F5F3A">
              <w:rPr>
                <w:rStyle w:val="Charf5"/>
              </w:rPr>
              <w:t xml:space="preserve"> changes snmp configuration only </w:t>
            </w:r>
          </w:p>
        </w:tc>
        <w:tc>
          <w:tcPr>
            <w:tcW w:w="0" w:type="auto"/>
            <w:vAlign w:val="center"/>
          </w:tcPr>
          <w:p w14:paraId="58BBA161" w14:textId="77777777" w:rsidR="001D398D" w:rsidRPr="002F5F3A" w:rsidRDefault="001D398D" w:rsidP="00657E9B">
            <w:pPr>
              <w:pStyle w:val="aa"/>
              <w:keepNext/>
              <w:ind w:right="20"/>
            </w:pPr>
          </w:p>
        </w:tc>
      </w:tr>
    </w:tbl>
    <w:p w14:paraId="586128B7" w14:textId="77777777" w:rsidR="001D398D" w:rsidRPr="00D867F8" w:rsidRDefault="001D398D" w:rsidP="00657E9B">
      <w:pPr>
        <w:pStyle w:val="3"/>
        <w:ind w:left="0" w:right="20"/>
      </w:pPr>
      <w:bookmarkStart w:id="436" w:name="_Toc260339109"/>
      <w:bookmarkStart w:id="437" w:name="_Toc281502869"/>
    </w:p>
    <w:p w14:paraId="2263E493" w14:textId="77777777" w:rsidR="001D398D" w:rsidRPr="00D867F8" w:rsidRDefault="001D398D" w:rsidP="00657E9B">
      <w:pPr>
        <w:pStyle w:val="3"/>
        <w:ind w:left="0" w:right="20"/>
      </w:pPr>
      <w:r w:rsidRPr="00D867F8">
        <w:br w:type="page"/>
      </w:r>
      <w:bookmarkStart w:id="438" w:name="_Toc337198337"/>
      <w:bookmarkStart w:id="439" w:name="_Toc348625863"/>
      <w:bookmarkStart w:id="440" w:name="_Toc445130750"/>
      <w:r w:rsidRPr="00D867F8">
        <w:lastRenderedPageBreak/>
        <w:t>Clear AFS Alarm Event</w:t>
      </w:r>
      <w:bookmarkEnd w:id="436"/>
      <w:bookmarkEnd w:id="437"/>
      <w:bookmarkEnd w:id="438"/>
      <w:bookmarkEnd w:id="439"/>
      <w:bookmarkEnd w:id="440"/>
    </w:p>
    <w:p w14:paraId="6D44AB0C" w14:textId="77777777" w:rsidR="001D398D" w:rsidRPr="002F5F3A" w:rsidRDefault="001D398D" w:rsidP="00657E9B">
      <w:pPr>
        <w:pStyle w:val="a3"/>
        <w:ind w:left="0" w:right="20"/>
        <w:rPr>
          <w:rFonts w:cs="Arial"/>
        </w:rPr>
      </w:pPr>
      <w:r w:rsidRPr="002F5F3A">
        <w:rPr>
          <w:rFonts w:cs="Arial"/>
        </w:rPr>
        <w:t>You can force</w:t>
      </w:r>
      <w:r w:rsidR="00B330CE">
        <w:rPr>
          <w:rFonts w:cs="Arial"/>
        </w:rPr>
        <w:t>fully</w:t>
      </w:r>
      <w:r w:rsidRPr="002F5F3A">
        <w:rPr>
          <w:rFonts w:cs="Arial"/>
        </w:rPr>
        <w:t xml:space="preserve"> clear the Alarm when the error is not clear</w:t>
      </w:r>
      <w:r w:rsidR="00623844">
        <w:rPr>
          <w:rFonts w:cs="Arial"/>
        </w:rPr>
        <w:t>ed</w:t>
      </w:r>
      <w:r w:rsidRPr="002F5F3A">
        <w:rPr>
          <w:rFonts w:cs="Arial"/>
        </w:rPr>
        <w:t xml:space="preserve"> while there is </w:t>
      </w:r>
      <w:r w:rsidR="00623844">
        <w:rPr>
          <w:rFonts w:cs="Arial"/>
        </w:rPr>
        <w:t xml:space="preserve">still </w:t>
      </w:r>
      <w:r w:rsidRPr="002F5F3A">
        <w:rPr>
          <w:rFonts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5846BA2B" w14:textId="77777777" w:rsidTr="00BF42F2">
        <w:tc>
          <w:tcPr>
            <w:tcW w:w="8820" w:type="dxa"/>
            <w:shd w:val="clear" w:color="auto" w:fill="auto"/>
          </w:tcPr>
          <w:p w14:paraId="7E62EEC8"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w:t>
            </w:r>
          </w:p>
          <w:p w14:paraId="346F5F93" w14:textId="77777777" w:rsidR="001D398D" w:rsidRPr="002F5F3A" w:rsidRDefault="001D398D" w:rsidP="00657E9B">
            <w:pPr>
              <w:pStyle w:val="aa"/>
              <w:ind w:right="20"/>
            </w:pPr>
            <w:r w:rsidRPr="002F5F3A">
              <w:t>-----------------------------------------------------------------------------</w:t>
            </w:r>
          </w:p>
          <w:p w14:paraId="2FB25A0D" w14:textId="77777777" w:rsidR="001D398D" w:rsidRPr="002F5F3A" w:rsidRDefault="001D398D" w:rsidP="00657E9B">
            <w:pPr>
              <w:pStyle w:val="aa"/>
              <w:ind w:right="20"/>
            </w:pPr>
            <w:r w:rsidRPr="002F5F3A">
              <w:t xml:space="preserve">  no     id      type          level    date</w:t>
            </w:r>
          </w:p>
          <w:p w14:paraId="683581C8" w14:textId="77777777" w:rsidR="001D398D" w:rsidRPr="002F5F3A" w:rsidRDefault="001D398D" w:rsidP="00657E9B">
            <w:pPr>
              <w:pStyle w:val="aa"/>
              <w:ind w:right="20"/>
            </w:pPr>
            <w:r w:rsidRPr="002F5F3A">
              <w:t>-----------------------------------------------------------------------------</w:t>
            </w:r>
          </w:p>
          <w:p w14:paraId="67C0C66C" w14:textId="77777777" w:rsidR="001D398D" w:rsidRPr="002F5F3A" w:rsidRDefault="001D398D" w:rsidP="00657E9B">
            <w:pPr>
              <w:pStyle w:val="aa"/>
              <w:ind w:right="20"/>
            </w:pPr>
            <w:r w:rsidRPr="002F5F3A">
              <w:t xml:space="preserve">  3      A04003  processing    major    2006-09-07 10:43:59</w:t>
            </w:r>
          </w:p>
          <w:p w14:paraId="6989053C" w14:textId="77777777" w:rsidR="001D398D" w:rsidRPr="002F5F3A" w:rsidRDefault="001D398D" w:rsidP="00657E9B">
            <w:pPr>
              <w:pStyle w:val="aa"/>
              <w:ind w:right="20"/>
            </w:pPr>
            <w:r w:rsidRPr="002F5F3A">
              <w:t>-----------------------------------------------------------------------------</w:t>
            </w:r>
          </w:p>
          <w:p w14:paraId="489AAD22"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 3</w:t>
            </w:r>
          </w:p>
          <w:p w14:paraId="70F0BF20" w14:textId="77777777" w:rsidR="001D398D" w:rsidRPr="002F5F3A" w:rsidRDefault="001D398D" w:rsidP="00657E9B">
            <w:pPr>
              <w:pStyle w:val="aa"/>
              <w:ind w:right="20"/>
            </w:pPr>
            <w:r w:rsidRPr="002F5F3A">
              <w:t>-----------------------------------------------------------------------------</w:t>
            </w:r>
          </w:p>
          <w:p w14:paraId="5EE11D4B" w14:textId="77777777" w:rsidR="001D398D" w:rsidRPr="002F5F3A" w:rsidRDefault="001D398D" w:rsidP="00657E9B">
            <w:pPr>
              <w:pStyle w:val="aa"/>
              <w:ind w:right="20"/>
            </w:pPr>
            <w:r w:rsidRPr="002F5F3A">
              <w:t xml:space="preserve">  Probable Cause      MEMORY OVERLOAD ALARM</w:t>
            </w:r>
          </w:p>
          <w:p w14:paraId="7D2DAB05" w14:textId="77777777" w:rsidR="001D398D" w:rsidRPr="002F5F3A" w:rsidRDefault="001D398D" w:rsidP="00657E9B">
            <w:pPr>
              <w:pStyle w:val="aa"/>
              <w:ind w:right="20"/>
            </w:pPr>
            <w:r w:rsidRPr="002F5F3A">
              <w:t xml:space="preserve">  ID                    A04003</w:t>
            </w:r>
          </w:p>
          <w:p w14:paraId="5C06EAC8" w14:textId="77777777" w:rsidR="001D398D" w:rsidRPr="002F5F3A" w:rsidRDefault="001D398D" w:rsidP="00657E9B">
            <w:pPr>
              <w:pStyle w:val="aa"/>
              <w:ind w:right="20"/>
            </w:pPr>
            <w:r w:rsidRPr="002F5F3A">
              <w:t xml:space="preserve">  Type                  processing</w:t>
            </w:r>
          </w:p>
          <w:p w14:paraId="1069E030" w14:textId="77777777" w:rsidR="001D398D" w:rsidRPr="002F5F3A" w:rsidRDefault="001D398D" w:rsidP="00657E9B">
            <w:pPr>
              <w:pStyle w:val="aa"/>
              <w:ind w:right="20"/>
            </w:pPr>
            <w:r w:rsidRPr="002F5F3A">
              <w:t xml:space="preserve">  Level                 major</w:t>
            </w:r>
          </w:p>
          <w:p w14:paraId="48CA49A2" w14:textId="77777777" w:rsidR="001D398D" w:rsidRPr="002F5F3A" w:rsidRDefault="001D398D" w:rsidP="00657E9B">
            <w:pPr>
              <w:pStyle w:val="aa"/>
              <w:ind w:right="20"/>
            </w:pPr>
            <w:r w:rsidRPr="002F5F3A">
              <w:t xml:space="preserve">  Date                  2006-09-07 10:43:59</w:t>
            </w:r>
          </w:p>
          <w:p w14:paraId="1377AE89" w14:textId="77777777" w:rsidR="001D398D" w:rsidRPr="002F5F3A" w:rsidRDefault="001D398D" w:rsidP="00657E9B">
            <w:pPr>
              <w:pStyle w:val="aa"/>
              <w:ind w:right="20"/>
            </w:pPr>
            <w:r w:rsidRPr="002F5F3A">
              <w:t xml:space="preserve">  Physical Location  sys&lt;1&gt;</w:t>
            </w:r>
          </w:p>
          <w:p w14:paraId="716F79B6" w14:textId="77777777" w:rsidR="001D398D" w:rsidRPr="002F5F3A" w:rsidRDefault="001D398D" w:rsidP="00657E9B">
            <w:pPr>
              <w:pStyle w:val="aa"/>
              <w:ind w:right="20"/>
            </w:pPr>
            <w:r w:rsidRPr="002F5F3A">
              <w:t xml:space="preserve">  Logical Location    </w:t>
            </w:r>
          </w:p>
          <w:p w14:paraId="5C9D20F1" w14:textId="77777777" w:rsidR="001D398D" w:rsidRPr="002F5F3A" w:rsidRDefault="001D398D" w:rsidP="00657E9B">
            <w:pPr>
              <w:pStyle w:val="aa"/>
              <w:ind w:right="20"/>
            </w:pPr>
            <w:r w:rsidRPr="002F5F3A">
              <w:t xml:space="preserve">  Addtional Text      vlaue&lt;45&gt; thres&lt;50&gt;</w:t>
            </w:r>
          </w:p>
          <w:p w14:paraId="1305B810" w14:textId="77777777" w:rsidR="001D398D" w:rsidRPr="002F5F3A" w:rsidRDefault="001D398D" w:rsidP="00657E9B">
            <w:pPr>
              <w:pStyle w:val="aa"/>
              <w:ind w:right="20"/>
            </w:pPr>
            <w:r w:rsidRPr="002F5F3A">
              <w:t>-----------------------------------------------------------------------------</w:t>
            </w:r>
          </w:p>
          <w:p w14:paraId="5D72F09D" w14:textId="77777777" w:rsidR="001D398D" w:rsidRPr="002F5F3A" w:rsidRDefault="001D398D" w:rsidP="00657E9B">
            <w:pPr>
              <w:pStyle w:val="aa"/>
              <w:ind w:right="20"/>
              <w:rPr>
                <w:kern w:val="0"/>
              </w:rPr>
            </w:pPr>
            <w:r w:rsidRPr="002F5F3A">
              <w:t xml:space="preserve">Switch# </w:t>
            </w:r>
            <w:r w:rsidRPr="002F5F3A">
              <w:rPr>
                <w:b/>
                <w:bCs/>
              </w:rPr>
              <w:t>configure terminal</w:t>
            </w:r>
          </w:p>
          <w:p w14:paraId="1D8596B9" w14:textId="77777777" w:rsidR="001D398D" w:rsidRPr="002F5F3A" w:rsidRDefault="001D398D" w:rsidP="00657E9B">
            <w:pPr>
              <w:pStyle w:val="aa"/>
              <w:ind w:right="20"/>
              <w:rPr>
                <w:b/>
                <w:bCs/>
                <w:kern w:val="0"/>
              </w:rPr>
            </w:pPr>
            <w:r w:rsidRPr="002F5F3A">
              <w:rPr>
                <w:kern w:val="0"/>
              </w:rPr>
              <w:t xml:space="preserve">Switch(config)# </w:t>
            </w:r>
            <w:r w:rsidRPr="002F5F3A">
              <w:rPr>
                <w:b/>
                <w:bCs/>
                <w:kern w:val="0"/>
              </w:rPr>
              <w:t>afs current clear</w:t>
            </w:r>
          </w:p>
          <w:p w14:paraId="28F3E8F6"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w:t>
            </w:r>
          </w:p>
          <w:p w14:paraId="303CF039" w14:textId="77777777" w:rsidR="001D398D" w:rsidRPr="002F5F3A" w:rsidRDefault="001D398D" w:rsidP="00657E9B">
            <w:pPr>
              <w:pStyle w:val="aa"/>
              <w:ind w:right="20"/>
            </w:pPr>
            <w:r w:rsidRPr="002F5F3A">
              <w:t>-----------------------------------------------------------------------------</w:t>
            </w:r>
          </w:p>
          <w:p w14:paraId="2CD87FCB" w14:textId="77777777" w:rsidR="001D398D" w:rsidRPr="002F5F3A" w:rsidRDefault="001D398D" w:rsidP="00657E9B">
            <w:pPr>
              <w:pStyle w:val="aa"/>
              <w:ind w:right="20"/>
            </w:pPr>
            <w:r w:rsidRPr="002F5F3A">
              <w:t xml:space="preserve">  no     id      type          level    date</w:t>
            </w:r>
          </w:p>
          <w:p w14:paraId="08AB545C" w14:textId="77777777" w:rsidR="001D398D" w:rsidRPr="002F5F3A" w:rsidRDefault="001D398D" w:rsidP="00657E9B">
            <w:pPr>
              <w:pStyle w:val="aa"/>
              <w:ind w:right="20"/>
            </w:pPr>
            <w:r w:rsidRPr="002F5F3A">
              <w:t>-----------------------------------------------------------------------------</w:t>
            </w:r>
          </w:p>
          <w:p w14:paraId="2FCFF715" w14:textId="77777777" w:rsidR="001D398D" w:rsidRPr="002F5F3A" w:rsidRDefault="001D398D" w:rsidP="00657E9B">
            <w:pPr>
              <w:pStyle w:val="aa"/>
              <w:ind w:right="20"/>
            </w:pPr>
            <w:r w:rsidRPr="002F5F3A">
              <w:t>-----------------------------------------------------------------------------</w:t>
            </w:r>
          </w:p>
        </w:tc>
      </w:tr>
    </w:tbl>
    <w:p w14:paraId="2C60DFC9" w14:textId="77777777" w:rsidR="001D398D" w:rsidRPr="00D867F8" w:rsidRDefault="001D398D" w:rsidP="00657E9B">
      <w:pPr>
        <w:pStyle w:val="3"/>
        <w:ind w:left="0" w:right="20"/>
      </w:pPr>
      <w:bookmarkStart w:id="441" w:name="_Toc260339110"/>
      <w:bookmarkStart w:id="442" w:name="_Toc281502870"/>
      <w:bookmarkStart w:id="443" w:name="_Toc337198338"/>
      <w:bookmarkStart w:id="444" w:name="_Toc348625864"/>
      <w:bookmarkStart w:id="445" w:name="_Toc445130751"/>
      <w:r w:rsidRPr="00D867F8">
        <w:t>Clearing AFS history</w:t>
      </w:r>
      <w:bookmarkEnd w:id="441"/>
      <w:bookmarkEnd w:id="442"/>
      <w:bookmarkEnd w:id="443"/>
      <w:bookmarkEnd w:id="444"/>
      <w:bookmarkEnd w:id="445"/>
    </w:p>
    <w:p w14:paraId="1B75E588" w14:textId="77777777" w:rsidR="001D398D" w:rsidRPr="002F5F3A" w:rsidRDefault="001D398D" w:rsidP="00657E9B">
      <w:pPr>
        <w:pStyle w:val="a3"/>
        <w:ind w:left="0" w:right="20"/>
        <w:rPr>
          <w:rFonts w:cs="Arial"/>
        </w:rPr>
      </w:pPr>
      <w:r w:rsidRPr="002F5F3A">
        <w:rPr>
          <w:rFonts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0688A59B" w14:textId="77777777" w:rsidTr="00BF42F2">
        <w:tc>
          <w:tcPr>
            <w:tcW w:w="8820" w:type="dxa"/>
            <w:shd w:val="clear" w:color="auto" w:fill="auto"/>
          </w:tcPr>
          <w:p w14:paraId="14F35F23"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history</w:t>
            </w:r>
          </w:p>
          <w:p w14:paraId="57957531" w14:textId="77777777" w:rsidR="001D398D" w:rsidRPr="002F5F3A" w:rsidRDefault="001D398D" w:rsidP="00657E9B">
            <w:pPr>
              <w:pStyle w:val="aa"/>
              <w:ind w:right="20"/>
            </w:pPr>
            <w:r w:rsidRPr="002F5F3A">
              <w:t>2006-08-06 09:21:22  A04002  processing    maj on  sys&lt;1&gt; vlaue&lt;4&gt; thres&lt;1&gt;</w:t>
            </w:r>
          </w:p>
          <w:p w14:paraId="1BBDAA7A" w14:textId="77777777" w:rsidR="001D398D" w:rsidRPr="002F5F3A" w:rsidRDefault="001D398D" w:rsidP="00657E9B">
            <w:pPr>
              <w:pStyle w:val="aa"/>
              <w:ind w:right="20"/>
            </w:pPr>
            <w:r w:rsidRPr="002F5F3A">
              <w:t>2006-08-06 09:21:22  A04001  processing    maj on  sys&lt;1&gt; vlaue&lt;4&gt; thres&lt;3&gt;</w:t>
            </w:r>
          </w:p>
          <w:p w14:paraId="5641BD58" w14:textId="77777777" w:rsidR="001D398D" w:rsidRPr="002F5F3A" w:rsidRDefault="001D398D" w:rsidP="00657E9B">
            <w:pPr>
              <w:pStyle w:val="aa"/>
              <w:ind w:right="20"/>
            </w:pPr>
            <w:r w:rsidRPr="002F5F3A">
              <w:t>2006-08-06 09:21:22  A04003  processing    maj on  sys&lt;1&gt; vlaue&lt;49&gt; thres&lt;50&gt;</w:t>
            </w:r>
          </w:p>
          <w:p w14:paraId="3309CD8F" w14:textId="77777777" w:rsidR="001D398D" w:rsidRPr="002F5F3A" w:rsidRDefault="001D398D" w:rsidP="00657E9B">
            <w:pPr>
              <w:pStyle w:val="aa"/>
              <w:ind w:right="20"/>
            </w:pPr>
            <w:r w:rsidRPr="002F5F3A">
              <w:t>2006-08-06 09:21:23  A01002  equipment     maj off sys&lt;1&gt;</w:t>
            </w:r>
          </w:p>
          <w:p w14:paraId="1A1FB2B4" w14:textId="77777777" w:rsidR="001D398D" w:rsidRPr="002F5F3A" w:rsidRDefault="001D398D" w:rsidP="00657E9B">
            <w:pPr>
              <w:pStyle w:val="aa"/>
              <w:ind w:right="20"/>
              <w:rPr>
                <w:kern w:val="0"/>
              </w:rPr>
            </w:pPr>
            <w:r w:rsidRPr="002F5F3A">
              <w:t xml:space="preserve">Switch# </w:t>
            </w:r>
            <w:r w:rsidRPr="002F5F3A">
              <w:rPr>
                <w:b/>
                <w:bCs/>
              </w:rPr>
              <w:t>configure terminal</w:t>
            </w:r>
          </w:p>
          <w:p w14:paraId="4D176F5E" w14:textId="77777777" w:rsidR="001D398D" w:rsidRPr="002F5F3A" w:rsidRDefault="001D398D" w:rsidP="00657E9B">
            <w:pPr>
              <w:pStyle w:val="aa"/>
              <w:ind w:right="20"/>
              <w:rPr>
                <w:b/>
                <w:bCs/>
                <w:kern w:val="0"/>
              </w:rPr>
            </w:pPr>
            <w:r w:rsidRPr="002F5F3A">
              <w:rPr>
                <w:kern w:val="0"/>
              </w:rPr>
              <w:t xml:space="preserve">Switch(config)# </w:t>
            </w:r>
            <w:r w:rsidRPr="002F5F3A">
              <w:rPr>
                <w:b/>
                <w:bCs/>
                <w:kern w:val="0"/>
              </w:rPr>
              <w:t>afs history clear</w:t>
            </w:r>
          </w:p>
          <w:p w14:paraId="17184A09"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history</w:t>
            </w:r>
          </w:p>
          <w:p w14:paraId="19DCE96E" w14:textId="77777777" w:rsidR="001D398D" w:rsidRPr="002F5F3A" w:rsidRDefault="001D398D" w:rsidP="00657E9B">
            <w:pPr>
              <w:pStyle w:val="aa"/>
              <w:ind w:right="20"/>
            </w:pPr>
            <w:r w:rsidRPr="002F5F3A">
              <w:t>###########     start history    ###########</w:t>
            </w:r>
          </w:p>
          <w:p w14:paraId="4AF3D03E" w14:textId="77777777" w:rsidR="001D398D" w:rsidRPr="002F5F3A" w:rsidRDefault="001D398D" w:rsidP="00657E9B">
            <w:pPr>
              <w:pStyle w:val="aa"/>
              <w:ind w:right="20"/>
            </w:pPr>
            <w:r w:rsidRPr="002F5F3A">
              <w:rPr>
                <w:kern w:val="0"/>
              </w:rPr>
              <w:t>Switch#</w:t>
            </w:r>
          </w:p>
        </w:tc>
      </w:tr>
    </w:tbl>
    <w:p w14:paraId="4345DEEF" w14:textId="77777777" w:rsidR="001D398D" w:rsidRPr="00D867F8" w:rsidRDefault="001D398D" w:rsidP="00657E9B">
      <w:pPr>
        <w:pStyle w:val="3"/>
        <w:ind w:left="0" w:right="20"/>
      </w:pPr>
      <w:bookmarkStart w:id="446" w:name="_Toc260339111"/>
      <w:bookmarkStart w:id="447" w:name="_Toc281502871"/>
    </w:p>
    <w:p w14:paraId="6A86566E" w14:textId="77777777" w:rsidR="001D398D" w:rsidRPr="00D867F8" w:rsidRDefault="001D398D" w:rsidP="00657E9B">
      <w:pPr>
        <w:pStyle w:val="3"/>
        <w:ind w:left="0" w:right="20"/>
      </w:pPr>
      <w:r w:rsidRPr="00D867F8">
        <w:br w:type="page"/>
      </w:r>
      <w:bookmarkStart w:id="448" w:name="_Toc337198339"/>
      <w:bookmarkStart w:id="449" w:name="_Toc348625865"/>
      <w:bookmarkStart w:id="450" w:name="_Toc445130752"/>
      <w:r w:rsidRPr="00D867F8">
        <w:lastRenderedPageBreak/>
        <w:t xml:space="preserve">Setting AFS Masking </w:t>
      </w:r>
      <w:bookmarkEnd w:id="446"/>
      <w:r w:rsidRPr="00D867F8">
        <w:t>Function</w:t>
      </w:r>
      <w:bookmarkEnd w:id="447"/>
      <w:bookmarkEnd w:id="448"/>
      <w:bookmarkEnd w:id="449"/>
      <w:bookmarkEnd w:id="450"/>
    </w:p>
    <w:p w14:paraId="3EAEB179" w14:textId="77777777" w:rsidR="001D398D" w:rsidRPr="002F5F3A" w:rsidRDefault="001D398D" w:rsidP="00657E9B">
      <w:pPr>
        <w:pStyle w:val="a3"/>
        <w:ind w:left="0" w:right="20"/>
        <w:rPr>
          <w:rFonts w:cs="Arial"/>
        </w:rPr>
      </w:pPr>
      <w:r w:rsidRPr="002F5F3A">
        <w:rPr>
          <w:rFonts w:cs="Arial"/>
        </w:rPr>
        <w:t>In an AFS event, you can set AFS masking about a specific event. Before the event</w:t>
      </w:r>
      <w:r w:rsidR="00722F28">
        <w:rPr>
          <w:rFonts w:cs="Arial"/>
        </w:rPr>
        <w:t>,</w:t>
      </w:r>
      <w:r w:rsidRPr="002F5F3A">
        <w:rPr>
          <w:rFonts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6BF8C286" w14:textId="77777777" w:rsidTr="00BF42F2">
        <w:tc>
          <w:tcPr>
            <w:tcW w:w="8820" w:type="dxa"/>
            <w:shd w:val="clear" w:color="auto" w:fill="auto"/>
          </w:tcPr>
          <w:p w14:paraId="4EDB3DEE"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4BE3BE88" w14:textId="77777777" w:rsidR="001D398D" w:rsidRPr="002F5F3A" w:rsidRDefault="001D398D" w:rsidP="00657E9B">
            <w:pPr>
              <w:pStyle w:val="aa"/>
              <w:ind w:right="20"/>
            </w:pPr>
            <w:r w:rsidRPr="002F5F3A">
              <w:t>-------------------------------------------------------------------------------</w:t>
            </w:r>
          </w:p>
          <w:p w14:paraId="7B1156E5" w14:textId="77777777" w:rsidR="001D398D" w:rsidRPr="002F5F3A" w:rsidRDefault="001D398D" w:rsidP="00657E9B">
            <w:pPr>
              <w:pStyle w:val="aa"/>
              <w:ind w:right="20"/>
            </w:pPr>
            <w:r w:rsidRPr="002F5F3A">
              <w:t xml:space="preserve">  ID       Type          Level      Mask      Snmp      Desc</w:t>
            </w:r>
          </w:p>
          <w:p w14:paraId="633F9A2E" w14:textId="77777777" w:rsidR="001D398D" w:rsidRPr="002F5F3A" w:rsidRDefault="001D398D" w:rsidP="00657E9B">
            <w:pPr>
              <w:pStyle w:val="aa"/>
              <w:ind w:right="20"/>
            </w:pPr>
            <w:r w:rsidRPr="002F5F3A">
              <w:t>-------------------------------------------------------------------------------</w:t>
            </w:r>
          </w:p>
          <w:p w14:paraId="1A0AD4D1" w14:textId="77777777" w:rsidR="001D398D" w:rsidRPr="002F5F3A" w:rsidRDefault="001D398D" w:rsidP="00657E9B">
            <w:pPr>
              <w:pStyle w:val="aa"/>
              <w:ind w:right="20"/>
            </w:pPr>
            <w:r w:rsidRPr="002F5F3A">
              <w:t xml:space="preserve">  A01001   equipment   critical   disable   enable    system cold start alarm</w:t>
            </w:r>
          </w:p>
          <w:p w14:paraId="2C93244D" w14:textId="77777777" w:rsidR="001D398D" w:rsidRPr="002F5F3A" w:rsidRDefault="001D398D" w:rsidP="00657E9B">
            <w:pPr>
              <w:pStyle w:val="aa"/>
              <w:ind w:right="20"/>
            </w:pPr>
            <w:r w:rsidRPr="002F5F3A">
              <w:t xml:space="preserve">  A01002   equipment   major       disable   enable    system warm start alarm</w:t>
            </w:r>
          </w:p>
          <w:p w14:paraId="23E477AA" w14:textId="77777777" w:rsidR="001D398D" w:rsidRPr="002F5F3A" w:rsidRDefault="001D398D" w:rsidP="00657E9B">
            <w:pPr>
              <w:pStyle w:val="aa"/>
              <w:ind w:right="20"/>
              <w:rPr>
                <w:b/>
                <w:bCs/>
              </w:rPr>
            </w:pPr>
            <w:r w:rsidRPr="002F5F3A">
              <w:t xml:space="preserve">Switch# </w:t>
            </w:r>
            <w:r w:rsidRPr="002F5F3A">
              <w:rPr>
                <w:b/>
                <w:bCs/>
              </w:rPr>
              <w:t>configure terminal</w:t>
            </w:r>
          </w:p>
          <w:p w14:paraId="0ECF787F" w14:textId="77777777" w:rsidR="001D398D" w:rsidRPr="002F5F3A" w:rsidRDefault="001D398D" w:rsidP="00657E9B">
            <w:pPr>
              <w:pStyle w:val="aa"/>
              <w:ind w:right="20"/>
              <w:rPr>
                <w:b/>
                <w:bCs/>
              </w:rPr>
            </w:pPr>
            <w:r w:rsidRPr="002F5F3A">
              <w:t xml:space="preserve">Switch(config)# </w:t>
            </w:r>
            <w:r w:rsidRPr="002F5F3A">
              <w:rPr>
                <w:b/>
                <w:bCs/>
              </w:rPr>
              <w:t>afs mask enable alarm</w:t>
            </w:r>
          </w:p>
          <w:p w14:paraId="484E5B68" w14:textId="77777777" w:rsidR="001D398D" w:rsidRPr="002F5F3A" w:rsidRDefault="001D398D" w:rsidP="00657E9B">
            <w:pPr>
              <w:pStyle w:val="aa"/>
              <w:ind w:right="20"/>
            </w:pPr>
            <w:r w:rsidRPr="002F5F3A">
              <w:t xml:space="preserve">Switch(config)# </w:t>
            </w:r>
            <w:r w:rsidRPr="002F5F3A">
              <w:rPr>
                <w:b/>
                <w:bCs/>
              </w:rPr>
              <w:t>afs mask enable status equipment</w:t>
            </w:r>
          </w:p>
          <w:p w14:paraId="01157243" w14:textId="77777777" w:rsidR="001D398D" w:rsidRPr="002F5F3A" w:rsidRDefault="001D398D" w:rsidP="00657E9B">
            <w:pPr>
              <w:pStyle w:val="aa"/>
              <w:ind w:right="20"/>
              <w:rPr>
                <w:b/>
                <w:bCs/>
              </w:rPr>
            </w:pPr>
            <w:r w:rsidRPr="002F5F3A">
              <w:t xml:space="preserve">Switch(config)# </w:t>
            </w:r>
            <w:r w:rsidRPr="002F5F3A">
              <w:rPr>
                <w:b/>
                <w:bCs/>
              </w:rPr>
              <w:t>afs mask enable fault qos F03023</w:t>
            </w:r>
          </w:p>
          <w:p w14:paraId="2ECD20C6" w14:textId="77777777" w:rsidR="001D398D" w:rsidRPr="002F5F3A" w:rsidRDefault="001D398D" w:rsidP="00657E9B">
            <w:pPr>
              <w:pStyle w:val="aa"/>
              <w:ind w:right="20"/>
            </w:pPr>
            <w:r w:rsidRPr="002F5F3A">
              <w:t xml:space="preserve">Switch(config)# </w:t>
            </w:r>
            <w:r w:rsidRPr="002F5F3A">
              <w:rPr>
                <w:b/>
                <w:bCs/>
              </w:rPr>
              <w:t>end</w:t>
            </w:r>
          </w:p>
          <w:p w14:paraId="0E6F1AC2" w14:textId="77777777" w:rsidR="001D398D" w:rsidRPr="002F5F3A" w:rsidRDefault="001D398D" w:rsidP="00657E9B">
            <w:pPr>
              <w:pStyle w:val="aa"/>
              <w:ind w:right="20"/>
              <w:rPr>
                <w:b/>
                <w:bCs/>
              </w:rPr>
            </w:pPr>
            <w:r w:rsidRPr="002F5F3A">
              <w:t xml:space="preserve">Switch# </w:t>
            </w:r>
            <w:r w:rsidRPr="002F5F3A">
              <w:rPr>
                <w:b/>
                <w:bCs/>
              </w:rPr>
              <w:t>show running-config</w:t>
            </w:r>
          </w:p>
          <w:p w14:paraId="576246C0" w14:textId="77777777" w:rsidR="001D398D" w:rsidRPr="002F5F3A" w:rsidRDefault="001D398D" w:rsidP="00657E9B">
            <w:pPr>
              <w:pStyle w:val="aa"/>
              <w:ind w:right="20"/>
            </w:pPr>
            <w:r w:rsidRPr="002F5F3A">
              <w:t>!</w:t>
            </w:r>
          </w:p>
          <w:p w14:paraId="704113C5" w14:textId="77777777" w:rsidR="001D398D" w:rsidRPr="002F5F3A" w:rsidRDefault="001D398D" w:rsidP="00657E9B">
            <w:pPr>
              <w:pStyle w:val="aa"/>
              <w:ind w:right="20"/>
            </w:pPr>
            <w:r w:rsidRPr="002F5F3A">
              <w:t>afs snmp enable alarm equipment A01001</w:t>
            </w:r>
          </w:p>
          <w:p w14:paraId="0BA050D3" w14:textId="77777777" w:rsidR="001D398D" w:rsidRPr="002F5F3A" w:rsidRDefault="001D398D" w:rsidP="00657E9B">
            <w:pPr>
              <w:pStyle w:val="aa"/>
              <w:ind w:right="20"/>
            </w:pPr>
            <w:r w:rsidRPr="002F5F3A">
              <w:t>afs snmp enable alarm equipment A01002</w:t>
            </w:r>
          </w:p>
          <w:p w14:paraId="204963A1" w14:textId="77777777" w:rsidR="001D398D" w:rsidRPr="002F5F3A" w:rsidRDefault="001D398D" w:rsidP="00657E9B">
            <w:pPr>
              <w:pStyle w:val="aa"/>
              <w:ind w:right="20"/>
            </w:pPr>
            <w:r w:rsidRPr="002F5F3A">
              <w:t>afs snmp enable status equipment S01003</w:t>
            </w:r>
          </w:p>
          <w:p w14:paraId="3A7FDB13" w14:textId="77777777" w:rsidR="001D398D" w:rsidRPr="002F5F3A" w:rsidRDefault="001D398D" w:rsidP="00657E9B">
            <w:pPr>
              <w:pStyle w:val="aa"/>
              <w:ind w:right="20"/>
            </w:pPr>
            <w:r w:rsidRPr="002F5F3A">
              <w:t>afs snmp enable status equipment S01006</w:t>
            </w:r>
          </w:p>
          <w:p w14:paraId="56043B99" w14:textId="77777777" w:rsidR="001D398D" w:rsidRPr="002F5F3A" w:rsidRDefault="001D398D" w:rsidP="00657E9B">
            <w:pPr>
              <w:pStyle w:val="aa"/>
              <w:ind w:right="20"/>
            </w:pPr>
            <w:r w:rsidRPr="002F5F3A">
              <w:t>afs snmp enable fault qos F03023</w:t>
            </w:r>
          </w:p>
          <w:p w14:paraId="7B6F324C" w14:textId="77777777" w:rsidR="001D398D" w:rsidRPr="002F5F3A" w:rsidRDefault="001D398D" w:rsidP="00657E9B">
            <w:pPr>
              <w:pStyle w:val="aa"/>
              <w:ind w:right="20"/>
              <w:rPr>
                <w:b/>
                <w:bCs/>
              </w:rPr>
            </w:pPr>
            <w:r w:rsidRPr="002F5F3A">
              <w:t>!</w:t>
            </w:r>
          </w:p>
          <w:p w14:paraId="73E98604"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60C743C2" w14:textId="77777777" w:rsidR="001D398D" w:rsidRPr="002F5F3A" w:rsidRDefault="001D398D" w:rsidP="00657E9B">
            <w:pPr>
              <w:pStyle w:val="aa"/>
              <w:ind w:right="20"/>
            </w:pPr>
            <w:r w:rsidRPr="002F5F3A">
              <w:t>-------------------------------------------------------------------------------</w:t>
            </w:r>
          </w:p>
          <w:p w14:paraId="577F5080" w14:textId="77777777" w:rsidR="001D398D" w:rsidRPr="002F5F3A" w:rsidRDefault="001D398D" w:rsidP="00657E9B">
            <w:pPr>
              <w:pStyle w:val="aa"/>
              <w:ind w:right="20"/>
            </w:pPr>
            <w:r w:rsidRPr="002F5F3A">
              <w:t xml:space="preserve">  ID       Type          Level      Mask        Snmp      Desc</w:t>
            </w:r>
          </w:p>
          <w:p w14:paraId="4A403556" w14:textId="77777777" w:rsidR="001D398D" w:rsidRPr="002F5F3A" w:rsidRDefault="001D398D" w:rsidP="00657E9B">
            <w:pPr>
              <w:pStyle w:val="aa"/>
              <w:ind w:right="20"/>
            </w:pPr>
            <w:r w:rsidRPr="002F5F3A">
              <w:t>-------------------------------------------------------------------------------</w:t>
            </w:r>
          </w:p>
          <w:p w14:paraId="1C4B013B" w14:textId="77777777" w:rsidR="001D398D" w:rsidRPr="002F5F3A" w:rsidRDefault="001D398D" w:rsidP="00657E9B">
            <w:pPr>
              <w:pStyle w:val="aa"/>
              <w:ind w:right="20"/>
            </w:pPr>
            <w:r w:rsidRPr="002F5F3A">
              <w:t xml:space="preserve">  A01001   equipment   critical   enable     enable    system cold start alarm</w:t>
            </w:r>
          </w:p>
          <w:p w14:paraId="047AF7DF" w14:textId="77777777" w:rsidR="001D398D" w:rsidRPr="002F5F3A" w:rsidRDefault="001D398D" w:rsidP="00657E9B">
            <w:pPr>
              <w:pStyle w:val="aa"/>
              <w:ind w:right="20"/>
            </w:pPr>
            <w:r w:rsidRPr="002F5F3A">
              <w:t xml:space="preserve">  A01002   equipment   major       disable   enable    system warm start alarm</w:t>
            </w:r>
          </w:p>
          <w:p w14:paraId="7C83EBC4" w14:textId="77777777" w:rsidR="001D398D" w:rsidRPr="002F5F3A" w:rsidRDefault="001D398D" w:rsidP="00657E9B">
            <w:pPr>
              <w:wordWrap/>
              <w:ind w:right="20"/>
            </w:pPr>
            <w:r w:rsidRPr="002F5F3A">
              <w:t>Switch#</w:t>
            </w:r>
          </w:p>
        </w:tc>
      </w:tr>
    </w:tbl>
    <w:p w14:paraId="414B867E" w14:textId="77777777"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3"/>
        <w:gridCol w:w="1055"/>
        <w:gridCol w:w="5974"/>
      </w:tblGrid>
      <w:tr w:rsidR="001D398D" w:rsidRPr="002F5F3A" w14:paraId="26BCC615" w14:textId="77777777" w:rsidTr="00BF42F2">
        <w:tc>
          <w:tcPr>
            <w:tcW w:w="978" w:type="dxa"/>
          </w:tcPr>
          <w:p w14:paraId="09735456" w14:textId="77777777" w:rsidR="001D398D" w:rsidRPr="002F5F3A" w:rsidRDefault="001D398D" w:rsidP="00657E9B">
            <w:pPr>
              <w:pStyle w:val="aa"/>
              <w:spacing w:after="120"/>
              <w:ind w:right="20"/>
              <w:jc w:val="both"/>
            </w:pPr>
            <w:r w:rsidRPr="002F5F3A">
              <w:rPr>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2F5F3A" w:rsidRDefault="001D398D" w:rsidP="00657E9B">
            <w:pPr>
              <w:pStyle w:val="aa"/>
              <w:ind w:right="20"/>
              <w:jc w:val="both"/>
              <w:rPr>
                <w:b/>
                <w:bCs/>
              </w:rPr>
            </w:pPr>
            <w:r w:rsidRPr="002F5F3A">
              <w:rPr>
                <w:b/>
                <w:bCs/>
              </w:rPr>
              <w:t>Notice</w:t>
            </w:r>
          </w:p>
        </w:tc>
        <w:tc>
          <w:tcPr>
            <w:tcW w:w="6800" w:type="dxa"/>
          </w:tcPr>
          <w:p w14:paraId="7D70E931" w14:textId="77777777" w:rsidR="001D398D" w:rsidRPr="002F5F3A" w:rsidRDefault="001D398D" w:rsidP="00657E9B">
            <w:pPr>
              <w:pStyle w:val="aa"/>
              <w:ind w:right="20"/>
            </w:pPr>
            <w:r w:rsidRPr="002F5F3A">
              <w:t xml:space="preserve">Default value is disabled in masking setting and follows </w:t>
            </w:r>
            <w:r w:rsidR="00722F28">
              <w:t xml:space="preserve">the </w:t>
            </w:r>
            <w:r w:rsidRPr="002F5F3A">
              <w:t>setting value of default-config.</w:t>
            </w:r>
          </w:p>
          <w:p w14:paraId="6FAEFA14" w14:textId="77777777" w:rsidR="001D398D" w:rsidRPr="002F5F3A" w:rsidRDefault="001D398D" w:rsidP="00657E9B">
            <w:pPr>
              <w:pStyle w:val="aa"/>
              <w:ind w:right="20"/>
            </w:pPr>
            <w:r w:rsidRPr="002F5F3A">
              <w:t>The default value of some m</w:t>
            </w:r>
            <w:r w:rsidR="00722F28">
              <w:t>e</w:t>
            </w:r>
            <w:r w:rsidRPr="002F5F3A">
              <w:t>ssage</w:t>
            </w:r>
            <w:r w:rsidR="00722F28">
              <w:t>s</w:t>
            </w:r>
            <w:r w:rsidRPr="002F5F3A">
              <w:t xml:space="preserve"> (S02009, S06002, and F02003) </w:t>
            </w:r>
            <w:r w:rsidR="00722F28">
              <w:t>are</w:t>
            </w:r>
            <w:r w:rsidRPr="002F5F3A">
              <w:t xml:space="preserve"> enabled.</w:t>
            </w:r>
          </w:p>
        </w:tc>
      </w:tr>
    </w:tbl>
    <w:p w14:paraId="3307CE00" w14:textId="77777777" w:rsidR="001D398D" w:rsidRPr="00D867F8" w:rsidRDefault="001D398D" w:rsidP="00657E9B">
      <w:pPr>
        <w:pStyle w:val="3"/>
        <w:ind w:left="0" w:right="20"/>
      </w:pPr>
      <w:bookmarkStart w:id="451" w:name="_Toc260339112"/>
      <w:bookmarkStart w:id="452" w:name="_Toc281502872"/>
      <w:bookmarkStart w:id="453" w:name="_Toc337198340"/>
      <w:bookmarkStart w:id="454" w:name="_Toc348625866"/>
      <w:bookmarkStart w:id="455" w:name="_Toc445130753"/>
      <w:r w:rsidRPr="00D867F8">
        <w:t xml:space="preserve">Setting AFS Severity </w:t>
      </w:r>
      <w:bookmarkEnd w:id="451"/>
      <w:r w:rsidRPr="00D867F8">
        <w:t>Class</w:t>
      </w:r>
      <w:bookmarkEnd w:id="452"/>
      <w:bookmarkEnd w:id="453"/>
      <w:bookmarkEnd w:id="454"/>
      <w:bookmarkEnd w:id="455"/>
    </w:p>
    <w:p w14:paraId="4D769C95" w14:textId="77777777" w:rsidR="001D398D" w:rsidRPr="002F5F3A" w:rsidRDefault="001D398D" w:rsidP="00657E9B">
      <w:pPr>
        <w:pStyle w:val="a3"/>
        <w:ind w:left="0" w:right="20"/>
        <w:rPr>
          <w:rFonts w:cs="Arial"/>
        </w:rPr>
      </w:pPr>
      <w:r w:rsidRPr="002F5F3A">
        <w:rPr>
          <w:rFonts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1BD28218" w14:textId="77777777" w:rsidTr="00BF42F2">
        <w:tc>
          <w:tcPr>
            <w:tcW w:w="8820" w:type="dxa"/>
            <w:shd w:val="clear" w:color="auto" w:fill="auto"/>
          </w:tcPr>
          <w:p w14:paraId="5A61DE03"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778F09C7" w14:textId="77777777" w:rsidR="001D398D" w:rsidRPr="002F5F3A" w:rsidRDefault="001D398D" w:rsidP="00657E9B">
            <w:pPr>
              <w:pStyle w:val="aa"/>
              <w:ind w:right="20"/>
            </w:pPr>
            <w:r w:rsidRPr="002F5F3A">
              <w:t>-------------------------------------------------------------------------------</w:t>
            </w:r>
          </w:p>
          <w:p w14:paraId="45771EB0" w14:textId="77777777" w:rsidR="001D398D" w:rsidRPr="002F5F3A" w:rsidRDefault="001D398D" w:rsidP="00657E9B">
            <w:pPr>
              <w:pStyle w:val="aa"/>
              <w:ind w:right="20"/>
            </w:pPr>
            <w:r w:rsidRPr="002F5F3A">
              <w:t xml:space="preserve">  ID       Type          Level      Mask      Snmp      Desc</w:t>
            </w:r>
          </w:p>
          <w:p w14:paraId="05E12879" w14:textId="77777777" w:rsidR="001D398D" w:rsidRPr="002F5F3A" w:rsidRDefault="001D398D" w:rsidP="00657E9B">
            <w:pPr>
              <w:pStyle w:val="aa"/>
              <w:ind w:right="20"/>
            </w:pPr>
            <w:r w:rsidRPr="002F5F3A">
              <w:t>-------------------------------------------------------------------------------</w:t>
            </w:r>
          </w:p>
          <w:p w14:paraId="29DA57F7" w14:textId="77777777" w:rsidR="001D398D" w:rsidRPr="002F5F3A" w:rsidRDefault="001D398D" w:rsidP="00657E9B">
            <w:pPr>
              <w:pStyle w:val="aa"/>
              <w:ind w:right="20"/>
            </w:pPr>
            <w:r w:rsidRPr="002F5F3A">
              <w:t xml:space="preserve">  A01001   equipment   critical   disable   enable    system cold start alarm</w:t>
            </w:r>
          </w:p>
          <w:p w14:paraId="386D6670" w14:textId="77777777" w:rsidR="001D398D" w:rsidRPr="002F5F3A" w:rsidRDefault="001D398D" w:rsidP="00657E9B">
            <w:pPr>
              <w:pStyle w:val="aa"/>
              <w:ind w:right="20"/>
            </w:pPr>
            <w:r w:rsidRPr="002F5F3A">
              <w:t xml:space="preserve">  A01002   equipment   major       disable   enable    system warm start alarm</w:t>
            </w:r>
          </w:p>
          <w:p w14:paraId="57FFAA02" w14:textId="77777777" w:rsidR="001D398D" w:rsidRPr="002F5F3A" w:rsidRDefault="001D398D" w:rsidP="00657E9B">
            <w:pPr>
              <w:pStyle w:val="aa"/>
              <w:ind w:right="20"/>
              <w:rPr>
                <w:b/>
                <w:bCs/>
              </w:rPr>
            </w:pPr>
            <w:r w:rsidRPr="002F5F3A">
              <w:t xml:space="preserve">Switch# </w:t>
            </w:r>
            <w:r w:rsidRPr="002F5F3A">
              <w:rPr>
                <w:b/>
                <w:bCs/>
              </w:rPr>
              <w:t>configure terminal</w:t>
            </w:r>
          </w:p>
          <w:p w14:paraId="0629E7F8" w14:textId="77777777" w:rsidR="001D398D" w:rsidRPr="002F5F3A" w:rsidRDefault="001D398D" w:rsidP="00657E9B">
            <w:pPr>
              <w:pStyle w:val="aa"/>
              <w:ind w:right="20"/>
            </w:pPr>
            <w:r w:rsidRPr="002F5F3A">
              <w:t xml:space="preserve">Switch(config)# </w:t>
            </w:r>
            <w:r w:rsidRPr="002F5F3A">
              <w:rPr>
                <w:b/>
                <w:bCs/>
              </w:rPr>
              <w:t>afs severity major A01001</w:t>
            </w:r>
          </w:p>
          <w:p w14:paraId="10B4D563" w14:textId="77777777" w:rsidR="001D398D" w:rsidRPr="002F5F3A" w:rsidRDefault="001D398D" w:rsidP="00657E9B">
            <w:pPr>
              <w:pStyle w:val="aa"/>
              <w:ind w:right="20"/>
            </w:pPr>
            <w:r w:rsidRPr="002F5F3A">
              <w:t xml:space="preserve">Switch(config)# </w:t>
            </w:r>
            <w:r w:rsidRPr="002F5F3A">
              <w:rPr>
                <w:b/>
                <w:bCs/>
              </w:rPr>
              <w:t>end</w:t>
            </w:r>
          </w:p>
          <w:p w14:paraId="046AE49A" w14:textId="77777777" w:rsidR="001D398D" w:rsidRPr="002F5F3A" w:rsidRDefault="001D398D" w:rsidP="00657E9B">
            <w:pPr>
              <w:pStyle w:val="aa"/>
              <w:ind w:right="20"/>
              <w:rPr>
                <w:b/>
                <w:bCs/>
              </w:rPr>
            </w:pPr>
            <w:r w:rsidRPr="002F5F3A">
              <w:t xml:space="preserve">Switch# </w:t>
            </w:r>
            <w:r w:rsidRPr="002F5F3A">
              <w:rPr>
                <w:b/>
                <w:bCs/>
              </w:rPr>
              <w:t>show running-config</w:t>
            </w:r>
          </w:p>
          <w:p w14:paraId="13D08CD0" w14:textId="77777777" w:rsidR="001D398D" w:rsidRPr="002F5F3A" w:rsidRDefault="001D398D" w:rsidP="00657E9B">
            <w:pPr>
              <w:pStyle w:val="aa"/>
              <w:ind w:right="20"/>
            </w:pPr>
            <w:r w:rsidRPr="002F5F3A">
              <w:t>!</w:t>
            </w:r>
          </w:p>
          <w:p w14:paraId="42B6C920" w14:textId="77777777" w:rsidR="001D398D" w:rsidRPr="002F5F3A" w:rsidRDefault="001D398D" w:rsidP="00657E9B">
            <w:pPr>
              <w:pStyle w:val="aa"/>
              <w:ind w:right="20"/>
            </w:pPr>
            <w:r w:rsidRPr="002F5F3A">
              <w:t>afs severity major A01001</w:t>
            </w:r>
          </w:p>
          <w:p w14:paraId="794EA7FD" w14:textId="77777777" w:rsidR="001D398D" w:rsidRPr="002F5F3A" w:rsidRDefault="001D398D" w:rsidP="00657E9B">
            <w:pPr>
              <w:pStyle w:val="aa"/>
              <w:ind w:right="20"/>
              <w:rPr>
                <w:b/>
                <w:bCs/>
              </w:rPr>
            </w:pPr>
            <w:r w:rsidRPr="002F5F3A">
              <w:t>!</w:t>
            </w:r>
          </w:p>
          <w:p w14:paraId="598F8D2B"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732798FD" w14:textId="77777777" w:rsidR="001D398D" w:rsidRPr="002F5F3A" w:rsidRDefault="001D398D" w:rsidP="00657E9B">
            <w:pPr>
              <w:pStyle w:val="aa"/>
              <w:ind w:right="20"/>
            </w:pPr>
            <w:r w:rsidRPr="002F5F3A">
              <w:t>-------------------------------------------------------------------------------</w:t>
            </w:r>
          </w:p>
          <w:p w14:paraId="5125111A" w14:textId="77777777" w:rsidR="001D398D" w:rsidRPr="002F5F3A" w:rsidRDefault="001D398D" w:rsidP="00657E9B">
            <w:pPr>
              <w:pStyle w:val="aa"/>
              <w:ind w:right="20"/>
            </w:pPr>
            <w:r w:rsidRPr="002F5F3A">
              <w:t xml:space="preserve">  ID       Type          Level      Mask       Snmp      Desc</w:t>
            </w:r>
          </w:p>
          <w:p w14:paraId="160E0191" w14:textId="77777777" w:rsidR="001D398D" w:rsidRPr="002F5F3A" w:rsidRDefault="001D398D" w:rsidP="00657E9B">
            <w:pPr>
              <w:pStyle w:val="aa"/>
              <w:ind w:right="20"/>
            </w:pPr>
            <w:r w:rsidRPr="002F5F3A">
              <w:t>-------------------------------------------------------------------------------</w:t>
            </w:r>
          </w:p>
          <w:p w14:paraId="325ED977" w14:textId="77777777" w:rsidR="001D398D" w:rsidRPr="002F5F3A" w:rsidRDefault="001D398D" w:rsidP="00657E9B">
            <w:pPr>
              <w:pStyle w:val="aa"/>
              <w:ind w:right="20"/>
            </w:pPr>
            <w:r w:rsidRPr="002F5F3A">
              <w:lastRenderedPageBreak/>
              <w:t xml:space="preserve">  A01001   equipment   major      disable   enable    system cold start alarm</w:t>
            </w:r>
          </w:p>
          <w:p w14:paraId="7BC97023" w14:textId="77777777" w:rsidR="001D398D" w:rsidRPr="002F5F3A" w:rsidRDefault="001D398D" w:rsidP="00657E9B">
            <w:pPr>
              <w:pStyle w:val="aa"/>
              <w:ind w:right="20"/>
            </w:pPr>
            <w:r w:rsidRPr="002F5F3A">
              <w:t xml:space="preserve">  A01002   equipment   major      disable   enable    system warm start alarm</w:t>
            </w:r>
          </w:p>
          <w:p w14:paraId="79DFDA9C" w14:textId="77777777" w:rsidR="001D398D" w:rsidRPr="002F5F3A" w:rsidRDefault="001D398D" w:rsidP="00657E9B">
            <w:pPr>
              <w:wordWrap/>
              <w:ind w:right="20"/>
            </w:pPr>
            <w:r w:rsidRPr="002F5F3A">
              <w:t>Switch#</w:t>
            </w:r>
          </w:p>
        </w:tc>
      </w:tr>
    </w:tbl>
    <w:p w14:paraId="75D58A16" w14:textId="77777777"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57"/>
        <w:gridCol w:w="5986"/>
      </w:tblGrid>
      <w:tr w:rsidR="001D398D" w:rsidRPr="002F5F3A" w14:paraId="011D8EA4" w14:textId="77777777" w:rsidTr="00BF42F2">
        <w:tc>
          <w:tcPr>
            <w:tcW w:w="960" w:type="dxa"/>
          </w:tcPr>
          <w:p w14:paraId="1C1F771D" w14:textId="77777777" w:rsidR="001D398D" w:rsidRPr="002F5F3A" w:rsidRDefault="001D398D" w:rsidP="00657E9B">
            <w:pPr>
              <w:pStyle w:val="aa"/>
              <w:spacing w:after="120"/>
              <w:ind w:right="20"/>
              <w:jc w:val="both"/>
            </w:pPr>
            <w:r w:rsidRPr="002F5F3A">
              <w:rPr>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2F5F3A" w:rsidRDefault="001D398D" w:rsidP="00657E9B">
            <w:pPr>
              <w:pStyle w:val="aa"/>
              <w:ind w:right="20"/>
              <w:jc w:val="both"/>
              <w:rPr>
                <w:b/>
                <w:bCs/>
              </w:rPr>
            </w:pPr>
            <w:r w:rsidRPr="002F5F3A">
              <w:rPr>
                <w:b/>
                <w:bCs/>
              </w:rPr>
              <w:t>Notice</w:t>
            </w:r>
          </w:p>
        </w:tc>
        <w:tc>
          <w:tcPr>
            <w:tcW w:w="6800" w:type="dxa"/>
          </w:tcPr>
          <w:p w14:paraId="12EBF4DD" w14:textId="77777777" w:rsidR="001D398D" w:rsidRPr="002F5F3A" w:rsidRDefault="001D398D" w:rsidP="00657E9B">
            <w:pPr>
              <w:pStyle w:val="aa"/>
              <w:ind w:right="20"/>
            </w:pPr>
            <w:r w:rsidRPr="002F5F3A">
              <w:t xml:space="preserve">Error class obeys the set value of </w:t>
            </w:r>
            <w:r w:rsidR="00B47007">
              <w:t xml:space="preserve">the </w:t>
            </w:r>
            <w:r w:rsidRPr="002F5F3A">
              <w:t>AFS default-config.</w:t>
            </w:r>
          </w:p>
        </w:tc>
      </w:tr>
    </w:tbl>
    <w:p w14:paraId="65F5E093" w14:textId="77777777" w:rsidR="001D398D" w:rsidRPr="00D867F8" w:rsidRDefault="001D398D" w:rsidP="00657E9B">
      <w:pPr>
        <w:pStyle w:val="3"/>
        <w:ind w:left="0" w:right="20"/>
      </w:pPr>
      <w:bookmarkStart w:id="456" w:name="_Toc260339113"/>
      <w:bookmarkStart w:id="457" w:name="_Toc281502873"/>
      <w:bookmarkStart w:id="458" w:name="_Toc337198341"/>
      <w:bookmarkStart w:id="459" w:name="_Toc348625867"/>
      <w:bookmarkStart w:id="460" w:name="_Toc445130754"/>
      <w:r w:rsidRPr="00D867F8">
        <w:t>Setting AFS SNMP Trap</w:t>
      </w:r>
      <w:bookmarkEnd w:id="456"/>
      <w:bookmarkEnd w:id="457"/>
      <w:bookmarkEnd w:id="458"/>
      <w:bookmarkEnd w:id="459"/>
      <w:bookmarkEnd w:id="460"/>
    </w:p>
    <w:p w14:paraId="24B54DAF" w14:textId="77777777" w:rsidR="001D398D" w:rsidRPr="002F5F3A" w:rsidRDefault="001D398D" w:rsidP="00657E9B">
      <w:pPr>
        <w:pStyle w:val="a3"/>
        <w:ind w:left="0" w:right="20"/>
        <w:rPr>
          <w:rFonts w:cs="Arial"/>
        </w:rPr>
      </w:pPr>
      <w:r w:rsidRPr="002F5F3A">
        <w:rPr>
          <w:rFonts w:cs="Arial"/>
        </w:rPr>
        <w:t xml:space="preserve">You can set SNMP Trap about </w:t>
      </w:r>
      <w:r w:rsidR="00B47007">
        <w:rPr>
          <w:rFonts w:cs="Arial"/>
        </w:rPr>
        <w:t xml:space="preserve">an </w:t>
      </w:r>
      <w:r w:rsidRPr="002F5F3A">
        <w:rPr>
          <w:rFonts w:cs="Arial"/>
        </w:rPr>
        <w:t xml:space="preserve">AFS event. Moreover, you can set All for AFS events or else </w:t>
      </w:r>
      <w:r w:rsidR="00B47007">
        <w:rPr>
          <w:rFonts w:cs="Arial"/>
        </w:rPr>
        <w:t xml:space="preserve">set </w:t>
      </w:r>
      <w:r w:rsidRPr="002F5F3A">
        <w:rPr>
          <w:rFonts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14:paraId="197E0DC9" w14:textId="77777777" w:rsidTr="00BF42F2">
        <w:tc>
          <w:tcPr>
            <w:tcW w:w="8820" w:type="dxa"/>
            <w:shd w:val="clear" w:color="auto" w:fill="auto"/>
          </w:tcPr>
          <w:p w14:paraId="5A71EF31"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5FF2029D" w14:textId="77777777" w:rsidR="001D398D" w:rsidRPr="002F5F3A" w:rsidRDefault="001D398D" w:rsidP="00657E9B">
            <w:pPr>
              <w:pStyle w:val="aa"/>
              <w:ind w:right="20"/>
            </w:pPr>
            <w:r w:rsidRPr="002F5F3A">
              <w:t>-------------------------------------------------------------------------------</w:t>
            </w:r>
          </w:p>
          <w:p w14:paraId="625B3CBD" w14:textId="77777777" w:rsidR="001D398D" w:rsidRPr="002F5F3A" w:rsidRDefault="001D398D" w:rsidP="00657E9B">
            <w:pPr>
              <w:pStyle w:val="aa"/>
              <w:ind w:right="20"/>
            </w:pPr>
            <w:r w:rsidRPr="002F5F3A">
              <w:t xml:space="preserve">  ID       Type          Level      Mask      Snmp      Desc</w:t>
            </w:r>
          </w:p>
          <w:p w14:paraId="61361A97" w14:textId="77777777" w:rsidR="001D398D" w:rsidRPr="002F5F3A" w:rsidRDefault="001D398D" w:rsidP="00657E9B">
            <w:pPr>
              <w:pStyle w:val="aa"/>
              <w:ind w:right="20"/>
            </w:pPr>
            <w:r w:rsidRPr="002F5F3A">
              <w:t>-------------------------------------------------------------------------------</w:t>
            </w:r>
          </w:p>
          <w:p w14:paraId="73A6FD53" w14:textId="77777777" w:rsidR="001D398D" w:rsidRPr="002F5F3A" w:rsidRDefault="001D398D" w:rsidP="00657E9B">
            <w:pPr>
              <w:pStyle w:val="aa"/>
              <w:ind w:right="20"/>
            </w:pPr>
            <w:r w:rsidRPr="002F5F3A">
              <w:t xml:space="preserve">  A01001   equipment   critical   disable   enable    system cold start alarm</w:t>
            </w:r>
          </w:p>
          <w:p w14:paraId="68515DA0" w14:textId="77777777" w:rsidR="001D398D" w:rsidRPr="002F5F3A" w:rsidRDefault="001D398D" w:rsidP="00657E9B">
            <w:pPr>
              <w:pStyle w:val="aa"/>
              <w:ind w:right="20" w:firstLine="180"/>
            </w:pPr>
            <w:r w:rsidRPr="002F5F3A">
              <w:t>A01002   equipment   major       disable   enable    system warm start alarm</w:t>
            </w:r>
          </w:p>
          <w:p w14:paraId="1481A25D" w14:textId="77777777" w:rsidR="001D398D" w:rsidRPr="002F5F3A" w:rsidRDefault="001D398D" w:rsidP="00657E9B">
            <w:pPr>
              <w:pStyle w:val="aa"/>
              <w:ind w:right="20" w:firstLine="180"/>
            </w:pPr>
            <w:r w:rsidRPr="002F5F3A">
              <w:t>S01003   equipment   warning    disable   enable    slot status change</w:t>
            </w:r>
          </w:p>
          <w:p w14:paraId="4C3E7817" w14:textId="77777777" w:rsidR="001D398D" w:rsidRPr="002F5F3A" w:rsidRDefault="001D398D" w:rsidP="00657E9B">
            <w:pPr>
              <w:pStyle w:val="aa"/>
              <w:ind w:right="20" w:firstLine="180"/>
            </w:pPr>
            <w:r w:rsidRPr="002F5F3A">
              <w:t>S01006   equipment   warning    disable   enable    SFP status change</w:t>
            </w:r>
          </w:p>
          <w:p w14:paraId="1391EDF0" w14:textId="77777777" w:rsidR="001D398D" w:rsidRPr="002F5F3A" w:rsidRDefault="001D398D" w:rsidP="00657E9B">
            <w:pPr>
              <w:pStyle w:val="aa"/>
              <w:ind w:right="20" w:firstLine="180"/>
            </w:pPr>
            <w:r w:rsidRPr="002F5F3A">
              <w:t>F03023   QoS          warning    disable   enable    crc count threshold alarm</w:t>
            </w:r>
          </w:p>
          <w:p w14:paraId="6061D306" w14:textId="77777777" w:rsidR="001D398D" w:rsidRPr="002F5F3A" w:rsidRDefault="001D398D" w:rsidP="00657E9B">
            <w:pPr>
              <w:pStyle w:val="aa"/>
              <w:ind w:right="20"/>
              <w:rPr>
                <w:b/>
                <w:bCs/>
              </w:rPr>
            </w:pPr>
            <w:r w:rsidRPr="002F5F3A">
              <w:t xml:space="preserve">Switch# </w:t>
            </w:r>
            <w:r w:rsidRPr="002F5F3A">
              <w:rPr>
                <w:b/>
                <w:bCs/>
              </w:rPr>
              <w:t>configure terminal</w:t>
            </w:r>
          </w:p>
          <w:p w14:paraId="23E967EB" w14:textId="77777777" w:rsidR="001D398D" w:rsidRPr="002F5F3A" w:rsidRDefault="001D398D" w:rsidP="00657E9B">
            <w:pPr>
              <w:pStyle w:val="aa"/>
              <w:ind w:right="20"/>
              <w:rPr>
                <w:b/>
                <w:bCs/>
              </w:rPr>
            </w:pPr>
            <w:r w:rsidRPr="002F5F3A">
              <w:t xml:space="preserve">Switch(config)# </w:t>
            </w:r>
            <w:r w:rsidRPr="002F5F3A">
              <w:rPr>
                <w:b/>
                <w:bCs/>
              </w:rPr>
              <w:t>afs snmp disable alarm</w:t>
            </w:r>
          </w:p>
          <w:p w14:paraId="4C447AF0" w14:textId="77777777" w:rsidR="001D398D" w:rsidRPr="002F5F3A" w:rsidRDefault="001D398D" w:rsidP="00657E9B">
            <w:pPr>
              <w:pStyle w:val="aa"/>
              <w:ind w:right="20"/>
            </w:pPr>
            <w:r w:rsidRPr="002F5F3A">
              <w:t xml:space="preserve">Switch(config)# </w:t>
            </w:r>
            <w:r w:rsidRPr="002F5F3A">
              <w:rPr>
                <w:b/>
                <w:bCs/>
              </w:rPr>
              <w:t>afs snmp disable status equipment</w:t>
            </w:r>
          </w:p>
          <w:p w14:paraId="7A2D177C" w14:textId="77777777" w:rsidR="001D398D" w:rsidRPr="002F5F3A" w:rsidRDefault="001D398D" w:rsidP="00657E9B">
            <w:pPr>
              <w:pStyle w:val="aa"/>
              <w:ind w:right="20"/>
              <w:rPr>
                <w:b/>
                <w:bCs/>
              </w:rPr>
            </w:pPr>
            <w:r w:rsidRPr="002F5F3A">
              <w:t xml:space="preserve">Switch(config)# </w:t>
            </w:r>
            <w:r w:rsidRPr="002F5F3A">
              <w:rPr>
                <w:b/>
                <w:bCs/>
              </w:rPr>
              <w:t>afs snmp disable fault qos F03023</w:t>
            </w:r>
          </w:p>
          <w:p w14:paraId="2EEAE922" w14:textId="77777777" w:rsidR="001D398D" w:rsidRPr="002F5F3A" w:rsidRDefault="001D398D" w:rsidP="00657E9B">
            <w:pPr>
              <w:pStyle w:val="aa"/>
              <w:ind w:right="20"/>
            </w:pPr>
            <w:r w:rsidRPr="002F5F3A">
              <w:t xml:space="preserve">Switch(config)# </w:t>
            </w:r>
            <w:r w:rsidRPr="002F5F3A">
              <w:rPr>
                <w:b/>
                <w:bCs/>
              </w:rPr>
              <w:t>end</w:t>
            </w:r>
          </w:p>
          <w:p w14:paraId="04FE8536" w14:textId="77777777" w:rsidR="001D398D" w:rsidRPr="002F5F3A" w:rsidRDefault="001D398D" w:rsidP="00657E9B">
            <w:pPr>
              <w:pStyle w:val="aa"/>
              <w:ind w:right="20"/>
              <w:rPr>
                <w:b/>
                <w:bCs/>
              </w:rPr>
            </w:pPr>
            <w:r w:rsidRPr="002F5F3A">
              <w:t xml:space="preserve">Switch# </w:t>
            </w:r>
            <w:r w:rsidRPr="002F5F3A">
              <w:rPr>
                <w:b/>
                <w:bCs/>
              </w:rPr>
              <w:t>show running-config</w:t>
            </w:r>
          </w:p>
          <w:p w14:paraId="33492383" w14:textId="77777777" w:rsidR="001D398D" w:rsidRPr="002F5F3A" w:rsidRDefault="001D398D" w:rsidP="00657E9B">
            <w:pPr>
              <w:pStyle w:val="aa"/>
              <w:ind w:right="20"/>
            </w:pPr>
            <w:r w:rsidRPr="002F5F3A">
              <w:t>afs snmp disable alarm equipment A01001</w:t>
            </w:r>
          </w:p>
          <w:p w14:paraId="17E42997" w14:textId="77777777" w:rsidR="001D398D" w:rsidRPr="002F5F3A" w:rsidRDefault="001D398D" w:rsidP="00657E9B">
            <w:pPr>
              <w:pStyle w:val="aa"/>
              <w:ind w:right="20"/>
            </w:pPr>
            <w:r w:rsidRPr="002F5F3A">
              <w:t>afs snmp disable alarm equipment A01002</w:t>
            </w:r>
          </w:p>
          <w:p w14:paraId="271C46E5" w14:textId="77777777" w:rsidR="001D398D" w:rsidRPr="002F5F3A" w:rsidRDefault="001D398D" w:rsidP="00657E9B">
            <w:pPr>
              <w:pStyle w:val="aa"/>
              <w:ind w:right="20"/>
            </w:pPr>
            <w:r w:rsidRPr="002F5F3A">
              <w:t>afs snmp disable status equipment S01003</w:t>
            </w:r>
          </w:p>
          <w:p w14:paraId="02D88C26" w14:textId="77777777" w:rsidR="001D398D" w:rsidRPr="002F5F3A" w:rsidRDefault="001D398D" w:rsidP="00657E9B">
            <w:pPr>
              <w:pStyle w:val="aa"/>
              <w:ind w:right="20"/>
            </w:pPr>
            <w:r w:rsidRPr="002F5F3A">
              <w:t>afs snmp disable status equipment S01006</w:t>
            </w:r>
          </w:p>
          <w:p w14:paraId="48852FD2" w14:textId="77777777" w:rsidR="001D398D" w:rsidRPr="002F5F3A" w:rsidRDefault="001D398D" w:rsidP="00657E9B">
            <w:pPr>
              <w:pStyle w:val="aa"/>
              <w:ind w:right="20"/>
            </w:pPr>
            <w:r w:rsidRPr="002F5F3A">
              <w:t>afs snmp disable fault qos F03023</w:t>
            </w:r>
          </w:p>
          <w:p w14:paraId="388876F7"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6648ACE2" w14:textId="77777777" w:rsidR="001D398D" w:rsidRPr="002F5F3A" w:rsidRDefault="001D398D" w:rsidP="00657E9B">
            <w:pPr>
              <w:pStyle w:val="aa"/>
              <w:ind w:right="20"/>
            </w:pPr>
            <w:r w:rsidRPr="002F5F3A">
              <w:t>-------------------------------------------------------------------------------</w:t>
            </w:r>
          </w:p>
          <w:p w14:paraId="0D1D3B10" w14:textId="77777777" w:rsidR="001D398D" w:rsidRPr="002F5F3A" w:rsidRDefault="001D398D" w:rsidP="00657E9B">
            <w:pPr>
              <w:pStyle w:val="aa"/>
              <w:ind w:right="20"/>
            </w:pPr>
            <w:r w:rsidRPr="002F5F3A">
              <w:t xml:space="preserve">  ID       Type          Level      Mask       Snmp      Desc</w:t>
            </w:r>
          </w:p>
          <w:p w14:paraId="356F89F0" w14:textId="77777777" w:rsidR="001D398D" w:rsidRPr="002F5F3A" w:rsidRDefault="001D398D" w:rsidP="00657E9B">
            <w:pPr>
              <w:pStyle w:val="aa"/>
              <w:ind w:right="20"/>
            </w:pPr>
            <w:r w:rsidRPr="002F5F3A">
              <w:t>-------------------------------------------------------------------------------</w:t>
            </w:r>
          </w:p>
          <w:p w14:paraId="130B8DB6" w14:textId="77777777" w:rsidR="001D398D" w:rsidRPr="002F5F3A" w:rsidRDefault="001D398D" w:rsidP="00657E9B">
            <w:pPr>
              <w:pStyle w:val="aa"/>
              <w:ind w:right="20"/>
            </w:pPr>
            <w:r w:rsidRPr="002F5F3A">
              <w:t xml:space="preserve">  A01001   equipment   critical   disable   disable  system cold start alarm</w:t>
            </w:r>
          </w:p>
          <w:p w14:paraId="3D484A92" w14:textId="77777777" w:rsidR="001D398D" w:rsidRPr="002F5F3A" w:rsidRDefault="001D398D" w:rsidP="00657E9B">
            <w:pPr>
              <w:pStyle w:val="aa"/>
              <w:ind w:right="20" w:firstLineChars="100" w:firstLine="180"/>
            </w:pPr>
            <w:r w:rsidRPr="002F5F3A">
              <w:t>A01002   equipment   major       disable   disable  system warm start alarm</w:t>
            </w:r>
          </w:p>
          <w:p w14:paraId="19619982" w14:textId="77777777" w:rsidR="001D398D" w:rsidRPr="002F5F3A" w:rsidRDefault="001D398D" w:rsidP="00657E9B">
            <w:pPr>
              <w:pStyle w:val="aa"/>
              <w:ind w:right="20" w:firstLineChars="100" w:firstLine="180"/>
            </w:pPr>
            <w:r w:rsidRPr="002F5F3A">
              <w:t>S01003   equipment   warning    disable   disable   slot status change</w:t>
            </w:r>
          </w:p>
          <w:p w14:paraId="504ADB3B" w14:textId="77777777" w:rsidR="001D398D" w:rsidRPr="002F5F3A" w:rsidRDefault="001D398D" w:rsidP="00657E9B">
            <w:pPr>
              <w:pStyle w:val="aa"/>
              <w:ind w:right="20" w:firstLineChars="100" w:firstLine="180"/>
            </w:pPr>
            <w:r w:rsidRPr="002F5F3A">
              <w:t>S01006   equipment   warning    disable   disable   SFP status change</w:t>
            </w:r>
          </w:p>
          <w:p w14:paraId="62C93974" w14:textId="77777777" w:rsidR="001D398D" w:rsidRPr="002F5F3A" w:rsidRDefault="001D398D" w:rsidP="00657E9B">
            <w:pPr>
              <w:pStyle w:val="aa"/>
              <w:ind w:right="20" w:firstLineChars="100" w:firstLine="180"/>
            </w:pPr>
            <w:r w:rsidRPr="002F5F3A">
              <w:t>F03023   QoS          warning    disable   disable   crc count threshold alarm</w:t>
            </w:r>
          </w:p>
          <w:p w14:paraId="5CADFADE" w14:textId="77777777" w:rsidR="001D398D" w:rsidRPr="002F5F3A" w:rsidRDefault="001D398D" w:rsidP="00657E9B">
            <w:pPr>
              <w:wordWrap/>
              <w:ind w:right="20"/>
            </w:pPr>
            <w:r w:rsidRPr="002F5F3A">
              <w:t>Switch#</w:t>
            </w:r>
          </w:p>
        </w:tc>
      </w:tr>
    </w:tbl>
    <w:p w14:paraId="13E3AA85" w14:textId="77777777"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56"/>
        <w:gridCol w:w="5987"/>
      </w:tblGrid>
      <w:tr w:rsidR="001D398D" w:rsidRPr="002F5F3A" w14:paraId="39B59525" w14:textId="77777777" w:rsidTr="00BF42F2">
        <w:trPr>
          <w:trHeight w:val="414"/>
        </w:trPr>
        <w:tc>
          <w:tcPr>
            <w:tcW w:w="960" w:type="dxa"/>
          </w:tcPr>
          <w:p w14:paraId="20116345" w14:textId="77777777" w:rsidR="001D398D" w:rsidRPr="002F5F3A" w:rsidRDefault="001D398D" w:rsidP="00657E9B">
            <w:pPr>
              <w:pStyle w:val="aa"/>
              <w:spacing w:after="120"/>
              <w:ind w:right="20"/>
              <w:jc w:val="both"/>
            </w:pPr>
            <w:r w:rsidRPr="002F5F3A">
              <w:rPr>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2F5F3A" w:rsidRDefault="001D398D" w:rsidP="00657E9B">
            <w:pPr>
              <w:pStyle w:val="aa"/>
              <w:ind w:right="20"/>
              <w:jc w:val="both"/>
              <w:rPr>
                <w:b/>
                <w:bCs/>
              </w:rPr>
            </w:pPr>
            <w:r w:rsidRPr="002F5F3A">
              <w:rPr>
                <w:b/>
                <w:bCs/>
              </w:rPr>
              <w:t>Notice</w:t>
            </w:r>
          </w:p>
        </w:tc>
        <w:tc>
          <w:tcPr>
            <w:tcW w:w="6800" w:type="dxa"/>
          </w:tcPr>
          <w:p w14:paraId="41B0E107" w14:textId="77777777" w:rsidR="001D398D" w:rsidRPr="002F5F3A" w:rsidRDefault="001D398D" w:rsidP="00657E9B">
            <w:pPr>
              <w:pStyle w:val="aa"/>
              <w:ind w:right="20"/>
              <w:rPr>
                <w:kern w:val="0"/>
              </w:rPr>
            </w:pPr>
            <w:r w:rsidRPr="002F5F3A">
              <w:t>The default snmp trap setting is disabled. It obeys AFS default-config value.</w:t>
            </w:r>
          </w:p>
        </w:tc>
      </w:tr>
    </w:tbl>
    <w:p w14:paraId="062790D9" w14:textId="77777777" w:rsidR="001D398D" w:rsidRPr="00D867F8" w:rsidRDefault="001D398D" w:rsidP="00657E9B">
      <w:pPr>
        <w:pStyle w:val="3"/>
        <w:ind w:left="0" w:right="20"/>
      </w:pPr>
      <w:bookmarkStart w:id="461" w:name="_Toc281502874"/>
      <w:r w:rsidRPr="00D867F8">
        <w:br w:type="page"/>
      </w:r>
      <w:bookmarkStart w:id="462" w:name="_Toc337198342"/>
      <w:bookmarkStart w:id="463" w:name="_Toc348625868"/>
      <w:bookmarkStart w:id="464" w:name="_Toc445130755"/>
      <w:r w:rsidRPr="00D867F8">
        <w:lastRenderedPageBreak/>
        <w:t xml:space="preserve">Changing AFS </w:t>
      </w:r>
      <w:bookmarkEnd w:id="461"/>
      <w:r w:rsidRPr="00D867F8">
        <w:t>Configuration with default-config</w:t>
      </w:r>
      <w:bookmarkEnd w:id="462"/>
      <w:bookmarkEnd w:id="463"/>
      <w:bookmarkEnd w:id="464"/>
    </w:p>
    <w:p w14:paraId="36EC9798" w14:textId="77777777" w:rsidR="001D398D" w:rsidRPr="002F5F3A" w:rsidRDefault="001D398D" w:rsidP="00657E9B">
      <w:pPr>
        <w:pStyle w:val="a3"/>
        <w:ind w:left="0" w:right="20"/>
        <w:rPr>
          <w:rFonts w:cs="Arial"/>
        </w:rPr>
      </w:pPr>
      <w:r w:rsidRPr="002F5F3A">
        <w:rPr>
          <w:rFonts w:cs="Arial"/>
        </w:rPr>
        <w:t xml:space="preserve">You can change afs mask and </w:t>
      </w:r>
      <w:r w:rsidR="00B33B2F">
        <w:rPr>
          <w:rFonts w:cs="Arial"/>
        </w:rPr>
        <w:t>SNMP</w:t>
      </w:r>
      <w:r w:rsidRPr="002F5F3A">
        <w:rPr>
          <w:rFonts w:cs="Arial"/>
        </w:rPr>
        <w:t xml:space="preserve"> setting value</w:t>
      </w:r>
      <w:r w:rsidR="00B33B2F">
        <w:rPr>
          <w:rFonts w:cs="Arial"/>
        </w:rPr>
        <w:t>s</w:t>
      </w:r>
      <w:r w:rsidRPr="002F5F3A">
        <w:rPr>
          <w:rFonts w:cs="Arial"/>
        </w:rPr>
        <w:t xml:space="preserve"> when running the current system. You can also change the mask or </w:t>
      </w:r>
      <w:r w:rsidR="00B33B2F">
        <w:rPr>
          <w:rFonts w:cs="Arial"/>
        </w:rPr>
        <w:t>SNMP</w:t>
      </w:r>
      <w:r w:rsidRPr="002F5F3A">
        <w:rPr>
          <w:rFonts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2F5F3A" w14:paraId="523B719F" w14:textId="77777777" w:rsidTr="00BF42F2">
        <w:tc>
          <w:tcPr>
            <w:tcW w:w="7506" w:type="dxa"/>
            <w:shd w:val="clear" w:color="auto" w:fill="auto"/>
          </w:tcPr>
          <w:p w14:paraId="2D8075FD" w14:textId="77777777" w:rsidR="001D398D" w:rsidRPr="002F5F3A" w:rsidRDefault="001D398D" w:rsidP="00657E9B">
            <w:pPr>
              <w:pStyle w:val="aa"/>
              <w:ind w:right="20"/>
              <w:rPr>
                <w:kern w:val="0"/>
              </w:rPr>
            </w:pPr>
            <w:r w:rsidRPr="002F5F3A">
              <w:rPr>
                <w:kern w:val="0"/>
              </w:rPr>
              <w:t xml:space="preserve">Switch# show afs default-config </w:t>
            </w:r>
          </w:p>
          <w:p w14:paraId="343B4799" w14:textId="77777777" w:rsidR="001D398D" w:rsidRPr="002F5F3A" w:rsidRDefault="001D398D" w:rsidP="00657E9B">
            <w:pPr>
              <w:pStyle w:val="aa"/>
              <w:ind w:right="20"/>
              <w:rPr>
                <w:kern w:val="0"/>
              </w:rPr>
            </w:pPr>
            <w:r w:rsidRPr="002F5F3A">
              <w:rPr>
                <w:kern w:val="0"/>
              </w:rPr>
              <w:t>-------------------------------------------------------------------------------</w:t>
            </w:r>
          </w:p>
          <w:p w14:paraId="61368681" w14:textId="77777777" w:rsidR="001D398D" w:rsidRPr="002F5F3A" w:rsidRDefault="001D398D" w:rsidP="00657E9B">
            <w:pPr>
              <w:pStyle w:val="aa"/>
              <w:ind w:right="20"/>
              <w:rPr>
                <w:kern w:val="0"/>
              </w:rPr>
            </w:pPr>
            <w:r w:rsidRPr="002F5F3A">
              <w:rPr>
                <w:kern w:val="0"/>
              </w:rPr>
              <w:t xml:space="preserve">  ID       Type          Level      Mask      Snmp      Desc</w:t>
            </w:r>
          </w:p>
          <w:p w14:paraId="03D2FF79" w14:textId="77777777" w:rsidR="001D398D" w:rsidRPr="002F5F3A" w:rsidRDefault="001D398D" w:rsidP="00657E9B">
            <w:pPr>
              <w:pStyle w:val="aa"/>
              <w:ind w:right="20"/>
              <w:rPr>
                <w:kern w:val="0"/>
              </w:rPr>
            </w:pPr>
            <w:r w:rsidRPr="002F5F3A">
              <w:rPr>
                <w:kern w:val="0"/>
              </w:rPr>
              <w:t>-------------------------------------------------------------------------------</w:t>
            </w:r>
          </w:p>
          <w:p w14:paraId="509F7B0E" w14:textId="77777777" w:rsidR="001D398D" w:rsidRPr="002F5F3A" w:rsidRDefault="001D398D" w:rsidP="00657E9B">
            <w:pPr>
              <w:pStyle w:val="aa"/>
              <w:ind w:right="20"/>
              <w:rPr>
                <w:kern w:val="0"/>
              </w:rPr>
            </w:pPr>
            <w:r w:rsidRPr="002F5F3A">
              <w:rPr>
                <w:kern w:val="0"/>
              </w:rPr>
              <w:t xml:space="preserve">  A01001   equipment     critical   disable   disable   system cold start alarm</w:t>
            </w:r>
          </w:p>
          <w:p w14:paraId="1140A779" w14:textId="77777777" w:rsidR="001D398D" w:rsidRPr="002F5F3A" w:rsidRDefault="001D398D" w:rsidP="00657E9B">
            <w:pPr>
              <w:pStyle w:val="aa"/>
              <w:ind w:right="20"/>
              <w:rPr>
                <w:kern w:val="0"/>
              </w:rPr>
            </w:pPr>
            <w:r w:rsidRPr="002F5F3A">
              <w:rPr>
                <w:kern w:val="0"/>
              </w:rPr>
              <w:t xml:space="preserve">  A01002   equipment     major      disable   disable   system warm start alarm</w:t>
            </w:r>
          </w:p>
          <w:p w14:paraId="78658932" w14:textId="77777777" w:rsidR="001D398D" w:rsidRPr="002F5F3A" w:rsidRDefault="001D398D" w:rsidP="00657E9B">
            <w:pPr>
              <w:pStyle w:val="aa"/>
              <w:ind w:right="20"/>
              <w:rPr>
                <w:kern w:val="0"/>
              </w:rPr>
            </w:pPr>
            <w:r w:rsidRPr="002F5F3A">
              <w:rPr>
                <w:kern w:val="0"/>
              </w:rPr>
              <w:t xml:space="preserve">  A01006   equipment     major      disable   disable   power alarm</w:t>
            </w:r>
          </w:p>
          <w:p w14:paraId="6A4D44DD" w14:textId="77777777" w:rsidR="001D398D" w:rsidRPr="002F5F3A" w:rsidRDefault="001D398D" w:rsidP="00657E9B">
            <w:pPr>
              <w:pStyle w:val="aa"/>
              <w:ind w:right="20"/>
              <w:rPr>
                <w:kern w:val="0"/>
              </w:rPr>
            </w:pPr>
            <w:r w:rsidRPr="002F5F3A">
              <w:rPr>
                <w:kern w:val="0"/>
              </w:rPr>
              <w:t xml:space="preserve">  A01007   equipment     critical   disable   disable   fan alarm</w:t>
            </w:r>
          </w:p>
          <w:p w14:paraId="3157BC4F" w14:textId="77777777" w:rsidR="001D398D" w:rsidRPr="002F5F3A" w:rsidRDefault="001D398D" w:rsidP="00657E9B">
            <w:pPr>
              <w:pStyle w:val="aa"/>
              <w:ind w:right="20"/>
              <w:rPr>
                <w:kern w:val="0"/>
              </w:rPr>
            </w:pPr>
            <w:r w:rsidRPr="002F5F3A">
              <w:rPr>
                <w:kern w:val="0"/>
              </w:rPr>
              <w:t xml:space="preserve">  A01014   equipment     critical   disable   disable   olt alarm</w:t>
            </w:r>
          </w:p>
          <w:p w14:paraId="0DDFFD5E" w14:textId="77777777" w:rsidR="001D398D" w:rsidRPr="002F5F3A" w:rsidRDefault="001D398D" w:rsidP="00657E9B">
            <w:pPr>
              <w:pStyle w:val="aa"/>
              <w:ind w:right="20"/>
              <w:rPr>
                <w:kern w:val="0"/>
              </w:rPr>
            </w:pPr>
            <w:r w:rsidRPr="002F5F3A">
              <w:rPr>
                <w:kern w:val="0"/>
              </w:rPr>
              <w:t xml:space="preserve">  A02004   communication major      disable   disable   onu ld shutdown</w:t>
            </w:r>
          </w:p>
          <w:p w14:paraId="6507AA61" w14:textId="77777777" w:rsidR="001D398D" w:rsidRPr="002F5F3A" w:rsidRDefault="001D398D" w:rsidP="00657E9B">
            <w:pPr>
              <w:pStyle w:val="aa"/>
              <w:ind w:right="20"/>
              <w:rPr>
                <w:kern w:val="0"/>
              </w:rPr>
            </w:pPr>
            <w:r w:rsidRPr="002F5F3A">
              <w:rPr>
                <w:kern w:val="0"/>
              </w:rPr>
              <w:t xml:space="preserve">  A02005   communication critical   disable   disable   olt dying gasp alarm</w:t>
            </w:r>
          </w:p>
          <w:p w14:paraId="72204405" w14:textId="77777777" w:rsidR="001D398D" w:rsidRPr="002F5F3A" w:rsidRDefault="001D398D" w:rsidP="00657E9B">
            <w:pPr>
              <w:pStyle w:val="aa"/>
              <w:ind w:right="20" w:firstLine="210"/>
              <w:rPr>
                <w:kern w:val="0"/>
              </w:rPr>
            </w:pPr>
            <w:r w:rsidRPr="002F5F3A">
              <w:rPr>
                <w:kern w:val="0"/>
              </w:rPr>
              <w:t>A02006   communication critical   disable   disable   olt link fault alarm</w:t>
            </w:r>
          </w:p>
          <w:p w14:paraId="5ADE6C86" w14:textId="77777777" w:rsidR="001D398D" w:rsidRPr="002F5F3A" w:rsidRDefault="001D398D" w:rsidP="00657E9B">
            <w:pPr>
              <w:pStyle w:val="aa"/>
              <w:ind w:right="20"/>
            </w:pPr>
          </w:p>
          <w:p w14:paraId="21F6427F" w14:textId="77777777" w:rsidR="001D398D" w:rsidRPr="002F5F3A" w:rsidRDefault="001D398D" w:rsidP="00657E9B">
            <w:pPr>
              <w:pStyle w:val="aa"/>
              <w:ind w:right="20"/>
            </w:pPr>
            <w:r w:rsidRPr="002F5F3A">
              <w:t>Switch# show afs running-config</w:t>
            </w:r>
          </w:p>
          <w:p w14:paraId="7F61D89A" w14:textId="77777777" w:rsidR="001D398D" w:rsidRPr="002F5F3A" w:rsidRDefault="001D398D" w:rsidP="00657E9B">
            <w:pPr>
              <w:pStyle w:val="aa"/>
              <w:ind w:right="20"/>
            </w:pPr>
            <w:r w:rsidRPr="002F5F3A">
              <w:t>-------------------------------------------------------------------------------</w:t>
            </w:r>
          </w:p>
          <w:p w14:paraId="67BF7D4F" w14:textId="77777777" w:rsidR="001D398D" w:rsidRPr="002F5F3A" w:rsidRDefault="001D398D" w:rsidP="00657E9B">
            <w:pPr>
              <w:pStyle w:val="aa"/>
              <w:ind w:right="20"/>
            </w:pPr>
            <w:r w:rsidRPr="002F5F3A">
              <w:t xml:space="preserve">  ID       Type          Level      Mask      Snmp      Desc</w:t>
            </w:r>
          </w:p>
          <w:p w14:paraId="38373929" w14:textId="77777777" w:rsidR="001D398D" w:rsidRPr="002F5F3A" w:rsidRDefault="001D398D" w:rsidP="00657E9B">
            <w:pPr>
              <w:pStyle w:val="aa"/>
              <w:ind w:right="20"/>
            </w:pPr>
            <w:r w:rsidRPr="002F5F3A">
              <w:t>-------------------------------------------------------------------------------</w:t>
            </w:r>
          </w:p>
          <w:p w14:paraId="39989E3B" w14:textId="77777777" w:rsidR="001D398D" w:rsidRPr="002F5F3A" w:rsidRDefault="001D398D" w:rsidP="00657E9B">
            <w:pPr>
              <w:pStyle w:val="aa"/>
              <w:ind w:right="20"/>
            </w:pPr>
            <w:r w:rsidRPr="002F5F3A">
              <w:t xml:space="preserve">  A01001   equipment     critical   disable   disable   system cold start alarm</w:t>
            </w:r>
          </w:p>
          <w:p w14:paraId="2EFB0A16" w14:textId="77777777" w:rsidR="001D398D" w:rsidRPr="002F5F3A" w:rsidRDefault="001D398D" w:rsidP="00657E9B">
            <w:pPr>
              <w:pStyle w:val="aa"/>
              <w:ind w:right="20"/>
            </w:pPr>
            <w:r w:rsidRPr="002F5F3A">
              <w:t xml:space="preserve">  A01002   equipment     major      enable    enable    system warm start alarm</w:t>
            </w:r>
          </w:p>
          <w:p w14:paraId="6FBEC0DC" w14:textId="77777777" w:rsidR="001D398D" w:rsidRPr="002F5F3A" w:rsidRDefault="001D398D" w:rsidP="00657E9B">
            <w:pPr>
              <w:pStyle w:val="aa"/>
              <w:ind w:right="20"/>
            </w:pPr>
            <w:r w:rsidRPr="002F5F3A">
              <w:t xml:space="preserve">  A01006   equipment     major      enable    disable   power alarm</w:t>
            </w:r>
          </w:p>
          <w:p w14:paraId="03F9B415" w14:textId="77777777" w:rsidR="001D398D" w:rsidRPr="002F5F3A" w:rsidRDefault="001D398D" w:rsidP="00657E9B">
            <w:pPr>
              <w:pStyle w:val="aa"/>
              <w:ind w:right="20"/>
            </w:pPr>
            <w:r w:rsidRPr="002F5F3A">
              <w:t xml:space="preserve">  A01007   equipment     critical   enable    enable    fan alarm</w:t>
            </w:r>
          </w:p>
          <w:p w14:paraId="1D7E3C5C" w14:textId="77777777" w:rsidR="001D398D" w:rsidRPr="002F5F3A" w:rsidRDefault="001D398D" w:rsidP="00657E9B">
            <w:pPr>
              <w:pStyle w:val="aa"/>
              <w:ind w:right="20"/>
            </w:pPr>
            <w:r w:rsidRPr="002F5F3A">
              <w:t xml:space="preserve">  A01014   equipment     critical   disable   disable   olt alarm</w:t>
            </w:r>
          </w:p>
          <w:p w14:paraId="0EDE47C7" w14:textId="77777777" w:rsidR="001D398D" w:rsidRPr="002F5F3A" w:rsidRDefault="001D398D" w:rsidP="00657E9B">
            <w:pPr>
              <w:pStyle w:val="aa"/>
              <w:ind w:right="20"/>
            </w:pPr>
            <w:r w:rsidRPr="002F5F3A">
              <w:t xml:space="preserve">  A02004   communication major      disable   disable   onu ld shutdown</w:t>
            </w:r>
          </w:p>
          <w:p w14:paraId="0074532C" w14:textId="77777777" w:rsidR="001D398D" w:rsidRPr="002F5F3A" w:rsidRDefault="001D398D" w:rsidP="00657E9B">
            <w:pPr>
              <w:pStyle w:val="aa"/>
              <w:ind w:right="20"/>
            </w:pPr>
            <w:r w:rsidRPr="002F5F3A">
              <w:t xml:space="preserve">  A02005   communication critical   disable   disable   olt dying gasp alarm</w:t>
            </w:r>
          </w:p>
          <w:p w14:paraId="09A7631A" w14:textId="77777777" w:rsidR="001D398D" w:rsidRPr="002F5F3A" w:rsidRDefault="001D398D" w:rsidP="00657E9B">
            <w:pPr>
              <w:pStyle w:val="aa"/>
              <w:ind w:right="20" w:firstLine="210"/>
            </w:pPr>
            <w:r w:rsidRPr="002F5F3A">
              <w:t>A02006   communication critical   disable   disable   olt link fault alarm</w:t>
            </w:r>
          </w:p>
          <w:p w14:paraId="7591A50D" w14:textId="77777777" w:rsidR="001D398D" w:rsidRPr="002F5F3A" w:rsidRDefault="001D398D" w:rsidP="00657E9B">
            <w:pPr>
              <w:pStyle w:val="aa"/>
              <w:ind w:right="20"/>
            </w:pPr>
          </w:p>
          <w:p w14:paraId="6F75C96F" w14:textId="77777777" w:rsidR="001D398D" w:rsidRPr="002F5F3A" w:rsidRDefault="001D398D" w:rsidP="00657E9B">
            <w:pPr>
              <w:pStyle w:val="aa"/>
              <w:ind w:right="20"/>
            </w:pPr>
            <w:r w:rsidRPr="002F5F3A">
              <w:t xml:space="preserve">Switch# configure terminal </w:t>
            </w:r>
          </w:p>
          <w:p w14:paraId="14BDAA87" w14:textId="77777777" w:rsidR="001D398D" w:rsidRPr="002F5F3A" w:rsidRDefault="001D398D" w:rsidP="00657E9B">
            <w:pPr>
              <w:pStyle w:val="aa"/>
              <w:ind w:right="20"/>
            </w:pPr>
            <w:r w:rsidRPr="002F5F3A">
              <w:t xml:space="preserve">Switch(config)# afs factory-default running-config </w:t>
            </w:r>
          </w:p>
          <w:p w14:paraId="4B43B29E" w14:textId="77777777" w:rsidR="001D398D" w:rsidRPr="002F5F3A" w:rsidRDefault="001D398D" w:rsidP="00657E9B">
            <w:pPr>
              <w:pStyle w:val="aa"/>
              <w:ind w:right="20"/>
            </w:pPr>
            <w:r w:rsidRPr="002F5F3A">
              <w:t xml:space="preserve">Switch(config)# </w:t>
            </w:r>
            <w:r w:rsidRPr="002F5F3A">
              <w:rPr>
                <w:b/>
                <w:bCs/>
              </w:rPr>
              <w:t>end</w:t>
            </w:r>
          </w:p>
          <w:p w14:paraId="7F282C5D" w14:textId="77777777" w:rsidR="001D398D" w:rsidRPr="002F5F3A" w:rsidRDefault="001D398D" w:rsidP="00657E9B">
            <w:pPr>
              <w:pStyle w:val="aa"/>
              <w:ind w:right="20"/>
            </w:pPr>
            <w:r w:rsidRPr="002F5F3A">
              <w:t xml:space="preserve">Switch# show afs running-config </w:t>
            </w:r>
          </w:p>
          <w:p w14:paraId="433AEB3D" w14:textId="77777777" w:rsidR="001D398D" w:rsidRPr="002F5F3A" w:rsidRDefault="001D398D" w:rsidP="00657E9B">
            <w:pPr>
              <w:pStyle w:val="aa"/>
              <w:ind w:right="20"/>
            </w:pPr>
            <w:r w:rsidRPr="002F5F3A">
              <w:t>-------------------------------------------------------------------------------</w:t>
            </w:r>
          </w:p>
          <w:p w14:paraId="465F5BF3" w14:textId="77777777" w:rsidR="001D398D" w:rsidRPr="002F5F3A" w:rsidRDefault="001D398D" w:rsidP="00657E9B">
            <w:pPr>
              <w:pStyle w:val="aa"/>
              <w:ind w:right="20"/>
            </w:pPr>
            <w:r w:rsidRPr="002F5F3A">
              <w:t xml:space="preserve">  ID       Type          Level      Mask      Snmp      Desc</w:t>
            </w:r>
          </w:p>
          <w:p w14:paraId="53575C7B" w14:textId="77777777" w:rsidR="001D398D" w:rsidRPr="002F5F3A" w:rsidRDefault="001D398D" w:rsidP="00657E9B">
            <w:pPr>
              <w:pStyle w:val="aa"/>
              <w:ind w:right="20"/>
            </w:pPr>
            <w:r w:rsidRPr="002F5F3A">
              <w:t>-------------------------------------------------------------------------------</w:t>
            </w:r>
          </w:p>
          <w:p w14:paraId="5983C767" w14:textId="77777777" w:rsidR="001D398D" w:rsidRPr="002F5F3A" w:rsidRDefault="001D398D" w:rsidP="00657E9B">
            <w:pPr>
              <w:pStyle w:val="aa"/>
              <w:ind w:right="20"/>
            </w:pPr>
            <w:r w:rsidRPr="002F5F3A">
              <w:t xml:space="preserve">  A01001   equipment     critical   disable   disable   system cold start alarm</w:t>
            </w:r>
          </w:p>
          <w:p w14:paraId="2F85A9C3" w14:textId="77777777" w:rsidR="001D398D" w:rsidRPr="002F5F3A" w:rsidRDefault="001D398D" w:rsidP="00657E9B">
            <w:pPr>
              <w:pStyle w:val="aa"/>
              <w:ind w:right="20"/>
            </w:pPr>
            <w:r w:rsidRPr="002F5F3A">
              <w:t xml:space="preserve">  A01002   equipment     major      disable   disable   system warm start alarm</w:t>
            </w:r>
          </w:p>
          <w:p w14:paraId="35CE7488" w14:textId="77777777" w:rsidR="001D398D" w:rsidRPr="002F5F3A" w:rsidRDefault="001D398D" w:rsidP="00657E9B">
            <w:pPr>
              <w:pStyle w:val="aa"/>
              <w:ind w:right="20"/>
            </w:pPr>
            <w:r w:rsidRPr="002F5F3A">
              <w:t xml:space="preserve">  A01006   equipment     major      disable   disable   power alarm</w:t>
            </w:r>
          </w:p>
          <w:p w14:paraId="4C596550" w14:textId="77777777" w:rsidR="001D398D" w:rsidRPr="002F5F3A" w:rsidRDefault="001D398D" w:rsidP="00657E9B">
            <w:pPr>
              <w:pStyle w:val="aa"/>
              <w:ind w:right="20"/>
            </w:pPr>
            <w:r w:rsidRPr="002F5F3A">
              <w:t xml:space="preserve">  A01007   equipment     critical   disable   disable   fan alarm</w:t>
            </w:r>
          </w:p>
          <w:p w14:paraId="1C909B16" w14:textId="77777777" w:rsidR="001D398D" w:rsidRPr="002F5F3A" w:rsidRDefault="001D398D" w:rsidP="00657E9B">
            <w:pPr>
              <w:pStyle w:val="aa"/>
              <w:ind w:right="20"/>
            </w:pPr>
            <w:r w:rsidRPr="002F5F3A">
              <w:t xml:space="preserve">  A01014   equipment     critical   disable   disable   olt alarm</w:t>
            </w:r>
          </w:p>
          <w:p w14:paraId="729A597B" w14:textId="77777777" w:rsidR="001D398D" w:rsidRPr="002F5F3A" w:rsidRDefault="001D398D" w:rsidP="00657E9B">
            <w:pPr>
              <w:pStyle w:val="aa"/>
              <w:ind w:right="20"/>
            </w:pPr>
            <w:r w:rsidRPr="002F5F3A">
              <w:t xml:space="preserve">  A02004   communication major      disable   disable   onu ld shutdown</w:t>
            </w:r>
          </w:p>
          <w:p w14:paraId="2667B042" w14:textId="77777777" w:rsidR="001D398D" w:rsidRPr="002F5F3A" w:rsidRDefault="001D398D" w:rsidP="00657E9B">
            <w:pPr>
              <w:pStyle w:val="aa"/>
              <w:ind w:right="20"/>
            </w:pPr>
            <w:r w:rsidRPr="002F5F3A">
              <w:t xml:space="preserve">  A02005   communication critical   disable   disable   olt dying gasp alarm</w:t>
            </w:r>
          </w:p>
          <w:p w14:paraId="72E18F18" w14:textId="77777777" w:rsidR="001D398D" w:rsidRPr="002F5F3A" w:rsidRDefault="001D398D" w:rsidP="00657E9B">
            <w:pPr>
              <w:pStyle w:val="aa"/>
              <w:ind w:right="20"/>
            </w:pPr>
            <w:r w:rsidRPr="002F5F3A">
              <w:t xml:space="preserve">  A02006   communication critical   disable   disable   olt link fault alarm</w:t>
            </w:r>
          </w:p>
        </w:tc>
      </w:tr>
    </w:tbl>
    <w:p w14:paraId="4D82BBCD" w14:textId="77777777" w:rsidR="001D398D" w:rsidRPr="002F5F3A" w:rsidRDefault="001D398D" w:rsidP="0021019A">
      <w:pPr>
        <w:wordWrap/>
        <w:ind w:right="20"/>
      </w:pPr>
    </w:p>
    <w:p w14:paraId="2B6B758D" w14:textId="77777777" w:rsidR="001D398D" w:rsidRPr="00A060B2" w:rsidRDefault="001D398D" w:rsidP="0021019A">
      <w:pPr>
        <w:pStyle w:val="22"/>
        <w:wordWrap/>
        <w:ind w:left="720" w:right="20" w:firstLine="180"/>
        <w:rPr>
          <w:rFonts w:eastAsia="맑은 고딕"/>
          <w:sz w:val="18"/>
          <w:szCs w:val="18"/>
        </w:rPr>
        <w:sectPr w:rsidR="001D398D" w:rsidRPr="00A060B2"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712039" w:rsidRDefault="00712039" w:rsidP="0021019A">
      <w:pPr>
        <w:pStyle w:val="1"/>
        <w:ind w:right="20"/>
      </w:pPr>
      <w:bookmarkStart w:id="465" w:name="_Toc391378343"/>
      <w:bookmarkStart w:id="466" w:name="_Toc445130756"/>
      <w:r>
        <w:rPr>
          <w:rFonts w:hint="eastAsia"/>
        </w:rPr>
        <w:lastRenderedPageBreak/>
        <w:t xml:space="preserve">Interface </w:t>
      </w:r>
      <w:r w:rsidRPr="00712039">
        <w:rPr>
          <w:rFonts w:hint="eastAsia"/>
        </w:rPr>
        <w:t>environment setting</w:t>
      </w:r>
      <w:bookmarkEnd w:id="465"/>
      <w:bookmarkEnd w:id="466"/>
    </w:p>
    <w:p w14:paraId="353633DA" w14:textId="77777777" w:rsidR="00712039" w:rsidRDefault="00712039" w:rsidP="0021019A">
      <w:pPr>
        <w:pStyle w:val="-1"/>
        <w:ind w:right="20"/>
        <w:rPr>
          <w:rFonts w:cs="Arial"/>
          <w:szCs w:val="18"/>
        </w:rPr>
      </w:pPr>
      <w:bookmarkStart w:id="467" w:name="_Toc294857213"/>
      <w:bookmarkStart w:id="468" w:name="_Toc294857369"/>
      <w:bookmarkStart w:id="469" w:name="_Toc294857435"/>
      <w:bookmarkStart w:id="470" w:name="_Toc294877578"/>
      <w:bookmarkStart w:id="471" w:name="_Toc294878105"/>
      <w:bookmarkStart w:id="472" w:name="_Toc294879730"/>
      <w:bookmarkStart w:id="473" w:name="_Toc294880414"/>
      <w:bookmarkStart w:id="474" w:name="_Toc294880940"/>
      <w:bookmarkStart w:id="475" w:name="_Toc294882244"/>
      <w:bookmarkStart w:id="476" w:name="_Toc294882769"/>
      <w:bookmarkStart w:id="477" w:name="_Toc295242031"/>
      <w:bookmarkStart w:id="478" w:name="_Toc295242472"/>
      <w:bookmarkStart w:id="479" w:name="_Toc295290792"/>
      <w:bookmarkStart w:id="480" w:name="_Toc295390127"/>
      <w:bookmarkStart w:id="481" w:name="_Toc295402208"/>
      <w:bookmarkStart w:id="482" w:name="_Toc295402251"/>
      <w:bookmarkStart w:id="483" w:name="_Toc295470729"/>
      <w:bookmarkStart w:id="484" w:name="_Toc295741847"/>
      <w:bookmarkStart w:id="485" w:name="_Toc295750536"/>
      <w:bookmarkStart w:id="486" w:name="_Toc295808292"/>
      <w:bookmarkStart w:id="487" w:name="_Toc295808964"/>
      <w:bookmarkStart w:id="488" w:name="_Toc295819976"/>
      <w:bookmarkStart w:id="489" w:name="_Toc295820010"/>
      <w:bookmarkStart w:id="490" w:name="_Toc295820045"/>
      <w:bookmarkStart w:id="491" w:name="_Toc295825887"/>
      <w:bookmarkStart w:id="492" w:name="_Toc295832329"/>
      <w:bookmarkStart w:id="493" w:name="_Toc295832371"/>
      <w:bookmarkStart w:id="494" w:name="_Toc295833047"/>
      <w:bookmarkStart w:id="495" w:name="_Toc295833811"/>
      <w:bookmarkStart w:id="496" w:name="_Toc295836561"/>
      <w:bookmarkStart w:id="497" w:name="_Toc295894109"/>
      <w:bookmarkStart w:id="498" w:name="_Toc295987269"/>
      <w:bookmarkStart w:id="499" w:name="_Toc296000199"/>
      <w:bookmarkStart w:id="500" w:name="_Toc296001293"/>
      <w:bookmarkStart w:id="501" w:name="_Toc296020324"/>
      <w:bookmarkStart w:id="502" w:name="_Toc296083558"/>
      <w:bookmarkStart w:id="503" w:name="_Toc296087029"/>
      <w:bookmarkStart w:id="504" w:name="_Toc296176539"/>
      <w:bookmarkStart w:id="505" w:name="_Toc296177314"/>
      <w:bookmarkStart w:id="506" w:name="_Toc296180921"/>
      <w:bookmarkStart w:id="507" w:name="_Toc296181998"/>
      <w:bookmarkStart w:id="508" w:name="_Toc296182772"/>
      <w:bookmarkStart w:id="509" w:name="_Toc296184011"/>
      <w:bookmarkStart w:id="510" w:name="_Toc296339841"/>
      <w:bookmarkStart w:id="511" w:name="_Toc296340621"/>
      <w:bookmarkStart w:id="512" w:name="_Toc296671335"/>
      <w:bookmarkStart w:id="513" w:name="_Toc296671814"/>
      <w:bookmarkStart w:id="514" w:name="_Toc296690634"/>
      <w:bookmarkStart w:id="515" w:name="_Toc296959243"/>
      <w:bookmarkStart w:id="516" w:name="_Toc297822515"/>
      <w:bookmarkStart w:id="517" w:name="_Toc306024367"/>
      <w:bookmarkStart w:id="518" w:name="_Toc306029262"/>
      <w:bookmarkStart w:id="519" w:name="_Toc306092019"/>
      <w:bookmarkStart w:id="520" w:name="_Toc306093356"/>
      <w:bookmarkStart w:id="521" w:name="_Toc306283323"/>
      <w:bookmarkStart w:id="522" w:name="_Toc306284128"/>
      <w:bookmarkStart w:id="523" w:name="_Toc306284933"/>
      <w:bookmarkStart w:id="524" w:name="_Toc325378201"/>
      <w:bookmarkStart w:id="525" w:name="_Toc327782391"/>
      <w:bookmarkStart w:id="526" w:name="_Toc329073610"/>
      <w:bookmarkStart w:id="527" w:name="_Toc329076552"/>
      <w:bookmarkStart w:id="528" w:name="_Toc335384392"/>
      <w:bookmarkStart w:id="529" w:name="_Toc335385205"/>
      <w:bookmarkStart w:id="530" w:name="_Toc335386018"/>
      <w:bookmarkStart w:id="531" w:name="_Toc335640796"/>
      <w:bookmarkStart w:id="532" w:name="_Toc336588056"/>
      <w:bookmarkStart w:id="533" w:name="_Toc336589625"/>
      <w:bookmarkStart w:id="534" w:name="_Toc336590495"/>
      <w:bookmarkStart w:id="535" w:name="_Toc336591231"/>
      <w:bookmarkStart w:id="536" w:name="_Toc336604848"/>
      <w:bookmarkStart w:id="537" w:name="_Toc336605828"/>
      <w:bookmarkStart w:id="538" w:name="_Toc337193645"/>
      <w:bookmarkStart w:id="539" w:name="_Toc337194452"/>
      <w:bookmarkStart w:id="540" w:name="_Toc337195528"/>
      <w:bookmarkStart w:id="541" w:name="_Toc337196288"/>
      <w:bookmarkStart w:id="542" w:name="_Toc337197048"/>
      <w:bookmarkStart w:id="543" w:name="_Toc337199438"/>
      <w:bookmarkStart w:id="544" w:name="_Toc337200236"/>
      <w:bookmarkStart w:id="545" w:name="_Toc337201152"/>
      <w:bookmarkStart w:id="546" w:name="_Toc337728679"/>
      <w:bookmarkStart w:id="547" w:name="_Toc337819152"/>
      <w:bookmarkStart w:id="548" w:name="_Toc338755976"/>
      <w:bookmarkStart w:id="549" w:name="_Toc339539489"/>
      <w:bookmarkStart w:id="550" w:name="_Toc340647701"/>
      <w:bookmarkStart w:id="551" w:name="_Toc340663621"/>
      <w:bookmarkStart w:id="552" w:name="_Toc341455511"/>
      <w:bookmarkStart w:id="553" w:name="_Toc341693749"/>
      <w:bookmarkStart w:id="554" w:name="_Toc341699483"/>
      <w:bookmarkStart w:id="555" w:name="_Toc341886307"/>
      <w:bookmarkStart w:id="556" w:name="_Toc341976104"/>
      <w:bookmarkStart w:id="557" w:name="_Toc342046074"/>
      <w:bookmarkStart w:id="558" w:name="_Toc343863859"/>
      <w:bookmarkStart w:id="559" w:name="_Toc363747338"/>
      <w:bookmarkStart w:id="560" w:name="_Toc391378344"/>
      <w:r w:rsidRPr="002F5F3A">
        <w:rPr>
          <w:rFonts w:cs="Arial"/>
          <w:szCs w:val="18"/>
        </w:rPr>
        <w:t>This chapter describes the system interface.</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7B701253" w14:textId="77777777" w:rsidR="00712039" w:rsidRDefault="00712039" w:rsidP="0021019A">
      <w:pPr>
        <w:pStyle w:val="2"/>
        <w:ind w:right="20"/>
      </w:pPr>
      <w:bookmarkStart w:id="561" w:name="_Toc445130757"/>
      <w:r>
        <w:rPr>
          <w:rFonts w:hint="eastAsia"/>
        </w:rPr>
        <w:lastRenderedPageBreak/>
        <w:t>Overview</w:t>
      </w:r>
      <w:bookmarkEnd w:id="561"/>
    </w:p>
    <w:p w14:paraId="157BFC15" w14:textId="77777777" w:rsidR="00712039" w:rsidRPr="00003FBA" w:rsidRDefault="00712039" w:rsidP="0086443A">
      <w:pPr>
        <w:pStyle w:val="a3"/>
        <w:ind w:left="0" w:right="20"/>
      </w:pPr>
      <w:bookmarkStart w:id="562" w:name="_Toc294800421"/>
      <w:bookmarkStart w:id="563" w:name="_Toc294800745"/>
      <w:bookmarkStart w:id="564" w:name="_Toc294800840"/>
      <w:bookmarkStart w:id="565" w:name="_Toc294800876"/>
      <w:bookmarkStart w:id="566" w:name="_Toc294856164"/>
      <w:bookmarkStart w:id="567" w:name="_Toc294856711"/>
      <w:bookmarkStart w:id="568" w:name="_Toc294857214"/>
      <w:r w:rsidRPr="00003FBA">
        <w:t xml:space="preserve">The interfaces supported in </w:t>
      </w:r>
      <w:r w:rsidR="001A4CDC">
        <w:t xml:space="preserve">the </w:t>
      </w:r>
      <w:r w:rsidR="00094318">
        <w:t>C9500</w:t>
      </w:r>
      <w:r w:rsidRPr="00003FBA">
        <w:t xml:space="preserve"> are as follows</w:t>
      </w:r>
      <w:bookmarkEnd w:id="562"/>
      <w:bookmarkEnd w:id="563"/>
      <w:bookmarkEnd w:id="564"/>
      <w:bookmarkEnd w:id="565"/>
      <w:bookmarkEnd w:id="566"/>
      <w:bookmarkEnd w:id="567"/>
      <w:bookmarkEnd w:id="568"/>
      <w:r w:rsidRPr="00003FBA">
        <w:t>:</w:t>
      </w:r>
    </w:p>
    <w:p w14:paraId="508263E8" w14:textId="77777777" w:rsidR="005E40EF" w:rsidRPr="005E40EF" w:rsidRDefault="005E40EF" w:rsidP="0086443A">
      <w:pPr>
        <w:pStyle w:val="afffff3"/>
        <w:ind w:left="0" w:right="20"/>
      </w:pPr>
      <w:bookmarkStart w:id="569" w:name="_Toc391575167"/>
      <w:r>
        <w:t xml:space="preserve">Table </w:t>
      </w:r>
      <w:r w:rsidR="005832B8">
        <w:fldChar w:fldCharType="begin"/>
      </w:r>
      <w:r>
        <w:instrText xml:space="preserve"> SEQ Table \* ARABIC </w:instrText>
      </w:r>
      <w:r w:rsidR="005832B8">
        <w:fldChar w:fldCharType="separate"/>
      </w:r>
      <w:r>
        <w:rPr>
          <w:noProof/>
        </w:rPr>
        <w:t>25</w:t>
      </w:r>
      <w:r w:rsidR="005832B8">
        <w:rPr>
          <w:noProof/>
        </w:rPr>
        <w:fldChar w:fldCharType="end"/>
      </w:r>
      <w:r>
        <w:t xml:space="preserve"> </w:t>
      </w:r>
      <w:r w:rsidRPr="002F5F3A">
        <w:t xml:space="preserve">Interfaces Supported in </w:t>
      </w:r>
      <w:r w:rsidR="00094318">
        <w:t>C9500</w:t>
      </w:r>
      <w:bookmarkEnd w:id="569"/>
    </w:p>
    <w:tbl>
      <w:tblPr>
        <w:tblStyle w:val="CLIWide"/>
        <w:tblW w:w="0" w:type="auto"/>
        <w:tblLook w:val="01E0" w:firstRow="1" w:lastRow="1" w:firstColumn="1" w:lastColumn="1" w:noHBand="0" w:noVBand="0"/>
      </w:tblPr>
      <w:tblGrid>
        <w:gridCol w:w="2520"/>
        <w:gridCol w:w="4140"/>
      </w:tblGrid>
      <w:tr w:rsidR="00712039"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2F5F3A" w:rsidRDefault="00712039" w:rsidP="0086443A">
            <w:pPr>
              <w:pStyle w:val="ab"/>
              <w:wordWrap/>
              <w:ind w:right="20"/>
              <w:rPr>
                <w:b w:val="0"/>
              </w:rPr>
            </w:pPr>
            <w:r w:rsidRPr="002F5F3A">
              <w:rPr>
                <w:b w:val="0"/>
              </w:rPr>
              <w:t>Interface</w:t>
            </w:r>
          </w:p>
        </w:tc>
        <w:tc>
          <w:tcPr>
            <w:tcW w:w="4140" w:type="dxa"/>
          </w:tcPr>
          <w:p w14:paraId="62993FD2" w14:textId="77777777" w:rsidR="00712039" w:rsidRPr="002F5F3A" w:rsidRDefault="00712039" w:rsidP="0086443A">
            <w:pPr>
              <w:pStyle w:val="ab"/>
              <w:wordWrap/>
              <w:ind w:right="20"/>
              <w:rPr>
                <w:b w:val="0"/>
              </w:rPr>
            </w:pPr>
            <w:r w:rsidRPr="002F5F3A">
              <w:rPr>
                <w:b w:val="0"/>
              </w:rPr>
              <w:t>Type</w:t>
            </w:r>
          </w:p>
        </w:tc>
      </w:tr>
      <w:tr w:rsidR="00712039" w14:paraId="5B7DF340" w14:textId="77777777" w:rsidTr="009D5D18">
        <w:tc>
          <w:tcPr>
            <w:tcW w:w="2520" w:type="dxa"/>
          </w:tcPr>
          <w:p w14:paraId="204940D7" w14:textId="77777777" w:rsidR="00712039" w:rsidRDefault="00712039" w:rsidP="0086443A">
            <w:pPr>
              <w:pStyle w:val="aa"/>
              <w:spacing w:line="360" w:lineRule="auto"/>
              <w:ind w:right="20"/>
            </w:pPr>
            <w:r>
              <w:t>Physical interfaces</w:t>
            </w:r>
          </w:p>
        </w:tc>
        <w:tc>
          <w:tcPr>
            <w:tcW w:w="4140" w:type="dxa"/>
          </w:tcPr>
          <w:p w14:paraId="35493480" w14:textId="77777777" w:rsidR="00712039" w:rsidRDefault="00712039" w:rsidP="002B424F">
            <w:pPr>
              <w:pStyle w:val="a9"/>
              <w:numPr>
                <w:ilvl w:val="0"/>
                <w:numId w:val="9"/>
              </w:numPr>
              <w:wordWrap/>
              <w:spacing w:line="240" w:lineRule="auto"/>
              <w:ind w:left="0" w:right="20" w:firstLine="0"/>
              <w:jc w:val="both"/>
            </w:pPr>
            <w:r>
              <w:t>Gigabit Ethernet</w:t>
            </w:r>
          </w:p>
          <w:p w14:paraId="546FD569" w14:textId="77777777" w:rsidR="00712039" w:rsidRDefault="00712039" w:rsidP="0086443A">
            <w:pPr>
              <w:pStyle w:val="a1"/>
              <w:wordWrap/>
              <w:spacing w:line="240" w:lineRule="auto"/>
              <w:ind w:left="0" w:right="20" w:firstLine="0"/>
            </w:pPr>
            <w:r>
              <w:rPr>
                <w:rFonts w:hint="eastAsia"/>
              </w:rPr>
              <w:t>1000Base-X</w:t>
            </w:r>
          </w:p>
          <w:p w14:paraId="615AFED9" w14:textId="77777777" w:rsidR="00712039" w:rsidRDefault="00712039" w:rsidP="002B424F">
            <w:pPr>
              <w:pStyle w:val="a9"/>
              <w:numPr>
                <w:ilvl w:val="0"/>
                <w:numId w:val="9"/>
              </w:numPr>
              <w:wordWrap/>
              <w:spacing w:line="240" w:lineRule="auto"/>
              <w:ind w:left="0" w:right="20" w:firstLine="0"/>
              <w:jc w:val="both"/>
            </w:pPr>
            <w:r>
              <w:rPr>
                <w:rFonts w:hint="eastAsia"/>
              </w:rPr>
              <w:t>Ten</w:t>
            </w:r>
            <w:r>
              <w:t>Gigabit Ethernet</w:t>
            </w:r>
          </w:p>
          <w:p w14:paraId="7AEFC5A3" w14:textId="77777777" w:rsidR="00712039" w:rsidRDefault="00712039" w:rsidP="0086443A">
            <w:pPr>
              <w:pStyle w:val="a1"/>
              <w:wordWrap/>
              <w:spacing w:line="240" w:lineRule="auto"/>
              <w:ind w:left="0" w:right="20" w:firstLine="0"/>
            </w:pPr>
            <w:r>
              <w:rPr>
                <w:rFonts w:hint="eastAsia"/>
              </w:rPr>
              <w:t>10GBase-X</w:t>
            </w:r>
          </w:p>
        </w:tc>
      </w:tr>
      <w:tr w:rsidR="001C2CCF" w14:paraId="35B9F143" w14:textId="77777777" w:rsidTr="009D5D18">
        <w:tc>
          <w:tcPr>
            <w:tcW w:w="2520" w:type="dxa"/>
            <w:vMerge w:val="restart"/>
          </w:tcPr>
          <w:p w14:paraId="09E9D3F7" w14:textId="77777777" w:rsidR="001C2CCF" w:rsidRDefault="001C2CCF" w:rsidP="0086443A">
            <w:pPr>
              <w:pStyle w:val="aa"/>
              <w:spacing w:line="360" w:lineRule="auto"/>
              <w:ind w:right="20"/>
            </w:pPr>
            <w:r>
              <w:rPr>
                <w:rFonts w:hint="eastAsia"/>
              </w:rPr>
              <w:t>PON interface</w:t>
            </w:r>
          </w:p>
        </w:tc>
        <w:tc>
          <w:tcPr>
            <w:tcW w:w="4140" w:type="dxa"/>
          </w:tcPr>
          <w:p w14:paraId="6A756BEA" w14:textId="77777777" w:rsidR="001C2CCF" w:rsidRDefault="001C2CCF" w:rsidP="002B424F">
            <w:pPr>
              <w:pStyle w:val="a9"/>
              <w:numPr>
                <w:ilvl w:val="0"/>
                <w:numId w:val="9"/>
              </w:numPr>
              <w:wordWrap/>
              <w:spacing w:line="240" w:lineRule="auto"/>
              <w:ind w:left="0" w:right="20" w:firstLine="0"/>
              <w:jc w:val="both"/>
            </w:pPr>
            <w:r>
              <w:rPr>
                <w:rFonts w:hint="eastAsia"/>
              </w:rPr>
              <w:t>GE-PON</w:t>
            </w:r>
          </w:p>
        </w:tc>
      </w:tr>
      <w:tr w:rsidR="001C2CCF" w14:paraId="59277F7E" w14:textId="77777777" w:rsidTr="009D5D18">
        <w:tc>
          <w:tcPr>
            <w:tcW w:w="2520" w:type="dxa"/>
            <w:vMerge/>
          </w:tcPr>
          <w:p w14:paraId="3969577B" w14:textId="77777777" w:rsidR="001C2CCF" w:rsidRDefault="001C2CCF" w:rsidP="0086443A">
            <w:pPr>
              <w:pStyle w:val="aa"/>
              <w:spacing w:line="360" w:lineRule="auto"/>
              <w:ind w:right="20"/>
            </w:pPr>
          </w:p>
        </w:tc>
        <w:tc>
          <w:tcPr>
            <w:tcW w:w="4140" w:type="dxa"/>
          </w:tcPr>
          <w:p w14:paraId="194DCFBF" w14:textId="77777777" w:rsidR="001C2CCF" w:rsidRDefault="001C2CCF" w:rsidP="002B424F">
            <w:pPr>
              <w:pStyle w:val="a9"/>
              <w:numPr>
                <w:ilvl w:val="0"/>
                <w:numId w:val="9"/>
              </w:numPr>
              <w:wordWrap/>
              <w:spacing w:line="240" w:lineRule="auto"/>
              <w:ind w:left="0" w:right="20" w:firstLine="0"/>
              <w:jc w:val="both"/>
            </w:pPr>
            <w:r>
              <w:rPr>
                <w:rFonts w:hint="eastAsia"/>
              </w:rPr>
              <w:t>10GE-PON</w:t>
            </w:r>
          </w:p>
        </w:tc>
      </w:tr>
      <w:tr w:rsidR="00712039" w14:paraId="0D57DFAF" w14:textId="77777777" w:rsidTr="009D5D18">
        <w:tc>
          <w:tcPr>
            <w:tcW w:w="2520" w:type="dxa"/>
          </w:tcPr>
          <w:p w14:paraId="5B52EBF3" w14:textId="77777777" w:rsidR="00712039" w:rsidRDefault="00712039" w:rsidP="0086443A">
            <w:pPr>
              <w:pStyle w:val="aa"/>
              <w:spacing w:line="360" w:lineRule="auto"/>
              <w:ind w:right="20"/>
            </w:pPr>
            <w:r>
              <w:t>port-group interfaces</w:t>
            </w:r>
          </w:p>
        </w:tc>
        <w:tc>
          <w:tcPr>
            <w:tcW w:w="4140" w:type="dxa"/>
          </w:tcPr>
          <w:p w14:paraId="1732A7B1" w14:textId="77777777" w:rsidR="00712039" w:rsidRDefault="00712039" w:rsidP="002B424F">
            <w:pPr>
              <w:pStyle w:val="a9"/>
              <w:numPr>
                <w:ilvl w:val="0"/>
                <w:numId w:val="9"/>
              </w:numPr>
              <w:wordWrap/>
              <w:spacing w:line="240" w:lineRule="auto"/>
              <w:ind w:left="0" w:right="20" w:firstLine="0"/>
              <w:jc w:val="both"/>
            </w:pPr>
            <w:r>
              <w:t>Port-group</w:t>
            </w:r>
          </w:p>
        </w:tc>
      </w:tr>
      <w:tr w:rsidR="00712039" w14:paraId="475FDDC6" w14:textId="77777777" w:rsidTr="009D5D18">
        <w:tc>
          <w:tcPr>
            <w:tcW w:w="2520" w:type="dxa"/>
          </w:tcPr>
          <w:p w14:paraId="7F2D00C1" w14:textId="77777777" w:rsidR="00712039" w:rsidRDefault="00712039" w:rsidP="0086443A">
            <w:pPr>
              <w:pStyle w:val="aa"/>
              <w:spacing w:line="360" w:lineRule="auto"/>
              <w:ind w:right="20"/>
            </w:pPr>
            <w:r>
              <w:t>VLAN Interfaces</w:t>
            </w:r>
          </w:p>
        </w:tc>
        <w:tc>
          <w:tcPr>
            <w:tcW w:w="4140" w:type="dxa"/>
          </w:tcPr>
          <w:p w14:paraId="7C82F78D" w14:textId="77777777" w:rsidR="00712039" w:rsidRDefault="00712039" w:rsidP="002B424F">
            <w:pPr>
              <w:pStyle w:val="a9"/>
              <w:numPr>
                <w:ilvl w:val="0"/>
                <w:numId w:val="9"/>
              </w:numPr>
              <w:wordWrap/>
              <w:spacing w:line="240" w:lineRule="auto"/>
              <w:ind w:left="0" w:right="20" w:firstLine="0"/>
              <w:jc w:val="both"/>
            </w:pPr>
            <w:r>
              <w:t>VLAN</w:t>
            </w:r>
          </w:p>
        </w:tc>
      </w:tr>
      <w:tr w:rsidR="00712039" w14:paraId="12BCBF46" w14:textId="77777777" w:rsidTr="009D5D18">
        <w:tc>
          <w:tcPr>
            <w:tcW w:w="2520" w:type="dxa"/>
          </w:tcPr>
          <w:p w14:paraId="43CBD104" w14:textId="77777777" w:rsidR="00712039" w:rsidRDefault="00712039" w:rsidP="0086443A">
            <w:pPr>
              <w:pStyle w:val="aa"/>
              <w:spacing w:line="360" w:lineRule="auto"/>
              <w:ind w:right="20"/>
            </w:pPr>
            <w:r>
              <w:t>Loopback interface</w:t>
            </w:r>
          </w:p>
        </w:tc>
        <w:tc>
          <w:tcPr>
            <w:tcW w:w="4140" w:type="dxa"/>
          </w:tcPr>
          <w:p w14:paraId="7D1E695B" w14:textId="77777777" w:rsidR="00712039" w:rsidRDefault="00712039" w:rsidP="002B424F">
            <w:pPr>
              <w:pStyle w:val="a9"/>
              <w:numPr>
                <w:ilvl w:val="0"/>
                <w:numId w:val="9"/>
              </w:numPr>
              <w:wordWrap/>
              <w:spacing w:line="240" w:lineRule="auto"/>
              <w:ind w:left="0" w:right="20" w:firstLine="0"/>
              <w:jc w:val="both"/>
            </w:pPr>
            <w:r>
              <w:t>Loopback</w:t>
            </w:r>
          </w:p>
        </w:tc>
      </w:tr>
      <w:tr w:rsidR="00712039" w14:paraId="460B4E9E" w14:textId="77777777" w:rsidTr="009D5D18">
        <w:tc>
          <w:tcPr>
            <w:tcW w:w="2520" w:type="dxa"/>
          </w:tcPr>
          <w:p w14:paraId="6E02939A" w14:textId="77777777" w:rsidR="00712039" w:rsidRDefault="00712039" w:rsidP="0086443A">
            <w:pPr>
              <w:pStyle w:val="aa"/>
              <w:spacing w:line="360" w:lineRule="auto"/>
              <w:ind w:right="20"/>
            </w:pPr>
            <w:r>
              <w:t>Management interface</w:t>
            </w:r>
          </w:p>
        </w:tc>
        <w:tc>
          <w:tcPr>
            <w:tcW w:w="4140" w:type="dxa"/>
          </w:tcPr>
          <w:p w14:paraId="73E57D78" w14:textId="77777777" w:rsidR="00712039" w:rsidRDefault="00712039" w:rsidP="002B424F">
            <w:pPr>
              <w:pStyle w:val="a9"/>
              <w:numPr>
                <w:ilvl w:val="0"/>
                <w:numId w:val="9"/>
              </w:numPr>
              <w:wordWrap/>
              <w:spacing w:line="240" w:lineRule="auto"/>
              <w:ind w:left="0" w:right="20" w:firstLine="0"/>
              <w:jc w:val="both"/>
            </w:pPr>
            <w:r>
              <w:t>Out of band interface for management</w:t>
            </w:r>
          </w:p>
        </w:tc>
      </w:tr>
    </w:tbl>
    <w:p w14:paraId="3AD3DE23" w14:textId="77777777" w:rsidR="00712039" w:rsidRDefault="00712039" w:rsidP="0086443A">
      <w:pPr>
        <w:pStyle w:val="a3"/>
        <w:ind w:left="0" w:right="20"/>
      </w:pPr>
      <w:r w:rsidRPr="002F5F3A">
        <w:t>To configure the interface environment, the following processes sh</w:t>
      </w:r>
      <w:r w:rsidR="003F542C">
        <w:t>ould</w:t>
      </w:r>
      <w:r w:rsidRPr="002F5F3A">
        <w:t xml:space="preserve"> be performed in advance:</w:t>
      </w:r>
    </w:p>
    <w:p w14:paraId="6CFDBD47" w14:textId="77777777" w:rsidR="00712039" w:rsidRPr="002F5F3A" w:rsidRDefault="00712039" w:rsidP="002B424F">
      <w:pPr>
        <w:pStyle w:val="19"/>
        <w:numPr>
          <w:ilvl w:val="0"/>
          <w:numId w:val="13"/>
        </w:numPr>
        <w:snapToGrid/>
        <w:ind w:left="0" w:right="20" w:hanging="403"/>
      </w:pPr>
      <w:r w:rsidRPr="002F5F3A">
        <w:t>Enter the config mode from the privileged mode using “configure terminal” command.</w:t>
      </w:r>
    </w:p>
    <w:p w14:paraId="5D534174" w14:textId="77777777" w:rsidR="00712039" w:rsidRPr="002F5F3A" w:rsidRDefault="00712039" w:rsidP="002B424F">
      <w:pPr>
        <w:pStyle w:val="19"/>
        <w:numPr>
          <w:ilvl w:val="0"/>
          <w:numId w:val="13"/>
        </w:numPr>
        <w:snapToGrid/>
        <w:ind w:left="0" w:right="20" w:hanging="403"/>
      </w:pPr>
      <w:r w:rsidRPr="002F5F3A">
        <w:t>Enter into the interface mode using “interface” command.</w:t>
      </w:r>
    </w:p>
    <w:p w14:paraId="5E02F84C" w14:textId="77777777" w:rsidR="00712039" w:rsidRDefault="00712039" w:rsidP="002B424F">
      <w:pPr>
        <w:pStyle w:val="19"/>
        <w:numPr>
          <w:ilvl w:val="0"/>
          <w:numId w:val="13"/>
        </w:numPr>
        <w:snapToGrid/>
        <w:ind w:left="0" w:right="20" w:hanging="403"/>
      </w:pPr>
      <w:r w:rsidRPr="002F5F3A">
        <w:t>Use the configuration commands for a particular interface.</w:t>
      </w:r>
    </w:p>
    <w:p w14:paraId="32FC70CC" w14:textId="77777777" w:rsidR="00712039" w:rsidRDefault="00712039" w:rsidP="0021019A">
      <w:pPr>
        <w:wordWrap/>
        <w:spacing w:line="360" w:lineRule="auto"/>
        <w:ind w:right="20"/>
        <w:rPr>
          <w:rFonts w:cs="Times New Roman"/>
        </w:rPr>
      </w:pPr>
    </w:p>
    <w:p w14:paraId="19801F3F" w14:textId="77777777" w:rsidR="00712039" w:rsidRDefault="00712039" w:rsidP="0021019A">
      <w:pPr>
        <w:pStyle w:val="2"/>
        <w:ind w:right="20"/>
      </w:pPr>
      <w:bookmarkStart w:id="570" w:name="_Toc532302890"/>
      <w:bookmarkStart w:id="571" w:name="_Toc280899124"/>
      <w:bookmarkStart w:id="572" w:name="_Toc292809775"/>
      <w:bookmarkStart w:id="573" w:name="_Toc337198345"/>
      <w:bookmarkStart w:id="574" w:name="_Toc354416107"/>
      <w:bookmarkStart w:id="575" w:name="_Toc445130758"/>
      <w:r w:rsidRPr="006D09B4">
        <w:lastRenderedPageBreak/>
        <w:t>Common</w:t>
      </w:r>
      <w:r w:rsidRPr="002F5F3A">
        <w:t xml:space="preserve"> Commands</w:t>
      </w:r>
      <w:bookmarkEnd w:id="570"/>
      <w:bookmarkEnd w:id="571"/>
      <w:bookmarkEnd w:id="572"/>
      <w:bookmarkEnd w:id="573"/>
      <w:bookmarkEnd w:id="574"/>
      <w:bookmarkEnd w:id="575"/>
    </w:p>
    <w:p w14:paraId="633B8542" w14:textId="77777777" w:rsidR="00712039" w:rsidRPr="00053B50" w:rsidRDefault="00712039" w:rsidP="0086443A">
      <w:pPr>
        <w:pStyle w:val="a3"/>
        <w:ind w:left="0" w:right="20"/>
      </w:pPr>
      <w:r w:rsidRPr="00053B50">
        <w:t>The commands commonly used in interface configuration are as follows:</w:t>
      </w:r>
    </w:p>
    <w:p w14:paraId="7D7418DA" w14:textId="77777777" w:rsidR="005E40EF" w:rsidRPr="005E40EF" w:rsidRDefault="005E40EF" w:rsidP="0086443A">
      <w:pPr>
        <w:pStyle w:val="affff4"/>
        <w:wordWrap/>
        <w:ind w:left="0" w:right="20"/>
      </w:pPr>
      <w:bookmarkStart w:id="576" w:name="_Toc391575168"/>
      <w:r>
        <w:t xml:space="preserve">Table </w:t>
      </w:r>
      <w:r w:rsidR="005832B8">
        <w:fldChar w:fldCharType="begin"/>
      </w:r>
      <w:r>
        <w:instrText xml:space="preserve"> SEQ Table \* ARABIC </w:instrText>
      </w:r>
      <w:r w:rsidR="005832B8">
        <w:fldChar w:fldCharType="separate"/>
      </w:r>
      <w:r>
        <w:rPr>
          <w:noProof/>
        </w:rPr>
        <w:t>26</w:t>
      </w:r>
      <w:r w:rsidR="005832B8">
        <w:rPr>
          <w:noProof/>
        </w:rPr>
        <w:fldChar w:fldCharType="end"/>
      </w:r>
      <w:r>
        <w:t xml:space="preserve"> </w:t>
      </w:r>
      <w:r w:rsidRPr="002F5F3A">
        <w:t>Common Commands</w:t>
      </w:r>
      <w:bookmarkEnd w:id="576"/>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2F5F3A" w14:paraId="3139C8DB" w14:textId="77777777" w:rsidTr="006D09B4">
        <w:trPr>
          <w:trHeight w:val="268"/>
        </w:trPr>
        <w:tc>
          <w:tcPr>
            <w:tcW w:w="2122" w:type="dxa"/>
            <w:shd w:val="clear" w:color="auto" w:fill="E6E6E6"/>
            <w:vAlign w:val="center"/>
          </w:tcPr>
          <w:p w14:paraId="69EA6844" w14:textId="77777777" w:rsidR="00712039" w:rsidRPr="009D5D18" w:rsidRDefault="00712039" w:rsidP="0086443A">
            <w:pPr>
              <w:pStyle w:val="ab"/>
              <w:wordWrap/>
              <w:ind w:right="20"/>
            </w:pPr>
            <w:r w:rsidRPr="009D5D18">
              <w:t>Command</w:t>
            </w:r>
          </w:p>
        </w:tc>
        <w:tc>
          <w:tcPr>
            <w:tcW w:w="5238" w:type="dxa"/>
            <w:shd w:val="clear" w:color="auto" w:fill="E6E6E6"/>
            <w:vAlign w:val="center"/>
          </w:tcPr>
          <w:p w14:paraId="60AEE952" w14:textId="77777777" w:rsidR="00712039" w:rsidRPr="009D5D18" w:rsidRDefault="00712039" w:rsidP="0086443A">
            <w:pPr>
              <w:pStyle w:val="ab"/>
              <w:wordWrap/>
              <w:ind w:right="20"/>
            </w:pPr>
            <w:r w:rsidRPr="009D5D18">
              <w:t>Description</w:t>
            </w:r>
          </w:p>
        </w:tc>
      </w:tr>
      <w:tr w:rsidR="00712039" w:rsidRPr="002F5F3A" w14:paraId="20BC6740" w14:textId="77777777" w:rsidTr="006D09B4">
        <w:trPr>
          <w:trHeight w:val="536"/>
        </w:trPr>
        <w:tc>
          <w:tcPr>
            <w:tcW w:w="2122" w:type="dxa"/>
            <w:vAlign w:val="center"/>
          </w:tcPr>
          <w:p w14:paraId="10DB39C6" w14:textId="77777777" w:rsidR="00712039" w:rsidRPr="002F5F3A" w:rsidRDefault="00712039" w:rsidP="009C0533">
            <w:pPr>
              <w:pStyle w:val="aa"/>
              <w:ind w:right="20"/>
            </w:pPr>
            <w:r w:rsidRPr="002F5F3A">
              <w:rPr>
                <w:b/>
                <w:bCs/>
              </w:rPr>
              <w:t>interface</w:t>
            </w:r>
            <w:r w:rsidRPr="002F5F3A">
              <w:t xml:space="preserve"> </w:t>
            </w:r>
            <w:r w:rsidRPr="002F5F3A">
              <w:rPr>
                <w:i/>
                <w:iCs/>
              </w:rPr>
              <w:t>IFNAME</w:t>
            </w:r>
          </w:p>
        </w:tc>
        <w:tc>
          <w:tcPr>
            <w:tcW w:w="5238" w:type="dxa"/>
            <w:vAlign w:val="center"/>
          </w:tcPr>
          <w:p w14:paraId="45442DF5" w14:textId="77777777" w:rsidR="00712039" w:rsidRPr="002F5F3A" w:rsidRDefault="003F6E16" w:rsidP="009C0533">
            <w:pPr>
              <w:pStyle w:val="RanTable"/>
              <w:ind w:left="0" w:right="20"/>
            </w:pPr>
            <w:r>
              <w:t xml:space="preserve">    </w:t>
            </w:r>
            <w:r w:rsidR="00712039" w:rsidRPr="002F5F3A">
              <w:t>Enters into the interface.</w:t>
            </w:r>
          </w:p>
          <w:p w14:paraId="63A3DF5A" w14:textId="77777777" w:rsidR="00712039" w:rsidRPr="002F5F3A" w:rsidRDefault="003F6E16" w:rsidP="009C0533">
            <w:pPr>
              <w:pStyle w:val="RanTable"/>
              <w:ind w:left="0" w:right="20"/>
            </w:pPr>
            <w:r>
              <w:rPr>
                <w:i/>
                <w:iCs/>
              </w:rPr>
              <w:t xml:space="preserve">    </w:t>
            </w:r>
            <w:r w:rsidR="00712039" w:rsidRPr="002F5F3A">
              <w:rPr>
                <w:i/>
                <w:iCs/>
              </w:rPr>
              <w:t>IFNAME</w:t>
            </w:r>
            <w:r w:rsidR="00712039" w:rsidRPr="002F5F3A">
              <w:rPr>
                <w:rStyle w:val="Charf5"/>
              </w:rPr>
              <w:t>: Name of the specific interface for configuration.</w:t>
            </w:r>
          </w:p>
        </w:tc>
      </w:tr>
      <w:tr w:rsidR="00712039" w:rsidRPr="002F5F3A" w14:paraId="2CB97B13" w14:textId="77777777" w:rsidTr="006D09B4">
        <w:trPr>
          <w:trHeight w:val="805"/>
        </w:trPr>
        <w:tc>
          <w:tcPr>
            <w:tcW w:w="2122" w:type="dxa"/>
            <w:vAlign w:val="center"/>
          </w:tcPr>
          <w:p w14:paraId="76D1B6C6" w14:textId="77777777" w:rsidR="00712039" w:rsidRPr="002F5F3A" w:rsidRDefault="00712039" w:rsidP="009C0533">
            <w:pPr>
              <w:pStyle w:val="aa"/>
              <w:ind w:right="20"/>
            </w:pPr>
            <w:r w:rsidRPr="002F5F3A">
              <w:rPr>
                <w:b/>
                <w:bCs/>
              </w:rPr>
              <w:t>description</w:t>
            </w:r>
            <w:r w:rsidRPr="002F5F3A">
              <w:t xml:space="preserve"> </w:t>
            </w:r>
            <w:r w:rsidRPr="002F5F3A">
              <w:rPr>
                <w:i/>
                <w:iCs/>
              </w:rPr>
              <w:t>string</w:t>
            </w:r>
          </w:p>
        </w:tc>
        <w:tc>
          <w:tcPr>
            <w:tcW w:w="5238" w:type="dxa"/>
            <w:vAlign w:val="center"/>
          </w:tcPr>
          <w:p w14:paraId="665DB06E" w14:textId="77777777" w:rsidR="00712039" w:rsidRPr="002F5F3A" w:rsidRDefault="003F6E16" w:rsidP="009C0533">
            <w:pPr>
              <w:pStyle w:val="RanTable"/>
              <w:ind w:left="0" w:right="20"/>
            </w:pPr>
            <w:r>
              <w:t xml:space="preserve">    </w:t>
            </w:r>
            <w:r w:rsidR="00712039" w:rsidRPr="002F5F3A">
              <w:t>Registers a description for the interface.</w:t>
            </w:r>
          </w:p>
          <w:p w14:paraId="33465862" w14:textId="77777777" w:rsidR="00712039" w:rsidRPr="002F5F3A" w:rsidRDefault="003F6E16" w:rsidP="009C0533">
            <w:pPr>
              <w:pStyle w:val="RanTable"/>
              <w:ind w:left="0" w:right="20"/>
            </w:pPr>
            <w:r>
              <w:rPr>
                <w:i/>
                <w:iCs/>
              </w:rPr>
              <w:t xml:space="preserve">    </w:t>
            </w:r>
            <w:r w:rsidR="00712039" w:rsidRPr="002F5F3A">
              <w:rPr>
                <w:i/>
                <w:iCs/>
              </w:rPr>
              <w:t>string</w:t>
            </w:r>
            <w:r w:rsidR="00712039" w:rsidRPr="002F5F3A">
              <w:rPr>
                <w:rStyle w:val="Charf5"/>
              </w:rPr>
              <w:t>: The description of the interface within a length of 80 characters maximum</w:t>
            </w:r>
          </w:p>
        </w:tc>
      </w:tr>
      <w:tr w:rsidR="00712039" w:rsidRPr="002F5F3A" w14:paraId="06B96993" w14:textId="77777777" w:rsidTr="006D09B4">
        <w:trPr>
          <w:trHeight w:val="268"/>
        </w:trPr>
        <w:tc>
          <w:tcPr>
            <w:tcW w:w="2122" w:type="dxa"/>
            <w:vAlign w:val="center"/>
          </w:tcPr>
          <w:p w14:paraId="62B348B7" w14:textId="77777777" w:rsidR="00712039" w:rsidRPr="002F5F3A" w:rsidRDefault="00712039" w:rsidP="009C0533">
            <w:pPr>
              <w:pStyle w:val="aa"/>
              <w:ind w:right="20"/>
              <w:rPr>
                <w:b/>
                <w:bCs/>
              </w:rPr>
            </w:pPr>
            <w:r w:rsidRPr="002F5F3A">
              <w:rPr>
                <w:b/>
                <w:bCs/>
              </w:rPr>
              <w:t>no description</w:t>
            </w:r>
          </w:p>
        </w:tc>
        <w:tc>
          <w:tcPr>
            <w:tcW w:w="5238" w:type="dxa"/>
            <w:vAlign w:val="center"/>
          </w:tcPr>
          <w:p w14:paraId="12F972E5" w14:textId="77777777" w:rsidR="00712039" w:rsidRPr="002F5F3A" w:rsidRDefault="003F6E16" w:rsidP="009C0533">
            <w:pPr>
              <w:pStyle w:val="RanTable"/>
              <w:ind w:left="0" w:right="20"/>
            </w:pPr>
            <w:r>
              <w:t xml:space="preserve">    </w:t>
            </w:r>
            <w:r w:rsidR="00712039" w:rsidRPr="002F5F3A">
              <w:t xml:space="preserve">Deletes the description of the registered interface. </w:t>
            </w:r>
          </w:p>
        </w:tc>
      </w:tr>
    </w:tbl>
    <w:p w14:paraId="1213F097" w14:textId="77777777" w:rsidR="00712039" w:rsidRDefault="00712039" w:rsidP="0086443A">
      <w:pPr>
        <w:pStyle w:val="3"/>
        <w:ind w:left="0" w:right="20"/>
      </w:pPr>
      <w:bookmarkStart w:id="577" w:name="_Toc532302891"/>
      <w:bookmarkStart w:id="578" w:name="_Toc198607476"/>
      <w:bookmarkStart w:id="579" w:name="_Toc363228297"/>
      <w:bookmarkStart w:id="580" w:name="_Toc445130759"/>
      <w:r>
        <w:t>Interface name</w:t>
      </w:r>
      <w:bookmarkEnd w:id="577"/>
      <w:bookmarkEnd w:id="578"/>
      <w:bookmarkEnd w:id="579"/>
      <w:bookmarkEnd w:id="580"/>
    </w:p>
    <w:p w14:paraId="22018F93" w14:textId="77777777" w:rsidR="00712039" w:rsidRPr="00053B50" w:rsidRDefault="002D4F87" w:rsidP="0086443A">
      <w:pPr>
        <w:pStyle w:val="a3"/>
        <w:ind w:left="0" w:right="20"/>
      </w:pPr>
      <w:r>
        <w:t xml:space="preserve">The </w:t>
      </w:r>
      <w:r w:rsidR="00094318">
        <w:t>C9500</w:t>
      </w:r>
      <w:r w:rsidR="007864D8">
        <w:t xml:space="preserve"> uses an interface name in</w:t>
      </w:r>
      <w:r w:rsidR="00712039" w:rsidRPr="00053B50">
        <w:t xml:space="preserve"> all interface configurations. The interface name consists of an interface type identifier and an interface ID as shown below:</w:t>
      </w:r>
    </w:p>
    <w:p w14:paraId="30EDAF27" w14:textId="77777777" w:rsidR="00712039" w:rsidRPr="005E40EF" w:rsidRDefault="005E40EF" w:rsidP="0086443A">
      <w:pPr>
        <w:pStyle w:val="affff4"/>
        <w:wordWrap/>
        <w:ind w:left="0" w:right="20"/>
      </w:pPr>
      <w:bookmarkStart w:id="581" w:name="_Toc391575169"/>
      <w:r>
        <w:t xml:space="preserve">Table </w:t>
      </w:r>
      <w:r w:rsidR="005832B8">
        <w:fldChar w:fldCharType="begin"/>
      </w:r>
      <w:r>
        <w:instrText xml:space="preserve"> SEQ Table \* ARABIC </w:instrText>
      </w:r>
      <w:r w:rsidR="005832B8">
        <w:fldChar w:fldCharType="separate"/>
      </w:r>
      <w:r>
        <w:rPr>
          <w:noProof/>
        </w:rPr>
        <w:t>27</w:t>
      </w:r>
      <w:r w:rsidR="005832B8">
        <w:rPr>
          <w:noProof/>
        </w:rPr>
        <w:fldChar w:fldCharType="end"/>
      </w:r>
      <w:bookmarkStart w:id="582" w:name="_Toc532303063"/>
      <w:bookmarkStart w:id="583" w:name="_Toc198534959"/>
      <w:bookmarkStart w:id="584" w:name="_Toc361679333"/>
      <w:r w:rsidRPr="005E40EF">
        <w:t xml:space="preserve"> </w:t>
      </w:r>
      <w:r>
        <w:t>Interface name</w:t>
      </w:r>
      <w:bookmarkEnd w:id="581"/>
      <w:bookmarkEnd w:id="582"/>
      <w:bookmarkEnd w:id="583"/>
      <w:bookmarkEnd w:id="584"/>
      <w: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32"/>
        <w:gridCol w:w="1949"/>
        <w:gridCol w:w="2626"/>
        <w:gridCol w:w="1338"/>
      </w:tblGrid>
      <w:tr w:rsidR="00712039"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Default="00712039" w:rsidP="0086443A">
            <w:pPr>
              <w:pStyle w:val="ab"/>
              <w:wordWrap/>
              <w:spacing w:line="360" w:lineRule="auto"/>
              <w:ind w:right="20"/>
              <w:rPr>
                <w:rFonts w:cs="Times New Roman"/>
              </w:rPr>
            </w:pPr>
            <w: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Default="00712039" w:rsidP="0086443A">
            <w:pPr>
              <w:pStyle w:val="ab"/>
              <w:wordWrap/>
              <w:spacing w:line="360" w:lineRule="auto"/>
              <w:ind w:right="20"/>
            </w:pPr>
            <w: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Default="00712039" w:rsidP="0086443A">
            <w:pPr>
              <w:pStyle w:val="ab"/>
              <w:wordWrap/>
              <w:spacing w:line="360" w:lineRule="auto"/>
              <w:ind w:right="20"/>
            </w:pPr>
            <w: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Default="00712039" w:rsidP="0086443A">
            <w:pPr>
              <w:pStyle w:val="ab"/>
              <w:wordWrap/>
              <w:spacing w:line="360" w:lineRule="auto"/>
              <w:ind w:right="20"/>
              <w:rPr>
                <w:rFonts w:cs="Times New Roman"/>
              </w:rPr>
            </w:pPr>
            <w:r>
              <w:rPr>
                <w:rFonts w:hint="eastAsia"/>
              </w:rPr>
              <w:t>E</w:t>
            </w:r>
            <w:r>
              <w:t>xample</w:t>
            </w:r>
          </w:p>
        </w:tc>
      </w:tr>
      <w:tr w:rsidR="00712039"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Default="00712039" w:rsidP="0086443A">
            <w:pPr>
              <w:pStyle w:val="aa"/>
              <w:ind w:right="20"/>
              <w:jc w:val="both"/>
            </w:pPr>
            <w: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Default="00712039" w:rsidP="0086443A">
            <w:pPr>
              <w:pStyle w:val="aa"/>
              <w:ind w:right="20"/>
              <w:jc w:val="both"/>
            </w:pPr>
            <w:r>
              <w:rPr>
                <w:rFonts w:hint="eastAsia"/>
              </w:rPr>
              <w:t>Gigabit</w:t>
            </w:r>
            <w:r>
              <w:t xml:space="preserve"> </w:t>
            </w:r>
            <w:r>
              <w:rPr>
                <w:rFonts w:hint="eastAsia"/>
              </w:rPr>
              <w:t>Et</w:t>
            </w:r>
            <w:r>
              <w: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Default="00712039" w:rsidP="0086443A">
            <w:pPr>
              <w:pStyle w:val="aa"/>
              <w:ind w:right="20"/>
              <w:jc w:val="both"/>
            </w:pPr>
            <w:r>
              <w:t>“</w:t>
            </w:r>
            <w:r>
              <w:t>gi</w:t>
            </w:r>
            <w:r>
              <w:t>”</w:t>
            </w:r>
            <w:r>
              <w:t xml:space="preserve"> + </w:t>
            </w:r>
            <w:r>
              <w:rPr>
                <w:rFonts w:hint="eastAsia"/>
              </w:rPr>
              <w:t>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Default="00A04D35" w:rsidP="0086443A">
            <w:pPr>
              <w:pStyle w:val="aa"/>
              <w:ind w:right="20"/>
              <w:jc w:val="both"/>
            </w:pPr>
            <w:r>
              <w:rPr>
                <w:rFonts w:hint="eastAsia"/>
              </w:rPr>
              <w:t>gi7</w:t>
            </w:r>
            <w:r w:rsidR="00712039">
              <w:rPr>
                <w:rFonts w:hint="eastAsia"/>
              </w:rPr>
              <w:t>/1</w:t>
            </w:r>
          </w:p>
        </w:tc>
      </w:tr>
      <w:tr w:rsidR="00712039"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Default="00712039" w:rsidP="0086443A">
            <w:pPr>
              <w:pStyle w:val="aa"/>
              <w:ind w:right="20"/>
              <w:jc w:val="both"/>
            </w:pPr>
            <w:r>
              <w:rPr>
                <w:rFonts w:hint="eastAsia"/>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7858DE" w:rsidRDefault="00712039" w:rsidP="0086443A">
            <w:pPr>
              <w:pStyle w:val="aa"/>
              <w:ind w:right="20"/>
              <w:jc w:val="both"/>
              <w:rPr>
                <w:lang w:val="fr-FR"/>
              </w:rPr>
            </w:pPr>
            <w:r w:rsidRPr="007858DE">
              <w:rPr>
                <w:lang w:val="fr-FR"/>
              </w:rPr>
              <w:t>“</w:t>
            </w:r>
            <w:r w:rsidRPr="007858DE">
              <w:rPr>
                <w:rFonts w:hint="eastAsia"/>
                <w:lang w:val="fr-FR"/>
              </w:rPr>
              <w:t>te</w:t>
            </w:r>
            <w:r w:rsidRPr="007858DE">
              <w:rPr>
                <w:lang w:val="fr-FR"/>
              </w:rPr>
              <w:t>”</w:t>
            </w:r>
            <w:r w:rsidRPr="007858DE">
              <w:rPr>
                <w:lang w:val="fr-FR"/>
              </w:rPr>
              <w:t xml:space="preserve"> + </w:t>
            </w:r>
            <w:r w:rsidRPr="007858DE">
              <w:rPr>
                <w:rFonts w:hint="eastAsia"/>
                <w:lang w:val="fr-FR"/>
              </w:rPr>
              <w:t>slot</w:t>
            </w:r>
            <w:r w:rsidRPr="007858DE">
              <w:rPr>
                <w:lang w:val="fr-FR"/>
              </w:rPr>
              <w:t>_id</w:t>
            </w:r>
            <w:r w:rsidRPr="007858DE">
              <w:rPr>
                <w:rFonts w:hint="eastAsia"/>
                <w:lang w:val="fr-FR"/>
              </w:rPr>
              <w:t xml:space="preserve"> + </w:t>
            </w:r>
            <w:r w:rsidRPr="007858DE">
              <w:rPr>
                <w:lang w:val="fr-FR"/>
              </w:rPr>
              <w:t>“</w:t>
            </w:r>
            <w:r w:rsidRPr="007858DE">
              <w:rPr>
                <w:rFonts w:hint="eastAsia"/>
                <w:lang w:val="fr-FR"/>
              </w:rPr>
              <w:t>/</w:t>
            </w:r>
            <w:r w:rsidRPr="007858DE">
              <w:rPr>
                <w:lang w:val="fr-FR"/>
              </w:rPr>
              <w:t>”</w:t>
            </w:r>
            <w:r w:rsidRPr="007858DE">
              <w:rPr>
                <w:rFonts w:hint="eastAsia"/>
                <w:lang w:val="fr-FR"/>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Default="00712039" w:rsidP="0086443A">
            <w:pPr>
              <w:pStyle w:val="aa"/>
              <w:ind w:right="20"/>
              <w:jc w:val="both"/>
            </w:pPr>
            <w:r>
              <w:rPr>
                <w:rFonts w:hint="eastAsia"/>
              </w:rPr>
              <w:t>te</w:t>
            </w:r>
            <w:r w:rsidR="00A04D35">
              <w:t>7</w:t>
            </w:r>
            <w:r>
              <w:rPr>
                <w:rFonts w:hint="eastAsia"/>
              </w:rPr>
              <w:t>/1</w:t>
            </w:r>
          </w:p>
        </w:tc>
      </w:tr>
      <w:tr w:rsidR="00712039"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Default="00712039" w:rsidP="0086443A">
            <w:pPr>
              <w:pStyle w:val="aa"/>
              <w:ind w:right="20"/>
              <w:jc w:val="both"/>
            </w:pPr>
            <w:r>
              <w:rPr>
                <w:rFonts w:hint="eastAsia"/>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Default="00712039" w:rsidP="0086443A">
            <w:pPr>
              <w:pStyle w:val="aa"/>
              <w:ind w:right="20"/>
              <w:jc w:val="both"/>
            </w:pPr>
            <w:r>
              <w:t>G</w:t>
            </w:r>
            <w:r>
              <w:rPr>
                <w:rFonts w:hint="eastAsia"/>
              </w:rPr>
              <w:t>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Default="00712039" w:rsidP="0086443A">
            <w:pPr>
              <w:pStyle w:val="aa"/>
              <w:ind w:right="20"/>
              <w:jc w:val="both"/>
            </w:pPr>
            <w:r>
              <w:t>“</w:t>
            </w:r>
            <w:r>
              <w:rPr>
                <w:rFonts w:hint="eastAsia"/>
              </w:rPr>
              <w:t>pon</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19554F" w:rsidRDefault="00712039" w:rsidP="0086443A">
            <w:pPr>
              <w:pStyle w:val="aa"/>
              <w:ind w:right="20"/>
              <w:jc w:val="both"/>
            </w:pPr>
            <w:r>
              <w:rPr>
                <w:rFonts w:hint="eastAsia"/>
              </w:rPr>
              <w:t>pon1/1</w:t>
            </w:r>
          </w:p>
        </w:tc>
      </w:tr>
      <w:tr w:rsidR="00712039"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Default="00712039" w:rsidP="0086443A">
            <w:pPr>
              <w:pStyle w:val="aa"/>
              <w:ind w:right="20"/>
              <w:jc w:val="both"/>
            </w:pPr>
            <w:r>
              <w:rPr>
                <w:rFonts w:hint="eastAsia"/>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Default="00712039" w:rsidP="0086443A">
            <w:pPr>
              <w:pStyle w:val="aa"/>
              <w:ind w:right="20"/>
              <w:jc w:val="both"/>
            </w:pPr>
            <w:r>
              <w:t>“</w:t>
            </w:r>
            <w:r>
              <w:rPr>
                <w:rFonts w:hint="eastAsia"/>
              </w:rPr>
              <w:t>ep</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19554F" w:rsidRDefault="00712039" w:rsidP="0086443A">
            <w:pPr>
              <w:pStyle w:val="aa"/>
              <w:ind w:right="20"/>
              <w:jc w:val="both"/>
            </w:pPr>
            <w:r>
              <w:rPr>
                <w:rFonts w:hint="eastAsia"/>
              </w:rPr>
              <w:t>ep1/1</w:t>
            </w:r>
          </w:p>
        </w:tc>
      </w:tr>
      <w:tr w:rsidR="00712039"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Default="00712039" w:rsidP="0086443A">
            <w:pPr>
              <w:pStyle w:val="aa"/>
              <w:ind w:right="20"/>
              <w:jc w:val="both"/>
            </w:pPr>
            <w:r>
              <w:rPr>
                <w:rFonts w:hint="eastAsia"/>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Default="00712039" w:rsidP="0086443A">
            <w:pPr>
              <w:pStyle w:val="aa"/>
              <w:ind w:right="20"/>
              <w:jc w:val="both"/>
            </w:pPr>
            <w:r>
              <w:t>“</w:t>
            </w:r>
            <w:r>
              <w:rPr>
                <w:rFonts w:hint="eastAsia"/>
              </w:rPr>
              <w:t>tp</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3E3E70" w:rsidRDefault="00712039" w:rsidP="0086443A">
            <w:pPr>
              <w:pStyle w:val="aa"/>
              <w:ind w:right="20"/>
              <w:jc w:val="both"/>
            </w:pPr>
            <w:r>
              <w:rPr>
                <w:rFonts w:hint="eastAsia"/>
              </w:rPr>
              <w:t>tp1/1</w:t>
            </w:r>
          </w:p>
        </w:tc>
      </w:tr>
      <w:tr w:rsidR="00712039"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Default="00712039" w:rsidP="0086443A">
            <w:pPr>
              <w:pStyle w:val="aa"/>
              <w:ind w:right="20"/>
              <w:jc w:val="both"/>
            </w:pPr>
            <w: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Default="00712039" w:rsidP="0086443A">
            <w:pPr>
              <w:pStyle w:val="aa"/>
              <w:ind w:right="20"/>
              <w:jc w:val="both"/>
            </w:pPr>
            <w: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Default="00712039" w:rsidP="0086443A">
            <w:pPr>
              <w:pStyle w:val="aa"/>
              <w:ind w:right="20"/>
              <w:jc w:val="both"/>
            </w:pPr>
            <w:r>
              <w:t>“</w:t>
            </w:r>
            <w:r>
              <w:t>po</w:t>
            </w:r>
            <w:r>
              <w:t>”</w:t>
            </w:r>
            <w:r>
              <w:t xml:space="preserve">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Default="00712039" w:rsidP="0086443A">
            <w:pPr>
              <w:pStyle w:val="aa"/>
              <w:ind w:right="20"/>
              <w:jc w:val="both"/>
            </w:pPr>
            <w:r>
              <w:t>po1</w:t>
            </w:r>
          </w:p>
        </w:tc>
      </w:tr>
      <w:tr w:rsidR="00712039"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Default="00712039" w:rsidP="0086443A">
            <w:pPr>
              <w:pStyle w:val="aa"/>
              <w:ind w:right="20"/>
              <w:jc w:val="both"/>
            </w:pPr>
            <w: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Default="00712039" w:rsidP="0086443A">
            <w:pPr>
              <w:pStyle w:val="aa"/>
              <w:ind w:right="20"/>
              <w:jc w:val="both"/>
            </w:pPr>
            <w: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FF0B23" w:rsidRDefault="00712039" w:rsidP="0086443A">
            <w:pPr>
              <w:pStyle w:val="aa"/>
              <w:ind w:right="20"/>
              <w:jc w:val="both"/>
              <w:rPr>
                <w:lang w:val="da-DK"/>
              </w:rPr>
            </w:pPr>
            <w:r w:rsidRPr="00FF0B23">
              <w:rPr>
                <w:lang w:val="da-DK"/>
              </w:rPr>
              <w:t>“</w:t>
            </w:r>
            <w:r w:rsidRPr="00FF0B23">
              <w:rPr>
                <w:lang w:val="da-DK"/>
              </w:rPr>
              <w:t>vlan</w:t>
            </w:r>
            <w:r w:rsidRPr="00FF0B23">
              <w:rPr>
                <w:lang w:val="da-DK"/>
              </w:rPr>
              <w:t>”</w:t>
            </w:r>
            <w:r w:rsidRPr="00FF0B23">
              <w:rPr>
                <w:lang w:val="da-DK"/>
              </w:rPr>
              <w:t xml:space="preserve">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Default="00712039" w:rsidP="0086443A">
            <w:pPr>
              <w:pStyle w:val="aa"/>
              <w:ind w:right="20"/>
              <w:jc w:val="both"/>
            </w:pPr>
            <w:r>
              <w:t>vlan10</w:t>
            </w:r>
          </w:p>
        </w:tc>
      </w:tr>
      <w:tr w:rsidR="00712039"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Default="00712039" w:rsidP="0086443A">
            <w:pPr>
              <w:pStyle w:val="aa"/>
              <w:ind w:right="20"/>
              <w:jc w:val="both"/>
            </w:pPr>
            <w: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Default="00712039" w:rsidP="0086443A">
            <w:pPr>
              <w:pStyle w:val="aa"/>
              <w:ind w:right="20"/>
              <w:jc w:val="both"/>
            </w:pPr>
            <w: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Default="00712039" w:rsidP="0086443A">
            <w:pPr>
              <w:pStyle w:val="aa"/>
              <w:ind w:right="20"/>
              <w:jc w:val="both"/>
            </w:pPr>
            <w:r>
              <w:t>“</w:t>
            </w:r>
            <w:r>
              <w:t>lo</w:t>
            </w:r>
            <w:r>
              <w:t>”</w:t>
            </w:r>
            <w:r>
              <w:t xml:space="preserve">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Default="00712039" w:rsidP="0086443A">
            <w:pPr>
              <w:pStyle w:val="aa"/>
              <w:ind w:right="20"/>
              <w:jc w:val="both"/>
            </w:pPr>
            <w:r>
              <w:t>lo0</w:t>
            </w:r>
          </w:p>
        </w:tc>
      </w:tr>
      <w:tr w:rsidR="00712039"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Default="00712039" w:rsidP="0086443A">
            <w:pPr>
              <w:pStyle w:val="aa"/>
              <w:ind w:right="20"/>
              <w:jc w:val="both"/>
            </w:pPr>
            <w: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Default="00712039" w:rsidP="0086443A">
            <w:pPr>
              <w:pStyle w:val="aa"/>
              <w:ind w:right="20"/>
              <w:jc w:val="both"/>
            </w:pPr>
            <w: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Default="00712039" w:rsidP="0086443A">
            <w:pPr>
              <w:pStyle w:val="aa"/>
              <w:ind w:right="20"/>
              <w:jc w:val="both"/>
            </w:pPr>
            <w:r>
              <w:t>“</w:t>
            </w:r>
            <w:r>
              <w:t>eth</w:t>
            </w:r>
            <w:r>
              <w:t>”</w:t>
            </w:r>
            <w:r>
              <w:t xml:space="preserve">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Default="00712039" w:rsidP="0086443A">
            <w:pPr>
              <w:pStyle w:val="aa"/>
              <w:ind w:right="20"/>
              <w:jc w:val="both"/>
            </w:pPr>
            <w:r>
              <w:t>eth0</w:t>
            </w:r>
          </w:p>
        </w:tc>
      </w:tr>
    </w:tbl>
    <w:p w14:paraId="38BD4B7B" w14:textId="77777777" w:rsidR="00712039" w:rsidRDefault="00712039" w:rsidP="0086443A">
      <w:pPr>
        <w:pStyle w:val="3"/>
        <w:ind w:left="0" w:right="20"/>
      </w:pPr>
      <w:bookmarkStart w:id="585" w:name="_Toc532302892"/>
      <w:bookmarkStart w:id="586" w:name="_Toc198607477"/>
      <w:bookmarkStart w:id="587" w:name="_Toc363228298"/>
      <w:bookmarkStart w:id="588" w:name="_Toc445130760"/>
      <w:r>
        <w:t>Interface id</w:t>
      </w:r>
      <w:bookmarkEnd w:id="585"/>
      <w:bookmarkEnd w:id="586"/>
      <w:bookmarkEnd w:id="587"/>
      <w:bookmarkEnd w:id="588"/>
    </w:p>
    <w:p w14:paraId="51057DDB" w14:textId="77777777" w:rsidR="00712039" w:rsidRDefault="00712039" w:rsidP="0086443A">
      <w:pPr>
        <w:pStyle w:val="a3"/>
        <w:ind w:left="0" w:right="20"/>
      </w:pPr>
      <w:r w:rsidRPr="00A81F85">
        <w:t xml:space="preserve">Interface name consists of interface type and id. The following shows the naming of </w:t>
      </w:r>
      <w:r w:rsidR="002D4F87">
        <w:t xml:space="preserve">the </w:t>
      </w:r>
      <w:r w:rsidR="00094318">
        <w:t>C9500</w:t>
      </w:r>
      <w:r w:rsidRPr="00A81F85">
        <w:t xml:space="preserve"> interface and range supported.</w:t>
      </w:r>
    </w:p>
    <w:p w14:paraId="5ABA2209" w14:textId="77777777" w:rsidR="00712039" w:rsidRDefault="005E40EF" w:rsidP="0086443A">
      <w:pPr>
        <w:pStyle w:val="affff4"/>
        <w:wordWrap/>
        <w:ind w:left="0" w:right="20"/>
      </w:pPr>
      <w:bookmarkStart w:id="589" w:name="_Toc391575170"/>
      <w:r>
        <w:t xml:space="preserve">Table </w:t>
      </w:r>
      <w:r w:rsidR="005832B8">
        <w:fldChar w:fldCharType="begin"/>
      </w:r>
      <w:r>
        <w:instrText xml:space="preserve"> SEQ Table \* ARABIC </w:instrText>
      </w:r>
      <w:r w:rsidR="005832B8">
        <w:fldChar w:fldCharType="separate"/>
      </w:r>
      <w:r>
        <w:rPr>
          <w:noProof/>
        </w:rPr>
        <w:t>28</w:t>
      </w:r>
      <w:r w:rsidR="005832B8">
        <w:rPr>
          <w:noProof/>
        </w:rPr>
        <w:fldChar w:fldCharType="end"/>
      </w:r>
      <w:r>
        <w:t xml:space="preserve"> </w:t>
      </w:r>
      <w:r w:rsidR="00712039" w:rsidRPr="002F5F3A">
        <w:t>Interface ID and Range Supported</w:t>
      </w:r>
      <w:bookmarkEnd w:id="589"/>
    </w:p>
    <w:tbl>
      <w:tblPr>
        <w:tblStyle w:val="CLIWide"/>
        <w:tblW w:w="7564" w:type="dxa"/>
        <w:tblLook w:val="01E0" w:firstRow="1" w:lastRow="1" w:firstColumn="1" w:lastColumn="1" w:noHBand="0" w:noVBand="0"/>
      </w:tblPr>
      <w:tblGrid>
        <w:gridCol w:w="1894"/>
        <w:gridCol w:w="1260"/>
        <w:gridCol w:w="3240"/>
        <w:gridCol w:w="966"/>
        <w:gridCol w:w="204"/>
      </w:tblGrid>
      <w:tr w:rsidR="00712039"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Default="00712039" w:rsidP="0086443A">
            <w:pPr>
              <w:pStyle w:val="ab"/>
              <w:wordWrap/>
              <w:spacing w:line="360" w:lineRule="auto"/>
              <w:ind w:right="20"/>
            </w:pPr>
            <w:r>
              <w:t>Interface Type</w:t>
            </w:r>
          </w:p>
        </w:tc>
        <w:tc>
          <w:tcPr>
            <w:tcW w:w="1260" w:type="dxa"/>
          </w:tcPr>
          <w:p w14:paraId="0F272710" w14:textId="77777777" w:rsidR="00712039" w:rsidRDefault="00712039" w:rsidP="0086443A">
            <w:pPr>
              <w:pStyle w:val="ab"/>
              <w:wordWrap/>
              <w:spacing w:line="360" w:lineRule="auto"/>
              <w:ind w:right="20"/>
              <w:rPr>
                <w:rFonts w:cs="Times New Roman"/>
              </w:rPr>
            </w:pPr>
            <w:r>
              <w:t xml:space="preserve">ID </w:t>
            </w:r>
          </w:p>
        </w:tc>
        <w:tc>
          <w:tcPr>
            <w:tcW w:w="3240" w:type="dxa"/>
          </w:tcPr>
          <w:p w14:paraId="6C12567E" w14:textId="77777777" w:rsidR="00712039" w:rsidRDefault="00712039" w:rsidP="0086443A">
            <w:pPr>
              <w:pStyle w:val="ab"/>
              <w:wordWrap/>
              <w:spacing w:line="360" w:lineRule="auto"/>
              <w:ind w:right="20"/>
            </w:pPr>
            <w:r>
              <w:t>ID Range</w:t>
            </w:r>
          </w:p>
        </w:tc>
        <w:tc>
          <w:tcPr>
            <w:tcW w:w="966" w:type="dxa"/>
          </w:tcPr>
          <w:p w14:paraId="168D1D22" w14:textId="77777777" w:rsidR="00712039" w:rsidRDefault="00712039" w:rsidP="0086443A">
            <w:pPr>
              <w:pStyle w:val="ab"/>
              <w:wordWrap/>
              <w:spacing w:line="360" w:lineRule="auto"/>
              <w:ind w:right="20"/>
            </w:pPr>
            <w:r>
              <w:t>Name</w:t>
            </w:r>
          </w:p>
        </w:tc>
      </w:tr>
      <w:tr w:rsidR="00E95B43" w:rsidRPr="005345AF" w14:paraId="6D5D2E80" w14:textId="77777777" w:rsidTr="00E95B43">
        <w:tc>
          <w:tcPr>
            <w:tcW w:w="1894" w:type="dxa"/>
            <w:tcBorders>
              <w:top w:val="single" w:sz="4" w:space="0" w:color="auto"/>
              <w:left w:val="single" w:sz="4" w:space="0" w:color="auto"/>
            </w:tcBorders>
          </w:tcPr>
          <w:p w14:paraId="1A536231" w14:textId="77777777" w:rsidR="00A04D35" w:rsidRDefault="00A04D35" w:rsidP="0086443A">
            <w:pPr>
              <w:pStyle w:val="aa"/>
              <w:spacing w:line="360" w:lineRule="auto"/>
              <w:ind w:right="20"/>
            </w:pPr>
            <w:r>
              <w:rPr>
                <w:rFonts w:hint="eastAsia"/>
              </w:rPr>
              <w:t>Gigabit e</w:t>
            </w:r>
            <w:r>
              <w:t>thernet</w:t>
            </w:r>
          </w:p>
          <w:p w14:paraId="0BEAADAC" w14:textId="77777777" w:rsidR="00A04D35" w:rsidRDefault="00A04D35" w:rsidP="0086443A">
            <w:pPr>
              <w:pStyle w:val="aa"/>
              <w:spacing w:line="360" w:lineRule="auto"/>
              <w:ind w:right="20"/>
            </w:pPr>
            <w:r>
              <w:rPr>
                <w:rFonts w:hint="eastAsia"/>
              </w:rPr>
              <w:t>TenGigabit ethernet</w:t>
            </w:r>
          </w:p>
          <w:p w14:paraId="451557FB" w14:textId="77777777" w:rsidR="00A04D35" w:rsidRDefault="00A04D35" w:rsidP="0086443A">
            <w:pPr>
              <w:pStyle w:val="aa"/>
              <w:spacing w:line="360" w:lineRule="auto"/>
              <w:ind w:right="20"/>
            </w:pPr>
            <w:r>
              <w:rPr>
                <w:rFonts w:hint="eastAsia"/>
              </w:rPr>
              <w:t>General PON</w:t>
            </w:r>
          </w:p>
          <w:p w14:paraId="5EDD105F" w14:textId="77777777" w:rsidR="00A04D35" w:rsidRDefault="00A04D35" w:rsidP="0086443A">
            <w:pPr>
              <w:pStyle w:val="aa"/>
              <w:spacing w:line="360" w:lineRule="auto"/>
              <w:ind w:right="20"/>
            </w:pPr>
            <w:r>
              <w:rPr>
                <w:rFonts w:hint="eastAsia"/>
              </w:rPr>
              <w:t>GEPON</w:t>
            </w:r>
          </w:p>
          <w:p w14:paraId="61CA04B2" w14:textId="77777777" w:rsidR="00A04D35" w:rsidRDefault="00A04D35" w:rsidP="0086443A">
            <w:pPr>
              <w:pStyle w:val="aa"/>
              <w:spacing w:line="360" w:lineRule="auto"/>
              <w:ind w:right="20"/>
            </w:pPr>
            <w:r>
              <w:rPr>
                <w:rFonts w:hint="eastAsia"/>
              </w:rPr>
              <w:t>10GEPON</w:t>
            </w:r>
          </w:p>
          <w:p w14:paraId="1E2307FE" w14:textId="77777777" w:rsidR="00A04D35" w:rsidRDefault="00A04D35" w:rsidP="0086443A">
            <w:pPr>
              <w:pStyle w:val="aa"/>
              <w:spacing w:line="360" w:lineRule="auto"/>
              <w:ind w:right="20"/>
            </w:pPr>
            <w:r>
              <w:rPr>
                <w:rFonts w:hint="eastAsia"/>
              </w:rPr>
              <w:t>Port group</w:t>
            </w:r>
          </w:p>
          <w:p w14:paraId="40F66142" w14:textId="77777777" w:rsidR="00A04D35" w:rsidRDefault="00A04D35" w:rsidP="0086443A">
            <w:pPr>
              <w:pStyle w:val="aa"/>
              <w:spacing w:line="360" w:lineRule="auto"/>
              <w:ind w:right="20"/>
            </w:pPr>
            <w:r>
              <w:rPr>
                <w:rFonts w:hint="eastAsia"/>
              </w:rPr>
              <w:t>VLAN</w:t>
            </w:r>
          </w:p>
          <w:p w14:paraId="46FDED7A" w14:textId="77777777" w:rsidR="00A04D35" w:rsidRDefault="00A04D35" w:rsidP="0086443A">
            <w:pPr>
              <w:pStyle w:val="aa"/>
              <w:spacing w:line="360" w:lineRule="auto"/>
              <w:ind w:right="20"/>
            </w:pPr>
            <w:r>
              <w:rPr>
                <w:rFonts w:hint="eastAsia"/>
              </w:rPr>
              <w:t>LoopBack</w:t>
            </w:r>
          </w:p>
          <w:p w14:paraId="168C4C9F" w14:textId="77777777" w:rsidR="00A04D35" w:rsidRDefault="00A04D35" w:rsidP="0086443A">
            <w:pPr>
              <w:pStyle w:val="aa"/>
              <w:spacing w:line="360" w:lineRule="auto"/>
              <w:ind w:right="20"/>
            </w:pPr>
            <w:r>
              <w:rPr>
                <w:rFonts w:hint="eastAsia"/>
              </w:rPr>
              <w:t>management</w:t>
            </w:r>
          </w:p>
        </w:tc>
        <w:tc>
          <w:tcPr>
            <w:tcW w:w="1260" w:type="dxa"/>
            <w:tcBorders>
              <w:top w:val="single" w:sz="4" w:space="0" w:color="auto"/>
            </w:tcBorders>
          </w:tcPr>
          <w:p w14:paraId="1F642770" w14:textId="77777777" w:rsidR="00A04D35" w:rsidRPr="001C2CCF" w:rsidRDefault="00A04D35" w:rsidP="0086443A">
            <w:pPr>
              <w:pStyle w:val="aa"/>
              <w:spacing w:line="360" w:lineRule="auto"/>
              <w:ind w:right="20"/>
            </w:pPr>
            <w:r w:rsidRPr="001C2CCF">
              <w:rPr>
                <w:rFonts w:hint="eastAsia"/>
              </w:rPr>
              <w:t>slot id/port id</w:t>
            </w:r>
          </w:p>
          <w:p w14:paraId="6049A597" w14:textId="77777777" w:rsidR="00A04D35" w:rsidRPr="001C2CCF" w:rsidRDefault="00A04D35" w:rsidP="0086443A">
            <w:pPr>
              <w:pStyle w:val="aa"/>
              <w:spacing w:line="360" w:lineRule="auto"/>
              <w:ind w:right="20"/>
            </w:pPr>
            <w:r w:rsidRPr="001C2CCF">
              <w:rPr>
                <w:rFonts w:hint="eastAsia"/>
              </w:rPr>
              <w:t>slot id/port id</w:t>
            </w:r>
          </w:p>
          <w:p w14:paraId="04626AA6" w14:textId="77777777" w:rsidR="00A04D35" w:rsidRPr="001C2CCF" w:rsidRDefault="00A04D35" w:rsidP="0086443A">
            <w:pPr>
              <w:pStyle w:val="aa"/>
              <w:spacing w:line="360" w:lineRule="auto"/>
              <w:ind w:right="20"/>
            </w:pPr>
            <w:r w:rsidRPr="001C2CCF">
              <w:rPr>
                <w:rFonts w:hint="eastAsia"/>
              </w:rPr>
              <w:t>slot id/port id</w:t>
            </w:r>
          </w:p>
          <w:p w14:paraId="4EA21F25" w14:textId="77777777" w:rsidR="00A04D35" w:rsidRPr="001C2CCF" w:rsidRDefault="00A04D35" w:rsidP="0086443A">
            <w:pPr>
              <w:pStyle w:val="aa"/>
              <w:spacing w:line="360" w:lineRule="auto"/>
              <w:ind w:right="20"/>
            </w:pPr>
            <w:r w:rsidRPr="001C2CCF">
              <w:rPr>
                <w:rFonts w:hint="eastAsia"/>
              </w:rPr>
              <w:t>slot id/port id</w:t>
            </w:r>
          </w:p>
          <w:p w14:paraId="3C91BB2A" w14:textId="77777777" w:rsidR="00A04D35" w:rsidRPr="001C2CCF" w:rsidRDefault="00A04D35" w:rsidP="0086443A">
            <w:pPr>
              <w:pStyle w:val="aa"/>
              <w:spacing w:line="360" w:lineRule="auto"/>
              <w:ind w:right="20"/>
            </w:pPr>
            <w:r w:rsidRPr="001C2CCF">
              <w:rPr>
                <w:rFonts w:hint="eastAsia"/>
              </w:rPr>
              <w:t>slot id/port id</w:t>
            </w:r>
          </w:p>
          <w:p w14:paraId="3DC6033D" w14:textId="77777777" w:rsidR="00A04D35" w:rsidRPr="001C2CCF" w:rsidRDefault="00A04D35" w:rsidP="0086443A">
            <w:pPr>
              <w:pStyle w:val="aa"/>
              <w:spacing w:line="360" w:lineRule="auto"/>
              <w:ind w:right="20"/>
            </w:pPr>
            <w:r w:rsidRPr="001C2CCF">
              <w:rPr>
                <w:rFonts w:hint="eastAsia"/>
              </w:rPr>
              <w:t>port-group id</w:t>
            </w:r>
          </w:p>
          <w:p w14:paraId="707711D9" w14:textId="77777777" w:rsidR="00A04D35" w:rsidRPr="001C2CCF" w:rsidRDefault="00A04D35" w:rsidP="0086443A">
            <w:pPr>
              <w:pStyle w:val="aa"/>
              <w:spacing w:line="360" w:lineRule="auto"/>
              <w:ind w:right="20"/>
            </w:pPr>
            <w:r w:rsidRPr="001C2CCF">
              <w:rPr>
                <w:rFonts w:hint="eastAsia"/>
              </w:rPr>
              <w:t>vlan id</w:t>
            </w:r>
          </w:p>
          <w:p w14:paraId="22F4B81B" w14:textId="77777777" w:rsidR="00A04D35" w:rsidRPr="001C2CCF" w:rsidRDefault="00A04D35" w:rsidP="0086443A">
            <w:pPr>
              <w:pStyle w:val="aa"/>
              <w:spacing w:line="360" w:lineRule="auto"/>
              <w:ind w:right="20"/>
            </w:pPr>
            <w:r w:rsidRPr="001C2CCF">
              <w:rPr>
                <w:rFonts w:hint="eastAsia"/>
              </w:rPr>
              <w:t>interface id</w:t>
            </w:r>
          </w:p>
          <w:p w14:paraId="2147AA78" w14:textId="77777777" w:rsidR="00A04D35" w:rsidRPr="001C2CCF" w:rsidRDefault="00A04D35" w:rsidP="0086443A">
            <w:pPr>
              <w:pStyle w:val="aa"/>
              <w:spacing w:line="360" w:lineRule="auto"/>
              <w:ind w:right="20"/>
            </w:pPr>
            <w:r w:rsidRPr="001C2CCF">
              <w:rPr>
                <w:rFonts w:hint="eastAsia"/>
              </w:rPr>
              <w:t>interface id</w:t>
            </w:r>
          </w:p>
        </w:tc>
        <w:tc>
          <w:tcPr>
            <w:tcW w:w="3240" w:type="dxa"/>
            <w:tcBorders>
              <w:top w:val="single" w:sz="4" w:space="0" w:color="auto"/>
            </w:tcBorders>
          </w:tcPr>
          <w:p w14:paraId="55637C15" w14:textId="77777777" w:rsidR="00A04D35" w:rsidRPr="001C2CCF" w:rsidRDefault="00A04D35" w:rsidP="0086443A">
            <w:pPr>
              <w:pStyle w:val="aa"/>
              <w:spacing w:line="360" w:lineRule="auto"/>
              <w:ind w:right="14"/>
            </w:pPr>
            <w:r w:rsidRPr="001C2CCF">
              <w:rPr>
                <w:rFonts w:hint="eastAsia"/>
              </w:rPr>
              <w:t>slot id:</w:t>
            </w:r>
            <w:r w:rsidRPr="001C2CCF">
              <w:t>6~7</w:t>
            </w:r>
            <w:r w:rsidRPr="001C2CCF">
              <w:rPr>
                <w:rFonts w:hint="eastAsia"/>
              </w:rPr>
              <w:t>, port id: 1-8</w:t>
            </w:r>
            <w:r w:rsidR="00E95B43">
              <w:t xml:space="preserve">                   </w:t>
            </w:r>
          </w:p>
          <w:p w14:paraId="649C1E33" w14:textId="77777777" w:rsidR="00A04D35" w:rsidRPr="001C2CCF" w:rsidRDefault="00A04D35" w:rsidP="0086443A">
            <w:pPr>
              <w:pStyle w:val="aa"/>
              <w:spacing w:line="360" w:lineRule="auto"/>
              <w:ind w:right="14"/>
            </w:pPr>
            <w:r w:rsidRPr="001C2CCF">
              <w:rPr>
                <w:rFonts w:hint="eastAsia"/>
              </w:rPr>
              <w:t>slot id:</w:t>
            </w:r>
            <w:r w:rsidRPr="001C2CCF">
              <w:t>6~7</w:t>
            </w:r>
            <w:r w:rsidRPr="001C2CCF">
              <w:rPr>
                <w:rFonts w:hint="eastAsia"/>
              </w:rPr>
              <w:t>, port id: 1-8</w:t>
            </w:r>
          </w:p>
          <w:p w14:paraId="543F6BEF" w14:textId="77777777" w:rsidR="00A04D35" w:rsidRPr="001C2CCF" w:rsidRDefault="00A04D35" w:rsidP="0086443A">
            <w:pPr>
              <w:pStyle w:val="aa"/>
              <w:spacing w:line="360" w:lineRule="auto"/>
              <w:ind w:right="14"/>
            </w:pPr>
            <w:r w:rsidRPr="001C2CCF">
              <w:rPr>
                <w:rFonts w:hint="eastAsia"/>
              </w:rPr>
              <w:t>slot id:1~5 &amp; 8~12, port id: 1-8</w:t>
            </w:r>
          </w:p>
          <w:p w14:paraId="201C8EC3" w14:textId="77777777" w:rsidR="00A04D35" w:rsidRPr="001C2CCF" w:rsidRDefault="00A04D35" w:rsidP="0086443A">
            <w:pPr>
              <w:pStyle w:val="aa"/>
              <w:spacing w:line="360" w:lineRule="auto"/>
              <w:ind w:right="14"/>
            </w:pPr>
            <w:r w:rsidRPr="001C2CCF">
              <w:rPr>
                <w:rFonts w:hint="eastAsia"/>
              </w:rPr>
              <w:t>slot id:1~5 &amp; 8~12, port id: 1-8</w:t>
            </w:r>
          </w:p>
          <w:p w14:paraId="029D87A4" w14:textId="77777777" w:rsidR="00A04D35" w:rsidRDefault="00A04D35" w:rsidP="0086443A">
            <w:pPr>
              <w:pStyle w:val="aa"/>
              <w:spacing w:line="360" w:lineRule="auto"/>
              <w:ind w:right="14"/>
            </w:pPr>
            <w:r w:rsidRPr="001C2CCF">
              <w:rPr>
                <w:rFonts w:hint="eastAsia"/>
              </w:rPr>
              <w:t xml:space="preserve">slot id:1~5 &amp; 8~12, port id: 1-81 </w:t>
            </w:r>
            <w:r w:rsidRPr="001C2CCF">
              <w:t>–</w:t>
            </w:r>
            <w:r w:rsidR="00017E7F">
              <w:rPr>
                <w:rFonts w:hint="eastAsia"/>
              </w:rPr>
              <w:t xml:space="preserve"> 255</w:t>
            </w:r>
          </w:p>
          <w:p w14:paraId="706945EA" w14:textId="77777777" w:rsidR="00A04D35" w:rsidRPr="001C2CCF" w:rsidRDefault="00A04D35" w:rsidP="0086443A">
            <w:pPr>
              <w:pStyle w:val="aa"/>
              <w:spacing w:line="276" w:lineRule="auto"/>
              <w:ind w:right="14"/>
            </w:pPr>
            <w:r w:rsidRPr="001C2CCF">
              <w:rPr>
                <w:rFonts w:hint="eastAsia"/>
              </w:rPr>
              <w:t xml:space="preserve">1 </w:t>
            </w:r>
            <w:r w:rsidRPr="001C2CCF">
              <w:t>–</w:t>
            </w:r>
            <w:r w:rsidRPr="001C2CCF">
              <w:rPr>
                <w:rFonts w:hint="eastAsia"/>
              </w:rPr>
              <w:t xml:space="preserve"> 4094</w:t>
            </w:r>
          </w:p>
          <w:p w14:paraId="11AC09B7" w14:textId="77777777" w:rsidR="00A04D35" w:rsidRPr="001C2CCF" w:rsidRDefault="00A04D35" w:rsidP="0086443A">
            <w:pPr>
              <w:pStyle w:val="aa"/>
              <w:spacing w:line="276" w:lineRule="auto"/>
              <w:ind w:right="14"/>
            </w:pPr>
            <w:r w:rsidRPr="001C2CCF">
              <w:rPr>
                <w:rFonts w:hint="eastAsia"/>
              </w:rPr>
              <w:t xml:space="preserve">0 </w:t>
            </w:r>
            <w:r w:rsidRPr="001C2CCF">
              <w:t>–</w:t>
            </w:r>
            <w:r w:rsidRPr="001C2CCF">
              <w:rPr>
                <w:rFonts w:hint="eastAsia"/>
              </w:rPr>
              <w:t xml:space="preserve"> 3</w:t>
            </w:r>
          </w:p>
          <w:p w14:paraId="0FFD64A9" w14:textId="77777777" w:rsidR="00A04D35" w:rsidRPr="001C2CCF" w:rsidRDefault="00A04D35" w:rsidP="0086443A">
            <w:pPr>
              <w:pStyle w:val="aa"/>
              <w:spacing w:line="276" w:lineRule="auto"/>
              <w:ind w:right="14"/>
            </w:pPr>
            <w:r w:rsidRPr="001C2CCF">
              <w:rPr>
                <w:rFonts w:hint="eastAsia"/>
              </w:rPr>
              <w:t>0</w:t>
            </w:r>
          </w:p>
        </w:tc>
        <w:tc>
          <w:tcPr>
            <w:tcW w:w="1170" w:type="dxa"/>
            <w:gridSpan w:val="2"/>
            <w:tcBorders>
              <w:top w:val="single" w:sz="4" w:space="0" w:color="auto"/>
              <w:right w:val="single" w:sz="4" w:space="0" w:color="auto"/>
            </w:tcBorders>
          </w:tcPr>
          <w:p w14:paraId="070B5D32" w14:textId="77777777" w:rsidR="00A04D35" w:rsidRPr="00A82BDA" w:rsidRDefault="00A04D35" w:rsidP="0086443A">
            <w:pPr>
              <w:pStyle w:val="aa"/>
              <w:spacing w:line="360" w:lineRule="auto"/>
              <w:ind w:right="20"/>
              <w:rPr>
                <w:lang w:val="fr-FR"/>
              </w:rPr>
            </w:pPr>
            <w:r w:rsidRPr="00A82BDA">
              <w:rPr>
                <w:rFonts w:hint="eastAsia"/>
                <w:lang w:val="fr-FR"/>
              </w:rPr>
              <w:t>g</w:t>
            </w:r>
            <w:r>
              <w:rPr>
                <w:lang w:val="fr-FR"/>
              </w:rPr>
              <w:t>i7</w:t>
            </w:r>
            <w:r w:rsidRPr="00A82BDA">
              <w:rPr>
                <w:rFonts w:hint="eastAsia"/>
                <w:lang w:val="fr-FR"/>
              </w:rPr>
              <w:t>/1</w:t>
            </w:r>
          </w:p>
          <w:p w14:paraId="5A030AAC" w14:textId="77777777" w:rsidR="00A04D35" w:rsidRPr="00A82BDA" w:rsidRDefault="00A04D35" w:rsidP="0086443A">
            <w:pPr>
              <w:pStyle w:val="aa"/>
              <w:spacing w:line="360" w:lineRule="auto"/>
              <w:ind w:right="20"/>
              <w:rPr>
                <w:lang w:val="fr-FR"/>
              </w:rPr>
            </w:pPr>
            <w:r>
              <w:rPr>
                <w:rFonts w:hint="eastAsia"/>
                <w:lang w:val="fr-FR"/>
              </w:rPr>
              <w:t>te6</w:t>
            </w:r>
            <w:r w:rsidRPr="00A82BDA">
              <w:rPr>
                <w:rFonts w:hint="eastAsia"/>
                <w:lang w:val="fr-FR"/>
              </w:rPr>
              <w:t>/1</w:t>
            </w:r>
          </w:p>
          <w:p w14:paraId="41BD5B93" w14:textId="77777777" w:rsidR="00A04D35" w:rsidRPr="00A82BDA" w:rsidRDefault="00A04D35" w:rsidP="0086443A">
            <w:pPr>
              <w:pStyle w:val="aa"/>
              <w:spacing w:line="360" w:lineRule="auto"/>
              <w:ind w:right="20"/>
              <w:rPr>
                <w:lang w:val="fr-FR"/>
              </w:rPr>
            </w:pPr>
            <w:r w:rsidRPr="00A82BDA">
              <w:rPr>
                <w:rFonts w:hint="eastAsia"/>
                <w:lang w:val="fr-FR"/>
              </w:rPr>
              <w:t>pon1/1</w:t>
            </w:r>
          </w:p>
          <w:p w14:paraId="186EF03E" w14:textId="77777777" w:rsidR="00A04D35" w:rsidRPr="00A82BDA" w:rsidRDefault="00A04D35" w:rsidP="0086443A">
            <w:pPr>
              <w:pStyle w:val="aa"/>
              <w:spacing w:line="360" w:lineRule="auto"/>
              <w:ind w:right="20"/>
              <w:rPr>
                <w:lang w:val="fr-FR"/>
              </w:rPr>
            </w:pPr>
            <w:r w:rsidRPr="00A82BDA">
              <w:rPr>
                <w:rFonts w:hint="eastAsia"/>
                <w:lang w:val="fr-FR"/>
              </w:rPr>
              <w:t>ep1/1</w:t>
            </w:r>
          </w:p>
          <w:p w14:paraId="73034C31" w14:textId="77777777" w:rsidR="00A04D35" w:rsidRPr="007858DE" w:rsidRDefault="00A04D35" w:rsidP="0086443A">
            <w:pPr>
              <w:pStyle w:val="aa"/>
              <w:spacing w:line="360" w:lineRule="auto"/>
              <w:ind w:right="20"/>
              <w:rPr>
                <w:lang w:val="fr-FR"/>
              </w:rPr>
            </w:pPr>
            <w:r w:rsidRPr="00A82BDA">
              <w:rPr>
                <w:rFonts w:hint="eastAsia"/>
                <w:lang w:val="fr-FR"/>
              </w:rPr>
              <w:t>tp1/1</w:t>
            </w:r>
          </w:p>
          <w:p w14:paraId="608EF38D" w14:textId="77777777" w:rsidR="00A04D35" w:rsidRPr="005345AF" w:rsidRDefault="00A04D35" w:rsidP="0086443A">
            <w:pPr>
              <w:pStyle w:val="aa"/>
              <w:spacing w:line="360" w:lineRule="auto"/>
              <w:ind w:right="20"/>
              <w:rPr>
                <w:lang w:val="it-IT"/>
              </w:rPr>
            </w:pPr>
            <w:r w:rsidRPr="005345AF">
              <w:rPr>
                <w:rFonts w:hint="eastAsia"/>
                <w:lang w:val="it-IT"/>
              </w:rPr>
              <w:t>po1, po255</w:t>
            </w:r>
          </w:p>
          <w:p w14:paraId="67225CE2" w14:textId="77777777" w:rsidR="00A04D35" w:rsidRPr="005345AF" w:rsidRDefault="00A04D35" w:rsidP="0086443A">
            <w:pPr>
              <w:pStyle w:val="aa"/>
              <w:spacing w:line="360" w:lineRule="auto"/>
              <w:ind w:right="20"/>
              <w:rPr>
                <w:lang w:val="it-IT"/>
              </w:rPr>
            </w:pPr>
            <w:r w:rsidRPr="005345AF">
              <w:rPr>
                <w:rFonts w:hint="eastAsia"/>
                <w:lang w:val="it-IT"/>
              </w:rPr>
              <w:t>vlan4094</w:t>
            </w:r>
          </w:p>
          <w:p w14:paraId="2C524330" w14:textId="77777777" w:rsidR="00A04D35" w:rsidRPr="005345AF" w:rsidRDefault="00A04D35" w:rsidP="0086443A">
            <w:pPr>
              <w:pStyle w:val="aa"/>
              <w:spacing w:line="360" w:lineRule="auto"/>
              <w:ind w:right="20"/>
              <w:rPr>
                <w:lang w:val="it-IT"/>
              </w:rPr>
            </w:pPr>
            <w:r w:rsidRPr="005345AF">
              <w:rPr>
                <w:rFonts w:hint="eastAsia"/>
                <w:lang w:val="it-IT"/>
              </w:rPr>
              <w:t>lo0, lo3</w:t>
            </w:r>
          </w:p>
          <w:p w14:paraId="6AE8504B" w14:textId="77777777" w:rsidR="00A04D35" w:rsidRPr="005345AF" w:rsidRDefault="00A04D35" w:rsidP="0086443A">
            <w:pPr>
              <w:pStyle w:val="aa"/>
              <w:spacing w:line="360" w:lineRule="auto"/>
              <w:ind w:right="20"/>
              <w:rPr>
                <w:lang w:val="it-IT"/>
              </w:rPr>
            </w:pPr>
            <w:r w:rsidRPr="005345AF">
              <w:rPr>
                <w:rFonts w:hint="eastAsia"/>
                <w:lang w:val="it-IT"/>
              </w:rPr>
              <w:t>eth0</w:t>
            </w:r>
          </w:p>
        </w:tc>
      </w:tr>
    </w:tbl>
    <w:p w14:paraId="2ACDDC03" w14:textId="77777777" w:rsidR="00712039" w:rsidRPr="005345AF" w:rsidRDefault="00712039" w:rsidP="0086443A">
      <w:pPr>
        <w:ind w:right="20"/>
        <w:rPr>
          <w:rFonts w:cs="Times New Roman"/>
          <w:lang w:val="it-IT"/>
        </w:rPr>
      </w:pPr>
    </w:p>
    <w:tbl>
      <w:tblPr>
        <w:tblStyle w:val="NOTICE"/>
        <w:tblW w:w="0" w:type="auto"/>
        <w:tblLook w:val="0000" w:firstRow="0" w:lastRow="0" w:firstColumn="0" w:lastColumn="0" w:noHBand="0" w:noVBand="0"/>
      </w:tblPr>
      <w:tblGrid>
        <w:gridCol w:w="919"/>
        <w:gridCol w:w="1054"/>
        <w:gridCol w:w="5959"/>
      </w:tblGrid>
      <w:tr w:rsidR="00712039" w14:paraId="3C5B2B0D" w14:textId="77777777" w:rsidTr="006D09B4">
        <w:tc>
          <w:tcPr>
            <w:tcW w:w="960" w:type="dxa"/>
            <w:vAlign w:val="center"/>
          </w:tcPr>
          <w:p w14:paraId="367E2E24" w14:textId="77777777" w:rsidR="00712039" w:rsidRDefault="00712039" w:rsidP="0086443A">
            <w:pPr>
              <w:pStyle w:val="aa"/>
              <w:spacing w:after="120"/>
              <w:ind w:right="20"/>
              <w:jc w:val="both"/>
              <w:rPr>
                <w:rFonts w:cs="Times New Roman"/>
              </w:rPr>
            </w:pPr>
            <w:r>
              <w:rPr>
                <w:rFonts w:cs="Times New Roman" w:hint="eastAsia"/>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Default="00712039" w:rsidP="0086443A">
            <w:pPr>
              <w:pStyle w:val="aa"/>
              <w:ind w:right="20"/>
              <w:jc w:val="both"/>
              <w:rPr>
                <w:b/>
                <w:bCs/>
              </w:rPr>
            </w:pPr>
            <w:r>
              <w:rPr>
                <w:b/>
                <w:bCs/>
              </w:rPr>
              <w:t>Notice</w:t>
            </w:r>
          </w:p>
        </w:tc>
        <w:tc>
          <w:tcPr>
            <w:tcW w:w="6800" w:type="dxa"/>
            <w:vAlign w:val="center"/>
          </w:tcPr>
          <w:p w14:paraId="66ED657C" w14:textId="77777777" w:rsidR="00712039" w:rsidRPr="006B6643" w:rsidRDefault="00712039" w:rsidP="0086443A">
            <w:pPr>
              <w:pStyle w:val="aa"/>
              <w:ind w:right="20"/>
              <w:jc w:val="both"/>
              <w:rPr>
                <w:rFonts w:ascii="굴림" w:eastAsia="굴림" w:hAnsi="굴림"/>
                <w:kern w:val="0"/>
              </w:rPr>
            </w:pPr>
            <w:r>
              <w:t>PON cards are to be placed in slot #</w:t>
            </w:r>
            <w:r w:rsidRPr="00A81F85">
              <w:rPr>
                <w:rFonts w:hint="eastAsia"/>
              </w:rPr>
              <w:t>1~</w:t>
            </w:r>
            <w:r>
              <w:t>#</w:t>
            </w:r>
            <w:r w:rsidRPr="00A81F85">
              <w:rPr>
                <w:rFonts w:hint="eastAsia"/>
              </w:rPr>
              <w:t xml:space="preserve">5 and </w:t>
            </w:r>
            <w:r>
              <w:t>#</w:t>
            </w:r>
            <w:r w:rsidRPr="00A81F85">
              <w:rPr>
                <w:rFonts w:hint="eastAsia"/>
              </w:rPr>
              <w:t>8~</w:t>
            </w:r>
            <w:r>
              <w:t>#</w:t>
            </w:r>
            <w:r w:rsidRPr="00A81F85">
              <w:rPr>
                <w:rFonts w:hint="eastAsia"/>
              </w:rPr>
              <w:t>12</w:t>
            </w:r>
            <w:r w:rsidRPr="00A81F85">
              <w:t xml:space="preserve"> meanwhile </w:t>
            </w:r>
            <w:r w:rsidRPr="00A81F85">
              <w:rPr>
                <w:rFonts w:hint="eastAsia"/>
              </w:rPr>
              <w:t>Ethernet L</w:t>
            </w:r>
            <w:r w:rsidRPr="00A81F85">
              <w:t xml:space="preserve">ine interface cards </w:t>
            </w:r>
            <w:r w:rsidR="00D2582E">
              <w:t>shoul</w:t>
            </w:r>
            <w:r w:rsidR="00B330CE">
              <w:t>d</w:t>
            </w:r>
            <w:r w:rsidR="00D2582E">
              <w:t xml:space="preserve"> be placed in slot </w:t>
            </w:r>
            <w:r w:rsidRPr="00A81F85">
              <w:t>#</w:t>
            </w:r>
            <w:r w:rsidRPr="00A81F85">
              <w:rPr>
                <w:rFonts w:hint="eastAsia"/>
              </w:rPr>
              <w:t xml:space="preserve">6 and </w:t>
            </w:r>
            <w:r>
              <w:t>#</w:t>
            </w:r>
            <w:r w:rsidRPr="00A81F85">
              <w:rPr>
                <w:rFonts w:hint="eastAsia"/>
              </w:rPr>
              <w:t>7</w:t>
            </w:r>
            <w:r>
              <w:t>.</w:t>
            </w:r>
          </w:p>
        </w:tc>
      </w:tr>
    </w:tbl>
    <w:p w14:paraId="108F65DF" w14:textId="77777777" w:rsidR="00712039" w:rsidRPr="003F5DC1" w:rsidRDefault="00712039" w:rsidP="0086443A">
      <w:pPr>
        <w:pStyle w:val="3"/>
        <w:ind w:left="0" w:right="20"/>
      </w:pPr>
      <w:bookmarkStart w:id="590" w:name="_Toc532302893"/>
      <w:bookmarkStart w:id="591" w:name="_Toc280899127"/>
      <w:bookmarkStart w:id="592" w:name="_Toc292809778"/>
      <w:bookmarkStart w:id="593" w:name="_Toc337198348"/>
      <w:bookmarkStart w:id="594" w:name="_Toc354416110"/>
      <w:bookmarkStart w:id="595" w:name="_Toc445130761"/>
      <w:r w:rsidRPr="00D867F8">
        <w:t xml:space="preserve">Interface </w:t>
      </w:r>
      <w:r w:rsidRPr="006D09B4">
        <w:t>mode</w:t>
      </w:r>
      <w:r w:rsidRPr="00D867F8">
        <w:t xml:space="preserve"> prompt</w:t>
      </w:r>
      <w:bookmarkEnd w:id="590"/>
      <w:bookmarkEnd w:id="591"/>
      <w:bookmarkEnd w:id="592"/>
      <w:bookmarkEnd w:id="593"/>
      <w:bookmarkEnd w:id="594"/>
      <w:bookmarkEnd w:id="595"/>
    </w:p>
    <w:p w14:paraId="6843CED0" w14:textId="77777777" w:rsidR="00712039" w:rsidRPr="00C162D6" w:rsidRDefault="00712039" w:rsidP="0086443A">
      <w:pPr>
        <w:pStyle w:val="a3"/>
        <w:ind w:left="0" w:right="20"/>
      </w:pPr>
      <w:r w:rsidRPr="00C162D6">
        <w:t>When you enter the interface mode with the interface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14:paraId="220B0601" w14:textId="77777777" w:rsidTr="006D09B4">
        <w:tc>
          <w:tcPr>
            <w:tcW w:w="8820" w:type="dxa"/>
          </w:tcPr>
          <w:p w14:paraId="0C61E140" w14:textId="77777777" w:rsidR="00712039" w:rsidRDefault="001101DE" w:rsidP="0086443A">
            <w:pPr>
              <w:wordWrap/>
              <w:spacing w:line="360" w:lineRule="auto"/>
              <w:ind w:right="20"/>
              <w:rPr>
                <w:rFonts w:cs="Times New Roman"/>
              </w:rPr>
            </w:pPr>
            <w:r w:rsidRPr="00536429">
              <w:t>Switch [A/L] (config-</w:t>
            </w:r>
            <w:r w:rsidRPr="00220C48">
              <w:t>if-Giga6/1)#</w:t>
            </w:r>
          </w:p>
        </w:tc>
      </w:tr>
    </w:tbl>
    <w:p w14:paraId="1BF21F38" w14:textId="77777777" w:rsidR="00712039" w:rsidRDefault="00712039" w:rsidP="0086443A">
      <w:pPr>
        <w:wordWrap/>
        <w:spacing w:line="360" w:lineRule="auto"/>
        <w:ind w:right="20"/>
        <w:rPr>
          <w:rFonts w:cs="Times New Roman"/>
        </w:rPr>
      </w:pPr>
      <w:bookmarkStart w:id="596" w:name="_Toc532302894"/>
    </w:p>
    <w:p w14:paraId="32A46C6E" w14:textId="77777777" w:rsidR="00712039" w:rsidRPr="003F5DC1" w:rsidRDefault="00712039" w:rsidP="0086443A">
      <w:pPr>
        <w:pStyle w:val="3"/>
        <w:ind w:left="0" w:right="20"/>
      </w:pPr>
      <w:bookmarkStart w:id="597" w:name="_Toc198607479"/>
      <w:bookmarkStart w:id="598" w:name="_Toc363228300"/>
      <w:bookmarkStart w:id="599" w:name="_Toc445130762"/>
      <w:r w:rsidRPr="006D09B4">
        <w:t>Description</w:t>
      </w:r>
      <w:r>
        <w:t xml:space="preserve"> </w:t>
      </w:r>
      <w:bookmarkEnd w:id="596"/>
      <w:bookmarkEnd w:id="597"/>
      <w:bookmarkEnd w:id="598"/>
      <w:r w:rsidRPr="00D867F8">
        <w:t>Command</w:t>
      </w:r>
      <w:bookmarkEnd w:id="599"/>
    </w:p>
    <w:p w14:paraId="68E07D91" w14:textId="77777777" w:rsidR="00712039" w:rsidRPr="00C162D6" w:rsidRDefault="00712039" w:rsidP="0086443A">
      <w:pPr>
        <w:pStyle w:val="a3"/>
        <w:ind w:left="0" w:right="20"/>
      </w:pPr>
      <w:r w:rsidRPr="00C162D6">
        <w:t xml:space="preserve">The description command is used to add </w:t>
      </w:r>
      <w:r w:rsidR="009A31ED">
        <w:t xml:space="preserve">a </w:t>
      </w:r>
      <w:r w:rsidRPr="00C162D6">
        <w:t>description on each interface. The description is the comment used to help the administrator rem</w:t>
      </w:r>
      <w:r w:rsidR="009A31ED">
        <w:t>ember the interface purpose</w:t>
      </w:r>
      <w:r w:rsidRPr="00C162D6">
        <w:t xml:space="preserve"> and you can see the result with the </w:t>
      </w:r>
      <w:r w:rsidRPr="00C162D6">
        <w:t>“</w:t>
      </w:r>
      <w:r w:rsidRPr="00573262">
        <w:rPr>
          <w:b/>
        </w:rPr>
        <w:t>show interface</w:t>
      </w:r>
      <w:r w:rsidR="00573262" w:rsidRPr="00573262">
        <w:rPr>
          <w:b/>
        </w:rPr>
        <w:t xml:space="preserve"> </w:t>
      </w:r>
      <w:r w:rsidR="00573262" w:rsidRPr="00573262">
        <w:rPr>
          <w:b/>
          <w:bCs/>
        </w:rPr>
        <w:t>description</w:t>
      </w:r>
      <w:r w:rsidRPr="00C162D6">
        <w:t>”</w:t>
      </w:r>
      <w:r w:rsidRPr="00C162D6">
        <w:t xml:space="preserve"> command.</w:t>
      </w:r>
    </w:p>
    <w:p w14:paraId="073E1A11" w14:textId="77777777" w:rsidR="00712039" w:rsidRDefault="00712039" w:rsidP="0021019A">
      <w:pPr>
        <w:wordWrap/>
        <w:spacing w:line="360" w:lineRule="auto"/>
        <w:ind w:right="20"/>
        <w:rPr>
          <w:rFonts w:cs="Times New Roman"/>
        </w:rPr>
      </w:pPr>
    </w:p>
    <w:p w14:paraId="747AB159" w14:textId="77777777" w:rsidR="00712039" w:rsidRDefault="00712039" w:rsidP="0021019A">
      <w:pPr>
        <w:pStyle w:val="2"/>
        <w:ind w:right="20"/>
      </w:pPr>
      <w:bookmarkStart w:id="600" w:name="_Toc532302895"/>
      <w:bookmarkStart w:id="601" w:name="_Toc280899129"/>
      <w:bookmarkStart w:id="602" w:name="_Toc292809780"/>
      <w:bookmarkStart w:id="603" w:name="_Toc337198350"/>
      <w:bookmarkStart w:id="604" w:name="_Toc354416112"/>
      <w:bookmarkStart w:id="605" w:name="_Toc445130763"/>
      <w:r w:rsidRPr="006D09B4">
        <w:lastRenderedPageBreak/>
        <w:t>Show</w:t>
      </w:r>
      <w:r w:rsidRPr="002F5F3A">
        <w:t xml:space="preserve"> Interface Information</w:t>
      </w:r>
      <w:bookmarkEnd w:id="600"/>
      <w:bookmarkEnd w:id="601"/>
      <w:bookmarkEnd w:id="602"/>
      <w:bookmarkEnd w:id="603"/>
      <w:bookmarkEnd w:id="604"/>
      <w:bookmarkEnd w:id="605"/>
    </w:p>
    <w:p w14:paraId="21F2A5DC" w14:textId="77777777" w:rsidR="00712039" w:rsidRPr="002F5F3A" w:rsidRDefault="00712039" w:rsidP="0086443A">
      <w:pPr>
        <w:pStyle w:val="a3"/>
        <w:ind w:left="0" w:right="20"/>
      </w:pPr>
      <w:r w:rsidRPr="002F5F3A">
        <w:t>The following commands are used to view the interface configuration information, the status information, and the statistical data:</w:t>
      </w:r>
    </w:p>
    <w:p w14:paraId="74D1AC94" w14:textId="77777777" w:rsidR="00712039" w:rsidRDefault="005E40EF" w:rsidP="0086443A">
      <w:pPr>
        <w:pStyle w:val="affff4"/>
        <w:wordWrap/>
        <w:ind w:left="0" w:right="20"/>
      </w:pPr>
      <w:bookmarkStart w:id="606" w:name="_Toc391575171"/>
      <w:r>
        <w:t xml:space="preserve">Table </w:t>
      </w:r>
      <w:r w:rsidR="005832B8">
        <w:fldChar w:fldCharType="begin"/>
      </w:r>
      <w:r>
        <w:instrText xml:space="preserve"> SEQ Table \* ARABIC </w:instrText>
      </w:r>
      <w:r w:rsidR="005832B8">
        <w:fldChar w:fldCharType="separate"/>
      </w:r>
      <w:r>
        <w:rPr>
          <w:noProof/>
        </w:rPr>
        <w:t>29</w:t>
      </w:r>
      <w:r w:rsidR="005832B8">
        <w:rPr>
          <w:noProof/>
        </w:rPr>
        <w:fldChar w:fldCharType="end"/>
      </w:r>
      <w:r>
        <w:t xml:space="preserve"> </w:t>
      </w:r>
      <w:r w:rsidR="00712039" w:rsidRPr="002F5F3A">
        <w:t>Interface information and status related commands</w:t>
      </w:r>
      <w:bookmarkEnd w:id="606"/>
    </w:p>
    <w:tbl>
      <w:tblPr>
        <w:tblStyle w:val="CLIWide"/>
        <w:tblW w:w="8640" w:type="dxa"/>
        <w:tblLayout w:type="fixed"/>
        <w:tblLook w:val="01E0" w:firstRow="1" w:lastRow="1" w:firstColumn="1" w:lastColumn="1" w:noHBand="0" w:noVBand="0"/>
      </w:tblPr>
      <w:tblGrid>
        <w:gridCol w:w="2581"/>
        <w:gridCol w:w="4799"/>
        <w:gridCol w:w="1260"/>
      </w:tblGrid>
      <w:tr w:rsidR="00712039"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2F5F3A" w:rsidRDefault="00712039" w:rsidP="0086443A">
            <w:pPr>
              <w:pStyle w:val="ab"/>
              <w:wordWrap/>
              <w:ind w:right="20"/>
              <w:rPr>
                <w:b w:val="0"/>
              </w:rPr>
            </w:pPr>
            <w:r w:rsidRPr="002F5F3A">
              <w:rPr>
                <w:b w:val="0"/>
              </w:rPr>
              <w:t>Command</w:t>
            </w:r>
          </w:p>
        </w:tc>
        <w:tc>
          <w:tcPr>
            <w:tcW w:w="4799" w:type="dxa"/>
          </w:tcPr>
          <w:p w14:paraId="0862FF7F" w14:textId="77777777" w:rsidR="00712039" w:rsidRPr="002F5F3A" w:rsidRDefault="00712039" w:rsidP="0086443A">
            <w:pPr>
              <w:pStyle w:val="ab"/>
              <w:wordWrap/>
              <w:ind w:right="20"/>
              <w:rPr>
                <w:b w:val="0"/>
              </w:rPr>
            </w:pPr>
            <w:r w:rsidRPr="002F5F3A">
              <w:rPr>
                <w:b w:val="0"/>
              </w:rPr>
              <w:t>Description</w:t>
            </w:r>
          </w:p>
        </w:tc>
        <w:tc>
          <w:tcPr>
            <w:tcW w:w="1260" w:type="dxa"/>
          </w:tcPr>
          <w:p w14:paraId="58F06521" w14:textId="77777777" w:rsidR="00712039" w:rsidRPr="002F5F3A" w:rsidRDefault="00712039" w:rsidP="0086443A">
            <w:pPr>
              <w:pStyle w:val="ab"/>
              <w:wordWrap/>
              <w:ind w:right="20"/>
              <w:rPr>
                <w:b w:val="0"/>
              </w:rPr>
            </w:pPr>
            <w:r w:rsidRPr="002F5F3A">
              <w:rPr>
                <w:b w:val="0"/>
              </w:rPr>
              <w:t>Mode</w:t>
            </w:r>
          </w:p>
        </w:tc>
      </w:tr>
      <w:tr w:rsidR="00712039" w14:paraId="7FD59536" w14:textId="77777777" w:rsidTr="001101DE">
        <w:tc>
          <w:tcPr>
            <w:tcW w:w="2581" w:type="dxa"/>
          </w:tcPr>
          <w:p w14:paraId="4279BBA2" w14:textId="77777777" w:rsidR="00712039" w:rsidRDefault="00712039" w:rsidP="0086443A">
            <w:pPr>
              <w:pStyle w:val="aa"/>
              <w:ind w:right="20"/>
            </w:pPr>
            <w:r>
              <w:rPr>
                <w:b/>
                <w:bCs/>
              </w:rPr>
              <w:t>show interface</w:t>
            </w:r>
            <w:r>
              <w:t xml:space="preserve"> [</w:t>
            </w:r>
            <w:r>
              <w:rPr>
                <w:i/>
                <w:iCs/>
              </w:rPr>
              <w:t>ifname</w:t>
            </w:r>
            <w:r>
              <w:t>]</w:t>
            </w:r>
          </w:p>
        </w:tc>
        <w:tc>
          <w:tcPr>
            <w:tcW w:w="4799" w:type="dxa"/>
          </w:tcPr>
          <w:p w14:paraId="531FFE4E" w14:textId="77777777" w:rsidR="00712039" w:rsidRDefault="00712039" w:rsidP="002B424F">
            <w:pPr>
              <w:pStyle w:val="a9"/>
              <w:numPr>
                <w:ilvl w:val="0"/>
                <w:numId w:val="9"/>
              </w:numPr>
              <w:wordWrap/>
              <w:spacing w:line="240" w:lineRule="auto"/>
              <w:ind w:left="0" w:right="20" w:firstLine="0"/>
              <w:jc w:val="both"/>
              <w:rPr>
                <w:rFonts w:cs="Times New Roman"/>
              </w:rPr>
            </w:pPr>
            <w:r>
              <w:t>Displays</w:t>
            </w:r>
            <w:r w:rsidRPr="002F5F3A">
              <w:t xml:space="preserve"> the </w:t>
            </w:r>
            <w:r>
              <w:t>status</w:t>
            </w:r>
            <w:r w:rsidRPr="002F5F3A">
              <w:t xml:space="preserve"> and </w:t>
            </w:r>
            <w:r>
              <w:t xml:space="preserve">configuration </w:t>
            </w:r>
            <w:r w:rsidRPr="002F5F3A">
              <w:t>of the interface.</w:t>
            </w:r>
          </w:p>
        </w:tc>
        <w:tc>
          <w:tcPr>
            <w:tcW w:w="1260" w:type="dxa"/>
          </w:tcPr>
          <w:p w14:paraId="0D6BE8FB" w14:textId="77777777" w:rsidR="00712039" w:rsidRDefault="00712039" w:rsidP="0086443A">
            <w:pPr>
              <w:pStyle w:val="aa"/>
              <w:ind w:right="20"/>
            </w:pPr>
            <w:r>
              <w:t>Privileged</w:t>
            </w:r>
          </w:p>
        </w:tc>
      </w:tr>
      <w:tr w:rsidR="00712039" w14:paraId="7EDB3CB1" w14:textId="77777777" w:rsidTr="001101DE">
        <w:tc>
          <w:tcPr>
            <w:tcW w:w="2581" w:type="dxa"/>
          </w:tcPr>
          <w:p w14:paraId="3FCA2304" w14:textId="77777777" w:rsidR="00712039" w:rsidRDefault="00712039" w:rsidP="0086443A">
            <w:pPr>
              <w:pStyle w:val="aa"/>
              <w:ind w:right="20"/>
              <w:rPr>
                <w:b/>
                <w:bCs/>
              </w:rPr>
            </w:pPr>
            <w:r>
              <w:rPr>
                <w:b/>
                <w:bCs/>
              </w:rPr>
              <w:t xml:space="preserve">show </w:t>
            </w:r>
            <w:r w:rsidR="00D643B3">
              <w:rPr>
                <w:b/>
                <w:bCs/>
              </w:rPr>
              <w:t>interface</w:t>
            </w:r>
            <w:r w:rsidR="00D643B3">
              <w:t xml:space="preserve"> </w:t>
            </w:r>
            <w:r>
              <w:rPr>
                <w:b/>
                <w:bCs/>
              </w:rPr>
              <w:t>status</w:t>
            </w:r>
          </w:p>
        </w:tc>
        <w:tc>
          <w:tcPr>
            <w:tcW w:w="4799" w:type="dxa"/>
          </w:tcPr>
          <w:p w14:paraId="48AE2798" w14:textId="77777777" w:rsidR="00712039" w:rsidRDefault="00712039" w:rsidP="002B424F">
            <w:pPr>
              <w:pStyle w:val="a9"/>
              <w:numPr>
                <w:ilvl w:val="0"/>
                <w:numId w:val="9"/>
              </w:numPr>
              <w:wordWrap/>
              <w:spacing w:line="240" w:lineRule="auto"/>
              <w:ind w:left="0" w:right="20" w:firstLine="0"/>
              <w:jc w:val="both"/>
              <w:rPr>
                <w:rFonts w:cs="Times New Roman"/>
              </w:rPr>
            </w:pPr>
            <w:r>
              <w:t>Displays</w:t>
            </w:r>
            <w:r w:rsidRPr="002F5F3A">
              <w:t xml:space="preserve"> the </w:t>
            </w:r>
            <w:r>
              <w:t>status</w:t>
            </w:r>
            <w:r w:rsidRPr="002F5F3A">
              <w:t xml:space="preserve"> </w:t>
            </w:r>
            <w:r>
              <w:t>of all the</w:t>
            </w:r>
            <w:r w:rsidRPr="007963CE">
              <w:t xml:space="preserve"> physical interface</w:t>
            </w:r>
          </w:p>
        </w:tc>
        <w:tc>
          <w:tcPr>
            <w:tcW w:w="1260" w:type="dxa"/>
          </w:tcPr>
          <w:p w14:paraId="5C31D593" w14:textId="77777777" w:rsidR="00712039" w:rsidRDefault="00712039" w:rsidP="0086443A">
            <w:pPr>
              <w:pStyle w:val="aa"/>
              <w:ind w:right="20"/>
            </w:pPr>
            <w:r>
              <w:t>Privileged</w:t>
            </w:r>
          </w:p>
        </w:tc>
      </w:tr>
      <w:tr w:rsidR="001101DE" w14:paraId="29927954" w14:textId="77777777" w:rsidTr="001101DE">
        <w:tc>
          <w:tcPr>
            <w:tcW w:w="2581" w:type="dxa"/>
          </w:tcPr>
          <w:p w14:paraId="3BB45FC4" w14:textId="77777777" w:rsidR="001101DE" w:rsidRPr="001101DE" w:rsidRDefault="001101DE" w:rsidP="0086443A">
            <w:pPr>
              <w:pStyle w:val="aa"/>
              <w:ind w:right="20"/>
              <w:rPr>
                <w:b/>
                <w:bCs/>
              </w:rPr>
            </w:pPr>
            <w:r w:rsidRPr="001101DE">
              <w:rPr>
                <w:b/>
                <w:bCs/>
              </w:rPr>
              <w:t xml:space="preserve">show interface transceiver </w:t>
            </w:r>
          </w:p>
          <w:p w14:paraId="11CAB9A6" w14:textId="77777777" w:rsidR="001101DE" w:rsidRPr="003B6011" w:rsidRDefault="001101DE" w:rsidP="0086443A">
            <w:pPr>
              <w:pStyle w:val="aa"/>
              <w:ind w:right="20"/>
              <w:rPr>
                <w:bCs/>
              </w:rPr>
            </w:pPr>
            <w:r w:rsidRPr="001101DE">
              <w:rPr>
                <w:b/>
                <w:bCs/>
              </w:rPr>
              <w:t>[detail]</w:t>
            </w:r>
          </w:p>
        </w:tc>
        <w:tc>
          <w:tcPr>
            <w:tcW w:w="4799" w:type="dxa"/>
          </w:tcPr>
          <w:p w14:paraId="2940C7CF" w14:textId="77777777" w:rsidR="001101DE" w:rsidRPr="003B6011" w:rsidRDefault="001101DE" w:rsidP="002B424F">
            <w:pPr>
              <w:pStyle w:val="a9"/>
              <w:numPr>
                <w:ilvl w:val="0"/>
                <w:numId w:val="9"/>
              </w:numPr>
              <w:wordWrap/>
              <w:spacing w:line="240" w:lineRule="auto"/>
              <w:ind w:left="0" w:right="20" w:firstLine="0"/>
              <w:jc w:val="both"/>
            </w:pPr>
            <w:r w:rsidRPr="003B6011">
              <w:t xml:space="preserve"> </w:t>
            </w:r>
            <w:r>
              <w:t>Displays</w:t>
            </w:r>
            <w:r w:rsidRPr="002F5F3A">
              <w:t xml:space="preserve"> the </w:t>
            </w:r>
            <w:r>
              <w:t xml:space="preserve">information of </w:t>
            </w:r>
            <w:r w:rsidRPr="001101DE">
              <w:t>DDM (Digital Diagnostic Monitoring).</w:t>
            </w:r>
          </w:p>
        </w:tc>
        <w:tc>
          <w:tcPr>
            <w:tcW w:w="1260" w:type="dxa"/>
          </w:tcPr>
          <w:p w14:paraId="353E1403" w14:textId="77777777" w:rsidR="001101DE" w:rsidRPr="003B6011" w:rsidRDefault="001101DE" w:rsidP="0086443A">
            <w:pPr>
              <w:pStyle w:val="aa"/>
              <w:ind w:rightChars="10" w:right="18"/>
            </w:pPr>
            <w:r w:rsidRPr="003B6011">
              <w:t>Privileged</w:t>
            </w:r>
          </w:p>
        </w:tc>
      </w:tr>
      <w:tr w:rsidR="001101DE" w14:paraId="46292183" w14:textId="77777777" w:rsidTr="001101DE">
        <w:tc>
          <w:tcPr>
            <w:tcW w:w="2581" w:type="dxa"/>
          </w:tcPr>
          <w:p w14:paraId="734554DE" w14:textId="77777777" w:rsidR="001101DE" w:rsidRDefault="001101DE" w:rsidP="0086443A">
            <w:pPr>
              <w:pStyle w:val="aa"/>
              <w:ind w:right="20"/>
              <w:rPr>
                <w:rFonts w:cs="Times New Roman"/>
              </w:rPr>
            </w:pPr>
            <w:r>
              <w:rPr>
                <w:b/>
                <w:bCs/>
              </w:rPr>
              <w:t>show interface trunk</w:t>
            </w:r>
          </w:p>
        </w:tc>
        <w:tc>
          <w:tcPr>
            <w:tcW w:w="4799" w:type="dxa"/>
          </w:tcPr>
          <w:p w14:paraId="45D5C22F" w14:textId="77777777" w:rsidR="001101DE" w:rsidRDefault="001101DE" w:rsidP="002B424F">
            <w:pPr>
              <w:pStyle w:val="a9"/>
              <w:numPr>
                <w:ilvl w:val="0"/>
                <w:numId w:val="9"/>
              </w:numPr>
              <w:wordWrap/>
              <w:spacing w:line="240" w:lineRule="auto"/>
              <w:ind w:left="0" w:right="20" w:firstLine="0"/>
              <w:jc w:val="both"/>
              <w:rPr>
                <w:rFonts w:cs="Times New Roman"/>
              </w:rPr>
            </w:pPr>
            <w:r>
              <w:t>Displays</w:t>
            </w:r>
            <w:r w:rsidRPr="002F5F3A">
              <w:t xml:space="preserve"> the </w:t>
            </w:r>
            <w:r w:rsidRPr="007963CE">
              <w:t>switchport of physical/port-group interface</w:t>
            </w:r>
          </w:p>
        </w:tc>
        <w:tc>
          <w:tcPr>
            <w:tcW w:w="1260" w:type="dxa"/>
          </w:tcPr>
          <w:p w14:paraId="34875087" w14:textId="77777777" w:rsidR="001101DE" w:rsidRDefault="001101DE" w:rsidP="0086443A">
            <w:pPr>
              <w:pStyle w:val="aa"/>
              <w:ind w:right="20"/>
            </w:pPr>
            <w:r>
              <w:t>Privileged</w:t>
            </w:r>
          </w:p>
        </w:tc>
      </w:tr>
    </w:tbl>
    <w:p w14:paraId="32F76998" w14:textId="77777777" w:rsidR="00712039" w:rsidRPr="003F5DC1" w:rsidRDefault="006A4BB0" w:rsidP="0086443A">
      <w:pPr>
        <w:pStyle w:val="3"/>
        <w:ind w:left="0" w:right="20"/>
      </w:pPr>
      <w:bookmarkStart w:id="607" w:name="_Toc532302896"/>
      <w:bookmarkStart w:id="608" w:name="_Toc198607481"/>
      <w:bookmarkStart w:id="609" w:name="_Toc363228302"/>
      <w:bookmarkStart w:id="610" w:name="_Toc445130764"/>
      <w:r>
        <w:rPr>
          <w:rFonts w:hint="eastAsia"/>
        </w:rPr>
        <w:t>S</w:t>
      </w:r>
      <w:r w:rsidR="00712039" w:rsidRPr="006D09B4">
        <w:t>how</w:t>
      </w:r>
      <w:r w:rsidR="00712039">
        <w:t xml:space="preserve"> interface </w:t>
      </w:r>
      <w:bookmarkEnd w:id="607"/>
      <w:bookmarkEnd w:id="608"/>
      <w:bookmarkEnd w:id="609"/>
      <w:r w:rsidR="00712039" w:rsidRPr="00D867F8">
        <w:t>Command</w:t>
      </w:r>
      <w:bookmarkEnd w:id="610"/>
    </w:p>
    <w:p w14:paraId="589ABF3D" w14:textId="77777777" w:rsidR="00712039" w:rsidRPr="00B64804" w:rsidRDefault="008D32FE" w:rsidP="0086443A">
      <w:pPr>
        <w:pStyle w:val="a3"/>
        <w:ind w:left="0" w:right="20"/>
      </w:pPr>
      <w:r>
        <w:t>The s</w:t>
      </w:r>
      <w:r w:rsidR="00712039" w:rsidRPr="00B64804">
        <w:t xml:space="preserve">how interface command is used to view the interface configuration information, the link status, and the interface-related statistics. </w:t>
      </w:r>
      <w:r>
        <w:t>The s</w:t>
      </w:r>
      <w:r w:rsidR="00712039" w:rsidRPr="00B64804">
        <w:t>how interface command shows the information on all the interfaces defined</w:t>
      </w:r>
      <w:r w:rsidR="00712039">
        <w:t xml:space="preserve">. In </w:t>
      </w:r>
      <w:r w:rsidR="00F06C03">
        <w:t xml:space="preserve">the </w:t>
      </w:r>
      <w:r w:rsidR="00712039">
        <w:t xml:space="preserve">case of </w:t>
      </w:r>
      <w:r w:rsidR="00F06C03">
        <w:t xml:space="preserve">the </w:t>
      </w:r>
      <w:r w:rsidR="00712039" w:rsidRPr="00B64804">
        <w:rPr>
          <w:rFonts w:hint="eastAsia"/>
        </w:rPr>
        <w:t>GBIC interface</w:t>
      </w:r>
      <w:r w:rsidR="00712039">
        <w:t xml:space="preserve"> if </w:t>
      </w:r>
      <w:r w:rsidR="00AB37B6">
        <w:t xml:space="preserve">the </w:t>
      </w:r>
      <w:r w:rsidR="00712039" w:rsidRPr="00B64804">
        <w:rPr>
          <w:rFonts w:hint="eastAsia"/>
        </w:rPr>
        <w:t>DDM</w:t>
      </w:r>
      <w:r w:rsidR="00712039">
        <w:t xml:space="preserve"> feature is supported the </w:t>
      </w:r>
      <w:r w:rsidR="00712039" w:rsidRPr="00B64804">
        <w:rPr>
          <w:rFonts w:hint="eastAsia"/>
        </w:rPr>
        <w:t xml:space="preserve">Diagnostic </w:t>
      </w:r>
      <w:r w:rsidR="00712039">
        <w:t xml:space="preserve">of the corresponding </w:t>
      </w:r>
      <w:r w:rsidR="00712039" w:rsidRPr="00B64804">
        <w:rPr>
          <w:rFonts w:hint="eastAsia"/>
        </w:rPr>
        <w:t>GBIC</w:t>
      </w:r>
      <w:r w:rsidR="00712039">
        <w:rPr>
          <w:rFonts w:hint="eastAsia"/>
        </w:rPr>
        <w:t xml:space="preserve"> can be retrieved</w:t>
      </w:r>
      <w:r w:rsidR="00712039">
        <w:t xml:space="preserve"> also</w:t>
      </w:r>
      <w:r w:rsidR="00712039">
        <w:rPr>
          <w:rFonts w:hint="eastAsia"/>
        </w:rPr>
        <w:t>.</w:t>
      </w:r>
      <w:r w:rsidR="00712039" w:rsidRPr="00B64804">
        <w:rPr>
          <w:rFonts w:hint="eastAsia"/>
        </w:rPr>
        <w:t xml:space="preserve"> (</w:t>
      </w:r>
      <w:r w:rsidR="00712039">
        <w:t xml:space="preserve">Refer to </w:t>
      </w:r>
      <w:r w:rsidR="00712039" w:rsidRPr="00B64804">
        <w:rPr>
          <w:rFonts w:hint="eastAsia"/>
        </w:rPr>
        <w:t>DDM</w:t>
      </w:r>
      <w:r w:rsidR="00712039">
        <w:rPr>
          <w:rFonts w:hint="eastAsia"/>
        </w:rPr>
        <w:t xml:space="preserve"> feature in</w:t>
      </w:r>
      <w:r w:rsidR="00F06C03">
        <w:t xml:space="preserve"> </w:t>
      </w:r>
      <w:r w:rsidR="005832B8">
        <w:fldChar w:fldCharType="begin"/>
      </w:r>
      <w:r w:rsidR="00335912">
        <w:instrText xml:space="preserve"> </w:instrText>
      </w:r>
      <w:r w:rsidR="00335912">
        <w:rPr>
          <w:rFonts w:hint="eastAsia"/>
        </w:rPr>
        <w:instrText>REF _Ref364867323 \h</w:instrText>
      </w:r>
      <w:r w:rsidR="00335912">
        <w:instrText xml:space="preserve"> </w:instrText>
      </w:r>
      <w:r w:rsidR="005832B8">
        <w:fldChar w:fldCharType="separate"/>
      </w:r>
      <w:r w:rsidR="00335912">
        <w:rPr>
          <w:rFonts w:hint="eastAsia"/>
        </w:rPr>
        <w:t>DDM (</w:t>
      </w:r>
      <w:r w:rsidR="00335912" w:rsidRPr="004E0388">
        <w:rPr>
          <w:rFonts w:hint="eastAsia"/>
        </w:rPr>
        <w:t>Digital</w:t>
      </w:r>
      <w:r w:rsidR="00335912">
        <w:rPr>
          <w:rFonts w:hint="eastAsia"/>
        </w:rPr>
        <w:t xml:space="preserve"> Diagnostic Monitoring</w:t>
      </w:r>
      <w:r w:rsidR="005832B8">
        <w:fldChar w:fldCharType="end"/>
      </w:r>
      <w:r w:rsidR="00712039">
        <w:rPr>
          <w:rFonts w:hint="eastAsia"/>
        </w:rPr>
        <w:t>)</w:t>
      </w:r>
    </w:p>
    <w:tbl>
      <w:tblPr>
        <w:tblStyle w:val="48"/>
        <w:tblW w:w="0" w:type="auto"/>
        <w:tblLook w:val="0000" w:firstRow="0" w:lastRow="0" w:firstColumn="0" w:lastColumn="0" w:noHBand="0" w:noVBand="0"/>
      </w:tblPr>
      <w:tblGrid>
        <w:gridCol w:w="8045"/>
      </w:tblGrid>
      <w:tr w:rsidR="00712039" w14:paraId="1DFE4602" w14:textId="77777777" w:rsidTr="006D09B4">
        <w:trPr>
          <w:trHeight w:val="1258"/>
        </w:trPr>
        <w:tc>
          <w:tcPr>
            <w:tcW w:w="8820" w:type="dxa"/>
          </w:tcPr>
          <w:p w14:paraId="43A76AE4"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Switch# </w:t>
            </w:r>
            <w:r w:rsidRPr="001B39FE">
              <w:rPr>
                <w:rFonts w:ascii="Courier New" w:hAnsi="Courier New" w:cs="Courier New"/>
                <w:b/>
                <w:bCs/>
              </w:rPr>
              <w:t>show interface</w:t>
            </w:r>
          </w:p>
          <w:p w14:paraId="08BC7D9B"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gi1</w:t>
            </w:r>
            <w:r>
              <w:rPr>
                <w:rFonts w:ascii="Courier New" w:hAnsi="Courier New" w:cs="Courier New" w:hint="eastAsia"/>
              </w:rPr>
              <w:t>/1</w:t>
            </w:r>
            <w:r w:rsidRPr="001B39FE">
              <w:rPr>
                <w:rFonts w:ascii="Courier New" w:hAnsi="Courier New" w:cs="Courier New"/>
              </w:rPr>
              <w:t xml:space="preserve"> is down</w:t>
            </w:r>
          </w:p>
          <w:p w14:paraId="422B4F71"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type 1000Base-GBIC,LC, 10,000M, 1,490nm</w:t>
            </w:r>
          </w:p>
          <w:p w14:paraId="12937B5E"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gbic inserted</w:t>
            </w:r>
          </w:p>
          <w:p w14:paraId="3EF08C68"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vendor EZCONN</w:t>
            </w:r>
          </w:p>
          <w:p w14:paraId="2D4741A8"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part name ETB43341-8LNT</w:t>
            </w:r>
          </w:p>
          <w:p w14:paraId="21AE95A3"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Rev No Info </w:t>
            </w:r>
          </w:p>
          <w:p w14:paraId="41AF4C41"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SN R00169 </w:t>
            </w:r>
          </w:p>
          <w:p w14:paraId="7D0D42BC"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Date 061218 </w:t>
            </w:r>
          </w:p>
          <w:p w14:paraId="00C6206F" w14:textId="77777777" w:rsidR="00712039" w:rsidRPr="00FF0B23" w:rsidRDefault="00712039" w:rsidP="0086443A">
            <w:pPr>
              <w:pStyle w:val="aa"/>
              <w:spacing w:line="276" w:lineRule="auto"/>
              <w:ind w:right="20"/>
              <w:jc w:val="both"/>
              <w:rPr>
                <w:rFonts w:ascii="Courier New" w:hAnsi="Courier New" w:cs="Courier New"/>
                <w:lang w:val="it-IT"/>
              </w:rPr>
            </w:pPr>
            <w:r w:rsidRPr="00FF0B23">
              <w:rPr>
                <w:rFonts w:ascii="Courier New" w:hAnsi="Courier New" w:cs="Courier New"/>
                <w:lang w:val="it-IT"/>
              </w:rPr>
              <w:t>gbic diagnostic</w:t>
            </w:r>
          </w:p>
          <w:p w14:paraId="4BD6F8CC" w14:textId="77777777" w:rsidR="00712039" w:rsidRPr="00FF0B23" w:rsidRDefault="00712039" w:rsidP="0086443A">
            <w:pPr>
              <w:pStyle w:val="aa"/>
              <w:spacing w:line="276" w:lineRule="auto"/>
              <w:ind w:right="20"/>
              <w:jc w:val="both"/>
              <w:rPr>
                <w:rFonts w:ascii="Courier New" w:hAnsi="Courier New" w:cs="Courier New"/>
                <w:lang w:val="it-IT"/>
              </w:rPr>
            </w:pPr>
            <w:r w:rsidRPr="00FF0B23">
              <w:rPr>
                <w:rFonts w:ascii="Courier New" w:hAnsi="Courier New" w:cs="Courier New"/>
                <w:lang w:val="it-IT"/>
              </w:rPr>
              <w:t>temperature 47.0 'C   vcc 3.25 Volt</w:t>
            </w:r>
          </w:p>
          <w:p w14:paraId="111385FA"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rx power -inf dBm   tx power -6.10 dBm</w:t>
            </w:r>
          </w:p>
          <w:p w14:paraId="35077AEC"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bias   14.1 mA</w:t>
            </w:r>
          </w:p>
          <w:p w14:paraId="7B0384ED"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no auto-negotiation</w:t>
            </w:r>
          </w:p>
          <w:p w14:paraId="510F6617"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speed set 1G</w:t>
            </w:r>
          </w:p>
          <w:p w14:paraId="56CC7312"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duplex set full</w:t>
            </w:r>
          </w:p>
          <w:p w14:paraId="7C6756E5"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vlan ingress check enabled</w:t>
            </w:r>
          </w:p>
          <w:p w14:paraId="237D9BD5" w14:textId="77777777" w:rsidR="00712039" w:rsidRPr="001B39FE" w:rsidRDefault="00712039" w:rsidP="0086443A">
            <w:pPr>
              <w:pStyle w:val="aa"/>
              <w:spacing w:line="276" w:lineRule="auto"/>
              <w:ind w:right="20"/>
              <w:jc w:val="both"/>
              <w:rPr>
                <w:rFonts w:ascii="Courier New" w:hAnsi="Courier New" w:cs="Courier New"/>
              </w:rPr>
            </w:pPr>
          </w:p>
          <w:p w14:paraId="24D011F9"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Last clearing of counters 00:03:54</w:t>
            </w:r>
          </w:p>
          <w:p w14:paraId="5D4E3DE5"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1 minutes input rate 0 bytes/sec, 0 packets/sec</w:t>
            </w:r>
          </w:p>
          <w:p w14:paraId="1DA95C20"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1 minutes output rate 0 bytes/sec, 0 packets/sec</w:t>
            </w:r>
          </w:p>
          <w:p w14:paraId="053FFA9D"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0 packets input, 0 bytes</w:t>
            </w:r>
          </w:p>
          <w:p w14:paraId="027E1B5A"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Received 0 broadcasts, 0 multicasts</w:t>
            </w:r>
          </w:p>
          <w:p w14:paraId="3AEBF5A8"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0 CRC, 0 oversize, 0 dropped</w:t>
            </w:r>
          </w:p>
          <w:p w14:paraId="093BFD16"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       0 packets output, 0 bytes</w:t>
            </w:r>
          </w:p>
          <w:p w14:paraId="5D68F14F" w14:textId="77777777" w:rsidR="00712039" w:rsidRDefault="00712039" w:rsidP="0086443A">
            <w:pPr>
              <w:pStyle w:val="aa"/>
              <w:spacing w:line="276" w:lineRule="auto"/>
              <w:ind w:right="20"/>
              <w:jc w:val="both"/>
            </w:pPr>
            <w:r w:rsidRPr="001B39FE">
              <w:rPr>
                <w:rFonts w:ascii="Courier New" w:hAnsi="Courier New" w:cs="Courier New"/>
              </w:rPr>
              <w:t xml:space="preserve">       Sent 0 broadcasts, 0 multicasts</w:t>
            </w:r>
          </w:p>
        </w:tc>
      </w:tr>
    </w:tbl>
    <w:p w14:paraId="3ED07A31" w14:textId="77777777" w:rsidR="005D3F6F" w:rsidRDefault="005D3F6F" w:rsidP="0086443A">
      <w:pPr>
        <w:pStyle w:val="3"/>
        <w:ind w:left="0" w:right="20"/>
      </w:pPr>
      <w:bookmarkStart w:id="611" w:name="_Toc532302897"/>
      <w:bookmarkStart w:id="612" w:name="_Toc198607482"/>
      <w:bookmarkStart w:id="613" w:name="_Toc363228303"/>
    </w:p>
    <w:p w14:paraId="5EEC7DDE" w14:textId="77777777" w:rsidR="002F3AC4" w:rsidRDefault="002F3AC4" w:rsidP="0086443A"/>
    <w:p w14:paraId="31A5A636" w14:textId="77777777" w:rsidR="00E20826" w:rsidRDefault="00E20826" w:rsidP="0086443A"/>
    <w:p w14:paraId="3AE6230F" w14:textId="77777777" w:rsidR="005C2596" w:rsidRPr="002F3AC4" w:rsidRDefault="005C2596" w:rsidP="0086443A"/>
    <w:p w14:paraId="29DBCE31" w14:textId="77777777" w:rsidR="00712039" w:rsidRDefault="00AE1AF1" w:rsidP="0086443A">
      <w:pPr>
        <w:pStyle w:val="3"/>
        <w:ind w:left="0" w:right="20"/>
      </w:pPr>
      <w:bookmarkStart w:id="614" w:name="_Toc445130765"/>
      <w:r>
        <w:rPr>
          <w:rFonts w:hint="eastAsia"/>
        </w:rPr>
        <w:t>S</w:t>
      </w:r>
      <w:r w:rsidR="006D09B4">
        <w:t>how</w:t>
      </w:r>
      <w:r w:rsidR="006D09B4">
        <w:rPr>
          <w:rFonts w:hint="eastAsia"/>
        </w:rPr>
        <w:t xml:space="preserve"> I</w:t>
      </w:r>
      <w:r w:rsidR="00712039">
        <w:rPr>
          <w:rFonts w:hint="eastAsia"/>
        </w:rPr>
        <w:t xml:space="preserve">nterface </w:t>
      </w:r>
      <w:r w:rsidR="00712039">
        <w:t xml:space="preserve">status </w:t>
      </w:r>
      <w:bookmarkEnd w:id="611"/>
      <w:bookmarkEnd w:id="612"/>
      <w:bookmarkEnd w:id="613"/>
      <w:r w:rsidR="00712039" w:rsidRPr="00D867F8">
        <w:t>Command</w:t>
      </w:r>
      <w:bookmarkEnd w:id="614"/>
    </w:p>
    <w:p w14:paraId="7081FC2C" w14:textId="77777777" w:rsidR="00712039" w:rsidRPr="00E51547" w:rsidRDefault="00712039" w:rsidP="0086443A">
      <w:pPr>
        <w:pStyle w:val="a3"/>
        <w:ind w:left="0" w:right="20"/>
      </w:pPr>
      <w:r w:rsidRPr="00F0553B">
        <w:lastRenderedPageBreak/>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14:paraId="64932D8F" w14:textId="77777777" w:rsidTr="006D09B4">
        <w:tc>
          <w:tcPr>
            <w:tcW w:w="8820" w:type="dxa"/>
          </w:tcPr>
          <w:p w14:paraId="45B42409" w14:textId="77777777" w:rsidR="00712039" w:rsidRPr="004D47B4" w:rsidRDefault="00712039" w:rsidP="0086443A">
            <w:pPr>
              <w:pStyle w:val="aa"/>
              <w:spacing w:line="276" w:lineRule="auto"/>
              <w:ind w:right="20"/>
              <w:rPr>
                <w:rFonts w:ascii="Courier New" w:hAnsi="Courier New" w:cs="Courier New"/>
              </w:rPr>
            </w:pPr>
            <w:r>
              <w:rPr>
                <w:rFonts w:ascii="Courier New" w:hAnsi="Courier New" w:cs="Courier New" w:hint="eastAsia"/>
              </w:rPr>
              <w:t>Switch</w:t>
            </w:r>
            <w:r w:rsidRPr="004D47B4">
              <w:rPr>
                <w:rFonts w:ascii="Courier New" w:hAnsi="Courier New" w:cs="Courier New"/>
              </w:rPr>
              <w:t xml:space="preserve">#show interface status </w:t>
            </w:r>
          </w:p>
          <w:p w14:paraId="2AD75772" w14:textId="77777777" w:rsidR="00712039" w:rsidRPr="004D47B4" w:rsidRDefault="00712039" w:rsidP="0086443A">
            <w:pPr>
              <w:pStyle w:val="aa"/>
              <w:spacing w:line="276" w:lineRule="auto"/>
              <w:ind w:right="20"/>
              <w:rPr>
                <w:rFonts w:ascii="Courier New" w:hAnsi="Courier New" w:cs="Courier New"/>
              </w:rPr>
            </w:pPr>
          </w:p>
          <w:p w14:paraId="224272A7"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Port     Name           Status       Vlan       Duplex  Speed   Type</w:t>
            </w:r>
          </w:p>
          <w:p w14:paraId="6A353A05"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 -------------- ------------ ---------- ------</w:t>
            </w:r>
            <w:r w:rsidR="009C601F">
              <w:rPr>
                <w:rFonts w:ascii="Courier New" w:hAnsi="Courier New" w:cs="Courier New"/>
              </w:rPr>
              <w:t>- ------- ---------</w:t>
            </w:r>
          </w:p>
          <w:p w14:paraId="16FFCB5A"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Gi6/1                   connected     100       full    a-1000  1000BaseLX</w:t>
            </w:r>
          </w:p>
          <w:p w14:paraId="6E2906FF"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Gi6/2                   connected     100       full    a-1000  1000BaseLX</w:t>
            </w:r>
          </w:p>
          <w:p w14:paraId="36FE5388"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Gi6/3                   connected     100       full    a-1000  1000BaseLX</w:t>
            </w:r>
          </w:p>
          <w:p w14:paraId="55D75BA7"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Gi6/4                   connected     100       full    a-1000  1000BaseLX</w:t>
            </w:r>
          </w:p>
          <w:p w14:paraId="41E3E7F0"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Gi6/5                   connected     200       full    a-1000  1000BaseLX</w:t>
            </w:r>
          </w:p>
          <w:p w14:paraId="5F45CCF5"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Gi6/6                   connected     200       full    a-1000  1000BaseLX</w:t>
            </w:r>
          </w:p>
          <w:p w14:paraId="13D4CCFD"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Gi6/7                   connected     200       full    a-1000  1000BaseLX</w:t>
            </w:r>
          </w:p>
          <w:p w14:paraId="65C8D4A8" w14:textId="77777777" w:rsidR="00712039" w:rsidRPr="001B39FE" w:rsidRDefault="00712039" w:rsidP="0086443A">
            <w:pPr>
              <w:pStyle w:val="aa"/>
              <w:spacing w:line="276" w:lineRule="auto"/>
              <w:ind w:right="20"/>
              <w:jc w:val="both"/>
              <w:rPr>
                <w:rFonts w:ascii="Courier New" w:hAnsi="Courier New" w:cs="Courier New"/>
              </w:rPr>
            </w:pPr>
            <w:r w:rsidRPr="004D47B4">
              <w:rPr>
                <w:rFonts w:ascii="Courier New" w:hAnsi="Courier New" w:cs="Courier New"/>
              </w:rPr>
              <w:t>Gi6/8                   connected     200       full    a-1000  1000BaseLX</w:t>
            </w:r>
          </w:p>
        </w:tc>
      </w:tr>
    </w:tbl>
    <w:p w14:paraId="7D47C2CD" w14:textId="77777777" w:rsidR="00712039" w:rsidRDefault="00712039" w:rsidP="0086443A">
      <w:pPr>
        <w:wordWrap/>
        <w:spacing w:line="360" w:lineRule="auto"/>
        <w:ind w:right="20"/>
        <w:rPr>
          <w:rFonts w:cs="Times New Roman"/>
        </w:rPr>
      </w:pPr>
    </w:p>
    <w:tbl>
      <w:tblPr>
        <w:tblStyle w:val="NOTICE"/>
        <w:tblW w:w="0" w:type="auto"/>
        <w:tblLook w:val="0000" w:firstRow="0" w:lastRow="0" w:firstColumn="0" w:lastColumn="0" w:noHBand="0" w:noVBand="0"/>
      </w:tblPr>
      <w:tblGrid>
        <w:gridCol w:w="923"/>
        <w:gridCol w:w="1052"/>
        <w:gridCol w:w="5957"/>
      </w:tblGrid>
      <w:tr w:rsidR="00712039" w14:paraId="68FDCB22" w14:textId="77777777" w:rsidTr="00335912">
        <w:tc>
          <w:tcPr>
            <w:tcW w:w="960" w:type="dxa"/>
            <w:vAlign w:val="center"/>
          </w:tcPr>
          <w:p w14:paraId="45093C57" w14:textId="77777777" w:rsidR="00712039" w:rsidRDefault="00712039" w:rsidP="0086443A">
            <w:pPr>
              <w:pStyle w:val="aa"/>
              <w:spacing w:line="360" w:lineRule="auto"/>
              <w:ind w:right="20"/>
              <w:jc w:val="both"/>
              <w:rPr>
                <w:rFonts w:cs="Times New Roman"/>
                <w:i/>
                <w:iCs/>
              </w:rPr>
            </w:pPr>
            <w:r>
              <w:rPr>
                <w:rFonts w:cs="Times New Roman" w:hint="eastAsia"/>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Default="00712039" w:rsidP="0086443A">
            <w:pPr>
              <w:pStyle w:val="aa"/>
              <w:ind w:right="20"/>
              <w:jc w:val="both"/>
              <w:rPr>
                <w:b/>
                <w:bCs/>
              </w:rPr>
            </w:pPr>
            <w:r>
              <w:rPr>
                <w:b/>
                <w:bCs/>
              </w:rPr>
              <w:t>Notice</w:t>
            </w:r>
          </w:p>
        </w:tc>
        <w:tc>
          <w:tcPr>
            <w:tcW w:w="6800" w:type="dxa"/>
            <w:vAlign w:val="center"/>
          </w:tcPr>
          <w:p w14:paraId="16056B9B" w14:textId="77777777" w:rsidR="00712039" w:rsidRPr="00E70493" w:rsidRDefault="00D02B83" w:rsidP="0086443A">
            <w:pPr>
              <w:pStyle w:val="afff8"/>
              <w:wordWrap/>
              <w:spacing w:line="240" w:lineRule="auto"/>
              <w:ind w:right="20"/>
              <w:rPr>
                <w:bCs/>
              </w:rPr>
            </w:pPr>
            <w:r>
              <w:t xml:space="preserve">The Captured image of CLI execution per each configuration case may be different according to equipped interface module and name. Refer to the interface id </w:t>
            </w:r>
            <w:r w:rsidR="00E51547" w:rsidRPr="00E51547">
              <w:rPr>
                <w:rFonts w:hint="eastAsia"/>
              </w:rPr>
              <w:t>in</w:t>
            </w:r>
            <w:r w:rsidR="00E51547">
              <w:rPr>
                <w:rFonts w:hint="eastAsia"/>
              </w:rPr>
              <w:t xml:space="preserve"> </w:t>
            </w:r>
            <w:r w:rsidR="00DF48A5">
              <w:fldChar w:fldCharType="begin"/>
            </w:r>
            <w:r w:rsidR="00DF48A5">
              <w:instrText xml:space="preserve"> REF _Ref365041156 \h  \* MERGEFORMAT </w:instrText>
            </w:r>
            <w:r w:rsidR="00DF48A5">
              <w:fldChar w:fldCharType="separate"/>
            </w:r>
            <w:r w:rsidR="00E51547">
              <w:t>Table</w:t>
            </w:r>
            <w:r w:rsidR="00FB6A4A">
              <w:rPr>
                <w:rFonts w:hint="eastAsia"/>
              </w:rPr>
              <w:t xml:space="preserve"> </w:t>
            </w:r>
            <w:r w:rsidR="00E51547">
              <w:rPr>
                <w:noProof/>
              </w:rPr>
              <w:t>22</w:t>
            </w:r>
            <w:r w:rsidR="00DF48A5">
              <w:fldChar w:fldCharType="end"/>
            </w:r>
            <w:r w:rsidRPr="00D02B83">
              <w:rPr>
                <w:color w:val="FF0000"/>
              </w:rPr>
              <w:t>.</w:t>
            </w:r>
          </w:p>
        </w:tc>
      </w:tr>
    </w:tbl>
    <w:p w14:paraId="6B66CF89" w14:textId="77777777" w:rsidR="00712039" w:rsidRPr="003E62EA" w:rsidRDefault="00712039" w:rsidP="0086443A">
      <w:pPr>
        <w:pStyle w:val="3"/>
        <w:ind w:left="0" w:right="20"/>
      </w:pPr>
      <w:bookmarkStart w:id="615" w:name="_Toc532302898"/>
      <w:bookmarkStart w:id="616" w:name="_Toc198607483"/>
      <w:bookmarkStart w:id="617" w:name="_Toc363228304"/>
      <w:bookmarkStart w:id="618" w:name="_Toc445130766"/>
      <w:r w:rsidRPr="006D09B4">
        <w:t xml:space="preserve">Show </w:t>
      </w:r>
      <w:r w:rsidRPr="006D09B4">
        <w:rPr>
          <w:rFonts w:hint="eastAsia"/>
        </w:rPr>
        <w:t>interface trunk</w:t>
      </w:r>
      <w:bookmarkEnd w:id="615"/>
      <w:bookmarkEnd w:id="616"/>
      <w:bookmarkEnd w:id="617"/>
      <w:r w:rsidR="006E0984">
        <w:t xml:space="preserve"> </w:t>
      </w:r>
      <w:r w:rsidR="006E0984">
        <w:rPr>
          <w:rFonts w:hint="eastAsia"/>
        </w:rPr>
        <w:t>C</w:t>
      </w:r>
      <w:r w:rsidR="006E0984">
        <w:t>ommand</w:t>
      </w:r>
      <w:bookmarkEnd w:id="618"/>
    </w:p>
    <w:p w14:paraId="6234A218" w14:textId="77777777" w:rsidR="00712039" w:rsidRDefault="00712039" w:rsidP="0086443A">
      <w:pPr>
        <w:pStyle w:val="a3"/>
        <w:ind w:left="0" w:right="20"/>
      </w:pPr>
      <w:r>
        <w:t>Switchport</w:t>
      </w:r>
      <w:r w:rsidR="006E0984">
        <w:t xml:space="preserve"> means the port and port-group which operate at layer 2 switching mode. The command, </w:t>
      </w:r>
      <w:r w:rsidR="006E0984">
        <w:t>‘</w:t>
      </w:r>
      <w:r>
        <w:rPr>
          <w:rFonts w:ascii="Courier New" w:hAnsi="Courier New" w:cs="Courier New"/>
          <w:b/>
          <w:bCs/>
        </w:rPr>
        <w:t xml:space="preserve">Show </w:t>
      </w:r>
      <w:r>
        <w:rPr>
          <w:rFonts w:ascii="Courier New" w:hAnsi="Courier New" w:cs="Courier New" w:hint="eastAsia"/>
          <w:b/>
          <w:bCs/>
        </w:rPr>
        <w:t>interface trunk</w:t>
      </w:r>
      <w:r w:rsidR="006E0984">
        <w:rPr>
          <w:rFonts w:ascii="Courier New" w:hAnsi="Courier New" w:cs="Courier New"/>
          <w:b/>
          <w:bCs/>
        </w:rPr>
        <w:t xml:space="preserve">’, displays the </w:t>
      </w:r>
      <w:r w:rsidR="006E0984">
        <w:t xml:space="preserve">switchport information of physical port and </w:t>
      </w:r>
      <w:r>
        <w:t>port-group</w:t>
      </w:r>
      <w:r w:rsidR="006E0984">
        <w:t xml:space="preserve">. The </w:t>
      </w:r>
      <w:r>
        <w:t>mode, native</w:t>
      </w:r>
      <w:r w:rsidR="006E0984">
        <w:t xml:space="preserve"> and tagged vlan list</w:t>
      </w:r>
      <w:r w:rsidR="002F3AC4">
        <w:t>s</w:t>
      </w:r>
      <w:r w:rsidR="006E0984">
        <w:t xml:space="preserve"> are</w:t>
      </w:r>
      <w:r w:rsidR="006E0984" w:rsidRPr="006E0984">
        <w:t xml:space="preserve"> </w:t>
      </w:r>
      <w:r w:rsidR="006E0984">
        <w:t xml:space="preserve">included in this Switchport information. </w:t>
      </w:r>
    </w:p>
    <w:tbl>
      <w:tblPr>
        <w:tblStyle w:val="48"/>
        <w:tblW w:w="0" w:type="auto"/>
        <w:tblLook w:val="0000" w:firstRow="0" w:lastRow="0" w:firstColumn="0" w:lastColumn="0" w:noHBand="0" w:noVBand="0"/>
      </w:tblPr>
      <w:tblGrid>
        <w:gridCol w:w="8045"/>
      </w:tblGrid>
      <w:tr w:rsidR="00712039" w14:paraId="4784A86B" w14:textId="77777777" w:rsidTr="006D09B4">
        <w:tc>
          <w:tcPr>
            <w:tcW w:w="8435" w:type="dxa"/>
          </w:tcPr>
          <w:p w14:paraId="183B5F25" w14:textId="77777777" w:rsidR="00712039" w:rsidRPr="008B087E" w:rsidRDefault="00712039" w:rsidP="0086443A">
            <w:pPr>
              <w:pStyle w:val="aa"/>
              <w:ind w:right="20"/>
              <w:rPr>
                <w:rFonts w:ascii="Courier New" w:hAnsi="Courier New" w:cs="Courier New"/>
              </w:rPr>
            </w:pPr>
            <w:r>
              <w:rPr>
                <w:rFonts w:ascii="Courier New" w:hAnsi="Courier New" w:cs="Courier New" w:hint="eastAsia"/>
              </w:rPr>
              <w:t>Switch</w:t>
            </w:r>
            <w:r w:rsidRPr="008B087E">
              <w:rPr>
                <w:rFonts w:ascii="Courier New" w:hAnsi="Courier New" w:cs="Courier New"/>
              </w:rPr>
              <w:t>#show interface trunk</w:t>
            </w:r>
          </w:p>
          <w:p w14:paraId="38BDBB8D" w14:textId="77777777"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Port       Mode                 Native vlan </w:t>
            </w:r>
          </w:p>
          <w:p w14:paraId="61D0D109"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 -------------------- ----------- </w:t>
            </w:r>
          </w:p>
          <w:p w14:paraId="22F024AE"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Gi6/1      access               100         </w:t>
            </w:r>
          </w:p>
          <w:p w14:paraId="71BBFBF4"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Gi6/2      access               100         </w:t>
            </w:r>
          </w:p>
          <w:p w14:paraId="53BDAA3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Gi6/3      access               100         </w:t>
            </w:r>
          </w:p>
          <w:p w14:paraId="2E36D8AB"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Gi6/4      access               100         </w:t>
            </w:r>
          </w:p>
          <w:p w14:paraId="0922DAD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Gi6/5      access               200         </w:t>
            </w:r>
          </w:p>
          <w:p w14:paraId="19310401"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Gi6/6      access               200         </w:t>
            </w:r>
          </w:p>
          <w:p w14:paraId="087354D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Gi6/7      access               200         </w:t>
            </w:r>
          </w:p>
          <w:p w14:paraId="4B8956C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Gi6/8      access               200         </w:t>
            </w:r>
          </w:p>
          <w:p w14:paraId="6ED1DD83"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Po10       access               100         </w:t>
            </w:r>
          </w:p>
          <w:p w14:paraId="042BDBA9" w14:textId="77777777"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Po20       access               200         </w:t>
            </w:r>
          </w:p>
          <w:p w14:paraId="2196999E" w14:textId="77777777" w:rsidR="00712039" w:rsidRPr="008B087E" w:rsidRDefault="00712039" w:rsidP="0086443A">
            <w:pPr>
              <w:pStyle w:val="aa"/>
              <w:ind w:right="20"/>
              <w:rPr>
                <w:rFonts w:ascii="Courier New" w:hAnsi="Courier New" w:cs="Courier New"/>
              </w:rPr>
            </w:pPr>
          </w:p>
          <w:p w14:paraId="29901738" w14:textId="77777777"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Port       Vlans allowed on trunk                             </w:t>
            </w:r>
          </w:p>
          <w:p w14:paraId="17D78A8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 -------------------------------------------------- </w:t>
            </w:r>
          </w:p>
          <w:p w14:paraId="42E90B18"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Gi6/1      none                           </w:t>
            </w:r>
          </w:p>
          <w:p w14:paraId="015B7336"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Gi6/2      none                           </w:t>
            </w:r>
          </w:p>
          <w:p w14:paraId="2C5F89C7"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Gi6/3      none                           </w:t>
            </w:r>
          </w:p>
          <w:p w14:paraId="683562BF"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Gi6/4      none                           </w:t>
            </w:r>
          </w:p>
          <w:p w14:paraId="631A1B5B"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Gi6/5      none                           </w:t>
            </w:r>
          </w:p>
          <w:p w14:paraId="7B984BAB"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Gi6/6      none                           </w:t>
            </w:r>
          </w:p>
          <w:p w14:paraId="1C9BE89E"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Gi6/7      none                           </w:t>
            </w:r>
          </w:p>
          <w:p w14:paraId="2437B4DD"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Gi6/8      none                           </w:t>
            </w:r>
          </w:p>
          <w:p w14:paraId="0822565C"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Po10       none                           </w:t>
            </w:r>
          </w:p>
          <w:p w14:paraId="2857B342" w14:textId="77777777" w:rsidR="00712039" w:rsidRPr="00F11E3A" w:rsidRDefault="00712039" w:rsidP="0086443A">
            <w:pPr>
              <w:pStyle w:val="aa"/>
              <w:ind w:right="20"/>
              <w:jc w:val="both"/>
              <w:rPr>
                <w:rFonts w:ascii="Courier New" w:hAnsi="Courier New" w:cs="Courier New"/>
              </w:rPr>
            </w:pPr>
            <w:r w:rsidRPr="008B087E">
              <w:rPr>
                <w:rFonts w:ascii="Courier New" w:hAnsi="Courier New" w:cs="Courier New"/>
              </w:rPr>
              <w:t>Po20       none</w:t>
            </w:r>
          </w:p>
        </w:tc>
      </w:tr>
    </w:tbl>
    <w:p w14:paraId="473DE89D" w14:textId="77777777" w:rsidR="00712039" w:rsidRDefault="00712039" w:rsidP="0021019A">
      <w:pPr>
        <w:wordWrap/>
        <w:spacing w:line="360" w:lineRule="auto"/>
        <w:ind w:right="20"/>
        <w:rPr>
          <w:rFonts w:cs="Times New Roman"/>
        </w:rPr>
      </w:pPr>
    </w:p>
    <w:p w14:paraId="2D119D69" w14:textId="77777777" w:rsidR="005C2596" w:rsidRDefault="005C2596" w:rsidP="0021019A">
      <w:pPr>
        <w:wordWrap/>
        <w:spacing w:line="360" w:lineRule="auto"/>
        <w:ind w:right="20"/>
        <w:rPr>
          <w:rFonts w:cs="Times New Roman"/>
        </w:rPr>
      </w:pPr>
    </w:p>
    <w:p w14:paraId="17D09ED6" w14:textId="77777777" w:rsidR="00035F40" w:rsidRPr="003B6011" w:rsidRDefault="00035F40" w:rsidP="0086443A">
      <w:pPr>
        <w:pStyle w:val="3"/>
        <w:ind w:left="0" w:right="20"/>
      </w:pPr>
      <w:bookmarkStart w:id="619" w:name="_Toc334800338"/>
      <w:bookmarkStart w:id="620" w:name="_Toc390845059"/>
      <w:bookmarkStart w:id="621" w:name="_Toc445130767"/>
      <w:r w:rsidRPr="003B6011">
        <w:t xml:space="preserve">show idprom </w:t>
      </w:r>
      <w:bookmarkEnd w:id="619"/>
      <w:bookmarkEnd w:id="620"/>
      <w:r w:rsidR="00D6599D" w:rsidRPr="00D867F8">
        <w:t>Command</w:t>
      </w:r>
      <w:bookmarkEnd w:id="621"/>
    </w:p>
    <w:p w14:paraId="396A3B7A" w14:textId="77777777" w:rsidR="00035F40" w:rsidRPr="003B6011" w:rsidRDefault="00035F40" w:rsidP="0086443A">
      <w:pPr>
        <w:wordWrap/>
        <w:ind w:leftChars="900" w:left="1620" w:rightChars="10" w:right="18"/>
        <w:rPr>
          <w:lang w:val="de-DE"/>
        </w:rPr>
      </w:pPr>
      <w:r w:rsidRPr="003B6011">
        <w:rPr>
          <w:b/>
          <w:lang w:val="de-DE"/>
        </w:rPr>
        <w:lastRenderedPageBreak/>
        <w:t>show idprom</w:t>
      </w:r>
      <w:r w:rsidRPr="003B6011">
        <w:rPr>
          <w:lang w:val="de-DE"/>
        </w:rPr>
        <w:t xml:space="preserve"> </w:t>
      </w:r>
      <w:r w:rsidR="00D6599D">
        <w:rPr>
          <w:rFonts w:hint="eastAsia"/>
          <w:lang w:val="de-DE"/>
        </w:rPr>
        <w:t>c</w:t>
      </w:r>
      <w:r w:rsidR="00D6599D">
        <w:rPr>
          <w:lang w:val="de-DE"/>
        </w:rPr>
        <w:t>ommand is used to display the</w:t>
      </w:r>
      <w:r w:rsidRPr="003B6011">
        <w:rPr>
          <w:lang w:val="de-DE"/>
        </w:rPr>
        <w:t xml:space="preserve"> FRU (</w:t>
      </w:r>
      <w:r w:rsidRPr="003B6011">
        <w:rPr>
          <w:bCs/>
        </w:rPr>
        <w:t xml:space="preserve">Field Replaceable Unit) </w:t>
      </w:r>
      <w:r w:rsidR="00D6599D">
        <w:rPr>
          <w:bCs/>
        </w:rPr>
        <w:t>information of the system.</w:t>
      </w:r>
      <w:r w:rsidRPr="003B6011">
        <w:rPr>
          <w:bCs/>
        </w:rPr>
        <w:t xml:space="preserve"> </w:t>
      </w:r>
      <w:r w:rsidR="00094318">
        <w:rPr>
          <w:bCs/>
        </w:rPr>
        <w:t>C9500</w:t>
      </w:r>
      <w:r>
        <w:rPr>
          <w:bCs/>
        </w:rPr>
        <w:t xml:space="preserve"> </w:t>
      </w:r>
      <w:r w:rsidRPr="003B6011">
        <w:rPr>
          <w:bCs/>
        </w:rPr>
        <w:t>OLT</w:t>
      </w:r>
      <w:r w:rsidR="00D6599D">
        <w:rPr>
          <w:bCs/>
        </w:rPr>
        <w:t xml:space="preserve"> presents relevant information for the following modules of FRU type.</w:t>
      </w:r>
    </w:p>
    <w:p w14:paraId="3B7898F4" w14:textId="77777777" w:rsidR="00035F40" w:rsidRPr="003B6011" w:rsidRDefault="00035F40" w:rsidP="002B424F">
      <w:pPr>
        <w:numPr>
          <w:ilvl w:val="0"/>
          <w:numId w:val="26"/>
        </w:numPr>
        <w:tabs>
          <w:tab w:val="clear" w:pos="800"/>
          <w:tab w:val="num" w:pos="2420"/>
        </w:tabs>
        <w:wordWrap/>
        <w:spacing w:line="240" w:lineRule="auto"/>
        <w:ind w:leftChars="1122" w:left="2420" w:rightChars="10" w:right="18"/>
      </w:pPr>
      <w:r w:rsidRPr="003B6011">
        <w:t>Chassis</w:t>
      </w:r>
    </w:p>
    <w:p w14:paraId="1C90961E" w14:textId="77777777" w:rsidR="00035F40" w:rsidRPr="003B6011" w:rsidRDefault="00035F40" w:rsidP="002B424F">
      <w:pPr>
        <w:numPr>
          <w:ilvl w:val="0"/>
          <w:numId w:val="26"/>
        </w:numPr>
        <w:tabs>
          <w:tab w:val="clear" w:pos="800"/>
          <w:tab w:val="num" w:pos="2420"/>
        </w:tabs>
        <w:wordWrap/>
        <w:spacing w:line="240" w:lineRule="auto"/>
        <w:ind w:leftChars="1122" w:left="2420" w:rightChars="10" w:right="18"/>
      </w:pPr>
      <w:r w:rsidRPr="003B6011">
        <w:t>FAN</w:t>
      </w:r>
    </w:p>
    <w:p w14:paraId="71DBCFB1" w14:textId="77777777" w:rsidR="00035F40" w:rsidRPr="003B6011" w:rsidRDefault="00035F40" w:rsidP="002B424F">
      <w:pPr>
        <w:numPr>
          <w:ilvl w:val="0"/>
          <w:numId w:val="26"/>
        </w:numPr>
        <w:tabs>
          <w:tab w:val="clear" w:pos="800"/>
          <w:tab w:val="num" w:pos="2420"/>
        </w:tabs>
        <w:wordWrap/>
        <w:spacing w:line="240" w:lineRule="auto"/>
        <w:ind w:leftChars="1122" w:left="2420" w:rightChars="10" w:right="18"/>
      </w:pPr>
      <w:r w:rsidRPr="003B6011">
        <w:t>FMU</w:t>
      </w:r>
    </w:p>
    <w:p w14:paraId="18BBAE7E" w14:textId="77777777" w:rsidR="00035F40" w:rsidRPr="003B6011" w:rsidRDefault="00035F40" w:rsidP="002B424F">
      <w:pPr>
        <w:numPr>
          <w:ilvl w:val="0"/>
          <w:numId w:val="26"/>
        </w:numPr>
        <w:tabs>
          <w:tab w:val="clear" w:pos="800"/>
          <w:tab w:val="num" w:pos="2420"/>
        </w:tabs>
        <w:wordWrap/>
        <w:spacing w:line="240" w:lineRule="auto"/>
        <w:ind w:leftChars="1122" w:left="2420" w:rightChars="10" w:right="18"/>
      </w:pPr>
      <w:r w:rsidRPr="003B6011">
        <w:t>Module</w:t>
      </w:r>
    </w:p>
    <w:p w14:paraId="7321CE8B" w14:textId="77777777" w:rsidR="00035F40" w:rsidRPr="003B6011" w:rsidRDefault="00094318" w:rsidP="002B424F">
      <w:pPr>
        <w:numPr>
          <w:ilvl w:val="0"/>
          <w:numId w:val="26"/>
        </w:numPr>
        <w:tabs>
          <w:tab w:val="clear" w:pos="800"/>
          <w:tab w:val="num" w:pos="2420"/>
        </w:tabs>
        <w:wordWrap/>
        <w:spacing w:line="240" w:lineRule="auto"/>
        <w:ind w:leftChars="1122" w:left="2420" w:rightChars="10" w:right="18"/>
      </w:pPr>
      <w:r>
        <w:t>SCM</w:t>
      </w:r>
    </w:p>
    <w:p w14:paraId="72FDA23B" w14:textId="77777777" w:rsidR="00035F40" w:rsidRPr="003B6011" w:rsidRDefault="00035F40" w:rsidP="002B424F">
      <w:pPr>
        <w:numPr>
          <w:ilvl w:val="0"/>
          <w:numId w:val="26"/>
        </w:numPr>
        <w:tabs>
          <w:tab w:val="clear" w:pos="800"/>
          <w:tab w:val="num" w:pos="2420"/>
        </w:tabs>
        <w:wordWrap/>
        <w:spacing w:line="240" w:lineRule="auto"/>
        <w:ind w:leftChars="1122" w:left="2420" w:rightChars="10" w:right="18"/>
      </w:pPr>
      <w:r w:rsidRPr="003B6011">
        <w:t>PMU</w:t>
      </w:r>
    </w:p>
    <w:p w14:paraId="07459577" w14:textId="77777777" w:rsidR="00035F40" w:rsidRPr="003B6011" w:rsidRDefault="00035F40" w:rsidP="002B424F">
      <w:pPr>
        <w:numPr>
          <w:ilvl w:val="0"/>
          <w:numId w:val="26"/>
        </w:numPr>
        <w:tabs>
          <w:tab w:val="clear" w:pos="800"/>
          <w:tab w:val="num" w:pos="2420"/>
        </w:tabs>
        <w:wordWrap/>
        <w:spacing w:line="240" w:lineRule="auto"/>
        <w:ind w:leftChars="1122" w:left="2420" w:rightChars="10" w:right="18"/>
      </w:pPr>
      <w:r w:rsidRPr="003B6011">
        <w:t>Power</w:t>
      </w:r>
    </w:p>
    <w:p w14:paraId="1383BC97" w14:textId="77777777" w:rsidR="00035F40" w:rsidRPr="003B6011" w:rsidRDefault="00035F40" w:rsidP="002B424F">
      <w:pPr>
        <w:numPr>
          <w:ilvl w:val="0"/>
          <w:numId w:val="26"/>
        </w:numPr>
        <w:tabs>
          <w:tab w:val="clear" w:pos="800"/>
          <w:tab w:val="num" w:pos="2420"/>
        </w:tabs>
        <w:wordWrap/>
        <w:spacing w:line="240" w:lineRule="auto"/>
        <w:ind w:leftChars="1122" w:left="2420" w:rightChars="10" w:right="18"/>
      </w:pPr>
      <w:r w:rsidRPr="003B6011">
        <w:t>Slot</w:t>
      </w:r>
    </w:p>
    <w:p w14:paraId="3FE6B5D6" w14:textId="77777777" w:rsidR="00035F40" w:rsidRPr="003B6011" w:rsidRDefault="00035F40" w:rsidP="002B424F">
      <w:pPr>
        <w:numPr>
          <w:ilvl w:val="0"/>
          <w:numId w:val="26"/>
        </w:numPr>
        <w:tabs>
          <w:tab w:val="clear" w:pos="800"/>
          <w:tab w:val="num" w:pos="2420"/>
        </w:tabs>
        <w:wordWrap/>
        <w:spacing w:line="240" w:lineRule="auto"/>
        <w:ind w:leftChars="1122" w:left="2420" w:rightChars="10" w:right="18"/>
      </w:pPr>
      <w:r w:rsidRPr="003B6011">
        <w:t>Tranceiver</w:t>
      </w:r>
    </w:p>
    <w:p w14:paraId="10DAA970" w14:textId="77777777" w:rsidR="00035F40" w:rsidRPr="003B6011" w:rsidRDefault="00035F40" w:rsidP="000922C8">
      <w:pPr>
        <w:wordWrap/>
        <w:ind w:leftChars="900" w:left="1620" w:rightChars="10" w:right="18"/>
      </w:pPr>
    </w:p>
    <w:p w14:paraId="2FA2E73C" w14:textId="77777777" w:rsidR="00035F40" w:rsidRPr="003B6011" w:rsidRDefault="00D6599D" w:rsidP="000922C8">
      <w:pPr>
        <w:wordWrap/>
        <w:ind w:leftChars="900" w:left="1620" w:rightChars="10" w:right="18"/>
      </w:pPr>
      <w:r>
        <w:rPr>
          <w:rFonts w:hint="eastAsia"/>
        </w:rPr>
        <w:t>B</w:t>
      </w:r>
      <w:r>
        <w:t xml:space="preserve">elow is the message </w:t>
      </w:r>
      <w:r w:rsidR="00BD3DFF">
        <w:t>to be displayed</w:t>
      </w:r>
      <w:r>
        <w:t xml:space="preserve"> </w:t>
      </w:r>
      <w:r w:rsidR="00BD3DFF">
        <w:t xml:space="preserve">on </w:t>
      </w:r>
      <w:r w:rsidR="003B0650">
        <w:t xml:space="preserve">the </w:t>
      </w:r>
      <w:r w:rsidR="00BD3DFF">
        <w:t xml:space="preserve">console window </w:t>
      </w:r>
      <w:r>
        <w:t>when</w:t>
      </w:r>
      <w:r w:rsidR="00035F40" w:rsidRPr="003B6011">
        <w:t xml:space="preserve"> </w:t>
      </w:r>
      <w:r w:rsidR="00035F40" w:rsidRPr="003B6011">
        <w:rPr>
          <w:b/>
        </w:rPr>
        <w:t>show idprom all</w:t>
      </w:r>
      <w:r w:rsidR="00035F40" w:rsidRPr="003B6011">
        <w:t xml:space="preserve"> </w:t>
      </w:r>
      <w:r>
        <w:rPr>
          <w:rFonts w:hint="eastAsia"/>
        </w:rPr>
        <w:t>i</w:t>
      </w:r>
      <w:r>
        <w:t xml:space="preserve">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3B6011"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8D7381" w:rsidRDefault="00035F40" w:rsidP="0086443A">
            <w:pPr>
              <w:pStyle w:val="aa"/>
              <w:ind w:rightChars="10" w:right="18"/>
            </w:pPr>
            <w:r>
              <w:t>Switch</w:t>
            </w:r>
            <w:r w:rsidRPr="008D7381">
              <w:t xml:space="preserve">#show idprom all </w:t>
            </w:r>
          </w:p>
          <w:p w14:paraId="3190D9FF" w14:textId="77777777" w:rsidR="00035F40" w:rsidRPr="008D7381" w:rsidRDefault="00035F40" w:rsidP="0086443A">
            <w:pPr>
              <w:pStyle w:val="aa"/>
              <w:ind w:rightChars="10" w:right="18"/>
            </w:pPr>
            <w:r w:rsidRPr="008D7381">
              <w:t>IDPROM for chassis</w:t>
            </w:r>
          </w:p>
          <w:p w14:paraId="1D07D1D9" w14:textId="77777777" w:rsidR="00035F40" w:rsidRPr="008D7381" w:rsidRDefault="00035F40" w:rsidP="0086443A">
            <w:pPr>
              <w:pStyle w:val="aa"/>
              <w:ind w:rightChars="10" w:right="18"/>
            </w:pPr>
            <w:r w:rsidRPr="008D7381">
              <w:t xml:space="preserve">  Name = '</w:t>
            </w:r>
            <w:r w:rsidR="00E93CDC">
              <w:t>CommScope</w:t>
            </w:r>
            <w:r w:rsidRPr="008D7381">
              <w:t xml:space="preserve"> Epon System'</w:t>
            </w:r>
          </w:p>
          <w:p w14:paraId="500A2CE0" w14:textId="77777777" w:rsidR="00035F40" w:rsidRPr="008D7381" w:rsidRDefault="00035F40" w:rsidP="0086443A">
            <w:pPr>
              <w:pStyle w:val="aa"/>
              <w:ind w:rightChars="10" w:right="18"/>
            </w:pPr>
            <w:r w:rsidRPr="008D7381">
              <w:t xml:space="preserve">  Description = '</w:t>
            </w:r>
            <w:r w:rsidR="00E93CDC">
              <w:t>CommScope</w:t>
            </w:r>
            <w:r w:rsidRPr="008D7381">
              <w:t xml:space="preserve"> Chassis System'</w:t>
            </w:r>
          </w:p>
          <w:p w14:paraId="31686C4F" w14:textId="77777777" w:rsidR="00035F40" w:rsidRPr="008D7381" w:rsidRDefault="00035F40" w:rsidP="0086443A">
            <w:pPr>
              <w:pStyle w:val="aa"/>
              <w:ind w:rightChars="10" w:right="18"/>
            </w:pPr>
            <w:r w:rsidRPr="008D7381">
              <w:t xml:space="preserve">  SNMP index = '1'</w:t>
            </w:r>
          </w:p>
          <w:p w14:paraId="0E0FF1DD" w14:textId="77777777" w:rsidR="00035F40" w:rsidRPr="008D7381" w:rsidRDefault="00035F40" w:rsidP="0086443A">
            <w:pPr>
              <w:pStyle w:val="aa"/>
              <w:ind w:rightChars="10" w:right="18"/>
            </w:pPr>
          </w:p>
          <w:p w14:paraId="14BE52A0" w14:textId="77777777" w:rsidR="00035F40" w:rsidRPr="008D7381" w:rsidRDefault="00035F40" w:rsidP="0086443A">
            <w:pPr>
              <w:pStyle w:val="aa"/>
              <w:ind w:rightChars="10" w:right="18"/>
            </w:pPr>
            <w:r w:rsidRPr="008D7381">
              <w:t>IDPROM for scu 1</w:t>
            </w:r>
          </w:p>
          <w:p w14:paraId="64748576" w14:textId="77777777" w:rsidR="00035F40" w:rsidRPr="008D7381" w:rsidRDefault="00035F40" w:rsidP="0086443A">
            <w:pPr>
              <w:pStyle w:val="aa"/>
              <w:ind w:rightChars="10" w:right="18"/>
            </w:pPr>
            <w:r w:rsidRPr="008D7381">
              <w:t xml:space="preserve">  Name = 'Physical Module </w:t>
            </w:r>
            <w:r w:rsidR="00094318">
              <w:t>SCM</w:t>
            </w:r>
            <w:r w:rsidRPr="008D7381">
              <w:t xml:space="preserve"> 1'</w:t>
            </w:r>
          </w:p>
          <w:p w14:paraId="6530E8B1"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Module </w:t>
            </w:r>
            <w:r w:rsidR="00094318">
              <w:t>SCM</w:t>
            </w:r>
            <w:r w:rsidRPr="008D7381">
              <w:t xml:space="preserve"> 1'</w:t>
            </w:r>
          </w:p>
          <w:p w14:paraId="205BAC90" w14:textId="77777777" w:rsidR="00035F40" w:rsidRPr="008D7381" w:rsidRDefault="00035F40" w:rsidP="0086443A">
            <w:pPr>
              <w:pStyle w:val="aa"/>
              <w:ind w:rightChars="10" w:right="18"/>
            </w:pPr>
            <w:r w:rsidRPr="008D7381">
              <w:t xml:space="preserve">  SNMP index = '2'</w:t>
            </w:r>
          </w:p>
          <w:p w14:paraId="77F7D71E" w14:textId="77777777" w:rsidR="00035F40" w:rsidRPr="008D7381" w:rsidRDefault="00035F40" w:rsidP="0086443A">
            <w:pPr>
              <w:pStyle w:val="aa"/>
              <w:ind w:rightChars="10" w:right="18"/>
            </w:pPr>
          </w:p>
          <w:p w14:paraId="7A048CAF" w14:textId="77777777" w:rsidR="00035F40" w:rsidRPr="008D7381" w:rsidRDefault="00035F40" w:rsidP="0086443A">
            <w:pPr>
              <w:pStyle w:val="aa"/>
              <w:ind w:rightChars="10" w:right="18"/>
            </w:pPr>
            <w:r w:rsidRPr="008D7381">
              <w:t>IDPROM for scu 2</w:t>
            </w:r>
          </w:p>
          <w:p w14:paraId="1B962045" w14:textId="77777777" w:rsidR="00035F40" w:rsidRPr="008D7381" w:rsidRDefault="00035F40" w:rsidP="0086443A">
            <w:pPr>
              <w:pStyle w:val="aa"/>
              <w:ind w:rightChars="10" w:right="18"/>
            </w:pPr>
            <w:r w:rsidRPr="008D7381">
              <w:t xml:space="preserve">  Name = 'Physical Module </w:t>
            </w:r>
            <w:r w:rsidR="00094318">
              <w:t>SCM</w:t>
            </w:r>
            <w:r w:rsidRPr="008D7381">
              <w:t xml:space="preserve"> 2'</w:t>
            </w:r>
          </w:p>
          <w:p w14:paraId="6960B2EF"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Module </w:t>
            </w:r>
            <w:r w:rsidR="00094318">
              <w:t>SCM</w:t>
            </w:r>
            <w:r w:rsidRPr="008D7381">
              <w:t xml:space="preserve"> 2'</w:t>
            </w:r>
          </w:p>
          <w:p w14:paraId="3DBD59AF" w14:textId="77777777" w:rsidR="00035F40" w:rsidRPr="008D7381" w:rsidRDefault="00035F40" w:rsidP="0086443A">
            <w:pPr>
              <w:pStyle w:val="aa"/>
              <w:ind w:rightChars="10" w:right="18"/>
            </w:pPr>
            <w:r w:rsidRPr="008D7381">
              <w:t xml:space="preserve">  SNMP index = '3'</w:t>
            </w:r>
          </w:p>
          <w:p w14:paraId="242666C4" w14:textId="77777777" w:rsidR="00035F40" w:rsidRPr="008D7381" w:rsidRDefault="00035F40" w:rsidP="0086443A">
            <w:pPr>
              <w:pStyle w:val="aa"/>
              <w:ind w:rightChars="10" w:right="18"/>
            </w:pPr>
          </w:p>
          <w:p w14:paraId="70413F06" w14:textId="77777777" w:rsidR="00035F40" w:rsidRPr="008D7381" w:rsidRDefault="00035F40" w:rsidP="0086443A">
            <w:pPr>
              <w:pStyle w:val="aa"/>
              <w:ind w:rightChars="10" w:right="18"/>
            </w:pPr>
            <w:r w:rsidRPr="008D7381">
              <w:t>IDPROM for slot 1</w:t>
            </w:r>
          </w:p>
          <w:p w14:paraId="121BB082" w14:textId="77777777" w:rsidR="00035F40" w:rsidRPr="008D7381" w:rsidRDefault="00035F40" w:rsidP="0086443A">
            <w:pPr>
              <w:pStyle w:val="aa"/>
              <w:ind w:rightChars="10" w:right="18"/>
            </w:pPr>
            <w:r w:rsidRPr="008D7381">
              <w:t xml:space="preserve">  Name = 'Physical Slot 1'</w:t>
            </w:r>
          </w:p>
          <w:p w14:paraId="4B4F3149"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1'</w:t>
            </w:r>
          </w:p>
          <w:p w14:paraId="382290FE" w14:textId="77777777" w:rsidR="00035F40" w:rsidRPr="008D7381" w:rsidRDefault="00035F40" w:rsidP="0086443A">
            <w:pPr>
              <w:pStyle w:val="aa"/>
              <w:ind w:rightChars="10" w:right="18"/>
            </w:pPr>
            <w:r w:rsidRPr="008D7381">
              <w:t xml:space="preserve">  SNMP index = '10'</w:t>
            </w:r>
          </w:p>
          <w:p w14:paraId="21212117" w14:textId="77777777" w:rsidR="00035F40" w:rsidRPr="008D7381" w:rsidRDefault="00035F40" w:rsidP="0086443A">
            <w:pPr>
              <w:pStyle w:val="aa"/>
              <w:ind w:rightChars="10" w:right="18"/>
            </w:pPr>
          </w:p>
          <w:p w14:paraId="0EFF2768" w14:textId="77777777" w:rsidR="00035F40" w:rsidRPr="008D7381" w:rsidRDefault="00035F40" w:rsidP="0086443A">
            <w:pPr>
              <w:pStyle w:val="aa"/>
              <w:ind w:rightChars="10" w:right="18"/>
            </w:pPr>
            <w:r w:rsidRPr="008D7381">
              <w:t>IDPROM for slot 3</w:t>
            </w:r>
          </w:p>
          <w:p w14:paraId="6D976F29" w14:textId="77777777" w:rsidR="00035F40" w:rsidRPr="008D7381" w:rsidRDefault="00035F40" w:rsidP="0086443A">
            <w:pPr>
              <w:pStyle w:val="aa"/>
              <w:ind w:rightChars="10" w:right="18"/>
            </w:pPr>
            <w:r w:rsidRPr="008D7381">
              <w:t xml:space="preserve">  Name = 'Physical Slot 3'</w:t>
            </w:r>
          </w:p>
          <w:p w14:paraId="65906271"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3'</w:t>
            </w:r>
          </w:p>
          <w:p w14:paraId="6F1D6E47" w14:textId="77777777" w:rsidR="00035F40" w:rsidRPr="008D7381" w:rsidRDefault="00035F40" w:rsidP="0086443A">
            <w:pPr>
              <w:pStyle w:val="aa"/>
              <w:ind w:rightChars="10" w:right="18"/>
            </w:pPr>
            <w:r w:rsidRPr="008D7381">
              <w:t xml:space="preserve">  SNMP index = '14'</w:t>
            </w:r>
          </w:p>
          <w:p w14:paraId="571C82D7" w14:textId="77777777" w:rsidR="00035F40" w:rsidRPr="008D7381" w:rsidRDefault="00035F40" w:rsidP="0086443A">
            <w:pPr>
              <w:pStyle w:val="aa"/>
              <w:ind w:rightChars="10" w:right="18"/>
            </w:pPr>
          </w:p>
          <w:p w14:paraId="7BD4656B" w14:textId="77777777" w:rsidR="00035F40" w:rsidRPr="008D7381" w:rsidRDefault="00035F40" w:rsidP="0086443A">
            <w:pPr>
              <w:pStyle w:val="aa"/>
              <w:ind w:rightChars="10" w:right="18"/>
            </w:pPr>
            <w:r w:rsidRPr="008D7381">
              <w:t>IDPROM for slot 4</w:t>
            </w:r>
          </w:p>
          <w:p w14:paraId="1E43A89E" w14:textId="77777777" w:rsidR="00035F40" w:rsidRPr="008D7381" w:rsidRDefault="00035F40" w:rsidP="0086443A">
            <w:pPr>
              <w:pStyle w:val="aa"/>
              <w:ind w:rightChars="10" w:right="18"/>
            </w:pPr>
            <w:r w:rsidRPr="008D7381">
              <w:t xml:space="preserve">  Name = 'Physical Slot 4'</w:t>
            </w:r>
          </w:p>
          <w:p w14:paraId="24A87ADC"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4'</w:t>
            </w:r>
          </w:p>
          <w:p w14:paraId="6E7E0C02" w14:textId="77777777" w:rsidR="00035F40" w:rsidRPr="008D7381" w:rsidRDefault="00035F40" w:rsidP="0086443A">
            <w:pPr>
              <w:pStyle w:val="aa"/>
              <w:ind w:rightChars="10" w:right="18"/>
            </w:pPr>
            <w:r w:rsidRPr="008D7381">
              <w:t xml:space="preserve">  SNMP index = '16'</w:t>
            </w:r>
          </w:p>
          <w:p w14:paraId="749F8A81" w14:textId="77777777" w:rsidR="00035F40" w:rsidRPr="008D7381" w:rsidRDefault="00035F40" w:rsidP="0086443A">
            <w:pPr>
              <w:pStyle w:val="aa"/>
              <w:ind w:rightChars="10" w:right="18"/>
            </w:pPr>
          </w:p>
          <w:p w14:paraId="279178B7" w14:textId="77777777" w:rsidR="00035F40" w:rsidRPr="008D7381" w:rsidRDefault="00035F40" w:rsidP="0086443A">
            <w:pPr>
              <w:pStyle w:val="aa"/>
              <w:ind w:rightChars="10" w:right="18"/>
            </w:pPr>
            <w:r w:rsidRPr="008D7381">
              <w:t>IDPROM for slot 5</w:t>
            </w:r>
          </w:p>
          <w:p w14:paraId="12D0D615" w14:textId="77777777" w:rsidR="00035F40" w:rsidRPr="008D7381" w:rsidRDefault="00035F40" w:rsidP="0086443A">
            <w:pPr>
              <w:pStyle w:val="aa"/>
              <w:ind w:rightChars="10" w:right="18"/>
            </w:pPr>
            <w:r w:rsidRPr="008D7381">
              <w:t xml:space="preserve">  Name = 'Physical Slot 5'</w:t>
            </w:r>
          </w:p>
          <w:p w14:paraId="70B18FAF"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5'</w:t>
            </w:r>
          </w:p>
          <w:p w14:paraId="66E22548" w14:textId="77777777" w:rsidR="00035F40" w:rsidRPr="008D7381" w:rsidRDefault="00035F40" w:rsidP="0086443A">
            <w:pPr>
              <w:pStyle w:val="aa"/>
              <w:ind w:rightChars="10" w:right="18"/>
            </w:pPr>
            <w:r w:rsidRPr="008D7381">
              <w:t xml:space="preserve">  SNMP index = '18'</w:t>
            </w:r>
          </w:p>
          <w:p w14:paraId="0CBD2CFA" w14:textId="77777777" w:rsidR="00035F40" w:rsidRPr="008D7381" w:rsidRDefault="00035F40" w:rsidP="0086443A">
            <w:pPr>
              <w:pStyle w:val="aa"/>
              <w:ind w:rightChars="10" w:right="18"/>
            </w:pPr>
          </w:p>
          <w:p w14:paraId="507322EC" w14:textId="77777777" w:rsidR="00035F40" w:rsidRPr="008D7381" w:rsidRDefault="00035F40" w:rsidP="0086443A">
            <w:pPr>
              <w:pStyle w:val="aa"/>
              <w:ind w:rightChars="10" w:right="18"/>
            </w:pPr>
            <w:r w:rsidRPr="008D7381">
              <w:t>IDPROM for slot 6</w:t>
            </w:r>
          </w:p>
          <w:p w14:paraId="6C0FA919" w14:textId="77777777" w:rsidR="00035F40" w:rsidRPr="008D7381" w:rsidRDefault="00035F40" w:rsidP="0086443A">
            <w:pPr>
              <w:pStyle w:val="aa"/>
              <w:ind w:rightChars="10" w:right="18"/>
            </w:pPr>
            <w:r w:rsidRPr="008D7381">
              <w:t xml:space="preserve">  Name = 'Physical Slot 6'</w:t>
            </w:r>
          </w:p>
          <w:p w14:paraId="2FD71D78"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6'</w:t>
            </w:r>
          </w:p>
          <w:p w14:paraId="6A9241F5" w14:textId="77777777" w:rsidR="00035F40" w:rsidRPr="008D7381" w:rsidRDefault="00035F40" w:rsidP="0086443A">
            <w:pPr>
              <w:pStyle w:val="aa"/>
              <w:ind w:rightChars="10" w:right="18"/>
            </w:pPr>
            <w:r w:rsidRPr="008D7381">
              <w:t xml:space="preserve">  SNMP index = '20'</w:t>
            </w:r>
          </w:p>
          <w:p w14:paraId="07F94B25" w14:textId="77777777" w:rsidR="00035F40" w:rsidRPr="008D7381" w:rsidRDefault="00035F40" w:rsidP="0086443A">
            <w:pPr>
              <w:pStyle w:val="aa"/>
              <w:ind w:rightChars="10" w:right="18"/>
            </w:pPr>
          </w:p>
          <w:p w14:paraId="01C47694" w14:textId="77777777" w:rsidR="00035F40" w:rsidRPr="008D7381" w:rsidRDefault="00035F40" w:rsidP="0086443A">
            <w:pPr>
              <w:pStyle w:val="aa"/>
              <w:ind w:rightChars="10" w:right="18"/>
            </w:pPr>
            <w:r w:rsidRPr="008D7381">
              <w:t>IDPROM for slot 7</w:t>
            </w:r>
          </w:p>
          <w:p w14:paraId="6905BEB7" w14:textId="77777777" w:rsidR="00035F40" w:rsidRPr="008D7381" w:rsidRDefault="00035F40" w:rsidP="0086443A">
            <w:pPr>
              <w:pStyle w:val="aa"/>
              <w:ind w:rightChars="10" w:right="18"/>
            </w:pPr>
            <w:r w:rsidRPr="008D7381">
              <w:t xml:space="preserve">  Name = 'Physical Slot 7'</w:t>
            </w:r>
          </w:p>
          <w:p w14:paraId="1C72601B"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7'</w:t>
            </w:r>
          </w:p>
          <w:p w14:paraId="6ADDAC52" w14:textId="77777777" w:rsidR="00035F40" w:rsidRPr="008D7381" w:rsidRDefault="00035F40" w:rsidP="0086443A">
            <w:pPr>
              <w:pStyle w:val="aa"/>
              <w:ind w:rightChars="10" w:right="18"/>
            </w:pPr>
            <w:r w:rsidRPr="008D7381">
              <w:t xml:space="preserve">  SNMP index = '22'</w:t>
            </w:r>
          </w:p>
          <w:p w14:paraId="5528AEB0" w14:textId="77777777" w:rsidR="00035F40" w:rsidRPr="008D7381" w:rsidRDefault="00035F40" w:rsidP="0086443A">
            <w:pPr>
              <w:pStyle w:val="aa"/>
              <w:ind w:rightChars="10" w:right="18"/>
            </w:pPr>
          </w:p>
          <w:p w14:paraId="14C27B2B" w14:textId="77777777" w:rsidR="00035F40" w:rsidRPr="008D7381" w:rsidRDefault="00035F40" w:rsidP="0086443A">
            <w:pPr>
              <w:pStyle w:val="aa"/>
              <w:ind w:rightChars="10" w:right="18"/>
            </w:pPr>
            <w:r w:rsidRPr="008D7381">
              <w:lastRenderedPageBreak/>
              <w:t>IDPROM for slot 8</w:t>
            </w:r>
          </w:p>
          <w:p w14:paraId="03FBE350" w14:textId="77777777" w:rsidR="00035F40" w:rsidRPr="008D7381" w:rsidRDefault="00035F40" w:rsidP="0086443A">
            <w:pPr>
              <w:pStyle w:val="aa"/>
              <w:ind w:rightChars="10" w:right="18"/>
            </w:pPr>
            <w:r w:rsidRPr="008D7381">
              <w:t xml:space="preserve">  Name = 'Physical Slot 8'</w:t>
            </w:r>
          </w:p>
          <w:p w14:paraId="714C1A7F"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8'</w:t>
            </w:r>
          </w:p>
          <w:p w14:paraId="0FA18150" w14:textId="77777777" w:rsidR="00035F40" w:rsidRPr="008D7381" w:rsidRDefault="00035F40" w:rsidP="0086443A">
            <w:pPr>
              <w:pStyle w:val="aa"/>
              <w:ind w:rightChars="10" w:right="18"/>
            </w:pPr>
            <w:r w:rsidRPr="008D7381">
              <w:t xml:space="preserve">  SNMP index = '24'</w:t>
            </w:r>
          </w:p>
          <w:p w14:paraId="41EA8140" w14:textId="77777777" w:rsidR="00035F40" w:rsidRPr="008D7381" w:rsidRDefault="00035F40" w:rsidP="0086443A">
            <w:pPr>
              <w:pStyle w:val="aa"/>
              <w:ind w:rightChars="10" w:right="18"/>
            </w:pPr>
          </w:p>
          <w:p w14:paraId="5C6D4E03" w14:textId="77777777" w:rsidR="00035F40" w:rsidRPr="008D7381" w:rsidRDefault="00035F40" w:rsidP="0086443A">
            <w:pPr>
              <w:pStyle w:val="aa"/>
              <w:ind w:rightChars="10" w:right="18"/>
            </w:pPr>
            <w:r w:rsidRPr="008D7381">
              <w:t>IDPROM for pmu 1</w:t>
            </w:r>
          </w:p>
          <w:p w14:paraId="6856BA28" w14:textId="77777777" w:rsidR="00035F40" w:rsidRPr="008D7381" w:rsidRDefault="00035F40" w:rsidP="0086443A">
            <w:pPr>
              <w:pStyle w:val="aa"/>
              <w:ind w:rightChars="10" w:right="18"/>
            </w:pPr>
            <w:r w:rsidRPr="008D7381">
              <w:t xml:space="preserve">  Name = 'Container of Power Module 1'</w:t>
            </w:r>
          </w:p>
          <w:p w14:paraId="62306E0A" w14:textId="77777777" w:rsidR="00035F40" w:rsidRPr="008D7381" w:rsidRDefault="00035F40" w:rsidP="0086443A">
            <w:pPr>
              <w:pStyle w:val="aa"/>
              <w:ind w:rightChars="10" w:right="18"/>
            </w:pPr>
            <w:r w:rsidRPr="008D7381">
              <w:t xml:space="preserve">  Description = 'Container of Power Module 1'</w:t>
            </w:r>
          </w:p>
          <w:p w14:paraId="76FA69D8" w14:textId="77777777" w:rsidR="00035F40" w:rsidRPr="008D7381" w:rsidRDefault="00035F40" w:rsidP="0086443A">
            <w:pPr>
              <w:pStyle w:val="aa"/>
              <w:ind w:rightChars="10" w:right="18"/>
            </w:pPr>
            <w:r w:rsidRPr="008D7381">
              <w:t xml:space="preserve">  SNMP index = '30'</w:t>
            </w:r>
          </w:p>
          <w:p w14:paraId="7FBB791A" w14:textId="77777777" w:rsidR="00035F40" w:rsidRPr="008D7381" w:rsidRDefault="00035F40" w:rsidP="0086443A">
            <w:pPr>
              <w:pStyle w:val="aa"/>
              <w:ind w:rightChars="10" w:right="18"/>
            </w:pPr>
          </w:p>
          <w:p w14:paraId="5621E18A" w14:textId="77777777" w:rsidR="00035F40" w:rsidRPr="008D7381" w:rsidRDefault="00035F40" w:rsidP="0086443A">
            <w:pPr>
              <w:pStyle w:val="aa"/>
              <w:ind w:rightChars="10" w:right="18"/>
            </w:pPr>
            <w:r w:rsidRPr="008D7381">
              <w:t>IDPROM for pwr 1</w:t>
            </w:r>
          </w:p>
          <w:p w14:paraId="6CD65827" w14:textId="77777777" w:rsidR="00035F40" w:rsidRPr="008D7381" w:rsidRDefault="00035F40" w:rsidP="0086443A">
            <w:pPr>
              <w:pStyle w:val="aa"/>
              <w:ind w:rightChars="10" w:right="18"/>
            </w:pPr>
            <w:r w:rsidRPr="008D7381">
              <w:t xml:space="preserve">  Name = 'Power 1'</w:t>
            </w:r>
          </w:p>
          <w:p w14:paraId="7600B505" w14:textId="77777777" w:rsidR="00035F40" w:rsidRPr="008D7381" w:rsidRDefault="00035F40" w:rsidP="0086443A">
            <w:pPr>
              <w:pStyle w:val="aa"/>
              <w:ind w:rightChars="10" w:right="18"/>
            </w:pPr>
            <w:r w:rsidRPr="008D7381">
              <w:t xml:space="preserve">  Description = 'Power 1'</w:t>
            </w:r>
          </w:p>
          <w:p w14:paraId="142D6D8A" w14:textId="77777777" w:rsidR="00035F40" w:rsidRPr="008D7381" w:rsidRDefault="00035F40" w:rsidP="0086443A">
            <w:pPr>
              <w:pStyle w:val="aa"/>
              <w:ind w:rightChars="10" w:right="18"/>
            </w:pPr>
            <w:r w:rsidRPr="008D7381">
              <w:t xml:space="preserve">  SNMP index = '31'</w:t>
            </w:r>
          </w:p>
          <w:p w14:paraId="2DD01030" w14:textId="77777777" w:rsidR="00035F40" w:rsidRPr="008D7381" w:rsidRDefault="00035F40" w:rsidP="0086443A">
            <w:pPr>
              <w:pStyle w:val="aa"/>
              <w:ind w:rightChars="10" w:right="18"/>
            </w:pPr>
          </w:p>
          <w:p w14:paraId="2209DF1A" w14:textId="77777777" w:rsidR="00035F40" w:rsidRPr="008D7381" w:rsidRDefault="00035F40" w:rsidP="0086443A">
            <w:pPr>
              <w:pStyle w:val="aa"/>
              <w:ind w:rightChars="10" w:right="18"/>
            </w:pPr>
            <w:r w:rsidRPr="008D7381">
              <w:t>IDPROM for slot 12</w:t>
            </w:r>
          </w:p>
          <w:p w14:paraId="6FC09DDE" w14:textId="77777777" w:rsidR="00035F40" w:rsidRPr="008D7381" w:rsidRDefault="00035F40" w:rsidP="0086443A">
            <w:pPr>
              <w:pStyle w:val="aa"/>
              <w:ind w:rightChars="10" w:right="18"/>
            </w:pPr>
            <w:r w:rsidRPr="008D7381">
              <w:t xml:space="preserve">  Name = 'Physical Slot 12'</w:t>
            </w:r>
          </w:p>
          <w:p w14:paraId="4B753B0B"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12'</w:t>
            </w:r>
          </w:p>
          <w:p w14:paraId="6B66F653" w14:textId="77777777" w:rsidR="00035F40" w:rsidRPr="008D7381" w:rsidRDefault="00035F40" w:rsidP="0086443A">
            <w:pPr>
              <w:pStyle w:val="aa"/>
              <w:ind w:rightChars="10" w:right="18"/>
            </w:pPr>
            <w:r w:rsidRPr="008D7381">
              <w:t xml:space="preserve">  SNMP index = '32'</w:t>
            </w:r>
          </w:p>
          <w:p w14:paraId="6804CC7B" w14:textId="77777777" w:rsidR="00035F40" w:rsidRPr="008D7381" w:rsidRDefault="00035F40" w:rsidP="0086443A">
            <w:pPr>
              <w:pStyle w:val="aa"/>
              <w:ind w:rightChars="10" w:right="18"/>
            </w:pPr>
          </w:p>
          <w:p w14:paraId="1B256E1E" w14:textId="77777777" w:rsidR="00035F40" w:rsidRPr="008D7381" w:rsidRDefault="00035F40" w:rsidP="0086443A">
            <w:pPr>
              <w:pStyle w:val="aa"/>
              <w:ind w:rightChars="10" w:right="18"/>
            </w:pPr>
            <w:r w:rsidRPr="008D7381">
              <w:t>IDPROM for pmu 2</w:t>
            </w:r>
          </w:p>
          <w:p w14:paraId="05FE29CD" w14:textId="77777777" w:rsidR="00035F40" w:rsidRPr="008D7381" w:rsidRDefault="00035F40" w:rsidP="0086443A">
            <w:pPr>
              <w:pStyle w:val="aa"/>
              <w:ind w:rightChars="10" w:right="18"/>
            </w:pPr>
            <w:r w:rsidRPr="008D7381">
              <w:t xml:space="preserve">  Name = 'Container of Power Module 2'</w:t>
            </w:r>
          </w:p>
          <w:p w14:paraId="02965A18" w14:textId="77777777" w:rsidR="00035F40" w:rsidRPr="008D7381" w:rsidRDefault="00035F40" w:rsidP="0086443A">
            <w:pPr>
              <w:pStyle w:val="aa"/>
              <w:ind w:rightChars="10" w:right="18"/>
            </w:pPr>
            <w:r w:rsidRPr="008D7381">
              <w:t xml:space="preserve">  Description = 'Container of Power Module 2'</w:t>
            </w:r>
          </w:p>
          <w:p w14:paraId="5D0AFC2C" w14:textId="77777777" w:rsidR="00035F40" w:rsidRPr="003B6011" w:rsidRDefault="00035F40" w:rsidP="0086443A">
            <w:pPr>
              <w:pStyle w:val="aa"/>
              <w:ind w:rightChars="10" w:right="18"/>
              <w:rPr>
                <w:b/>
              </w:rPr>
            </w:pPr>
            <w:r w:rsidRPr="008D7381">
              <w:t xml:space="preserve">  SNMP index = '40'</w:t>
            </w:r>
          </w:p>
        </w:tc>
      </w:tr>
    </w:tbl>
    <w:p w14:paraId="0101F817" w14:textId="77777777" w:rsidR="00035F40" w:rsidRPr="003B6011" w:rsidRDefault="00035F40" w:rsidP="00C91FCA">
      <w:pPr>
        <w:wordWrap/>
        <w:ind w:rightChars="10" w:right="18"/>
      </w:pPr>
    </w:p>
    <w:p w14:paraId="43974566" w14:textId="77777777" w:rsidR="00712039" w:rsidRDefault="00712039" w:rsidP="0021019A">
      <w:pPr>
        <w:wordWrap/>
        <w:spacing w:line="360" w:lineRule="auto"/>
        <w:ind w:right="20"/>
        <w:rPr>
          <w:rFonts w:cs="Times New Roman"/>
        </w:rPr>
      </w:pPr>
    </w:p>
    <w:p w14:paraId="1D4E38FE" w14:textId="77777777" w:rsidR="00035F40" w:rsidRDefault="00035F40" w:rsidP="0021019A">
      <w:pPr>
        <w:wordWrap/>
        <w:spacing w:line="360" w:lineRule="auto"/>
        <w:ind w:right="20"/>
        <w:rPr>
          <w:rFonts w:cs="Times New Roman"/>
        </w:rPr>
      </w:pPr>
    </w:p>
    <w:p w14:paraId="5CED2C88" w14:textId="77777777" w:rsidR="00035F40" w:rsidRDefault="00035F40" w:rsidP="0021019A">
      <w:pPr>
        <w:wordWrap/>
        <w:spacing w:line="360" w:lineRule="auto"/>
        <w:ind w:right="20"/>
        <w:rPr>
          <w:rFonts w:cs="Times New Roman"/>
        </w:rPr>
      </w:pPr>
    </w:p>
    <w:p w14:paraId="11D24975" w14:textId="77777777" w:rsidR="00712039" w:rsidRDefault="00712039" w:rsidP="0021019A">
      <w:pPr>
        <w:pStyle w:val="2"/>
        <w:ind w:right="20"/>
      </w:pPr>
      <w:bookmarkStart w:id="622" w:name="_Toc532302899"/>
      <w:bookmarkStart w:id="623" w:name="_Toc280899133"/>
      <w:bookmarkStart w:id="624" w:name="_Toc292809784"/>
      <w:bookmarkStart w:id="625" w:name="_Toc337198354"/>
      <w:bookmarkStart w:id="626" w:name="_Toc354416116"/>
      <w:bookmarkStart w:id="627" w:name="_Toc445130768"/>
      <w:r w:rsidRPr="002F5F3A">
        <w:lastRenderedPageBreak/>
        <w:t>Physical Port Configuration</w:t>
      </w:r>
      <w:bookmarkEnd w:id="622"/>
      <w:bookmarkEnd w:id="623"/>
      <w:bookmarkEnd w:id="624"/>
      <w:bookmarkEnd w:id="625"/>
      <w:bookmarkEnd w:id="626"/>
      <w:bookmarkEnd w:id="627"/>
    </w:p>
    <w:p w14:paraId="4B58BE22" w14:textId="77777777" w:rsidR="00712039" w:rsidRPr="003F43F1" w:rsidRDefault="00712039" w:rsidP="001E0166">
      <w:pPr>
        <w:pStyle w:val="a3"/>
        <w:ind w:left="0" w:right="20"/>
      </w:pPr>
      <w:r>
        <w:t>T</w:t>
      </w:r>
      <w:r w:rsidRPr="003F43F1">
        <w:t>he following commands are used for the configuration of physical ports:</w:t>
      </w:r>
    </w:p>
    <w:p w14:paraId="2682F3C6" w14:textId="77777777" w:rsidR="00712039" w:rsidRDefault="005E40EF" w:rsidP="001E0166">
      <w:pPr>
        <w:pStyle w:val="affff4"/>
        <w:wordWrap/>
        <w:ind w:left="0" w:right="20"/>
      </w:pPr>
      <w:bookmarkStart w:id="628" w:name="_Toc391575172"/>
      <w:r>
        <w:t xml:space="preserve">Table </w:t>
      </w:r>
      <w:r w:rsidR="005832B8">
        <w:fldChar w:fldCharType="begin"/>
      </w:r>
      <w:r>
        <w:instrText xml:space="preserve"> SEQ Table \* ARABIC </w:instrText>
      </w:r>
      <w:r w:rsidR="005832B8">
        <w:fldChar w:fldCharType="separate"/>
      </w:r>
      <w:r>
        <w:rPr>
          <w:noProof/>
        </w:rPr>
        <w:t>30</w:t>
      </w:r>
      <w:r w:rsidR="005832B8">
        <w:rPr>
          <w:noProof/>
        </w:rPr>
        <w:fldChar w:fldCharType="end"/>
      </w:r>
      <w:r>
        <w:t xml:space="preserve"> </w:t>
      </w:r>
      <w:r w:rsidR="00712039" w:rsidRPr="002F5F3A">
        <w:rPr>
          <w:lang w:val="fr-FR"/>
        </w:rPr>
        <w:t>Physical port configuration commands</w:t>
      </w:r>
      <w:bookmarkEnd w:id="628"/>
    </w:p>
    <w:tbl>
      <w:tblPr>
        <w:tblStyle w:val="CLIWide"/>
        <w:tblW w:w="0" w:type="auto"/>
        <w:tblLook w:val="01E0" w:firstRow="1" w:lastRow="1" w:firstColumn="1" w:lastColumn="1" w:noHBand="0" w:noVBand="0"/>
      </w:tblPr>
      <w:tblGrid>
        <w:gridCol w:w="3110"/>
        <w:gridCol w:w="3625"/>
        <w:gridCol w:w="1197"/>
      </w:tblGrid>
      <w:tr w:rsidR="00712039"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2F5F3A" w:rsidRDefault="00712039" w:rsidP="001E0166">
            <w:pPr>
              <w:pStyle w:val="ab"/>
              <w:wordWrap/>
              <w:ind w:right="20"/>
              <w:rPr>
                <w:b w:val="0"/>
              </w:rPr>
            </w:pPr>
            <w:r w:rsidRPr="002F5F3A">
              <w:rPr>
                <w:b w:val="0"/>
              </w:rPr>
              <w:t>Command</w:t>
            </w:r>
          </w:p>
        </w:tc>
        <w:tc>
          <w:tcPr>
            <w:tcW w:w="3706" w:type="dxa"/>
          </w:tcPr>
          <w:p w14:paraId="7B3A30CB" w14:textId="77777777" w:rsidR="00712039" w:rsidRPr="002F5F3A" w:rsidRDefault="00712039" w:rsidP="001E0166">
            <w:pPr>
              <w:pStyle w:val="ab"/>
              <w:wordWrap/>
              <w:ind w:right="20"/>
              <w:rPr>
                <w:b w:val="0"/>
              </w:rPr>
            </w:pPr>
            <w:r w:rsidRPr="002F5F3A">
              <w:rPr>
                <w:b w:val="0"/>
              </w:rPr>
              <w:t>Description</w:t>
            </w:r>
          </w:p>
        </w:tc>
        <w:tc>
          <w:tcPr>
            <w:tcW w:w="1209" w:type="dxa"/>
          </w:tcPr>
          <w:p w14:paraId="026EE099" w14:textId="77777777" w:rsidR="00712039" w:rsidRPr="002F5F3A" w:rsidRDefault="00712039" w:rsidP="001E0166">
            <w:pPr>
              <w:pStyle w:val="ab"/>
              <w:wordWrap/>
              <w:ind w:right="20"/>
              <w:rPr>
                <w:b w:val="0"/>
              </w:rPr>
            </w:pPr>
            <w:r w:rsidRPr="002F5F3A">
              <w:rPr>
                <w:b w:val="0"/>
              </w:rPr>
              <w:t>Mode</w:t>
            </w:r>
          </w:p>
        </w:tc>
      </w:tr>
      <w:tr w:rsidR="00712039" w14:paraId="73D83DE8" w14:textId="77777777" w:rsidTr="002262EF">
        <w:tc>
          <w:tcPr>
            <w:tcW w:w="3191" w:type="dxa"/>
          </w:tcPr>
          <w:p w14:paraId="259F2AC3" w14:textId="77777777" w:rsidR="00712039" w:rsidRDefault="00712039" w:rsidP="001E0166">
            <w:pPr>
              <w:pStyle w:val="aa"/>
              <w:ind w:right="20"/>
              <w:rPr>
                <w:b/>
                <w:bCs/>
              </w:rPr>
            </w:pPr>
            <w:r>
              <w:rPr>
                <w:b/>
                <w:bCs/>
              </w:rPr>
              <w:t>shutdown</w:t>
            </w:r>
          </w:p>
          <w:p w14:paraId="66384CE2" w14:textId="77777777" w:rsidR="00712039" w:rsidRDefault="00712039" w:rsidP="001E0166">
            <w:pPr>
              <w:pStyle w:val="aa"/>
              <w:ind w:right="20"/>
              <w:rPr>
                <w:rFonts w:cs="Times New Roman"/>
              </w:rPr>
            </w:pPr>
            <w:r>
              <w:rPr>
                <w:b/>
                <w:bCs/>
              </w:rPr>
              <w:t>no shutdown</w:t>
            </w:r>
          </w:p>
        </w:tc>
        <w:tc>
          <w:tcPr>
            <w:tcW w:w="3706" w:type="dxa"/>
          </w:tcPr>
          <w:p w14:paraId="18EA7656" w14:textId="77777777" w:rsidR="00712039" w:rsidRDefault="00712039" w:rsidP="002B424F">
            <w:pPr>
              <w:pStyle w:val="a9"/>
              <w:numPr>
                <w:ilvl w:val="0"/>
                <w:numId w:val="9"/>
              </w:numPr>
              <w:wordWrap/>
              <w:spacing w:line="240" w:lineRule="auto"/>
              <w:ind w:left="0" w:right="20" w:firstLine="0"/>
              <w:jc w:val="both"/>
            </w:pPr>
            <w:r w:rsidRPr="002F5F3A">
              <w:t>Disables/enables the physical port</w:t>
            </w:r>
          </w:p>
        </w:tc>
        <w:tc>
          <w:tcPr>
            <w:tcW w:w="1209" w:type="dxa"/>
          </w:tcPr>
          <w:p w14:paraId="75CA7ADC" w14:textId="77777777" w:rsidR="00712039" w:rsidRDefault="00250C37" w:rsidP="001E0166">
            <w:pPr>
              <w:pStyle w:val="aa"/>
              <w:ind w:right="20"/>
            </w:pPr>
            <w:r>
              <w:rPr>
                <w:rFonts w:hint="eastAsia"/>
              </w:rPr>
              <w:t>I</w:t>
            </w:r>
            <w:r w:rsidR="00712039">
              <w:t xml:space="preserve">nterface </w:t>
            </w:r>
          </w:p>
        </w:tc>
      </w:tr>
      <w:tr w:rsidR="00712039" w14:paraId="5EF7CB15" w14:textId="77777777" w:rsidTr="002262EF">
        <w:tc>
          <w:tcPr>
            <w:tcW w:w="3191" w:type="dxa"/>
          </w:tcPr>
          <w:p w14:paraId="49CBF460" w14:textId="77777777" w:rsidR="00712039" w:rsidRDefault="00712039" w:rsidP="001E0166">
            <w:pPr>
              <w:pStyle w:val="a80"/>
              <w:wordWrap/>
              <w:spacing w:line="240" w:lineRule="auto"/>
              <w:ind w:right="20"/>
              <w:jc w:val="both"/>
              <w:rPr>
                <w:b/>
                <w:bCs/>
              </w:rPr>
            </w:pPr>
            <w:r>
              <w:rPr>
                <w:b/>
                <w:bCs/>
              </w:rPr>
              <w:t>auto-negotiation</w:t>
            </w:r>
          </w:p>
          <w:p w14:paraId="306AF3E6" w14:textId="77777777" w:rsidR="00712039" w:rsidRDefault="00712039" w:rsidP="001E0166">
            <w:pPr>
              <w:pStyle w:val="a80"/>
              <w:wordWrap/>
              <w:spacing w:line="240" w:lineRule="auto"/>
              <w:ind w:right="20"/>
              <w:jc w:val="both"/>
              <w:rPr>
                <w:b/>
                <w:bCs/>
              </w:rPr>
            </w:pPr>
            <w:r>
              <w:rPr>
                <w:b/>
                <w:bCs/>
              </w:rPr>
              <w:t>no auto-negotiation</w:t>
            </w:r>
          </w:p>
        </w:tc>
        <w:tc>
          <w:tcPr>
            <w:tcW w:w="3706" w:type="dxa"/>
          </w:tcPr>
          <w:p w14:paraId="121B7D0C" w14:textId="77777777" w:rsidR="00712039" w:rsidRDefault="00712039" w:rsidP="001E0166">
            <w:pPr>
              <w:pStyle w:val="a70"/>
              <w:wordWrap/>
              <w:spacing w:line="240" w:lineRule="auto"/>
              <w:ind w:left="0" w:right="20" w:firstLine="0"/>
              <w:jc w:val="both"/>
            </w:pPr>
            <w:r>
              <w:rPr>
                <w:rFonts w:ascii="Wingdings 2" w:hAnsi="Wingdings 2" w:cs="Wingdings 2"/>
                <w:sz w:val="22"/>
                <w:szCs w:val="22"/>
              </w:rPr>
              <w:t></w:t>
            </w:r>
            <w:r>
              <w:rPr>
                <w:rFonts w:ascii="Times New Roman" w:hAnsi="Times New Roman" w:cs="Times New Roman"/>
                <w:sz w:val="14"/>
                <w:szCs w:val="14"/>
              </w:rPr>
              <w:t>     </w:t>
            </w:r>
            <w:r>
              <w:t>Enable/Disable speed auto-negotiation.</w:t>
            </w:r>
          </w:p>
        </w:tc>
        <w:tc>
          <w:tcPr>
            <w:tcW w:w="1209" w:type="dxa"/>
          </w:tcPr>
          <w:p w14:paraId="4398FB91" w14:textId="77777777" w:rsidR="00712039" w:rsidRDefault="00250C37" w:rsidP="001E0166">
            <w:pPr>
              <w:pStyle w:val="a80"/>
              <w:wordWrap/>
              <w:spacing w:line="240" w:lineRule="auto"/>
              <w:ind w:right="20"/>
              <w:jc w:val="both"/>
            </w:pPr>
            <w:r>
              <w:rPr>
                <w:rFonts w:hint="eastAsia"/>
              </w:rPr>
              <w:t>I</w:t>
            </w:r>
            <w:r w:rsidR="00712039">
              <w:t>nterface</w:t>
            </w:r>
          </w:p>
        </w:tc>
      </w:tr>
      <w:tr w:rsidR="00712039" w14:paraId="34614BC2" w14:textId="77777777" w:rsidTr="002262EF">
        <w:tc>
          <w:tcPr>
            <w:tcW w:w="3191" w:type="dxa"/>
          </w:tcPr>
          <w:p w14:paraId="6336C390" w14:textId="77777777" w:rsidR="00712039" w:rsidRDefault="00712039" w:rsidP="001E0166">
            <w:pPr>
              <w:pStyle w:val="aa"/>
              <w:ind w:right="20"/>
              <w:rPr>
                <w:b/>
                <w:bCs/>
              </w:rPr>
            </w:pPr>
            <w:r>
              <w:rPr>
                <w:b/>
                <w:bCs/>
              </w:rPr>
              <w:t>speed (10|100|1000)</w:t>
            </w:r>
          </w:p>
          <w:p w14:paraId="46F94A79" w14:textId="77777777" w:rsidR="00712039" w:rsidRDefault="00712039" w:rsidP="001E0166">
            <w:pPr>
              <w:pStyle w:val="aa"/>
              <w:ind w:right="20"/>
              <w:rPr>
                <w:b/>
                <w:bCs/>
              </w:rPr>
            </w:pPr>
            <w:r>
              <w:rPr>
                <w:b/>
                <w:bCs/>
              </w:rPr>
              <w:t xml:space="preserve">speed auto </w:t>
            </w:r>
          </w:p>
        </w:tc>
        <w:tc>
          <w:tcPr>
            <w:tcW w:w="3706" w:type="dxa"/>
          </w:tcPr>
          <w:p w14:paraId="64AAD1A8" w14:textId="77777777" w:rsidR="00712039" w:rsidRDefault="00712039" w:rsidP="002B424F">
            <w:pPr>
              <w:pStyle w:val="a9"/>
              <w:numPr>
                <w:ilvl w:val="0"/>
                <w:numId w:val="9"/>
              </w:numPr>
              <w:wordWrap/>
              <w:spacing w:line="240" w:lineRule="auto"/>
              <w:ind w:left="0" w:right="20" w:firstLine="0"/>
              <w:jc w:val="both"/>
              <w:rPr>
                <w:rFonts w:cs="Times New Roman"/>
              </w:rPr>
            </w:pPr>
            <w:r w:rsidRPr="002F5F3A">
              <w:t>Speed setting (Unit: Mbps)</w:t>
            </w:r>
          </w:p>
        </w:tc>
        <w:tc>
          <w:tcPr>
            <w:tcW w:w="1209" w:type="dxa"/>
          </w:tcPr>
          <w:p w14:paraId="083A01BC" w14:textId="77777777" w:rsidR="00712039" w:rsidRDefault="00250C37" w:rsidP="001E0166">
            <w:pPr>
              <w:pStyle w:val="aa"/>
              <w:ind w:right="20"/>
            </w:pPr>
            <w:r>
              <w:rPr>
                <w:rFonts w:hint="eastAsia"/>
              </w:rPr>
              <w:t>I</w:t>
            </w:r>
            <w:r w:rsidR="00712039">
              <w:t>nterface</w:t>
            </w:r>
          </w:p>
        </w:tc>
      </w:tr>
      <w:tr w:rsidR="00712039" w14:paraId="687AE598" w14:textId="77777777" w:rsidTr="002262EF">
        <w:tc>
          <w:tcPr>
            <w:tcW w:w="3191" w:type="dxa"/>
          </w:tcPr>
          <w:p w14:paraId="13A42FBD" w14:textId="77777777" w:rsidR="00712039" w:rsidRDefault="00712039" w:rsidP="001E0166">
            <w:pPr>
              <w:pStyle w:val="aa"/>
              <w:ind w:right="20"/>
              <w:rPr>
                <w:b/>
                <w:bCs/>
              </w:rPr>
            </w:pPr>
            <w:r>
              <w:rPr>
                <w:b/>
                <w:bCs/>
              </w:rPr>
              <w:t>duplex (full-duplex|half-duplex)</w:t>
            </w:r>
          </w:p>
          <w:p w14:paraId="1CC82C78" w14:textId="77777777" w:rsidR="00712039" w:rsidRDefault="00712039" w:rsidP="001E0166">
            <w:pPr>
              <w:pStyle w:val="aa"/>
              <w:ind w:right="20"/>
              <w:rPr>
                <w:b/>
                <w:bCs/>
              </w:rPr>
            </w:pPr>
            <w:r>
              <w:rPr>
                <w:b/>
                <w:bCs/>
              </w:rPr>
              <w:t>duplex auto</w:t>
            </w:r>
          </w:p>
        </w:tc>
        <w:tc>
          <w:tcPr>
            <w:tcW w:w="3706" w:type="dxa"/>
          </w:tcPr>
          <w:p w14:paraId="465EC405" w14:textId="77777777" w:rsidR="00712039" w:rsidRDefault="00712039" w:rsidP="002B424F">
            <w:pPr>
              <w:pStyle w:val="a9"/>
              <w:numPr>
                <w:ilvl w:val="0"/>
                <w:numId w:val="9"/>
              </w:numPr>
              <w:wordWrap/>
              <w:spacing w:line="240" w:lineRule="auto"/>
              <w:ind w:left="0" w:right="20" w:firstLine="0"/>
              <w:jc w:val="both"/>
              <w:rPr>
                <w:rFonts w:cs="Times New Roman"/>
              </w:rPr>
            </w:pPr>
            <w:r w:rsidRPr="002F5F3A">
              <w:t>Duplex mode setting</w:t>
            </w:r>
          </w:p>
        </w:tc>
        <w:tc>
          <w:tcPr>
            <w:tcW w:w="1209" w:type="dxa"/>
          </w:tcPr>
          <w:p w14:paraId="3C92D825" w14:textId="77777777" w:rsidR="00712039" w:rsidRDefault="00250C37" w:rsidP="001E0166">
            <w:pPr>
              <w:pStyle w:val="aa"/>
              <w:ind w:right="20"/>
            </w:pPr>
            <w:r>
              <w:rPr>
                <w:rFonts w:hint="eastAsia"/>
              </w:rPr>
              <w:t>I</w:t>
            </w:r>
            <w:r w:rsidR="00712039">
              <w:t>nterface</w:t>
            </w:r>
          </w:p>
        </w:tc>
      </w:tr>
      <w:tr w:rsidR="00712039" w14:paraId="64E2B346" w14:textId="77777777" w:rsidTr="002262EF">
        <w:tc>
          <w:tcPr>
            <w:tcW w:w="3191" w:type="dxa"/>
          </w:tcPr>
          <w:p w14:paraId="4DC6F679" w14:textId="77777777" w:rsidR="00712039" w:rsidRDefault="002262EF" w:rsidP="001E0166">
            <w:pPr>
              <w:pStyle w:val="aa"/>
              <w:ind w:right="20"/>
              <w:rPr>
                <w:b/>
                <w:bCs/>
              </w:rPr>
            </w:pPr>
            <w:r>
              <w:rPr>
                <w:b/>
                <w:bCs/>
              </w:rPr>
              <w:t>flow</w:t>
            </w:r>
            <w:r w:rsidR="00712039">
              <w:rPr>
                <w:b/>
                <w:bCs/>
              </w:rPr>
              <w:t>control</w:t>
            </w:r>
          </w:p>
          <w:p w14:paraId="64EA5C44" w14:textId="77777777" w:rsidR="00712039" w:rsidRDefault="00712039" w:rsidP="001E0166">
            <w:pPr>
              <w:pStyle w:val="aa"/>
              <w:ind w:right="20"/>
              <w:rPr>
                <w:b/>
                <w:bCs/>
              </w:rPr>
            </w:pPr>
            <w:r>
              <w:rPr>
                <w:b/>
                <w:bCs/>
              </w:rPr>
              <w:t>no flowcontrol</w:t>
            </w:r>
          </w:p>
        </w:tc>
        <w:tc>
          <w:tcPr>
            <w:tcW w:w="3706" w:type="dxa"/>
          </w:tcPr>
          <w:p w14:paraId="0DE29484" w14:textId="77777777" w:rsidR="00712039" w:rsidRDefault="00712039" w:rsidP="002B424F">
            <w:pPr>
              <w:pStyle w:val="a9"/>
              <w:numPr>
                <w:ilvl w:val="0"/>
                <w:numId w:val="9"/>
              </w:numPr>
              <w:wordWrap/>
              <w:spacing w:line="240" w:lineRule="auto"/>
              <w:ind w:left="0" w:right="20" w:firstLine="0"/>
              <w:jc w:val="both"/>
              <w:rPr>
                <w:rFonts w:cs="Times New Roman"/>
              </w:rPr>
            </w:pPr>
            <w:r>
              <w:t xml:space="preserve">Turn </w:t>
            </w:r>
            <w:r w:rsidRPr="002F5F3A">
              <w:t>flow-control On and Off</w:t>
            </w:r>
          </w:p>
        </w:tc>
        <w:tc>
          <w:tcPr>
            <w:tcW w:w="1209" w:type="dxa"/>
          </w:tcPr>
          <w:p w14:paraId="48685070" w14:textId="77777777" w:rsidR="00712039" w:rsidRDefault="00250C37" w:rsidP="001E0166">
            <w:pPr>
              <w:pStyle w:val="aa"/>
              <w:ind w:right="20"/>
            </w:pPr>
            <w:r>
              <w:rPr>
                <w:rFonts w:hint="eastAsia"/>
              </w:rPr>
              <w:t>I</w:t>
            </w:r>
            <w:r w:rsidR="00712039">
              <w:t>nterface</w:t>
            </w:r>
          </w:p>
        </w:tc>
      </w:tr>
      <w:tr w:rsidR="002262EF" w14:paraId="3116FD0D" w14:textId="77777777" w:rsidTr="002262EF">
        <w:tc>
          <w:tcPr>
            <w:tcW w:w="3191" w:type="dxa"/>
            <w:vAlign w:val="top"/>
          </w:tcPr>
          <w:p w14:paraId="6804756B" w14:textId="77777777" w:rsidR="002262EF" w:rsidRPr="003B6011" w:rsidRDefault="002262EF" w:rsidP="001E0166">
            <w:pPr>
              <w:pStyle w:val="aa"/>
              <w:ind w:rightChars="10" w:right="18"/>
              <w:rPr>
                <w:bCs/>
              </w:rPr>
            </w:pPr>
            <w:r w:rsidRPr="002262EF">
              <w:rPr>
                <w:b/>
                <w:bCs/>
              </w:rPr>
              <w:t>carrier-delay</w:t>
            </w:r>
            <w:r w:rsidRPr="003B6011">
              <w:rPr>
                <w:bCs/>
              </w:rPr>
              <w:t xml:space="preserve"> &lt;0-60&gt;</w:t>
            </w:r>
          </w:p>
          <w:p w14:paraId="0E1986C8" w14:textId="77777777" w:rsidR="002262EF" w:rsidRPr="003B6011" w:rsidRDefault="002262EF" w:rsidP="001E0166">
            <w:pPr>
              <w:pStyle w:val="aa"/>
              <w:ind w:rightChars="10" w:right="18"/>
              <w:rPr>
                <w:bCs/>
              </w:rPr>
            </w:pPr>
            <w:r w:rsidRPr="002262EF">
              <w:rPr>
                <w:b/>
                <w:bCs/>
              </w:rPr>
              <w:t>carrier-delay msec</w:t>
            </w:r>
            <w:r w:rsidRPr="003B6011">
              <w:rPr>
                <w:bCs/>
              </w:rPr>
              <w:t xml:space="preserve"> &lt;0-1000&gt;</w:t>
            </w:r>
          </w:p>
        </w:tc>
        <w:tc>
          <w:tcPr>
            <w:tcW w:w="3706" w:type="dxa"/>
            <w:vAlign w:val="top"/>
          </w:tcPr>
          <w:p w14:paraId="04545245" w14:textId="77777777" w:rsidR="002262EF" w:rsidRPr="003B6011" w:rsidRDefault="007C70F8" w:rsidP="002B424F">
            <w:pPr>
              <w:pStyle w:val="a9"/>
              <w:numPr>
                <w:ilvl w:val="0"/>
                <w:numId w:val="9"/>
              </w:numPr>
              <w:wordWrap/>
              <w:spacing w:line="240" w:lineRule="auto"/>
              <w:ind w:left="0" w:rightChars="10" w:right="18"/>
            </w:pPr>
            <w:r>
              <w:t xml:space="preserve">Configure </w:t>
            </w:r>
            <w:r w:rsidR="002262EF" w:rsidRPr="003B6011">
              <w:t>Carrier-delay</w:t>
            </w:r>
            <w:r>
              <w:t xml:space="preserve"> with the unit of</w:t>
            </w:r>
            <w:r w:rsidR="002262EF" w:rsidRPr="003B6011">
              <w:t xml:space="preserve"> sec</w:t>
            </w:r>
            <w:r>
              <w:t>ond</w:t>
            </w:r>
            <w:r w:rsidR="002262EF" w:rsidRPr="003B6011">
              <w:t xml:space="preserve"> </w:t>
            </w:r>
            <w:r>
              <w:rPr>
                <w:rFonts w:hint="eastAsia"/>
              </w:rPr>
              <w:t>a</w:t>
            </w:r>
            <w:r>
              <w:t>nd milli second.</w:t>
            </w:r>
          </w:p>
        </w:tc>
        <w:tc>
          <w:tcPr>
            <w:tcW w:w="1209" w:type="dxa"/>
            <w:vAlign w:val="top"/>
          </w:tcPr>
          <w:p w14:paraId="31E4C99B" w14:textId="77777777" w:rsidR="002262EF" w:rsidRPr="003B6011" w:rsidRDefault="002262EF" w:rsidP="001E0166">
            <w:pPr>
              <w:pStyle w:val="aa"/>
              <w:ind w:rightChars="10" w:right="18"/>
            </w:pPr>
            <w:r w:rsidRPr="003B6011">
              <w:t>Interface</w:t>
            </w:r>
          </w:p>
        </w:tc>
      </w:tr>
    </w:tbl>
    <w:p w14:paraId="59F6A8F9" w14:textId="77777777" w:rsidR="00712039" w:rsidRDefault="00712039" w:rsidP="001E0166">
      <w:pPr>
        <w:pStyle w:val="3"/>
        <w:ind w:left="0" w:right="20"/>
      </w:pPr>
      <w:bookmarkStart w:id="629" w:name="_Toc532302900"/>
      <w:bookmarkStart w:id="630" w:name="_Toc198607485"/>
      <w:bookmarkStart w:id="631" w:name="_Toc363228306"/>
      <w:bookmarkStart w:id="632" w:name="_Toc445130769"/>
      <w:r>
        <w:t>Shutdown</w:t>
      </w:r>
      <w:bookmarkEnd w:id="629"/>
      <w:bookmarkEnd w:id="630"/>
      <w:bookmarkEnd w:id="631"/>
      <w:bookmarkEnd w:id="632"/>
    </w:p>
    <w:p w14:paraId="66BD3CB6" w14:textId="77777777" w:rsidR="00712039" w:rsidRDefault="00712039" w:rsidP="001E0166">
      <w:pPr>
        <w:pStyle w:val="a3"/>
        <w:ind w:left="0" w:right="20"/>
      </w:pPr>
      <w:r w:rsidRPr="0074263D">
        <w:t>This command is to disable the physical port. To check the shutdown status of the physical port, use the show interface command.</w:t>
      </w:r>
    </w:p>
    <w:tbl>
      <w:tblPr>
        <w:tblStyle w:val="48"/>
        <w:tblW w:w="0" w:type="auto"/>
        <w:tblLook w:val="0000" w:firstRow="0" w:lastRow="0" w:firstColumn="0" w:lastColumn="0" w:noHBand="0" w:noVBand="0"/>
      </w:tblPr>
      <w:tblGrid>
        <w:gridCol w:w="8045"/>
      </w:tblGrid>
      <w:tr w:rsidR="00712039" w14:paraId="1A0A79BC" w14:textId="77777777" w:rsidTr="006D09B4">
        <w:tc>
          <w:tcPr>
            <w:tcW w:w="8820" w:type="dxa"/>
          </w:tcPr>
          <w:p w14:paraId="04CEED4F" w14:textId="77777777" w:rsidR="002648CB" w:rsidRPr="003B6011" w:rsidRDefault="002648CB" w:rsidP="001E0166">
            <w:pPr>
              <w:pStyle w:val="aa"/>
              <w:ind w:rightChars="10" w:right="18"/>
            </w:pPr>
            <w:r w:rsidRPr="003B6011">
              <w:t xml:space="preserve">Switch # </w:t>
            </w:r>
            <w:r w:rsidRPr="003B6011">
              <w:rPr>
                <w:b/>
              </w:rPr>
              <w:t>configure terminal</w:t>
            </w:r>
            <w:r w:rsidRPr="003B6011">
              <w:t xml:space="preserve"> </w:t>
            </w:r>
          </w:p>
          <w:p w14:paraId="1172A55A" w14:textId="77777777" w:rsidR="002648CB" w:rsidRPr="003B6011" w:rsidRDefault="002648CB" w:rsidP="001E0166">
            <w:pPr>
              <w:pStyle w:val="aa"/>
              <w:ind w:rightChars="10" w:right="18"/>
            </w:pPr>
            <w:r w:rsidRPr="003B6011">
              <w:t>Enter configuration commands, one per line.  End with CNTL/Z.</w:t>
            </w:r>
          </w:p>
          <w:p w14:paraId="763E2344" w14:textId="77777777" w:rsidR="002648CB" w:rsidRPr="003B6011" w:rsidRDefault="002648CB" w:rsidP="001E0166">
            <w:pPr>
              <w:pStyle w:val="aa"/>
              <w:ind w:rightChars="10" w:right="18"/>
            </w:pPr>
            <w:r>
              <w:t>Switch(config)#</w:t>
            </w:r>
            <w:r w:rsidRPr="003B6011">
              <w:t xml:space="preserve"> </w:t>
            </w:r>
            <w:r w:rsidRPr="003B6011">
              <w:rPr>
                <w:b/>
              </w:rPr>
              <w:t xml:space="preserve">interface </w:t>
            </w:r>
            <w:r w:rsidRPr="00C83A1A">
              <w:rPr>
                <w:b/>
              </w:rPr>
              <w:t>TenGigabitEthernet</w:t>
            </w:r>
            <w:r>
              <w:rPr>
                <w:b/>
              </w:rPr>
              <w:t xml:space="preserve"> 7</w:t>
            </w:r>
            <w:r w:rsidRPr="003B6011">
              <w:rPr>
                <w:b/>
              </w:rPr>
              <w:t>/1</w:t>
            </w:r>
          </w:p>
          <w:p w14:paraId="48DBE309" w14:textId="77777777" w:rsidR="002648CB" w:rsidRPr="003B6011" w:rsidRDefault="002648CB" w:rsidP="001E0166">
            <w:pPr>
              <w:pStyle w:val="aa"/>
              <w:ind w:rightChars="10" w:right="18"/>
            </w:pPr>
            <w:r w:rsidRPr="003B6011">
              <w:t>Switch (config-if-</w:t>
            </w:r>
            <w:r w:rsidRPr="00C83A1A">
              <w:t>TenGi7/1</w:t>
            </w:r>
            <w:r w:rsidRPr="003B6011">
              <w:t xml:space="preserve">)# </w:t>
            </w:r>
            <w:r w:rsidRPr="003B6011">
              <w:rPr>
                <w:b/>
              </w:rPr>
              <w:t>shutdown</w:t>
            </w:r>
            <w:r w:rsidRPr="003B6011">
              <w:t xml:space="preserve">         &lt;- disable port</w:t>
            </w:r>
          </w:p>
          <w:p w14:paraId="36A1A983" w14:textId="77777777" w:rsidR="002648CB" w:rsidRPr="003B6011" w:rsidRDefault="002648CB" w:rsidP="001E0166">
            <w:pPr>
              <w:pStyle w:val="aa"/>
              <w:ind w:rightChars="10" w:right="18"/>
            </w:pPr>
            <w:r w:rsidRPr="003B6011">
              <w:t>Switch (config-if-</w:t>
            </w:r>
            <w:r w:rsidRPr="00C83A1A">
              <w:t>TenGi7/1</w:t>
            </w:r>
            <w:r w:rsidRPr="003B6011">
              <w:rPr>
                <w:b/>
              </w:rPr>
              <w:t>no shutdown</w:t>
            </w:r>
            <w:r w:rsidRPr="003B6011">
              <w:t xml:space="preserve">      &lt;- enable port</w:t>
            </w:r>
          </w:p>
          <w:p w14:paraId="72F0C6E0" w14:textId="77777777" w:rsidR="00712039" w:rsidRDefault="002648CB" w:rsidP="001E0166">
            <w:pPr>
              <w:wordWrap/>
              <w:spacing w:line="360" w:lineRule="auto"/>
              <w:ind w:right="20"/>
              <w:rPr>
                <w:rFonts w:cs="Times New Roman"/>
              </w:rPr>
            </w:pPr>
            <w:r w:rsidRPr="003B6011">
              <w:t>Switch (config-if-</w:t>
            </w:r>
            <w:r w:rsidRPr="00C83A1A">
              <w:t>TenGi7/1</w:t>
            </w:r>
            <w:r w:rsidRPr="003B6011">
              <w:t>)#</w:t>
            </w:r>
          </w:p>
        </w:tc>
      </w:tr>
    </w:tbl>
    <w:p w14:paraId="1EECEC9A" w14:textId="77777777" w:rsidR="00712039" w:rsidRDefault="00712039" w:rsidP="001E0166">
      <w:pPr>
        <w:pStyle w:val="3"/>
        <w:ind w:left="0" w:right="20"/>
      </w:pPr>
      <w:bookmarkStart w:id="633" w:name="_Toc198607487"/>
      <w:bookmarkStart w:id="634" w:name="_Toc363228308"/>
      <w:bookmarkStart w:id="635" w:name="_Toc445130770"/>
      <w:r>
        <w:t>Speed an</w:t>
      </w:r>
      <w:r w:rsidR="005B15D5">
        <w:rPr>
          <w:rFonts w:hint="eastAsia"/>
        </w:rPr>
        <w:t>d</w:t>
      </w:r>
      <w:r>
        <w:t xml:space="preserve"> duplex</w:t>
      </w:r>
      <w:bookmarkEnd w:id="633"/>
      <w:bookmarkEnd w:id="634"/>
      <w:bookmarkEnd w:id="635"/>
    </w:p>
    <w:p w14:paraId="023D987B" w14:textId="77777777" w:rsidR="00712039" w:rsidRPr="0074263D" w:rsidRDefault="00712039" w:rsidP="001E0166">
      <w:pPr>
        <w:pStyle w:val="a3"/>
        <w:ind w:left="0" w:right="20"/>
      </w:pPr>
      <w:r w:rsidRPr="0074263D">
        <w:t xml:space="preserve">The speed options supported in each interface of </w:t>
      </w:r>
      <w:r w:rsidR="00094318">
        <w:t>C9500</w:t>
      </w:r>
      <w:r w:rsidRPr="0074263D">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Default="00712039" w:rsidP="005E42DB">
            <w:pPr>
              <w:pStyle w:val="aa"/>
              <w:ind w:right="20"/>
              <w:rPr>
                <w:b/>
                <w:bCs/>
              </w:rPr>
            </w:pPr>
            <w:r>
              <w:rPr>
                <w:b/>
                <w:bCs/>
              </w:rPr>
              <w:t>Type</w:t>
            </w:r>
          </w:p>
        </w:tc>
        <w:tc>
          <w:tcPr>
            <w:tcW w:w="1811" w:type="dxa"/>
          </w:tcPr>
          <w:p w14:paraId="3705B3F3" w14:textId="77777777" w:rsidR="00712039" w:rsidRDefault="00712039" w:rsidP="005E42DB">
            <w:pPr>
              <w:pStyle w:val="aa"/>
              <w:ind w:right="20"/>
              <w:rPr>
                <w:b/>
                <w:bCs/>
              </w:rPr>
            </w:pPr>
            <w:r>
              <w:rPr>
                <w:b/>
                <w:bCs/>
              </w:rPr>
              <w:t>auto-negotiation</w:t>
            </w:r>
          </w:p>
        </w:tc>
        <w:tc>
          <w:tcPr>
            <w:tcW w:w="1811" w:type="dxa"/>
          </w:tcPr>
          <w:p w14:paraId="70D54CB0" w14:textId="77777777" w:rsidR="00712039" w:rsidRDefault="00712039" w:rsidP="005E42DB">
            <w:pPr>
              <w:pStyle w:val="aa"/>
              <w:ind w:right="20"/>
              <w:rPr>
                <w:b/>
                <w:bCs/>
              </w:rPr>
            </w:pPr>
            <w:r>
              <w:rPr>
                <w:b/>
                <w:bCs/>
              </w:rPr>
              <w:t>speed</w:t>
            </w:r>
          </w:p>
        </w:tc>
        <w:tc>
          <w:tcPr>
            <w:tcW w:w="1630" w:type="dxa"/>
          </w:tcPr>
          <w:p w14:paraId="41EBECDB" w14:textId="77777777" w:rsidR="00712039" w:rsidRDefault="00017E8E" w:rsidP="005E42DB">
            <w:pPr>
              <w:pStyle w:val="aa"/>
              <w:ind w:right="20"/>
              <w:rPr>
                <w:b/>
                <w:bCs/>
              </w:rPr>
            </w:pPr>
            <w:r>
              <w:rPr>
                <w:b/>
                <w:bCs/>
              </w:rPr>
              <w:t>D</w:t>
            </w:r>
            <w:r w:rsidR="00712039">
              <w:rPr>
                <w:b/>
                <w:bCs/>
              </w:rPr>
              <w:t>uplex</w:t>
            </w:r>
          </w:p>
        </w:tc>
      </w:tr>
      <w:tr w:rsidR="00712039" w14:paraId="3B4D0B29" w14:textId="77777777" w:rsidTr="005E42DB">
        <w:trPr>
          <w:trHeight w:val="260"/>
        </w:trPr>
        <w:tc>
          <w:tcPr>
            <w:tcW w:w="1630" w:type="dxa"/>
            <w:vMerge w:val="restart"/>
          </w:tcPr>
          <w:p w14:paraId="44069751" w14:textId="77777777" w:rsidR="00712039" w:rsidRDefault="00712039" w:rsidP="005E42DB">
            <w:pPr>
              <w:pStyle w:val="aa"/>
              <w:ind w:right="20"/>
            </w:pPr>
            <w:r>
              <w:t>1000Base-X</w:t>
            </w:r>
          </w:p>
        </w:tc>
        <w:tc>
          <w:tcPr>
            <w:tcW w:w="1811" w:type="dxa"/>
            <w:vAlign w:val="bottom"/>
          </w:tcPr>
          <w:p w14:paraId="4BE7C8D4" w14:textId="77777777" w:rsidR="00712039" w:rsidRDefault="00712039" w:rsidP="005E42DB">
            <w:pPr>
              <w:pStyle w:val="aa"/>
              <w:ind w:right="20"/>
            </w:pPr>
            <w:r>
              <w:rPr>
                <w:rFonts w:hint="eastAsia"/>
              </w:rPr>
              <w:t>o</w:t>
            </w:r>
            <w:r>
              <w:t>n</w:t>
            </w:r>
          </w:p>
        </w:tc>
        <w:tc>
          <w:tcPr>
            <w:tcW w:w="1811" w:type="dxa"/>
            <w:vAlign w:val="bottom"/>
          </w:tcPr>
          <w:p w14:paraId="16105505" w14:textId="77777777" w:rsidR="00712039" w:rsidRDefault="00712039" w:rsidP="005E42DB">
            <w:pPr>
              <w:pStyle w:val="aa"/>
              <w:ind w:right="20"/>
            </w:pPr>
            <w:r>
              <w:t>1000</w:t>
            </w:r>
          </w:p>
        </w:tc>
        <w:tc>
          <w:tcPr>
            <w:tcW w:w="1630" w:type="dxa"/>
            <w:vAlign w:val="bottom"/>
          </w:tcPr>
          <w:p w14:paraId="0B9A58CB" w14:textId="77777777" w:rsidR="00712039" w:rsidRDefault="00017E8E" w:rsidP="005E42DB">
            <w:pPr>
              <w:pStyle w:val="aa"/>
              <w:ind w:right="20"/>
            </w:pPr>
            <w:r>
              <w:t>F</w:t>
            </w:r>
            <w:r w:rsidR="00712039">
              <w:t>ull</w:t>
            </w:r>
          </w:p>
        </w:tc>
      </w:tr>
      <w:tr w:rsidR="00712039" w14:paraId="1A363CFD" w14:textId="77777777" w:rsidTr="005E42DB">
        <w:trPr>
          <w:trHeight w:val="233"/>
        </w:trPr>
        <w:tc>
          <w:tcPr>
            <w:tcW w:w="1630" w:type="dxa"/>
            <w:vMerge/>
          </w:tcPr>
          <w:p w14:paraId="15B1EC34" w14:textId="77777777" w:rsidR="00712039" w:rsidRDefault="00712039" w:rsidP="005E42DB">
            <w:pPr>
              <w:pStyle w:val="aa"/>
              <w:ind w:right="20"/>
              <w:rPr>
                <w:rFonts w:cs="Times New Roman"/>
              </w:rPr>
            </w:pPr>
          </w:p>
        </w:tc>
        <w:tc>
          <w:tcPr>
            <w:tcW w:w="1811" w:type="dxa"/>
            <w:vAlign w:val="bottom"/>
          </w:tcPr>
          <w:p w14:paraId="65BF453B" w14:textId="77777777" w:rsidR="00712039" w:rsidRDefault="00712039" w:rsidP="005E42DB">
            <w:pPr>
              <w:pStyle w:val="aa"/>
              <w:ind w:right="20"/>
            </w:pPr>
            <w:r>
              <w:rPr>
                <w:rFonts w:hint="eastAsia"/>
              </w:rPr>
              <w:t>o</w:t>
            </w:r>
            <w:r>
              <w:t>ff</w:t>
            </w:r>
          </w:p>
        </w:tc>
        <w:tc>
          <w:tcPr>
            <w:tcW w:w="1811" w:type="dxa"/>
            <w:vAlign w:val="bottom"/>
          </w:tcPr>
          <w:p w14:paraId="75CFC711" w14:textId="77777777" w:rsidR="00712039" w:rsidRDefault="00712039" w:rsidP="005E42DB">
            <w:pPr>
              <w:pStyle w:val="aa"/>
              <w:ind w:right="20"/>
            </w:pPr>
            <w:r>
              <w:t>1000</w:t>
            </w:r>
          </w:p>
        </w:tc>
        <w:tc>
          <w:tcPr>
            <w:tcW w:w="1630" w:type="dxa"/>
            <w:vAlign w:val="bottom"/>
          </w:tcPr>
          <w:p w14:paraId="3F14C0D3" w14:textId="77777777" w:rsidR="00712039" w:rsidRDefault="00017E8E" w:rsidP="005E42DB">
            <w:pPr>
              <w:pStyle w:val="aa"/>
              <w:ind w:right="20"/>
            </w:pPr>
            <w:r>
              <w:t>F</w:t>
            </w:r>
            <w:r w:rsidR="00712039">
              <w:t>ull</w:t>
            </w:r>
          </w:p>
        </w:tc>
      </w:tr>
      <w:tr w:rsidR="00712039" w14:paraId="4EA6781D" w14:textId="77777777" w:rsidTr="005E42DB">
        <w:trPr>
          <w:trHeight w:val="43"/>
        </w:trPr>
        <w:tc>
          <w:tcPr>
            <w:tcW w:w="1630" w:type="dxa"/>
          </w:tcPr>
          <w:p w14:paraId="2DCE83B0" w14:textId="77777777" w:rsidR="00712039" w:rsidRDefault="00712039" w:rsidP="005E42DB">
            <w:pPr>
              <w:pStyle w:val="aa"/>
              <w:ind w:right="20"/>
              <w:rPr>
                <w:rFonts w:cs="Times New Roman"/>
              </w:rPr>
            </w:pPr>
            <w:r>
              <w:rPr>
                <w:rFonts w:cs="Times New Roman" w:hint="eastAsia"/>
              </w:rPr>
              <w:t>10GBase-X</w:t>
            </w:r>
          </w:p>
        </w:tc>
        <w:tc>
          <w:tcPr>
            <w:tcW w:w="1811" w:type="dxa"/>
            <w:vAlign w:val="bottom"/>
          </w:tcPr>
          <w:p w14:paraId="669EBF3E" w14:textId="77777777" w:rsidR="00712039" w:rsidRDefault="00712039" w:rsidP="005E42DB">
            <w:pPr>
              <w:pStyle w:val="aa"/>
              <w:ind w:right="20"/>
            </w:pPr>
            <w:r>
              <w:rPr>
                <w:rFonts w:hint="eastAsia"/>
              </w:rPr>
              <w:t>off</w:t>
            </w:r>
          </w:p>
        </w:tc>
        <w:tc>
          <w:tcPr>
            <w:tcW w:w="1811" w:type="dxa"/>
            <w:vAlign w:val="bottom"/>
          </w:tcPr>
          <w:p w14:paraId="731B9239" w14:textId="77777777" w:rsidR="00712039" w:rsidRDefault="00712039" w:rsidP="005E42DB">
            <w:pPr>
              <w:pStyle w:val="aa"/>
              <w:ind w:right="20"/>
            </w:pPr>
            <w:r>
              <w:rPr>
                <w:rFonts w:hint="eastAsia"/>
              </w:rPr>
              <w:t>10000</w:t>
            </w:r>
          </w:p>
        </w:tc>
        <w:tc>
          <w:tcPr>
            <w:tcW w:w="1630" w:type="dxa"/>
            <w:vAlign w:val="bottom"/>
          </w:tcPr>
          <w:p w14:paraId="03C599B5" w14:textId="77777777" w:rsidR="00712039" w:rsidRDefault="00017E8E" w:rsidP="005E42DB">
            <w:pPr>
              <w:pStyle w:val="aa"/>
              <w:ind w:right="20"/>
            </w:pPr>
            <w:r>
              <w:t>F</w:t>
            </w:r>
            <w:r w:rsidR="00712039">
              <w:rPr>
                <w:rFonts w:hint="eastAsia"/>
              </w:rPr>
              <w:t>ull</w:t>
            </w:r>
          </w:p>
        </w:tc>
      </w:tr>
    </w:tbl>
    <w:p w14:paraId="635AD5B0" w14:textId="77777777" w:rsidR="00712039" w:rsidRPr="0074263D" w:rsidRDefault="00712039" w:rsidP="001E0166">
      <w:pPr>
        <w:pStyle w:val="a3"/>
        <w:ind w:left="0" w:right="20"/>
      </w:pPr>
      <w:r w:rsidRPr="0074263D">
        <w:t>When configuring speed or duplex, note the following:</w:t>
      </w:r>
    </w:p>
    <w:p w14:paraId="2EC4A305" w14:textId="77777777" w:rsidR="00712039" w:rsidRDefault="00CA7A0D" w:rsidP="001E0166">
      <w:pPr>
        <w:pStyle w:val="Randomlist"/>
        <w:tabs>
          <w:tab w:val="clear" w:pos="3968"/>
          <w:tab w:val="num" w:pos="1980"/>
          <w:tab w:val="num" w:pos="3320"/>
        </w:tabs>
        <w:ind w:left="0" w:right="20" w:hanging="403"/>
      </w:pPr>
      <w:r>
        <w:t>In case of 1000Base-</w:t>
      </w:r>
      <w:r w:rsidR="00017E8E">
        <w:t>X</w:t>
      </w:r>
      <w:r>
        <w:t xml:space="preserve">, speed </w:t>
      </w:r>
      <w:r w:rsidRPr="00335912">
        <w:rPr>
          <w:rFonts w:hint="eastAsia"/>
        </w:rPr>
        <w:t>c</w:t>
      </w:r>
      <w:r w:rsidRPr="00335912">
        <w:t xml:space="preserve">onfiguration is not available. But </w:t>
      </w:r>
      <w:r>
        <w:t xml:space="preserve">auto-negotiation can be configured as either on or off. When </w:t>
      </w:r>
      <w:r w:rsidR="00712039">
        <w:t>auto-negotiation</w:t>
      </w:r>
      <w:r>
        <w:t xml:space="preserve"> is set to</w:t>
      </w:r>
      <w:r w:rsidR="00712039">
        <w:t xml:space="preserve"> </w:t>
      </w:r>
      <w:r>
        <w:t>“</w:t>
      </w:r>
      <w:r w:rsidR="00712039">
        <w:t>on</w:t>
      </w:r>
      <w:r>
        <w:t>”</w:t>
      </w:r>
      <w:r>
        <w:t xml:space="preserve"> if any one optic cable is disconnected, both end will detect the disconnection. </w:t>
      </w:r>
      <w:r w:rsidR="00712039">
        <w:t xml:space="preserve">(remote fault </w:t>
      </w:r>
      <w:r w:rsidRPr="00335912">
        <w:rPr>
          <w:rFonts w:hint="eastAsia"/>
        </w:rPr>
        <w:t>d</w:t>
      </w:r>
      <w:r w:rsidRPr="00335912">
        <w:t>etection</w:t>
      </w:r>
      <w:r w:rsidR="00712039">
        <w:t>)</w:t>
      </w:r>
    </w:p>
    <w:p w14:paraId="48AEC7BD" w14:textId="77777777" w:rsidR="00712039" w:rsidRDefault="00CA7A0D" w:rsidP="001E0166">
      <w:pPr>
        <w:pStyle w:val="Randomlist"/>
        <w:tabs>
          <w:tab w:val="clear" w:pos="3968"/>
          <w:tab w:val="num" w:pos="1980"/>
          <w:tab w:val="num" w:pos="3320"/>
        </w:tabs>
        <w:ind w:left="0" w:right="20" w:hanging="403"/>
      </w:pPr>
      <w:r>
        <w:rPr>
          <w:rFonts w:hint="eastAsia"/>
        </w:rPr>
        <w:t xml:space="preserve">If both ends support </w:t>
      </w:r>
      <w:r w:rsidR="00712039">
        <w:rPr>
          <w:rFonts w:hint="eastAsia"/>
        </w:rPr>
        <w:t>auto-negotiation,</w:t>
      </w:r>
      <w:r>
        <w:t xml:space="preserve"> we recommend</w:t>
      </w:r>
      <w:r w:rsidR="00712039">
        <w:rPr>
          <w:rFonts w:hint="eastAsia"/>
        </w:rPr>
        <w:t xml:space="preserve"> auto-</w:t>
      </w:r>
      <w:r w:rsidR="005C0BAC">
        <w:rPr>
          <w:rFonts w:hint="eastAsia"/>
        </w:rPr>
        <w:t>negotiation</w:t>
      </w:r>
      <w:r>
        <w:t xml:space="preserve">. </w:t>
      </w:r>
      <w:r w:rsidR="005C0BAC">
        <w:rPr>
          <w:rFonts w:hint="eastAsia"/>
        </w:rPr>
        <w:t>H</w:t>
      </w:r>
      <w:r w:rsidR="005C0BAC">
        <w:t xml:space="preserve">owever, either end of the link does not support </w:t>
      </w:r>
      <w:r w:rsidR="005C0BAC">
        <w:rPr>
          <w:rFonts w:hint="eastAsia"/>
        </w:rPr>
        <w:t>auto-negotiation</w:t>
      </w:r>
      <w:r w:rsidR="005C0BAC">
        <w:t xml:space="preserve"> mode then you should operate them as </w:t>
      </w:r>
      <w:r w:rsidR="00712039">
        <w:rPr>
          <w:rFonts w:hint="eastAsia"/>
        </w:rPr>
        <w:t>manual</w:t>
      </w:r>
      <w:r w:rsidR="005C0BAC">
        <w:rPr>
          <w:rFonts w:hint="eastAsia"/>
        </w:rPr>
        <w:t xml:space="preserve"> mode at both ends</w:t>
      </w:r>
      <w:r w:rsidR="00712039">
        <w:rPr>
          <w:rFonts w:hint="eastAsia"/>
        </w:rPr>
        <w:t>.</w:t>
      </w:r>
    </w:p>
    <w:p w14:paraId="74317E17" w14:textId="77777777" w:rsidR="00DD399F" w:rsidRPr="00536429" w:rsidRDefault="00DD399F" w:rsidP="004B101E">
      <w:pPr>
        <w:pStyle w:val="3"/>
        <w:ind w:left="0" w:rightChars="10" w:right="18" w:firstLine="1"/>
      </w:pPr>
      <w:bookmarkStart w:id="636" w:name="_Toc445130771"/>
      <w:r w:rsidRPr="00536429">
        <w:t>Uplink Line Speed setting</w:t>
      </w:r>
      <w:bookmarkEnd w:id="636"/>
    </w:p>
    <w:p w14:paraId="29BF2FCB" w14:textId="77777777" w:rsidR="00500EE1" w:rsidRPr="00536429" w:rsidRDefault="00094318" w:rsidP="004B101E">
      <w:pPr>
        <w:wordWrap/>
        <w:ind w:rightChars="10" w:right="18" w:firstLine="1"/>
        <w:rPr>
          <w:rFonts w:ascii="Arial" w:eastAsia="맑은 고딕" w:cs="굴림"/>
          <w:noProof/>
        </w:rPr>
      </w:pPr>
      <w:r w:rsidRPr="00536429">
        <w:rPr>
          <w:rFonts w:ascii="Arial" w:eastAsia="맑은 고딕" w:cs="굴림"/>
          <w:noProof/>
        </w:rPr>
        <w:t>LIM</w:t>
      </w:r>
      <w:r w:rsidR="00500EE1" w:rsidRPr="00536429">
        <w:rPr>
          <w:rFonts w:ascii="Arial" w:eastAsia="맑은 고딕" w:cs="굴림"/>
          <w:noProof/>
        </w:rPr>
        <w:t xml:space="preserve">-8X+ card, which takes care of uplink interface in a </w:t>
      </w:r>
      <w:r w:rsidRPr="00536429">
        <w:rPr>
          <w:rFonts w:ascii="Arial" w:eastAsia="맑은 고딕" w:cs="굴림"/>
          <w:noProof/>
        </w:rPr>
        <w:t>C9500</w:t>
      </w:r>
      <w:r w:rsidR="00500EE1" w:rsidRPr="00536429">
        <w:rPr>
          <w:rFonts w:ascii="Arial" w:eastAsia="맑은 고딕" w:cs="굴림"/>
          <w:noProof/>
        </w:rPr>
        <w:t xml:space="preserve"> system, can support either 1Gbps</w:t>
      </w:r>
      <w:r w:rsidR="00500EE1" w:rsidRPr="00536429">
        <w:rPr>
          <w:rFonts w:ascii="Arial" w:eastAsia="맑은 고딕" w:cs="굴림" w:hint="eastAsia"/>
          <w:noProof/>
        </w:rPr>
        <w:t xml:space="preserve"> or </w:t>
      </w:r>
      <w:r w:rsidR="00500EE1" w:rsidRPr="00536429">
        <w:rPr>
          <w:rFonts w:ascii="Arial" w:eastAsia="맑은 고딕" w:cs="굴림"/>
          <w:noProof/>
        </w:rPr>
        <w:t xml:space="preserve">10 Gbps transmission speed. The actual speed of any port is determined by two factors; its position in a card and the optic module to be plugged in. Eight ports are available on a </w:t>
      </w:r>
      <w:r w:rsidRPr="00536429">
        <w:rPr>
          <w:rFonts w:ascii="Arial" w:eastAsia="맑은 고딕" w:cs="굴림"/>
          <w:noProof/>
        </w:rPr>
        <w:t>LIM</w:t>
      </w:r>
      <w:r w:rsidR="00500EE1" w:rsidRPr="00536429">
        <w:rPr>
          <w:rFonts w:ascii="Arial" w:eastAsia="맑은 고딕" w:cs="굴림"/>
          <w:noProof/>
        </w:rPr>
        <w:t xml:space="preserve">-8X+ card but not all of them can support 1Gbps speed. Only the second half of the eight, i.e. from port #5 to </w:t>
      </w:r>
      <w:r w:rsidR="00017E8E">
        <w:rPr>
          <w:rFonts w:ascii="Arial" w:eastAsia="맑은 고딕" w:cs="굴림"/>
          <w:noProof/>
        </w:rPr>
        <w:t>#</w:t>
      </w:r>
      <w:r w:rsidR="00500EE1" w:rsidRPr="00536429">
        <w:rPr>
          <w:rFonts w:ascii="Arial" w:eastAsia="맑은 고딕" w:cs="굴림"/>
          <w:noProof/>
        </w:rPr>
        <w:t xml:space="preserve">8, can. </w:t>
      </w:r>
    </w:p>
    <w:p w14:paraId="269946E7" w14:textId="77777777" w:rsidR="00DD399F" w:rsidRPr="00536429" w:rsidRDefault="00DD399F" w:rsidP="004B101E">
      <w:pPr>
        <w:wordWrap/>
        <w:ind w:rightChars="10" w:right="18" w:firstLine="1"/>
      </w:pPr>
    </w:p>
    <w:tbl>
      <w:tblPr>
        <w:tblStyle w:val="af9"/>
        <w:tblW w:w="0" w:type="auto"/>
        <w:tblInd w:w="1754" w:type="dxa"/>
        <w:tblLook w:val="04A0" w:firstRow="1" w:lastRow="0" w:firstColumn="1" w:lastColumn="0" w:noHBand="0" w:noVBand="1"/>
      </w:tblPr>
      <w:tblGrid>
        <w:gridCol w:w="1624"/>
        <w:gridCol w:w="1984"/>
        <w:gridCol w:w="4216"/>
      </w:tblGrid>
      <w:tr w:rsidR="0056286A" w:rsidRPr="00536429" w14:paraId="27A37014" w14:textId="77777777" w:rsidTr="00DD399F">
        <w:tc>
          <w:tcPr>
            <w:tcW w:w="1624" w:type="dxa"/>
          </w:tcPr>
          <w:p w14:paraId="6141E2AF" w14:textId="77777777" w:rsidR="00DD399F" w:rsidRPr="00536429" w:rsidRDefault="00DD399F" w:rsidP="004B101E">
            <w:pPr>
              <w:wordWrap/>
              <w:ind w:rightChars="10" w:right="18" w:firstLine="1"/>
              <w:jc w:val="center"/>
              <w:rPr>
                <w:rFonts w:ascii="Arial"/>
                <w:b/>
              </w:rPr>
            </w:pPr>
            <w:r w:rsidRPr="00536429">
              <w:rPr>
                <w:rFonts w:ascii="Arial"/>
                <w:b/>
              </w:rPr>
              <w:lastRenderedPageBreak/>
              <w:t>Port</w:t>
            </w:r>
          </w:p>
        </w:tc>
        <w:tc>
          <w:tcPr>
            <w:tcW w:w="1984" w:type="dxa"/>
          </w:tcPr>
          <w:p w14:paraId="37A23A74" w14:textId="77777777" w:rsidR="00DD399F" w:rsidRPr="00536429" w:rsidRDefault="00DD399F" w:rsidP="004B101E">
            <w:pPr>
              <w:wordWrap/>
              <w:ind w:rightChars="10" w:right="18" w:firstLine="1"/>
              <w:jc w:val="center"/>
              <w:rPr>
                <w:rFonts w:ascii="Arial"/>
                <w:b/>
              </w:rPr>
            </w:pPr>
            <w:r w:rsidRPr="00536429">
              <w:rPr>
                <w:rFonts w:ascii="Arial"/>
                <w:b/>
              </w:rPr>
              <w:t>Rates available</w:t>
            </w:r>
          </w:p>
        </w:tc>
        <w:tc>
          <w:tcPr>
            <w:tcW w:w="4216" w:type="dxa"/>
          </w:tcPr>
          <w:p w14:paraId="65A936AD" w14:textId="77777777" w:rsidR="00DD399F" w:rsidRPr="00536429" w:rsidRDefault="00DD399F" w:rsidP="004B101E">
            <w:pPr>
              <w:wordWrap/>
              <w:ind w:rightChars="10" w:right="18" w:firstLine="1"/>
              <w:jc w:val="center"/>
              <w:rPr>
                <w:rFonts w:ascii="Arial"/>
                <w:b/>
              </w:rPr>
            </w:pPr>
            <w:r w:rsidRPr="00536429">
              <w:rPr>
                <w:rFonts w:ascii="Arial"/>
                <w:b/>
              </w:rPr>
              <w:t>Remark</w:t>
            </w:r>
          </w:p>
        </w:tc>
      </w:tr>
      <w:tr w:rsidR="0056286A" w:rsidRPr="00536429" w14:paraId="17BC327A" w14:textId="77777777" w:rsidTr="00DD399F">
        <w:tc>
          <w:tcPr>
            <w:tcW w:w="1624" w:type="dxa"/>
          </w:tcPr>
          <w:p w14:paraId="440F71F4" w14:textId="77777777" w:rsidR="00DD399F" w:rsidRPr="00536429" w:rsidRDefault="00DD399F" w:rsidP="004B101E">
            <w:pPr>
              <w:wordWrap/>
              <w:ind w:rightChars="10" w:right="18" w:firstLine="1"/>
              <w:jc w:val="center"/>
              <w:rPr>
                <w:rFonts w:ascii="Arial"/>
              </w:rPr>
            </w:pPr>
            <w:r w:rsidRPr="00536429">
              <w:rPr>
                <w:rFonts w:ascii="Arial" w:hint="eastAsia"/>
              </w:rPr>
              <w:t>#1 ~ #4</w:t>
            </w:r>
          </w:p>
        </w:tc>
        <w:tc>
          <w:tcPr>
            <w:tcW w:w="1984" w:type="dxa"/>
          </w:tcPr>
          <w:p w14:paraId="1F936A72" w14:textId="77777777" w:rsidR="00DD399F" w:rsidRPr="00536429" w:rsidRDefault="00DD399F" w:rsidP="004B101E">
            <w:pPr>
              <w:wordWrap/>
              <w:ind w:rightChars="10" w:right="18" w:firstLine="1"/>
              <w:rPr>
                <w:rFonts w:ascii="Arial"/>
              </w:rPr>
            </w:pPr>
            <w:r w:rsidRPr="00536429">
              <w:rPr>
                <w:rFonts w:ascii="Arial"/>
              </w:rPr>
              <w:t xml:space="preserve">10 Gbps </w:t>
            </w:r>
            <w:r w:rsidRPr="00536429">
              <w:rPr>
                <w:rFonts w:ascii="Arial" w:hint="eastAsia"/>
              </w:rPr>
              <w:t>o</w:t>
            </w:r>
            <w:r w:rsidRPr="00536429">
              <w:rPr>
                <w:rFonts w:ascii="Arial"/>
              </w:rPr>
              <w:t>nly</w:t>
            </w:r>
          </w:p>
        </w:tc>
        <w:tc>
          <w:tcPr>
            <w:tcW w:w="4216" w:type="dxa"/>
          </w:tcPr>
          <w:p w14:paraId="756751DB" w14:textId="77777777" w:rsidR="00DD399F" w:rsidRPr="00536429" w:rsidRDefault="00DD399F" w:rsidP="004B101E">
            <w:pPr>
              <w:wordWrap/>
              <w:ind w:rightChars="10" w:right="18" w:firstLine="1"/>
              <w:rPr>
                <w:rFonts w:ascii="Arial"/>
              </w:rPr>
            </w:pPr>
            <w:r w:rsidRPr="00536429">
              <w:rPr>
                <w:rFonts w:ascii="Arial"/>
              </w:rPr>
              <w:t xml:space="preserve">SFP+ type </w:t>
            </w:r>
            <w:r w:rsidRPr="00536429">
              <w:rPr>
                <w:rFonts w:ascii="Arial" w:hint="eastAsia"/>
              </w:rPr>
              <w:t>optic module</w:t>
            </w:r>
            <w:r w:rsidRPr="00536429">
              <w:rPr>
                <w:rFonts w:ascii="Arial"/>
              </w:rPr>
              <w:t xml:space="preserve"> should be used.</w:t>
            </w:r>
          </w:p>
        </w:tc>
      </w:tr>
      <w:tr w:rsidR="0056286A" w:rsidRPr="00536429" w14:paraId="046658AA" w14:textId="77777777" w:rsidTr="00DD399F">
        <w:tc>
          <w:tcPr>
            <w:tcW w:w="1624" w:type="dxa"/>
          </w:tcPr>
          <w:p w14:paraId="29E925CC" w14:textId="77777777" w:rsidR="00DD399F" w:rsidRPr="00536429" w:rsidRDefault="00DD399F" w:rsidP="004B101E">
            <w:pPr>
              <w:wordWrap/>
              <w:ind w:rightChars="10" w:right="18" w:firstLine="1"/>
              <w:jc w:val="center"/>
              <w:rPr>
                <w:rFonts w:ascii="Arial"/>
              </w:rPr>
            </w:pPr>
            <w:r w:rsidRPr="00536429">
              <w:rPr>
                <w:rFonts w:ascii="Arial" w:hint="eastAsia"/>
              </w:rPr>
              <w:t>#5 ~ #8</w:t>
            </w:r>
          </w:p>
        </w:tc>
        <w:tc>
          <w:tcPr>
            <w:tcW w:w="1984" w:type="dxa"/>
          </w:tcPr>
          <w:p w14:paraId="705BD4C7" w14:textId="77777777" w:rsidR="00DD399F" w:rsidRPr="00536429" w:rsidRDefault="00DD399F" w:rsidP="004B101E">
            <w:pPr>
              <w:wordWrap/>
              <w:ind w:rightChars="10" w:right="18" w:firstLine="1"/>
              <w:rPr>
                <w:rFonts w:ascii="Arial"/>
              </w:rPr>
            </w:pPr>
            <w:r w:rsidRPr="00536429">
              <w:rPr>
                <w:rFonts w:ascii="Arial"/>
              </w:rPr>
              <w:t xml:space="preserve">Either 1Gbps </w:t>
            </w:r>
            <w:r w:rsidRPr="00536429">
              <w:rPr>
                <w:rFonts w:ascii="Arial" w:hint="eastAsia"/>
              </w:rPr>
              <w:t xml:space="preserve">or </w:t>
            </w:r>
            <w:r w:rsidRPr="00536429">
              <w:rPr>
                <w:rFonts w:ascii="Arial"/>
              </w:rPr>
              <w:t>10 Gbps</w:t>
            </w:r>
          </w:p>
        </w:tc>
        <w:tc>
          <w:tcPr>
            <w:tcW w:w="4216" w:type="dxa"/>
          </w:tcPr>
          <w:p w14:paraId="0DFED60D" w14:textId="77777777" w:rsidR="00DD399F" w:rsidRPr="00536429" w:rsidRDefault="00DD399F" w:rsidP="004B101E">
            <w:pPr>
              <w:wordWrap/>
              <w:ind w:rightChars="10" w:right="18" w:firstLine="1"/>
              <w:rPr>
                <w:rFonts w:ascii="Arial"/>
              </w:rPr>
            </w:pPr>
            <w:r w:rsidRPr="00536429">
              <w:rPr>
                <w:rFonts w:ascii="Arial"/>
              </w:rPr>
              <w:t xml:space="preserve">To make it work at 1Gbps, SFP type module should be used and relevant setting is required. </w:t>
            </w:r>
          </w:p>
        </w:tc>
      </w:tr>
    </w:tbl>
    <w:p w14:paraId="65641E1D" w14:textId="77777777" w:rsidR="00DD399F" w:rsidRPr="00536429" w:rsidRDefault="00DD399F" w:rsidP="004B101E">
      <w:pPr>
        <w:wordWrap/>
        <w:ind w:rightChars="10" w:right="18" w:firstLine="1"/>
      </w:pPr>
    </w:p>
    <w:p w14:paraId="4CE42CC1" w14:textId="77777777" w:rsidR="00DD399F" w:rsidRPr="00536429" w:rsidRDefault="00DD399F" w:rsidP="004B101E">
      <w:pPr>
        <w:wordWrap/>
        <w:ind w:rightChars="10" w:right="18" w:firstLine="1"/>
        <w:rPr>
          <w:rFonts w:ascii="Arial" w:eastAsia="맑은 고딕" w:cs="굴림"/>
          <w:noProof/>
        </w:rPr>
      </w:pPr>
      <w:r w:rsidRPr="00536429">
        <w:rPr>
          <w:rFonts w:ascii="Arial" w:eastAsia="맑은 고딕" w:cs="굴림"/>
          <w:noProof/>
        </w:rPr>
        <w:t xml:space="preserve">The following example shows how to </w:t>
      </w:r>
      <w:r w:rsidR="00500EE1" w:rsidRPr="00536429">
        <w:rPr>
          <w:rFonts w:ascii="Arial" w:eastAsia="맑은 고딕" w:cs="굴림"/>
          <w:noProof/>
        </w:rPr>
        <w:t xml:space="preserve">configure a </w:t>
      </w:r>
      <w:r w:rsidR="00094318" w:rsidRPr="00536429">
        <w:rPr>
          <w:rFonts w:ascii="Arial" w:eastAsia="맑은 고딕" w:cs="굴림"/>
          <w:noProof/>
        </w:rPr>
        <w:t>LIM</w:t>
      </w:r>
      <w:r w:rsidR="00500EE1" w:rsidRPr="00536429">
        <w:rPr>
          <w:rFonts w:ascii="Arial" w:eastAsia="맑은 고딕" w:cs="굴림"/>
          <w:noProof/>
        </w:rPr>
        <w:t xml:space="preserve">-8X+ card to support 1Gbps operation. </w:t>
      </w:r>
    </w:p>
    <w:p w14:paraId="6895C95E" w14:textId="77777777" w:rsidR="00DD399F" w:rsidRPr="00536429" w:rsidRDefault="00DD399F" w:rsidP="004B101E">
      <w:pPr>
        <w:wordWrap/>
        <w:ind w:rightChars="10" w:right="18" w:firstLine="1"/>
      </w:pPr>
      <w:r w:rsidRPr="00536429">
        <w:rPr>
          <w:rFonts w:hint="eastAsia"/>
        </w:rPr>
        <w:t>-------------------------------------------------------------------------------------------------------------------------</w:t>
      </w:r>
    </w:p>
    <w:p w14:paraId="555B1282" w14:textId="77777777" w:rsidR="00DD399F" w:rsidRPr="00536429" w:rsidRDefault="00DD399F" w:rsidP="004B101E">
      <w:pPr>
        <w:ind w:right="20" w:firstLine="1"/>
        <w:rPr>
          <w:rFonts w:ascii="Courier New" w:eastAsia="맑은 고딕" w:hAnsi="Courier New" w:cs="Courier New"/>
          <w:kern w:val="0"/>
        </w:rPr>
      </w:pPr>
      <w:r w:rsidRPr="00536429">
        <w:rPr>
          <w:rFonts w:ascii="Courier New" w:eastAsia="맑은 고딕" w:hAnsi="Courier New" w:cs="Courier New"/>
        </w:rPr>
        <w:t>Switch[A/L](config)#liu10g 7 setmode ?</w:t>
      </w:r>
    </w:p>
    <w:p w14:paraId="21E1ECA1" w14:textId="77777777" w:rsidR="00DD399F" w:rsidRPr="00536429" w:rsidRDefault="00DD399F" w:rsidP="004B101E">
      <w:pPr>
        <w:ind w:right="20" w:firstLine="1"/>
        <w:rPr>
          <w:rFonts w:ascii="Courier New" w:eastAsia="맑은 고딕" w:hAnsi="Courier New" w:cs="Courier New"/>
        </w:rPr>
      </w:pPr>
      <w:r w:rsidRPr="00536429">
        <w:rPr>
          <w:rFonts w:ascii="Courier New" w:eastAsia="맑은 고딕" w:hAnsi="Courier New" w:cs="Courier New"/>
        </w:rPr>
        <w:t>10g_1g           ports 1~4 are 10GE mode, ports 5~8 are 1GE mode</w:t>
      </w:r>
    </w:p>
    <w:p w14:paraId="733FA970" w14:textId="77777777" w:rsidR="00DD399F" w:rsidRPr="00536429" w:rsidRDefault="00DD399F" w:rsidP="004B101E">
      <w:pPr>
        <w:ind w:right="20" w:firstLine="1"/>
        <w:rPr>
          <w:rFonts w:ascii="Courier New" w:eastAsia="맑은 고딕" w:hAnsi="Courier New" w:cs="Courier New"/>
        </w:rPr>
      </w:pPr>
      <w:r w:rsidRPr="00536429">
        <w:rPr>
          <w:rFonts w:ascii="Courier New" w:eastAsia="맑은 고딕" w:hAnsi="Courier New" w:cs="Courier New"/>
        </w:rPr>
        <w:t>default_all_10g  all 8 ports are 10GE mode(default)</w:t>
      </w:r>
    </w:p>
    <w:p w14:paraId="6C541C6E" w14:textId="77777777" w:rsidR="00DD399F" w:rsidRPr="00536429" w:rsidRDefault="00DD399F" w:rsidP="004B101E">
      <w:pPr>
        <w:wordWrap/>
        <w:spacing w:line="360" w:lineRule="auto"/>
        <w:ind w:right="20" w:firstLine="1"/>
        <w:rPr>
          <w:rFonts w:ascii="Courier New" w:eastAsia="맑은 고딕" w:hAnsi="Courier New" w:cs="Courier New"/>
          <w:b/>
          <w:bCs/>
        </w:rPr>
      </w:pPr>
      <w:r w:rsidRPr="00536429">
        <w:rPr>
          <w:rFonts w:ascii="Courier New" w:eastAsia="맑은 고딕" w:hAnsi="Courier New" w:cs="Courier New"/>
        </w:rPr>
        <w:t>Switch[A/L](config)#</w:t>
      </w:r>
      <w:r w:rsidRPr="00536429">
        <w:rPr>
          <w:rFonts w:ascii="Courier New" w:eastAsia="맑은 고딕" w:hAnsi="Courier New" w:cs="Courier New"/>
          <w:b/>
          <w:bCs/>
        </w:rPr>
        <w:t>liu10g 7 setmode 10g_1g</w:t>
      </w:r>
    </w:p>
    <w:p w14:paraId="71D393C8" w14:textId="77777777" w:rsidR="00DD399F" w:rsidRPr="00536429" w:rsidRDefault="00DD399F" w:rsidP="004B101E">
      <w:pPr>
        <w:wordWrap/>
        <w:ind w:rightChars="10" w:right="18" w:firstLine="1"/>
      </w:pPr>
      <w:r w:rsidRPr="00536429">
        <w:rPr>
          <w:rFonts w:hint="eastAsia"/>
        </w:rPr>
        <w:t>-------------------------------------------------------------------------------------------------------------------------</w:t>
      </w:r>
    </w:p>
    <w:p w14:paraId="5CD9482E" w14:textId="77777777" w:rsidR="00712039" w:rsidRDefault="00712039" w:rsidP="004B101E">
      <w:pPr>
        <w:wordWrap/>
        <w:spacing w:line="360" w:lineRule="auto"/>
        <w:ind w:right="20" w:firstLine="1"/>
        <w:rPr>
          <w:rFonts w:cs="Times New Roman"/>
        </w:rPr>
      </w:pPr>
    </w:p>
    <w:p w14:paraId="16B2F58A" w14:textId="77777777" w:rsidR="00712039" w:rsidRDefault="00712039" w:rsidP="0021019A">
      <w:pPr>
        <w:pStyle w:val="2"/>
        <w:ind w:right="20"/>
      </w:pPr>
      <w:bookmarkStart w:id="637" w:name="_Toc198607489"/>
      <w:bookmarkStart w:id="638" w:name="_Toc363228310"/>
      <w:bookmarkStart w:id="639" w:name="_Toc445130772"/>
      <w:r w:rsidRPr="006D09B4">
        <w:rPr>
          <w:rFonts w:hint="eastAsia"/>
        </w:rPr>
        <w:lastRenderedPageBreak/>
        <w:t>Storm</w:t>
      </w:r>
      <w:r w:rsidRPr="00726A9E">
        <w:rPr>
          <w:rFonts w:hint="eastAsia"/>
        </w:rPr>
        <w:t xml:space="preserve"> Control</w:t>
      </w:r>
      <w:bookmarkEnd w:id="637"/>
      <w:bookmarkEnd w:id="638"/>
      <w:bookmarkEnd w:id="639"/>
    </w:p>
    <w:p w14:paraId="6A826707" w14:textId="77777777" w:rsidR="00712039" w:rsidRPr="00ED72C8" w:rsidRDefault="00712039" w:rsidP="001E0166">
      <w:pPr>
        <w:pStyle w:val="a3"/>
        <w:ind w:left="0" w:right="20"/>
      </w:pPr>
      <w:r w:rsidRPr="00ED72C8">
        <w:t>Broadcast suppression refers to a function that limits broadcast traffic from flowing in the system in order to prevent the system overload caused by</w:t>
      </w:r>
      <w:r w:rsidR="0003100D">
        <w:t xml:space="preserve"> a</w:t>
      </w:r>
      <w:r w:rsidRPr="00ED72C8">
        <w:t xml:space="preserve"> broadcast storm. A broadcast storm refers to a phenomenon where a broadcast/multicast packet is flooded in the subnet and too much traffic deteriorates the network performance. </w:t>
      </w:r>
    </w:p>
    <w:p w14:paraId="27B764B7" w14:textId="77777777" w:rsidR="00712039" w:rsidRPr="006D09B4" w:rsidRDefault="00712039" w:rsidP="001E0166">
      <w:pPr>
        <w:pStyle w:val="a3"/>
        <w:ind w:left="0" w:right="20"/>
      </w:pPr>
      <w:r w:rsidRPr="00F8686E">
        <w:t>Errors</w:t>
      </w:r>
      <w:r w:rsidRPr="00ED72C8">
        <w:t xml:space="preserve"> in protocol stack implementation or in network configuration can cause </w:t>
      </w:r>
      <w:r w:rsidR="00A41B41">
        <w:t>a</w:t>
      </w:r>
      <w:r w:rsidRPr="00ED72C8">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786E15" w:rsidRDefault="00786E15" w:rsidP="001E0166">
      <w:pPr>
        <w:pStyle w:val="afffff3"/>
        <w:ind w:left="0" w:right="20"/>
      </w:pPr>
      <w:bookmarkStart w:id="640" w:name="_Toc354416556"/>
      <w:bookmarkStart w:id="641" w:name="_Toc391575173"/>
      <w:r>
        <w:t xml:space="preserve">Table </w:t>
      </w:r>
      <w:r w:rsidR="005832B8">
        <w:fldChar w:fldCharType="begin"/>
      </w:r>
      <w:r w:rsidR="00092D8C">
        <w:instrText xml:space="preserve"> SEQ Table \* ARABIC </w:instrText>
      </w:r>
      <w:r w:rsidR="005832B8">
        <w:fldChar w:fldCharType="separate"/>
      </w:r>
      <w:r w:rsidR="00264652">
        <w:rPr>
          <w:noProof/>
        </w:rPr>
        <w:t>31</w:t>
      </w:r>
      <w:r w:rsidR="005832B8">
        <w:rPr>
          <w:noProof/>
        </w:rPr>
        <w:fldChar w:fldCharType="end"/>
      </w:r>
      <w:r>
        <w:rPr>
          <w:rFonts w:hint="eastAsia"/>
        </w:rPr>
        <w:t xml:space="preserve"> </w:t>
      </w:r>
      <w:r w:rsidR="00712039" w:rsidRPr="00786E15">
        <w:t>Broadcast Suppression</w:t>
      </w:r>
      <w:bookmarkEnd w:id="640"/>
      <w:bookmarkEnd w:id="64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2F5F3A" w14:paraId="6B81B297" w14:textId="77777777" w:rsidTr="006D09B4">
        <w:tc>
          <w:tcPr>
            <w:tcW w:w="3215" w:type="dxa"/>
            <w:shd w:val="clear" w:color="auto" w:fill="E6E6E6"/>
            <w:vAlign w:val="center"/>
          </w:tcPr>
          <w:p w14:paraId="20ED849D" w14:textId="77777777" w:rsidR="00712039" w:rsidRPr="002F5F3A" w:rsidRDefault="00712039" w:rsidP="001E0166">
            <w:pPr>
              <w:pStyle w:val="ab"/>
              <w:wordWrap/>
              <w:ind w:right="20"/>
              <w:rPr>
                <w:b w:val="0"/>
              </w:rPr>
            </w:pPr>
            <w:r w:rsidRPr="002F5F3A">
              <w:rPr>
                <w:b w:val="0"/>
              </w:rPr>
              <w:t xml:space="preserve">Command </w:t>
            </w:r>
          </w:p>
        </w:tc>
        <w:tc>
          <w:tcPr>
            <w:tcW w:w="3113" w:type="dxa"/>
            <w:shd w:val="clear" w:color="auto" w:fill="E6E6E6"/>
            <w:vAlign w:val="center"/>
          </w:tcPr>
          <w:p w14:paraId="530536D4" w14:textId="77777777" w:rsidR="00712039" w:rsidRPr="002F5F3A" w:rsidRDefault="00712039" w:rsidP="001E0166">
            <w:pPr>
              <w:pStyle w:val="ab"/>
              <w:wordWrap/>
              <w:ind w:right="20"/>
              <w:rPr>
                <w:b w:val="0"/>
              </w:rPr>
            </w:pPr>
            <w:r w:rsidRPr="002F5F3A">
              <w:rPr>
                <w:b w:val="0"/>
              </w:rPr>
              <w:t>Description</w:t>
            </w:r>
          </w:p>
        </w:tc>
        <w:tc>
          <w:tcPr>
            <w:tcW w:w="1032" w:type="dxa"/>
            <w:shd w:val="clear" w:color="auto" w:fill="E6E6E6"/>
            <w:vAlign w:val="center"/>
          </w:tcPr>
          <w:p w14:paraId="0A153AE9" w14:textId="77777777" w:rsidR="00712039" w:rsidRPr="002F5F3A" w:rsidRDefault="00712039" w:rsidP="001E0166">
            <w:pPr>
              <w:pStyle w:val="ab"/>
              <w:wordWrap/>
              <w:ind w:right="20"/>
              <w:rPr>
                <w:b w:val="0"/>
              </w:rPr>
            </w:pPr>
            <w:r w:rsidRPr="002F5F3A">
              <w:rPr>
                <w:b w:val="0"/>
              </w:rPr>
              <w:t>Mode</w:t>
            </w:r>
          </w:p>
        </w:tc>
      </w:tr>
      <w:tr w:rsidR="00712039" w:rsidRPr="002F5F3A" w14:paraId="5773BE13" w14:textId="77777777" w:rsidTr="006D09B4">
        <w:tc>
          <w:tcPr>
            <w:tcW w:w="3215" w:type="dxa"/>
            <w:vAlign w:val="center"/>
          </w:tcPr>
          <w:p w14:paraId="69AD42AA" w14:textId="77777777" w:rsidR="00712039" w:rsidRPr="002F5F3A" w:rsidRDefault="00712039" w:rsidP="001E0166">
            <w:pPr>
              <w:pStyle w:val="aa"/>
              <w:ind w:right="20"/>
              <w:rPr>
                <w:bCs/>
              </w:rPr>
            </w:pPr>
            <w:r w:rsidRPr="002F5F3A">
              <w:rPr>
                <w:bCs/>
              </w:rPr>
              <w:t>storm-control (</w:t>
            </w:r>
            <w:r w:rsidRPr="002F5F3A">
              <w:rPr>
                <w:bCs/>
                <w:i/>
              </w:rPr>
              <w:t>broadcast|multicast|unicast</w:t>
            </w:r>
            <w:r w:rsidRPr="002F5F3A">
              <w:rPr>
                <w:bCs/>
              </w:rPr>
              <w:t>)</w:t>
            </w:r>
          </w:p>
        </w:tc>
        <w:tc>
          <w:tcPr>
            <w:tcW w:w="3113" w:type="dxa"/>
            <w:vAlign w:val="center"/>
          </w:tcPr>
          <w:p w14:paraId="36E35EAE" w14:textId="77777777" w:rsidR="00712039" w:rsidRPr="002F5F3A" w:rsidRDefault="00712039" w:rsidP="001E0166">
            <w:pPr>
              <w:pStyle w:val="afffc"/>
              <w:ind w:right="20"/>
              <w:jc w:val="both"/>
            </w:pPr>
            <w:r w:rsidRPr="002F5F3A">
              <w:t>Suppression of Multicast, broadcast, unicast, packet</w:t>
            </w:r>
          </w:p>
        </w:tc>
        <w:tc>
          <w:tcPr>
            <w:tcW w:w="1032" w:type="dxa"/>
            <w:vAlign w:val="center"/>
          </w:tcPr>
          <w:p w14:paraId="4BB41AC4" w14:textId="77777777" w:rsidR="00712039" w:rsidRPr="002F5F3A" w:rsidRDefault="00712039" w:rsidP="001E0166">
            <w:pPr>
              <w:pStyle w:val="aa"/>
              <w:ind w:right="20"/>
            </w:pPr>
            <w:r w:rsidRPr="002F5F3A">
              <w:t>Interface</w:t>
            </w:r>
          </w:p>
        </w:tc>
      </w:tr>
      <w:tr w:rsidR="00712039" w:rsidRPr="002F5F3A" w14:paraId="26FDC46D" w14:textId="77777777" w:rsidTr="006D09B4">
        <w:tc>
          <w:tcPr>
            <w:tcW w:w="3215" w:type="dxa"/>
            <w:vAlign w:val="center"/>
          </w:tcPr>
          <w:p w14:paraId="0E4FB5D3" w14:textId="77777777" w:rsidR="00712039" w:rsidRPr="002F5F3A" w:rsidRDefault="00712039" w:rsidP="001E0166">
            <w:pPr>
              <w:pStyle w:val="aa"/>
              <w:ind w:right="20"/>
              <w:rPr>
                <w:bCs/>
              </w:rPr>
            </w:pPr>
            <w:r w:rsidRPr="002F5F3A">
              <w:rPr>
                <w:bCs/>
              </w:rPr>
              <w:t>storm-control level LEVEL</w:t>
            </w:r>
          </w:p>
          <w:p w14:paraId="22FF07BE" w14:textId="77777777" w:rsidR="00712039" w:rsidRPr="002F5F3A" w:rsidRDefault="00712039" w:rsidP="001E0166">
            <w:pPr>
              <w:pStyle w:val="aa"/>
              <w:ind w:right="20"/>
              <w:rPr>
                <w:bCs/>
              </w:rPr>
            </w:pPr>
            <w:r w:rsidRPr="002F5F3A">
              <w:rPr>
                <w:bCs/>
              </w:rPr>
              <w:t>no storm-control level</w:t>
            </w:r>
          </w:p>
        </w:tc>
        <w:tc>
          <w:tcPr>
            <w:tcW w:w="3113" w:type="dxa"/>
            <w:vAlign w:val="center"/>
          </w:tcPr>
          <w:p w14:paraId="2CD8BE52" w14:textId="77777777" w:rsidR="00712039" w:rsidRPr="002F5F3A" w:rsidRDefault="00712039" w:rsidP="001E0166">
            <w:pPr>
              <w:pStyle w:val="afffc"/>
              <w:ind w:right="20"/>
              <w:jc w:val="both"/>
            </w:pPr>
            <w:r w:rsidRPr="002F5F3A">
              <w:t>Sets broadcast suppression rate</w:t>
            </w:r>
          </w:p>
        </w:tc>
        <w:tc>
          <w:tcPr>
            <w:tcW w:w="1032" w:type="dxa"/>
            <w:vAlign w:val="center"/>
          </w:tcPr>
          <w:p w14:paraId="120A0F68" w14:textId="77777777" w:rsidR="00712039" w:rsidRPr="002F5F3A" w:rsidRDefault="00712039" w:rsidP="001E0166">
            <w:pPr>
              <w:pStyle w:val="aa"/>
              <w:ind w:right="20"/>
            </w:pPr>
            <w:r w:rsidRPr="002F5F3A">
              <w:t>Interface</w:t>
            </w:r>
          </w:p>
        </w:tc>
      </w:tr>
    </w:tbl>
    <w:p w14:paraId="7065538D" w14:textId="77777777" w:rsidR="00712039" w:rsidRDefault="00712039" w:rsidP="001E0166">
      <w:pPr>
        <w:pStyle w:val="a3"/>
        <w:ind w:left="0" w:right="20"/>
      </w:pPr>
      <w:r w:rsidRPr="00ED72C8">
        <w:t>To set broadcast suppression, it</w:t>
      </w:r>
      <w:r w:rsidRPr="00ED72C8">
        <w:t>’</w:t>
      </w:r>
      <w:r w:rsidRPr="00ED72C8">
        <w:t>s required to set the rate first. Then the setting for the traffic is required.</w:t>
      </w:r>
    </w:p>
    <w:p w14:paraId="7A432CC6" w14:textId="77777777" w:rsidR="00712039" w:rsidRPr="00ED72C8" w:rsidRDefault="00712039" w:rsidP="001E0166">
      <w:pPr>
        <w:pStyle w:val="a3"/>
        <w:ind w:left="0" w:right="20"/>
      </w:pPr>
      <w:r w:rsidRPr="00ED72C8">
        <w:t>The following example shows a configuration of storm-control:</w:t>
      </w:r>
    </w:p>
    <w:tbl>
      <w:tblPr>
        <w:tblStyle w:val="48"/>
        <w:tblW w:w="0" w:type="auto"/>
        <w:tblLook w:val="01E0" w:firstRow="1" w:lastRow="1" w:firstColumn="1" w:lastColumn="1" w:noHBand="0" w:noVBand="0"/>
      </w:tblPr>
      <w:tblGrid>
        <w:gridCol w:w="7360"/>
      </w:tblGrid>
      <w:tr w:rsidR="00712039" w:rsidRPr="002F5F3A" w14:paraId="2885BE32" w14:textId="77777777" w:rsidTr="006D09B4">
        <w:tc>
          <w:tcPr>
            <w:tcW w:w="7360" w:type="dxa"/>
          </w:tcPr>
          <w:p w14:paraId="7E199F23" w14:textId="77777777" w:rsidR="00712039" w:rsidRPr="002F5F3A" w:rsidRDefault="00712039" w:rsidP="001E0166">
            <w:pPr>
              <w:pStyle w:val="aa"/>
              <w:ind w:right="20"/>
            </w:pPr>
            <w:r w:rsidRPr="002F5F3A">
              <w:t xml:space="preserve">Switch # </w:t>
            </w:r>
            <w:r w:rsidRPr="002F5F3A">
              <w:rPr>
                <w:b/>
                <w:bCs/>
              </w:rPr>
              <w:t>configure terminal</w:t>
            </w:r>
            <w:r w:rsidRPr="002F5F3A">
              <w:t xml:space="preserve"> </w:t>
            </w:r>
          </w:p>
          <w:p w14:paraId="37FB019E" w14:textId="77777777" w:rsidR="00712039" w:rsidRPr="002F5F3A" w:rsidRDefault="00712039" w:rsidP="001E0166">
            <w:pPr>
              <w:pStyle w:val="aa"/>
              <w:ind w:right="20"/>
            </w:pPr>
            <w:r w:rsidRPr="002F5F3A">
              <w:t xml:space="preserve">Switch(config)# </w:t>
            </w:r>
          </w:p>
          <w:p w14:paraId="3379E6A3" w14:textId="77777777" w:rsidR="00712039" w:rsidRPr="002F5F3A" w:rsidRDefault="00712039" w:rsidP="001E0166">
            <w:pPr>
              <w:pStyle w:val="aa"/>
              <w:ind w:right="20"/>
            </w:pPr>
            <w:r w:rsidRPr="002F5F3A">
              <w:t>Switch(config)# int GigabitEthernet 5/3</w:t>
            </w:r>
          </w:p>
          <w:p w14:paraId="6691C5B1" w14:textId="77777777" w:rsidR="00712039" w:rsidRPr="002F5F3A" w:rsidRDefault="00712039" w:rsidP="001E0166">
            <w:pPr>
              <w:pStyle w:val="aa"/>
              <w:ind w:right="20"/>
              <w:rPr>
                <w:b/>
                <w:bCs/>
              </w:rPr>
            </w:pPr>
            <w:r w:rsidRPr="002F5F3A">
              <w:t xml:space="preserve">Switch(config-if-Giga5/3)# </w:t>
            </w:r>
            <w:r w:rsidRPr="002F5F3A">
              <w:rPr>
                <w:b/>
              </w:rPr>
              <w:t>storm-control broadcast</w:t>
            </w:r>
          </w:p>
          <w:p w14:paraId="015A0646" w14:textId="77777777" w:rsidR="00712039" w:rsidRPr="002F5F3A" w:rsidRDefault="00712039" w:rsidP="001E0166">
            <w:pPr>
              <w:wordWrap/>
              <w:ind w:right="20"/>
              <w:rPr>
                <w:b/>
                <w:bCs/>
              </w:rPr>
            </w:pPr>
            <w:r w:rsidRPr="002F5F3A">
              <w:t xml:space="preserve">Switch(config-if-Giga5/3)# </w:t>
            </w:r>
            <w:r w:rsidRPr="002F5F3A">
              <w:rPr>
                <w:b/>
              </w:rPr>
              <w:t>storm-control multicast</w:t>
            </w:r>
          </w:p>
          <w:p w14:paraId="75AF5F47" w14:textId="77777777" w:rsidR="00712039" w:rsidRPr="002F5F3A" w:rsidRDefault="00712039" w:rsidP="001E0166">
            <w:pPr>
              <w:wordWrap/>
              <w:ind w:right="20"/>
              <w:rPr>
                <w:b/>
                <w:bCs/>
              </w:rPr>
            </w:pPr>
            <w:r w:rsidRPr="002F5F3A">
              <w:t xml:space="preserve">Switch# </w:t>
            </w:r>
            <w:r w:rsidRPr="002F5F3A">
              <w:rPr>
                <w:b/>
              </w:rPr>
              <w:t>show interface counters storm-control</w:t>
            </w:r>
          </w:p>
          <w:p w14:paraId="63E71B4E" w14:textId="77777777" w:rsidR="005B15D5" w:rsidRPr="005B15D5" w:rsidRDefault="005B15D5" w:rsidP="001E0166">
            <w:pPr>
              <w:wordWrap/>
              <w:spacing w:line="240" w:lineRule="auto"/>
              <w:ind w:right="20"/>
            </w:pPr>
            <w:r w:rsidRPr="005B15D5">
              <w:t xml:space="preserve">Port         UniLvl MulLvl BrdLvl   UcastDiscards   McastDiscards   BcastDiscards </w:t>
            </w:r>
          </w:p>
          <w:p w14:paraId="340F7619" w14:textId="77777777" w:rsidR="005B15D5" w:rsidRPr="005B15D5" w:rsidRDefault="005B15D5" w:rsidP="001E0166">
            <w:pPr>
              <w:wordWrap/>
              <w:spacing w:line="240" w:lineRule="auto"/>
              <w:ind w:right="20"/>
            </w:pPr>
            <w:r w:rsidRPr="005B15D5">
              <w:t xml:space="preserve">------------ </w:t>
            </w:r>
            <w:r w:rsidR="00BD5E8E">
              <w:t xml:space="preserve">    </w:t>
            </w:r>
            <w:r w:rsidRPr="005B15D5">
              <w:t xml:space="preserve">------ </w:t>
            </w:r>
            <w:r w:rsidR="00BD5E8E">
              <w:t xml:space="preserve"> </w:t>
            </w:r>
            <w:r w:rsidRPr="005B15D5">
              <w:t>------</w:t>
            </w:r>
            <w:r w:rsidR="00BD5E8E">
              <w:t xml:space="preserve">  </w:t>
            </w:r>
            <w:r w:rsidRPr="005B15D5">
              <w:t xml:space="preserve"> ------ </w:t>
            </w:r>
            <w:r w:rsidR="00BD5E8E">
              <w:t xml:space="preserve">    </w:t>
            </w:r>
            <w:r w:rsidRPr="005B15D5">
              <w:t xml:space="preserve">--------------- </w:t>
            </w:r>
            <w:r w:rsidR="00BD5E8E">
              <w:t xml:space="preserve">     </w:t>
            </w:r>
            <w:r w:rsidRPr="005B15D5">
              <w:t xml:space="preserve">--------------- </w:t>
            </w:r>
            <w:r w:rsidR="00BD5E8E">
              <w:t xml:space="preserve">     </w:t>
            </w:r>
            <w:r w:rsidRPr="005B15D5">
              <w:t>---------------</w:t>
            </w:r>
          </w:p>
          <w:p w14:paraId="50327319" w14:textId="77777777" w:rsidR="005B15D5" w:rsidRPr="005B15D5" w:rsidRDefault="005B15D5" w:rsidP="001E0166">
            <w:pPr>
              <w:wordWrap/>
              <w:spacing w:line="240" w:lineRule="auto"/>
              <w:ind w:right="20"/>
            </w:pPr>
            <w:r w:rsidRPr="005B15D5">
              <w:t xml:space="preserve">Tp1/1        0      0      </w:t>
            </w:r>
            <w:r>
              <w:t xml:space="preserve">0               0           </w:t>
            </w:r>
            <w:r w:rsidRPr="005B15D5">
              <w:t xml:space="preserve">0               0 </w:t>
            </w:r>
          </w:p>
          <w:p w14:paraId="3A767401" w14:textId="77777777" w:rsidR="005B15D5" w:rsidRPr="005B15D5" w:rsidRDefault="005B15D5" w:rsidP="001E0166">
            <w:pPr>
              <w:wordWrap/>
              <w:spacing w:line="240" w:lineRule="auto"/>
              <w:ind w:right="20"/>
            </w:pPr>
            <w:r w:rsidRPr="005B15D5">
              <w:t xml:space="preserve">Tp1/2        0      0      </w:t>
            </w:r>
            <w:r>
              <w:t xml:space="preserve">0               0           </w:t>
            </w:r>
            <w:r w:rsidRPr="005B15D5">
              <w:t xml:space="preserve">0               0 </w:t>
            </w:r>
          </w:p>
          <w:p w14:paraId="6D4D0FBF" w14:textId="77777777" w:rsidR="005B15D5" w:rsidRPr="005B15D5" w:rsidRDefault="005B15D5" w:rsidP="001E0166">
            <w:pPr>
              <w:wordWrap/>
              <w:spacing w:line="240" w:lineRule="auto"/>
              <w:ind w:right="20"/>
            </w:pPr>
            <w:r w:rsidRPr="005B15D5">
              <w:t xml:space="preserve">Tp1/3        0      0      </w:t>
            </w:r>
            <w:r>
              <w:t xml:space="preserve">0               0           </w:t>
            </w:r>
            <w:r w:rsidRPr="005B15D5">
              <w:t xml:space="preserve">0               0 </w:t>
            </w:r>
          </w:p>
          <w:p w14:paraId="4061F3DE" w14:textId="77777777" w:rsidR="005B15D5" w:rsidRPr="005B15D5" w:rsidRDefault="005B15D5" w:rsidP="001E0166">
            <w:pPr>
              <w:wordWrap/>
              <w:spacing w:line="240" w:lineRule="auto"/>
              <w:ind w:right="20"/>
            </w:pPr>
            <w:r w:rsidRPr="005B15D5">
              <w:t xml:space="preserve">Tp1/4        0      0      0    </w:t>
            </w:r>
            <w:r>
              <w:t xml:space="preserve">           0          </w:t>
            </w:r>
            <w:r w:rsidRPr="005B15D5">
              <w:t xml:space="preserve"> 0               0 </w:t>
            </w:r>
          </w:p>
          <w:p w14:paraId="08D571A1" w14:textId="77777777" w:rsidR="005B15D5" w:rsidRPr="005B15D5" w:rsidRDefault="005B15D5" w:rsidP="001E0166">
            <w:pPr>
              <w:wordWrap/>
              <w:spacing w:line="240" w:lineRule="auto"/>
              <w:ind w:right="20"/>
            </w:pPr>
            <w:r w:rsidRPr="005B15D5">
              <w:t xml:space="preserve">Tp1/5        0      0     </w:t>
            </w:r>
            <w:r>
              <w:t xml:space="preserve"> 0               0          </w:t>
            </w:r>
            <w:r w:rsidRPr="005B15D5">
              <w:t xml:space="preserve"> 0               0 </w:t>
            </w:r>
          </w:p>
          <w:p w14:paraId="7F74E921" w14:textId="77777777" w:rsidR="005B15D5" w:rsidRPr="005B15D5" w:rsidRDefault="005B15D5" w:rsidP="001E0166">
            <w:pPr>
              <w:wordWrap/>
              <w:spacing w:line="240" w:lineRule="auto"/>
              <w:ind w:right="20"/>
            </w:pPr>
            <w:r w:rsidRPr="005B15D5">
              <w:t xml:space="preserve">Tp1/6        0      0    </w:t>
            </w:r>
            <w:r>
              <w:t xml:space="preserve">  0               0         </w:t>
            </w:r>
            <w:r w:rsidRPr="005B15D5">
              <w:t xml:space="preserve">  0               0 </w:t>
            </w:r>
          </w:p>
          <w:p w14:paraId="4320874E" w14:textId="77777777" w:rsidR="005B15D5" w:rsidRPr="005B15D5" w:rsidRDefault="005B15D5" w:rsidP="001E0166">
            <w:pPr>
              <w:wordWrap/>
              <w:spacing w:line="240" w:lineRule="auto"/>
              <w:ind w:right="20"/>
            </w:pPr>
            <w:r w:rsidRPr="005B15D5">
              <w:t xml:space="preserve">Tp1/7        0      0      0           </w:t>
            </w:r>
            <w:r>
              <w:t xml:space="preserve">    0           </w:t>
            </w:r>
            <w:r w:rsidRPr="005B15D5">
              <w:t xml:space="preserve">0               0 </w:t>
            </w:r>
          </w:p>
          <w:p w14:paraId="51F39FF7" w14:textId="77777777" w:rsidR="005B15D5" w:rsidRPr="005B15D5" w:rsidRDefault="005B15D5" w:rsidP="001E0166">
            <w:pPr>
              <w:wordWrap/>
              <w:spacing w:line="240" w:lineRule="auto"/>
              <w:ind w:right="20"/>
            </w:pPr>
            <w:r w:rsidRPr="005B15D5">
              <w:t xml:space="preserve">Tp1/8        0      0    </w:t>
            </w:r>
            <w:r>
              <w:t xml:space="preserve">  0               0         </w:t>
            </w:r>
            <w:r w:rsidRPr="005B15D5">
              <w:t xml:space="preserve">  0               0 </w:t>
            </w:r>
          </w:p>
          <w:p w14:paraId="0A4C9E66" w14:textId="77777777" w:rsidR="005B15D5" w:rsidRPr="005B15D5" w:rsidRDefault="005B15D5" w:rsidP="001E0166">
            <w:pPr>
              <w:wordWrap/>
              <w:spacing w:line="240" w:lineRule="auto"/>
              <w:ind w:right="20"/>
            </w:pPr>
            <w:r w:rsidRPr="005B15D5">
              <w:t xml:space="preserve">Ep4/1        0      0      </w:t>
            </w:r>
            <w:r>
              <w:t xml:space="preserve">0               0           </w:t>
            </w:r>
            <w:r w:rsidRPr="005B15D5">
              <w:t xml:space="preserve">0               0 </w:t>
            </w:r>
          </w:p>
          <w:p w14:paraId="38657676" w14:textId="77777777" w:rsidR="005B15D5" w:rsidRDefault="005B15D5" w:rsidP="001E0166">
            <w:pPr>
              <w:wordWrap/>
              <w:spacing w:line="240" w:lineRule="auto"/>
              <w:ind w:right="20"/>
            </w:pPr>
            <w:r w:rsidRPr="005B15D5">
              <w:t xml:space="preserve">Ep4/2        0      0      0               0  </w:t>
            </w:r>
            <w:r>
              <w:t xml:space="preserve">         </w:t>
            </w:r>
            <w:r w:rsidRPr="005B15D5">
              <w:t xml:space="preserve">0               0 </w:t>
            </w:r>
          </w:p>
          <w:p w14:paraId="277E6AAE" w14:textId="77777777" w:rsidR="00712039" w:rsidRPr="002F5F3A" w:rsidRDefault="00712039" w:rsidP="001E0166">
            <w:pPr>
              <w:wordWrap/>
              <w:spacing w:line="240" w:lineRule="auto"/>
              <w:ind w:right="20"/>
            </w:pPr>
            <w:r w:rsidRPr="002F5F3A">
              <w:t>……</w:t>
            </w:r>
          </w:p>
          <w:p w14:paraId="37CF5893" w14:textId="77777777" w:rsidR="00712039" w:rsidRPr="002F5F3A" w:rsidRDefault="00712039" w:rsidP="001E0166">
            <w:pPr>
              <w:wordWrap/>
              <w:spacing w:line="240" w:lineRule="auto"/>
              <w:ind w:right="20"/>
            </w:pPr>
            <w:r w:rsidRPr="002F5F3A">
              <w:t>Switch#</w:t>
            </w:r>
          </w:p>
        </w:tc>
      </w:tr>
    </w:tbl>
    <w:p w14:paraId="2DDE3FE2" w14:textId="77777777" w:rsidR="00712039" w:rsidRPr="00ED72C8" w:rsidRDefault="00712039" w:rsidP="001E0166">
      <w:pPr>
        <w:pStyle w:val="a3"/>
        <w:ind w:left="0" w:right="20"/>
      </w:pPr>
      <w:r w:rsidRPr="00ED72C8">
        <w:t xml:space="preserve">To disable storm-control, use </w:t>
      </w:r>
      <w:r>
        <w:t>‘</w:t>
      </w:r>
      <w:r w:rsidRPr="00ED72C8">
        <w:t>no storm-control</w:t>
      </w:r>
      <w:r>
        <w:t>’</w:t>
      </w:r>
      <w:r w:rsidRPr="00ED72C8">
        <w:t xml:space="preserve"> command.</w:t>
      </w:r>
    </w:p>
    <w:p w14:paraId="42459206" w14:textId="77777777" w:rsidR="00712039" w:rsidRDefault="00712039" w:rsidP="0021019A">
      <w:pPr>
        <w:pStyle w:val="2"/>
        <w:ind w:right="20"/>
      </w:pPr>
      <w:bookmarkStart w:id="642" w:name="_Toc532302902"/>
      <w:bookmarkStart w:id="643" w:name="_Toc198607490"/>
      <w:bookmarkStart w:id="644" w:name="_Toc363228311"/>
      <w:bookmarkStart w:id="645" w:name="_Toc445130773"/>
      <w:r>
        <w:lastRenderedPageBreak/>
        <w:t>Port mirroring</w:t>
      </w:r>
      <w:bookmarkEnd w:id="642"/>
      <w:bookmarkEnd w:id="643"/>
      <w:bookmarkEnd w:id="644"/>
      <w:bookmarkEnd w:id="645"/>
    </w:p>
    <w:p w14:paraId="01FFD09E" w14:textId="77777777" w:rsidR="00712039" w:rsidRPr="00605EF5" w:rsidRDefault="00712039" w:rsidP="001E0166">
      <w:pPr>
        <w:pStyle w:val="a3"/>
        <w:ind w:left="0" w:right="20"/>
      </w:pPr>
      <w:r w:rsidRPr="00605EF5">
        <w:rPr>
          <w:rStyle w:val="bonmunChar"/>
        </w:rPr>
        <w:t xml:space="preserve">Port mirroring mirrors all the I/O traffic of a particular port (source port) to the destination port (target port) </w:t>
      </w:r>
      <w:r w:rsidR="004D0561">
        <w:rPr>
          <w:rStyle w:val="bonmunChar"/>
        </w:rPr>
        <w:t>which</w:t>
      </w:r>
      <w:r w:rsidRPr="00605EF5">
        <w:rPr>
          <w:rStyle w:val="bonmunChar"/>
        </w:rPr>
        <w:t xml:space="preserve"> </w:t>
      </w:r>
      <w:r w:rsidR="00D2141C">
        <w:rPr>
          <w:rStyle w:val="bonmunChar"/>
        </w:rPr>
        <w:t xml:space="preserve">the </w:t>
      </w:r>
      <w:r w:rsidRPr="00605EF5">
        <w:rPr>
          <w:rStyle w:val="bonmunChar"/>
        </w:rPr>
        <w:t>administrator has</w:t>
      </w:r>
      <w:r w:rsidRPr="00605EF5">
        <w:t xml:space="preserve"> set </w:t>
      </w:r>
      <w:r w:rsidR="004D0561">
        <w:t xml:space="preserve">so that </w:t>
      </w:r>
      <w:r w:rsidR="002450E4">
        <w:t xml:space="preserve">the </w:t>
      </w:r>
      <w:r w:rsidR="002450E4" w:rsidRPr="00605EF5">
        <w:rPr>
          <w:rStyle w:val="bonmunChar"/>
        </w:rPr>
        <w:t>administrator</w:t>
      </w:r>
      <w:r w:rsidR="002450E4">
        <w:rPr>
          <w:rStyle w:val="bonmunChar"/>
        </w:rPr>
        <w:t xml:space="preserve"> can</w:t>
      </w:r>
      <w:r w:rsidR="002450E4">
        <w:t xml:space="preserve"> monitor</w:t>
      </w:r>
      <w:r w:rsidRPr="00605EF5">
        <w:t xml:space="preserve"> all the packets of </w:t>
      </w:r>
      <w:r w:rsidR="00D2141C">
        <w:t xml:space="preserve">the </w:t>
      </w:r>
      <w:r w:rsidRPr="00605EF5">
        <w:t xml:space="preserve">port. </w:t>
      </w:r>
    </w:p>
    <w:p w14:paraId="4DF2E81B" w14:textId="77777777" w:rsidR="00712039" w:rsidRDefault="00094318" w:rsidP="001E0166">
      <w:pPr>
        <w:pStyle w:val="a3"/>
        <w:ind w:left="0" w:right="20"/>
      </w:pPr>
      <w:r>
        <w:t>C9500</w:t>
      </w:r>
      <w:r w:rsidR="00712039" w:rsidRPr="002F5F3A">
        <w:t xml:space="preserve"> can monitor RX/TX traffic from different source ports </w:t>
      </w:r>
      <w:r w:rsidR="00922018">
        <w:t>to</w:t>
      </w:r>
      <w:r w:rsidR="00712039" w:rsidRPr="002F5F3A">
        <w:t xml:space="preserve"> </w:t>
      </w:r>
      <w:r w:rsidR="00712039">
        <w:t xml:space="preserve">any </w:t>
      </w:r>
      <w:r w:rsidR="00712039" w:rsidRPr="002F5F3A">
        <w:t>one port</w:t>
      </w:r>
      <w:r w:rsidR="00712039">
        <w:t xml:space="preserve"> by mirroring. </w:t>
      </w:r>
    </w:p>
    <w:p w14:paraId="7ABF422D" w14:textId="77777777" w:rsidR="00712039" w:rsidRPr="003E62EA" w:rsidRDefault="009D5D18" w:rsidP="001E0166">
      <w:pPr>
        <w:pStyle w:val="afffff3"/>
        <w:ind w:left="0" w:right="20"/>
      </w:pPr>
      <w:bookmarkStart w:id="646" w:name="_Toc391575174"/>
      <w:r>
        <w:t xml:space="preserve">Table </w:t>
      </w:r>
      <w:r w:rsidR="005832B8">
        <w:fldChar w:fldCharType="begin"/>
      </w:r>
      <w:r w:rsidR="00092D8C">
        <w:instrText xml:space="preserve"> SEQ Table \* ARABIC </w:instrText>
      </w:r>
      <w:r w:rsidR="005832B8">
        <w:fldChar w:fldCharType="separate"/>
      </w:r>
      <w:r w:rsidR="00264652">
        <w:rPr>
          <w:noProof/>
        </w:rPr>
        <w:t>32</w:t>
      </w:r>
      <w:r w:rsidR="005832B8">
        <w:rPr>
          <w:noProof/>
        </w:rPr>
        <w:fldChar w:fldCharType="end"/>
      </w:r>
      <w:r>
        <w:rPr>
          <w:rFonts w:hint="eastAsia"/>
        </w:rPr>
        <w:t xml:space="preserve"> </w:t>
      </w:r>
      <w:r w:rsidRPr="002F5F3A">
        <w:t>Port Mirroring</w:t>
      </w:r>
      <w:bookmarkEnd w:id="646"/>
    </w:p>
    <w:tbl>
      <w:tblPr>
        <w:tblStyle w:val="CLIWide"/>
        <w:tblW w:w="0" w:type="auto"/>
        <w:tblLook w:val="01E0" w:firstRow="1" w:lastRow="1" w:firstColumn="1" w:lastColumn="1" w:noHBand="0" w:noVBand="0"/>
      </w:tblPr>
      <w:tblGrid>
        <w:gridCol w:w="3252"/>
        <w:gridCol w:w="3484"/>
        <w:gridCol w:w="1196"/>
      </w:tblGrid>
      <w:tr w:rsidR="004D0561" w:rsidRPr="003B6011"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2F5F3A" w:rsidRDefault="004D0561" w:rsidP="001E0166">
            <w:pPr>
              <w:pStyle w:val="ab"/>
              <w:wordWrap/>
              <w:spacing w:line="240" w:lineRule="auto"/>
              <w:ind w:right="20"/>
              <w:rPr>
                <w:b w:val="0"/>
              </w:rPr>
            </w:pPr>
            <w:r w:rsidRPr="002F5F3A">
              <w:rPr>
                <w:b w:val="0"/>
              </w:rPr>
              <w:t xml:space="preserve">Command </w:t>
            </w:r>
          </w:p>
        </w:tc>
        <w:tc>
          <w:tcPr>
            <w:tcW w:w="3588" w:type="dxa"/>
          </w:tcPr>
          <w:p w14:paraId="324CC0A0" w14:textId="77777777" w:rsidR="004D0561" w:rsidRPr="002F5F3A" w:rsidRDefault="004D0561" w:rsidP="001E0166">
            <w:pPr>
              <w:pStyle w:val="ab"/>
              <w:wordWrap/>
              <w:spacing w:line="240" w:lineRule="auto"/>
              <w:ind w:right="20"/>
              <w:rPr>
                <w:b w:val="0"/>
              </w:rPr>
            </w:pPr>
            <w:r w:rsidRPr="002F5F3A">
              <w:rPr>
                <w:b w:val="0"/>
              </w:rPr>
              <w:t>Description</w:t>
            </w:r>
          </w:p>
        </w:tc>
        <w:tc>
          <w:tcPr>
            <w:tcW w:w="1208" w:type="dxa"/>
          </w:tcPr>
          <w:p w14:paraId="458683B4" w14:textId="77777777" w:rsidR="004D0561" w:rsidRPr="002F5F3A" w:rsidRDefault="004D0561" w:rsidP="001E0166">
            <w:pPr>
              <w:pStyle w:val="ab"/>
              <w:wordWrap/>
              <w:spacing w:line="240" w:lineRule="auto"/>
              <w:ind w:right="20"/>
              <w:rPr>
                <w:b w:val="0"/>
              </w:rPr>
            </w:pPr>
            <w:r w:rsidRPr="002F5F3A">
              <w:rPr>
                <w:b w:val="0"/>
              </w:rPr>
              <w:t>Mode</w:t>
            </w:r>
          </w:p>
        </w:tc>
      </w:tr>
      <w:tr w:rsidR="004D0561" w:rsidRPr="003B6011" w14:paraId="79CF9DF9" w14:textId="77777777" w:rsidTr="004D0561">
        <w:trPr>
          <w:trHeight w:val="413"/>
        </w:trPr>
        <w:tc>
          <w:tcPr>
            <w:tcW w:w="3310" w:type="dxa"/>
          </w:tcPr>
          <w:p w14:paraId="0655528A" w14:textId="77777777" w:rsidR="004D0561" w:rsidRPr="003B6011" w:rsidRDefault="004D0561" w:rsidP="001E0166">
            <w:pPr>
              <w:pStyle w:val="aa"/>
              <w:ind w:rightChars="10" w:right="18"/>
              <w:rPr>
                <w:bCs/>
              </w:rPr>
            </w:pPr>
            <w:r w:rsidRPr="003B6011">
              <w:rPr>
                <w:bCs/>
              </w:rPr>
              <w:t>mirror interface IFNAME direction (receive|transmit|both)</w:t>
            </w:r>
          </w:p>
        </w:tc>
        <w:tc>
          <w:tcPr>
            <w:tcW w:w="3588" w:type="dxa"/>
          </w:tcPr>
          <w:p w14:paraId="124C1B6D" w14:textId="77777777" w:rsidR="002450E4" w:rsidRPr="003B6011" w:rsidRDefault="002450E4" w:rsidP="002B424F">
            <w:pPr>
              <w:pStyle w:val="a9"/>
              <w:numPr>
                <w:ilvl w:val="0"/>
                <w:numId w:val="9"/>
              </w:numPr>
              <w:wordWrap/>
              <w:adjustRightInd w:val="0"/>
              <w:spacing w:line="240" w:lineRule="auto"/>
              <w:ind w:left="0" w:rightChars="10" w:right="18"/>
              <w:jc w:val="both"/>
            </w:pPr>
            <w:r w:rsidRPr="004D0561">
              <w:t xml:space="preserve">Specifies the port which </w:t>
            </w:r>
            <w:r>
              <w:t>will be</w:t>
            </w:r>
            <w:r w:rsidRPr="004D0561">
              <w:t xml:space="preserve"> mirrored </w:t>
            </w:r>
            <w:r>
              <w:t>and traffic direction.</w:t>
            </w:r>
          </w:p>
        </w:tc>
        <w:tc>
          <w:tcPr>
            <w:tcW w:w="1208" w:type="dxa"/>
          </w:tcPr>
          <w:p w14:paraId="0CC4ED48" w14:textId="77777777" w:rsidR="004D0561" w:rsidRPr="003B6011" w:rsidRDefault="004D0561" w:rsidP="001E0166">
            <w:pPr>
              <w:pStyle w:val="aa"/>
              <w:ind w:rightChars="10" w:right="18"/>
            </w:pPr>
            <w:r w:rsidRPr="003B6011">
              <w:t>Interface</w:t>
            </w:r>
          </w:p>
        </w:tc>
      </w:tr>
      <w:tr w:rsidR="004D0561" w:rsidRPr="003B6011" w14:paraId="5070BD8E" w14:textId="77777777" w:rsidTr="004D0561">
        <w:trPr>
          <w:trHeight w:val="757"/>
        </w:trPr>
        <w:tc>
          <w:tcPr>
            <w:tcW w:w="3310" w:type="dxa"/>
          </w:tcPr>
          <w:p w14:paraId="2CEC49DA" w14:textId="77777777" w:rsidR="004D0561" w:rsidRPr="003B6011" w:rsidRDefault="004D0561" w:rsidP="001E0166">
            <w:pPr>
              <w:pStyle w:val="aa"/>
              <w:ind w:rightChars="10" w:right="18"/>
              <w:rPr>
                <w:bCs/>
              </w:rPr>
            </w:pPr>
            <w:r w:rsidRPr="003B6011">
              <w:rPr>
                <w:bCs/>
              </w:rPr>
              <w:t>no mirror interface IFNAME</w:t>
            </w:r>
          </w:p>
          <w:p w14:paraId="7FD9F55A" w14:textId="77777777" w:rsidR="004D0561" w:rsidRPr="003B6011" w:rsidRDefault="004D0561" w:rsidP="001E0166">
            <w:pPr>
              <w:pStyle w:val="aa"/>
              <w:ind w:rightChars="10" w:right="18"/>
              <w:rPr>
                <w:bCs/>
              </w:rPr>
            </w:pPr>
            <w:r w:rsidRPr="003B6011">
              <w:rPr>
                <w:bCs/>
              </w:rPr>
              <w:t xml:space="preserve"> direction (receive|transmit)</w:t>
            </w:r>
          </w:p>
        </w:tc>
        <w:tc>
          <w:tcPr>
            <w:tcW w:w="3588" w:type="dxa"/>
          </w:tcPr>
          <w:p w14:paraId="67A670A2" w14:textId="77777777" w:rsidR="004D0561" w:rsidRPr="003B6011" w:rsidRDefault="002450E4" w:rsidP="002B424F">
            <w:pPr>
              <w:pStyle w:val="a9"/>
              <w:numPr>
                <w:ilvl w:val="0"/>
                <w:numId w:val="9"/>
              </w:numPr>
              <w:wordWrap/>
              <w:adjustRightInd w:val="0"/>
              <w:spacing w:line="240" w:lineRule="auto"/>
              <w:ind w:left="0" w:rightChars="10" w:right="18"/>
              <w:jc w:val="both"/>
            </w:pPr>
            <w:r>
              <w:t>Release</w:t>
            </w:r>
            <w:r w:rsidRPr="004D0561">
              <w:t xml:space="preserve"> the port which </w:t>
            </w:r>
            <w:r>
              <w:t>is</w:t>
            </w:r>
            <w:r w:rsidRPr="004D0561">
              <w:t xml:space="preserve"> mirrored</w:t>
            </w:r>
          </w:p>
        </w:tc>
        <w:tc>
          <w:tcPr>
            <w:tcW w:w="1208" w:type="dxa"/>
          </w:tcPr>
          <w:p w14:paraId="773BE944" w14:textId="77777777" w:rsidR="004D0561" w:rsidRPr="003B6011" w:rsidRDefault="004D0561" w:rsidP="001E0166">
            <w:pPr>
              <w:pStyle w:val="aa"/>
              <w:ind w:rightChars="10" w:right="18"/>
            </w:pPr>
            <w:r w:rsidRPr="003B6011">
              <w:t>Interface</w:t>
            </w:r>
          </w:p>
        </w:tc>
      </w:tr>
    </w:tbl>
    <w:p w14:paraId="1024C123" w14:textId="77777777" w:rsidR="00922018" w:rsidRDefault="00922018" w:rsidP="000922C8">
      <w:pPr>
        <w:wordWrap/>
        <w:ind w:leftChars="1000" w:left="1800" w:rightChars="10" w:right="18"/>
      </w:pPr>
    </w:p>
    <w:p w14:paraId="6D12194E" w14:textId="77777777" w:rsidR="002450E4" w:rsidRPr="003B6011" w:rsidRDefault="002450E4" w:rsidP="000922C8">
      <w:pPr>
        <w:wordWrap/>
        <w:ind w:leftChars="1000" w:left="1800" w:rightChars="10" w:right="18"/>
      </w:pPr>
      <w:r>
        <w:rPr>
          <w:rFonts w:hint="eastAsia"/>
        </w:rPr>
        <w:t>T</w:t>
      </w:r>
      <w:r>
        <w:t>he following is an example of</w:t>
      </w:r>
      <w:r w:rsidRPr="003B6011">
        <w:t xml:space="preserve"> port mirroring. </w:t>
      </w:r>
    </w:p>
    <w:tbl>
      <w:tblPr>
        <w:tblStyle w:val="Screen"/>
        <w:tblW w:w="7339" w:type="dxa"/>
        <w:tblInd w:w="1913" w:type="dxa"/>
        <w:tblLook w:val="01E0" w:firstRow="1" w:lastRow="1" w:firstColumn="1" w:lastColumn="1" w:noHBand="0" w:noVBand="0"/>
      </w:tblPr>
      <w:tblGrid>
        <w:gridCol w:w="7339"/>
      </w:tblGrid>
      <w:tr w:rsidR="002450E4" w:rsidRPr="003B6011"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3B6011" w:rsidRDefault="002450E4" w:rsidP="001E0166">
            <w:pPr>
              <w:pStyle w:val="aa"/>
              <w:ind w:rightChars="10" w:right="18"/>
            </w:pPr>
            <w:r>
              <w:t>Switch#</w:t>
            </w:r>
            <w:r w:rsidRPr="003B6011">
              <w:rPr>
                <w:b/>
              </w:rPr>
              <w:t>configure terminal</w:t>
            </w:r>
          </w:p>
          <w:p w14:paraId="3FEA7EA9" w14:textId="77777777" w:rsidR="002450E4" w:rsidRPr="003B6011" w:rsidRDefault="002450E4" w:rsidP="001E0166">
            <w:pPr>
              <w:pStyle w:val="aa"/>
              <w:ind w:rightChars="10" w:right="18"/>
            </w:pPr>
            <w:r w:rsidRPr="003B6011">
              <w:t>Enter configuration commands, one per line.  End with CNTL/Z.</w:t>
            </w:r>
          </w:p>
          <w:p w14:paraId="2209FACE" w14:textId="77777777" w:rsidR="002450E4" w:rsidRPr="006E32C8" w:rsidRDefault="002450E4" w:rsidP="001E0166">
            <w:pPr>
              <w:pStyle w:val="aa"/>
              <w:ind w:rightChars="10" w:right="18"/>
            </w:pPr>
            <w:r w:rsidRPr="006E32C8">
              <w:t xml:space="preserve">Switch(config)# </w:t>
            </w:r>
            <w:r w:rsidRPr="006E32C8">
              <w:rPr>
                <w:b/>
              </w:rPr>
              <w:t>int TenGigabitEthernet 7/1</w:t>
            </w:r>
          </w:p>
          <w:p w14:paraId="73E76967" w14:textId="77777777" w:rsidR="002450E4" w:rsidRPr="006E32C8" w:rsidRDefault="002450E4" w:rsidP="001E0166">
            <w:pPr>
              <w:pStyle w:val="aa"/>
              <w:ind w:rightChars="10" w:right="18"/>
            </w:pPr>
            <w:r>
              <w:t>Switch (config-if-TenGi</w:t>
            </w:r>
            <w:r w:rsidRPr="006E32C8">
              <w:t xml:space="preserve">7/1)# </w:t>
            </w:r>
            <w:r w:rsidRPr="006E32C8">
              <w:rPr>
                <w:b/>
              </w:rPr>
              <w:t>mirror interface Te7/2 direction receive</w:t>
            </w:r>
            <w:r w:rsidRPr="006E32C8">
              <w:t xml:space="preserve"> </w:t>
            </w:r>
          </w:p>
          <w:p w14:paraId="0FC399F2" w14:textId="77777777" w:rsidR="002450E4" w:rsidRPr="006E32C8" w:rsidRDefault="002450E4" w:rsidP="001E0166">
            <w:pPr>
              <w:pStyle w:val="aa"/>
              <w:ind w:rightChars="10" w:right="18"/>
            </w:pPr>
            <w:r w:rsidRPr="006E32C8">
              <w:t>Switch (config-if-</w:t>
            </w:r>
            <w:r>
              <w:t>TenGi</w:t>
            </w:r>
            <w:r w:rsidRPr="006E32C8">
              <w:t xml:space="preserve">7/1)# </w:t>
            </w:r>
            <w:r w:rsidRPr="006E32C8">
              <w:rPr>
                <w:b/>
              </w:rPr>
              <w:t>mirror interface Te7/3 direction receive</w:t>
            </w:r>
          </w:p>
          <w:p w14:paraId="5DF58066" w14:textId="77777777" w:rsidR="002450E4" w:rsidRPr="003B6011" w:rsidRDefault="002450E4" w:rsidP="001E0166">
            <w:pPr>
              <w:pStyle w:val="aa"/>
              <w:ind w:rightChars="10" w:right="18"/>
            </w:pPr>
            <w:r w:rsidRPr="006E32C8">
              <w:t>Switch (config-if-</w:t>
            </w:r>
            <w:r>
              <w:t>TenGi</w:t>
            </w:r>
            <w:r w:rsidRPr="006E32C8">
              <w:t xml:space="preserve">7/1)# </w:t>
            </w:r>
            <w:r w:rsidRPr="006E32C8">
              <w:rPr>
                <w:b/>
              </w:rPr>
              <w:t>mirror interface Te7/4 direction receive</w:t>
            </w:r>
          </w:p>
          <w:p w14:paraId="2E4BBEB2" w14:textId="77777777" w:rsidR="002450E4" w:rsidRPr="003B6011" w:rsidRDefault="002450E4" w:rsidP="001E0166">
            <w:pPr>
              <w:pStyle w:val="aa"/>
              <w:ind w:rightChars="10" w:right="18"/>
            </w:pPr>
            <w:r>
              <w:t>Switch (config-if-TenGi7</w:t>
            </w:r>
            <w:r w:rsidRPr="003B6011">
              <w:t>/1)# end</w:t>
            </w:r>
          </w:p>
          <w:p w14:paraId="2ADF6CE3" w14:textId="77777777" w:rsidR="002450E4" w:rsidRPr="003B6011" w:rsidRDefault="002450E4" w:rsidP="001E0166">
            <w:pPr>
              <w:pStyle w:val="aa"/>
              <w:ind w:rightChars="10" w:right="18"/>
            </w:pPr>
            <w:r>
              <w:t>Switch#</w:t>
            </w:r>
            <w:r w:rsidRPr="003B6011">
              <w:rPr>
                <w:b/>
              </w:rPr>
              <w:t>show mirror</w:t>
            </w:r>
            <w:r w:rsidRPr="003B6011">
              <w:t xml:space="preserve"> </w:t>
            </w:r>
          </w:p>
          <w:p w14:paraId="5860F91C" w14:textId="77777777" w:rsidR="002450E4" w:rsidRPr="003B6011" w:rsidRDefault="002450E4" w:rsidP="001E0166">
            <w:pPr>
              <w:pStyle w:val="aa"/>
              <w:ind w:rightChars="10" w:right="18"/>
            </w:pPr>
            <w:r w:rsidRPr="003B6011">
              <w:t xml:space="preserve">Mirror Test Port Name: </w:t>
            </w:r>
            <w:r w:rsidRPr="003053C4">
              <w:t>TenGi7/1</w:t>
            </w:r>
          </w:p>
          <w:p w14:paraId="1B418D4D" w14:textId="77777777" w:rsidR="002450E4" w:rsidRPr="003B6011" w:rsidRDefault="002450E4" w:rsidP="001E0166">
            <w:pPr>
              <w:pStyle w:val="aa"/>
              <w:ind w:rightChars="10" w:right="18"/>
            </w:pPr>
            <w:r w:rsidRPr="003B6011">
              <w:t>Mirror option: Enabled</w:t>
            </w:r>
          </w:p>
          <w:p w14:paraId="3CD68C8E" w14:textId="77777777" w:rsidR="002450E4" w:rsidRPr="003B6011" w:rsidRDefault="002450E4" w:rsidP="001E0166">
            <w:pPr>
              <w:pStyle w:val="aa"/>
              <w:ind w:rightChars="10" w:right="18"/>
            </w:pPr>
            <w:r w:rsidRPr="003B6011">
              <w:t>Mirror direction: receive</w:t>
            </w:r>
          </w:p>
          <w:p w14:paraId="0DDAE54D" w14:textId="77777777" w:rsidR="002450E4" w:rsidRPr="003B6011" w:rsidRDefault="002450E4" w:rsidP="001E0166">
            <w:pPr>
              <w:pStyle w:val="aa"/>
              <w:ind w:rightChars="10" w:right="18"/>
            </w:pPr>
            <w:r w:rsidRPr="003B6011">
              <w:t xml:space="preserve">Monitored Port Name: </w:t>
            </w:r>
            <w:r>
              <w:t>TenGi7/2</w:t>
            </w:r>
          </w:p>
          <w:p w14:paraId="219B79EA" w14:textId="77777777" w:rsidR="002450E4" w:rsidRPr="003B6011" w:rsidRDefault="002450E4" w:rsidP="001E0166">
            <w:pPr>
              <w:pStyle w:val="aa"/>
              <w:ind w:rightChars="10" w:right="18"/>
            </w:pPr>
            <w:r w:rsidRPr="003B6011">
              <w:t xml:space="preserve">Mirror Test Port Name: </w:t>
            </w:r>
            <w:r>
              <w:t>TenGi7/1</w:t>
            </w:r>
          </w:p>
          <w:p w14:paraId="64A0CFA9" w14:textId="77777777" w:rsidR="002450E4" w:rsidRPr="003B6011" w:rsidRDefault="002450E4" w:rsidP="001E0166">
            <w:pPr>
              <w:pStyle w:val="aa"/>
              <w:ind w:rightChars="10" w:right="18"/>
            </w:pPr>
            <w:r w:rsidRPr="003B6011">
              <w:t>Mirror option: Enabled</w:t>
            </w:r>
          </w:p>
          <w:p w14:paraId="084B7571" w14:textId="77777777" w:rsidR="002450E4" w:rsidRPr="003B6011" w:rsidRDefault="002450E4" w:rsidP="001E0166">
            <w:pPr>
              <w:pStyle w:val="aa"/>
              <w:ind w:rightChars="10" w:right="18"/>
            </w:pPr>
            <w:r w:rsidRPr="003B6011">
              <w:t>Mirror direction: receive</w:t>
            </w:r>
          </w:p>
          <w:p w14:paraId="51E52ADE" w14:textId="77777777" w:rsidR="002450E4" w:rsidRPr="003B6011" w:rsidRDefault="002450E4" w:rsidP="001E0166">
            <w:pPr>
              <w:pStyle w:val="aa"/>
              <w:ind w:rightChars="10" w:right="18"/>
            </w:pPr>
            <w:r w:rsidRPr="003B6011">
              <w:t xml:space="preserve">Monitored Port Name: </w:t>
            </w:r>
            <w:r>
              <w:t>TenGi7/3</w:t>
            </w:r>
          </w:p>
          <w:p w14:paraId="5FAA770A" w14:textId="77777777" w:rsidR="002450E4" w:rsidRPr="003B6011" w:rsidRDefault="002450E4" w:rsidP="001E0166">
            <w:pPr>
              <w:pStyle w:val="aa"/>
              <w:ind w:rightChars="10" w:right="18"/>
            </w:pPr>
            <w:r w:rsidRPr="003B6011">
              <w:t xml:space="preserve">Mirror Test Port Name: </w:t>
            </w:r>
            <w:r w:rsidRPr="003053C4">
              <w:t>TenGi7/1</w:t>
            </w:r>
          </w:p>
          <w:p w14:paraId="29A5A628" w14:textId="77777777" w:rsidR="002450E4" w:rsidRPr="003B6011" w:rsidRDefault="002450E4" w:rsidP="001E0166">
            <w:pPr>
              <w:pStyle w:val="aa"/>
              <w:ind w:rightChars="10" w:right="18"/>
            </w:pPr>
            <w:r w:rsidRPr="003B6011">
              <w:t>Mirror option: Enabled</w:t>
            </w:r>
          </w:p>
          <w:p w14:paraId="52E4191B" w14:textId="77777777" w:rsidR="002450E4" w:rsidRPr="003B6011" w:rsidRDefault="002450E4" w:rsidP="001E0166">
            <w:pPr>
              <w:pStyle w:val="aa"/>
              <w:ind w:rightChars="10" w:right="18"/>
            </w:pPr>
            <w:r w:rsidRPr="003B6011">
              <w:t>Mirror direction: receive</w:t>
            </w:r>
          </w:p>
          <w:p w14:paraId="13A41314" w14:textId="77777777" w:rsidR="002450E4" w:rsidRPr="003B6011" w:rsidRDefault="002450E4" w:rsidP="001E0166">
            <w:pPr>
              <w:pStyle w:val="aa"/>
              <w:ind w:rightChars="10" w:right="18"/>
            </w:pPr>
            <w:r w:rsidRPr="003B6011">
              <w:t xml:space="preserve">Monitored Port Name: </w:t>
            </w:r>
            <w:r>
              <w:t>TenGi7/4</w:t>
            </w:r>
          </w:p>
          <w:p w14:paraId="187C99D2" w14:textId="77777777" w:rsidR="002450E4" w:rsidRPr="003B6011" w:rsidRDefault="002450E4" w:rsidP="001E0166">
            <w:pPr>
              <w:pStyle w:val="aa"/>
              <w:ind w:rightChars="10" w:right="18"/>
            </w:pPr>
            <w:r>
              <w:t>Switch(config)#</w:t>
            </w:r>
          </w:p>
        </w:tc>
      </w:tr>
    </w:tbl>
    <w:p w14:paraId="6632F2F1" w14:textId="77777777" w:rsidR="00E57267" w:rsidRDefault="00E57267" w:rsidP="001E0166">
      <w:pPr>
        <w:wordWrap/>
        <w:spacing w:line="360" w:lineRule="auto"/>
        <w:ind w:right="20"/>
        <w:rPr>
          <w:rFonts w:cs="Times New Roman"/>
        </w:rPr>
      </w:pPr>
    </w:p>
    <w:tbl>
      <w:tblPr>
        <w:tblStyle w:val="NOTICE"/>
        <w:tblW w:w="0" w:type="auto"/>
        <w:tblLook w:val="0000" w:firstRow="0" w:lastRow="0" w:firstColumn="0" w:lastColumn="0" w:noHBand="0" w:noVBand="0"/>
      </w:tblPr>
      <w:tblGrid>
        <w:gridCol w:w="750"/>
        <w:gridCol w:w="1004"/>
        <w:gridCol w:w="6178"/>
      </w:tblGrid>
      <w:tr w:rsidR="00712039" w14:paraId="164BCC5D" w14:textId="77777777" w:rsidTr="006D09B4">
        <w:trPr>
          <w:trHeight w:val="998"/>
        </w:trPr>
        <w:tc>
          <w:tcPr>
            <w:tcW w:w="760" w:type="dxa"/>
            <w:vAlign w:val="center"/>
          </w:tcPr>
          <w:p w14:paraId="4B9EFCAA" w14:textId="77777777" w:rsidR="00712039" w:rsidRDefault="00712039" w:rsidP="001E0166">
            <w:pPr>
              <w:pStyle w:val="aa"/>
              <w:spacing w:line="360" w:lineRule="auto"/>
              <w:ind w:right="20"/>
              <w:jc w:val="both"/>
              <w:rPr>
                <w:rFonts w:cs="Times New Roman"/>
              </w:rPr>
            </w:pPr>
            <w:r>
              <w:rPr>
                <w:rFonts w:cs="Times New Roman" w:hint="eastAsia"/>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Default="00712039" w:rsidP="001E0166">
            <w:pPr>
              <w:pStyle w:val="aa"/>
              <w:ind w:right="20"/>
              <w:jc w:val="both"/>
              <w:rPr>
                <w:b/>
                <w:bCs/>
              </w:rPr>
            </w:pPr>
            <w:r>
              <w:rPr>
                <w:b/>
                <w:bCs/>
              </w:rPr>
              <w:t>Notice</w:t>
            </w:r>
          </w:p>
        </w:tc>
        <w:tc>
          <w:tcPr>
            <w:tcW w:w="7020" w:type="dxa"/>
            <w:vAlign w:val="center"/>
          </w:tcPr>
          <w:p w14:paraId="6BB4E897" w14:textId="77777777" w:rsidR="00712039" w:rsidRPr="006D09B4" w:rsidRDefault="002450E4" w:rsidP="001E0166">
            <w:pPr>
              <w:pStyle w:val="aa"/>
              <w:ind w:right="20"/>
              <w:rPr>
                <w:bCs/>
              </w:rPr>
            </w:pPr>
            <w:r>
              <w:rPr>
                <w:bCs/>
              </w:rPr>
              <w:t xml:space="preserve">Port mirroring cannot be configured at the same time with netflow. In case netflow is enabled, mirroring should be tried only after </w:t>
            </w:r>
            <w:r>
              <w:rPr>
                <w:bCs/>
              </w:rPr>
              <w:t>‘</w:t>
            </w:r>
            <w:r w:rsidRPr="003B6011">
              <w:rPr>
                <w:b/>
                <w:bCs/>
              </w:rPr>
              <w:t>no mls netflow</w:t>
            </w:r>
            <w:r w:rsidRPr="002450E4">
              <w:rPr>
                <w:bCs/>
              </w:rPr>
              <w:t>’</w:t>
            </w:r>
            <w:r w:rsidRPr="002450E4">
              <w:rPr>
                <w:bCs/>
              </w:rPr>
              <w:t xml:space="preserve"> is executed in config mode.</w:t>
            </w:r>
            <w:r>
              <w:rPr>
                <w:b/>
                <w:bCs/>
              </w:rPr>
              <w:t xml:space="preserve"> </w:t>
            </w:r>
          </w:p>
        </w:tc>
      </w:tr>
    </w:tbl>
    <w:p w14:paraId="74EBC7A6" w14:textId="77777777" w:rsidR="00712039" w:rsidRDefault="00712039" w:rsidP="001E0166">
      <w:pPr>
        <w:wordWrap/>
        <w:spacing w:line="360" w:lineRule="auto"/>
        <w:ind w:right="20"/>
        <w:rPr>
          <w:rFonts w:cs="Times New Roman"/>
        </w:rPr>
      </w:pPr>
    </w:p>
    <w:p w14:paraId="14573088" w14:textId="77777777" w:rsidR="00712039" w:rsidRPr="002450E4" w:rsidRDefault="00712039" w:rsidP="001E0166">
      <w:pPr>
        <w:wordWrap/>
        <w:spacing w:line="360" w:lineRule="auto"/>
        <w:ind w:right="20"/>
        <w:rPr>
          <w:rFonts w:cs="Times New Roman"/>
        </w:rPr>
      </w:pPr>
    </w:p>
    <w:p w14:paraId="6FED8361" w14:textId="77777777" w:rsidR="00712039" w:rsidRDefault="00712039" w:rsidP="001E0166">
      <w:pPr>
        <w:pStyle w:val="2"/>
        <w:ind w:right="20"/>
      </w:pPr>
      <w:bookmarkStart w:id="647" w:name="_Toc532302904"/>
      <w:bookmarkStart w:id="648" w:name="_Toc280899140"/>
      <w:bookmarkStart w:id="649" w:name="_Toc292809791"/>
      <w:bookmarkStart w:id="650" w:name="_Toc337198361"/>
      <w:bookmarkStart w:id="651" w:name="_Toc354416123"/>
      <w:bookmarkStart w:id="652" w:name="_Toc445130774"/>
      <w:r w:rsidRPr="006D09B4">
        <w:lastRenderedPageBreak/>
        <w:t>Layer</w:t>
      </w:r>
      <w:r w:rsidRPr="002F5F3A">
        <w:t xml:space="preserve"> 2 Interface Configuration</w:t>
      </w:r>
      <w:bookmarkEnd w:id="647"/>
      <w:bookmarkEnd w:id="648"/>
      <w:bookmarkEnd w:id="649"/>
      <w:bookmarkEnd w:id="650"/>
      <w:bookmarkEnd w:id="651"/>
      <w:bookmarkEnd w:id="652"/>
    </w:p>
    <w:p w14:paraId="05D6265D" w14:textId="77777777" w:rsidR="00712039" w:rsidRDefault="00712039" w:rsidP="001E0166">
      <w:pPr>
        <w:pStyle w:val="a3"/>
        <w:ind w:left="0" w:right="20"/>
      </w:pPr>
      <w:r w:rsidRPr="00605EF5">
        <w:t xml:space="preserve">Layer 2 is an interface that works in the Layer 2 switching mode (IEEE 802.3 Bridged VLAN). In </w:t>
      </w:r>
      <w:r w:rsidR="00314517">
        <w:t xml:space="preserve">the </w:t>
      </w:r>
      <w:r w:rsidR="00094318">
        <w:t>C9500</w:t>
      </w:r>
      <w:r w:rsidRPr="00605EF5">
        <w:t>, the physical port and the port-group interface works in the Layer 2 switching mode.</w:t>
      </w:r>
    </w:p>
    <w:p w14:paraId="038A76A9" w14:textId="77777777" w:rsidR="00712039" w:rsidRPr="00605EF5" w:rsidRDefault="00712039" w:rsidP="001E0166">
      <w:pPr>
        <w:pStyle w:val="a3"/>
        <w:ind w:left="0" w:right="20"/>
      </w:pPr>
      <w:r w:rsidRPr="00605EF5">
        <w:t>This section describes the Layer 2 interface and the commands to set the physical port and the port-group as Layer 2 interface with examples.</w:t>
      </w:r>
    </w:p>
    <w:p w14:paraId="71F6DFB3" w14:textId="77777777" w:rsidR="00712039" w:rsidRDefault="00712039" w:rsidP="001E0166">
      <w:pPr>
        <w:pStyle w:val="3"/>
        <w:ind w:left="0" w:right="20"/>
      </w:pPr>
      <w:bookmarkStart w:id="653" w:name="_Toc532302905"/>
      <w:bookmarkStart w:id="654" w:name="_Toc198607492"/>
      <w:bookmarkStart w:id="655" w:name="_Toc363228313"/>
      <w:bookmarkStart w:id="656" w:name="_Toc445130775"/>
      <w:r w:rsidRPr="006D09B4">
        <w:t>VLAN</w:t>
      </w:r>
      <w:r>
        <w:t xml:space="preserve"> Trunking</w:t>
      </w:r>
      <w:bookmarkEnd w:id="653"/>
      <w:bookmarkEnd w:id="654"/>
      <w:bookmarkEnd w:id="655"/>
      <w:bookmarkEnd w:id="656"/>
    </w:p>
    <w:p w14:paraId="26F0B99C" w14:textId="77777777" w:rsidR="00712039" w:rsidRDefault="00712039" w:rsidP="001E0166">
      <w:pPr>
        <w:pStyle w:val="a3"/>
        <w:ind w:left="0" w:right="20"/>
      </w:pPr>
      <w:r w:rsidRPr="002F5F3A">
        <w:t>Trunk refers to the point-to-point link between the ethernet switch and other network equipment (router, switch). Trunk can transmit multiple VLAN traffic to a link and you can extend VLAN to the entire network using trunks.</w:t>
      </w:r>
    </w:p>
    <w:p w14:paraId="7C0D5894" w14:textId="77777777" w:rsidR="00712039" w:rsidRDefault="002E397E" w:rsidP="001E0166">
      <w:pPr>
        <w:pStyle w:val="a3"/>
        <w:ind w:left="0" w:right="20"/>
        <w:rPr>
          <w:rFonts w:cs="Times New Roman"/>
        </w:rPr>
      </w:pPr>
      <w:r>
        <w:t xml:space="preserve">The </w:t>
      </w:r>
      <w:r w:rsidR="00094318">
        <w:t>C9500</w:t>
      </w:r>
      <w:r w:rsidR="00712039" w:rsidRPr="002F5F3A">
        <w:t xml:space="preserve"> supports 802.1Q trunking encapsulation for all ethernet interfaces and you can set up trunks in the single ethernet interface or the port-trunk interface</w:t>
      </w:r>
      <w:r w:rsidR="00712039">
        <w:t>.</w:t>
      </w:r>
    </w:p>
    <w:p w14:paraId="270C2DD6" w14:textId="77777777" w:rsidR="00712039" w:rsidRDefault="00712039" w:rsidP="001E0166">
      <w:pPr>
        <w:pStyle w:val="3"/>
        <w:ind w:left="0" w:right="20"/>
      </w:pPr>
      <w:bookmarkStart w:id="657" w:name="_Toc532302906"/>
      <w:bookmarkStart w:id="658" w:name="_Toc280899142"/>
      <w:bookmarkStart w:id="659" w:name="_Toc292809793"/>
      <w:bookmarkStart w:id="660" w:name="_Toc337198363"/>
      <w:bookmarkStart w:id="661" w:name="_Toc354416125"/>
      <w:bookmarkStart w:id="662" w:name="_Toc445130776"/>
      <w:r w:rsidRPr="00D867F8">
        <w:t xml:space="preserve">Layer 2 </w:t>
      </w:r>
      <w:r w:rsidRPr="006D09B4">
        <w:t>Interface</w:t>
      </w:r>
      <w:r w:rsidRPr="00D867F8">
        <w:t xml:space="preserve"> mode</w:t>
      </w:r>
      <w:bookmarkEnd w:id="657"/>
      <w:bookmarkEnd w:id="658"/>
      <w:bookmarkEnd w:id="659"/>
      <w:bookmarkEnd w:id="660"/>
      <w:bookmarkEnd w:id="661"/>
      <w:bookmarkEnd w:id="662"/>
    </w:p>
    <w:p w14:paraId="19473F30" w14:textId="77777777" w:rsidR="00786E15" w:rsidRPr="00786E15" w:rsidRDefault="00712039" w:rsidP="001E0166">
      <w:pPr>
        <w:pStyle w:val="a3"/>
        <w:spacing w:line="240" w:lineRule="auto"/>
        <w:ind w:left="0" w:right="20"/>
      </w:pPr>
      <w:r w:rsidRPr="00605EF5">
        <w:t>Layer 2 interface modes supported by</w:t>
      </w:r>
      <w:r w:rsidR="00781FC0">
        <w:t xml:space="preserve"> the</w:t>
      </w:r>
      <w:r w:rsidRPr="00605EF5">
        <w:t xml:space="preserve"> </w:t>
      </w:r>
      <w:r w:rsidR="00094318">
        <w:t>C9500</w:t>
      </w:r>
      <w:r w:rsidRPr="00605EF5">
        <w:t xml:space="preserve"> are the trunk mode and the access mode.</w:t>
      </w:r>
    </w:p>
    <w:p w14:paraId="5D4FE31C" w14:textId="77777777" w:rsidR="00712039" w:rsidRDefault="00786E15" w:rsidP="001E0166">
      <w:pPr>
        <w:pStyle w:val="afffff3"/>
        <w:ind w:left="0" w:right="20"/>
      </w:pPr>
      <w:bookmarkStart w:id="663" w:name="_Toc532303067"/>
      <w:bookmarkStart w:id="664" w:name="_Toc391575175"/>
      <w:r>
        <w:t xml:space="preserve">Table </w:t>
      </w:r>
      <w:r w:rsidR="005832B8">
        <w:fldChar w:fldCharType="begin"/>
      </w:r>
      <w:r w:rsidR="00092D8C">
        <w:instrText xml:space="preserve"> SEQ Table \* ARABIC </w:instrText>
      </w:r>
      <w:r w:rsidR="005832B8">
        <w:fldChar w:fldCharType="separate"/>
      </w:r>
      <w:r w:rsidR="00264652">
        <w:rPr>
          <w:noProof/>
        </w:rPr>
        <w:t>33</w:t>
      </w:r>
      <w:r w:rsidR="005832B8">
        <w:rPr>
          <w:noProof/>
        </w:rPr>
        <w:fldChar w:fldCharType="end"/>
      </w:r>
      <w:r w:rsidR="00712039">
        <w:t xml:space="preserve"> </w:t>
      </w:r>
      <w:bookmarkEnd w:id="663"/>
      <w:r w:rsidR="00712039" w:rsidRPr="002F5F3A">
        <w:t xml:space="preserve">Layer 2 </w:t>
      </w:r>
      <w:r w:rsidR="00712039" w:rsidRPr="00786E15">
        <w:t>Interface</w:t>
      </w:r>
      <w:r w:rsidR="00712039" w:rsidRPr="002F5F3A">
        <w:t xml:space="preserve"> mode supported in </w:t>
      </w:r>
      <w:r w:rsidR="00094318">
        <w:t>C9500</w:t>
      </w:r>
      <w:bookmarkEnd w:id="66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8"/>
        <w:gridCol w:w="5737"/>
      </w:tblGrid>
      <w:tr w:rsidR="00712039" w:rsidRPr="002F5F3A" w14:paraId="67FEACC6" w14:textId="77777777" w:rsidTr="006D09B4">
        <w:trPr>
          <w:trHeight w:val="268"/>
        </w:trPr>
        <w:tc>
          <w:tcPr>
            <w:tcW w:w="2458" w:type="dxa"/>
            <w:shd w:val="clear" w:color="auto" w:fill="E6E6E6"/>
            <w:vAlign w:val="center"/>
          </w:tcPr>
          <w:p w14:paraId="5CC89EBC" w14:textId="77777777" w:rsidR="00712039" w:rsidRPr="002F5F3A" w:rsidRDefault="00712039" w:rsidP="001E0166">
            <w:pPr>
              <w:pStyle w:val="ab"/>
              <w:wordWrap/>
              <w:spacing w:line="240" w:lineRule="auto"/>
              <w:ind w:right="20"/>
              <w:rPr>
                <w:b w:val="0"/>
              </w:rPr>
            </w:pPr>
            <w:r w:rsidRPr="002F5F3A">
              <w:rPr>
                <w:b w:val="0"/>
              </w:rPr>
              <w:t>Mode</w:t>
            </w:r>
          </w:p>
        </w:tc>
        <w:tc>
          <w:tcPr>
            <w:tcW w:w="6283" w:type="dxa"/>
            <w:shd w:val="clear" w:color="auto" w:fill="E6E6E6"/>
            <w:vAlign w:val="center"/>
          </w:tcPr>
          <w:p w14:paraId="177E6BEA" w14:textId="77777777" w:rsidR="00712039" w:rsidRPr="002F5F3A" w:rsidRDefault="00712039" w:rsidP="001E0166">
            <w:pPr>
              <w:pStyle w:val="ab"/>
              <w:wordWrap/>
              <w:spacing w:line="240" w:lineRule="auto"/>
              <w:ind w:right="20"/>
              <w:rPr>
                <w:b w:val="0"/>
              </w:rPr>
            </w:pPr>
            <w:r w:rsidRPr="002F5F3A">
              <w:rPr>
                <w:b w:val="0"/>
              </w:rPr>
              <w:t>Description</w:t>
            </w:r>
          </w:p>
        </w:tc>
      </w:tr>
      <w:tr w:rsidR="00712039" w:rsidRPr="002F5F3A" w14:paraId="7E66FCAF" w14:textId="77777777" w:rsidTr="006D09B4">
        <w:trPr>
          <w:trHeight w:val="536"/>
        </w:trPr>
        <w:tc>
          <w:tcPr>
            <w:tcW w:w="2458" w:type="dxa"/>
            <w:vAlign w:val="center"/>
          </w:tcPr>
          <w:p w14:paraId="30370DAF" w14:textId="77777777" w:rsidR="00712039" w:rsidRPr="002F5F3A" w:rsidRDefault="00712039" w:rsidP="001E0166">
            <w:pPr>
              <w:pStyle w:val="aa"/>
              <w:ind w:right="20"/>
              <w:rPr>
                <w:bCs/>
              </w:rPr>
            </w:pPr>
            <w:r w:rsidRPr="002F5F3A">
              <w:rPr>
                <w:bCs/>
              </w:rPr>
              <w:t>switchport mode access</w:t>
            </w:r>
          </w:p>
        </w:tc>
        <w:tc>
          <w:tcPr>
            <w:tcW w:w="6283" w:type="dxa"/>
            <w:vAlign w:val="center"/>
          </w:tcPr>
          <w:p w14:paraId="4B14BFAD" w14:textId="77777777" w:rsidR="00712039" w:rsidRPr="002F5F3A" w:rsidRDefault="00712039" w:rsidP="001E0166">
            <w:pPr>
              <w:pStyle w:val="afffc"/>
              <w:ind w:right="20"/>
              <w:jc w:val="both"/>
            </w:pPr>
            <w:r w:rsidRPr="002F5F3A">
              <w:t xml:space="preserve">Non trunking mode. </w:t>
            </w:r>
          </w:p>
          <w:p w14:paraId="760A2629" w14:textId="77777777" w:rsidR="00712039" w:rsidRPr="002F5F3A" w:rsidRDefault="00712039" w:rsidP="001E0166">
            <w:pPr>
              <w:pStyle w:val="afffc"/>
              <w:ind w:right="20"/>
              <w:jc w:val="both"/>
            </w:pPr>
            <w:r w:rsidRPr="002F5F3A">
              <w:t>Only native VLAN can be configured</w:t>
            </w:r>
          </w:p>
        </w:tc>
      </w:tr>
      <w:tr w:rsidR="00712039" w:rsidRPr="002F5F3A" w14:paraId="47CE3E6F" w14:textId="77777777" w:rsidTr="006D09B4">
        <w:trPr>
          <w:trHeight w:val="804"/>
        </w:trPr>
        <w:tc>
          <w:tcPr>
            <w:tcW w:w="2458" w:type="dxa"/>
            <w:vAlign w:val="center"/>
          </w:tcPr>
          <w:p w14:paraId="4FF8C746" w14:textId="77777777" w:rsidR="00712039" w:rsidRPr="002F5F3A" w:rsidRDefault="00712039" w:rsidP="001E0166">
            <w:pPr>
              <w:pStyle w:val="aa"/>
              <w:ind w:right="20"/>
              <w:rPr>
                <w:bCs/>
              </w:rPr>
            </w:pPr>
            <w:r w:rsidRPr="002F5F3A">
              <w:rPr>
                <w:bCs/>
              </w:rPr>
              <w:t>switchport mode trunk</w:t>
            </w:r>
          </w:p>
        </w:tc>
        <w:tc>
          <w:tcPr>
            <w:tcW w:w="6283" w:type="dxa"/>
            <w:vAlign w:val="center"/>
          </w:tcPr>
          <w:p w14:paraId="1601B275" w14:textId="77777777" w:rsidR="00712039" w:rsidRPr="002F5F3A" w:rsidRDefault="00712039" w:rsidP="001E0166">
            <w:pPr>
              <w:pStyle w:val="afffc"/>
              <w:ind w:right="20"/>
              <w:jc w:val="both"/>
            </w:pPr>
            <w:r w:rsidRPr="002F5F3A">
              <w:t xml:space="preserve">Trunking mode. </w:t>
            </w:r>
          </w:p>
          <w:p w14:paraId="5A27E6CD" w14:textId="77777777" w:rsidR="00712039" w:rsidRPr="002F5F3A" w:rsidRDefault="00712039" w:rsidP="001E0166">
            <w:pPr>
              <w:pStyle w:val="afffc"/>
              <w:ind w:right="20"/>
              <w:jc w:val="both"/>
            </w:pPr>
            <w:r w:rsidRPr="002F5F3A">
              <w:t>Single native VLAN and multiple tagged VLAN can be configured</w:t>
            </w:r>
          </w:p>
        </w:tc>
      </w:tr>
    </w:tbl>
    <w:p w14:paraId="4E3DFABF" w14:textId="77777777" w:rsidR="00712039" w:rsidRDefault="00712039" w:rsidP="001E0166">
      <w:pPr>
        <w:wordWrap/>
        <w:spacing w:line="360" w:lineRule="auto"/>
        <w:ind w:right="20"/>
        <w:rPr>
          <w:rFonts w:cs="Times New Roman"/>
        </w:rPr>
      </w:pPr>
    </w:p>
    <w:p w14:paraId="3AC943BC" w14:textId="77777777" w:rsidR="00712039" w:rsidRDefault="00712039" w:rsidP="001E0166">
      <w:pPr>
        <w:pStyle w:val="3"/>
        <w:ind w:left="0" w:right="20"/>
      </w:pPr>
      <w:bookmarkStart w:id="665" w:name="_Toc532302907"/>
      <w:bookmarkStart w:id="666" w:name="_Toc280899143"/>
      <w:bookmarkStart w:id="667" w:name="_Toc292809794"/>
      <w:bookmarkStart w:id="668" w:name="_Toc337198364"/>
      <w:bookmarkStart w:id="669" w:name="_Toc354416126"/>
      <w:bookmarkStart w:id="670" w:name="_Toc445130777"/>
      <w:r w:rsidRPr="00D867F8">
        <w:t>Layer 2 Interface Defaults</w:t>
      </w:r>
      <w:bookmarkEnd w:id="665"/>
      <w:bookmarkEnd w:id="666"/>
      <w:bookmarkEnd w:id="667"/>
      <w:bookmarkEnd w:id="668"/>
      <w:bookmarkEnd w:id="669"/>
      <w:bookmarkEnd w:id="670"/>
    </w:p>
    <w:p w14:paraId="56384EAC" w14:textId="77777777" w:rsidR="00712039" w:rsidRPr="00F81DB8" w:rsidRDefault="008E41BC" w:rsidP="001E0166">
      <w:pPr>
        <w:pStyle w:val="a3"/>
        <w:ind w:left="0" w:right="20"/>
      </w:pPr>
      <w:r>
        <w:t xml:space="preserve">The </w:t>
      </w:r>
      <w:r w:rsidR="00094318">
        <w:t>C9500</w:t>
      </w:r>
      <w:r w:rsidR="00712039" w:rsidRPr="00F81DB8">
        <w:t xml:space="preserve"> has the following default values when a physical port or a port-group is set as Layer 2 interface:</w:t>
      </w:r>
    </w:p>
    <w:p w14:paraId="492F1259" w14:textId="77777777" w:rsidR="00712039" w:rsidRDefault="006A4BB0" w:rsidP="001E0166">
      <w:pPr>
        <w:pStyle w:val="afffff3"/>
        <w:wordWrap/>
        <w:spacing w:before="0" w:after="0" w:line="360" w:lineRule="auto"/>
        <w:ind w:left="0" w:right="20"/>
      </w:pPr>
      <w:bookmarkStart w:id="671" w:name="_Toc532303068"/>
      <w:bookmarkStart w:id="672" w:name="_Toc198534964"/>
      <w:bookmarkStart w:id="673" w:name="_Toc361679338"/>
      <w:bookmarkStart w:id="674" w:name="_Toc391575176"/>
      <w:r>
        <w:t>Table</w:t>
      </w:r>
      <w:r w:rsidR="00FB6A4A">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64652">
        <w:rPr>
          <w:noProof/>
        </w:rPr>
        <w:t>34</w:t>
      </w:r>
      <w:r w:rsidR="005832B8">
        <w:fldChar w:fldCharType="end"/>
      </w:r>
      <w:bookmarkEnd w:id="671"/>
      <w:bookmarkEnd w:id="672"/>
      <w:bookmarkEnd w:id="673"/>
      <w:r w:rsidR="00712039" w:rsidRPr="00F81DB8">
        <w:t xml:space="preserve"> </w:t>
      </w:r>
      <w:r w:rsidR="00712039" w:rsidRPr="002F5F3A">
        <w:t>Layer 2 Interface Defaults</w:t>
      </w:r>
      <w:bookmarkEnd w:id="67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2F5F3A" w14:paraId="306F0F0F" w14:textId="77777777" w:rsidTr="006D09B4">
        <w:trPr>
          <w:trHeight w:val="291"/>
        </w:trPr>
        <w:tc>
          <w:tcPr>
            <w:tcW w:w="3169" w:type="dxa"/>
            <w:shd w:val="clear" w:color="auto" w:fill="E6E6E6"/>
            <w:vAlign w:val="center"/>
          </w:tcPr>
          <w:p w14:paraId="2DDFAF75" w14:textId="77777777" w:rsidR="00712039" w:rsidRPr="002F5F3A" w:rsidRDefault="00712039" w:rsidP="001E0166">
            <w:pPr>
              <w:pStyle w:val="ab"/>
              <w:wordWrap/>
              <w:ind w:right="20"/>
              <w:rPr>
                <w:b w:val="0"/>
              </w:rPr>
            </w:pPr>
            <w:r w:rsidRPr="002F5F3A">
              <w:rPr>
                <w:b w:val="0"/>
              </w:rPr>
              <w:t>Item</w:t>
            </w:r>
          </w:p>
        </w:tc>
        <w:tc>
          <w:tcPr>
            <w:tcW w:w="4191" w:type="dxa"/>
            <w:shd w:val="clear" w:color="auto" w:fill="E6E6E6"/>
            <w:vAlign w:val="center"/>
          </w:tcPr>
          <w:p w14:paraId="795AEE26" w14:textId="77777777" w:rsidR="00712039" w:rsidRPr="002F5F3A" w:rsidRDefault="00712039" w:rsidP="001E0166">
            <w:pPr>
              <w:pStyle w:val="ab"/>
              <w:wordWrap/>
              <w:ind w:right="20"/>
              <w:rPr>
                <w:b w:val="0"/>
              </w:rPr>
            </w:pPr>
            <w:r w:rsidRPr="002F5F3A">
              <w:rPr>
                <w:b w:val="0"/>
              </w:rPr>
              <w:t>Default</w:t>
            </w:r>
          </w:p>
        </w:tc>
      </w:tr>
      <w:tr w:rsidR="00712039" w:rsidRPr="002F5F3A" w14:paraId="438913E6" w14:textId="77777777" w:rsidTr="006D09B4">
        <w:trPr>
          <w:trHeight w:val="291"/>
        </w:trPr>
        <w:tc>
          <w:tcPr>
            <w:tcW w:w="3169" w:type="dxa"/>
            <w:vAlign w:val="center"/>
          </w:tcPr>
          <w:p w14:paraId="2FA1719D" w14:textId="77777777" w:rsidR="00712039" w:rsidRPr="002F5F3A" w:rsidRDefault="00712039" w:rsidP="001E0166">
            <w:pPr>
              <w:pStyle w:val="aa"/>
              <w:ind w:right="20"/>
            </w:pPr>
            <w:r w:rsidRPr="002F5F3A">
              <w:t>interface mode</w:t>
            </w:r>
          </w:p>
        </w:tc>
        <w:tc>
          <w:tcPr>
            <w:tcW w:w="4191" w:type="dxa"/>
            <w:vAlign w:val="center"/>
          </w:tcPr>
          <w:p w14:paraId="5F907298" w14:textId="77777777" w:rsidR="00712039" w:rsidRPr="002F5F3A" w:rsidRDefault="00712039" w:rsidP="001E0166">
            <w:pPr>
              <w:pStyle w:val="aa"/>
              <w:ind w:right="20"/>
            </w:pPr>
            <w:r w:rsidRPr="002F5F3A">
              <w:t>switchport mode access</w:t>
            </w:r>
          </w:p>
        </w:tc>
      </w:tr>
      <w:tr w:rsidR="00712039" w:rsidRPr="002F5F3A" w14:paraId="0F0822E6" w14:textId="77777777" w:rsidTr="006D09B4">
        <w:trPr>
          <w:trHeight w:val="304"/>
        </w:trPr>
        <w:tc>
          <w:tcPr>
            <w:tcW w:w="3169" w:type="dxa"/>
            <w:vAlign w:val="center"/>
          </w:tcPr>
          <w:p w14:paraId="7CCD40DB" w14:textId="77777777" w:rsidR="00712039" w:rsidRPr="002F5F3A" w:rsidRDefault="00712039" w:rsidP="001E0166">
            <w:pPr>
              <w:pStyle w:val="aa"/>
              <w:ind w:right="20"/>
            </w:pPr>
            <w:r w:rsidRPr="002F5F3A">
              <w:t>native VLAN</w:t>
            </w:r>
          </w:p>
        </w:tc>
        <w:tc>
          <w:tcPr>
            <w:tcW w:w="4191" w:type="dxa"/>
            <w:vAlign w:val="center"/>
          </w:tcPr>
          <w:p w14:paraId="693E1DBF" w14:textId="77777777" w:rsidR="00712039" w:rsidRPr="002F5F3A" w:rsidRDefault="00712039" w:rsidP="001E0166">
            <w:pPr>
              <w:pStyle w:val="aa"/>
              <w:ind w:right="20"/>
            </w:pPr>
            <w:r w:rsidRPr="002F5F3A">
              <w:t>VLAN 1</w:t>
            </w:r>
          </w:p>
        </w:tc>
      </w:tr>
    </w:tbl>
    <w:p w14:paraId="462F845B" w14:textId="77777777" w:rsidR="00712039" w:rsidRDefault="00712039" w:rsidP="001E0166">
      <w:pPr>
        <w:wordWrap/>
        <w:spacing w:line="360" w:lineRule="auto"/>
        <w:ind w:right="20"/>
        <w:rPr>
          <w:rFonts w:cs="Times New Roman"/>
        </w:rPr>
      </w:pPr>
    </w:p>
    <w:p w14:paraId="27F576BE" w14:textId="77777777" w:rsidR="00712039" w:rsidRDefault="00712039" w:rsidP="001E0166">
      <w:pPr>
        <w:pStyle w:val="3"/>
        <w:ind w:left="0" w:right="20"/>
      </w:pPr>
      <w:bookmarkStart w:id="675" w:name="_Toc532302908"/>
      <w:bookmarkStart w:id="676" w:name="_Toc280899144"/>
      <w:bookmarkStart w:id="677" w:name="_Toc292809795"/>
      <w:bookmarkStart w:id="678" w:name="_Toc337198365"/>
      <w:bookmarkStart w:id="679" w:name="_Toc354416127"/>
      <w:bookmarkStart w:id="680" w:name="_Toc445130778"/>
      <w:r w:rsidRPr="00D867F8">
        <w:t>Enabling/disabling Layer 2 Interface</w:t>
      </w:r>
      <w:bookmarkEnd w:id="675"/>
      <w:bookmarkEnd w:id="676"/>
      <w:bookmarkEnd w:id="677"/>
      <w:bookmarkEnd w:id="678"/>
      <w:bookmarkEnd w:id="679"/>
      <w:bookmarkEnd w:id="680"/>
    </w:p>
    <w:p w14:paraId="0ED92F24" w14:textId="77777777" w:rsidR="00712039" w:rsidRPr="007C647C" w:rsidRDefault="00712039" w:rsidP="001E0166">
      <w:pPr>
        <w:pStyle w:val="a3"/>
        <w:ind w:left="0" w:right="20"/>
      </w:pPr>
      <w:r w:rsidRPr="007C647C">
        <w:t>The commands for Layer 2 interface configure/cancel are as follows:</w:t>
      </w:r>
    </w:p>
    <w:p w14:paraId="3CF242EF" w14:textId="77777777" w:rsidR="00712039" w:rsidRDefault="006A4BB0" w:rsidP="001E0166">
      <w:pPr>
        <w:pStyle w:val="afffff3"/>
        <w:wordWrap/>
        <w:spacing w:before="0" w:after="0" w:line="360" w:lineRule="auto"/>
        <w:ind w:left="0" w:right="20"/>
      </w:pPr>
      <w:bookmarkStart w:id="681" w:name="_Toc532303069"/>
      <w:bookmarkStart w:id="682" w:name="_Toc198534965"/>
      <w:bookmarkStart w:id="683" w:name="_Toc361679339"/>
      <w:bookmarkStart w:id="684" w:name="_Toc391575177"/>
      <w:r>
        <w:t>Table</w:t>
      </w:r>
      <w:r w:rsidR="00FB6A4A">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64652">
        <w:rPr>
          <w:noProof/>
        </w:rPr>
        <w:t>35</w:t>
      </w:r>
      <w:r w:rsidR="005832B8">
        <w:fldChar w:fldCharType="end"/>
      </w:r>
      <w:r w:rsidR="00712039">
        <w:t xml:space="preserve"> </w:t>
      </w:r>
      <w:bookmarkEnd w:id="681"/>
      <w:bookmarkEnd w:id="682"/>
      <w:bookmarkEnd w:id="683"/>
      <w:r w:rsidR="00712039" w:rsidRPr="002F5F3A">
        <w:t>Commands to enable/disable Layer 2 interface configuration</w:t>
      </w:r>
      <w:bookmarkEnd w:id="68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2F5F3A" w14:paraId="6E567AC0" w14:textId="77777777" w:rsidTr="006D09B4">
        <w:trPr>
          <w:trHeight w:val="328"/>
        </w:trPr>
        <w:tc>
          <w:tcPr>
            <w:tcW w:w="2467" w:type="dxa"/>
            <w:shd w:val="clear" w:color="auto" w:fill="E6E6E6"/>
            <w:vAlign w:val="center"/>
          </w:tcPr>
          <w:p w14:paraId="34FE8FE9" w14:textId="77777777" w:rsidR="00712039" w:rsidRPr="002F5F3A" w:rsidRDefault="00712039" w:rsidP="001E0166">
            <w:pPr>
              <w:pStyle w:val="ab"/>
              <w:wordWrap/>
              <w:spacing w:line="240" w:lineRule="auto"/>
              <w:ind w:right="20"/>
              <w:rPr>
                <w:b w:val="0"/>
              </w:rPr>
            </w:pPr>
            <w:r w:rsidRPr="002F5F3A">
              <w:rPr>
                <w:b w:val="0"/>
              </w:rPr>
              <w:t>Command</w:t>
            </w:r>
          </w:p>
        </w:tc>
        <w:tc>
          <w:tcPr>
            <w:tcW w:w="3275" w:type="dxa"/>
            <w:shd w:val="clear" w:color="auto" w:fill="E6E6E6"/>
            <w:vAlign w:val="center"/>
          </w:tcPr>
          <w:p w14:paraId="24E3A341" w14:textId="77777777" w:rsidR="00712039" w:rsidRPr="002F5F3A" w:rsidRDefault="00712039" w:rsidP="001E0166">
            <w:pPr>
              <w:pStyle w:val="ab"/>
              <w:wordWrap/>
              <w:spacing w:line="240" w:lineRule="auto"/>
              <w:ind w:right="20"/>
              <w:rPr>
                <w:b w:val="0"/>
              </w:rPr>
            </w:pPr>
            <w:r w:rsidRPr="002F5F3A">
              <w:rPr>
                <w:b w:val="0"/>
              </w:rPr>
              <w:t>Description</w:t>
            </w:r>
          </w:p>
        </w:tc>
        <w:tc>
          <w:tcPr>
            <w:tcW w:w="1618" w:type="dxa"/>
            <w:shd w:val="clear" w:color="auto" w:fill="E6E6E6"/>
            <w:vAlign w:val="center"/>
          </w:tcPr>
          <w:p w14:paraId="4BFAC4A3" w14:textId="77777777" w:rsidR="00712039" w:rsidRPr="002F5F3A" w:rsidRDefault="00712039" w:rsidP="001E0166">
            <w:pPr>
              <w:pStyle w:val="ab"/>
              <w:wordWrap/>
              <w:spacing w:line="240" w:lineRule="auto"/>
              <w:ind w:right="20"/>
              <w:rPr>
                <w:b w:val="0"/>
              </w:rPr>
            </w:pPr>
            <w:r w:rsidRPr="002F5F3A">
              <w:rPr>
                <w:b w:val="0"/>
              </w:rPr>
              <w:t>Mode</w:t>
            </w:r>
          </w:p>
        </w:tc>
      </w:tr>
      <w:tr w:rsidR="00712039" w:rsidRPr="002F5F3A" w14:paraId="7B3ADD6E" w14:textId="77777777" w:rsidTr="006D09B4">
        <w:trPr>
          <w:trHeight w:val="343"/>
        </w:trPr>
        <w:tc>
          <w:tcPr>
            <w:tcW w:w="2467" w:type="dxa"/>
            <w:vAlign w:val="center"/>
          </w:tcPr>
          <w:p w14:paraId="06B01A47" w14:textId="77777777" w:rsidR="00712039" w:rsidRPr="002F5F3A" w:rsidRDefault="00712039" w:rsidP="001E0166">
            <w:pPr>
              <w:pStyle w:val="aa"/>
              <w:ind w:right="20"/>
              <w:rPr>
                <w:bCs/>
              </w:rPr>
            </w:pPr>
            <w:r w:rsidRPr="002F5F3A">
              <w:rPr>
                <w:bCs/>
              </w:rPr>
              <w:t>switchport</w:t>
            </w:r>
          </w:p>
        </w:tc>
        <w:tc>
          <w:tcPr>
            <w:tcW w:w="3275" w:type="dxa"/>
            <w:vAlign w:val="center"/>
          </w:tcPr>
          <w:p w14:paraId="2CECD974" w14:textId="77777777" w:rsidR="00712039" w:rsidRPr="002F5F3A" w:rsidRDefault="00712039" w:rsidP="001E0166">
            <w:pPr>
              <w:pStyle w:val="aa"/>
              <w:ind w:right="20"/>
            </w:pPr>
            <w:r w:rsidRPr="002F5F3A">
              <w:t>Enables Layer2 interface</w:t>
            </w:r>
          </w:p>
        </w:tc>
        <w:tc>
          <w:tcPr>
            <w:tcW w:w="1618" w:type="dxa"/>
            <w:vAlign w:val="center"/>
          </w:tcPr>
          <w:p w14:paraId="155F11CF" w14:textId="77777777" w:rsidR="00712039" w:rsidRPr="002F5F3A" w:rsidRDefault="00250C37" w:rsidP="001E0166">
            <w:pPr>
              <w:pStyle w:val="aa"/>
              <w:ind w:right="20"/>
            </w:pPr>
            <w:r>
              <w:rPr>
                <w:rFonts w:hint="eastAsia"/>
              </w:rPr>
              <w:t>I</w:t>
            </w:r>
            <w:r w:rsidR="00712039" w:rsidRPr="002F5F3A">
              <w:t>nterface</w:t>
            </w:r>
          </w:p>
        </w:tc>
      </w:tr>
      <w:tr w:rsidR="00712039" w:rsidRPr="002F5F3A" w14:paraId="58D5E17F" w14:textId="77777777" w:rsidTr="006D09B4">
        <w:trPr>
          <w:trHeight w:val="359"/>
        </w:trPr>
        <w:tc>
          <w:tcPr>
            <w:tcW w:w="2467" w:type="dxa"/>
            <w:vAlign w:val="center"/>
          </w:tcPr>
          <w:p w14:paraId="1C4DBDBF" w14:textId="77777777" w:rsidR="00712039" w:rsidRPr="002F5F3A" w:rsidRDefault="00712039" w:rsidP="001E0166">
            <w:pPr>
              <w:pStyle w:val="aa"/>
              <w:ind w:right="20"/>
              <w:rPr>
                <w:bCs/>
              </w:rPr>
            </w:pPr>
            <w:r w:rsidRPr="002F5F3A">
              <w:rPr>
                <w:bCs/>
              </w:rPr>
              <w:t>no switchport</w:t>
            </w:r>
          </w:p>
        </w:tc>
        <w:tc>
          <w:tcPr>
            <w:tcW w:w="3275" w:type="dxa"/>
            <w:vAlign w:val="center"/>
          </w:tcPr>
          <w:p w14:paraId="6D751ABB" w14:textId="77777777" w:rsidR="00712039" w:rsidRPr="002F5F3A" w:rsidRDefault="00712039" w:rsidP="001E0166">
            <w:pPr>
              <w:pStyle w:val="aa"/>
              <w:ind w:right="20"/>
            </w:pPr>
            <w:r w:rsidRPr="002F5F3A">
              <w:t>Disables Layer2 interface</w:t>
            </w:r>
          </w:p>
        </w:tc>
        <w:tc>
          <w:tcPr>
            <w:tcW w:w="1618" w:type="dxa"/>
            <w:vAlign w:val="center"/>
          </w:tcPr>
          <w:p w14:paraId="408F69AD" w14:textId="77777777" w:rsidR="00712039" w:rsidRPr="002F5F3A" w:rsidRDefault="00250C37" w:rsidP="001E0166">
            <w:pPr>
              <w:pStyle w:val="aa"/>
              <w:ind w:right="20"/>
            </w:pPr>
            <w:r>
              <w:rPr>
                <w:rFonts w:hint="eastAsia"/>
              </w:rPr>
              <w:t>I</w:t>
            </w:r>
            <w:r w:rsidR="00712039" w:rsidRPr="002F5F3A">
              <w:t>nterface</w:t>
            </w:r>
          </w:p>
        </w:tc>
      </w:tr>
    </w:tbl>
    <w:p w14:paraId="2038A233" w14:textId="77777777" w:rsidR="00712039" w:rsidRPr="007C647C" w:rsidRDefault="00712039" w:rsidP="001E0166">
      <w:pPr>
        <w:pStyle w:val="a3"/>
        <w:ind w:left="0" w:right="20"/>
      </w:pPr>
      <w:r w:rsidRPr="007C647C">
        <w:lastRenderedPageBreak/>
        <w:t>When an interface is set up as the first Layer 2 interface, the interface will have the defaults of Layer 2 interface and when the Layer 2 interface configuration is canceled, VLAN settings are also canceled, but if Layer 2 interface is enabled by switchport command, the previous configurations are recovered.</w:t>
      </w:r>
    </w:p>
    <w:tbl>
      <w:tblPr>
        <w:tblStyle w:val="NOTICE"/>
        <w:tblW w:w="0" w:type="auto"/>
        <w:tblLook w:val="0000" w:firstRow="0" w:lastRow="0" w:firstColumn="0" w:lastColumn="0" w:noHBand="0" w:noVBand="0"/>
      </w:tblPr>
      <w:tblGrid>
        <w:gridCol w:w="749"/>
        <w:gridCol w:w="1007"/>
        <w:gridCol w:w="6176"/>
      </w:tblGrid>
      <w:tr w:rsidR="00712039" w14:paraId="1FC8DBBE" w14:textId="77777777" w:rsidTr="005C6777">
        <w:tc>
          <w:tcPr>
            <w:tcW w:w="753" w:type="dxa"/>
            <w:vAlign w:val="center"/>
          </w:tcPr>
          <w:p w14:paraId="37B348EF" w14:textId="77777777" w:rsidR="00712039" w:rsidRDefault="00712039" w:rsidP="001E0166">
            <w:pPr>
              <w:pStyle w:val="aa"/>
              <w:spacing w:line="360" w:lineRule="auto"/>
              <w:ind w:right="20"/>
              <w:jc w:val="both"/>
              <w:rPr>
                <w:rFonts w:cs="Times New Roman"/>
              </w:rPr>
            </w:pPr>
            <w:r>
              <w:rPr>
                <w:rFonts w:cs="Times New Roman" w:hint="eastAsia"/>
                <w:noProof/>
              </w:rPr>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Default="00712039" w:rsidP="001E0166">
            <w:pPr>
              <w:pStyle w:val="aa"/>
              <w:ind w:right="20"/>
              <w:jc w:val="both"/>
              <w:rPr>
                <w:b/>
                <w:bCs/>
              </w:rPr>
            </w:pPr>
            <w:r>
              <w:rPr>
                <w:b/>
                <w:bCs/>
              </w:rPr>
              <w:t>Notice</w:t>
            </w:r>
          </w:p>
        </w:tc>
        <w:tc>
          <w:tcPr>
            <w:tcW w:w="6546" w:type="dxa"/>
            <w:vAlign w:val="center"/>
          </w:tcPr>
          <w:p w14:paraId="015B1F35" w14:textId="77777777" w:rsidR="00712039" w:rsidRDefault="00712039" w:rsidP="001E0166">
            <w:pPr>
              <w:pStyle w:val="bonmun"/>
              <w:spacing w:line="240" w:lineRule="auto"/>
              <w:ind w:right="20"/>
            </w:pPr>
            <w:r w:rsidRPr="002F5F3A">
              <w:rPr>
                <w:bCs/>
                <w:sz w:val="18"/>
              </w:rPr>
              <w:t xml:space="preserve">All the physical ports of </w:t>
            </w:r>
            <w:r w:rsidR="00094318">
              <w:rPr>
                <w:bCs/>
                <w:sz w:val="18"/>
              </w:rPr>
              <w:t>C9500</w:t>
            </w:r>
            <w:r w:rsidRPr="002F5F3A">
              <w:rPr>
                <w:bCs/>
                <w:sz w:val="18"/>
              </w:rPr>
              <w:t xml:space="preserve"> are configured as Layer 2 interface by default.</w:t>
            </w:r>
          </w:p>
        </w:tc>
      </w:tr>
    </w:tbl>
    <w:p w14:paraId="77A2D74C" w14:textId="77777777" w:rsidR="00712039" w:rsidRDefault="00712039" w:rsidP="001E0166">
      <w:pPr>
        <w:pStyle w:val="3"/>
        <w:ind w:left="0" w:right="20"/>
      </w:pPr>
      <w:bookmarkStart w:id="685" w:name="_Toc532302909"/>
      <w:bookmarkStart w:id="686" w:name="_Toc198607496"/>
      <w:bookmarkStart w:id="687" w:name="_Toc363228317"/>
      <w:bookmarkStart w:id="688" w:name="_Toc445130779"/>
      <w:r>
        <w:t xml:space="preserve">Trunk port </w:t>
      </w:r>
      <w:bookmarkEnd w:id="685"/>
      <w:bookmarkEnd w:id="686"/>
      <w:bookmarkEnd w:id="687"/>
      <w:r>
        <w:rPr>
          <w:rFonts w:hint="eastAsia"/>
        </w:rPr>
        <w:t>setting</w:t>
      </w:r>
      <w:bookmarkEnd w:id="688"/>
    </w:p>
    <w:p w14:paraId="3D2A6AB2" w14:textId="77777777" w:rsidR="00712039" w:rsidRPr="0067229A" w:rsidRDefault="00712039" w:rsidP="001E0166">
      <w:pPr>
        <w:pStyle w:val="a3"/>
        <w:ind w:left="0" w:right="20"/>
      </w:pPr>
      <w:r w:rsidRPr="0067229A">
        <w:t>The following commands are used to set a physical port or a port-group interface as Layer 2 trunk port:</w:t>
      </w:r>
    </w:p>
    <w:p w14:paraId="1F4BF613" w14:textId="77777777" w:rsidR="00712039" w:rsidRDefault="00786E15" w:rsidP="001E0166">
      <w:pPr>
        <w:pStyle w:val="afffff3"/>
        <w:ind w:left="0" w:right="20"/>
      </w:pPr>
      <w:bookmarkStart w:id="689" w:name="_Toc391575178"/>
      <w:r>
        <w:t xml:space="preserve">Table </w:t>
      </w:r>
      <w:r w:rsidR="005832B8">
        <w:fldChar w:fldCharType="begin"/>
      </w:r>
      <w:r w:rsidR="00092D8C">
        <w:instrText xml:space="preserve"> SEQ Table \* ARABIC </w:instrText>
      </w:r>
      <w:r w:rsidR="005832B8">
        <w:fldChar w:fldCharType="separate"/>
      </w:r>
      <w:r w:rsidR="00264652">
        <w:rPr>
          <w:noProof/>
        </w:rPr>
        <w:t>36</w:t>
      </w:r>
      <w:r w:rsidR="005832B8">
        <w:rPr>
          <w:noProof/>
        </w:rPr>
        <w:fldChar w:fldCharType="end"/>
      </w:r>
      <w:r>
        <w:rPr>
          <w:rFonts w:hint="eastAsia"/>
        </w:rPr>
        <w:t xml:space="preserve"> </w:t>
      </w:r>
      <w:r w:rsidR="00712039" w:rsidRPr="002F5F3A">
        <w:t>Commands for Trunk port configuration</w:t>
      </w:r>
      <w:bookmarkEnd w:id="689"/>
    </w:p>
    <w:tbl>
      <w:tblPr>
        <w:tblStyle w:val="CLIWide"/>
        <w:tblW w:w="0" w:type="auto"/>
        <w:tblLook w:val="01E0" w:firstRow="1" w:lastRow="1" w:firstColumn="1" w:lastColumn="1" w:noHBand="0" w:noVBand="0"/>
      </w:tblPr>
      <w:tblGrid>
        <w:gridCol w:w="3267"/>
        <w:gridCol w:w="3455"/>
        <w:gridCol w:w="1210"/>
      </w:tblGrid>
      <w:tr w:rsidR="004D0561" w:rsidRPr="003B6011"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4D0561" w:rsidRDefault="004D0561" w:rsidP="001E0166">
            <w:pPr>
              <w:pStyle w:val="ab"/>
              <w:wordWrap/>
              <w:spacing w:line="240" w:lineRule="auto"/>
              <w:ind w:right="20"/>
              <w:rPr>
                <w:b w:val="0"/>
              </w:rPr>
            </w:pPr>
            <w:r w:rsidRPr="004D0561">
              <w:rPr>
                <w:b w:val="0"/>
              </w:rPr>
              <w:t>Command</w:t>
            </w:r>
          </w:p>
        </w:tc>
        <w:tc>
          <w:tcPr>
            <w:tcW w:w="3539" w:type="dxa"/>
          </w:tcPr>
          <w:p w14:paraId="7063B60E" w14:textId="77777777" w:rsidR="004D0561" w:rsidRPr="004D0561" w:rsidRDefault="004D0561" w:rsidP="001E0166">
            <w:pPr>
              <w:pStyle w:val="ab"/>
              <w:wordWrap/>
              <w:spacing w:line="240" w:lineRule="auto"/>
              <w:ind w:right="20"/>
              <w:rPr>
                <w:b w:val="0"/>
              </w:rPr>
            </w:pPr>
            <w:r w:rsidRPr="004D0561">
              <w:rPr>
                <w:b w:val="0"/>
              </w:rPr>
              <w:t>Description</w:t>
            </w:r>
          </w:p>
        </w:tc>
        <w:tc>
          <w:tcPr>
            <w:tcW w:w="1220" w:type="dxa"/>
          </w:tcPr>
          <w:p w14:paraId="3C4C1C3D" w14:textId="77777777" w:rsidR="004D0561" w:rsidRPr="004D0561" w:rsidRDefault="004D0561" w:rsidP="001E0166">
            <w:pPr>
              <w:pStyle w:val="ab"/>
              <w:wordWrap/>
              <w:spacing w:line="240" w:lineRule="auto"/>
              <w:ind w:right="20"/>
              <w:rPr>
                <w:b w:val="0"/>
              </w:rPr>
            </w:pPr>
            <w:r w:rsidRPr="004D0561">
              <w:rPr>
                <w:b w:val="0"/>
              </w:rPr>
              <w:t xml:space="preserve">Mode </w:t>
            </w:r>
          </w:p>
        </w:tc>
      </w:tr>
      <w:tr w:rsidR="004D0561" w:rsidRPr="003B6011" w14:paraId="7BDED206" w14:textId="77777777" w:rsidTr="004D0561">
        <w:tc>
          <w:tcPr>
            <w:tcW w:w="3347" w:type="dxa"/>
          </w:tcPr>
          <w:p w14:paraId="236E0530" w14:textId="77777777" w:rsidR="004D0561" w:rsidRPr="003B6011" w:rsidRDefault="004D0561" w:rsidP="001E0166">
            <w:pPr>
              <w:pStyle w:val="aa"/>
              <w:ind w:rightChars="10" w:right="18"/>
              <w:rPr>
                <w:bCs/>
              </w:rPr>
            </w:pPr>
            <w:r w:rsidRPr="003B6011">
              <w:rPr>
                <w:bCs/>
              </w:rPr>
              <w:t>switchport mode trunk</w:t>
            </w:r>
          </w:p>
        </w:tc>
        <w:tc>
          <w:tcPr>
            <w:tcW w:w="3539" w:type="dxa"/>
          </w:tcPr>
          <w:p w14:paraId="4EC9DAA1" w14:textId="77777777" w:rsidR="004D0561" w:rsidRPr="003B6011" w:rsidRDefault="004D0561" w:rsidP="002B424F">
            <w:pPr>
              <w:pStyle w:val="a9"/>
              <w:numPr>
                <w:ilvl w:val="0"/>
                <w:numId w:val="9"/>
              </w:numPr>
              <w:wordWrap/>
              <w:adjustRightInd w:val="0"/>
              <w:spacing w:line="240" w:lineRule="auto"/>
              <w:ind w:left="0" w:rightChars="10" w:right="18"/>
            </w:pPr>
            <w:r w:rsidRPr="004D0561">
              <w:t xml:space="preserve">Configures </w:t>
            </w:r>
            <w:r w:rsidRPr="003B6011">
              <w:t xml:space="preserve">trunk mode </w:t>
            </w:r>
          </w:p>
        </w:tc>
        <w:tc>
          <w:tcPr>
            <w:tcW w:w="1220" w:type="dxa"/>
          </w:tcPr>
          <w:p w14:paraId="30D52450" w14:textId="77777777" w:rsidR="004D0561" w:rsidRPr="003B6011" w:rsidRDefault="004D0561" w:rsidP="001E0166">
            <w:pPr>
              <w:pStyle w:val="aa"/>
              <w:ind w:rightChars="10" w:right="18"/>
            </w:pPr>
            <w:r w:rsidRPr="003B6011">
              <w:t>Interface</w:t>
            </w:r>
          </w:p>
        </w:tc>
      </w:tr>
      <w:tr w:rsidR="004D0561" w:rsidRPr="003B6011" w14:paraId="2E2A8BB7" w14:textId="77777777" w:rsidTr="004D0561">
        <w:tc>
          <w:tcPr>
            <w:tcW w:w="3347" w:type="dxa"/>
          </w:tcPr>
          <w:p w14:paraId="2E2C1C87" w14:textId="77777777" w:rsidR="004D0561" w:rsidRPr="003B6011" w:rsidRDefault="004D0561" w:rsidP="001E0166">
            <w:pPr>
              <w:pStyle w:val="aa"/>
              <w:ind w:rightChars="10" w:right="18"/>
            </w:pPr>
            <w:r w:rsidRPr="003B6011">
              <w:rPr>
                <w:bCs/>
              </w:rPr>
              <w:t xml:space="preserve">switchport trunk native </w:t>
            </w:r>
            <w:r w:rsidRPr="003B6011">
              <w:t>&lt;</w:t>
            </w:r>
            <w:r w:rsidRPr="003B6011">
              <w:rPr>
                <w:i/>
                <w:iCs/>
              </w:rPr>
              <w:t>1-4094</w:t>
            </w:r>
            <w:r w:rsidRPr="003B6011">
              <w:t>&gt;</w:t>
            </w:r>
          </w:p>
        </w:tc>
        <w:tc>
          <w:tcPr>
            <w:tcW w:w="3539" w:type="dxa"/>
          </w:tcPr>
          <w:p w14:paraId="6D4F33B1" w14:textId="77777777" w:rsidR="004D0561" w:rsidRPr="003B6011" w:rsidRDefault="004D0561" w:rsidP="002B424F">
            <w:pPr>
              <w:pStyle w:val="a9"/>
              <w:numPr>
                <w:ilvl w:val="0"/>
                <w:numId w:val="9"/>
              </w:numPr>
              <w:wordWrap/>
              <w:adjustRightInd w:val="0"/>
              <w:spacing w:line="240" w:lineRule="auto"/>
              <w:ind w:left="0" w:rightChars="10" w:right="18"/>
            </w:pPr>
            <w:r w:rsidRPr="004D0561">
              <w:t xml:space="preserve">Configures </w:t>
            </w:r>
            <w:r w:rsidRPr="003B6011">
              <w:t xml:space="preserve">trunk port native VLAN </w:t>
            </w:r>
          </w:p>
        </w:tc>
        <w:tc>
          <w:tcPr>
            <w:tcW w:w="1220" w:type="dxa"/>
          </w:tcPr>
          <w:p w14:paraId="127F068A" w14:textId="77777777" w:rsidR="004D0561" w:rsidRPr="003B6011" w:rsidRDefault="004D0561" w:rsidP="001E0166">
            <w:pPr>
              <w:pStyle w:val="aa"/>
              <w:ind w:rightChars="10" w:right="18"/>
            </w:pPr>
            <w:r w:rsidRPr="003B6011">
              <w:t>Interface</w:t>
            </w:r>
          </w:p>
        </w:tc>
      </w:tr>
      <w:tr w:rsidR="004D0561" w:rsidRPr="003B6011" w14:paraId="79AF91DE" w14:textId="77777777" w:rsidTr="004D0561">
        <w:tc>
          <w:tcPr>
            <w:tcW w:w="3347" w:type="dxa"/>
          </w:tcPr>
          <w:p w14:paraId="313EAC12" w14:textId="77777777" w:rsidR="004D0561" w:rsidRPr="003B6011" w:rsidRDefault="004D0561" w:rsidP="001E0166">
            <w:pPr>
              <w:pStyle w:val="aa"/>
              <w:ind w:rightChars="10" w:right="18"/>
              <w:rPr>
                <w:bCs/>
              </w:rPr>
            </w:pPr>
            <w:r w:rsidRPr="003B6011">
              <w:rPr>
                <w:bCs/>
              </w:rPr>
              <w:t>no switchport trunk native</w:t>
            </w:r>
          </w:p>
        </w:tc>
        <w:tc>
          <w:tcPr>
            <w:tcW w:w="3539" w:type="dxa"/>
          </w:tcPr>
          <w:p w14:paraId="4C5BF80B" w14:textId="77777777" w:rsidR="004D0561" w:rsidRPr="003B6011" w:rsidRDefault="004D0561" w:rsidP="002B424F">
            <w:pPr>
              <w:pStyle w:val="a9"/>
              <w:numPr>
                <w:ilvl w:val="0"/>
                <w:numId w:val="9"/>
              </w:numPr>
              <w:wordWrap/>
              <w:adjustRightInd w:val="0"/>
              <w:spacing w:line="240" w:lineRule="auto"/>
              <w:ind w:left="0" w:rightChars="10" w:right="18"/>
            </w:pPr>
            <w:r w:rsidRPr="004D0561">
              <w:t>Sets trunk port native VLAN to default</w:t>
            </w:r>
          </w:p>
        </w:tc>
        <w:tc>
          <w:tcPr>
            <w:tcW w:w="1220" w:type="dxa"/>
          </w:tcPr>
          <w:p w14:paraId="7F479F1A" w14:textId="77777777" w:rsidR="004D0561" w:rsidRPr="003B6011" w:rsidRDefault="004D0561" w:rsidP="001E0166">
            <w:pPr>
              <w:pStyle w:val="aa"/>
              <w:ind w:rightChars="10" w:right="18"/>
            </w:pPr>
            <w:r w:rsidRPr="003B6011">
              <w:t>Interface</w:t>
            </w:r>
          </w:p>
        </w:tc>
      </w:tr>
      <w:tr w:rsidR="004D0561" w:rsidRPr="003B6011" w14:paraId="2FEAC224" w14:textId="77777777" w:rsidTr="004D0561">
        <w:tc>
          <w:tcPr>
            <w:tcW w:w="3347" w:type="dxa"/>
          </w:tcPr>
          <w:p w14:paraId="5F7BE15D" w14:textId="77777777" w:rsidR="004D0561" w:rsidRPr="003B6011" w:rsidRDefault="004D0561" w:rsidP="001E0166">
            <w:pPr>
              <w:pStyle w:val="aa"/>
              <w:ind w:rightChars="10" w:right="18"/>
            </w:pPr>
            <w:r w:rsidRPr="003B6011">
              <w:rPr>
                <w:bCs/>
              </w:rPr>
              <w:t xml:space="preserve">switchport trunk allowed vlan add </w:t>
            </w:r>
            <w:r w:rsidRPr="003B6011">
              <w:t>&lt;</w:t>
            </w:r>
            <w:r w:rsidRPr="003B6011">
              <w:rPr>
                <w:i/>
                <w:iCs/>
              </w:rPr>
              <w:t>2-4094</w:t>
            </w:r>
            <w:r w:rsidRPr="003B6011">
              <w:t>&gt;</w:t>
            </w:r>
          </w:p>
        </w:tc>
        <w:tc>
          <w:tcPr>
            <w:tcW w:w="3539" w:type="dxa"/>
          </w:tcPr>
          <w:p w14:paraId="2E81A665" w14:textId="77777777" w:rsidR="004D0561" w:rsidRPr="003B6011" w:rsidRDefault="004D0561" w:rsidP="002B424F">
            <w:pPr>
              <w:pStyle w:val="a9"/>
              <w:numPr>
                <w:ilvl w:val="0"/>
                <w:numId w:val="9"/>
              </w:numPr>
              <w:wordWrap/>
              <w:adjustRightInd w:val="0"/>
              <w:spacing w:line="240" w:lineRule="auto"/>
              <w:ind w:left="0" w:rightChars="10" w:right="18"/>
            </w:pPr>
            <w:r w:rsidRPr="004D0561">
              <w:t>Adds the trunk port as tagged VLAN</w:t>
            </w:r>
          </w:p>
        </w:tc>
        <w:tc>
          <w:tcPr>
            <w:tcW w:w="1220" w:type="dxa"/>
          </w:tcPr>
          <w:p w14:paraId="3ED942F7" w14:textId="77777777" w:rsidR="004D0561" w:rsidRPr="003B6011" w:rsidRDefault="004D0561" w:rsidP="001E0166">
            <w:pPr>
              <w:pStyle w:val="aa"/>
              <w:ind w:rightChars="10" w:right="18"/>
            </w:pPr>
            <w:r w:rsidRPr="003B6011">
              <w:t>Interface</w:t>
            </w:r>
          </w:p>
        </w:tc>
      </w:tr>
      <w:tr w:rsidR="004D0561" w:rsidRPr="003B6011" w14:paraId="6511FFED" w14:textId="77777777" w:rsidTr="004D0561">
        <w:tc>
          <w:tcPr>
            <w:tcW w:w="3347" w:type="dxa"/>
          </w:tcPr>
          <w:p w14:paraId="5C26B2B2" w14:textId="77777777" w:rsidR="004D0561" w:rsidRPr="003B6011" w:rsidRDefault="004D0561" w:rsidP="001E0166">
            <w:pPr>
              <w:pStyle w:val="aa"/>
              <w:ind w:rightChars="10" w:right="18"/>
            </w:pPr>
            <w:r w:rsidRPr="003B6011">
              <w:rPr>
                <w:bCs/>
              </w:rPr>
              <w:t>switchport trunk remove</w:t>
            </w:r>
            <w:r w:rsidRPr="003B6011">
              <w:t xml:space="preserve"> &lt;</w:t>
            </w:r>
            <w:r w:rsidRPr="003B6011">
              <w:rPr>
                <w:i/>
                <w:iCs/>
              </w:rPr>
              <w:t>2-4094</w:t>
            </w:r>
            <w:r w:rsidRPr="003B6011">
              <w:t>&gt;</w:t>
            </w:r>
          </w:p>
          <w:p w14:paraId="53A24BC7" w14:textId="77777777" w:rsidR="004D0561" w:rsidRPr="003B6011" w:rsidRDefault="004D0561" w:rsidP="001E0166">
            <w:pPr>
              <w:pStyle w:val="aa"/>
              <w:ind w:rightChars="10" w:right="18"/>
              <w:rPr>
                <w:bCs/>
              </w:rPr>
            </w:pPr>
            <w:r w:rsidRPr="003B6011">
              <w:rPr>
                <w:bCs/>
              </w:rPr>
              <w:t>switchport trunk remove all</w:t>
            </w:r>
          </w:p>
        </w:tc>
        <w:tc>
          <w:tcPr>
            <w:tcW w:w="3539" w:type="dxa"/>
          </w:tcPr>
          <w:p w14:paraId="1441E777" w14:textId="77777777" w:rsidR="004D0561" w:rsidRPr="003B6011" w:rsidRDefault="004D0561" w:rsidP="002B424F">
            <w:pPr>
              <w:pStyle w:val="a9"/>
              <w:numPr>
                <w:ilvl w:val="0"/>
                <w:numId w:val="9"/>
              </w:numPr>
              <w:wordWrap/>
              <w:adjustRightInd w:val="0"/>
              <w:spacing w:line="240" w:lineRule="auto"/>
              <w:ind w:left="0" w:rightChars="10" w:right="18"/>
            </w:pPr>
            <w:r w:rsidRPr="004D0561">
              <w:t>Removes the trunk port from the tagged VLAN</w:t>
            </w:r>
          </w:p>
        </w:tc>
        <w:tc>
          <w:tcPr>
            <w:tcW w:w="1220" w:type="dxa"/>
          </w:tcPr>
          <w:p w14:paraId="3F596F5C" w14:textId="77777777" w:rsidR="004D0561" w:rsidRPr="003B6011" w:rsidRDefault="004D0561" w:rsidP="001E0166">
            <w:pPr>
              <w:pStyle w:val="aa"/>
              <w:ind w:rightChars="10" w:right="18"/>
            </w:pPr>
            <w:r w:rsidRPr="003B6011">
              <w:t>Interface</w:t>
            </w:r>
          </w:p>
        </w:tc>
      </w:tr>
    </w:tbl>
    <w:p w14:paraId="7E940953" w14:textId="77777777" w:rsidR="00712039" w:rsidRPr="0067229A" w:rsidRDefault="00712039" w:rsidP="001E0166">
      <w:pPr>
        <w:pStyle w:val="a3"/>
        <w:ind w:left="0" w:right="20"/>
      </w:pPr>
      <w:r w:rsidRPr="0067229A">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3D133F" w14:paraId="518FD8B2" w14:textId="77777777" w:rsidTr="00335912">
        <w:tc>
          <w:tcPr>
            <w:tcW w:w="8927" w:type="dxa"/>
          </w:tcPr>
          <w:p w14:paraId="1036BA61" w14:textId="77777777" w:rsidR="00EC1A3F" w:rsidRPr="003D133F" w:rsidRDefault="00EC1A3F" w:rsidP="001E0166">
            <w:pPr>
              <w:pStyle w:val="aa"/>
              <w:ind w:rightChars="10" w:right="18"/>
            </w:pPr>
            <w:r w:rsidRPr="003D133F">
              <w:t>Switch#</w:t>
            </w:r>
            <w:r w:rsidRPr="003D133F">
              <w:rPr>
                <w:b/>
                <w:bCs/>
              </w:rPr>
              <w:t>configure terminal</w:t>
            </w:r>
          </w:p>
          <w:p w14:paraId="1E98CD38" w14:textId="77777777" w:rsidR="00EC1A3F" w:rsidRPr="003D133F" w:rsidRDefault="00EC1A3F" w:rsidP="001E0166">
            <w:pPr>
              <w:pStyle w:val="aa"/>
              <w:ind w:rightChars="10" w:right="18"/>
            </w:pPr>
            <w:r w:rsidRPr="003D133F">
              <w:t xml:space="preserve">Switch(config)# </w:t>
            </w:r>
            <w:r w:rsidRPr="003D133F">
              <w:rPr>
                <w:b/>
                <w:bCs/>
              </w:rPr>
              <w:t>interface TenGigabitEthernet 7/1</w:t>
            </w:r>
          </w:p>
          <w:p w14:paraId="670596BD" w14:textId="77777777" w:rsidR="00EC1A3F" w:rsidRPr="003D133F" w:rsidRDefault="00EC1A3F" w:rsidP="001E0166">
            <w:pPr>
              <w:pStyle w:val="aa"/>
              <w:ind w:rightChars="10" w:right="18"/>
            </w:pPr>
            <w:r w:rsidRPr="003D133F">
              <w:t xml:space="preserve">Switch (config-if- TenGi7/1)# </w:t>
            </w:r>
            <w:r w:rsidRPr="003D133F">
              <w:rPr>
                <w:b/>
                <w:bCs/>
              </w:rPr>
              <w:t>switchport mode trunk</w:t>
            </w:r>
            <w:r w:rsidRPr="003D133F">
              <w:t xml:space="preserve">        ! trunk port set </w:t>
            </w:r>
          </w:p>
          <w:p w14:paraId="5C74AFBE" w14:textId="77777777" w:rsidR="009C601F" w:rsidRPr="003D133F" w:rsidRDefault="009C601F" w:rsidP="001E0166">
            <w:pPr>
              <w:pStyle w:val="aa"/>
              <w:ind w:rightChars="10" w:right="18"/>
            </w:pPr>
            <w:r w:rsidRPr="003D133F">
              <w:t xml:space="preserve">Switch (config-if- TenGi7/1)# </w:t>
            </w:r>
            <w:r w:rsidRPr="003D133F">
              <w:rPr>
                <w:b/>
                <w:bCs/>
              </w:rPr>
              <w:t>switchport trunk allowed vlan</w:t>
            </w:r>
            <w:r w:rsidRPr="003D133F">
              <w:rPr>
                <w:bCs/>
              </w:rPr>
              <w:t xml:space="preserve"> </w:t>
            </w:r>
            <w:r w:rsidRPr="003D133F">
              <w:rPr>
                <w:b/>
                <w:bCs/>
              </w:rPr>
              <w:t>add 2</w:t>
            </w:r>
            <w:r w:rsidRPr="003D133F">
              <w:t xml:space="preserve">      ! tagged vlan </w:t>
            </w:r>
            <w:r w:rsidRPr="003D133F">
              <w:rPr>
                <w:rFonts w:hint="eastAsia"/>
              </w:rPr>
              <w:t>s</w:t>
            </w:r>
            <w:r w:rsidRPr="003D133F">
              <w:t xml:space="preserve">et </w:t>
            </w:r>
          </w:p>
          <w:p w14:paraId="0386F91F" w14:textId="77777777" w:rsidR="00EC1A3F" w:rsidRPr="003D133F" w:rsidRDefault="00EC1A3F" w:rsidP="001E0166">
            <w:pPr>
              <w:pStyle w:val="aa"/>
              <w:ind w:rightChars="10" w:right="18"/>
            </w:pPr>
            <w:r w:rsidRPr="003D133F">
              <w:t xml:space="preserve">Switch (config-if- TenGi7/1)# </w:t>
            </w:r>
            <w:r w:rsidRPr="003D133F">
              <w:rPr>
                <w:b/>
                <w:bCs/>
              </w:rPr>
              <w:t>switchport trunk native 2</w:t>
            </w:r>
            <w:r w:rsidRPr="003D133F">
              <w:t xml:space="preserve">   ! native vlan set </w:t>
            </w:r>
          </w:p>
          <w:p w14:paraId="6C0FDFB8" w14:textId="77777777" w:rsidR="00EC1A3F" w:rsidRPr="003D133F" w:rsidRDefault="00EC1A3F" w:rsidP="001E0166">
            <w:pPr>
              <w:pStyle w:val="aa"/>
              <w:ind w:rightChars="10" w:right="18"/>
            </w:pPr>
            <w:r w:rsidRPr="003D133F">
              <w:t xml:space="preserve">Switch (config-if- TenGi7/1)# </w:t>
            </w:r>
            <w:r w:rsidRPr="003D133F">
              <w:rPr>
                <w:b/>
                <w:bCs/>
              </w:rPr>
              <w:t>switchport trunk allowed vlan</w:t>
            </w:r>
            <w:r w:rsidRPr="003D133F">
              <w:rPr>
                <w:bCs/>
              </w:rPr>
              <w:t xml:space="preserve"> </w:t>
            </w:r>
            <w:r w:rsidRPr="003D133F">
              <w:rPr>
                <w:b/>
                <w:bCs/>
              </w:rPr>
              <w:t>add 3</w:t>
            </w:r>
            <w:r w:rsidRPr="003D133F">
              <w:t xml:space="preserve">      ! tagged vlan </w:t>
            </w:r>
            <w:r w:rsidR="004D0561" w:rsidRPr="003D133F">
              <w:rPr>
                <w:rFonts w:hint="eastAsia"/>
              </w:rPr>
              <w:t>s</w:t>
            </w:r>
            <w:r w:rsidR="004D0561" w:rsidRPr="003D133F">
              <w:t>et</w:t>
            </w:r>
            <w:r w:rsidRPr="003D133F">
              <w:t xml:space="preserve"> </w:t>
            </w:r>
          </w:p>
          <w:p w14:paraId="38067E4B" w14:textId="77777777" w:rsidR="00EC1A3F" w:rsidRPr="003D133F" w:rsidRDefault="00EC1A3F" w:rsidP="001E0166">
            <w:pPr>
              <w:pStyle w:val="aa"/>
              <w:ind w:rightChars="10" w:right="18"/>
            </w:pPr>
            <w:r w:rsidRPr="003D133F">
              <w:t xml:space="preserve">Switch (config-if- TenGi7/1)# </w:t>
            </w:r>
            <w:r w:rsidRPr="003D133F">
              <w:rPr>
                <w:b/>
                <w:bCs/>
              </w:rPr>
              <w:t>switchport trunk allowed vlan add 4</w:t>
            </w:r>
          </w:p>
          <w:p w14:paraId="6C27E52D" w14:textId="77777777" w:rsidR="00712039" w:rsidRPr="003D133F" w:rsidRDefault="00EC1A3F" w:rsidP="001E0166">
            <w:pPr>
              <w:pStyle w:val="aa"/>
              <w:spacing w:line="360" w:lineRule="auto"/>
              <w:ind w:right="20"/>
              <w:jc w:val="both"/>
              <w:rPr>
                <w:rFonts w:ascii="Courier New" w:hAnsi="Courier New" w:cs="Courier New"/>
              </w:rPr>
            </w:pPr>
            <w:r w:rsidRPr="003D133F">
              <w:t xml:space="preserve">Switch (config-if- TenGi7/1)# </w:t>
            </w:r>
            <w:r w:rsidRPr="003D133F">
              <w:rPr>
                <w:b/>
                <w:bCs/>
              </w:rPr>
              <w:t>end</w:t>
            </w:r>
          </w:p>
        </w:tc>
      </w:tr>
    </w:tbl>
    <w:p w14:paraId="16790D7E" w14:textId="77777777" w:rsidR="00712039" w:rsidRPr="003D133F" w:rsidRDefault="00712039" w:rsidP="001E0166">
      <w:pPr>
        <w:pStyle w:val="a3"/>
        <w:ind w:left="0" w:right="20"/>
      </w:pPr>
      <w:r w:rsidRPr="003D133F">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3D133F" w14:paraId="11EA9128" w14:textId="77777777" w:rsidTr="00335912">
        <w:tc>
          <w:tcPr>
            <w:tcW w:w="8786" w:type="dxa"/>
          </w:tcPr>
          <w:p w14:paraId="3D0752AC" w14:textId="77777777" w:rsidR="00EC1A3F" w:rsidRPr="003D133F" w:rsidRDefault="00EC1A3F" w:rsidP="001E0166">
            <w:pPr>
              <w:pStyle w:val="aa"/>
              <w:ind w:rightChars="10" w:right="18"/>
            </w:pPr>
            <w:r w:rsidRPr="003D133F">
              <w:t>Switch#</w:t>
            </w:r>
            <w:r w:rsidRPr="003D133F">
              <w:rPr>
                <w:b/>
                <w:bCs/>
              </w:rPr>
              <w:t>configure terminal</w:t>
            </w:r>
          </w:p>
          <w:p w14:paraId="5CFB574A" w14:textId="77777777" w:rsidR="00EC1A3F" w:rsidRPr="003D133F" w:rsidRDefault="00EC1A3F" w:rsidP="001E0166">
            <w:pPr>
              <w:pStyle w:val="aa"/>
              <w:ind w:rightChars="10" w:right="18"/>
            </w:pPr>
            <w:r w:rsidRPr="003D133F">
              <w:t xml:space="preserve">Switch(config)# </w:t>
            </w:r>
            <w:r w:rsidRPr="003D133F">
              <w:rPr>
                <w:b/>
                <w:bCs/>
              </w:rPr>
              <w:t>interface po2</w:t>
            </w:r>
          </w:p>
          <w:p w14:paraId="3150A4AD" w14:textId="77777777" w:rsidR="00EC1A3F" w:rsidRPr="003D133F" w:rsidRDefault="00EC1A3F" w:rsidP="001E0166">
            <w:pPr>
              <w:pStyle w:val="aa"/>
              <w:ind w:rightChars="10" w:right="18"/>
            </w:pPr>
            <w:r w:rsidRPr="003D133F">
              <w:t xml:space="preserve">Switch (config-if-po2)# </w:t>
            </w:r>
            <w:r w:rsidRPr="003D133F">
              <w:rPr>
                <w:b/>
                <w:bCs/>
              </w:rPr>
              <w:t>switchport mode trunk</w:t>
            </w:r>
            <w:r w:rsidRPr="003D133F">
              <w:t xml:space="preserve">    ! trunk port set </w:t>
            </w:r>
          </w:p>
          <w:p w14:paraId="7DCA3ECF" w14:textId="77777777" w:rsidR="009C601F" w:rsidRPr="003D133F" w:rsidRDefault="009C601F" w:rsidP="001E0166">
            <w:pPr>
              <w:pStyle w:val="aa"/>
              <w:ind w:rightChars="10" w:right="18"/>
            </w:pPr>
            <w:r w:rsidRPr="003D133F">
              <w:t xml:space="preserve">Switch (config-if- TenGi7/1)# </w:t>
            </w:r>
            <w:r w:rsidRPr="003D133F">
              <w:rPr>
                <w:b/>
                <w:bCs/>
              </w:rPr>
              <w:t>switchport trunk allowed vlan</w:t>
            </w:r>
            <w:r w:rsidRPr="003D133F">
              <w:rPr>
                <w:bCs/>
              </w:rPr>
              <w:t xml:space="preserve"> </w:t>
            </w:r>
            <w:r w:rsidRPr="003D133F">
              <w:rPr>
                <w:b/>
                <w:bCs/>
              </w:rPr>
              <w:t>add 2</w:t>
            </w:r>
            <w:r w:rsidRPr="003D133F">
              <w:t xml:space="preserve">      ! tagged vlan </w:t>
            </w:r>
            <w:r w:rsidRPr="003D133F">
              <w:rPr>
                <w:rFonts w:hint="eastAsia"/>
              </w:rPr>
              <w:t>s</w:t>
            </w:r>
            <w:r w:rsidRPr="003D133F">
              <w:t xml:space="preserve">et </w:t>
            </w:r>
          </w:p>
          <w:p w14:paraId="52D893B8" w14:textId="77777777" w:rsidR="00EC1A3F" w:rsidRPr="003D133F" w:rsidRDefault="00EC1A3F" w:rsidP="001E0166">
            <w:pPr>
              <w:pStyle w:val="aa"/>
              <w:ind w:rightChars="10" w:right="18"/>
            </w:pPr>
            <w:r w:rsidRPr="003D133F">
              <w:t xml:space="preserve">Switch (config-if-po2)# </w:t>
            </w:r>
            <w:r w:rsidRPr="003D133F">
              <w:rPr>
                <w:b/>
                <w:bCs/>
              </w:rPr>
              <w:t>switchport trunk native 2</w:t>
            </w:r>
            <w:r w:rsidRPr="003D133F">
              <w:t xml:space="preserve">    ! native VLAN set </w:t>
            </w:r>
          </w:p>
          <w:p w14:paraId="59A7D1E2" w14:textId="77777777" w:rsidR="00EC1A3F" w:rsidRPr="003D133F" w:rsidRDefault="00EC1A3F" w:rsidP="001E0166">
            <w:pPr>
              <w:pStyle w:val="aa"/>
              <w:ind w:rightChars="10" w:right="18"/>
            </w:pPr>
            <w:r w:rsidRPr="003D133F">
              <w:t xml:space="preserve">Switch (config-if-po2)# </w:t>
            </w:r>
            <w:r w:rsidRPr="003D133F">
              <w:rPr>
                <w:b/>
                <w:bCs/>
              </w:rPr>
              <w:t>switchport trunk allowed vlan</w:t>
            </w:r>
            <w:r w:rsidRPr="003D133F">
              <w:rPr>
                <w:bCs/>
              </w:rPr>
              <w:t xml:space="preserve"> </w:t>
            </w:r>
            <w:r w:rsidRPr="003D133F">
              <w:rPr>
                <w:b/>
                <w:bCs/>
              </w:rPr>
              <w:t>add 3</w:t>
            </w:r>
            <w:r w:rsidRPr="003D133F">
              <w:t xml:space="preserve">       ! tagged vlan </w:t>
            </w:r>
            <w:r w:rsidR="004D0561" w:rsidRPr="003D133F">
              <w:rPr>
                <w:rFonts w:hint="eastAsia"/>
              </w:rPr>
              <w:t>s</w:t>
            </w:r>
            <w:r w:rsidR="004D0561" w:rsidRPr="003D133F">
              <w:t>et</w:t>
            </w:r>
            <w:r w:rsidRPr="003D133F">
              <w:t xml:space="preserve"> </w:t>
            </w:r>
          </w:p>
          <w:p w14:paraId="162BB55A" w14:textId="77777777" w:rsidR="00EC1A3F" w:rsidRPr="003D133F" w:rsidRDefault="00EC1A3F" w:rsidP="001E0166">
            <w:pPr>
              <w:pStyle w:val="aa"/>
              <w:ind w:rightChars="10" w:right="18"/>
            </w:pPr>
            <w:r w:rsidRPr="003D133F">
              <w:t xml:space="preserve">Switch (config-if-po2)# </w:t>
            </w:r>
            <w:r w:rsidRPr="003D133F">
              <w:rPr>
                <w:b/>
                <w:bCs/>
              </w:rPr>
              <w:t>switchport trunk</w:t>
            </w:r>
            <w:r w:rsidRPr="003D133F">
              <w:rPr>
                <w:bCs/>
              </w:rPr>
              <w:t xml:space="preserve"> </w:t>
            </w:r>
            <w:r w:rsidRPr="003D133F">
              <w:rPr>
                <w:b/>
                <w:bCs/>
              </w:rPr>
              <w:t>allowed vlan add 4</w:t>
            </w:r>
          </w:p>
          <w:p w14:paraId="25D906E7" w14:textId="77777777" w:rsidR="00712039" w:rsidRPr="003D133F" w:rsidRDefault="00EC1A3F" w:rsidP="001E0166">
            <w:pPr>
              <w:pStyle w:val="aa"/>
              <w:spacing w:line="360" w:lineRule="auto"/>
              <w:ind w:right="20"/>
              <w:jc w:val="both"/>
              <w:rPr>
                <w:rFonts w:ascii="Courier New" w:hAnsi="Courier New" w:cs="Courier New"/>
              </w:rPr>
            </w:pPr>
            <w:r w:rsidRPr="003D133F">
              <w:t xml:space="preserve">Switch (config-if-po2)# </w:t>
            </w:r>
            <w:r w:rsidRPr="003D133F">
              <w:rPr>
                <w:b/>
                <w:bCs/>
              </w:rPr>
              <w:t>end</w:t>
            </w:r>
          </w:p>
        </w:tc>
      </w:tr>
    </w:tbl>
    <w:p w14:paraId="6ECF58B6" w14:textId="77777777" w:rsidR="00712039" w:rsidRDefault="00712039" w:rsidP="001E0166">
      <w:pPr>
        <w:pStyle w:val="3"/>
        <w:ind w:left="0" w:right="20"/>
      </w:pPr>
      <w:bookmarkStart w:id="690" w:name="_Toc532302910"/>
      <w:bookmarkStart w:id="691" w:name="_Toc198607497"/>
      <w:bookmarkStart w:id="692" w:name="_Toc363228318"/>
      <w:bookmarkStart w:id="693" w:name="_Toc445130780"/>
      <w:r w:rsidRPr="005C6777">
        <w:t>Access</w:t>
      </w:r>
      <w:r>
        <w:t xml:space="preserve"> port </w:t>
      </w:r>
      <w:bookmarkEnd w:id="690"/>
      <w:bookmarkEnd w:id="691"/>
      <w:bookmarkEnd w:id="692"/>
      <w:r>
        <w:rPr>
          <w:rFonts w:hint="eastAsia"/>
        </w:rPr>
        <w:t>s</w:t>
      </w:r>
      <w:r>
        <w:t>etting</w:t>
      </w:r>
      <w:bookmarkEnd w:id="693"/>
    </w:p>
    <w:p w14:paraId="238B2C44" w14:textId="77777777" w:rsidR="00712039" w:rsidRPr="00E4457C" w:rsidRDefault="00712039" w:rsidP="001E0166">
      <w:pPr>
        <w:pStyle w:val="a3"/>
        <w:ind w:left="0" w:right="20"/>
      </w:pPr>
      <w:r w:rsidRPr="00E4457C">
        <w:t>The commands to set a physical port or a port-group interface as a Layer 2 access port:</w:t>
      </w:r>
    </w:p>
    <w:p w14:paraId="2D2DE0C8" w14:textId="77777777" w:rsidR="00712039" w:rsidRDefault="00786E15" w:rsidP="001E0166">
      <w:pPr>
        <w:pStyle w:val="afffff3"/>
        <w:ind w:left="0" w:right="20"/>
      </w:pPr>
      <w:bookmarkStart w:id="694" w:name="_Toc391575179"/>
      <w:r>
        <w:t xml:space="preserve">Table </w:t>
      </w:r>
      <w:r w:rsidR="005832B8">
        <w:fldChar w:fldCharType="begin"/>
      </w:r>
      <w:r w:rsidR="00092D8C">
        <w:instrText xml:space="preserve"> SEQ Table \* ARABIC </w:instrText>
      </w:r>
      <w:r w:rsidR="005832B8">
        <w:fldChar w:fldCharType="separate"/>
      </w:r>
      <w:r w:rsidR="00386802">
        <w:rPr>
          <w:noProof/>
        </w:rPr>
        <w:t>37</w:t>
      </w:r>
      <w:r w:rsidR="005832B8">
        <w:rPr>
          <w:noProof/>
        </w:rPr>
        <w:fldChar w:fldCharType="end"/>
      </w:r>
      <w:r>
        <w:rPr>
          <w:rFonts w:hint="eastAsia"/>
        </w:rPr>
        <w:t xml:space="preserve"> </w:t>
      </w:r>
      <w:r w:rsidR="00712039">
        <w:rPr>
          <w:lang w:val="fr-FR"/>
        </w:rPr>
        <w:t>C</w:t>
      </w:r>
      <w:r w:rsidR="00712039" w:rsidRPr="002F5F3A">
        <w:rPr>
          <w:lang w:val="fr-FR"/>
        </w:rPr>
        <w:t xml:space="preserve">ommands </w:t>
      </w:r>
      <w:r w:rsidR="00712039">
        <w:rPr>
          <w:lang w:val="fr-FR"/>
        </w:rPr>
        <w:t xml:space="preserve">for </w:t>
      </w:r>
      <w:r w:rsidR="00712039" w:rsidRPr="002F5F3A">
        <w:rPr>
          <w:lang w:val="fr-FR"/>
        </w:rPr>
        <w:t>Access port configuration</w:t>
      </w:r>
      <w:bookmarkEnd w:id="694"/>
      <w:r w:rsidR="00712039" w:rsidRPr="002F5F3A">
        <w:rPr>
          <w:lang w:val="fr-FR"/>
        </w:rPr>
        <w:t xml:space="preserve"> </w:t>
      </w:r>
    </w:p>
    <w:tbl>
      <w:tblPr>
        <w:tblStyle w:val="CLIWide"/>
        <w:tblW w:w="0" w:type="auto"/>
        <w:tblLook w:val="01E0" w:firstRow="1" w:lastRow="1" w:firstColumn="1" w:lastColumn="1" w:noHBand="0" w:noVBand="0"/>
      </w:tblPr>
      <w:tblGrid>
        <w:gridCol w:w="3140"/>
        <w:gridCol w:w="3593"/>
        <w:gridCol w:w="1199"/>
      </w:tblGrid>
      <w:tr w:rsidR="00712039"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2F5F3A" w:rsidRDefault="00712039" w:rsidP="001E0166">
            <w:pPr>
              <w:pStyle w:val="ab"/>
              <w:wordWrap/>
              <w:ind w:right="20"/>
              <w:rPr>
                <w:b w:val="0"/>
              </w:rPr>
            </w:pPr>
            <w:r w:rsidRPr="002F5F3A">
              <w:rPr>
                <w:b w:val="0"/>
              </w:rPr>
              <w:t>Command</w:t>
            </w:r>
          </w:p>
        </w:tc>
        <w:tc>
          <w:tcPr>
            <w:tcW w:w="4140" w:type="dxa"/>
          </w:tcPr>
          <w:p w14:paraId="47E0D61E" w14:textId="77777777" w:rsidR="00712039" w:rsidRPr="002F5F3A" w:rsidRDefault="00712039" w:rsidP="001E0166">
            <w:pPr>
              <w:pStyle w:val="ab"/>
              <w:wordWrap/>
              <w:ind w:right="20"/>
              <w:rPr>
                <w:b w:val="0"/>
              </w:rPr>
            </w:pPr>
            <w:r w:rsidRPr="002F5F3A">
              <w:rPr>
                <w:b w:val="0"/>
              </w:rPr>
              <w:t>Description</w:t>
            </w:r>
          </w:p>
        </w:tc>
        <w:tc>
          <w:tcPr>
            <w:tcW w:w="1260" w:type="dxa"/>
          </w:tcPr>
          <w:p w14:paraId="17830E20" w14:textId="77777777" w:rsidR="00712039" w:rsidRPr="002F5F3A" w:rsidRDefault="00712039" w:rsidP="001E0166">
            <w:pPr>
              <w:pStyle w:val="ab"/>
              <w:wordWrap/>
              <w:ind w:right="20"/>
              <w:rPr>
                <w:b w:val="0"/>
              </w:rPr>
            </w:pPr>
            <w:r w:rsidRPr="002F5F3A">
              <w:rPr>
                <w:b w:val="0"/>
              </w:rPr>
              <w:t xml:space="preserve">Mode </w:t>
            </w:r>
          </w:p>
        </w:tc>
      </w:tr>
      <w:tr w:rsidR="00712039" w14:paraId="51F0BFBC" w14:textId="77777777" w:rsidTr="00F8686E">
        <w:tc>
          <w:tcPr>
            <w:tcW w:w="3600" w:type="dxa"/>
          </w:tcPr>
          <w:p w14:paraId="31EC5ED8" w14:textId="77777777" w:rsidR="00712039" w:rsidRPr="002F5F3A" w:rsidRDefault="00712039" w:rsidP="001E0166">
            <w:pPr>
              <w:pStyle w:val="aa"/>
              <w:ind w:right="20"/>
              <w:rPr>
                <w:bCs/>
              </w:rPr>
            </w:pPr>
            <w:r w:rsidRPr="002F5F3A">
              <w:rPr>
                <w:bCs/>
              </w:rPr>
              <w:t>switchport mode access</w:t>
            </w:r>
          </w:p>
        </w:tc>
        <w:tc>
          <w:tcPr>
            <w:tcW w:w="4140" w:type="dxa"/>
          </w:tcPr>
          <w:p w14:paraId="53FF4DF9" w14:textId="77777777" w:rsidR="00712039" w:rsidRPr="002F5F3A" w:rsidRDefault="00712039" w:rsidP="001E0166">
            <w:pPr>
              <w:pStyle w:val="afffc"/>
              <w:ind w:right="20"/>
            </w:pPr>
            <w:r w:rsidRPr="002F5F3A">
              <w:t>Sets to access mode</w:t>
            </w:r>
          </w:p>
        </w:tc>
        <w:tc>
          <w:tcPr>
            <w:tcW w:w="1260" w:type="dxa"/>
          </w:tcPr>
          <w:p w14:paraId="045F2A91" w14:textId="77777777" w:rsidR="00712039" w:rsidRPr="002F5F3A" w:rsidRDefault="00712039" w:rsidP="001E0166">
            <w:pPr>
              <w:pStyle w:val="aa"/>
              <w:ind w:right="20"/>
            </w:pPr>
            <w:r w:rsidRPr="002F5F3A">
              <w:t>Interface</w:t>
            </w:r>
          </w:p>
        </w:tc>
      </w:tr>
      <w:tr w:rsidR="00712039" w14:paraId="7FC2CC49" w14:textId="77777777" w:rsidTr="00F8686E">
        <w:tc>
          <w:tcPr>
            <w:tcW w:w="3600" w:type="dxa"/>
          </w:tcPr>
          <w:p w14:paraId="1BF87EF1" w14:textId="77777777" w:rsidR="00712039" w:rsidRPr="002F5F3A" w:rsidRDefault="00712039" w:rsidP="001E0166">
            <w:pPr>
              <w:pStyle w:val="aa"/>
              <w:ind w:right="20"/>
            </w:pPr>
            <w:r w:rsidRPr="002F5F3A">
              <w:rPr>
                <w:bCs/>
              </w:rPr>
              <w:t>switchport access VLAN</w:t>
            </w:r>
            <w:r w:rsidRPr="002F5F3A">
              <w:t xml:space="preserve"> &lt;</w:t>
            </w:r>
            <w:r w:rsidRPr="002F5F3A">
              <w:rPr>
                <w:i/>
                <w:iCs/>
              </w:rPr>
              <w:t>1-4094</w:t>
            </w:r>
            <w:r w:rsidRPr="002F5F3A">
              <w:t>&gt;</w:t>
            </w:r>
          </w:p>
        </w:tc>
        <w:tc>
          <w:tcPr>
            <w:tcW w:w="4140" w:type="dxa"/>
          </w:tcPr>
          <w:p w14:paraId="272AAFC1" w14:textId="77777777" w:rsidR="00712039" w:rsidRPr="002F5F3A" w:rsidRDefault="00712039" w:rsidP="001E0166">
            <w:pPr>
              <w:pStyle w:val="afffc"/>
              <w:ind w:right="20"/>
            </w:pPr>
            <w:r w:rsidRPr="002F5F3A">
              <w:t>Sets native VLAN</w:t>
            </w:r>
          </w:p>
        </w:tc>
        <w:tc>
          <w:tcPr>
            <w:tcW w:w="1260" w:type="dxa"/>
          </w:tcPr>
          <w:p w14:paraId="2BA54E8A" w14:textId="77777777" w:rsidR="00712039" w:rsidRPr="002F5F3A" w:rsidRDefault="00712039" w:rsidP="001E0166">
            <w:pPr>
              <w:pStyle w:val="aa"/>
              <w:ind w:right="20"/>
            </w:pPr>
            <w:r w:rsidRPr="002F5F3A">
              <w:t>Interface</w:t>
            </w:r>
          </w:p>
        </w:tc>
      </w:tr>
      <w:tr w:rsidR="00712039" w14:paraId="29A3DE8E" w14:textId="77777777" w:rsidTr="00F8686E">
        <w:tc>
          <w:tcPr>
            <w:tcW w:w="3600" w:type="dxa"/>
          </w:tcPr>
          <w:p w14:paraId="6F2409A6" w14:textId="77777777" w:rsidR="00712039" w:rsidRPr="002F5F3A" w:rsidRDefault="00712039" w:rsidP="001E0166">
            <w:pPr>
              <w:pStyle w:val="aa"/>
              <w:ind w:right="20"/>
              <w:rPr>
                <w:bCs/>
              </w:rPr>
            </w:pPr>
            <w:r w:rsidRPr="002F5F3A">
              <w:rPr>
                <w:bCs/>
              </w:rPr>
              <w:t>no switchport access VLAN</w:t>
            </w:r>
          </w:p>
        </w:tc>
        <w:tc>
          <w:tcPr>
            <w:tcW w:w="4140" w:type="dxa"/>
          </w:tcPr>
          <w:p w14:paraId="54930C55" w14:textId="77777777" w:rsidR="00712039" w:rsidRPr="002F5F3A" w:rsidRDefault="00712039" w:rsidP="001E0166">
            <w:pPr>
              <w:pStyle w:val="afffc"/>
              <w:ind w:right="20"/>
            </w:pPr>
            <w:r w:rsidRPr="002F5F3A">
              <w:t>Sets native VLAN to default (VLAN 1)</w:t>
            </w:r>
          </w:p>
        </w:tc>
        <w:tc>
          <w:tcPr>
            <w:tcW w:w="1260" w:type="dxa"/>
          </w:tcPr>
          <w:p w14:paraId="284CE96E" w14:textId="77777777" w:rsidR="00712039" w:rsidRPr="002F5F3A" w:rsidRDefault="00712039" w:rsidP="001E0166">
            <w:pPr>
              <w:pStyle w:val="aa"/>
              <w:ind w:right="20"/>
            </w:pPr>
            <w:r w:rsidRPr="002F5F3A">
              <w:t>Interface</w:t>
            </w:r>
          </w:p>
        </w:tc>
      </w:tr>
    </w:tbl>
    <w:p w14:paraId="0E9DACE7" w14:textId="77777777" w:rsidR="00103CBD" w:rsidRDefault="00103CBD" w:rsidP="001E0166">
      <w:pPr>
        <w:pStyle w:val="a3"/>
        <w:ind w:left="0" w:right="20"/>
      </w:pPr>
    </w:p>
    <w:p w14:paraId="51FEE00D" w14:textId="77777777" w:rsidR="00712039" w:rsidRPr="00E4457C" w:rsidRDefault="00712039" w:rsidP="001E0166">
      <w:pPr>
        <w:pStyle w:val="a3"/>
        <w:ind w:left="0" w:right="20"/>
      </w:pPr>
      <w:r w:rsidRPr="00E4457C">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14:paraId="1D3F0D92" w14:textId="77777777" w:rsidTr="005C6777">
        <w:tc>
          <w:tcPr>
            <w:tcW w:w="8820" w:type="dxa"/>
          </w:tcPr>
          <w:p w14:paraId="39E62D29" w14:textId="77777777" w:rsidR="009456D5" w:rsidRPr="003B6011" w:rsidRDefault="009456D5" w:rsidP="001E0166">
            <w:pPr>
              <w:pStyle w:val="aa"/>
              <w:ind w:rightChars="10" w:right="18"/>
            </w:pPr>
            <w:r>
              <w:lastRenderedPageBreak/>
              <w:t>Switch#</w:t>
            </w:r>
            <w:r w:rsidRPr="003B6011">
              <w:rPr>
                <w:b/>
                <w:bCs/>
              </w:rPr>
              <w:t>configure terminal</w:t>
            </w:r>
          </w:p>
          <w:p w14:paraId="4E5F60F3" w14:textId="77777777" w:rsidR="009456D5" w:rsidRPr="003B6011" w:rsidRDefault="009456D5" w:rsidP="001E0166">
            <w:pPr>
              <w:pStyle w:val="aa"/>
              <w:ind w:rightChars="10" w:right="18"/>
            </w:pPr>
            <w:r>
              <w:t>Switch(config)#</w:t>
            </w:r>
            <w:r w:rsidRPr="003B6011">
              <w:t xml:space="preserve"> </w:t>
            </w:r>
            <w:r w:rsidRPr="003B6011">
              <w:rPr>
                <w:b/>
                <w:bCs/>
              </w:rPr>
              <w:t xml:space="preserve">interface </w:t>
            </w:r>
            <w:r w:rsidRPr="00DF1CA4">
              <w:rPr>
                <w:b/>
                <w:bCs/>
              </w:rPr>
              <w:t>TenGigabitEthernet 7/1</w:t>
            </w:r>
          </w:p>
          <w:p w14:paraId="3C172910" w14:textId="77777777" w:rsidR="009456D5" w:rsidRPr="003B6011" w:rsidRDefault="009456D5" w:rsidP="001E0166">
            <w:pPr>
              <w:pStyle w:val="aa"/>
              <w:ind w:rightChars="10" w:right="18"/>
            </w:pPr>
            <w:r w:rsidRPr="003B6011">
              <w:t>Switch (config-if-</w:t>
            </w:r>
            <w:r>
              <w:t xml:space="preserve"> </w:t>
            </w:r>
            <w:r w:rsidRPr="00DF1CA4">
              <w:t>TenGi7/1</w:t>
            </w:r>
            <w:r w:rsidRPr="003B6011">
              <w:t xml:space="preserve">)# </w:t>
            </w:r>
            <w:r w:rsidRPr="003B6011">
              <w:rPr>
                <w:b/>
                <w:bCs/>
              </w:rPr>
              <w:t>switchport</w:t>
            </w:r>
            <w:r w:rsidRPr="003B6011">
              <w:t xml:space="preserve">            ! layer2 interface set </w:t>
            </w:r>
          </w:p>
          <w:p w14:paraId="5F8F1C08" w14:textId="77777777" w:rsidR="009456D5" w:rsidRPr="003B6011" w:rsidRDefault="009456D5" w:rsidP="001E0166">
            <w:pPr>
              <w:pStyle w:val="aa"/>
              <w:ind w:rightChars="10" w:right="18"/>
            </w:pPr>
            <w:r w:rsidRPr="003B6011">
              <w:t>Switch (config-if-</w:t>
            </w:r>
            <w:r>
              <w:t xml:space="preserve"> </w:t>
            </w:r>
            <w:r w:rsidRPr="00DF1CA4">
              <w:t>TenGi7/1</w:t>
            </w:r>
            <w:r w:rsidRPr="003B6011">
              <w:t xml:space="preserve">)# </w:t>
            </w:r>
            <w:r w:rsidRPr="003B6011">
              <w:rPr>
                <w:b/>
                <w:bCs/>
              </w:rPr>
              <w:t>switchport mode access</w:t>
            </w:r>
            <w:r w:rsidRPr="003B6011">
              <w:t xml:space="preserve">    ! access port set </w:t>
            </w:r>
          </w:p>
          <w:p w14:paraId="10335B37" w14:textId="77777777" w:rsidR="00712039" w:rsidRDefault="009456D5" w:rsidP="001E0166">
            <w:pPr>
              <w:pStyle w:val="aa"/>
              <w:spacing w:line="360" w:lineRule="auto"/>
              <w:ind w:right="20"/>
              <w:jc w:val="both"/>
              <w:rPr>
                <w:rFonts w:ascii="Courier New" w:hAnsi="Courier New" w:cs="Courier New"/>
              </w:rPr>
            </w:pPr>
            <w:r w:rsidRPr="003B6011">
              <w:t>Switch (config-if-</w:t>
            </w:r>
            <w:r>
              <w:t xml:space="preserve"> </w:t>
            </w:r>
            <w:r w:rsidRPr="00DF1CA4">
              <w:t>TenGi7/1</w:t>
            </w:r>
            <w:r w:rsidRPr="003B6011">
              <w:t xml:space="preserve">)# </w:t>
            </w:r>
            <w:r w:rsidRPr="003B6011">
              <w:rPr>
                <w:b/>
                <w:bCs/>
              </w:rPr>
              <w:t>switchport access vlan 5</w:t>
            </w:r>
            <w:r w:rsidRPr="003B6011">
              <w:t xml:space="preserve">   ! native vlan set</w:t>
            </w:r>
          </w:p>
        </w:tc>
      </w:tr>
    </w:tbl>
    <w:p w14:paraId="16F8638C" w14:textId="77777777" w:rsidR="00712039" w:rsidRPr="004F3E4A" w:rsidRDefault="00712039" w:rsidP="001E0166">
      <w:pPr>
        <w:pStyle w:val="a3"/>
        <w:ind w:left="0" w:right="20"/>
      </w:pPr>
      <w:r w:rsidRPr="004F3E4A">
        <w:t>The following example shows how to configure a port-group interface as a Layer 2 access port</w:t>
      </w:r>
      <w:r>
        <w:t>.</w:t>
      </w:r>
    </w:p>
    <w:tbl>
      <w:tblPr>
        <w:tblStyle w:val="48"/>
        <w:tblW w:w="0" w:type="auto"/>
        <w:tblLook w:val="0000" w:firstRow="0" w:lastRow="0" w:firstColumn="0" w:lastColumn="0" w:noHBand="0" w:noVBand="0"/>
      </w:tblPr>
      <w:tblGrid>
        <w:gridCol w:w="8045"/>
      </w:tblGrid>
      <w:tr w:rsidR="00712039" w14:paraId="7876878B" w14:textId="77777777" w:rsidTr="005C6777">
        <w:tc>
          <w:tcPr>
            <w:tcW w:w="8820" w:type="dxa"/>
          </w:tcPr>
          <w:p w14:paraId="520FAC9A" w14:textId="77777777" w:rsidR="009456D5" w:rsidRPr="003B6011" w:rsidRDefault="009456D5" w:rsidP="001E0166">
            <w:pPr>
              <w:pStyle w:val="aa"/>
              <w:ind w:rightChars="10" w:right="18"/>
            </w:pPr>
            <w:r>
              <w:t>Switch#</w:t>
            </w:r>
            <w:r w:rsidRPr="003B6011">
              <w:rPr>
                <w:b/>
                <w:bCs/>
              </w:rPr>
              <w:t>configure terminal</w:t>
            </w:r>
          </w:p>
          <w:p w14:paraId="3E5D795F" w14:textId="77777777" w:rsidR="009456D5" w:rsidRPr="003B6011" w:rsidRDefault="009456D5" w:rsidP="001E0166">
            <w:pPr>
              <w:pStyle w:val="aa"/>
              <w:ind w:rightChars="10" w:right="18"/>
            </w:pPr>
            <w:r>
              <w:t>Switch(config)#</w:t>
            </w:r>
            <w:r w:rsidRPr="003B6011">
              <w:t xml:space="preserve"> </w:t>
            </w:r>
            <w:r w:rsidRPr="003B6011">
              <w:rPr>
                <w:b/>
                <w:bCs/>
              </w:rPr>
              <w:t>interface po2</w:t>
            </w:r>
          </w:p>
          <w:p w14:paraId="2305FACB" w14:textId="77777777" w:rsidR="009456D5" w:rsidRPr="003B6011" w:rsidRDefault="009456D5" w:rsidP="001E0166">
            <w:pPr>
              <w:pStyle w:val="aa"/>
              <w:ind w:rightChars="10" w:right="18"/>
            </w:pPr>
            <w:r w:rsidRPr="003B6011">
              <w:t xml:space="preserve">Switch (config-if-po2)# </w:t>
            </w:r>
            <w:r w:rsidRPr="003B6011">
              <w:rPr>
                <w:b/>
                <w:bCs/>
              </w:rPr>
              <w:t>switchport mode access</w:t>
            </w:r>
            <w:r w:rsidRPr="003B6011">
              <w:t xml:space="preserve">      ! access port set </w:t>
            </w:r>
          </w:p>
          <w:p w14:paraId="377309F3" w14:textId="77777777" w:rsidR="009456D5" w:rsidRPr="003B6011" w:rsidRDefault="009456D5" w:rsidP="001E0166">
            <w:pPr>
              <w:pStyle w:val="aa"/>
              <w:ind w:rightChars="10" w:right="18"/>
            </w:pPr>
            <w:r w:rsidRPr="003B6011">
              <w:t xml:space="preserve">Switch (config-if-po2)# </w:t>
            </w:r>
            <w:r w:rsidRPr="003B6011">
              <w:rPr>
                <w:b/>
                <w:bCs/>
              </w:rPr>
              <w:t>switchport access vlan 5</w:t>
            </w:r>
            <w:r w:rsidRPr="003B6011">
              <w:t xml:space="preserve">     ! native vlan set </w:t>
            </w:r>
          </w:p>
          <w:p w14:paraId="53517EB3" w14:textId="77777777" w:rsidR="00712039" w:rsidRPr="009456D5" w:rsidRDefault="00712039" w:rsidP="001E0166">
            <w:pPr>
              <w:pStyle w:val="aa"/>
              <w:spacing w:line="360" w:lineRule="auto"/>
              <w:ind w:right="20"/>
              <w:jc w:val="both"/>
              <w:rPr>
                <w:rFonts w:ascii="Courier New" w:hAnsi="Courier New" w:cs="Courier New"/>
              </w:rPr>
            </w:pPr>
          </w:p>
        </w:tc>
      </w:tr>
    </w:tbl>
    <w:p w14:paraId="763ADCA0" w14:textId="77777777" w:rsidR="00712039" w:rsidRDefault="00712039" w:rsidP="001E0166">
      <w:pPr>
        <w:wordWrap/>
        <w:spacing w:line="360" w:lineRule="auto"/>
        <w:ind w:right="20"/>
        <w:rPr>
          <w:rFonts w:cs="Times New Roman"/>
        </w:rPr>
      </w:pPr>
    </w:p>
    <w:p w14:paraId="4B2ECD27" w14:textId="77777777" w:rsidR="005C6777" w:rsidRDefault="005C6777" w:rsidP="001E0166">
      <w:pPr>
        <w:wordWrap/>
        <w:spacing w:line="360" w:lineRule="auto"/>
        <w:ind w:right="20"/>
        <w:rPr>
          <w:rFonts w:cs="Times New Roman"/>
        </w:rPr>
      </w:pPr>
    </w:p>
    <w:p w14:paraId="5D8121B7" w14:textId="77777777" w:rsidR="005C6777" w:rsidRDefault="005C6777" w:rsidP="001E0166">
      <w:pPr>
        <w:wordWrap/>
        <w:spacing w:line="360" w:lineRule="auto"/>
        <w:ind w:right="20"/>
        <w:rPr>
          <w:rFonts w:cs="Times New Roman"/>
        </w:rPr>
      </w:pPr>
    </w:p>
    <w:p w14:paraId="3DF74D6F" w14:textId="77777777" w:rsidR="005C6777" w:rsidRDefault="005C6777" w:rsidP="001E0166">
      <w:pPr>
        <w:wordWrap/>
        <w:spacing w:line="360" w:lineRule="auto"/>
        <w:ind w:right="20"/>
        <w:rPr>
          <w:rFonts w:cs="Times New Roman"/>
        </w:rPr>
      </w:pPr>
    </w:p>
    <w:p w14:paraId="53628100" w14:textId="77777777" w:rsidR="00712039" w:rsidRDefault="00712039" w:rsidP="001E0166">
      <w:pPr>
        <w:wordWrap/>
        <w:spacing w:line="360" w:lineRule="auto"/>
        <w:ind w:right="20"/>
        <w:rPr>
          <w:rFonts w:cs="Times New Roman"/>
        </w:rPr>
      </w:pPr>
    </w:p>
    <w:p w14:paraId="04FBC980" w14:textId="77777777" w:rsidR="00712039" w:rsidRDefault="00712039" w:rsidP="0021019A">
      <w:pPr>
        <w:wordWrap/>
        <w:spacing w:line="360" w:lineRule="auto"/>
        <w:ind w:right="20"/>
        <w:rPr>
          <w:rFonts w:cs="Times New Roman"/>
        </w:rPr>
      </w:pPr>
    </w:p>
    <w:p w14:paraId="4A6DE793" w14:textId="77777777" w:rsidR="00712039" w:rsidRDefault="00712039" w:rsidP="0021019A">
      <w:pPr>
        <w:pStyle w:val="2"/>
        <w:ind w:right="20"/>
      </w:pPr>
      <w:bookmarkStart w:id="695" w:name="_Toc532302911"/>
      <w:bookmarkStart w:id="696" w:name="_Toc198607498"/>
      <w:bookmarkStart w:id="697" w:name="_Toc363228319"/>
      <w:bookmarkStart w:id="698" w:name="_Toc445130781"/>
      <w:r>
        <w:lastRenderedPageBreak/>
        <w:t>Port group</w:t>
      </w:r>
      <w:bookmarkEnd w:id="695"/>
      <w:bookmarkEnd w:id="696"/>
      <w:bookmarkEnd w:id="697"/>
      <w:bookmarkEnd w:id="698"/>
    </w:p>
    <w:p w14:paraId="7559D574" w14:textId="77777777" w:rsidR="00712039" w:rsidRDefault="00712039" w:rsidP="001E0166">
      <w:pPr>
        <w:pStyle w:val="3"/>
        <w:ind w:left="0" w:right="20"/>
      </w:pPr>
      <w:bookmarkStart w:id="699" w:name="_Toc532302912"/>
      <w:bookmarkStart w:id="700" w:name="_Toc280899148"/>
      <w:bookmarkStart w:id="701" w:name="_Toc292809799"/>
      <w:bookmarkStart w:id="702" w:name="_Toc337198369"/>
      <w:bookmarkStart w:id="703" w:name="_Toc354416131"/>
      <w:bookmarkStart w:id="704" w:name="_Toc445130782"/>
      <w:r w:rsidRPr="00D867F8">
        <w:t xml:space="preserve">Overview of Port </w:t>
      </w:r>
      <w:bookmarkEnd w:id="699"/>
      <w:bookmarkEnd w:id="700"/>
      <w:bookmarkEnd w:id="701"/>
      <w:r w:rsidRPr="005C6777">
        <w:t>Group</w:t>
      </w:r>
      <w:bookmarkEnd w:id="702"/>
      <w:bookmarkEnd w:id="703"/>
      <w:bookmarkEnd w:id="704"/>
    </w:p>
    <w:p w14:paraId="125EC84B" w14:textId="77777777" w:rsidR="00712039" w:rsidRDefault="00712039" w:rsidP="001E0166">
      <w:pPr>
        <w:pStyle w:val="a3"/>
        <w:ind w:left="0" w:right="20"/>
      </w:pPr>
      <w:r w:rsidRPr="002F5F3A">
        <w:t xml:space="preserve">Port group is used to bring together </w:t>
      </w:r>
      <w:r>
        <w:t>more than one</w:t>
      </w:r>
      <w:r w:rsidRPr="002F5F3A">
        <w:t xml:space="preserve"> physical ports into a logical group to increase bandwidth and to get the link redundancy. A port group interface in </w:t>
      </w:r>
      <w:r w:rsidR="00A92BC5">
        <w:t xml:space="preserve">the </w:t>
      </w:r>
      <w:r w:rsidR="00094318">
        <w:t>C9500</w:t>
      </w:r>
      <w:r w:rsidRPr="002F5F3A">
        <w:t xml:space="preserve"> can be used as Layer 2 interface.</w:t>
      </w:r>
    </w:p>
    <w:p w14:paraId="5936902E" w14:textId="77777777" w:rsidR="00712039" w:rsidRPr="002F5F3A" w:rsidRDefault="00712039" w:rsidP="001E0166">
      <w:pPr>
        <w:pStyle w:val="a3"/>
        <w:ind w:left="0" w:right="20"/>
      </w:pPr>
      <w:r w:rsidRPr="002F5F3A">
        <w:t xml:space="preserve">The following table shows the number of port groups available in </w:t>
      </w:r>
      <w:r w:rsidR="00094318">
        <w:t>C9500</w:t>
      </w:r>
      <w:r w:rsidRPr="002F5F3A">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2F5F3A" w:rsidRDefault="00712039" w:rsidP="001E0166">
            <w:pPr>
              <w:pStyle w:val="ab"/>
              <w:wordWrap/>
              <w:spacing w:line="240" w:lineRule="auto"/>
              <w:ind w:right="20"/>
              <w:rPr>
                <w:b w:val="0"/>
              </w:rPr>
            </w:pPr>
            <w:r w:rsidRPr="002F5F3A">
              <w:rPr>
                <w:b w:val="0"/>
              </w:rPr>
              <w:t>Model</w:t>
            </w:r>
          </w:p>
        </w:tc>
        <w:tc>
          <w:tcPr>
            <w:tcW w:w="3190" w:type="dxa"/>
          </w:tcPr>
          <w:p w14:paraId="241EE398" w14:textId="77777777" w:rsidR="00712039" w:rsidRPr="002F5F3A" w:rsidRDefault="00712039" w:rsidP="001E0166">
            <w:pPr>
              <w:pStyle w:val="ab"/>
              <w:wordWrap/>
              <w:spacing w:line="240" w:lineRule="auto"/>
              <w:ind w:right="20"/>
              <w:rPr>
                <w:b w:val="0"/>
              </w:rPr>
            </w:pPr>
            <w:r w:rsidRPr="002F5F3A">
              <w:rPr>
                <w:b w:val="0"/>
              </w:rPr>
              <w:t>Number of port groups</w:t>
            </w:r>
          </w:p>
        </w:tc>
        <w:tc>
          <w:tcPr>
            <w:tcW w:w="2814" w:type="dxa"/>
          </w:tcPr>
          <w:p w14:paraId="500E0819" w14:textId="77777777" w:rsidR="00712039" w:rsidRPr="002F5F3A" w:rsidRDefault="00712039" w:rsidP="001E0166">
            <w:pPr>
              <w:pStyle w:val="ab"/>
              <w:wordWrap/>
              <w:spacing w:line="240" w:lineRule="auto"/>
              <w:ind w:right="20"/>
              <w:rPr>
                <w:b w:val="0"/>
              </w:rPr>
            </w:pPr>
            <w:r w:rsidRPr="002F5F3A">
              <w:rPr>
                <w:b w:val="0"/>
              </w:rPr>
              <w:t>Max. no of ports per group</w:t>
            </w:r>
          </w:p>
        </w:tc>
      </w:tr>
      <w:tr w:rsidR="00712039" w14:paraId="402F93D2" w14:textId="77777777" w:rsidTr="00F8686E">
        <w:trPr>
          <w:trHeight w:val="365"/>
        </w:trPr>
        <w:tc>
          <w:tcPr>
            <w:tcW w:w="2183" w:type="dxa"/>
          </w:tcPr>
          <w:p w14:paraId="164368F1" w14:textId="77777777" w:rsidR="00712039" w:rsidRDefault="00094318" w:rsidP="001E0166">
            <w:pPr>
              <w:pStyle w:val="ab"/>
              <w:wordWrap/>
              <w:spacing w:line="240" w:lineRule="auto"/>
              <w:ind w:right="20"/>
              <w:rPr>
                <w:b w:val="0"/>
                <w:bCs w:val="0"/>
                <w:color w:val="000000"/>
              </w:rPr>
            </w:pPr>
            <w:r>
              <w:rPr>
                <w:rFonts w:hint="eastAsia"/>
                <w:b w:val="0"/>
                <w:bCs w:val="0"/>
                <w:color w:val="000000"/>
              </w:rPr>
              <w:t>C9500</w:t>
            </w:r>
            <w:r w:rsidR="00712039">
              <w:rPr>
                <w:rFonts w:hint="eastAsia"/>
                <w:b w:val="0"/>
                <w:bCs w:val="0"/>
                <w:color w:val="000000"/>
              </w:rPr>
              <w:t xml:space="preserve"> Series</w:t>
            </w:r>
          </w:p>
        </w:tc>
        <w:tc>
          <w:tcPr>
            <w:tcW w:w="3190" w:type="dxa"/>
          </w:tcPr>
          <w:p w14:paraId="331DB0B4" w14:textId="77777777" w:rsidR="00712039" w:rsidRDefault="00F30781" w:rsidP="001E0166">
            <w:pPr>
              <w:pStyle w:val="ab"/>
              <w:wordWrap/>
              <w:spacing w:line="240" w:lineRule="auto"/>
              <w:ind w:right="20"/>
              <w:rPr>
                <w:b w:val="0"/>
                <w:bCs w:val="0"/>
                <w:color w:val="000000"/>
              </w:rPr>
            </w:pPr>
            <w:r>
              <w:rPr>
                <w:b w:val="0"/>
                <w:bCs w:val="0"/>
                <w:color w:val="000000"/>
              </w:rPr>
              <w:t>256</w:t>
            </w:r>
          </w:p>
        </w:tc>
        <w:tc>
          <w:tcPr>
            <w:tcW w:w="2814" w:type="dxa"/>
          </w:tcPr>
          <w:p w14:paraId="1510CA5A" w14:textId="77777777" w:rsidR="00712039" w:rsidRDefault="00712039" w:rsidP="001E0166">
            <w:pPr>
              <w:pStyle w:val="ab"/>
              <w:wordWrap/>
              <w:spacing w:line="240" w:lineRule="auto"/>
              <w:ind w:right="20"/>
              <w:rPr>
                <w:b w:val="0"/>
                <w:bCs w:val="0"/>
                <w:color w:val="000000"/>
              </w:rPr>
            </w:pPr>
            <w:r>
              <w:rPr>
                <w:b w:val="0"/>
                <w:bCs w:val="0"/>
                <w:color w:val="000000"/>
              </w:rPr>
              <w:t>8</w:t>
            </w:r>
          </w:p>
        </w:tc>
      </w:tr>
    </w:tbl>
    <w:p w14:paraId="7C46B0CF" w14:textId="77777777" w:rsidR="00712039" w:rsidRDefault="00712039" w:rsidP="001E0166">
      <w:pPr>
        <w:pStyle w:val="3"/>
        <w:ind w:left="0" w:right="20"/>
      </w:pPr>
      <w:bookmarkStart w:id="705" w:name="_Toc532302914"/>
      <w:bookmarkStart w:id="706" w:name="_Toc198607500"/>
      <w:bookmarkStart w:id="707" w:name="_Toc363228321"/>
      <w:bookmarkStart w:id="708" w:name="_Toc445130783"/>
      <w:r w:rsidRPr="005C6777">
        <w:t>Port</w:t>
      </w:r>
      <w:r>
        <w:t xml:space="preserve"> group configuration</w:t>
      </w:r>
      <w:bookmarkEnd w:id="705"/>
      <w:bookmarkEnd w:id="706"/>
      <w:bookmarkEnd w:id="707"/>
      <w:bookmarkEnd w:id="708"/>
    </w:p>
    <w:p w14:paraId="3EF9E704" w14:textId="77777777" w:rsidR="00712039" w:rsidRPr="004F3E4A" w:rsidRDefault="00712039" w:rsidP="001E0166">
      <w:pPr>
        <w:pStyle w:val="a3"/>
        <w:ind w:left="0" w:right="20"/>
      </w:pPr>
      <w:r w:rsidRPr="004F3E4A">
        <w:t>The commands for configuring Port group are as follows:</w:t>
      </w:r>
    </w:p>
    <w:p w14:paraId="14205B00" w14:textId="77777777" w:rsidR="00712039" w:rsidRDefault="00786E15" w:rsidP="001E0166">
      <w:pPr>
        <w:pStyle w:val="afffff3"/>
        <w:ind w:left="0" w:right="20"/>
      </w:pPr>
      <w:bookmarkStart w:id="709" w:name="_Toc391575180"/>
      <w:r>
        <w:t xml:space="preserve">Table </w:t>
      </w:r>
      <w:r w:rsidR="005832B8">
        <w:fldChar w:fldCharType="begin"/>
      </w:r>
      <w:r w:rsidR="00092D8C">
        <w:instrText xml:space="preserve"> SEQ Table \* ARABIC </w:instrText>
      </w:r>
      <w:r w:rsidR="005832B8">
        <w:fldChar w:fldCharType="separate"/>
      </w:r>
      <w:r w:rsidR="00386802">
        <w:rPr>
          <w:noProof/>
        </w:rPr>
        <w:t>38</w:t>
      </w:r>
      <w:r w:rsidR="005832B8">
        <w:rPr>
          <w:noProof/>
        </w:rPr>
        <w:fldChar w:fldCharType="end"/>
      </w:r>
      <w:r>
        <w:rPr>
          <w:rFonts w:hint="eastAsia"/>
        </w:rPr>
        <w:t xml:space="preserve"> </w:t>
      </w:r>
      <w:r w:rsidR="00712039" w:rsidRPr="002F5F3A">
        <w:t>Port Group Configuration Commands</w:t>
      </w:r>
      <w:bookmarkEnd w:id="709"/>
      <w:r w:rsidR="00B369D6">
        <w:t xml:space="preserve"> </w:t>
      </w:r>
    </w:p>
    <w:tbl>
      <w:tblPr>
        <w:tblStyle w:val="CLIWide"/>
        <w:tblW w:w="0" w:type="auto"/>
        <w:tblLook w:val="01E0" w:firstRow="1" w:lastRow="1" w:firstColumn="1" w:lastColumn="1" w:noHBand="0" w:noVBand="0"/>
      </w:tblPr>
      <w:tblGrid>
        <w:gridCol w:w="3350"/>
        <w:gridCol w:w="3226"/>
        <w:gridCol w:w="1356"/>
      </w:tblGrid>
      <w:tr w:rsidR="00B369D6" w:rsidRPr="003B6011"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50306B" w:rsidRDefault="00B369D6" w:rsidP="001E0166">
            <w:pPr>
              <w:pStyle w:val="a9"/>
              <w:tabs>
                <w:tab w:val="num" w:pos="360"/>
              </w:tabs>
              <w:spacing w:line="240" w:lineRule="auto"/>
              <w:ind w:right="20"/>
              <w:rPr>
                <w:b/>
                <w:bCs/>
              </w:rPr>
            </w:pPr>
            <w:r w:rsidRPr="0050306B">
              <w:t>Command</w:t>
            </w:r>
          </w:p>
        </w:tc>
        <w:tc>
          <w:tcPr>
            <w:tcW w:w="3306" w:type="dxa"/>
          </w:tcPr>
          <w:p w14:paraId="65B6C192" w14:textId="77777777" w:rsidR="00B369D6" w:rsidRPr="0050306B" w:rsidRDefault="00B369D6" w:rsidP="001E0166">
            <w:pPr>
              <w:pStyle w:val="a9"/>
              <w:tabs>
                <w:tab w:val="num" w:pos="360"/>
              </w:tabs>
              <w:spacing w:line="240" w:lineRule="auto"/>
              <w:ind w:right="20"/>
            </w:pPr>
            <w:r w:rsidRPr="0050306B">
              <w:t>Description</w:t>
            </w:r>
          </w:p>
        </w:tc>
        <w:tc>
          <w:tcPr>
            <w:tcW w:w="1369" w:type="dxa"/>
          </w:tcPr>
          <w:p w14:paraId="2F2CE225" w14:textId="77777777" w:rsidR="00B369D6" w:rsidRPr="0050306B" w:rsidRDefault="00B369D6" w:rsidP="001E0166">
            <w:pPr>
              <w:pStyle w:val="aa"/>
              <w:ind w:right="20"/>
            </w:pPr>
            <w:r w:rsidRPr="0050306B">
              <w:t>Mode</w:t>
            </w:r>
          </w:p>
        </w:tc>
      </w:tr>
      <w:tr w:rsidR="00B369D6" w:rsidRPr="003B6011" w14:paraId="1313BA5D" w14:textId="77777777" w:rsidTr="00F571AB">
        <w:tc>
          <w:tcPr>
            <w:tcW w:w="3431" w:type="dxa"/>
          </w:tcPr>
          <w:p w14:paraId="74F8D48D" w14:textId="77777777" w:rsidR="00B369D6" w:rsidRPr="0050306B" w:rsidRDefault="00B369D6" w:rsidP="001E0166">
            <w:pPr>
              <w:pStyle w:val="aa"/>
              <w:ind w:right="20"/>
              <w:jc w:val="left"/>
              <w:rPr>
                <w:b/>
                <w:bCs/>
              </w:rPr>
            </w:pPr>
            <w:r w:rsidRPr="0050306B">
              <w:rPr>
                <w:rFonts w:hint="eastAsia"/>
                <w:b/>
                <w:bCs/>
              </w:rPr>
              <w:t>channel</w:t>
            </w:r>
            <w:r w:rsidRPr="0050306B">
              <w:rPr>
                <w:b/>
                <w:bCs/>
              </w:rPr>
              <w:t>-group</w:t>
            </w:r>
            <w:r w:rsidRPr="0050306B">
              <w:rPr>
                <w:i/>
                <w:iCs/>
              </w:rPr>
              <w:t xml:space="preserve"> </w:t>
            </w:r>
            <w:r w:rsidRPr="0050306B">
              <w:rPr>
                <w:rFonts w:hint="eastAsia"/>
                <w:i/>
                <w:iCs/>
              </w:rPr>
              <w:t>key</w:t>
            </w:r>
            <w:r w:rsidRPr="0050306B">
              <w:rPr>
                <w:b/>
                <w:bCs/>
              </w:rPr>
              <w:t xml:space="preserve"> </w:t>
            </w:r>
            <w:r w:rsidRPr="0050306B">
              <w:rPr>
                <w:rFonts w:hint="eastAsia"/>
                <w:b/>
                <w:bCs/>
              </w:rPr>
              <w:t>mode on</w:t>
            </w:r>
          </w:p>
        </w:tc>
        <w:tc>
          <w:tcPr>
            <w:tcW w:w="3306" w:type="dxa"/>
          </w:tcPr>
          <w:p w14:paraId="08FF26C7" w14:textId="77777777" w:rsidR="00B369D6" w:rsidRPr="0050306B" w:rsidRDefault="00B369D6" w:rsidP="002B424F">
            <w:pPr>
              <w:pStyle w:val="a9"/>
              <w:numPr>
                <w:ilvl w:val="0"/>
                <w:numId w:val="9"/>
              </w:numPr>
              <w:wordWrap/>
              <w:spacing w:line="240" w:lineRule="auto"/>
              <w:ind w:left="0" w:right="20" w:firstLine="0"/>
              <w:jc w:val="both"/>
            </w:pPr>
            <w:r w:rsidRPr="0050306B">
              <w:t>Create a static port group.</w:t>
            </w:r>
          </w:p>
        </w:tc>
        <w:tc>
          <w:tcPr>
            <w:tcW w:w="1369" w:type="dxa"/>
          </w:tcPr>
          <w:p w14:paraId="3F7F5604" w14:textId="77777777" w:rsidR="00B369D6" w:rsidRPr="0050306B" w:rsidRDefault="00B369D6" w:rsidP="001E0166">
            <w:pPr>
              <w:pStyle w:val="aa"/>
              <w:ind w:right="20"/>
            </w:pPr>
            <w:r w:rsidRPr="0050306B">
              <w:rPr>
                <w:rFonts w:hint="eastAsia"/>
              </w:rPr>
              <w:t>Interface</w:t>
            </w:r>
          </w:p>
        </w:tc>
      </w:tr>
      <w:tr w:rsidR="00B369D6" w:rsidRPr="003B6011" w14:paraId="18A8C552" w14:textId="77777777" w:rsidTr="00F571AB">
        <w:tc>
          <w:tcPr>
            <w:tcW w:w="3431" w:type="dxa"/>
          </w:tcPr>
          <w:p w14:paraId="76E12C44" w14:textId="77777777" w:rsidR="00B369D6" w:rsidRPr="003B6011" w:rsidRDefault="00B369D6" w:rsidP="001E0166">
            <w:pPr>
              <w:pStyle w:val="aa"/>
              <w:ind w:rightChars="10" w:right="18"/>
              <w:rPr>
                <w:b/>
                <w:bCs/>
              </w:rPr>
            </w:pPr>
            <w:r w:rsidRPr="003B6011">
              <w:rPr>
                <w:b/>
                <w:bCs/>
              </w:rPr>
              <w:t>no port-group</w:t>
            </w:r>
            <w:r w:rsidRPr="003B6011">
              <w:rPr>
                <w:i/>
                <w:iCs/>
              </w:rPr>
              <w:t xml:space="preserve"> ifname</w:t>
            </w:r>
          </w:p>
        </w:tc>
        <w:tc>
          <w:tcPr>
            <w:tcW w:w="3306" w:type="dxa"/>
          </w:tcPr>
          <w:p w14:paraId="376C2C88" w14:textId="77777777" w:rsidR="00B369D6" w:rsidRPr="003B6011" w:rsidRDefault="00B369D6" w:rsidP="002B424F">
            <w:pPr>
              <w:pStyle w:val="a9"/>
              <w:numPr>
                <w:ilvl w:val="0"/>
                <w:numId w:val="9"/>
              </w:numPr>
              <w:wordWrap/>
              <w:adjustRightInd w:val="0"/>
              <w:spacing w:line="240" w:lineRule="auto"/>
              <w:ind w:left="0" w:rightChars="10" w:right="18"/>
            </w:pPr>
            <w:r w:rsidRPr="0050306B">
              <w:t>Remove a port-group</w:t>
            </w:r>
          </w:p>
        </w:tc>
        <w:tc>
          <w:tcPr>
            <w:tcW w:w="1369" w:type="dxa"/>
          </w:tcPr>
          <w:p w14:paraId="4BF532C0" w14:textId="77777777" w:rsidR="00B369D6" w:rsidRPr="003B6011" w:rsidRDefault="00B369D6" w:rsidP="001E0166">
            <w:pPr>
              <w:pStyle w:val="aa"/>
              <w:ind w:rightChars="10" w:right="18"/>
            </w:pPr>
            <w:r w:rsidRPr="003B6011">
              <w:t>config</w:t>
            </w:r>
          </w:p>
        </w:tc>
      </w:tr>
      <w:tr w:rsidR="00B369D6" w:rsidRPr="003B6011" w14:paraId="57CCAFF1" w14:textId="77777777" w:rsidTr="00F571AB">
        <w:trPr>
          <w:trHeight w:val="165"/>
        </w:trPr>
        <w:tc>
          <w:tcPr>
            <w:tcW w:w="3431" w:type="dxa"/>
          </w:tcPr>
          <w:p w14:paraId="1DA69EE7" w14:textId="77777777" w:rsidR="00B369D6" w:rsidRPr="003B6011" w:rsidRDefault="00B369D6" w:rsidP="001E0166">
            <w:pPr>
              <w:pStyle w:val="aa"/>
              <w:ind w:rightChars="10" w:right="18"/>
              <w:rPr>
                <w:b/>
                <w:bCs/>
              </w:rPr>
            </w:pPr>
            <w:r w:rsidRPr="003B6011">
              <w:rPr>
                <w:b/>
                <w:bCs/>
              </w:rPr>
              <w:t xml:space="preserve">port-channel load-balance </w:t>
            </w:r>
            <w:r w:rsidRPr="00C00F76">
              <w:rPr>
                <w:b/>
                <w:bCs/>
              </w:rPr>
              <w:t>dst-ip-port</w:t>
            </w:r>
          </w:p>
        </w:tc>
        <w:tc>
          <w:tcPr>
            <w:tcW w:w="3306" w:type="dxa"/>
          </w:tcPr>
          <w:p w14:paraId="1C2ABBAB" w14:textId="77777777" w:rsidR="00B369D6" w:rsidRPr="00C00F76" w:rsidRDefault="00B369D6" w:rsidP="002B424F">
            <w:pPr>
              <w:pStyle w:val="a9"/>
              <w:numPr>
                <w:ilvl w:val="0"/>
                <w:numId w:val="9"/>
              </w:numPr>
              <w:wordWrap/>
              <w:adjustRightInd w:val="0"/>
              <w:spacing w:line="240" w:lineRule="auto"/>
              <w:ind w:left="0" w:rightChars="10" w:right="18"/>
              <w:rPr>
                <w:b/>
                <w:bCs/>
              </w:rPr>
            </w:pPr>
            <w:r>
              <w:t xml:space="preserve">Conduct load-balancing per destination </w:t>
            </w:r>
            <w:r w:rsidRPr="0050306B">
              <w:t>ip</w:t>
            </w:r>
            <w:r>
              <w:t xml:space="preserve"> and </w:t>
            </w:r>
            <w:r w:rsidRPr="0050306B">
              <w:rPr>
                <w:rFonts w:hint="eastAsia"/>
              </w:rPr>
              <w:t>port</w:t>
            </w:r>
            <w:r>
              <w:t xml:space="preserve"> address</w:t>
            </w:r>
          </w:p>
        </w:tc>
        <w:tc>
          <w:tcPr>
            <w:tcW w:w="1369" w:type="dxa"/>
          </w:tcPr>
          <w:p w14:paraId="2E6E47FE" w14:textId="77777777" w:rsidR="00B369D6" w:rsidRPr="003B6011" w:rsidRDefault="00B369D6" w:rsidP="001E0166">
            <w:pPr>
              <w:pStyle w:val="aa"/>
              <w:ind w:rightChars="10" w:right="18"/>
            </w:pPr>
            <w:r>
              <w:t>I</w:t>
            </w:r>
            <w:r>
              <w:rPr>
                <w:rFonts w:hint="eastAsia"/>
              </w:rPr>
              <w:t>nterface</w:t>
            </w:r>
          </w:p>
        </w:tc>
      </w:tr>
      <w:tr w:rsidR="00B369D6" w:rsidRPr="003B6011" w14:paraId="6E06E44E" w14:textId="77777777" w:rsidTr="00F571AB">
        <w:trPr>
          <w:trHeight w:val="165"/>
        </w:trPr>
        <w:tc>
          <w:tcPr>
            <w:tcW w:w="3431" w:type="dxa"/>
          </w:tcPr>
          <w:p w14:paraId="62869421" w14:textId="77777777" w:rsidR="00B369D6" w:rsidRDefault="00B369D6" w:rsidP="001E0166">
            <w:pPr>
              <w:pStyle w:val="aa"/>
              <w:ind w:rightChars="10" w:right="18"/>
              <w:rPr>
                <w:b/>
                <w:bCs/>
              </w:rPr>
            </w:pPr>
            <w:r w:rsidRPr="003B6011">
              <w:rPr>
                <w:b/>
                <w:bCs/>
              </w:rPr>
              <w:t xml:space="preserve">port-channel load-balance </w:t>
            </w:r>
            <w:r w:rsidRPr="00C00F76">
              <w:rPr>
                <w:b/>
                <w:bCs/>
              </w:rPr>
              <w:t xml:space="preserve">dst-mac </w:t>
            </w:r>
          </w:p>
          <w:p w14:paraId="5FED9F30" w14:textId="77777777" w:rsidR="00B369D6" w:rsidRPr="003B6011" w:rsidRDefault="00B369D6" w:rsidP="001E0166">
            <w:pPr>
              <w:pStyle w:val="aa"/>
              <w:ind w:rightChars="10" w:right="18"/>
              <w:rPr>
                <w:b/>
                <w:bCs/>
              </w:rPr>
            </w:pPr>
          </w:p>
        </w:tc>
        <w:tc>
          <w:tcPr>
            <w:tcW w:w="3306" w:type="dxa"/>
          </w:tcPr>
          <w:p w14:paraId="3A00CF2D" w14:textId="77777777" w:rsidR="00B369D6" w:rsidRPr="00C00F76" w:rsidRDefault="00B369D6" w:rsidP="002B424F">
            <w:pPr>
              <w:pStyle w:val="a9"/>
              <w:numPr>
                <w:ilvl w:val="0"/>
                <w:numId w:val="9"/>
              </w:numPr>
              <w:wordWrap/>
              <w:adjustRightInd w:val="0"/>
              <w:spacing w:line="240" w:lineRule="auto"/>
              <w:ind w:left="0" w:rightChars="10" w:right="18"/>
              <w:rPr>
                <w:b/>
                <w:bCs/>
              </w:rPr>
            </w:pPr>
            <w:r>
              <w:t>Conduct load-balancing per destination MAC address</w:t>
            </w:r>
          </w:p>
        </w:tc>
        <w:tc>
          <w:tcPr>
            <w:tcW w:w="1369" w:type="dxa"/>
          </w:tcPr>
          <w:p w14:paraId="4C18C9EA" w14:textId="77777777" w:rsidR="00B369D6" w:rsidRPr="003B6011" w:rsidRDefault="00B369D6" w:rsidP="001E0166">
            <w:pPr>
              <w:pStyle w:val="aa"/>
              <w:ind w:rightChars="10" w:right="18"/>
            </w:pPr>
            <w:r>
              <w:rPr>
                <w:rFonts w:hint="eastAsia"/>
              </w:rPr>
              <w:t>Interface</w:t>
            </w:r>
          </w:p>
        </w:tc>
      </w:tr>
      <w:tr w:rsidR="00B369D6" w:rsidRPr="003B6011" w14:paraId="015CDF09" w14:textId="77777777" w:rsidTr="00F571AB">
        <w:trPr>
          <w:trHeight w:val="165"/>
        </w:trPr>
        <w:tc>
          <w:tcPr>
            <w:tcW w:w="3431" w:type="dxa"/>
          </w:tcPr>
          <w:p w14:paraId="19717D6C" w14:textId="77777777" w:rsidR="00B369D6" w:rsidRPr="003B6011" w:rsidRDefault="00B369D6" w:rsidP="001E0166">
            <w:pPr>
              <w:pStyle w:val="aa"/>
              <w:ind w:rightChars="10" w:right="18"/>
              <w:rPr>
                <w:b/>
                <w:bCs/>
              </w:rPr>
            </w:pPr>
            <w:r w:rsidRPr="003B6011">
              <w:rPr>
                <w:b/>
                <w:bCs/>
              </w:rPr>
              <w:t xml:space="preserve">port-channel load-balance </w:t>
            </w:r>
            <w:r w:rsidRPr="00C00F76">
              <w:rPr>
                <w:b/>
                <w:bCs/>
              </w:rPr>
              <w:t>enhanced-hash</w:t>
            </w:r>
          </w:p>
        </w:tc>
        <w:tc>
          <w:tcPr>
            <w:tcW w:w="3306" w:type="dxa"/>
          </w:tcPr>
          <w:p w14:paraId="31E56017" w14:textId="77777777" w:rsidR="00B369D6" w:rsidRPr="003B6011" w:rsidRDefault="00B369D6" w:rsidP="002B424F">
            <w:pPr>
              <w:pStyle w:val="a9"/>
              <w:numPr>
                <w:ilvl w:val="0"/>
                <w:numId w:val="9"/>
              </w:numPr>
              <w:wordWrap/>
              <w:adjustRightInd w:val="0"/>
              <w:spacing w:line="240" w:lineRule="auto"/>
              <w:ind w:left="0" w:rightChars="10" w:right="18"/>
            </w:pPr>
            <w:r>
              <w:t>Conduct load-balancing based on improved hashing (RTAG7)</w:t>
            </w:r>
          </w:p>
        </w:tc>
        <w:tc>
          <w:tcPr>
            <w:tcW w:w="1369" w:type="dxa"/>
          </w:tcPr>
          <w:p w14:paraId="47A4339D" w14:textId="77777777" w:rsidR="00B369D6" w:rsidRPr="003B6011" w:rsidRDefault="00B369D6" w:rsidP="001E0166">
            <w:pPr>
              <w:pStyle w:val="aa"/>
              <w:ind w:rightChars="10" w:right="18"/>
            </w:pPr>
            <w:r>
              <w:rPr>
                <w:rFonts w:hint="eastAsia"/>
              </w:rPr>
              <w:t>Interface</w:t>
            </w:r>
          </w:p>
        </w:tc>
      </w:tr>
      <w:tr w:rsidR="00B369D6" w:rsidRPr="003B6011" w14:paraId="7E0D433E" w14:textId="77777777" w:rsidTr="00F571AB">
        <w:trPr>
          <w:trHeight w:val="165"/>
        </w:trPr>
        <w:tc>
          <w:tcPr>
            <w:tcW w:w="3431" w:type="dxa"/>
          </w:tcPr>
          <w:p w14:paraId="62E51D4E" w14:textId="77777777" w:rsidR="00B369D6" w:rsidRPr="003B6011" w:rsidRDefault="00B369D6" w:rsidP="001E0166">
            <w:pPr>
              <w:pStyle w:val="aa"/>
              <w:ind w:rightChars="10" w:right="18"/>
              <w:rPr>
                <w:b/>
                <w:bCs/>
              </w:rPr>
            </w:pPr>
            <w:r w:rsidRPr="003B6011">
              <w:rPr>
                <w:b/>
                <w:bCs/>
              </w:rPr>
              <w:t>port-channel load-balance src-dst-mac</w:t>
            </w:r>
          </w:p>
        </w:tc>
        <w:tc>
          <w:tcPr>
            <w:tcW w:w="3306" w:type="dxa"/>
          </w:tcPr>
          <w:p w14:paraId="0AA22CA8" w14:textId="77777777" w:rsidR="00B369D6" w:rsidRPr="003B6011" w:rsidRDefault="00B369D6" w:rsidP="002B424F">
            <w:pPr>
              <w:pStyle w:val="a9"/>
              <w:numPr>
                <w:ilvl w:val="0"/>
                <w:numId w:val="9"/>
              </w:numPr>
              <w:wordWrap/>
              <w:adjustRightInd w:val="0"/>
              <w:spacing w:line="240" w:lineRule="auto"/>
              <w:ind w:left="0" w:rightChars="10" w:right="18"/>
            </w:pPr>
            <w:r>
              <w:t>Conduct load-balancing per MAC address</w:t>
            </w:r>
          </w:p>
        </w:tc>
        <w:tc>
          <w:tcPr>
            <w:tcW w:w="1369" w:type="dxa"/>
          </w:tcPr>
          <w:p w14:paraId="0A97D684" w14:textId="77777777" w:rsidR="00B369D6" w:rsidRPr="003B6011" w:rsidRDefault="00B369D6" w:rsidP="001E0166">
            <w:pPr>
              <w:pStyle w:val="aa"/>
              <w:ind w:rightChars="10" w:right="18"/>
            </w:pPr>
            <w:r w:rsidRPr="003B6011">
              <w:t>interface</w:t>
            </w:r>
          </w:p>
        </w:tc>
      </w:tr>
      <w:tr w:rsidR="00B369D6" w:rsidRPr="003B6011" w14:paraId="629012BB" w14:textId="77777777" w:rsidTr="00F571AB">
        <w:trPr>
          <w:trHeight w:val="165"/>
        </w:trPr>
        <w:tc>
          <w:tcPr>
            <w:tcW w:w="3431" w:type="dxa"/>
          </w:tcPr>
          <w:p w14:paraId="5DD991B1" w14:textId="77777777" w:rsidR="00B369D6" w:rsidRPr="003B6011" w:rsidRDefault="00B369D6" w:rsidP="001E0166">
            <w:pPr>
              <w:pStyle w:val="aa"/>
              <w:ind w:rightChars="10" w:right="18"/>
              <w:rPr>
                <w:b/>
                <w:bCs/>
              </w:rPr>
            </w:pPr>
            <w:r w:rsidRPr="003B6011">
              <w:rPr>
                <w:b/>
                <w:bCs/>
              </w:rPr>
              <w:t>port-channel load-balance src-dst-ip</w:t>
            </w:r>
          </w:p>
        </w:tc>
        <w:tc>
          <w:tcPr>
            <w:tcW w:w="3306" w:type="dxa"/>
          </w:tcPr>
          <w:p w14:paraId="7EB709FD" w14:textId="77777777" w:rsidR="00B369D6" w:rsidRPr="003B6011" w:rsidRDefault="00B369D6" w:rsidP="002B424F">
            <w:pPr>
              <w:pStyle w:val="a9"/>
              <w:numPr>
                <w:ilvl w:val="0"/>
                <w:numId w:val="9"/>
              </w:numPr>
              <w:wordWrap/>
              <w:adjustRightInd w:val="0"/>
              <w:spacing w:line="240" w:lineRule="auto"/>
              <w:ind w:left="0" w:rightChars="10" w:right="18"/>
            </w:pPr>
            <w:r>
              <w:t xml:space="preserve">Conduct load-balancing per </w:t>
            </w:r>
            <w:r w:rsidRPr="003B6011">
              <w:t>ip field</w:t>
            </w:r>
          </w:p>
        </w:tc>
        <w:tc>
          <w:tcPr>
            <w:tcW w:w="1369" w:type="dxa"/>
          </w:tcPr>
          <w:p w14:paraId="4F07352E" w14:textId="77777777" w:rsidR="00B369D6" w:rsidRPr="003B6011" w:rsidRDefault="00B369D6" w:rsidP="001E0166">
            <w:pPr>
              <w:pStyle w:val="aa"/>
              <w:ind w:rightChars="10" w:right="18"/>
            </w:pPr>
            <w:r w:rsidRPr="003B6011">
              <w:t>interface</w:t>
            </w:r>
          </w:p>
        </w:tc>
      </w:tr>
      <w:tr w:rsidR="00B369D6" w:rsidRPr="003B6011" w14:paraId="18AD0A47" w14:textId="77777777" w:rsidTr="00F571AB">
        <w:tc>
          <w:tcPr>
            <w:tcW w:w="3431" w:type="dxa"/>
          </w:tcPr>
          <w:p w14:paraId="4C2B74C9" w14:textId="77777777" w:rsidR="00B369D6" w:rsidRPr="003B6011" w:rsidRDefault="00B369D6" w:rsidP="001E0166">
            <w:pPr>
              <w:pStyle w:val="aa"/>
              <w:ind w:rightChars="10" w:right="18"/>
              <w:rPr>
                <w:b/>
                <w:bCs/>
                <w:lang w:val="fr-FR"/>
              </w:rPr>
            </w:pPr>
            <w:r w:rsidRPr="003B6011">
              <w:rPr>
                <w:b/>
                <w:bCs/>
                <w:lang w:val="fr-FR"/>
              </w:rPr>
              <w:t>port-channel load-balance src-dst-port</w:t>
            </w:r>
          </w:p>
        </w:tc>
        <w:tc>
          <w:tcPr>
            <w:tcW w:w="3306" w:type="dxa"/>
          </w:tcPr>
          <w:p w14:paraId="3A2C2F97" w14:textId="77777777" w:rsidR="00B369D6" w:rsidRPr="003B6011" w:rsidRDefault="00B369D6" w:rsidP="002B424F">
            <w:pPr>
              <w:pStyle w:val="a9"/>
              <w:numPr>
                <w:ilvl w:val="0"/>
                <w:numId w:val="9"/>
              </w:numPr>
              <w:wordWrap/>
              <w:adjustRightInd w:val="0"/>
              <w:spacing w:line="240" w:lineRule="auto"/>
              <w:ind w:left="0" w:rightChars="10" w:right="18"/>
            </w:pPr>
            <w:r>
              <w:t xml:space="preserve">Conduct load-balancing per </w:t>
            </w:r>
            <w:r w:rsidRPr="003B6011">
              <w:t xml:space="preserve">tcp/udp port </w:t>
            </w:r>
          </w:p>
        </w:tc>
        <w:tc>
          <w:tcPr>
            <w:tcW w:w="1369" w:type="dxa"/>
          </w:tcPr>
          <w:p w14:paraId="4C2A9543" w14:textId="77777777" w:rsidR="00B369D6" w:rsidRPr="003B6011" w:rsidRDefault="00B369D6" w:rsidP="001E0166">
            <w:pPr>
              <w:pStyle w:val="aa"/>
              <w:ind w:rightChars="10" w:right="18"/>
            </w:pPr>
            <w:r w:rsidRPr="003B6011">
              <w:t>interface</w:t>
            </w:r>
          </w:p>
        </w:tc>
      </w:tr>
      <w:tr w:rsidR="00B369D6" w:rsidRPr="003B6011" w14:paraId="32244059" w14:textId="77777777" w:rsidTr="00F571AB">
        <w:tc>
          <w:tcPr>
            <w:tcW w:w="3431" w:type="dxa"/>
          </w:tcPr>
          <w:p w14:paraId="416FFE97" w14:textId="77777777" w:rsidR="00B369D6" w:rsidRPr="003B6011" w:rsidRDefault="00B369D6" w:rsidP="001E0166">
            <w:pPr>
              <w:pStyle w:val="aa"/>
              <w:ind w:rightChars="10" w:right="18"/>
            </w:pPr>
            <w:r w:rsidRPr="003B6011">
              <w:rPr>
                <w:b/>
                <w:bCs/>
              </w:rPr>
              <w:t>no channel group</w:t>
            </w:r>
          </w:p>
        </w:tc>
        <w:tc>
          <w:tcPr>
            <w:tcW w:w="3306" w:type="dxa"/>
          </w:tcPr>
          <w:p w14:paraId="0086B48F" w14:textId="77777777" w:rsidR="00B369D6" w:rsidRPr="003B6011" w:rsidRDefault="00B369D6" w:rsidP="002B424F">
            <w:pPr>
              <w:pStyle w:val="a9"/>
              <w:numPr>
                <w:ilvl w:val="0"/>
                <w:numId w:val="9"/>
              </w:numPr>
              <w:wordWrap/>
              <w:adjustRightInd w:val="0"/>
              <w:spacing w:line="240" w:lineRule="auto"/>
              <w:ind w:left="0" w:rightChars="10" w:right="18"/>
            </w:pPr>
            <w:r w:rsidRPr="00B369D6">
              <w:t>Remove</w:t>
            </w:r>
            <w:r>
              <w:t xml:space="preserve"> the specified </w:t>
            </w:r>
            <w:r w:rsidRPr="003B6011">
              <w:t>interface</w:t>
            </w:r>
            <w:r>
              <w:t xml:space="preserve"> </w:t>
            </w:r>
            <w:r>
              <w:rPr>
                <w:rFonts w:hint="eastAsia"/>
              </w:rPr>
              <w:t>from the</w:t>
            </w:r>
            <w:r w:rsidRPr="0050306B">
              <w:t xml:space="preserve"> port-group</w:t>
            </w:r>
            <w:r w:rsidRPr="0050306B">
              <w:rPr>
                <w:rFonts w:cs="굴림체" w:hint="eastAsia"/>
              </w:rPr>
              <w:t>.</w:t>
            </w:r>
          </w:p>
        </w:tc>
        <w:tc>
          <w:tcPr>
            <w:tcW w:w="1369" w:type="dxa"/>
          </w:tcPr>
          <w:p w14:paraId="4AC99349" w14:textId="77777777" w:rsidR="00B369D6" w:rsidRPr="003B6011" w:rsidRDefault="00B369D6" w:rsidP="001E0166">
            <w:pPr>
              <w:pStyle w:val="aa"/>
              <w:ind w:rightChars="10" w:right="18"/>
            </w:pPr>
            <w:r w:rsidRPr="003B6011">
              <w:t>Interface *</w:t>
            </w:r>
          </w:p>
        </w:tc>
      </w:tr>
      <w:tr w:rsidR="00B369D6" w:rsidRPr="003B6011" w14:paraId="4BAA33EC" w14:textId="77777777" w:rsidTr="00F571AB">
        <w:tc>
          <w:tcPr>
            <w:tcW w:w="3431" w:type="dxa"/>
          </w:tcPr>
          <w:p w14:paraId="33C559B2" w14:textId="77777777" w:rsidR="00B369D6" w:rsidRPr="003B6011" w:rsidRDefault="00B369D6" w:rsidP="001E0166">
            <w:pPr>
              <w:pStyle w:val="aa"/>
              <w:ind w:rightChars="10" w:right="18"/>
              <w:rPr>
                <w:b/>
              </w:rPr>
            </w:pPr>
            <w:r w:rsidRPr="003B6011">
              <w:rPr>
                <w:b/>
              </w:rPr>
              <w:t xml:space="preserve">no interface </w:t>
            </w:r>
            <w:r w:rsidRPr="003B6011">
              <w:rPr>
                <w:b/>
                <w:bCs/>
                <w:lang w:val="fr-FR"/>
              </w:rPr>
              <w:t xml:space="preserve">port-channel </w:t>
            </w:r>
            <w:r>
              <w:rPr>
                <w:b/>
                <w:bCs/>
                <w:lang w:val="fr-FR"/>
              </w:rPr>
              <w:t xml:space="preserve"> </w:t>
            </w:r>
            <w:r w:rsidRPr="003B6011">
              <w:rPr>
                <w:b/>
              </w:rPr>
              <w:t>&lt;1-256&gt;</w:t>
            </w:r>
          </w:p>
        </w:tc>
        <w:tc>
          <w:tcPr>
            <w:tcW w:w="3306" w:type="dxa"/>
          </w:tcPr>
          <w:p w14:paraId="350EC074" w14:textId="77777777" w:rsidR="00B369D6" w:rsidRPr="00B369D6" w:rsidRDefault="00B369D6" w:rsidP="002B424F">
            <w:pPr>
              <w:pStyle w:val="a9"/>
              <w:numPr>
                <w:ilvl w:val="0"/>
                <w:numId w:val="9"/>
              </w:numPr>
              <w:wordWrap/>
              <w:adjustRightInd w:val="0"/>
              <w:spacing w:line="240" w:lineRule="auto"/>
              <w:ind w:left="0" w:rightChars="10" w:right="18"/>
            </w:pPr>
            <w:r w:rsidRPr="00B369D6">
              <w:t xml:space="preserve">Remove the specified Port group interface. </w:t>
            </w:r>
          </w:p>
          <w:p w14:paraId="11FA043A" w14:textId="77777777" w:rsidR="00B369D6" w:rsidRPr="003B6011" w:rsidRDefault="00B369D6" w:rsidP="001E0166">
            <w:pPr>
              <w:pStyle w:val="a9"/>
              <w:numPr>
                <w:ilvl w:val="1"/>
                <w:numId w:val="5"/>
              </w:numPr>
              <w:tabs>
                <w:tab w:val="clear" w:pos="1160"/>
              </w:tabs>
              <w:wordWrap/>
              <w:adjustRightInd w:val="0"/>
              <w:spacing w:line="240" w:lineRule="auto"/>
              <w:ind w:left="0" w:rightChars="10" w:right="18" w:hanging="141"/>
            </w:pPr>
            <w:r>
              <w:t xml:space="preserve">Executed only when no member is present in the </w:t>
            </w:r>
            <w:r w:rsidRPr="003B6011">
              <w:t>Port group</w:t>
            </w:r>
          </w:p>
        </w:tc>
        <w:tc>
          <w:tcPr>
            <w:tcW w:w="1369" w:type="dxa"/>
          </w:tcPr>
          <w:p w14:paraId="3F80CFA1" w14:textId="77777777" w:rsidR="00B369D6" w:rsidRPr="003B6011" w:rsidRDefault="00B369D6" w:rsidP="001E0166">
            <w:pPr>
              <w:pStyle w:val="aa"/>
              <w:ind w:rightChars="10" w:right="18"/>
            </w:pPr>
            <w:r w:rsidRPr="003B6011">
              <w:t>config</w:t>
            </w:r>
          </w:p>
        </w:tc>
      </w:tr>
      <w:tr w:rsidR="00B369D6" w:rsidRPr="003B6011" w14:paraId="5A4A24BF" w14:textId="77777777" w:rsidTr="00F571AB">
        <w:tc>
          <w:tcPr>
            <w:tcW w:w="3431" w:type="dxa"/>
          </w:tcPr>
          <w:p w14:paraId="5B96B5CE" w14:textId="77777777" w:rsidR="00B369D6" w:rsidRPr="003B6011" w:rsidRDefault="00B369D6" w:rsidP="001E0166">
            <w:pPr>
              <w:pStyle w:val="aa"/>
              <w:ind w:rightChars="10" w:right="18"/>
              <w:rPr>
                <w:b/>
                <w:bCs/>
              </w:rPr>
            </w:pPr>
            <w:r w:rsidRPr="003B6011">
              <w:rPr>
                <w:b/>
                <w:bCs/>
              </w:rPr>
              <w:t>show etherchannel</w:t>
            </w:r>
          </w:p>
        </w:tc>
        <w:tc>
          <w:tcPr>
            <w:tcW w:w="3306" w:type="dxa"/>
          </w:tcPr>
          <w:p w14:paraId="3FC98E35" w14:textId="77777777" w:rsidR="00B369D6" w:rsidRPr="003B6011" w:rsidRDefault="00B369D6" w:rsidP="002B424F">
            <w:pPr>
              <w:pStyle w:val="a9"/>
              <w:numPr>
                <w:ilvl w:val="0"/>
                <w:numId w:val="9"/>
              </w:numPr>
              <w:wordWrap/>
              <w:adjustRightInd w:val="0"/>
              <w:spacing w:line="240" w:lineRule="auto"/>
              <w:ind w:left="0" w:rightChars="10" w:right="18"/>
            </w:pPr>
            <w:r w:rsidRPr="0050306B">
              <w:t>Shows port group configuration</w:t>
            </w:r>
          </w:p>
        </w:tc>
        <w:tc>
          <w:tcPr>
            <w:tcW w:w="1369" w:type="dxa"/>
          </w:tcPr>
          <w:p w14:paraId="32615016" w14:textId="77777777" w:rsidR="00B369D6" w:rsidRPr="003B6011" w:rsidRDefault="00B369D6" w:rsidP="001E0166">
            <w:pPr>
              <w:pStyle w:val="aa"/>
              <w:ind w:rightChars="10" w:right="18"/>
            </w:pPr>
            <w:r w:rsidRPr="003B6011">
              <w:t>Privileged</w:t>
            </w:r>
          </w:p>
        </w:tc>
      </w:tr>
    </w:tbl>
    <w:p w14:paraId="69709B89" w14:textId="77777777" w:rsidR="00712039" w:rsidRDefault="00712039" w:rsidP="001E0166">
      <w:pPr>
        <w:wordWrap/>
        <w:spacing w:line="360" w:lineRule="auto"/>
        <w:ind w:right="20"/>
        <w:rPr>
          <w:rFonts w:cs="Times New Roman"/>
        </w:rPr>
      </w:pPr>
    </w:p>
    <w:p w14:paraId="200BC30B" w14:textId="77777777" w:rsidR="00712039" w:rsidRDefault="00712039" w:rsidP="0021019A">
      <w:pPr>
        <w:pStyle w:val="2"/>
        <w:ind w:right="20"/>
      </w:pPr>
      <w:bookmarkStart w:id="710" w:name="_Toc198607501"/>
      <w:bookmarkStart w:id="711" w:name="_Toc363228322"/>
      <w:bookmarkStart w:id="712" w:name="_Toc445130784"/>
      <w:r>
        <w:lastRenderedPageBreak/>
        <w:t xml:space="preserve">MAC </w:t>
      </w:r>
      <w:r w:rsidRPr="00F8686E">
        <w:t>Filtering</w:t>
      </w:r>
      <w:bookmarkEnd w:id="710"/>
      <w:bookmarkEnd w:id="711"/>
      <w:bookmarkEnd w:id="712"/>
    </w:p>
    <w:p w14:paraId="7E464287" w14:textId="77777777" w:rsidR="00712039" w:rsidRDefault="00712039" w:rsidP="001E0166">
      <w:pPr>
        <w:pStyle w:val="3"/>
        <w:ind w:left="0" w:right="20"/>
      </w:pPr>
      <w:bookmarkStart w:id="713" w:name="_Toc198607502"/>
      <w:bookmarkStart w:id="714" w:name="_Toc363228323"/>
      <w:bookmarkStart w:id="715" w:name="_Toc445130785"/>
      <w:r>
        <w:t xml:space="preserve">MAC Filtering </w:t>
      </w:r>
      <w:bookmarkEnd w:id="713"/>
      <w:bookmarkEnd w:id="714"/>
      <w:r w:rsidR="00F8686E">
        <w:rPr>
          <w:rFonts w:hint="eastAsia"/>
        </w:rPr>
        <w:t>Overview</w:t>
      </w:r>
      <w:bookmarkEnd w:id="715"/>
    </w:p>
    <w:p w14:paraId="68732476" w14:textId="77777777" w:rsidR="00020E8E" w:rsidRPr="00466CD1" w:rsidRDefault="00020E8E" w:rsidP="001E0166">
      <w:pPr>
        <w:pStyle w:val="a3"/>
        <w:ind w:left="0" w:right="20"/>
      </w:pPr>
      <w:bookmarkStart w:id="716" w:name="_Toc198607503"/>
      <w:bookmarkStart w:id="717" w:name="_Toc363228324"/>
      <w:r w:rsidRPr="00466CD1">
        <w:t xml:space="preserve">MAC filtering is used to filter traffic to a specific MAC address for L2 Switching. You can set MAC filtering for each VLAN. </w:t>
      </w:r>
    </w:p>
    <w:p w14:paraId="244AA09B" w14:textId="77777777" w:rsidR="00712039" w:rsidRDefault="00712039" w:rsidP="001E0166">
      <w:pPr>
        <w:pStyle w:val="3"/>
        <w:ind w:left="0" w:right="20"/>
      </w:pPr>
      <w:bookmarkStart w:id="718" w:name="_Toc445130786"/>
      <w:r>
        <w:t xml:space="preserve">MAC Filtering </w:t>
      </w:r>
      <w:bookmarkEnd w:id="716"/>
      <w:bookmarkEnd w:id="717"/>
      <w:r w:rsidR="00F8686E">
        <w:rPr>
          <w:rFonts w:hint="eastAsia"/>
        </w:rPr>
        <w:t>Setting</w:t>
      </w:r>
      <w:bookmarkEnd w:id="718"/>
    </w:p>
    <w:p w14:paraId="5E0016B3" w14:textId="77777777" w:rsidR="00020E8E" w:rsidRPr="00466CD1" w:rsidRDefault="00020E8E" w:rsidP="001E0166">
      <w:pPr>
        <w:pStyle w:val="a3"/>
        <w:ind w:left="0" w:right="20"/>
      </w:pPr>
      <w:r w:rsidRPr="00466CD1">
        <w:t>The commands used for setting MAC filtering are given below.</w:t>
      </w:r>
    </w:p>
    <w:p w14:paraId="4473BA4D" w14:textId="77777777" w:rsidR="00712039" w:rsidRDefault="00786E15" w:rsidP="001E0166">
      <w:pPr>
        <w:pStyle w:val="afffff3"/>
        <w:ind w:left="0" w:right="20"/>
      </w:pPr>
      <w:bookmarkStart w:id="719" w:name="_Toc198534969"/>
      <w:bookmarkStart w:id="720" w:name="_Toc361679343"/>
      <w:bookmarkStart w:id="721" w:name="_Toc391575181"/>
      <w:r>
        <w:t xml:space="preserve">Table </w:t>
      </w:r>
      <w:r w:rsidR="005832B8">
        <w:fldChar w:fldCharType="begin"/>
      </w:r>
      <w:r w:rsidR="00092D8C">
        <w:instrText xml:space="preserve"> SEQ Table \* ARABIC </w:instrText>
      </w:r>
      <w:r w:rsidR="005832B8">
        <w:fldChar w:fldCharType="separate"/>
      </w:r>
      <w:r w:rsidR="00386802">
        <w:rPr>
          <w:noProof/>
        </w:rPr>
        <w:t>39</w:t>
      </w:r>
      <w:r w:rsidR="005832B8">
        <w:rPr>
          <w:noProof/>
        </w:rPr>
        <w:fldChar w:fldCharType="end"/>
      </w:r>
      <w:r>
        <w:rPr>
          <w:rFonts w:hint="eastAsia"/>
        </w:rPr>
        <w:t xml:space="preserve"> </w:t>
      </w:r>
      <w:bookmarkEnd w:id="719"/>
      <w:bookmarkEnd w:id="720"/>
      <w:r w:rsidR="00020E8E" w:rsidRPr="00466CD1">
        <w:t xml:space="preserve">Commands for Setting </w:t>
      </w:r>
      <w:r w:rsidR="00020E8E" w:rsidRPr="006D6C5B">
        <w:t>MAC-filter</w:t>
      </w:r>
      <w:bookmarkEnd w:id="721"/>
    </w:p>
    <w:tbl>
      <w:tblPr>
        <w:tblStyle w:val="CLIWide"/>
        <w:tblW w:w="0" w:type="auto"/>
        <w:tblLook w:val="01E0" w:firstRow="1" w:lastRow="1" w:firstColumn="1" w:lastColumn="1" w:noHBand="0" w:noVBand="0"/>
      </w:tblPr>
      <w:tblGrid>
        <w:gridCol w:w="2912"/>
        <w:gridCol w:w="3992"/>
        <w:gridCol w:w="1028"/>
      </w:tblGrid>
      <w:tr w:rsidR="003F5DC1"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Default="003F5DC1" w:rsidP="001E0166">
            <w:pPr>
              <w:pStyle w:val="ab"/>
              <w:wordWrap/>
              <w:spacing w:line="360" w:lineRule="auto"/>
              <w:ind w:right="20"/>
              <w:rPr>
                <w:rFonts w:cs="Times New Roman"/>
              </w:rPr>
            </w:pPr>
            <w:r w:rsidRPr="004F3E4A">
              <w:t>Command</w:t>
            </w:r>
          </w:p>
        </w:tc>
        <w:tc>
          <w:tcPr>
            <w:tcW w:w="4216" w:type="dxa"/>
          </w:tcPr>
          <w:p w14:paraId="0816D0A9" w14:textId="77777777" w:rsidR="003F5DC1" w:rsidRDefault="003F5DC1" w:rsidP="001E0166">
            <w:pPr>
              <w:pStyle w:val="ab"/>
              <w:wordWrap/>
              <w:spacing w:line="360" w:lineRule="auto"/>
              <w:ind w:right="20"/>
              <w:rPr>
                <w:rFonts w:cs="Times New Roman"/>
              </w:rPr>
            </w:pPr>
            <w:r w:rsidRPr="004F3E4A">
              <w:t>Description</w:t>
            </w:r>
          </w:p>
        </w:tc>
        <w:tc>
          <w:tcPr>
            <w:tcW w:w="1051" w:type="dxa"/>
          </w:tcPr>
          <w:p w14:paraId="6E4F8BB4" w14:textId="77777777" w:rsidR="003F5DC1" w:rsidRDefault="003F5DC1" w:rsidP="001E0166">
            <w:pPr>
              <w:pStyle w:val="ab"/>
              <w:wordWrap/>
              <w:spacing w:line="360" w:lineRule="auto"/>
              <w:ind w:right="20"/>
              <w:rPr>
                <w:rFonts w:cs="Times New Roman"/>
              </w:rPr>
            </w:pPr>
            <w:r w:rsidRPr="004F3E4A">
              <w:t>Mode</w:t>
            </w:r>
          </w:p>
        </w:tc>
      </w:tr>
      <w:tr w:rsidR="003F5DC1" w14:paraId="68790E5B" w14:textId="77777777" w:rsidTr="003F5DC1">
        <w:tc>
          <w:tcPr>
            <w:tcW w:w="3055" w:type="dxa"/>
          </w:tcPr>
          <w:p w14:paraId="711A0354" w14:textId="77777777" w:rsidR="003F5DC1" w:rsidRDefault="003F5DC1" w:rsidP="001E0166">
            <w:pPr>
              <w:pStyle w:val="aa"/>
              <w:ind w:right="20"/>
              <w:rPr>
                <w:rFonts w:cs="Times New Roman"/>
                <w:b/>
                <w:bCs/>
              </w:rPr>
            </w:pPr>
            <w:r>
              <w:rPr>
                <w:b/>
                <w:bCs/>
              </w:rPr>
              <w:t xml:space="preserve">mac-filter </w:t>
            </w:r>
            <w:r>
              <w:rPr>
                <w:i/>
                <w:iCs/>
              </w:rPr>
              <w:t xml:space="preserve">vlan-id mac-addr </w:t>
            </w:r>
            <w:r>
              <w:rPr>
                <w:b/>
                <w:bCs/>
              </w:rPr>
              <w:t>(</w:t>
            </w:r>
            <w:r w:rsidRPr="005C7126">
              <w:rPr>
                <w:b/>
                <w:bCs/>
              </w:rPr>
              <w:t>all-drop</w:t>
            </w:r>
            <w:r>
              <w:rPr>
                <w:rFonts w:hint="eastAsia"/>
                <w:b/>
                <w:bCs/>
              </w:rPr>
              <w:t xml:space="preserve"> </w:t>
            </w:r>
            <w:r>
              <w:rPr>
                <w:b/>
                <w:bCs/>
              </w:rPr>
              <w:t>|</w:t>
            </w:r>
            <w:r>
              <w:rPr>
                <w:rFonts w:hint="eastAsia"/>
                <w:b/>
                <w:bCs/>
              </w:rPr>
              <w:t xml:space="preserve"> </w:t>
            </w:r>
            <w:r w:rsidRPr="005C7126">
              <w:rPr>
                <w:b/>
                <w:bCs/>
              </w:rPr>
              <w:t>dst-drop</w:t>
            </w:r>
            <w:r>
              <w:rPr>
                <w:rFonts w:hint="eastAsia"/>
                <w:b/>
                <w:bCs/>
              </w:rPr>
              <w:t xml:space="preserve"> | </w:t>
            </w:r>
            <w:r w:rsidRPr="005C7126">
              <w:rPr>
                <w:b/>
                <w:bCs/>
              </w:rPr>
              <w:t>trap</w:t>
            </w:r>
            <w:r>
              <w:rPr>
                <w:b/>
                <w:bCs/>
              </w:rPr>
              <w:t>)</w:t>
            </w:r>
          </w:p>
        </w:tc>
        <w:tc>
          <w:tcPr>
            <w:tcW w:w="4216" w:type="dxa"/>
          </w:tcPr>
          <w:p w14:paraId="0DFE97B1" w14:textId="77777777" w:rsidR="003F5DC1" w:rsidRDefault="003F5DC1" w:rsidP="002B424F">
            <w:pPr>
              <w:pStyle w:val="a9"/>
              <w:numPr>
                <w:ilvl w:val="0"/>
                <w:numId w:val="9"/>
              </w:numPr>
              <w:wordWrap/>
              <w:spacing w:line="240" w:lineRule="auto"/>
              <w:ind w:left="0" w:right="20" w:firstLine="0"/>
              <w:jc w:val="both"/>
            </w:pPr>
            <w:r>
              <w:t>MAC Filter add</w:t>
            </w:r>
          </w:p>
        </w:tc>
        <w:tc>
          <w:tcPr>
            <w:tcW w:w="1051" w:type="dxa"/>
          </w:tcPr>
          <w:p w14:paraId="7B0E239C" w14:textId="77777777" w:rsidR="003F5DC1" w:rsidRDefault="00250C37" w:rsidP="001E0166">
            <w:pPr>
              <w:pStyle w:val="aa"/>
              <w:ind w:right="20"/>
            </w:pPr>
            <w:r>
              <w:rPr>
                <w:rFonts w:hint="eastAsia"/>
              </w:rPr>
              <w:t>C</w:t>
            </w:r>
            <w:r w:rsidR="003F5DC1">
              <w:t>onfig</w:t>
            </w:r>
          </w:p>
        </w:tc>
      </w:tr>
      <w:tr w:rsidR="003F5DC1" w14:paraId="460114B6" w14:textId="77777777" w:rsidTr="003F5DC1">
        <w:tc>
          <w:tcPr>
            <w:tcW w:w="3055" w:type="dxa"/>
          </w:tcPr>
          <w:p w14:paraId="0728AE7A" w14:textId="77777777" w:rsidR="003F5DC1" w:rsidRDefault="003F5DC1" w:rsidP="001E0166">
            <w:pPr>
              <w:pStyle w:val="aa"/>
              <w:ind w:right="20"/>
              <w:rPr>
                <w:rFonts w:cs="Times New Roman"/>
                <w:b/>
                <w:bCs/>
              </w:rPr>
            </w:pPr>
            <w:r>
              <w:rPr>
                <w:b/>
                <w:bCs/>
              </w:rPr>
              <w:t xml:space="preserve">no mac-filter </w:t>
            </w:r>
            <w:r>
              <w:rPr>
                <w:i/>
                <w:iCs/>
              </w:rPr>
              <w:t>vlan-id mac-addr</w:t>
            </w:r>
          </w:p>
        </w:tc>
        <w:tc>
          <w:tcPr>
            <w:tcW w:w="4216" w:type="dxa"/>
          </w:tcPr>
          <w:p w14:paraId="3EBA23A3" w14:textId="77777777" w:rsidR="003F5DC1" w:rsidRDefault="003F5DC1" w:rsidP="002B424F">
            <w:pPr>
              <w:pStyle w:val="a9"/>
              <w:numPr>
                <w:ilvl w:val="0"/>
                <w:numId w:val="9"/>
              </w:numPr>
              <w:wordWrap/>
              <w:spacing w:line="240" w:lineRule="auto"/>
              <w:ind w:left="0" w:right="20" w:firstLine="0"/>
              <w:jc w:val="both"/>
            </w:pPr>
            <w:r>
              <w:t>MAC Filter delete</w:t>
            </w:r>
          </w:p>
        </w:tc>
        <w:tc>
          <w:tcPr>
            <w:tcW w:w="1051" w:type="dxa"/>
          </w:tcPr>
          <w:p w14:paraId="05F5E93A" w14:textId="77777777" w:rsidR="003F5DC1" w:rsidRDefault="00250C37" w:rsidP="001E0166">
            <w:pPr>
              <w:pStyle w:val="aa"/>
              <w:ind w:right="20"/>
            </w:pPr>
            <w:r>
              <w:rPr>
                <w:rFonts w:hint="eastAsia"/>
              </w:rPr>
              <w:t>C</w:t>
            </w:r>
            <w:r w:rsidR="003F5DC1">
              <w:t>onfig</w:t>
            </w:r>
          </w:p>
        </w:tc>
      </w:tr>
    </w:tbl>
    <w:p w14:paraId="32845E43" w14:textId="77777777" w:rsidR="00712039" w:rsidRDefault="00712039" w:rsidP="001E0166">
      <w:pPr>
        <w:wordWrap/>
        <w:spacing w:line="360" w:lineRule="auto"/>
        <w:ind w:right="20"/>
      </w:pPr>
      <w:bookmarkStart w:id="722" w:name="_Toc198607504"/>
    </w:p>
    <w:p w14:paraId="1B210982" w14:textId="77777777" w:rsidR="00712039" w:rsidRPr="001D6515" w:rsidRDefault="00712039" w:rsidP="0021019A">
      <w:pPr>
        <w:wordWrap/>
        <w:spacing w:line="360" w:lineRule="auto"/>
        <w:ind w:right="20"/>
      </w:pPr>
    </w:p>
    <w:p w14:paraId="5D76798C" w14:textId="77777777" w:rsidR="00712039" w:rsidRDefault="00712039" w:rsidP="0021019A">
      <w:pPr>
        <w:pStyle w:val="2"/>
        <w:ind w:right="20"/>
      </w:pPr>
      <w:bookmarkStart w:id="723" w:name="_Toc363228325"/>
      <w:bookmarkStart w:id="724" w:name="_Toc445130787"/>
      <w:r>
        <w:lastRenderedPageBreak/>
        <w:t>MAC Filtering</w:t>
      </w:r>
      <w:bookmarkEnd w:id="722"/>
      <w:bookmarkEnd w:id="723"/>
      <w:r w:rsidR="000D0C7D" w:rsidRPr="000D0C7D">
        <w:rPr>
          <w:rFonts w:hint="eastAsia"/>
        </w:rPr>
        <w:t xml:space="preserve"> </w:t>
      </w:r>
      <w:r w:rsidR="000D0C7D">
        <w:rPr>
          <w:rFonts w:hint="eastAsia"/>
        </w:rPr>
        <w:t>according to</w:t>
      </w:r>
      <w:r w:rsidR="000D0C7D" w:rsidRPr="000D0C7D">
        <w:t xml:space="preserve"> </w:t>
      </w:r>
      <w:r w:rsidR="000D0C7D">
        <w:t xml:space="preserve">CPU </w:t>
      </w:r>
      <w:r w:rsidR="000D0C7D" w:rsidRPr="00F8686E">
        <w:t>Load</w:t>
      </w:r>
      <w:bookmarkEnd w:id="724"/>
    </w:p>
    <w:p w14:paraId="2521C7FA" w14:textId="77777777" w:rsidR="00712039" w:rsidRDefault="00712039" w:rsidP="005061D4">
      <w:pPr>
        <w:pStyle w:val="3"/>
        <w:ind w:left="0" w:right="20"/>
      </w:pPr>
      <w:bookmarkStart w:id="725" w:name="_Toc198607505"/>
      <w:bookmarkStart w:id="726" w:name="_Toc363228326"/>
      <w:bookmarkStart w:id="727" w:name="_Toc445130788"/>
      <w:r>
        <w:t>MAC Filtering</w:t>
      </w:r>
      <w:bookmarkEnd w:id="725"/>
      <w:bookmarkEnd w:id="726"/>
      <w:r w:rsidR="00F8686E">
        <w:rPr>
          <w:rFonts w:hint="eastAsia"/>
        </w:rPr>
        <w:t xml:space="preserve"> </w:t>
      </w:r>
      <w:r w:rsidR="000D0C7D">
        <w:rPr>
          <w:rFonts w:hint="eastAsia"/>
        </w:rPr>
        <w:t xml:space="preserve">according to </w:t>
      </w:r>
      <w:r w:rsidR="000D0C7D">
        <w:t>CPU Load</w:t>
      </w:r>
      <w:r w:rsidR="000D0C7D">
        <w:rPr>
          <w:rFonts w:hint="eastAsia"/>
        </w:rPr>
        <w:t xml:space="preserve"> </w:t>
      </w:r>
      <w:r w:rsidR="00F8686E">
        <w:rPr>
          <w:rFonts w:hint="eastAsia"/>
        </w:rPr>
        <w:t>OverView</w:t>
      </w:r>
      <w:bookmarkEnd w:id="727"/>
    </w:p>
    <w:p w14:paraId="1C018CAD" w14:textId="77777777" w:rsidR="00020E8E" w:rsidRPr="00697CBC" w:rsidRDefault="002D6CB0" w:rsidP="005061D4">
      <w:pPr>
        <w:pStyle w:val="a3"/>
        <w:ind w:left="0" w:right="20"/>
      </w:pPr>
      <w:bookmarkStart w:id="728" w:name="_Toc198607506"/>
      <w:bookmarkStart w:id="729" w:name="_Toc363228327"/>
      <w:r>
        <w:t xml:space="preserve">The </w:t>
      </w:r>
      <w:r w:rsidR="00094318">
        <w:rPr>
          <w:rFonts w:hint="eastAsia"/>
        </w:rPr>
        <w:t>C9500</w:t>
      </w:r>
      <w:r w:rsidR="00020E8E" w:rsidRPr="00697CBC">
        <w:t xml:space="preserve"> supports MAC Filtering for preset VLAN based on the CPU Load. The switch does not allow traffic for the Source MA</w:t>
      </w:r>
      <w:r>
        <w:t>C</w:t>
      </w:r>
      <w:r w:rsidR="00020E8E" w:rsidRPr="00697CBC">
        <w:t xml:space="preserve"> over the specific rate for specified time. So the abnormal activity like excessive traffic rate can be blocked in advance. </w:t>
      </w:r>
    </w:p>
    <w:p w14:paraId="027E8DF0" w14:textId="77777777" w:rsidR="00712039" w:rsidRPr="00786E15" w:rsidRDefault="000D0C7D" w:rsidP="005061D4">
      <w:pPr>
        <w:pStyle w:val="3"/>
        <w:ind w:left="0" w:right="20"/>
      </w:pPr>
      <w:bookmarkStart w:id="730" w:name="_Toc445130789"/>
      <w:bookmarkEnd w:id="728"/>
      <w:bookmarkEnd w:id="729"/>
      <w:r>
        <w:t>MAC Filtering</w:t>
      </w:r>
      <w:r>
        <w:rPr>
          <w:rFonts w:hint="eastAsia"/>
        </w:rPr>
        <w:t xml:space="preserve"> according to </w:t>
      </w:r>
      <w:r>
        <w:t>CPU Load</w:t>
      </w:r>
      <w:r>
        <w:rPr>
          <w:rFonts w:hint="eastAsia"/>
        </w:rPr>
        <w:t xml:space="preserve"> </w:t>
      </w:r>
      <w:r w:rsidR="00F8686E">
        <w:rPr>
          <w:rFonts w:hint="eastAsia"/>
        </w:rPr>
        <w:t>Setting</w:t>
      </w:r>
      <w:bookmarkEnd w:id="730"/>
    </w:p>
    <w:p w14:paraId="4C17CF6F" w14:textId="77777777" w:rsidR="00712039" w:rsidRDefault="00020E8E" w:rsidP="005061D4">
      <w:pPr>
        <w:pStyle w:val="afffff3"/>
        <w:ind w:left="0" w:right="20"/>
      </w:pPr>
      <w:bookmarkStart w:id="731" w:name="_Toc391575182"/>
      <w:r>
        <w:t xml:space="preserve">Table </w:t>
      </w:r>
      <w:r w:rsidR="005832B8">
        <w:fldChar w:fldCharType="begin"/>
      </w:r>
      <w:r w:rsidR="00092D8C">
        <w:instrText xml:space="preserve"> SEQ Table \* ARABIC </w:instrText>
      </w:r>
      <w:r w:rsidR="005832B8">
        <w:fldChar w:fldCharType="separate"/>
      </w:r>
      <w:r w:rsidR="00386802">
        <w:rPr>
          <w:noProof/>
        </w:rPr>
        <w:t>40</w:t>
      </w:r>
      <w:r w:rsidR="005832B8">
        <w:rPr>
          <w:noProof/>
        </w:rPr>
        <w:fldChar w:fldCharType="end"/>
      </w:r>
      <w:r>
        <w:rPr>
          <w:rFonts w:hint="eastAsia"/>
        </w:rPr>
        <w:t xml:space="preserve"> </w:t>
      </w:r>
      <w:r w:rsidRPr="00020E8E">
        <w:rPr>
          <w:bCs w:val="0"/>
        </w:rPr>
        <w:t>CPU-MAC-FILTER related commands</w:t>
      </w:r>
      <w:bookmarkEnd w:id="731"/>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Default="003F5DC1" w:rsidP="005061D4">
            <w:pPr>
              <w:pStyle w:val="ab"/>
              <w:wordWrap/>
              <w:spacing w:line="240" w:lineRule="auto"/>
              <w:ind w:right="20"/>
              <w:rPr>
                <w:rFonts w:cs="Times New Roman"/>
              </w:rPr>
            </w:pPr>
            <w:r w:rsidRPr="004F3E4A">
              <w:t>Command</w:t>
            </w:r>
          </w:p>
        </w:tc>
        <w:tc>
          <w:tcPr>
            <w:tcW w:w="4230" w:type="dxa"/>
          </w:tcPr>
          <w:p w14:paraId="173D37E1" w14:textId="77777777" w:rsidR="00712039" w:rsidRDefault="003F5DC1" w:rsidP="005061D4">
            <w:pPr>
              <w:pStyle w:val="ab"/>
              <w:wordWrap/>
              <w:spacing w:line="240" w:lineRule="auto"/>
              <w:ind w:right="20"/>
              <w:rPr>
                <w:rFonts w:cs="Times New Roman"/>
              </w:rPr>
            </w:pPr>
            <w:r w:rsidRPr="004F3E4A">
              <w:t>Description</w:t>
            </w:r>
          </w:p>
        </w:tc>
        <w:tc>
          <w:tcPr>
            <w:tcW w:w="1170" w:type="dxa"/>
          </w:tcPr>
          <w:p w14:paraId="22955F79" w14:textId="77777777" w:rsidR="00712039" w:rsidRDefault="003F5DC1" w:rsidP="005061D4">
            <w:pPr>
              <w:pStyle w:val="ab"/>
              <w:wordWrap/>
              <w:spacing w:line="240" w:lineRule="auto"/>
              <w:ind w:right="20"/>
              <w:rPr>
                <w:rFonts w:cs="Times New Roman"/>
              </w:rPr>
            </w:pPr>
            <w:r w:rsidRPr="004F3E4A">
              <w:t>Mode</w:t>
            </w:r>
          </w:p>
        </w:tc>
      </w:tr>
      <w:tr w:rsidR="00712039" w14:paraId="152A7459" w14:textId="77777777" w:rsidTr="002506F7">
        <w:trPr>
          <w:trHeight w:val="796"/>
        </w:trPr>
        <w:tc>
          <w:tcPr>
            <w:tcW w:w="3420" w:type="dxa"/>
          </w:tcPr>
          <w:p w14:paraId="5AE02EE5" w14:textId="77777777" w:rsidR="00712039" w:rsidRDefault="00712039" w:rsidP="005061D4">
            <w:pPr>
              <w:pStyle w:val="aa"/>
              <w:ind w:right="20"/>
              <w:jc w:val="left"/>
              <w:rPr>
                <w:b/>
                <w:bCs/>
              </w:rPr>
            </w:pPr>
            <w:r>
              <w:rPr>
                <w:b/>
                <w:bCs/>
              </w:rPr>
              <w:t>cpu-mac-filter</w:t>
            </w:r>
          </w:p>
        </w:tc>
        <w:tc>
          <w:tcPr>
            <w:tcW w:w="4230" w:type="dxa"/>
          </w:tcPr>
          <w:p w14:paraId="6574006C" w14:textId="77777777" w:rsidR="00712039" w:rsidRDefault="00020E8E" w:rsidP="002B424F">
            <w:pPr>
              <w:pStyle w:val="a9"/>
              <w:numPr>
                <w:ilvl w:val="0"/>
                <w:numId w:val="9"/>
              </w:numPr>
              <w:wordWrap/>
              <w:spacing w:line="240" w:lineRule="auto"/>
              <w:ind w:left="0" w:right="20" w:firstLine="0"/>
            </w:pPr>
            <w:r w:rsidRPr="00697CBC">
              <w:rPr>
                <w:sz w:val="20"/>
              </w:rPr>
              <w:t xml:space="preserve">Enable </w:t>
            </w:r>
            <w:r w:rsidRPr="00697CBC">
              <w:rPr>
                <w:rFonts w:eastAsia="굴림체"/>
                <w:sz w:val="20"/>
              </w:rPr>
              <w:t>cpu-mac-filter function for specific vlan.</w:t>
            </w:r>
          </w:p>
        </w:tc>
        <w:tc>
          <w:tcPr>
            <w:tcW w:w="1170" w:type="dxa"/>
          </w:tcPr>
          <w:p w14:paraId="2E412B64" w14:textId="77777777" w:rsidR="00712039" w:rsidRDefault="00250C37" w:rsidP="005061D4">
            <w:pPr>
              <w:pStyle w:val="aa"/>
              <w:ind w:right="20"/>
            </w:pPr>
            <w:r>
              <w:rPr>
                <w:rFonts w:hint="eastAsia"/>
              </w:rPr>
              <w:t>I</w:t>
            </w:r>
            <w:r w:rsidR="00712039">
              <w:rPr>
                <w:rFonts w:hint="eastAsia"/>
              </w:rPr>
              <w:t>nterface</w:t>
            </w:r>
          </w:p>
        </w:tc>
      </w:tr>
      <w:tr w:rsidR="00712039" w14:paraId="771902BE" w14:textId="77777777" w:rsidTr="002506F7">
        <w:tc>
          <w:tcPr>
            <w:tcW w:w="3420" w:type="dxa"/>
          </w:tcPr>
          <w:p w14:paraId="18BE25B8" w14:textId="77777777" w:rsidR="00712039" w:rsidRDefault="00712039" w:rsidP="005061D4">
            <w:pPr>
              <w:pStyle w:val="aa"/>
              <w:ind w:right="20"/>
              <w:jc w:val="left"/>
              <w:rPr>
                <w:b/>
                <w:bCs/>
              </w:rPr>
            </w:pPr>
            <w:r>
              <w:rPr>
                <w:b/>
                <w:bCs/>
              </w:rPr>
              <w:t>cpu-mac-filter</w:t>
            </w:r>
            <w:r>
              <w:rPr>
                <w:rFonts w:hint="eastAsia"/>
                <w:b/>
                <w:bCs/>
              </w:rPr>
              <w:t xml:space="preserve"> (broadcat| multicast)</w:t>
            </w:r>
          </w:p>
        </w:tc>
        <w:tc>
          <w:tcPr>
            <w:tcW w:w="4230" w:type="dxa"/>
          </w:tcPr>
          <w:p w14:paraId="51B9BDD6" w14:textId="77777777" w:rsidR="00712039" w:rsidRDefault="00020E8E" w:rsidP="002B424F">
            <w:pPr>
              <w:pStyle w:val="a9"/>
              <w:numPr>
                <w:ilvl w:val="0"/>
                <w:numId w:val="9"/>
              </w:numPr>
              <w:wordWrap/>
              <w:spacing w:line="240" w:lineRule="auto"/>
              <w:ind w:left="0" w:right="20" w:firstLine="0"/>
            </w:pPr>
            <w:r w:rsidRPr="00697CBC">
              <w:rPr>
                <w:sz w:val="20"/>
              </w:rPr>
              <w:t xml:space="preserve">Enable </w:t>
            </w:r>
            <w:r w:rsidRPr="00697CBC">
              <w:rPr>
                <w:rFonts w:eastAsia="굴림체"/>
                <w:sz w:val="20"/>
              </w:rPr>
              <w:t>cpu-mac-filter function for broadcast/multicast packets of specific vlan.</w:t>
            </w:r>
          </w:p>
        </w:tc>
        <w:tc>
          <w:tcPr>
            <w:tcW w:w="1170" w:type="dxa"/>
          </w:tcPr>
          <w:p w14:paraId="5DB4AB35" w14:textId="77777777" w:rsidR="00712039" w:rsidRDefault="00250C37" w:rsidP="005061D4">
            <w:pPr>
              <w:pStyle w:val="aa"/>
              <w:ind w:right="20"/>
            </w:pPr>
            <w:r>
              <w:rPr>
                <w:rFonts w:hint="eastAsia"/>
              </w:rPr>
              <w:t>I</w:t>
            </w:r>
            <w:r w:rsidR="00712039">
              <w:t>nterface</w:t>
            </w:r>
          </w:p>
        </w:tc>
      </w:tr>
      <w:tr w:rsidR="00712039" w14:paraId="63D64694" w14:textId="77777777" w:rsidTr="002506F7">
        <w:tc>
          <w:tcPr>
            <w:tcW w:w="3420" w:type="dxa"/>
          </w:tcPr>
          <w:p w14:paraId="158B21D8" w14:textId="77777777" w:rsidR="00712039" w:rsidRDefault="00712039" w:rsidP="005061D4">
            <w:pPr>
              <w:pStyle w:val="aa"/>
              <w:ind w:right="20"/>
              <w:jc w:val="left"/>
              <w:rPr>
                <w:b/>
                <w:bCs/>
              </w:rPr>
            </w:pPr>
            <w:r>
              <w:rPr>
                <w:b/>
                <w:bCs/>
              </w:rPr>
              <w:t>no cpu-mac-filter</w:t>
            </w:r>
          </w:p>
        </w:tc>
        <w:tc>
          <w:tcPr>
            <w:tcW w:w="4230" w:type="dxa"/>
          </w:tcPr>
          <w:p w14:paraId="159E27D3" w14:textId="77777777" w:rsidR="00712039" w:rsidRDefault="00020E8E" w:rsidP="002B424F">
            <w:pPr>
              <w:pStyle w:val="a9"/>
              <w:numPr>
                <w:ilvl w:val="0"/>
                <w:numId w:val="9"/>
              </w:numPr>
              <w:wordWrap/>
              <w:spacing w:line="240" w:lineRule="auto"/>
              <w:ind w:left="0" w:right="20" w:firstLine="0"/>
            </w:pPr>
            <w:r w:rsidRPr="00697CBC">
              <w:rPr>
                <w:sz w:val="20"/>
              </w:rPr>
              <w:t xml:space="preserve">Disable </w:t>
            </w:r>
            <w:r w:rsidRPr="00697CBC">
              <w:rPr>
                <w:rFonts w:eastAsia="굴림체"/>
                <w:sz w:val="20"/>
              </w:rPr>
              <w:t>cpu-mac-filter function for specific vlan.</w:t>
            </w:r>
          </w:p>
        </w:tc>
        <w:tc>
          <w:tcPr>
            <w:tcW w:w="1170" w:type="dxa"/>
          </w:tcPr>
          <w:p w14:paraId="6F6A80A6" w14:textId="77777777" w:rsidR="00712039" w:rsidRDefault="00712039" w:rsidP="005061D4">
            <w:pPr>
              <w:pStyle w:val="aa"/>
              <w:ind w:right="20"/>
            </w:pPr>
            <w:r>
              <w:rPr>
                <w:rFonts w:hint="eastAsia"/>
              </w:rPr>
              <w:t>Interface</w:t>
            </w:r>
          </w:p>
        </w:tc>
      </w:tr>
      <w:tr w:rsidR="00712039" w14:paraId="7256A16F" w14:textId="77777777" w:rsidTr="002506F7">
        <w:tc>
          <w:tcPr>
            <w:tcW w:w="3420" w:type="dxa"/>
          </w:tcPr>
          <w:p w14:paraId="2E5E99B9" w14:textId="77777777" w:rsidR="00712039" w:rsidRDefault="00712039" w:rsidP="005061D4">
            <w:pPr>
              <w:pStyle w:val="aa"/>
              <w:ind w:right="20"/>
              <w:jc w:val="left"/>
              <w:rPr>
                <w:b/>
                <w:bCs/>
              </w:rPr>
            </w:pPr>
            <w:r>
              <w:rPr>
                <w:rFonts w:hint="eastAsia"/>
                <w:b/>
                <w:bCs/>
              </w:rPr>
              <w:t>no</w:t>
            </w:r>
            <w:r>
              <w:rPr>
                <w:b/>
                <w:bCs/>
              </w:rPr>
              <w:t xml:space="preserve"> cpu-mac-filter</w:t>
            </w:r>
            <w:r>
              <w:rPr>
                <w:rFonts w:hint="eastAsia"/>
                <w:b/>
                <w:bCs/>
              </w:rPr>
              <w:t xml:space="preserve"> (broadcat| multicast)</w:t>
            </w:r>
          </w:p>
        </w:tc>
        <w:tc>
          <w:tcPr>
            <w:tcW w:w="4230" w:type="dxa"/>
          </w:tcPr>
          <w:p w14:paraId="7E3C0EA4" w14:textId="77777777" w:rsidR="00712039" w:rsidRDefault="00020E8E" w:rsidP="002B424F">
            <w:pPr>
              <w:pStyle w:val="a9"/>
              <w:numPr>
                <w:ilvl w:val="0"/>
                <w:numId w:val="9"/>
              </w:numPr>
              <w:wordWrap/>
              <w:spacing w:line="240" w:lineRule="auto"/>
              <w:ind w:left="0" w:right="20" w:firstLine="0"/>
              <w:rPr>
                <w:rFonts w:cs="굴림체"/>
              </w:rPr>
            </w:pPr>
            <w:r w:rsidRPr="00697CBC">
              <w:rPr>
                <w:sz w:val="20"/>
              </w:rPr>
              <w:t xml:space="preserve">Disable </w:t>
            </w:r>
            <w:r w:rsidRPr="00697CBC">
              <w:rPr>
                <w:rFonts w:eastAsia="굴림체"/>
                <w:sz w:val="20"/>
              </w:rPr>
              <w:t>cpu-mac-filter function for broadcast/multicast packets of specific vlan.</w:t>
            </w:r>
          </w:p>
        </w:tc>
        <w:tc>
          <w:tcPr>
            <w:tcW w:w="1170" w:type="dxa"/>
          </w:tcPr>
          <w:p w14:paraId="610AB1DF" w14:textId="77777777" w:rsidR="00712039" w:rsidRDefault="00712039" w:rsidP="005061D4">
            <w:pPr>
              <w:pStyle w:val="aa"/>
              <w:ind w:right="20"/>
            </w:pPr>
            <w:r>
              <w:rPr>
                <w:rFonts w:hint="eastAsia"/>
              </w:rPr>
              <w:t>Interface</w:t>
            </w:r>
          </w:p>
        </w:tc>
      </w:tr>
      <w:tr w:rsidR="00712039" w14:paraId="252BF3B6" w14:textId="77777777" w:rsidTr="002506F7">
        <w:trPr>
          <w:trHeight w:val="48"/>
        </w:trPr>
        <w:tc>
          <w:tcPr>
            <w:tcW w:w="3420" w:type="dxa"/>
          </w:tcPr>
          <w:p w14:paraId="007C0EF9" w14:textId="77777777" w:rsidR="00712039" w:rsidRDefault="00712039" w:rsidP="005061D4">
            <w:pPr>
              <w:pStyle w:val="aa"/>
              <w:ind w:right="20"/>
              <w:jc w:val="left"/>
              <w:rPr>
                <w:rFonts w:cs="Times New Roman"/>
              </w:rPr>
            </w:pPr>
            <w:r>
              <w:rPr>
                <w:rFonts w:hint="eastAsia"/>
                <w:b/>
                <w:bCs/>
              </w:rPr>
              <w:t>c</w:t>
            </w:r>
            <w:r>
              <w:rPr>
                <w:b/>
                <w:bCs/>
              </w:rPr>
              <w:t>pu-mac-filter cpu-load &lt;1-99&gt;</w:t>
            </w:r>
          </w:p>
        </w:tc>
        <w:tc>
          <w:tcPr>
            <w:tcW w:w="4230" w:type="dxa"/>
          </w:tcPr>
          <w:p w14:paraId="32570C72" w14:textId="77777777" w:rsidR="00712039" w:rsidRDefault="00020E8E" w:rsidP="002B424F">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CPU Load threshold to apply </w:t>
            </w:r>
            <w:r w:rsidRPr="00697CBC">
              <w:rPr>
                <w:sz w:val="20"/>
              </w:rPr>
              <w:t></w:t>
            </w:r>
            <w:r w:rsidRPr="00697CBC">
              <w:rPr>
                <w:sz w:val="20"/>
              </w:rPr>
              <w:t>MAC-filtering</w:t>
            </w:r>
            <w:r w:rsidRPr="00697CBC">
              <w:rPr>
                <w:rFonts w:eastAsia="굴림체"/>
                <w:sz w:val="20"/>
              </w:rPr>
              <w:t>.</w:t>
            </w:r>
          </w:p>
        </w:tc>
        <w:tc>
          <w:tcPr>
            <w:tcW w:w="1170" w:type="dxa"/>
          </w:tcPr>
          <w:p w14:paraId="50854EC6" w14:textId="77777777" w:rsidR="00712039" w:rsidRDefault="00250C37" w:rsidP="005061D4">
            <w:pPr>
              <w:pStyle w:val="aa"/>
              <w:ind w:right="20"/>
            </w:pPr>
            <w:r>
              <w:rPr>
                <w:rFonts w:hint="eastAsia"/>
              </w:rPr>
              <w:t>C</w:t>
            </w:r>
            <w:r w:rsidR="00712039">
              <w:t>onfig</w:t>
            </w:r>
          </w:p>
        </w:tc>
      </w:tr>
      <w:tr w:rsidR="00712039" w14:paraId="7911F006" w14:textId="77777777" w:rsidTr="002506F7">
        <w:trPr>
          <w:trHeight w:val="47"/>
        </w:trPr>
        <w:tc>
          <w:tcPr>
            <w:tcW w:w="3420" w:type="dxa"/>
          </w:tcPr>
          <w:p w14:paraId="22314CF5" w14:textId="77777777" w:rsidR="00712039" w:rsidRDefault="00712039" w:rsidP="005061D4">
            <w:pPr>
              <w:pStyle w:val="aa"/>
              <w:ind w:right="20"/>
              <w:jc w:val="left"/>
              <w:rPr>
                <w:b/>
                <w:bCs/>
              </w:rPr>
            </w:pPr>
            <w:r>
              <w:rPr>
                <w:b/>
                <w:bCs/>
              </w:rPr>
              <w:t>no cpu-mac-filter cpu-load</w:t>
            </w:r>
          </w:p>
        </w:tc>
        <w:tc>
          <w:tcPr>
            <w:tcW w:w="4230" w:type="dxa"/>
          </w:tcPr>
          <w:p w14:paraId="5862238D" w14:textId="77777777" w:rsidR="00712039" w:rsidRDefault="00020E8E" w:rsidP="002B424F">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CPU Load threshold to apply </w:t>
            </w:r>
            <w:r w:rsidRPr="00697CBC">
              <w:rPr>
                <w:sz w:val="20"/>
              </w:rPr>
              <w:t></w:t>
            </w:r>
            <w:r w:rsidRPr="00697CBC">
              <w:rPr>
                <w:sz w:val="20"/>
              </w:rPr>
              <w:t>MAC-filtering</w:t>
            </w:r>
            <w:r w:rsidRPr="00697CBC">
              <w:rPr>
                <w:rFonts w:eastAsia="굴림체"/>
                <w:sz w:val="20"/>
              </w:rPr>
              <w:t xml:space="preserve"> to default.</w:t>
            </w:r>
          </w:p>
        </w:tc>
        <w:tc>
          <w:tcPr>
            <w:tcW w:w="1170" w:type="dxa"/>
          </w:tcPr>
          <w:p w14:paraId="47FABC2D" w14:textId="77777777" w:rsidR="00712039" w:rsidRDefault="00250C37" w:rsidP="005061D4">
            <w:pPr>
              <w:pStyle w:val="aa"/>
              <w:ind w:right="20"/>
            </w:pPr>
            <w:r>
              <w:rPr>
                <w:rFonts w:hint="eastAsia"/>
              </w:rPr>
              <w:t>C</w:t>
            </w:r>
            <w:r w:rsidR="00712039">
              <w:t>onfig</w:t>
            </w:r>
          </w:p>
        </w:tc>
      </w:tr>
      <w:tr w:rsidR="00712039" w14:paraId="6003D62F" w14:textId="77777777" w:rsidTr="002506F7">
        <w:trPr>
          <w:trHeight w:val="47"/>
        </w:trPr>
        <w:tc>
          <w:tcPr>
            <w:tcW w:w="3420" w:type="dxa"/>
          </w:tcPr>
          <w:p w14:paraId="403202AD" w14:textId="77777777" w:rsidR="00712039" w:rsidRDefault="00712039" w:rsidP="005061D4">
            <w:pPr>
              <w:pStyle w:val="aa"/>
              <w:ind w:right="20"/>
              <w:jc w:val="left"/>
              <w:rPr>
                <w:b/>
                <w:bCs/>
              </w:rPr>
            </w:pPr>
            <w:r>
              <w:rPr>
                <w:b/>
                <w:bCs/>
              </w:rPr>
              <w:t>cpu-mac-filter packet-threshold &lt;1-5000&gt;</w:t>
            </w:r>
          </w:p>
        </w:tc>
        <w:tc>
          <w:tcPr>
            <w:tcW w:w="4230" w:type="dxa"/>
          </w:tcPr>
          <w:p w14:paraId="599D8149" w14:textId="77777777" w:rsidR="00712039" w:rsidRDefault="00712039" w:rsidP="005061D4">
            <w:pPr>
              <w:pStyle w:val="a9"/>
              <w:wordWrap/>
              <w:spacing w:line="240" w:lineRule="auto"/>
              <w:ind w:right="20"/>
            </w:pPr>
          </w:p>
        </w:tc>
        <w:tc>
          <w:tcPr>
            <w:tcW w:w="1170" w:type="dxa"/>
          </w:tcPr>
          <w:p w14:paraId="0A75B094" w14:textId="77777777" w:rsidR="00712039" w:rsidRDefault="00250C37" w:rsidP="005061D4">
            <w:pPr>
              <w:pStyle w:val="aa"/>
              <w:ind w:right="20"/>
            </w:pPr>
            <w:r>
              <w:rPr>
                <w:rFonts w:hint="eastAsia"/>
              </w:rPr>
              <w:t>C</w:t>
            </w:r>
            <w:r w:rsidR="00712039">
              <w:t>onfig</w:t>
            </w:r>
          </w:p>
        </w:tc>
      </w:tr>
      <w:tr w:rsidR="00712039" w14:paraId="58D99AAB" w14:textId="77777777" w:rsidTr="002506F7">
        <w:trPr>
          <w:trHeight w:val="47"/>
        </w:trPr>
        <w:tc>
          <w:tcPr>
            <w:tcW w:w="3420" w:type="dxa"/>
          </w:tcPr>
          <w:p w14:paraId="0E3CC0AA" w14:textId="77777777" w:rsidR="00712039" w:rsidRDefault="00712039" w:rsidP="005061D4">
            <w:pPr>
              <w:pStyle w:val="aa"/>
              <w:ind w:right="20"/>
              <w:jc w:val="left"/>
              <w:rPr>
                <w:b/>
                <w:bCs/>
              </w:rPr>
            </w:pPr>
            <w:r>
              <w:rPr>
                <w:b/>
                <w:bCs/>
              </w:rPr>
              <w:t>no cpu-mac-filter packet-threshold</w:t>
            </w:r>
          </w:p>
        </w:tc>
        <w:tc>
          <w:tcPr>
            <w:tcW w:w="4230" w:type="dxa"/>
          </w:tcPr>
          <w:p w14:paraId="4BB7E956" w14:textId="77777777" w:rsidR="00712039" w:rsidRDefault="00020E8E" w:rsidP="002B424F">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Threshold Rate of MAC for </w:t>
            </w:r>
            <w:r w:rsidRPr="00697CBC">
              <w:rPr>
                <w:sz w:val="20"/>
              </w:rPr>
              <w:t></w:t>
            </w:r>
            <w:r w:rsidRPr="00697CBC">
              <w:rPr>
                <w:sz w:val="20"/>
              </w:rPr>
              <w:t>MAC-filtering to default.</w:t>
            </w:r>
          </w:p>
        </w:tc>
        <w:tc>
          <w:tcPr>
            <w:tcW w:w="1170" w:type="dxa"/>
          </w:tcPr>
          <w:p w14:paraId="697F6F31" w14:textId="77777777" w:rsidR="00712039" w:rsidRDefault="00250C37" w:rsidP="005061D4">
            <w:pPr>
              <w:pStyle w:val="aa"/>
              <w:ind w:right="20"/>
            </w:pPr>
            <w:r>
              <w:rPr>
                <w:rFonts w:hint="eastAsia"/>
              </w:rPr>
              <w:t>C</w:t>
            </w:r>
            <w:r w:rsidR="00712039">
              <w:t>onfig</w:t>
            </w:r>
          </w:p>
        </w:tc>
      </w:tr>
      <w:tr w:rsidR="00712039" w14:paraId="117EEB3A" w14:textId="77777777" w:rsidTr="002506F7">
        <w:trPr>
          <w:trHeight w:val="47"/>
        </w:trPr>
        <w:tc>
          <w:tcPr>
            <w:tcW w:w="3420" w:type="dxa"/>
          </w:tcPr>
          <w:p w14:paraId="2F0F733B" w14:textId="77777777" w:rsidR="00712039" w:rsidRDefault="00712039" w:rsidP="005061D4">
            <w:pPr>
              <w:pStyle w:val="aa"/>
              <w:ind w:right="20"/>
              <w:jc w:val="left"/>
              <w:rPr>
                <w:b/>
                <w:bCs/>
              </w:rPr>
            </w:pPr>
            <w:r>
              <w:rPr>
                <w:b/>
                <w:bCs/>
              </w:rPr>
              <w:t>cpu-mac-filter duration &lt;1-1440&gt;</w:t>
            </w:r>
          </w:p>
        </w:tc>
        <w:tc>
          <w:tcPr>
            <w:tcW w:w="4230" w:type="dxa"/>
          </w:tcPr>
          <w:p w14:paraId="7EC4617E" w14:textId="77777777" w:rsidR="00712039" w:rsidRDefault="00020E8E" w:rsidP="002B424F">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blocking duration time to apply </w:t>
            </w:r>
            <w:r w:rsidRPr="00697CBC">
              <w:rPr>
                <w:sz w:val="20"/>
              </w:rPr>
              <w:t></w:t>
            </w:r>
            <w:r w:rsidRPr="00697CBC">
              <w:rPr>
                <w:sz w:val="20"/>
              </w:rPr>
              <w:t>MAC-filtering in minutes</w:t>
            </w:r>
            <w:r w:rsidRPr="00697CBC">
              <w:rPr>
                <w:rFonts w:eastAsia="굴림체"/>
                <w:sz w:val="20"/>
              </w:rPr>
              <w:t>.</w:t>
            </w:r>
          </w:p>
        </w:tc>
        <w:tc>
          <w:tcPr>
            <w:tcW w:w="1170" w:type="dxa"/>
          </w:tcPr>
          <w:p w14:paraId="4EDD0E6B" w14:textId="77777777" w:rsidR="00712039" w:rsidRDefault="00250C37" w:rsidP="005061D4">
            <w:pPr>
              <w:pStyle w:val="aa"/>
              <w:ind w:right="20"/>
            </w:pPr>
            <w:r>
              <w:rPr>
                <w:rFonts w:hint="eastAsia"/>
              </w:rPr>
              <w:t>C</w:t>
            </w:r>
            <w:r w:rsidR="00712039">
              <w:t>onfig</w:t>
            </w:r>
          </w:p>
        </w:tc>
      </w:tr>
      <w:tr w:rsidR="00712039" w14:paraId="57B726DD" w14:textId="77777777" w:rsidTr="002506F7">
        <w:trPr>
          <w:trHeight w:val="47"/>
        </w:trPr>
        <w:tc>
          <w:tcPr>
            <w:tcW w:w="3420" w:type="dxa"/>
          </w:tcPr>
          <w:p w14:paraId="4D12C711" w14:textId="77777777" w:rsidR="00712039" w:rsidRDefault="00712039" w:rsidP="005061D4">
            <w:pPr>
              <w:pStyle w:val="aa"/>
              <w:ind w:right="20"/>
              <w:jc w:val="left"/>
              <w:rPr>
                <w:b/>
                <w:bCs/>
              </w:rPr>
            </w:pPr>
            <w:r>
              <w:rPr>
                <w:b/>
                <w:bCs/>
              </w:rPr>
              <w:t>no cpu-mac-filter duration</w:t>
            </w:r>
          </w:p>
        </w:tc>
        <w:tc>
          <w:tcPr>
            <w:tcW w:w="4230" w:type="dxa"/>
          </w:tcPr>
          <w:p w14:paraId="646BBD73" w14:textId="77777777" w:rsidR="00712039" w:rsidRDefault="00020E8E" w:rsidP="002B424F">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blocking duration time for </w:t>
            </w:r>
            <w:r w:rsidRPr="00697CBC">
              <w:rPr>
                <w:sz w:val="20"/>
              </w:rPr>
              <w:t></w:t>
            </w:r>
            <w:r w:rsidRPr="00697CBC">
              <w:rPr>
                <w:sz w:val="20"/>
              </w:rPr>
              <w:t xml:space="preserve">MAC-filtering to </w:t>
            </w:r>
            <w:r w:rsidRPr="00697CBC">
              <w:rPr>
                <w:rFonts w:eastAsia="굴림체"/>
                <w:sz w:val="20"/>
              </w:rPr>
              <w:t>default.</w:t>
            </w:r>
          </w:p>
        </w:tc>
        <w:tc>
          <w:tcPr>
            <w:tcW w:w="1170" w:type="dxa"/>
          </w:tcPr>
          <w:p w14:paraId="144FE2A9" w14:textId="77777777" w:rsidR="00712039" w:rsidRDefault="00250C37" w:rsidP="005061D4">
            <w:pPr>
              <w:pStyle w:val="aa"/>
              <w:ind w:right="20"/>
            </w:pPr>
            <w:r>
              <w:rPr>
                <w:rFonts w:hint="eastAsia"/>
              </w:rPr>
              <w:t>C</w:t>
            </w:r>
            <w:r w:rsidR="00712039">
              <w:t>onfig</w:t>
            </w:r>
          </w:p>
        </w:tc>
      </w:tr>
      <w:tr w:rsidR="00712039" w14:paraId="70B32B46" w14:textId="77777777" w:rsidTr="002506F7">
        <w:trPr>
          <w:trHeight w:val="72"/>
        </w:trPr>
        <w:tc>
          <w:tcPr>
            <w:tcW w:w="3420" w:type="dxa"/>
          </w:tcPr>
          <w:p w14:paraId="285AD257" w14:textId="77777777" w:rsidR="00712039" w:rsidRDefault="00712039" w:rsidP="005061D4">
            <w:pPr>
              <w:pStyle w:val="aa"/>
              <w:ind w:right="20"/>
              <w:jc w:val="left"/>
              <w:rPr>
                <w:b/>
                <w:bCs/>
              </w:rPr>
            </w:pPr>
            <w:r>
              <w:rPr>
                <w:b/>
                <w:bCs/>
              </w:rPr>
              <w:t>clear cpu-mac-filter &lt;1-4094&gt;</w:t>
            </w:r>
          </w:p>
        </w:tc>
        <w:tc>
          <w:tcPr>
            <w:tcW w:w="4230" w:type="dxa"/>
          </w:tcPr>
          <w:p w14:paraId="3F441638" w14:textId="77777777" w:rsidR="00712039" w:rsidRDefault="00020E8E" w:rsidP="002B424F">
            <w:pPr>
              <w:pStyle w:val="a9"/>
              <w:numPr>
                <w:ilvl w:val="0"/>
                <w:numId w:val="9"/>
              </w:numPr>
              <w:wordWrap/>
              <w:spacing w:line="240" w:lineRule="auto"/>
              <w:ind w:left="0" w:right="20" w:firstLine="0"/>
            </w:pPr>
            <w:r w:rsidRPr="00697CBC">
              <w:rPr>
                <w:sz w:val="20"/>
              </w:rPr>
              <w:t>Clears the Filtering information for vlan Interface in which Cpu-mac-filter is set</w:t>
            </w:r>
            <w:r w:rsidRPr="00697CBC">
              <w:rPr>
                <w:rFonts w:eastAsia="굴림체"/>
                <w:sz w:val="20"/>
              </w:rPr>
              <w:t>.</w:t>
            </w:r>
          </w:p>
        </w:tc>
        <w:tc>
          <w:tcPr>
            <w:tcW w:w="1170" w:type="dxa"/>
          </w:tcPr>
          <w:p w14:paraId="3215282E" w14:textId="77777777" w:rsidR="00712039" w:rsidRDefault="00250C37" w:rsidP="005061D4">
            <w:pPr>
              <w:pStyle w:val="aa"/>
              <w:ind w:right="20"/>
            </w:pPr>
            <w:r>
              <w:rPr>
                <w:rFonts w:hint="eastAsia"/>
              </w:rPr>
              <w:t>P</w:t>
            </w:r>
            <w:r w:rsidR="00712039">
              <w:t>rivileged</w:t>
            </w:r>
          </w:p>
        </w:tc>
      </w:tr>
      <w:tr w:rsidR="00712039" w14:paraId="040E3C48" w14:textId="77777777" w:rsidTr="002506F7">
        <w:trPr>
          <w:trHeight w:val="71"/>
        </w:trPr>
        <w:tc>
          <w:tcPr>
            <w:tcW w:w="3420" w:type="dxa"/>
          </w:tcPr>
          <w:p w14:paraId="24900FF9" w14:textId="77777777" w:rsidR="00712039" w:rsidRDefault="00712039" w:rsidP="005061D4">
            <w:pPr>
              <w:pStyle w:val="aa"/>
              <w:ind w:right="20"/>
              <w:jc w:val="left"/>
              <w:rPr>
                <w:b/>
                <w:bCs/>
              </w:rPr>
            </w:pPr>
            <w:r>
              <w:rPr>
                <w:b/>
                <w:bCs/>
              </w:rPr>
              <w:t>show cpu-mac-filter information</w:t>
            </w:r>
          </w:p>
        </w:tc>
        <w:tc>
          <w:tcPr>
            <w:tcW w:w="4230" w:type="dxa"/>
          </w:tcPr>
          <w:p w14:paraId="45C17A88" w14:textId="77777777" w:rsidR="00712039" w:rsidRDefault="00020E8E" w:rsidP="002B424F">
            <w:pPr>
              <w:pStyle w:val="a9"/>
              <w:numPr>
                <w:ilvl w:val="0"/>
                <w:numId w:val="9"/>
              </w:numPr>
              <w:wordWrap/>
              <w:spacing w:line="240" w:lineRule="auto"/>
              <w:ind w:left="0" w:right="20" w:firstLine="0"/>
            </w:pPr>
            <w:r w:rsidRPr="00697CBC">
              <w:rPr>
                <w:sz w:val="20"/>
              </w:rPr>
              <w:t xml:space="preserve">Shows the settings of </w:t>
            </w:r>
            <w:r w:rsidRPr="00697CBC">
              <w:rPr>
                <w:sz w:val="20"/>
              </w:rPr>
              <w:t></w:t>
            </w:r>
            <w:r w:rsidRPr="00697CBC">
              <w:rPr>
                <w:sz w:val="20"/>
              </w:rPr>
              <w:t xml:space="preserve">Cpu-mac-filter and details of </w:t>
            </w:r>
            <w:r w:rsidRPr="00697CBC">
              <w:rPr>
                <w:rFonts w:eastAsia="굴림체"/>
                <w:sz w:val="20"/>
              </w:rPr>
              <w:t>Interface.</w:t>
            </w:r>
          </w:p>
        </w:tc>
        <w:tc>
          <w:tcPr>
            <w:tcW w:w="1170" w:type="dxa"/>
          </w:tcPr>
          <w:p w14:paraId="2A867A4A" w14:textId="77777777" w:rsidR="00712039" w:rsidRDefault="00250C37" w:rsidP="005061D4">
            <w:pPr>
              <w:pStyle w:val="aa"/>
              <w:ind w:right="20"/>
            </w:pPr>
            <w:r>
              <w:rPr>
                <w:rFonts w:hint="eastAsia"/>
              </w:rPr>
              <w:t>P</w:t>
            </w:r>
            <w:r w:rsidR="00712039">
              <w:t>rivileged</w:t>
            </w:r>
          </w:p>
        </w:tc>
      </w:tr>
      <w:tr w:rsidR="00712039" w14:paraId="7E68DCFF" w14:textId="77777777" w:rsidTr="002506F7">
        <w:trPr>
          <w:trHeight w:val="71"/>
        </w:trPr>
        <w:tc>
          <w:tcPr>
            <w:tcW w:w="3420" w:type="dxa"/>
          </w:tcPr>
          <w:p w14:paraId="312B5001" w14:textId="77777777" w:rsidR="00712039" w:rsidRDefault="00712039" w:rsidP="005061D4">
            <w:pPr>
              <w:pStyle w:val="aa"/>
              <w:ind w:right="20"/>
              <w:jc w:val="left"/>
              <w:rPr>
                <w:b/>
                <w:bCs/>
              </w:rPr>
            </w:pPr>
            <w:r>
              <w:rPr>
                <w:b/>
                <w:bCs/>
              </w:rPr>
              <w:t>show cpu-mac-filter table</w:t>
            </w:r>
          </w:p>
        </w:tc>
        <w:tc>
          <w:tcPr>
            <w:tcW w:w="4230" w:type="dxa"/>
          </w:tcPr>
          <w:p w14:paraId="65A8F287" w14:textId="77777777" w:rsidR="00712039" w:rsidRDefault="00020E8E" w:rsidP="002B424F">
            <w:pPr>
              <w:pStyle w:val="a9"/>
              <w:numPr>
                <w:ilvl w:val="0"/>
                <w:numId w:val="9"/>
              </w:numPr>
              <w:wordWrap/>
              <w:spacing w:line="240" w:lineRule="auto"/>
              <w:ind w:left="0" w:right="20" w:firstLine="0"/>
            </w:pPr>
            <w:r w:rsidRPr="00697CBC">
              <w:rPr>
                <w:sz w:val="20"/>
              </w:rPr>
              <w:t xml:space="preserve">Shows the information on the </w:t>
            </w:r>
            <w:r w:rsidRPr="00697CBC">
              <w:rPr>
                <w:rFonts w:eastAsia="굴림체"/>
                <w:sz w:val="20"/>
              </w:rPr>
              <w:t>source mac in which currently mac-filtering is applied.</w:t>
            </w:r>
          </w:p>
        </w:tc>
        <w:tc>
          <w:tcPr>
            <w:tcW w:w="1170" w:type="dxa"/>
          </w:tcPr>
          <w:p w14:paraId="1D6D1FC7" w14:textId="77777777" w:rsidR="00712039" w:rsidRDefault="00250C37" w:rsidP="005061D4">
            <w:pPr>
              <w:pStyle w:val="aa"/>
              <w:ind w:right="20"/>
            </w:pPr>
            <w:r>
              <w:rPr>
                <w:rFonts w:hint="eastAsia"/>
              </w:rPr>
              <w:t>P</w:t>
            </w:r>
            <w:r w:rsidR="00712039">
              <w:t>rivileged</w:t>
            </w:r>
          </w:p>
        </w:tc>
      </w:tr>
    </w:tbl>
    <w:p w14:paraId="17F31C53" w14:textId="77777777" w:rsidR="00712039" w:rsidRDefault="00712039" w:rsidP="005061D4">
      <w:pPr>
        <w:wordWrap/>
        <w:spacing w:line="360" w:lineRule="auto"/>
        <w:ind w:right="20"/>
        <w:rPr>
          <w:rFonts w:cs="Times New Roman"/>
        </w:rPr>
      </w:pPr>
    </w:p>
    <w:p w14:paraId="64924F07" w14:textId="77777777" w:rsidR="00020E8E" w:rsidRPr="00697CBC" w:rsidRDefault="00020E8E" w:rsidP="005061D4">
      <w:pPr>
        <w:pStyle w:val="a3"/>
        <w:ind w:left="0" w:right="20"/>
      </w:pPr>
      <w:r w:rsidRPr="00697CBC">
        <w:t xml:space="preserve">When enabling CPU-MAC-FILTERING in </w:t>
      </w:r>
      <w:r w:rsidR="007F328B">
        <w:t xml:space="preserve">a </w:t>
      </w:r>
      <w:r w:rsidRPr="00697CBC">
        <w:t xml:space="preserve">specific VLAN, it works by the parameter set by </w:t>
      </w:r>
      <w:r w:rsidR="007F328B">
        <w:t>the</w:t>
      </w:r>
      <w:r w:rsidRPr="00697CBC">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020E8E" w:rsidRDefault="00712039" w:rsidP="005061D4">
      <w:pPr>
        <w:wordWrap/>
        <w:spacing w:line="360" w:lineRule="auto"/>
        <w:ind w:right="20"/>
      </w:pPr>
    </w:p>
    <w:p w14:paraId="6D6AA028" w14:textId="77777777" w:rsidR="00712039" w:rsidRDefault="00712039" w:rsidP="0021019A">
      <w:pPr>
        <w:pStyle w:val="2"/>
        <w:ind w:right="20"/>
      </w:pPr>
      <w:bookmarkStart w:id="732" w:name="_Toc198607510"/>
      <w:bookmarkStart w:id="733" w:name="_Toc363228328"/>
      <w:bookmarkStart w:id="734" w:name="_Toc445130790"/>
      <w:r>
        <w:rPr>
          <w:rFonts w:hint="eastAsia"/>
        </w:rPr>
        <w:lastRenderedPageBreak/>
        <w:t>Traffic-</w:t>
      </w:r>
      <w:r w:rsidRPr="00F8686E">
        <w:rPr>
          <w:rFonts w:hint="eastAsia"/>
        </w:rPr>
        <w:t>control</w:t>
      </w:r>
      <w:bookmarkEnd w:id="732"/>
      <w:bookmarkEnd w:id="733"/>
      <w:bookmarkEnd w:id="734"/>
    </w:p>
    <w:p w14:paraId="2E8F1020" w14:textId="77777777" w:rsidR="00712039" w:rsidRDefault="00712039" w:rsidP="005061D4">
      <w:pPr>
        <w:pStyle w:val="3"/>
        <w:ind w:left="0" w:right="20"/>
      </w:pPr>
      <w:bookmarkStart w:id="735" w:name="_Toc198607511"/>
      <w:bookmarkStart w:id="736" w:name="_Toc363228329"/>
      <w:bookmarkStart w:id="737" w:name="_Toc445130791"/>
      <w:r>
        <w:rPr>
          <w:rFonts w:hint="eastAsia"/>
        </w:rPr>
        <w:t>Traffic-</w:t>
      </w:r>
      <w:r w:rsidRPr="00F8686E">
        <w:rPr>
          <w:rFonts w:hint="eastAsia"/>
        </w:rPr>
        <w:t>control</w:t>
      </w:r>
      <w:r>
        <w:t xml:space="preserve"> </w:t>
      </w:r>
      <w:bookmarkEnd w:id="735"/>
      <w:bookmarkEnd w:id="736"/>
      <w:r w:rsidR="00F8686E">
        <w:rPr>
          <w:rFonts w:hint="eastAsia"/>
        </w:rPr>
        <w:t>OverView</w:t>
      </w:r>
      <w:bookmarkEnd w:id="737"/>
    </w:p>
    <w:p w14:paraId="416A5D30" w14:textId="77777777" w:rsidR="00020E8E" w:rsidRPr="00697CBC" w:rsidRDefault="00020E8E" w:rsidP="005061D4">
      <w:pPr>
        <w:pStyle w:val="a3"/>
        <w:ind w:left="0" w:right="20"/>
      </w:pPr>
      <w:bookmarkStart w:id="738" w:name="_Toc198607512"/>
      <w:bookmarkStart w:id="739" w:name="_Toc363228330"/>
      <w:r w:rsidRPr="00697CBC">
        <w:t xml:space="preserve">This command is a measure to prevent the ingress of excessive traffic through </w:t>
      </w:r>
      <w:r w:rsidR="00993D5E">
        <w:t xml:space="preserve">a </w:t>
      </w:r>
      <w:r w:rsidRPr="00697CBC">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Default="00712039" w:rsidP="005061D4">
      <w:pPr>
        <w:pStyle w:val="3"/>
        <w:ind w:left="0" w:right="20"/>
      </w:pPr>
      <w:bookmarkStart w:id="740" w:name="_Toc445130792"/>
      <w:r>
        <w:rPr>
          <w:rFonts w:hint="eastAsia"/>
        </w:rPr>
        <w:t>Traffic-control</w:t>
      </w:r>
      <w:r>
        <w:t xml:space="preserve"> </w:t>
      </w:r>
      <w:bookmarkEnd w:id="738"/>
      <w:bookmarkEnd w:id="739"/>
      <w:r w:rsidR="00F8686E" w:rsidRPr="00F8686E">
        <w:rPr>
          <w:rFonts w:hint="eastAsia"/>
        </w:rPr>
        <w:t>Setting</w:t>
      </w:r>
      <w:bookmarkEnd w:id="740"/>
    </w:p>
    <w:p w14:paraId="30CE9DBC" w14:textId="77777777" w:rsidR="00712039" w:rsidRPr="00020E8E" w:rsidRDefault="00020E8E" w:rsidP="005061D4">
      <w:pPr>
        <w:pStyle w:val="a3"/>
        <w:ind w:left="0" w:right="20"/>
      </w:pPr>
      <w:r w:rsidRPr="00697CBC">
        <w:t xml:space="preserve">Basic commands for setting Traffic-control are as follows. </w:t>
      </w:r>
    </w:p>
    <w:p w14:paraId="0185FD3B" w14:textId="77777777" w:rsidR="00712039" w:rsidRPr="00FB6A4A" w:rsidRDefault="00FB6A4A" w:rsidP="005061D4">
      <w:pPr>
        <w:pStyle w:val="afffff3"/>
        <w:ind w:left="0" w:right="20"/>
      </w:pPr>
      <w:bookmarkStart w:id="741" w:name="_Toc391575183"/>
      <w:r>
        <w:t xml:space="preserve">Table </w:t>
      </w:r>
      <w:r w:rsidR="005832B8">
        <w:fldChar w:fldCharType="begin"/>
      </w:r>
      <w:r w:rsidR="00092D8C">
        <w:instrText xml:space="preserve"> SEQ Table \* ARABIC </w:instrText>
      </w:r>
      <w:r w:rsidR="005832B8">
        <w:fldChar w:fldCharType="separate"/>
      </w:r>
      <w:r w:rsidR="00E420FA">
        <w:rPr>
          <w:noProof/>
        </w:rPr>
        <w:t>41</w:t>
      </w:r>
      <w:r w:rsidR="005832B8">
        <w:rPr>
          <w:noProof/>
        </w:rPr>
        <w:fldChar w:fldCharType="end"/>
      </w:r>
      <w:r>
        <w:rPr>
          <w:rFonts w:hint="eastAsia"/>
        </w:rPr>
        <w:t xml:space="preserve"> </w:t>
      </w:r>
      <w:r w:rsidR="00020E8E" w:rsidRPr="00FB6A4A">
        <w:t>Commands for setting traffic-control</w:t>
      </w:r>
      <w:bookmarkEnd w:id="741"/>
    </w:p>
    <w:tbl>
      <w:tblPr>
        <w:tblStyle w:val="CLIWide"/>
        <w:tblW w:w="0" w:type="auto"/>
        <w:tblLook w:val="01E0" w:firstRow="1" w:lastRow="1" w:firstColumn="1" w:lastColumn="1" w:noHBand="0" w:noVBand="0"/>
      </w:tblPr>
      <w:tblGrid>
        <w:gridCol w:w="2897"/>
        <w:gridCol w:w="3964"/>
        <w:gridCol w:w="1071"/>
      </w:tblGrid>
      <w:tr w:rsidR="00712039"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Default="00020E8E" w:rsidP="005061D4">
            <w:pPr>
              <w:pStyle w:val="ab"/>
              <w:wordWrap/>
              <w:spacing w:line="240" w:lineRule="auto"/>
              <w:ind w:right="20"/>
              <w:rPr>
                <w:rFonts w:cs="Times New Roman"/>
              </w:rPr>
            </w:pPr>
            <w:r>
              <w:rPr>
                <w:rFonts w:cs="굴림체" w:hint="eastAsia"/>
              </w:rPr>
              <w:t>Command</w:t>
            </w:r>
          </w:p>
        </w:tc>
        <w:tc>
          <w:tcPr>
            <w:tcW w:w="4500" w:type="dxa"/>
          </w:tcPr>
          <w:p w14:paraId="07A36A7E" w14:textId="77777777" w:rsidR="00712039" w:rsidRDefault="00020E8E" w:rsidP="005061D4">
            <w:pPr>
              <w:pStyle w:val="ab"/>
              <w:wordWrap/>
              <w:spacing w:line="240" w:lineRule="auto"/>
              <w:ind w:right="20"/>
              <w:rPr>
                <w:rFonts w:cs="Times New Roman"/>
              </w:rPr>
            </w:pPr>
            <w:r>
              <w:rPr>
                <w:rFonts w:cs="굴림체" w:hint="eastAsia"/>
              </w:rPr>
              <w:t>Description</w:t>
            </w:r>
          </w:p>
        </w:tc>
        <w:tc>
          <w:tcPr>
            <w:tcW w:w="1080" w:type="dxa"/>
          </w:tcPr>
          <w:p w14:paraId="23390A53" w14:textId="77777777" w:rsidR="00712039" w:rsidRDefault="00020E8E" w:rsidP="005061D4">
            <w:pPr>
              <w:pStyle w:val="ab"/>
              <w:wordWrap/>
              <w:spacing w:line="240" w:lineRule="auto"/>
              <w:ind w:right="20"/>
              <w:rPr>
                <w:rFonts w:cs="Times New Roman"/>
              </w:rPr>
            </w:pPr>
            <w:r>
              <w:rPr>
                <w:rFonts w:cs="굴림체" w:hint="eastAsia"/>
              </w:rPr>
              <w:t>Mode</w:t>
            </w:r>
          </w:p>
        </w:tc>
      </w:tr>
      <w:tr w:rsidR="00712039" w14:paraId="620A5A94" w14:textId="77777777" w:rsidTr="003F5DC1">
        <w:trPr>
          <w:trHeight w:val="70"/>
        </w:trPr>
        <w:tc>
          <w:tcPr>
            <w:tcW w:w="3240" w:type="dxa"/>
          </w:tcPr>
          <w:p w14:paraId="6E1FB3FB" w14:textId="77777777" w:rsidR="00712039" w:rsidRPr="00E954C0" w:rsidRDefault="00712039" w:rsidP="005061D4">
            <w:pPr>
              <w:pStyle w:val="aa"/>
              <w:ind w:right="20"/>
              <w:jc w:val="left"/>
              <w:rPr>
                <w:rFonts w:cs="Times New Roman"/>
                <w:b/>
                <w:bCs/>
              </w:rPr>
            </w:pPr>
            <w:r>
              <w:rPr>
                <w:rFonts w:cs="Times New Roman" w:hint="eastAsia"/>
                <w:b/>
                <w:bCs/>
              </w:rPr>
              <w:t xml:space="preserve">traffic-control pps </w:t>
            </w:r>
            <w:r>
              <w:rPr>
                <w:rFonts w:hint="eastAsia"/>
                <w:b/>
                <w:bCs/>
              </w:rPr>
              <w:t xml:space="preserve">{all | multicast | unicast | broadcast} | {inbound | </w:t>
            </w:r>
            <w:r>
              <w:rPr>
                <w:b/>
                <w:bCs/>
              </w:rPr>
              <w:t>outbound</w:t>
            </w:r>
            <w:r>
              <w:rPr>
                <w:rFonts w:hint="eastAsia"/>
                <w:b/>
                <w:bCs/>
              </w:rPr>
              <w:t xml:space="preserve">} </w:t>
            </w:r>
            <w:r>
              <w:rPr>
                <w:rFonts w:cs="Times New Roman" w:hint="eastAsia"/>
                <w:b/>
                <w:bCs/>
              </w:rPr>
              <w:t xml:space="preserve"> </w:t>
            </w:r>
            <w:r w:rsidRPr="00E954C0">
              <w:rPr>
                <w:rFonts w:cs="Times New Roman"/>
                <w:b/>
                <w:bCs/>
              </w:rPr>
              <w:t>&lt;10-1400000&gt; &lt;10-1400000&gt;</w:t>
            </w:r>
            <w:r>
              <w:rPr>
                <w:rFonts w:cs="Times New Roman" w:hint="eastAsia"/>
                <w:b/>
                <w:bCs/>
              </w:rPr>
              <w:t xml:space="preserve"> block-mode</w:t>
            </w:r>
          </w:p>
        </w:tc>
        <w:tc>
          <w:tcPr>
            <w:tcW w:w="4500" w:type="dxa"/>
          </w:tcPr>
          <w:p w14:paraId="5148A4E9" w14:textId="77777777" w:rsidR="00712039" w:rsidRDefault="00F82ABD"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pps</w:t>
            </w:r>
            <w:r>
              <w:t xml:space="preserve">. If more than the set amount would flow </w:t>
            </w:r>
            <w:r w:rsidR="00301A82">
              <w:t xml:space="preserve">in the port will be shut down. </w:t>
            </w:r>
          </w:p>
        </w:tc>
        <w:tc>
          <w:tcPr>
            <w:tcW w:w="1080" w:type="dxa"/>
          </w:tcPr>
          <w:p w14:paraId="6AEB5AE1" w14:textId="77777777" w:rsidR="00712039" w:rsidRDefault="00250C37" w:rsidP="005061D4">
            <w:pPr>
              <w:wordWrap/>
              <w:spacing w:line="240" w:lineRule="auto"/>
              <w:ind w:right="20"/>
            </w:pPr>
            <w:r>
              <w:rPr>
                <w:rFonts w:hint="eastAsia"/>
              </w:rPr>
              <w:t>I</w:t>
            </w:r>
            <w:r w:rsidR="00712039" w:rsidRPr="00D50186">
              <w:t>nterface</w:t>
            </w:r>
          </w:p>
        </w:tc>
      </w:tr>
      <w:tr w:rsidR="00712039" w14:paraId="61E0ED49" w14:textId="77777777" w:rsidTr="003F5DC1">
        <w:trPr>
          <w:trHeight w:val="279"/>
        </w:trPr>
        <w:tc>
          <w:tcPr>
            <w:tcW w:w="3240" w:type="dxa"/>
          </w:tcPr>
          <w:p w14:paraId="4241CEE2" w14:textId="77777777" w:rsidR="00712039" w:rsidRDefault="00712039" w:rsidP="005061D4">
            <w:pPr>
              <w:pStyle w:val="aa"/>
              <w:ind w:right="20"/>
              <w:jc w:val="left"/>
              <w:rPr>
                <w:rFonts w:cs="Times New Roman"/>
                <w:b/>
                <w:bCs/>
              </w:rPr>
            </w:pPr>
            <w:r>
              <w:rPr>
                <w:rFonts w:cs="Times New Roman" w:hint="eastAsia"/>
                <w:b/>
                <w:bCs/>
              </w:rPr>
              <w:t xml:space="preserve">traffic-control pps </w:t>
            </w:r>
            <w:r>
              <w:rPr>
                <w:rFonts w:hint="eastAsia"/>
                <w:b/>
                <w:bCs/>
              </w:rPr>
              <w:t xml:space="preserve">{all | multicast | unicast | broadcast} | {inbound | </w:t>
            </w:r>
            <w:r>
              <w:rPr>
                <w:b/>
                <w:bCs/>
              </w:rPr>
              <w:t>outbound</w:t>
            </w:r>
            <w:r>
              <w:rPr>
                <w:rFonts w:hint="eastAsia"/>
                <w:b/>
                <w:bCs/>
              </w:rPr>
              <w:t>}</w:t>
            </w:r>
            <w:r>
              <w:rPr>
                <w:rFonts w:cs="Times New Roman" w:hint="eastAsia"/>
                <w:b/>
                <w:bCs/>
              </w:rPr>
              <w:t xml:space="preserve"> &lt;10-1400000&gt; &lt;10-1400000&gt; alarm-only</w:t>
            </w:r>
          </w:p>
        </w:tc>
        <w:tc>
          <w:tcPr>
            <w:tcW w:w="4500" w:type="dxa"/>
          </w:tcPr>
          <w:p w14:paraId="71AA9C40" w14:textId="77777777" w:rsidR="00712039" w:rsidRDefault="00301A82"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pps</w:t>
            </w:r>
            <w:r>
              <w:t xml:space="preserve">. If more than the set amount would flow in the port will not be shut down. Instead the system generates </w:t>
            </w:r>
            <w:r w:rsidR="00712039">
              <w:rPr>
                <w:rFonts w:hint="eastAsia"/>
              </w:rPr>
              <w:t>syslog</w:t>
            </w:r>
            <w:r>
              <w:rPr>
                <w:rFonts w:hint="eastAsia"/>
              </w:rPr>
              <w:t xml:space="preserve"> and</w:t>
            </w:r>
            <w:r w:rsidR="00712039">
              <w:rPr>
                <w:rFonts w:hint="eastAsia"/>
              </w:rPr>
              <w:t xml:space="preserve"> snmp-trap.</w:t>
            </w:r>
          </w:p>
        </w:tc>
        <w:tc>
          <w:tcPr>
            <w:tcW w:w="1080" w:type="dxa"/>
          </w:tcPr>
          <w:p w14:paraId="39392F86" w14:textId="77777777" w:rsidR="00712039" w:rsidRDefault="00250C37" w:rsidP="005061D4">
            <w:pPr>
              <w:wordWrap/>
              <w:spacing w:line="240" w:lineRule="auto"/>
              <w:ind w:right="20"/>
            </w:pPr>
            <w:r>
              <w:rPr>
                <w:rFonts w:hint="eastAsia"/>
              </w:rPr>
              <w:t>I</w:t>
            </w:r>
            <w:r w:rsidR="00712039" w:rsidRPr="00D50186">
              <w:t>nterface</w:t>
            </w:r>
          </w:p>
        </w:tc>
      </w:tr>
      <w:tr w:rsidR="00712039" w14:paraId="7E1FE9A6" w14:textId="77777777" w:rsidTr="003F5DC1">
        <w:trPr>
          <w:trHeight w:val="70"/>
        </w:trPr>
        <w:tc>
          <w:tcPr>
            <w:tcW w:w="3240" w:type="dxa"/>
          </w:tcPr>
          <w:p w14:paraId="0CFBFFE9" w14:textId="77777777" w:rsidR="00712039" w:rsidRPr="00E954C0" w:rsidRDefault="00712039" w:rsidP="005061D4">
            <w:pPr>
              <w:pStyle w:val="aa"/>
              <w:ind w:right="20"/>
              <w:jc w:val="left"/>
              <w:rPr>
                <w:rFonts w:cs="Times New Roman"/>
                <w:b/>
                <w:bCs/>
              </w:rPr>
            </w:pPr>
            <w:r>
              <w:rPr>
                <w:rFonts w:cs="Times New Roman" w:hint="eastAsia"/>
                <w:b/>
                <w:bCs/>
              </w:rPr>
              <w:t xml:space="preserve">traffic-control kbps </w:t>
            </w:r>
            <w:r>
              <w:rPr>
                <w:rFonts w:hint="eastAsia"/>
                <w:b/>
                <w:bCs/>
              </w:rPr>
              <w:t xml:space="preserve">{inbound | </w:t>
            </w:r>
            <w:r>
              <w:rPr>
                <w:b/>
                <w:bCs/>
              </w:rPr>
              <w:t>outbound</w:t>
            </w:r>
            <w:r>
              <w:rPr>
                <w:rFonts w:hint="eastAsia"/>
                <w:b/>
                <w:bCs/>
              </w:rPr>
              <w:t xml:space="preserve">} </w:t>
            </w:r>
            <w:r>
              <w:rPr>
                <w:rFonts w:cs="Times New Roman" w:hint="eastAsia"/>
                <w:b/>
                <w:bCs/>
              </w:rPr>
              <w:t xml:space="preserve"> </w:t>
            </w:r>
            <w:r w:rsidRPr="00E954C0">
              <w:rPr>
                <w:rFonts w:cs="Times New Roman"/>
                <w:b/>
                <w:bCs/>
              </w:rPr>
              <w:t>&lt;10-1400000&gt; &lt;10-1400000&gt;</w:t>
            </w:r>
            <w:r>
              <w:rPr>
                <w:rFonts w:cs="Times New Roman" w:hint="eastAsia"/>
                <w:b/>
                <w:bCs/>
              </w:rPr>
              <w:t xml:space="preserve"> block-mode</w:t>
            </w:r>
          </w:p>
        </w:tc>
        <w:tc>
          <w:tcPr>
            <w:tcW w:w="4500" w:type="dxa"/>
          </w:tcPr>
          <w:p w14:paraId="3A9540D2" w14:textId="77777777" w:rsidR="00712039" w:rsidRDefault="00301A82"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w:t>
            </w:r>
            <w:r w:rsidR="00712039">
              <w:rPr>
                <w:rFonts w:hint="eastAsia"/>
              </w:rPr>
              <w:t>kbps</w:t>
            </w:r>
            <w:r>
              <w:t>. If more than the set amount would flow in the port will be shut down.</w:t>
            </w:r>
          </w:p>
        </w:tc>
        <w:tc>
          <w:tcPr>
            <w:tcW w:w="1080" w:type="dxa"/>
          </w:tcPr>
          <w:p w14:paraId="0AE49474" w14:textId="77777777" w:rsidR="00712039" w:rsidRDefault="00250C37" w:rsidP="005061D4">
            <w:pPr>
              <w:wordWrap/>
              <w:spacing w:line="240" w:lineRule="auto"/>
              <w:ind w:right="20"/>
            </w:pPr>
            <w:r>
              <w:rPr>
                <w:rFonts w:hint="eastAsia"/>
              </w:rPr>
              <w:t>I</w:t>
            </w:r>
            <w:r w:rsidR="00712039" w:rsidRPr="00D50186">
              <w:t>nterface</w:t>
            </w:r>
          </w:p>
        </w:tc>
      </w:tr>
      <w:tr w:rsidR="00712039" w14:paraId="461793A8" w14:textId="77777777" w:rsidTr="003F5DC1">
        <w:trPr>
          <w:trHeight w:val="279"/>
        </w:trPr>
        <w:tc>
          <w:tcPr>
            <w:tcW w:w="3240" w:type="dxa"/>
          </w:tcPr>
          <w:p w14:paraId="29537865" w14:textId="77777777" w:rsidR="00712039" w:rsidRDefault="00712039" w:rsidP="005061D4">
            <w:pPr>
              <w:pStyle w:val="aa"/>
              <w:ind w:right="20"/>
              <w:jc w:val="left"/>
              <w:rPr>
                <w:rFonts w:cs="Times New Roman"/>
                <w:b/>
                <w:bCs/>
              </w:rPr>
            </w:pPr>
            <w:r>
              <w:rPr>
                <w:rFonts w:cs="Times New Roman" w:hint="eastAsia"/>
                <w:b/>
                <w:bCs/>
              </w:rPr>
              <w:t xml:space="preserve">traffic-control kbps </w:t>
            </w:r>
            <w:r>
              <w:rPr>
                <w:rFonts w:hint="eastAsia"/>
                <w:b/>
                <w:bCs/>
              </w:rPr>
              <w:t xml:space="preserve">{inbound | </w:t>
            </w:r>
            <w:r>
              <w:rPr>
                <w:b/>
                <w:bCs/>
              </w:rPr>
              <w:t>outbound</w:t>
            </w:r>
            <w:r>
              <w:rPr>
                <w:rFonts w:hint="eastAsia"/>
                <w:b/>
                <w:bCs/>
              </w:rPr>
              <w:t xml:space="preserve">} </w:t>
            </w:r>
            <w:r>
              <w:rPr>
                <w:rFonts w:cs="Times New Roman" w:hint="eastAsia"/>
                <w:b/>
                <w:bCs/>
              </w:rPr>
              <w:t>&lt;10-1400000&gt; &lt;10-1400000&gt; alarm-only</w:t>
            </w:r>
          </w:p>
        </w:tc>
        <w:tc>
          <w:tcPr>
            <w:tcW w:w="4500" w:type="dxa"/>
          </w:tcPr>
          <w:p w14:paraId="023E9489" w14:textId="77777777" w:rsidR="00712039" w:rsidRDefault="00F35D93"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kbps</w:t>
            </w:r>
            <w:r>
              <w:t xml:space="preserve">. If more than the set amount would flow in the port will not be shut down. Instead the system generates </w:t>
            </w:r>
            <w:r>
              <w:rPr>
                <w:rFonts w:hint="eastAsia"/>
              </w:rPr>
              <w:t>syslog and snmp-trap.</w:t>
            </w:r>
          </w:p>
        </w:tc>
        <w:tc>
          <w:tcPr>
            <w:tcW w:w="1080" w:type="dxa"/>
          </w:tcPr>
          <w:p w14:paraId="35D4F714" w14:textId="77777777" w:rsidR="00712039" w:rsidRDefault="00250C37" w:rsidP="005061D4">
            <w:pPr>
              <w:wordWrap/>
              <w:spacing w:line="240" w:lineRule="auto"/>
              <w:ind w:right="20"/>
            </w:pPr>
            <w:r>
              <w:rPr>
                <w:rFonts w:hint="eastAsia"/>
              </w:rPr>
              <w:t>I</w:t>
            </w:r>
            <w:r w:rsidR="00712039" w:rsidRPr="00D50186">
              <w:t>nterface</w:t>
            </w:r>
          </w:p>
        </w:tc>
      </w:tr>
      <w:tr w:rsidR="00712039" w14:paraId="3BCA37C7" w14:textId="77777777" w:rsidTr="003F5DC1">
        <w:trPr>
          <w:trHeight w:val="279"/>
        </w:trPr>
        <w:tc>
          <w:tcPr>
            <w:tcW w:w="3240" w:type="dxa"/>
          </w:tcPr>
          <w:p w14:paraId="11887943" w14:textId="77777777" w:rsidR="00712039" w:rsidRDefault="00712039" w:rsidP="005061D4">
            <w:pPr>
              <w:pStyle w:val="aa"/>
              <w:ind w:right="20"/>
              <w:jc w:val="left"/>
              <w:rPr>
                <w:rFonts w:cs="Times New Roman"/>
                <w:b/>
                <w:bCs/>
              </w:rPr>
            </w:pPr>
            <w:r>
              <w:rPr>
                <w:rFonts w:cs="Times New Roman" w:hint="eastAsia"/>
                <w:b/>
                <w:bCs/>
              </w:rPr>
              <w:t>no traffic-control</w:t>
            </w:r>
          </w:p>
        </w:tc>
        <w:tc>
          <w:tcPr>
            <w:tcW w:w="4500" w:type="dxa"/>
          </w:tcPr>
          <w:p w14:paraId="3BA0C207" w14:textId="77777777" w:rsidR="00712039" w:rsidRDefault="00F35D93" w:rsidP="005061D4">
            <w:pPr>
              <w:pStyle w:val="a9"/>
              <w:wordWrap/>
              <w:spacing w:line="240" w:lineRule="auto"/>
              <w:ind w:right="20"/>
              <w:jc w:val="both"/>
            </w:pPr>
            <w:r>
              <w:rPr>
                <w:rFonts w:hint="eastAsia"/>
              </w:rPr>
              <w:t xml:space="preserve">Remove the traffic limit for the port. </w:t>
            </w:r>
          </w:p>
        </w:tc>
        <w:tc>
          <w:tcPr>
            <w:tcW w:w="1080" w:type="dxa"/>
          </w:tcPr>
          <w:p w14:paraId="21405359" w14:textId="77777777" w:rsidR="00712039" w:rsidRDefault="00250C37" w:rsidP="005061D4">
            <w:pPr>
              <w:wordWrap/>
              <w:spacing w:line="240" w:lineRule="auto"/>
              <w:ind w:right="20"/>
            </w:pPr>
            <w:r>
              <w:rPr>
                <w:rFonts w:hint="eastAsia"/>
              </w:rPr>
              <w:t>I</w:t>
            </w:r>
            <w:r w:rsidR="00712039" w:rsidRPr="00D50186">
              <w:t>nterface</w:t>
            </w:r>
          </w:p>
        </w:tc>
      </w:tr>
      <w:tr w:rsidR="00712039" w14:paraId="1BD7AE03" w14:textId="77777777" w:rsidTr="003F5DC1">
        <w:trPr>
          <w:trHeight w:val="279"/>
        </w:trPr>
        <w:tc>
          <w:tcPr>
            <w:tcW w:w="3240" w:type="dxa"/>
          </w:tcPr>
          <w:p w14:paraId="57CA9AD8" w14:textId="77777777" w:rsidR="00712039" w:rsidRDefault="00712039" w:rsidP="005061D4">
            <w:pPr>
              <w:pStyle w:val="aa"/>
              <w:ind w:right="20"/>
              <w:jc w:val="left"/>
              <w:rPr>
                <w:rFonts w:cs="Times New Roman"/>
                <w:b/>
                <w:bCs/>
              </w:rPr>
            </w:pPr>
            <w:r>
              <w:rPr>
                <w:rFonts w:cs="Times New Roman" w:hint="eastAsia"/>
                <w:b/>
                <w:bCs/>
              </w:rPr>
              <w:t>show port traffic-control</w:t>
            </w:r>
          </w:p>
        </w:tc>
        <w:tc>
          <w:tcPr>
            <w:tcW w:w="4500" w:type="dxa"/>
          </w:tcPr>
          <w:p w14:paraId="12A32A3C" w14:textId="77777777" w:rsidR="00712039" w:rsidRDefault="00F35D93" w:rsidP="005061D4">
            <w:pPr>
              <w:pStyle w:val="a9"/>
              <w:wordWrap/>
              <w:spacing w:line="240" w:lineRule="auto"/>
              <w:ind w:right="20"/>
              <w:jc w:val="both"/>
            </w:pPr>
            <w:r>
              <w:rPr>
                <w:rFonts w:hint="eastAsia"/>
              </w:rPr>
              <w:t>D</w:t>
            </w:r>
            <w:r>
              <w:t>isplay the</w:t>
            </w:r>
            <w:r w:rsidR="00712039">
              <w:rPr>
                <w:rFonts w:hint="eastAsia"/>
              </w:rPr>
              <w:t xml:space="preserve"> traffic-control </w:t>
            </w:r>
            <w:r>
              <w:rPr>
                <w:rFonts w:hint="eastAsia"/>
              </w:rPr>
              <w:t>i</w:t>
            </w:r>
            <w:r>
              <w:t>nformation</w:t>
            </w:r>
            <w:r w:rsidR="00712039">
              <w:rPr>
                <w:rFonts w:hint="eastAsia"/>
              </w:rPr>
              <w:t>.</w:t>
            </w:r>
          </w:p>
        </w:tc>
        <w:tc>
          <w:tcPr>
            <w:tcW w:w="1080" w:type="dxa"/>
          </w:tcPr>
          <w:p w14:paraId="18980A81" w14:textId="77777777" w:rsidR="00712039" w:rsidRPr="00D50186" w:rsidRDefault="00250C37" w:rsidP="005061D4">
            <w:pPr>
              <w:wordWrap/>
              <w:spacing w:line="240" w:lineRule="auto"/>
              <w:ind w:right="20"/>
            </w:pPr>
            <w:r>
              <w:rPr>
                <w:rFonts w:hint="eastAsia"/>
              </w:rPr>
              <w:t>P</w:t>
            </w:r>
            <w:r w:rsidR="00712039">
              <w:t>rivileged</w:t>
            </w:r>
          </w:p>
        </w:tc>
      </w:tr>
    </w:tbl>
    <w:p w14:paraId="3C3B76F1" w14:textId="77777777" w:rsidR="00712039" w:rsidRDefault="00712039" w:rsidP="005061D4">
      <w:pPr>
        <w:wordWrap/>
        <w:spacing w:line="360" w:lineRule="auto"/>
        <w:ind w:right="20"/>
        <w:rPr>
          <w:rFonts w:cs="Times New Roman"/>
        </w:rPr>
      </w:pPr>
    </w:p>
    <w:p w14:paraId="504ECAD3" w14:textId="77777777" w:rsidR="00530F66" w:rsidRDefault="00530F66" w:rsidP="005061D4">
      <w:pPr>
        <w:ind w:right="20"/>
      </w:pPr>
      <w:r>
        <w:br w:type="page"/>
      </w:r>
    </w:p>
    <w:p w14:paraId="79C7E13B" w14:textId="77777777" w:rsidR="00712039" w:rsidRDefault="00530F66" w:rsidP="0021019A">
      <w:pPr>
        <w:pStyle w:val="1"/>
        <w:ind w:right="20"/>
      </w:pPr>
      <w:bookmarkStart w:id="742" w:name="_Toc391378345"/>
      <w:bookmarkStart w:id="743" w:name="_Toc445130793"/>
      <w:r>
        <w:rPr>
          <w:rFonts w:hint="eastAsia"/>
        </w:rPr>
        <w:lastRenderedPageBreak/>
        <w:t>VLAN</w:t>
      </w:r>
      <w:bookmarkEnd w:id="742"/>
      <w:bookmarkEnd w:id="743"/>
    </w:p>
    <w:p w14:paraId="041899CF" w14:textId="77777777" w:rsidR="00530F66" w:rsidRDefault="00530F66" w:rsidP="0021019A">
      <w:pPr>
        <w:pStyle w:val="a3"/>
        <w:ind w:right="20"/>
      </w:pPr>
      <w:bookmarkStart w:id="744" w:name="_Toc294857216"/>
      <w:bookmarkStart w:id="745" w:name="_Toc294857371"/>
      <w:bookmarkStart w:id="746" w:name="_Toc294857437"/>
      <w:bookmarkStart w:id="747" w:name="_Toc294877580"/>
      <w:bookmarkStart w:id="748" w:name="_Toc294878107"/>
      <w:bookmarkStart w:id="749" w:name="_Toc294879732"/>
      <w:bookmarkStart w:id="750" w:name="_Toc294880416"/>
      <w:bookmarkStart w:id="751" w:name="_Toc294880942"/>
      <w:bookmarkStart w:id="752" w:name="_Toc294882246"/>
      <w:bookmarkStart w:id="753" w:name="_Toc294882771"/>
      <w:bookmarkStart w:id="754" w:name="_Toc295242033"/>
      <w:bookmarkStart w:id="755" w:name="_Toc295242474"/>
      <w:bookmarkStart w:id="756" w:name="_Toc295290794"/>
      <w:bookmarkStart w:id="757" w:name="_Toc295390129"/>
      <w:bookmarkStart w:id="758" w:name="_Toc295402210"/>
      <w:bookmarkStart w:id="759" w:name="_Toc295402253"/>
      <w:bookmarkStart w:id="760" w:name="_Toc295470731"/>
      <w:bookmarkStart w:id="761" w:name="_Toc295741849"/>
      <w:bookmarkStart w:id="762" w:name="_Toc295750538"/>
      <w:bookmarkStart w:id="763" w:name="_Toc295820012"/>
      <w:bookmarkStart w:id="764" w:name="_Toc295820047"/>
      <w:bookmarkStart w:id="765" w:name="_Toc295825889"/>
      <w:bookmarkStart w:id="766" w:name="_Toc295832331"/>
      <w:bookmarkStart w:id="767" w:name="_Toc295832373"/>
      <w:bookmarkStart w:id="768" w:name="_Toc295833049"/>
      <w:bookmarkStart w:id="769" w:name="_Toc295833813"/>
      <w:bookmarkStart w:id="770" w:name="_Toc295836563"/>
      <w:bookmarkStart w:id="771" w:name="_Toc295894111"/>
      <w:bookmarkStart w:id="772" w:name="_Toc295987271"/>
      <w:bookmarkStart w:id="773" w:name="_Toc296000201"/>
      <w:bookmarkStart w:id="774" w:name="_Toc296001295"/>
      <w:bookmarkStart w:id="775" w:name="_Toc296020326"/>
      <w:bookmarkStart w:id="776" w:name="_Toc296083560"/>
      <w:bookmarkStart w:id="777" w:name="_Toc296087031"/>
      <w:bookmarkStart w:id="778" w:name="_Toc296176541"/>
      <w:bookmarkStart w:id="779" w:name="_Toc296177316"/>
      <w:bookmarkStart w:id="780" w:name="_Toc296180923"/>
      <w:bookmarkStart w:id="781" w:name="_Toc296182000"/>
      <w:bookmarkStart w:id="782" w:name="_Toc296182774"/>
      <w:bookmarkStart w:id="783" w:name="_Toc296184013"/>
      <w:bookmarkStart w:id="784" w:name="_Toc296339843"/>
      <w:bookmarkStart w:id="785" w:name="_Toc296340623"/>
      <w:bookmarkStart w:id="786" w:name="_Toc296671337"/>
      <w:bookmarkStart w:id="787" w:name="_Toc296671816"/>
      <w:bookmarkStart w:id="788" w:name="_Toc296690636"/>
      <w:bookmarkStart w:id="789" w:name="_Toc296959245"/>
      <w:bookmarkStart w:id="790" w:name="_Toc297822517"/>
      <w:bookmarkStart w:id="791" w:name="_Toc306024369"/>
      <w:bookmarkStart w:id="792" w:name="_Toc306029264"/>
      <w:bookmarkStart w:id="793" w:name="_Toc306092021"/>
      <w:bookmarkStart w:id="794" w:name="_Toc306093358"/>
      <w:bookmarkStart w:id="795" w:name="_Toc306283325"/>
      <w:bookmarkStart w:id="796" w:name="_Toc306284130"/>
      <w:bookmarkStart w:id="797" w:name="_Toc306284935"/>
      <w:bookmarkStart w:id="798" w:name="_Toc325378203"/>
      <w:bookmarkStart w:id="799" w:name="_Toc327782393"/>
      <w:bookmarkStart w:id="800" w:name="_Toc329073612"/>
      <w:bookmarkStart w:id="801" w:name="_Toc329076554"/>
      <w:bookmarkStart w:id="802" w:name="_Toc335384394"/>
      <w:bookmarkStart w:id="803" w:name="_Toc335385207"/>
      <w:bookmarkStart w:id="804" w:name="_Toc335386020"/>
      <w:bookmarkStart w:id="805" w:name="_Toc335640798"/>
      <w:bookmarkStart w:id="806" w:name="_Toc336588058"/>
      <w:bookmarkStart w:id="807" w:name="_Toc336589627"/>
      <w:bookmarkStart w:id="808" w:name="_Toc336590497"/>
      <w:bookmarkStart w:id="809" w:name="_Toc336591233"/>
      <w:bookmarkStart w:id="810" w:name="_Toc336604850"/>
      <w:bookmarkStart w:id="811" w:name="_Toc336605830"/>
      <w:bookmarkStart w:id="812" w:name="_Toc337193647"/>
      <w:bookmarkStart w:id="813" w:name="_Toc337194454"/>
      <w:bookmarkStart w:id="814" w:name="_Toc337195530"/>
      <w:bookmarkStart w:id="815" w:name="_Toc337196290"/>
      <w:bookmarkStart w:id="816" w:name="_Toc337197050"/>
      <w:bookmarkStart w:id="817" w:name="_Toc337199440"/>
      <w:bookmarkStart w:id="818" w:name="_Toc337200238"/>
      <w:bookmarkStart w:id="819" w:name="_Toc337201154"/>
      <w:bookmarkStart w:id="820" w:name="_Toc337728681"/>
      <w:bookmarkStart w:id="821" w:name="_Toc337819154"/>
      <w:bookmarkStart w:id="822" w:name="_Toc338755978"/>
      <w:bookmarkStart w:id="823" w:name="_Toc339539491"/>
      <w:bookmarkStart w:id="824" w:name="_Toc340647703"/>
      <w:bookmarkStart w:id="825" w:name="_Toc340663623"/>
      <w:bookmarkStart w:id="826" w:name="_Toc341455513"/>
      <w:bookmarkStart w:id="827" w:name="_Toc341693751"/>
      <w:bookmarkStart w:id="828" w:name="_Toc341699485"/>
      <w:bookmarkStart w:id="829" w:name="_Toc341886309"/>
      <w:bookmarkStart w:id="830" w:name="_Toc341976106"/>
      <w:bookmarkStart w:id="831" w:name="_Toc342046076"/>
      <w:bookmarkStart w:id="832" w:name="_Toc343863861"/>
      <w:bookmarkStart w:id="833" w:name="_Toc348529211"/>
      <w:bookmarkStart w:id="834" w:name="_Toc348536285"/>
      <w:bookmarkStart w:id="835" w:name="_Toc348537229"/>
      <w:bookmarkStart w:id="836" w:name="_Toc348538174"/>
      <w:bookmarkStart w:id="837" w:name="_Toc348539119"/>
      <w:bookmarkStart w:id="838" w:name="_Toc348540064"/>
      <w:bookmarkStart w:id="839" w:name="_Toc348541009"/>
      <w:bookmarkStart w:id="840" w:name="_Toc348541954"/>
      <w:bookmarkStart w:id="841" w:name="_Toc348542899"/>
      <w:bookmarkStart w:id="842" w:name="_Toc348624824"/>
      <w:bookmarkStart w:id="843" w:name="_Toc348625769"/>
      <w:bookmarkStart w:id="844" w:name="_Toc354409690"/>
      <w:bookmarkStart w:id="845" w:name="_Toc354416005"/>
      <w:r w:rsidRPr="002F5F3A">
        <w:t>This chapter describes the VLAN</w:t>
      </w:r>
      <w:r w:rsidR="00B05336">
        <w:t>s</w:t>
      </w:r>
      <w:r w:rsidRPr="002F5F3A">
        <w:t xml:space="preserve"> of </w:t>
      </w:r>
      <w:r w:rsidR="00B05336">
        <w:t xml:space="preserve">the </w:t>
      </w:r>
      <w:r w:rsidRPr="002F5F3A">
        <w:t>system.</w:t>
      </w:r>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3ED159F7" w14:textId="77777777" w:rsidR="00530F66" w:rsidRDefault="00530F66" w:rsidP="0021019A">
      <w:pPr>
        <w:pStyle w:val="-1"/>
        <w:ind w:right="20"/>
      </w:pPr>
      <w:bookmarkStart w:id="846" w:name="_Toc391378346"/>
      <w:r w:rsidRPr="002F5F3A">
        <w:t>Virtual LAN (VLAN here</w:t>
      </w:r>
      <w:r w:rsidR="00700011">
        <w:t>-</w:t>
      </w:r>
      <w:r w:rsidRPr="002F5F3A">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6"/>
    </w:p>
    <w:p w14:paraId="00752250" w14:textId="77777777" w:rsidR="00530F66" w:rsidRPr="002F5F3A" w:rsidRDefault="00530F66" w:rsidP="0021019A">
      <w:pPr>
        <w:pStyle w:val="a3"/>
        <w:ind w:right="20"/>
      </w:pPr>
      <w:r w:rsidRPr="002F5F3A">
        <w:t>This chapter covers the following subjects:</w:t>
      </w:r>
    </w:p>
    <w:p w14:paraId="28B218C7" w14:textId="77777777" w:rsidR="00530F66" w:rsidRDefault="00530F66" w:rsidP="0021019A">
      <w:pPr>
        <w:pStyle w:val="Randomlist"/>
        <w:tabs>
          <w:tab w:val="clear" w:pos="3968"/>
          <w:tab w:val="num" w:pos="1980"/>
          <w:tab w:val="num" w:pos="3320"/>
        </w:tabs>
        <w:ind w:left="2104" w:right="20" w:hanging="403"/>
      </w:pPr>
      <w:r>
        <w:t xml:space="preserve">VLAN </w:t>
      </w:r>
      <w:r w:rsidRPr="002F5F3A">
        <w:t>overview</w:t>
      </w:r>
    </w:p>
    <w:p w14:paraId="536D493C" w14:textId="77777777" w:rsidR="00530F66" w:rsidRDefault="00530F66" w:rsidP="0021019A">
      <w:pPr>
        <w:pStyle w:val="Randomlist"/>
        <w:tabs>
          <w:tab w:val="clear" w:pos="3968"/>
          <w:tab w:val="num" w:pos="1980"/>
          <w:tab w:val="num" w:pos="3320"/>
        </w:tabs>
        <w:ind w:left="2104" w:right="20" w:hanging="403"/>
      </w:pPr>
      <w:r>
        <w:t>VLAN</w:t>
      </w:r>
      <w:r w:rsidRPr="002D32F6">
        <w:t xml:space="preserve"> </w:t>
      </w:r>
      <w:r w:rsidRPr="002F5F3A">
        <w:t>types</w:t>
      </w:r>
    </w:p>
    <w:p w14:paraId="229F57F4" w14:textId="77777777" w:rsidR="00530F66" w:rsidRDefault="00530F66" w:rsidP="0021019A">
      <w:pPr>
        <w:pStyle w:val="Randomlist"/>
        <w:tabs>
          <w:tab w:val="clear" w:pos="3968"/>
          <w:tab w:val="num" w:pos="1980"/>
          <w:tab w:val="num" w:pos="3320"/>
        </w:tabs>
        <w:ind w:left="2104" w:right="20" w:hanging="403"/>
      </w:pPr>
      <w:r>
        <w:t xml:space="preserve">VLAN </w:t>
      </w:r>
      <w:r w:rsidRPr="002F5F3A">
        <w:t>settings</w:t>
      </w:r>
    </w:p>
    <w:p w14:paraId="55FE0302" w14:textId="77777777" w:rsidR="00530F66" w:rsidRDefault="00530F66" w:rsidP="0021019A">
      <w:pPr>
        <w:pStyle w:val="Randomlist"/>
        <w:tabs>
          <w:tab w:val="clear" w:pos="3968"/>
          <w:tab w:val="num" w:pos="1980"/>
          <w:tab w:val="num" w:pos="3320"/>
        </w:tabs>
        <w:ind w:left="2104" w:right="20" w:hanging="403"/>
      </w:pPr>
      <w:r>
        <w:t>Displaying VLAN Settings</w:t>
      </w:r>
    </w:p>
    <w:p w14:paraId="0CC635A0" w14:textId="77777777" w:rsidR="00530F66" w:rsidRDefault="00530F66" w:rsidP="0021019A">
      <w:pPr>
        <w:ind w:right="20"/>
      </w:pPr>
    </w:p>
    <w:p w14:paraId="2B04030F" w14:textId="77777777" w:rsidR="00530F66" w:rsidRDefault="00530F66" w:rsidP="0021019A">
      <w:pPr>
        <w:ind w:right="20"/>
      </w:pPr>
      <w:r>
        <w:br w:type="page"/>
      </w:r>
    </w:p>
    <w:p w14:paraId="53F6184F" w14:textId="77777777" w:rsidR="00530F66" w:rsidRDefault="00530F66" w:rsidP="0021019A">
      <w:pPr>
        <w:pStyle w:val="2"/>
        <w:ind w:right="20"/>
      </w:pPr>
      <w:bookmarkStart w:id="847" w:name="_Toc198526898"/>
      <w:bookmarkStart w:id="848" w:name="_Toc363228334"/>
      <w:bookmarkStart w:id="849" w:name="_Toc445130794"/>
      <w:r>
        <w:lastRenderedPageBreak/>
        <w:t xml:space="preserve">VLAN </w:t>
      </w:r>
      <w:bookmarkEnd w:id="847"/>
      <w:bookmarkEnd w:id="848"/>
      <w:r>
        <w:rPr>
          <w:rFonts w:hint="eastAsia"/>
        </w:rPr>
        <w:t>o</w:t>
      </w:r>
      <w:r>
        <w:t>verview</w:t>
      </w:r>
      <w:bookmarkEnd w:id="849"/>
    </w:p>
    <w:p w14:paraId="230F81F1" w14:textId="77777777" w:rsidR="00530F66" w:rsidRDefault="00530F66" w:rsidP="0044772C">
      <w:pPr>
        <w:pStyle w:val="a3"/>
        <w:ind w:left="0" w:right="20"/>
      </w:pPr>
      <w:r w:rsidRPr="002F5F3A">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Default="00530F66" w:rsidP="0044772C">
      <w:pPr>
        <w:pStyle w:val="a3"/>
        <w:ind w:left="0" w:right="20"/>
      </w:pPr>
      <w:r w:rsidRPr="002F5F3A">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2F5F3A" w:rsidRDefault="00530F66" w:rsidP="0044772C">
      <w:pPr>
        <w:pStyle w:val="a3"/>
        <w:ind w:left="0" w:right="20"/>
      </w:pPr>
      <w:r w:rsidRPr="002F5F3A">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FD3D3F" w:rsidRDefault="00530F66" w:rsidP="0044772C">
      <w:pPr>
        <w:ind w:right="20"/>
      </w:pPr>
    </w:p>
    <w:p w14:paraId="00355F88" w14:textId="77777777" w:rsidR="00530F66" w:rsidRDefault="00530F66" w:rsidP="0021019A">
      <w:pPr>
        <w:pStyle w:val="2"/>
        <w:ind w:right="20"/>
      </w:pPr>
      <w:bookmarkStart w:id="850" w:name="_Toc445130795"/>
      <w:r>
        <w:rPr>
          <w:rFonts w:hint="eastAsia"/>
        </w:rPr>
        <w:lastRenderedPageBreak/>
        <w:t>Advantages of VLAN</w:t>
      </w:r>
      <w:bookmarkEnd w:id="850"/>
    </w:p>
    <w:p w14:paraId="1A9E8DEB" w14:textId="77777777" w:rsidR="00530F66" w:rsidRDefault="00530F66" w:rsidP="00F17B94">
      <w:pPr>
        <w:pStyle w:val="a3"/>
        <w:ind w:left="0" w:right="20"/>
      </w:pPr>
      <w:r w:rsidRPr="002F5F3A">
        <w:t>VLAN</w:t>
      </w:r>
      <w:r w:rsidR="00F00202">
        <w:t>s</w:t>
      </w:r>
      <w:r w:rsidRPr="002F5F3A">
        <w:t xml:space="preserve"> ha</w:t>
      </w:r>
      <w:r w:rsidR="00F00202">
        <w:t>ve the</w:t>
      </w:r>
      <w:r w:rsidRPr="002F5F3A">
        <w:t xml:space="preserve"> following advantages: </w:t>
      </w:r>
      <w:bookmarkStart w:id="851" w:name="_Toc337198374"/>
      <w:bookmarkStart w:id="852" w:name="_Toc354416136"/>
    </w:p>
    <w:p w14:paraId="4FB73BF9" w14:textId="77777777" w:rsidR="00530F66" w:rsidRPr="00D867F8" w:rsidRDefault="00530F66" w:rsidP="00F17B94">
      <w:pPr>
        <w:pStyle w:val="3"/>
        <w:ind w:left="0" w:right="20"/>
      </w:pPr>
      <w:bookmarkStart w:id="853" w:name="_Toc445130796"/>
      <w:r w:rsidRPr="00D867F8">
        <w:t>Efficient Traffic Control</w:t>
      </w:r>
      <w:bookmarkEnd w:id="851"/>
      <w:bookmarkEnd w:id="852"/>
      <w:bookmarkEnd w:id="853"/>
    </w:p>
    <w:p w14:paraId="4384B23B" w14:textId="77777777" w:rsidR="00530F66" w:rsidRDefault="00530F66" w:rsidP="00F17B94">
      <w:pPr>
        <w:pStyle w:val="a3"/>
        <w:ind w:left="0" w:right="20"/>
      </w:pPr>
      <w:r w:rsidRPr="002F5F3A">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4" w:name="_Toc337198375"/>
      <w:bookmarkStart w:id="855" w:name="_Toc354416137"/>
    </w:p>
    <w:p w14:paraId="54B64744" w14:textId="77777777" w:rsidR="00530F66" w:rsidRPr="00D867F8" w:rsidRDefault="00530F66" w:rsidP="00F17B94">
      <w:pPr>
        <w:pStyle w:val="3"/>
        <w:ind w:left="0" w:right="20"/>
      </w:pPr>
      <w:bookmarkStart w:id="856" w:name="_Toc445130797"/>
      <w:r w:rsidRPr="00D867F8">
        <w:t>Enhanced Network Security</w:t>
      </w:r>
      <w:bookmarkEnd w:id="854"/>
      <w:bookmarkEnd w:id="855"/>
      <w:bookmarkEnd w:id="856"/>
    </w:p>
    <w:p w14:paraId="6FD8E0A1" w14:textId="77777777" w:rsidR="00530F66" w:rsidRDefault="00530F66" w:rsidP="00F17B94">
      <w:pPr>
        <w:pStyle w:val="a3"/>
        <w:ind w:left="0" w:right="20"/>
      </w:pPr>
      <w:r w:rsidRPr="002F5F3A">
        <w:t xml:space="preserve">With traditional networks, anybody who accesses the network can access the network resources. That is, if a user accesses the network analyzer through a hub, he/she can see the network flow. In a VLAN, only the devices in the same VLAN can </w:t>
      </w:r>
      <w:r w:rsidR="000F609D">
        <w:t xml:space="preserve">be seen, </w:t>
      </w:r>
      <w:r w:rsidRPr="002F5F3A">
        <w:t xml:space="preserve">and the users can no longer access all the network resources just by connection a computer to the switch port. If a device in VLAN </w:t>
      </w:r>
      <w:r w:rsidR="000F609D">
        <w:rPr>
          <w:i/>
          <w:iCs/>
        </w:rPr>
        <w:t>A</w:t>
      </w:r>
      <w:r w:rsidRPr="002F5F3A">
        <w:rPr>
          <w:i/>
          <w:iCs/>
        </w:rPr>
        <w:t xml:space="preserve"> </w:t>
      </w:r>
      <w:r w:rsidRPr="002F5F3A">
        <w:t xml:space="preserve">wants to communicate with a device in VLAN </w:t>
      </w:r>
      <w:r w:rsidR="000F609D">
        <w:rPr>
          <w:i/>
          <w:iCs/>
        </w:rPr>
        <w:t>B</w:t>
      </w:r>
      <w:r w:rsidRPr="002F5F3A">
        <w:t>, the traffic must pass through a routing device.</w:t>
      </w:r>
      <w:bookmarkStart w:id="857" w:name="_Toc337198376"/>
      <w:bookmarkStart w:id="858" w:name="_Toc354416138"/>
    </w:p>
    <w:p w14:paraId="6E2E7406" w14:textId="77777777" w:rsidR="00530F66" w:rsidRPr="00D867F8" w:rsidRDefault="00530F66" w:rsidP="00F17B94">
      <w:pPr>
        <w:pStyle w:val="3"/>
        <w:ind w:left="0" w:right="20"/>
      </w:pPr>
      <w:bookmarkStart w:id="859" w:name="_Toc445130798"/>
      <w:r w:rsidRPr="00D867F8">
        <w:t>Flexible Network and Device management</w:t>
      </w:r>
      <w:bookmarkEnd w:id="857"/>
      <w:bookmarkEnd w:id="858"/>
      <w:bookmarkEnd w:id="859"/>
    </w:p>
    <w:p w14:paraId="07260DFB" w14:textId="77777777" w:rsidR="00530F66" w:rsidRPr="002F5F3A" w:rsidRDefault="00530F66" w:rsidP="00F17B94">
      <w:pPr>
        <w:pStyle w:val="a3"/>
        <w:ind w:left="0" w:right="20"/>
      </w:pPr>
      <w:r w:rsidRPr="002F5F3A">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FD3D3F" w:rsidRDefault="00530F66" w:rsidP="0021019A">
      <w:pPr>
        <w:ind w:right="20"/>
        <w:rPr>
          <w:rFonts w:cs="Times New Roman"/>
        </w:rPr>
      </w:pPr>
    </w:p>
    <w:p w14:paraId="5EB1C871" w14:textId="77777777" w:rsidR="00530F66" w:rsidRDefault="00530F66" w:rsidP="0021019A">
      <w:pPr>
        <w:spacing w:line="280" w:lineRule="exact"/>
        <w:ind w:right="20"/>
        <w:rPr>
          <w:rFonts w:ascii="굴림" w:eastAsia="굴림" w:hAnsi="굴림" w:cs="Times New Roman"/>
        </w:rPr>
      </w:pPr>
    </w:p>
    <w:p w14:paraId="65637323" w14:textId="77777777" w:rsidR="00530F66" w:rsidRDefault="00530F66" w:rsidP="0021019A">
      <w:pPr>
        <w:spacing w:line="280" w:lineRule="exact"/>
        <w:ind w:right="20"/>
        <w:rPr>
          <w:rFonts w:ascii="굴림" w:eastAsia="굴림" w:hAnsi="굴림" w:cs="Times New Roman"/>
        </w:rPr>
      </w:pPr>
    </w:p>
    <w:p w14:paraId="3344E89F" w14:textId="77777777" w:rsidR="00530F66" w:rsidRPr="002F5F3A" w:rsidRDefault="00530F66" w:rsidP="0021019A">
      <w:pPr>
        <w:pStyle w:val="2"/>
        <w:ind w:right="20"/>
      </w:pPr>
      <w:bookmarkStart w:id="860" w:name="_Toc281491044"/>
      <w:bookmarkStart w:id="861" w:name="_Toc337198377"/>
      <w:bookmarkStart w:id="862" w:name="_Toc363747475"/>
      <w:bookmarkStart w:id="863" w:name="_Toc445130799"/>
      <w:r w:rsidRPr="002F5F3A">
        <w:lastRenderedPageBreak/>
        <w:t>VLAN Types</w:t>
      </w:r>
      <w:bookmarkEnd w:id="860"/>
      <w:bookmarkEnd w:id="861"/>
      <w:bookmarkEnd w:id="862"/>
      <w:bookmarkEnd w:id="863"/>
    </w:p>
    <w:p w14:paraId="759CEC9B" w14:textId="77777777" w:rsidR="00530F66" w:rsidRPr="002F5F3A" w:rsidRDefault="00CF7AA2" w:rsidP="009F4105">
      <w:pPr>
        <w:pStyle w:val="a3"/>
        <w:ind w:left="0" w:right="20"/>
        <w:rPr>
          <w:rFonts w:cs="Arial"/>
        </w:rPr>
      </w:pPr>
      <w:r>
        <w:rPr>
          <w:rFonts w:cs="Arial"/>
        </w:rPr>
        <w:t xml:space="preserve">The </w:t>
      </w:r>
      <w:r w:rsidR="00094318">
        <w:rPr>
          <w:rFonts w:cs="Arial"/>
        </w:rPr>
        <w:t>C9500</w:t>
      </w:r>
      <w:r w:rsidR="00530F66" w:rsidRPr="002F5F3A">
        <w:rPr>
          <w:rFonts w:cs="Arial"/>
        </w:rPr>
        <w:t xml:space="preserve"> supports up to 4094 VLANs and creates VLANs according to the following criteria: </w:t>
      </w:r>
    </w:p>
    <w:p w14:paraId="202DF623" w14:textId="77777777" w:rsidR="00530F66" w:rsidRPr="002F5F3A" w:rsidRDefault="00530F66" w:rsidP="009F4105">
      <w:pPr>
        <w:pStyle w:val="Randomlist"/>
        <w:tabs>
          <w:tab w:val="clear" w:pos="3968"/>
          <w:tab w:val="num" w:pos="1980"/>
          <w:tab w:val="num" w:pos="3320"/>
        </w:tabs>
        <w:ind w:left="0" w:right="20" w:hanging="403"/>
      </w:pPr>
      <w:r w:rsidRPr="002F5F3A">
        <w:t>Physical port</w:t>
      </w:r>
    </w:p>
    <w:p w14:paraId="1E487210" w14:textId="77777777" w:rsidR="00530F66" w:rsidRPr="002F5F3A" w:rsidRDefault="00530F66" w:rsidP="009F4105">
      <w:pPr>
        <w:pStyle w:val="Randomlist"/>
        <w:tabs>
          <w:tab w:val="clear" w:pos="3968"/>
          <w:tab w:val="num" w:pos="1980"/>
          <w:tab w:val="num" w:pos="3320"/>
        </w:tabs>
        <w:ind w:left="0" w:right="20" w:hanging="403"/>
      </w:pPr>
      <w:r w:rsidRPr="002F5F3A">
        <w:t>802.1Q tag</w:t>
      </w:r>
    </w:p>
    <w:p w14:paraId="5C4C7F04" w14:textId="77777777" w:rsidR="00530F66" w:rsidRPr="002F5F3A" w:rsidRDefault="00530F66" w:rsidP="009F4105">
      <w:pPr>
        <w:pStyle w:val="Randomlist"/>
        <w:tabs>
          <w:tab w:val="clear" w:pos="3968"/>
          <w:tab w:val="num" w:pos="1980"/>
          <w:tab w:val="num" w:pos="3320"/>
        </w:tabs>
        <w:ind w:left="0" w:right="20" w:hanging="403"/>
      </w:pPr>
      <w:r w:rsidRPr="002F5F3A">
        <w:t>Hybrid type (Combination of the port-based VLAN and Tag-based VLAN)</w:t>
      </w:r>
    </w:p>
    <w:p w14:paraId="7DB1A6EC" w14:textId="77777777" w:rsidR="00530F66" w:rsidRPr="002F5F3A" w:rsidRDefault="00530F66" w:rsidP="009F4105">
      <w:pPr>
        <w:pStyle w:val="3"/>
        <w:ind w:left="0" w:right="20"/>
      </w:pPr>
      <w:bookmarkStart w:id="864" w:name="_Toc281491045"/>
      <w:bookmarkStart w:id="865" w:name="_Toc337198378"/>
      <w:bookmarkStart w:id="866" w:name="_Toc363747476"/>
      <w:bookmarkStart w:id="867" w:name="_Toc445130800"/>
      <w:r w:rsidRPr="002F5F3A">
        <w:t>Port-based VLANs</w:t>
      </w:r>
      <w:bookmarkEnd w:id="864"/>
      <w:bookmarkEnd w:id="865"/>
      <w:bookmarkEnd w:id="866"/>
      <w:bookmarkEnd w:id="867"/>
    </w:p>
    <w:p w14:paraId="235DB036" w14:textId="77777777" w:rsidR="00530F66" w:rsidRPr="002F5F3A" w:rsidRDefault="00530F66" w:rsidP="009F4105">
      <w:pPr>
        <w:pStyle w:val="a3"/>
        <w:ind w:left="0" w:right="20"/>
        <w:rPr>
          <w:rFonts w:cs="Arial"/>
        </w:rPr>
      </w:pPr>
      <w:r w:rsidRPr="002F5F3A">
        <w:rPr>
          <w:rFonts w:cs="Arial"/>
        </w:rPr>
        <w:t xml:space="preserve">In a port-based VLAN, a VLAN name is given to a group of one or more ports on the switch. A switch port can be a member of only one port-based VLAN. The switch port assigned to a port-based VLAN is called the </w:t>
      </w:r>
      <w:r w:rsidRPr="002F5F3A">
        <w:rPr>
          <w:rFonts w:cs="Arial"/>
          <w:i/>
          <w:iCs/>
        </w:rPr>
        <w:t>access port</w:t>
      </w:r>
      <w:r w:rsidRPr="002F5F3A">
        <w:rPr>
          <w:rFonts w:cs="Arial"/>
        </w:rPr>
        <w:t xml:space="preserve">. One access port belongs to only one port-based VLAN. In other words, all ports are assigned as the access ports of VLAN 1 (default VLAN). </w:t>
      </w:r>
    </w:p>
    <w:p w14:paraId="5C3DC07D" w14:textId="77777777" w:rsidR="00530F66" w:rsidRPr="002F5F3A" w:rsidRDefault="00530F66" w:rsidP="009F4105">
      <w:pPr>
        <w:pStyle w:val="a3"/>
        <w:ind w:left="0" w:right="20"/>
        <w:rPr>
          <w:rFonts w:cs="Arial"/>
        </w:rPr>
      </w:pPr>
      <w:r w:rsidRPr="002F5F3A">
        <w:rPr>
          <w:rFonts w:cs="Arial"/>
        </w:rPr>
        <w:t xml:space="preserve">For example, </w:t>
      </w:r>
      <w:r w:rsidR="002C3330">
        <w:rPr>
          <w:rFonts w:cs="Arial"/>
        </w:rPr>
        <w:t xml:space="preserve">the </w:t>
      </w:r>
      <w:r w:rsidR="00094318">
        <w:rPr>
          <w:rFonts w:cs="Arial"/>
        </w:rPr>
        <w:t>C9500</w:t>
      </w:r>
      <w:r w:rsidRPr="002F5F3A">
        <w:rPr>
          <w:rFonts w:cs="Arial"/>
        </w:rPr>
        <w:t xml:space="preserve"> assigns 2 ports to each VLAN A and VLAN B, and 2 ports to VLAN C. </w:t>
      </w:r>
    </w:p>
    <w:p w14:paraId="480E5014" w14:textId="77777777" w:rsidR="00530F66" w:rsidRPr="002F5F3A" w:rsidRDefault="004F5D20" w:rsidP="009F4105">
      <w:pPr>
        <w:wordWrap/>
        <w:ind w:leftChars="866" w:left="1559" w:right="20"/>
      </w:pPr>
      <w:r>
        <w:rPr>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5A5B63" w:rsidRPr="008C494A" w:rsidRDefault="005A5B63"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5A5B63" w:rsidRPr="007D1592" w:rsidRDefault="005A5B63"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5A5B63" w:rsidRPr="00B1132A" w:rsidRDefault="005A5B63"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5A5B63" w:rsidRPr="008C494A" w:rsidRDefault="005A5B63"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5A5B63" w:rsidRPr="007D1592" w:rsidRDefault="005A5B63"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5A5B63" w:rsidRPr="00B1132A" w:rsidRDefault="005A5B63" w:rsidP="00530F66">
                        <w:pPr>
                          <w:jc w:val="center"/>
                          <w:rPr>
                            <w:b/>
                            <w:color w:val="993300"/>
                          </w:rPr>
                        </w:pPr>
                        <w:r>
                          <w:rPr>
                            <w:rFonts w:hint="eastAsia"/>
                            <w:b/>
                            <w:color w:val="993300"/>
                          </w:rPr>
                          <w:t>VLAN C</w:t>
                        </w:r>
                      </w:p>
                    </w:txbxContent>
                  </v:textbox>
                </v:rect>
                <w10:anchorlock/>
              </v:group>
            </w:pict>
          </mc:Fallback>
        </mc:AlternateContent>
      </w:r>
    </w:p>
    <w:p w14:paraId="6822F2D8" w14:textId="77777777" w:rsidR="00530F66" w:rsidRPr="002F5F3A" w:rsidRDefault="005C1BF9" w:rsidP="009F4105">
      <w:pPr>
        <w:pStyle w:val="afffff3"/>
        <w:ind w:left="0" w:right="20"/>
      </w:pPr>
      <w:bookmarkStart w:id="868" w:name="_Toc281490930"/>
      <w:bookmarkStart w:id="869" w:name="_Toc337198125"/>
      <w:bookmarkStart w:id="870" w:name="_Toc363748223"/>
      <w:bookmarkStart w:id="871" w:name="_Toc391575458"/>
      <w:r>
        <w:t xml:space="preserve">Figure </w:t>
      </w:r>
      <w:r w:rsidR="005832B8">
        <w:fldChar w:fldCharType="begin"/>
      </w:r>
      <w:r w:rsidR="00092D8C">
        <w:instrText xml:space="preserve"> SEQ Figure \* ARABIC </w:instrText>
      </w:r>
      <w:r w:rsidR="005832B8">
        <w:fldChar w:fldCharType="separate"/>
      </w:r>
      <w:r w:rsidR="006C3661">
        <w:rPr>
          <w:noProof/>
        </w:rPr>
        <w:t>2</w:t>
      </w:r>
      <w:r w:rsidR="005832B8">
        <w:rPr>
          <w:noProof/>
        </w:rPr>
        <w:fldChar w:fldCharType="end"/>
      </w:r>
      <w:r>
        <w:rPr>
          <w:rFonts w:hint="eastAsia"/>
        </w:rPr>
        <w:t xml:space="preserve"> </w:t>
      </w:r>
      <w:r w:rsidR="00530F66" w:rsidRPr="00530F66">
        <w:t>Example</w:t>
      </w:r>
      <w:r w:rsidR="00530F66" w:rsidRPr="002F5F3A">
        <w:t xml:space="preserve"> of a Port-based VLAN Configuration (</w:t>
      </w:r>
      <w:r w:rsidR="00094318">
        <w:t>C9500</w:t>
      </w:r>
      <w:r w:rsidR="00530F66" w:rsidRPr="002F5F3A">
        <w:t>)</w:t>
      </w:r>
      <w:bookmarkEnd w:id="868"/>
      <w:bookmarkEnd w:id="869"/>
      <w:bookmarkEnd w:id="870"/>
      <w:bookmarkEnd w:id="871"/>
    </w:p>
    <w:p w14:paraId="1FCB31AC" w14:textId="77777777" w:rsidR="00530F66" w:rsidRPr="002F5F3A" w:rsidRDefault="00530F66" w:rsidP="009F4105">
      <w:pPr>
        <w:pStyle w:val="a3"/>
        <w:ind w:left="0" w:right="20"/>
        <w:rPr>
          <w:rFonts w:cs="Arial"/>
        </w:rPr>
      </w:pPr>
      <w:r w:rsidRPr="002F5F3A">
        <w:rPr>
          <w:rFonts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2F5F3A" w:rsidRDefault="00530F66" w:rsidP="009F4105">
      <w:pPr>
        <w:pStyle w:val="4"/>
        <w:ind w:left="0" w:right="20"/>
        <w:rPr>
          <w:szCs w:val="18"/>
        </w:rPr>
      </w:pPr>
      <w:bookmarkStart w:id="872" w:name="_Toc337198379"/>
      <w:r w:rsidRPr="002F5F3A">
        <w:rPr>
          <w:szCs w:val="18"/>
        </w:rPr>
        <w:t>Connecting Switches with a Port-Based VLAN</w:t>
      </w:r>
      <w:bookmarkEnd w:id="872"/>
      <w:r w:rsidRPr="002F5F3A">
        <w:rPr>
          <w:szCs w:val="18"/>
        </w:rPr>
        <w:t xml:space="preserve"> </w:t>
      </w:r>
    </w:p>
    <w:p w14:paraId="36FA9B7D" w14:textId="77777777" w:rsidR="00530F66" w:rsidRPr="002F5F3A" w:rsidRDefault="00530F66" w:rsidP="009F4105">
      <w:pPr>
        <w:pStyle w:val="a3"/>
        <w:ind w:left="0" w:right="20"/>
        <w:rPr>
          <w:rFonts w:cs="Arial"/>
        </w:rPr>
      </w:pPr>
      <w:r w:rsidRPr="002F5F3A">
        <w:rPr>
          <w:rFonts w:cs="Arial"/>
        </w:rPr>
        <w:t>To connect two switches with a port-based VLAN, do the following tasks:</w:t>
      </w:r>
    </w:p>
    <w:p w14:paraId="472BD8B6" w14:textId="77777777" w:rsidR="00530F66" w:rsidRPr="002F5F3A" w:rsidRDefault="00530F66" w:rsidP="009F4105">
      <w:pPr>
        <w:pStyle w:val="Orderlist"/>
        <w:numPr>
          <w:ilvl w:val="0"/>
          <w:numId w:val="4"/>
        </w:numPr>
        <w:tabs>
          <w:tab w:val="num" w:pos="1620"/>
        </w:tabs>
        <w:ind w:left="0" w:right="20" w:hanging="357"/>
      </w:pPr>
      <w:r w:rsidRPr="002F5F3A">
        <w:t>Assign the access ports of each switch to the VLAN.</w:t>
      </w:r>
    </w:p>
    <w:p w14:paraId="782590D6" w14:textId="77777777" w:rsidR="00530F66" w:rsidRPr="002F5F3A" w:rsidRDefault="00530F66" w:rsidP="009F4105">
      <w:pPr>
        <w:pStyle w:val="Orderlist"/>
        <w:numPr>
          <w:ilvl w:val="0"/>
          <w:numId w:val="4"/>
        </w:numPr>
        <w:tabs>
          <w:tab w:val="num" w:pos="1620"/>
        </w:tabs>
        <w:ind w:left="0" w:right="20" w:hanging="357"/>
      </w:pPr>
      <w:r w:rsidRPr="002F5F3A">
        <w:t>Use one of the access port assigned from each switch to the VLAN to connect the two switches with cable. To connect several VLANs, you have to connect the switches for each VLAN with cable.</w:t>
      </w:r>
    </w:p>
    <w:p w14:paraId="54324FF6" w14:textId="77777777" w:rsidR="00530F66" w:rsidRPr="002F5F3A" w:rsidRDefault="00530F66" w:rsidP="009F4105">
      <w:pPr>
        <w:pStyle w:val="a3"/>
        <w:ind w:left="0" w:right="20"/>
        <w:rPr>
          <w:rFonts w:cs="Arial"/>
        </w:rPr>
      </w:pPr>
      <w:r w:rsidRPr="002F5F3A">
        <w:rPr>
          <w:rFonts w:cs="Arial"/>
        </w:rPr>
        <w:br w:type="page"/>
      </w:r>
      <w:r w:rsidRPr="002F5F3A">
        <w:rPr>
          <w:rFonts w:cs="Arial"/>
        </w:rPr>
        <w:lastRenderedPageBreak/>
        <w:t>The figure below illustrates how to bind two systems into one VLAN. First, two ports of  switch 1 are assigned to VLAN A, and two ports of switch 2 are assigned to an access port of VLAN A. Two switches are connected</w:t>
      </w:r>
      <w:r w:rsidR="00786457">
        <w:rPr>
          <w:rFonts w:cs="Arial"/>
        </w:rPr>
        <w:t xml:space="preserve"> to</w:t>
      </w:r>
      <w:r w:rsidRPr="002F5F3A">
        <w:rPr>
          <w:rFonts w:cs="Arial"/>
        </w:rPr>
        <w:t xml:space="preserve"> each other and form </w:t>
      </w:r>
      <w:r w:rsidR="00786457">
        <w:rPr>
          <w:rFonts w:cs="Arial"/>
        </w:rPr>
        <w:t xml:space="preserve">a </w:t>
      </w:r>
      <w:r w:rsidRPr="002F5F3A">
        <w:rPr>
          <w:rFonts w:cs="Arial"/>
        </w:rPr>
        <w:t>single broadcast domain like the following figure.</w:t>
      </w:r>
    </w:p>
    <w:p w14:paraId="293271B3" w14:textId="77777777" w:rsidR="00530F66" w:rsidRPr="002F5F3A" w:rsidRDefault="004F5D20" w:rsidP="002D72FB">
      <w:pPr>
        <w:wordWrap/>
        <w:ind w:right="20"/>
      </w:pPr>
      <w:r>
        <w:rPr>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5A5B63" w:rsidRPr="008C494A" w:rsidRDefault="005A5B63"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5A5B63" w:rsidRPr="00521AEE" w:rsidRDefault="005A5B63"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5A5B63" w:rsidRPr="00521AEE" w:rsidRDefault="005A5B63"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5A5B63" w:rsidRPr="008C494A" w:rsidRDefault="005A5B63"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5A5B63" w:rsidRPr="00521AEE" w:rsidRDefault="005A5B63"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5A5B63" w:rsidRPr="00521AEE" w:rsidRDefault="005A5B63"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2F5F3A" w:rsidRDefault="005C1BF9" w:rsidP="009F4105">
      <w:pPr>
        <w:pStyle w:val="afffff3"/>
        <w:ind w:left="0" w:right="20"/>
      </w:pPr>
      <w:bookmarkStart w:id="873" w:name="_Toc281490931"/>
      <w:bookmarkStart w:id="874" w:name="_Toc337198126"/>
      <w:bookmarkStart w:id="875" w:name="_Toc363748224"/>
      <w:bookmarkStart w:id="876" w:name="_Toc391575459"/>
      <w:r>
        <w:t xml:space="preserve">Figure </w:t>
      </w:r>
      <w:r w:rsidR="005832B8">
        <w:fldChar w:fldCharType="begin"/>
      </w:r>
      <w:r w:rsidR="00092D8C">
        <w:instrText xml:space="preserve"> SEQ Figure \* ARABIC </w:instrText>
      </w:r>
      <w:r w:rsidR="005832B8">
        <w:fldChar w:fldCharType="separate"/>
      </w:r>
      <w:r w:rsidR="006C3661">
        <w:rPr>
          <w:noProof/>
        </w:rPr>
        <w:t>3</w:t>
      </w:r>
      <w:r w:rsidR="005832B8">
        <w:rPr>
          <w:noProof/>
        </w:rPr>
        <w:fldChar w:fldCharType="end"/>
      </w:r>
      <w:r>
        <w:rPr>
          <w:rFonts w:hint="eastAsia"/>
        </w:rPr>
        <w:t xml:space="preserve"> </w:t>
      </w:r>
      <w:r w:rsidR="00530F66" w:rsidRPr="002F5F3A">
        <w:t>Single Port-</w:t>
      </w:r>
      <w:r w:rsidR="00530F66" w:rsidRPr="00530F66">
        <w:t>based</w:t>
      </w:r>
      <w:r w:rsidR="00530F66" w:rsidRPr="002F5F3A">
        <w:t xml:space="preserve"> VLANs Connecting 2 Switches</w:t>
      </w:r>
      <w:bookmarkEnd w:id="873"/>
      <w:bookmarkEnd w:id="874"/>
      <w:bookmarkEnd w:id="875"/>
      <w:bookmarkEnd w:id="876"/>
    </w:p>
    <w:p w14:paraId="40DF6E8E" w14:textId="77777777" w:rsidR="00530F66" w:rsidRPr="002F5F3A" w:rsidRDefault="00530F66" w:rsidP="009F4105">
      <w:pPr>
        <w:pStyle w:val="a3"/>
        <w:ind w:left="0" w:right="20"/>
        <w:rPr>
          <w:rFonts w:cs="Arial"/>
        </w:rPr>
      </w:pPr>
      <w:r w:rsidRPr="002F5F3A">
        <w:rPr>
          <w:rFonts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w:t>
      </w:r>
      <w:r w:rsidRPr="002F5F3A">
        <w:rPr>
          <w:rFonts w:cs="Arial" w:hint="eastAsia"/>
        </w:rPr>
        <w:t>~4</w:t>
      </w:r>
      <w:r w:rsidRPr="002F5F3A">
        <w:rPr>
          <w:rFonts w:cs="Arial"/>
        </w:rPr>
        <w:t xml:space="preserve"> in switch 1 is an access port of VLAN A, and Port </w:t>
      </w:r>
      <w:r w:rsidRPr="002F5F3A">
        <w:rPr>
          <w:rFonts w:cs="Arial" w:hint="eastAsia"/>
        </w:rPr>
        <w:t>9~14</w:t>
      </w:r>
      <w:r w:rsidRPr="002F5F3A">
        <w:rPr>
          <w:rFonts w:cs="Arial"/>
        </w:rPr>
        <w:t xml:space="preserve"> are assigned as an access port of VLAN B. Port 1</w:t>
      </w:r>
      <w:r w:rsidRPr="002F5F3A">
        <w:rPr>
          <w:rFonts w:cs="Arial" w:hint="eastAsia"/>
        </w:rPr>
        <w:t>~4</w:t>
      </w:r>
      <w:r w:rsidRPr="002F5F3A">
        <w:rPr>
          <w:rFonts w:cs="Arial"/>
        </w:rPr>
        <w:t xml:space="preserve"> in switch 2 are an access port of VLAN A, and Port </w:t>
      </w:r>
      <w:r w:rsidRPr="002F5F3A">
        <w:rPr>
          <w:rFonts w:cs="Arial" w:hint="eastAsia"/>
        </w:rPr>
        <w:t>9~14</w:t>
      </w:r>
      <w:r w:rsidRPr="002F5F3A">
        <w:rPr>
          <w:rFonts w:cs="Arial"/>
        </w:rPr>
        <w:t xml:space="preserve"> are assigned as an access port of VLAN B.</w:t>
      </w:r>
    </w:p>
    <w:p w14:paraId="56A10AE9" w14:textId="77777777" w:rsidR="00530F66" w:rsidRPr="002F5F3A" w:rsidRDefault="004F5D20" w:rsidP="009F4105">
      <w:pPr>
        <w:pStyle w:val="afff"/>
        <w:ind w:left="0" w:right="20"/>
      </w:pPr>
      <w:r>
        <w:rPr>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5A5B63" w:rsidRPr="00797216" w:rsidRDefault="005A5B63"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5A5B63" w:rsidRPr="00797216" w:rsidRDefault="005A5B63"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5A5B63" w:rsidRPr="00797216" w:rsidRDefault="005A5B63"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5A5B63" w:rsidRPr="00797216" w:rsidRDefault="005A5B63"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5A5B63" w:rsidRPr="00797216" w:rsidRDefault="005A5B63"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5A5B63" w:rsidRPr="00797216" w:rsidRDefault="005A5B63"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5A5B63" w:rsidRPr="00797216" w:rsidRDefault="005A5B63"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5A5B63" w:rsidRPr="00797216" w:rsidRDefault="005A5B63"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2F5F3A" w:rsidRDefault="005C1BF9" w:rsidP="009F4105">
      <w:pPr>
        <w:pStyle w:val="afffff3"/>
        <w:ind w:left="0" w:right="20"/>
      </w:pPr>
      <w:bookmarkStart w:id="877" w:name="_Toc281490932"/>
      <w:bookmarkStart w:id="878" w:name="_Toc337198127"/>
      <w:bookmarkStart w:id="879" w:name="_Toc363748225"/>
      <w:bookmarkStart w:id="880" w:name="_Toc391575460"/>
      <w:r>
        <w:t xml:space="preserve">Figure </w:t>
      </w:r>
      <w:r w:rsidR="005832B8">
        <w:fldChar w:fldCharType="begin"/>
      </w:r>
      <w:r w:rsidR="00092D8C">
        <w:instrText xml:space="preserve"> SEQ Figure \* ARABIC </w:instrText>
      </w:r>
      <w:r w:rsidR="005832B8">
        <w:fldChar w:fldCharType="separate"/>
      </w:r>
      <w:r w:rsidR="006C3661">
        <w:rPr>
          <w:noProof/>
        </w:rPr>
        <w:t>4</w:t>
      </w:r>
      <w:r w:rsidR="005832B8">
        <w:rPr>
          <w:noProof/>
        </w:rPr>
        <w:fldChar w:fldCharType="end"/>
      </w:r>
      <w:r w:rsidR="00713FB7">
        <w:rPr>
          <w:rFonts w:hint="eastAsia"/>
          <w:noProof/>
        </w:rPr>
        <w:t xml:space="preserve"> </w:t>
      </w:r>
      <w:r w:rsidR="00530F66" w:rsidRPr="002F5F3A">
        <w:t>Two Port-based VLANs Connecting 2 Switches</w:t>
      </w:r>
      <w:bookmarkEnd w:id="877"/>
      <w:bookmarkEnd w:id="878"/>
      <w:bookmarkEnd w:id="879"/>
      <w:bookmarkEnd w:id="880"/>
    </w:p>
    <w:p w14:paraId="73FF56B6" w14:textId="77777777" w:rsidR="00530F66" w:rsidRPr="002F5F3A" w:rsidRDefault="00530F66" w:rsidP="009F4105">
      <w:pPr>
        <w:pStyle w:val="a3"/>
        <w:ind w:left="0" w:right="20"/>
        <w:rPr>
          <w:rFonts w:cs="Arial"/>
        </w:rPr>
      </w:pPr>
      <w:bookmarkStart w:id="881" w:name="_Toc281491046"/>
      <w:bookmarkStart w:id="882" w:name="_Toc337198380"/>
      <w:r w:rsidRPr="002F5F3A">
        <w:rPr>
          <w:rFonts w:cs="Arial"/>
        </w:rPr>
        <w:t xml:space="preserve">VLAN A binds switch 1 and switch 2 as a connection between port 2 of switch 1 and port 1 of switch 2. VLAN B binds switch 1 and switch 2 as connecting port </w:t>
      </w:r>
      <w:r w:rsidR="00786457">
        <w:rPr>
          <w:rFonts w:cs="Arial"/>
        </w:rPr>
        <w:t>11</w:t>
      </w:r>
      <w:r w:rsidRPr="002F5F3A">
        <w:rPr>
          <w:rFonts w:cs="Arial"/>
        </w:rPr>
        <w:t xml:space="preserve"> of switch 1 and port </w:t>
      </w:r>
      <w:r w:rsidR="00786457">
        <w:rPr>
          <w:rFonts w:cs="Arial"/>
        </w:rPr>
        <w:t>12</w:t>
      </w:r>
      <w:r w:rsidRPr="002F5F3A">
        <w:rPr>
          <w:rFonts w:cs="Arial"/>
        </w:rPr>
        <w:t xml:space="preserve"> of switch 2. </w:t>
      </w:r>
    </w:p>
    <w:p w14:paraId="25AE8705" w14:textId="77777777" w:rsidR="00530F66" w:rsidRPr="002F5F3A" w:rsidRDefault="00530F66" w:rsidP="009F4105">
      <w:pPr>
        <w:pStyle w:val="a3"/>
        <w:ind w:left="0" w:right="20"/>
        <w:rPr>
          <w:rFonts w:cs="Arial"/>
        </w:rPr>
      </w:pPr>
      <w:r w:rsidRPr="002F5F3A">
        <w:rPr>
          <w:rFonts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2F5F3A" w:rsidRDefault="00530F66" w:rsidP="009F4105">
      <w:pPr>
        <w:pStyle w:val="3"/>
        <w:ind w:left="0" w:right="20"/>
      </w:pPr>
      <w:bookmarkStart w:id="883" w:name="_Toc363747477"/>
      <w:bookmarkStart w:id="884" w:name="_Toc445130801"/>
      <w:r w:rsidRPr="002F5F3A">
        <w:lastRenderedPageBreak/>
        <w:t>Tagged VLANs</w:t>
      </w:r>
      <w:bookmarkEnd w:id="881"/>
      <w:bookmarkEnd w:id="882"/>
      <w:bookmarkEnd w:id="883"/>
      <w:bookmarkEnd w:id="884"/>
    </w:p>
    <w:p w14:paraId="18A2BF32" w14:textId="77777777" w:rsidR="00530F66" w:rsidRPr="002F5F3A" w:rsidRDefault="00530F66" w:rsidP="009F4105">
      <w:pPr>
        <w:pStyle w:val="a3"/>
        <w:ind w:left="0" w:right="20"/>
        <w:rPr>
          <w:rFonts w:cs="Arial"/>
          <w:i/>
          <w:iCs/>
        </w:rPr>
      </w:pPr>
      <w:r w:rsidRPr="002F5F3A">
        <w:rPr>
          <w:rFonts w:cs="Arial"/>
          <w:iCs/>
        </w:rPr>
        <w:t>Tagging</w:t>
      </w:r>
      <w:r w:rsidRPr="002F5F3A">
        <w:rPr>
          <w:rFonts w:cs="Arial"/>
        </w:rPr>
        <w:t xml:space="preserve"> is the process of inserting markers (called a </w:t>
      </w:r>
      <w:r w:rsidRPr="002F5F3A">
        <w:rPr>
          <w:rFonts w:cs="Arial"/>
          <w:i/>
          <w:iCs/>
        </w:rPr>
        <w:t>tag</w:t>
      </w:r>
      <w:r w:rsidRPr="002F5F3A">
        <w:rPr>
          <w:rFonts w:cs="Arial"/>
        </w:rPr>
        <w:t xml:space="preserve">) into the Ethernet frame. The tag contains the identification number of a specific VLAN, called the </w:t>
      </w:r>
      <w:r w:rsidRPr="002F5F3A">
        <w:rPr>
          <w:rFonts w:cs="Arial"/>
          <w:i/>
          <w:iCs/>
        </w:rPr>
        <w:t>VLANid</w:t>
      </w:r>
      <w:r w:rsidRPr="002F5F3A">
        <w:rPr>
          <w:rFonts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51"/>
        <w:gridCol w:w="5963"/>
      </w:tblGrid>
      <w:tr w:rsidR="00530F66" w:rsidRPr="002F5F3A" w14:paraId="534BDCCB" w14:textId="77777777" w:rsidTr="00530F66">
        <w:tc>
          <w:tcPr>
            <w:tcW w:w="960" w:type="dxa"/>
            <w:vAlign w:val="center"/>
          </w:tcPr>
          <w:p w14:paraId="368D9265" w14:textId="77777777" w:rsidR="00530F66" w:rsidRPr="002F5F3A" w:rsidRDefault="00530F66" w:rsidP="009F4105">
            <w:pPr>
              <w:pStyle w:val="aa"/>
              <w:spacing w:after="120"/>
              <w:ind w:right="20"/>
              <w:jc w:val="both"/>
              <w:rPr>
                <w:i/>
                <w:iCs/>
              </w:rPr>
            </w:pPr>
            <w:r>
              <w:rPr>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2F5F3A" w:rsidRDefault="00530F66" w:rsidP="009F4105">
            <w:pPr>
              <w:pStyle w:val="aa"/>
              <w:ind w:right="20"/>
              <w:jc w:val="both"/>
              <w:rPr>
                <w:b/>
                <w:bCs/>
              </w:rPr>
            </w:pPr>
            <w:r w:rsidRPr="002F5F3A">
              <w:rPr>
                <w:b/>
                <w:bCs/>
              </w:rPr>
              <w:t>Notice</w:t>
            </w:r>
          </w:p>
        </w:tc>
        <w:tc>
          <w:tcPr>
            <w:tcW w:w="6800" w:type="dxa"/>
            <w:vAlign w:val="center"/>
          </w:tcPr>
          <w:p w14:paraId="5FD6ECEB" w14:textId="77777777" w:rsidR="00530F66" w:rsidRPr="002F5F3A" w:rsidRDefault="00530F66" w:rsidP="0004769B">
            <w:pPr>
              <w:wordWrap/>
              <w:spacing w:line="240" w:lineRule="auto"/>
              <w:ind w:right="20"/>
            </w:pPr>
            <w:r w:rsidRPr="002F5F3A">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2F5F3A" w:rsidRDefault="00530F66" w:rsidP="009F4105">
      <w:pPr>
        <w:pStyle w:val="3"/>
        <w:ind w:left="0" w:right="20"/>
      </w:pPr>
      <w:bookmarkStart w:id="885" w:name="_Toc337198381"/>
      <w:bookmarkStart w:id="886" w:name="_Toc363747478"/>
      <w:bookmarkStart w:id="887" w:name="_Toc445130802"/>
      <w:r w:rsidRPr="002F5F3A">
        <w:t>Uses of Tagged VLANs</w:t>
      </w:r>
      <w:bookmarkEnd w:id="885"/>
      <w:bookmarkEnd w:id="886"/>
      <w:bookmarkEnd w:id="887"/>
    </w:p>
    <w:p w14:paraId="75599387" w14:textId="77777777" w:rsidR="00530F66" w:rsidRPr="002F5F3A" w:rsidRDefault="00530F66" w:rsidP="009F4105">
      <w:pPr>
        <w:pStyle w:val="a3"/>
        <w:ind w:left="0" w:right="20"/>
        <w:rPr>
          <w:rFonts w:cs="Arial"/>
        </w:rPr>
      </w:pPr>
      <w:r w:rsidRPr="002F5F3A">
        <w:rPr>
          <w:rFonts w:cs="Arial"/>
        </w:rPr>
        <w:t>Tag</w:t>
      </w:r>
      <w:r w:rsidR="0004769B">
        <w:rPr>
          <w:rFonts w:cs="Arial"/>
        </w:rPr>
        <w:t>ging a VLAN</w:t>
      </w:r>
      <w:r w:rsidRPr="002F5F3A">
        <w:rPr>
          <w:rFonts w:cs="Arial"/>
        </w:rPr>
        <w:t xml:space="preserve"> is the most common way to generate a VLAN binding many switches. A point-to-point link connecting two switches or a switch and a router is called a </w:t>
      </w:r>
      <w:r w:rsidRPr="002F5F3A">
        <w:rPr>
          <w:rFonts w:cs="Arial"/>
          <w:i/>
          <w:iCs/>
        </w:rPr>
        <w:t>trunk</w:t>
      </w:r>
      <w:r w:rsidRPr="002F5F3A">
        <w:rPr>
          <w:rFonts w:cs="Arial"/>
        </w:rPr>
        <w:t xml:space="preserve">. A trunk can transmit many VLANs traffic and extends VLANs from one switch to another switch. A port that is a member of a tagged VLAN and that sends and receives tagged frames is called the </w:t>
      </w:r>
      <w:r w:rsidRPr="002F5F3A">
        <w:rPr>
          <w:rFonts w:cs="Arial"/>
          <w:i/>
          <w:iCs/>
        </w:rPr>
        <w:t>trunk port</w:t>
      </w:r>
      <w:r w:rsidRPr="002F5F3A">
        <w:rPr>
          <w:rFonts w:cs="Arial"/>
        </w:rPr>
        <w:t xml:space="preserve">. Using tags, several VLANs can send and receive frames by using one or more trunks. </w:t>
      </w:r>
    </w:p>
    <w:p w14:paraId="087D97D5" w14:textId="77777777" w:rsidR="00530F66" w:rsidRPr="002F5F3A" w:rsidRDefault="00530F66" w:rsidP="009F4105">
      <w:pPr>
        <w:pStyle w:val="a3"/>
        <w:ind w:left="0" w:right="20"/>
        <w:rPr>
          <w:rFonts w:cs="Arial"/>
        </w:rPr>
      </w:pPr>
      <w:r w:rsidRPr="002F5F3A">
        <w:rPr>
          <w:rFonts w:cs="Arial"/>
        </w:rPr>
        <w:t xml:space="preserve">As </w:t>
      </w:r>
      <w:r w:rsidR="002D48D5">
        <w:rPr>
          <w:rFonts w:cs="Arial"/>
        </w:rPr>
        <w:t xml:space="preserve">the </w:t>
      </w:r>
      <w:r w:rsidRPr="002F5F3A">
        <w:rPr>
          <w:rFonts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2F5F3A" w:rsidRDefault="00530F66" w:rsidP="009F4105">
      <w:pPr>
        <w:pStyle w:val="a3"/>
        <w:ind w:left="0" w:right="20"/>
        <w:rPr>
          <w:rFonts w:cs="Arial"/>
        </w:rPr>
      </w:pPr>
      <w:r w:rsidRPr="002F5F3A">
        <w:rPr>
          <w:rFonts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2F5F3A" w:rsidRDefault="00530F66" w:rsidP="009F4105">
      <w:pPr>
        <w:pStyle w:val="3"/>
        <w:ind w:left="0" w:right="20"/>
      </w:pPr>
      <w:bookmarkStart w:id="888" w:name="_Toc337198382"/>
      <w:bookmarkStart w:id="889" w:name="_Toc363747479"/>
      <w:bookmarkStart w:id="890" w:name="_Toc445130803"/>
      <w:r w:rsidRPr="002F5F3A">
        <w:t>Assigning a VLAN Tag</w:t>
      </w:r>
      <w:bookmarkEnd w:id="888"/>
      <w:bookmarkEnd w:id="889"/>
      <w:bookmarkEnd w:id="890"/>
    </w:p>
    <w:p w14:paraId="0AE012A6" w14:textId="77777777" w:rsidR="00530F66" w:rsidRPr="002F5F3A" w:rsidRDefault="00530F66" w:rsidP="009F4105">
      <w:pPr>
        <w:pStyle w:val="a3"/>
        <w:ind w:left="0" w:right="20"/>
        <w:rPr>
          <w:rFonts w:cs="Arial"/>
        </w:rPr>
      </w:pPr>
      <w:r w:rsidRPr="002F5F3A">
        <w:rPr>
          <w:rFonts w:cs="Arial"/>
        </w:rPr>
        <w:t xml:space="preserve">Each VLAN may be assigned </w:t>
      </w:r>
      <w:r w:rsidR="005400DE">
        <w:rPr>
          <w:rFonts w:cs="Arial"/>
        </w:rPr>
        <w:t xml:space="preserve">a </w:t>
      </w:r>
      <w:r w:rsidRPr="002F5F3A">
        <w:rPr>
          <w:rFonts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2F5F3A" w:rsidRDefault="00530F66" w:rsidP="009F4105">
      <w:pPr>
        <w:pStyle w:val="a3"/>
        <w:ind w:left="0" w:right="20"/>
        <w:rPr>
          <w:rFonts w:cs="Arial"/>
        </w:rPr>
      </w:pPr>
      <w:r w:rsidRPr="002F5F3A">
        <w:rPr>
          <w:rFonts w:cs="Arial"/>
        </w:rPr>
        <w:t xml:space="preserve">Not all ports of </w:t>
      </w:r>
      <w:r w:rsidR="00FB5A36">
        <w:rPr>
          <w:rFonts w:cs="Arial"/>
        </w:rPr>
        <w:t xml:space="preserve">a </w:t>
      </w:r>
      <w:r w:rsidRPr="002F5F3A">
        <w:rPr>
          <w:rFonts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2F5F3A" w14:paraId="146EEFE4" w14:textId="77777777" w:rsidTr="007A3FD1">
        <w:trPr>
          <w:trHeight w:val="1184"/>
        </w:trPr>
        <w:tc>
          <w:tcPr>
            <w:tcW w:w="914" w:type="dxa"/>
            <w:vAlign w:val="center"/>
          </w:tcPr>
          <w:p w14:paraId="731D1955" w14:textId="77777777" w:rsidR="00530F66" w:rsidRPr="002F5F3A" w:rsidRDefault="00530F66" w:rsidP="009F4105">
            <w:pPr>
              <w:pStyle w:val="aa"/>
              <w:spacing w:after="120"/>
              <w:ind w:right="20"/>
              <w:jc w:val="both"/>
            </w:pPr>
            <w:r>
              <w:rPr>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2F5F3A" w:rsidRDefault="00530F66" w:rsidP="009F4105">
            <w:pPr>
              <w:pStyle w:val="aa"/>
              <w:ind w:right="20"/>
              <w:jc w:val="both"/>
              <w:rPr>
                <w:b/>
                <w:bCs/>
              </w:rPr>
            </w:pPr>
            <w:r w:rsidRPr="002F5F3A">
              <w:rPr>
                <w:b/>
                <w:bCs/>
              </w:rPr>
              <w:t>Notice</w:t>
            </w:r>
          </w:p>
        </w:tc>
        <w:tc>
          <w:tcPr>
            <w:tcW w:w="5296" w:type="dxa"/>
            <w:vAlign w:val="center"/>
          </w:tcPr>
          <w:p w14:paraId="464D096A" w14:textId="77777777" w:rsidR="00530F66" w:rsidRPr="002F5F3A" w:rsidRDefault="00530F66" w:rsidP="009F4105">
            <w:pPr>
              <w:wordWrap/>
              <w:ind w:right="20"/>
            </w:pPr>
            <w:r w:rsidRPr="007A3FD1">
              <w:rPr>
                <w:rFonts w:ascii="Arial" w:eastAsia="맑은 고딕"/>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Default="00530F66" w:rsidP="009F4105">
      <w:pPr>
        <w:pStyle w:val="a3"/>
        <w:ind w:left="0" w:right="20"/>
        <w:rPr>
          <w:rFonts w:cs="Arial"/>
        </w:rPr>
      </w:pPr>
      <w:r w:rsidRPr="002F5F3A">
        <w:rPr>
          <w:rFonts w:cs="Arial"/>
        </w:rPr>
        <w:t>The figure below illustrates the physical configuration of a network using tagged frames and untagged frames</w:t>
      </w:r>
      <w:r w:rsidRPr="002F5F3A">
        <w:rPr>
          <w:rFonts w:cs="Arial" w:hint="eastAsia"/>
        </w:rPr>
        <w:t>:</w:t>
      </w:r>
    </w:p>
    <w:p w14:paraId="354BF03B" w14:textId="77777777" w:rsidR="00530F66" w:rsidRPr="002F5F3A" w:rsidRDefault="004F5D20" w:rsidP="009F4105">
      <w:pPr>
        <w:pStyle w:val="afff"/>
        <w:ind w:left="0" w:right="20"/>
      </w:pPr>
      <w:r>
        <w:rPr>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5A5B63" w:rsidRPr="008C494A" w:rsidRDefault="005A5B63"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5A5B63" w:rsidRPr="007D1592" w:rsidRDefault="005A5B63"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5A5B63" w:rsidRPr="00521AEE" w:rsidRDefault="005A5B63"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5A5B63" w:rsidRPr="00521AEE" w:rsidRDefault="005A5B63"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5A5B63" w:rsidRPr="00444439" w:rsidRDefault="005A5B63"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5A5B63" w:rsidRPr="00521AEE" w:rsidRDefault="005A5B63"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5A5B63" w:rsidRPr="00521AEE" w:rsidRDefault="005A5B63"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5A5B63" w:rsidRPr="008C494A" w:rsidRDefault="005A5B63"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5A5B63" w:rsidRPr="007D1592" w:rsidRDefault="005A5B63"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5A5B63" w:rsidRPr="00521AEE" w:rsidRDefault="005A5B63"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5A5B63" w:rsidRPr="00521AEE" w:rsidRDefault="005A5B63"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5A5B63" w:rsidRPr="00444439" w:rsidRDefault="005A5B63"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5A5B63" w:rsidRPr="00521AEE" w:rsidRDefault="005A5B63"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5A5B63" w:rsidRPr="00521AEE" w:rsidRDefault="005A5B63"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2F5F3A" w:rsidRDefault="005C1BF9" w:rsidP="009F4105">
      <w:pPr>
        <w:pStyle w:val="afffff3"/>
        <w:ind w:left="0" w:right="20"/>
      </w:pPr>
      <w:bookmarkStart w:id="891" w:name="_Toc281490933"/>
      <w:bookmarkStart w:id="892" w:name="_Toc337198128"/>
      <w:bookmarkStart w:id="893" w:name="_Toc363748226"/>
      <w:bookmarkStart w:id="894" w:name="_Toc391575461"/>
      <w:r>
        <w:t xml:space="preserve">Figure </w:t>
      </w:r>
      <w:r w:rsidR="005832B8">
        <w:fldChar w:fldCharType="begin"/>
      </w:r>
      <w:r w:rsidR="00092D8C">
        <w:instrText xml:space="preserve"> SEQ Figure \* ARABIC </w:instrText>
      </w:r>
      <w:r w:rsidR="005832B8">
        <w:fldChar w:fldCharType="separate"/>
      </w:r>
      <w:r w:rsidR="006C3661">
        <w:rPr>
          <w:noProof/>
        </w:rPr>
        <w:t>5</w:t>
      </w:r>
      <w:r w:rsidR="005832B8">
        <w:rPr>
          <w:noProof/>
        </w:rPr>
        <w:fldChar w:fldCharType="end"/>
      </w:r>
      <w:r>
        <w:rPr>
          <w:rFonts w:hint="eastAsia"/>
        </w:rPr>
        <w:t xml:space="preserve"> </w:t>
      </w:r>
      <w:r w:rsidR="00530F66" w:rsidRPr="00530F66">
        <w:t>Physical</w:t>
      </w:r>
      <w:r w:rsidR="00530F66" w:rsidRPr="002F5F3A">
        <w:t xml:space="preserve"> Diagram of Tagged and Untagged Frame</w:t>
      </w:r>
      <w:bookmarkEnd w:id="891"/>
      <w:bookmarkEnd w:id="892"/>
      <w:bookmarkEnd w:id="893"/>
      <w:bookmarkEnd w:id="894"/>
    </w:p>
    <w:p w14:paraId="1FBB3262" w14:textId="77777777" w:rsidR="00530F66" w:rsidRPr="002F5F3A" w:rsidRDefault="00530F66" w:rsidP="009F4105">
      <w:pPr>
        <w:pStyle w:val="a3"/>
        <w:ind w:left="0" w:right="20"/>
        <w:rPr>
          <w:rFonts w:cs="Arial"/>
        </w:rPr>
      </w:pPr>
      <w:r w:rsidRPr="002F5F3A">
        <w:rPr>
          <w:rFonts w:cs="Arial"/>
        </w:rPr>
        <w:t>The following figure shows the logical diagram of the same network:</w:t>
      </w:r>
    </w:p>
    <w:p w14:paraId="6B88AB32" w14:textId="77777777" w:rsidR="00530F66" w:rsidRPr="002F5F3A" w:rsidRDefault="00530F66" w:rsidP="009F4105">
      <w:pPr>
        <w:wordWrap/>
        <w:ind w:leftChars="945" w:left="1701" w:right="20"/>
        <w:jc w:val="left"/>
      </w:pPr>
      <w:r>
        <w:rPr>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2F5F3A" w:rsidRDefault="005C1BF9" w:rsidP="009F4105">
      <w:pPr>
        <w:pStyle w:val="afffff3"/>
        <w:ind w:left="0" w:right="20"/>
      </w:pPr>
      <w:bookmarkStart w:id="895" w:name="_Toc281490934"/>
      <w:bookmarkStart w:id="896" w:name="_Toc337198129"/>
      <w:bookmarkStart w:id="897" w:name="_Toc363748227"/>
      <w:bookmarkStart w:id="898" w:name="_Toc391575462"/>
      <w:r>
        <w:t xml:space="preserve">Figure </w:t>
      </w:r>
      <w:r w:rsidR="005832B8">
        <w:fldChar w:fldCharType="begin"/>
      </w:r>
      <w:r w:rsidR="00092D8C">
        <w:instrText xml:space="preserve"> SEQ Figure \* ARABIC </w:instrText>
      </w:r>
      <w:r w:rsidR="005832B8">
        <w:fldChar w:fldCharType="separate"/>
      </w:r>
      <w:r w:rsidR="006C3661">
        <w:rPr>
          <w:noProof/>
        </w:rPr>
        <w:t>6</w:t>
      </w:r>
      <w:r w:rsidR="005832B8">
        <w:rPr>
          <w:noProof/>
        </w:rPr>
        <w:fldChar w:fldCharType="end"/>
      </w:r>
      <w:r>
        <w:rPr>
          <w:rFonts w:hint="eastAsia"/>
        </w:rPr>
        <w:t xml:space="preserve"> </w:t>
      </w:r>
      <w:r w:rsidR="00530F66" w:rsidRPr="002F5F3A">
        <w:t xml:space="preserve">Logical Diagram of </w:t>
      </w:r>
      <w:r w:rsidR="00530F66" w:rsidRPr="00530F66">
        <w:t>Tagged</w:t>
      </w:r>
      <w:r w:rsidR="00530F66" w:rsidRPr="002F5F3A">
        <w:t xml:space="preserve"> Frame and Untagged frame</w:t>
      </w:r>
      <w:bookmarkEnd w:id="895"/>
      <w:bookmarkEnd w:id="896"/>
      <w:bookmarkEnd w:id="897"/>
      <w:bookmarkEnd w:id="898"/>
    </w:p>
    <w:p w14:paraId="64B15D9F" w14:textId="77777777" w:rsidR="00530F66" w:rsidRPr="002F5F3A" w:rsidRDefault="00530F66" w:rsidP="009F4105">
      <w:pPr>
        <w:pStyle w:val="Randomlist"/>
        <w:ind w:left="0" w:right="20" w:hanging="403"/>
      </w:pPr>
      <w:r w:rsidRPr="002F5F3A">
        <w:t xml:space="preserve">In previous figures, the trunk port (tagged port) of each switch transmits the traffic for both VLAN </w:t>
      </w:r>
      <w:r w:rsidRPr="002F5F3A">
        <w:rPr>
          <w:i/>
          <w:iCs/>
        </w:rPr>
        <w:t>a</w:t>
      </w:r>
      <w:r w:rsidRPr="002F5F3A">
        <w:t xml:space="preserve"> and VLAN </w:t>
      </w:r>
      <w:r w:rsidRPr="002F5F3A">
        <w:rPr>
          <w:i/>
          <w:iCs/>
        </w:rPr>
        <w:t>b</w:t>
      </w:r>
      <w:r w:rsidRPr="002F5F3A">
        <w:t>.</w:t>
      </w:r>
    </w:p>
    <w:p w14:paraId="03618E95" w14:textId="77777777" w:rsidR="00530F66" w:rsidRPr="002F5F3A" w:rsidRDefault="00530F66" w:rsidP="009F4105">
      <w:pPr>
        <w:pStyle w:val="Randomlist"/>
        <w:ind w:left="0" w:right="20" w:hanging="403"/>
      </w:pPr>
      <w:r w:rsidRPr="002F5F3A">
        <w:t>The trunk port of each switch transmits the frame tagged.</w:t>
      </w:r>
    </w:p>
    <w:p w14:paraId="50A79A3B" w14:textId="77777777" w:rsidR="00530F66" w:rsidRPr="002F5F3A" w:rsidRDefault="00530F66" w:rsidP="009F4105">
      <w:pPr>
        <w:pStyle w:val="Randomlist"/>
        <w:ind w:left="0" w:right="20" w:hanging="403"/>
      </w:pPr>
      <w:r w:rsidRPr="002F5F3A">
        <w:t xml:space="preserve">The server connected to port 17 of System 1 is equipped with the NIC that supports 802.1Q tagging </w:t>
      </w:r>
    </w:p>
    <w:p w14:paraId="48D4BACD" w14:textId="77777777" w:rsidR="00530F66" w:rsidRPr="002F5F3A" w:rsidRDefault="00530F66" w:rsidP="009F4105">
      <w:pPr>
        <w:pStyle w:val="Randomlist"/>
        <w:ind w:left="0" w:right="20" w:hanging="403"/>
      </w:pPr>
      <w:r w:rsidRPr="002F5F3A">
        <w:t>All other terminals send and receive untagged frames.</w:t>
      </w:r>
    </w:p>
    <w:p w14:paraId="240F1D7F" w14:textId="77777777" w:rsidR="00530F66" w:rsidRDefault="00530F66" w:rsidP="009F4105">
      <w:pPr>
        <w:pStyle w:val="a3"/>
        <w:ind w:left="0" w:right="20"/>
        <w:rPr>
          <w:rFonts w:cs="Arial"/>
        </w:rPr>
      </w:pPr>
      <w:r w:rsidRPr="002F5F3A">
        <w:rPr>
          <w:rFonts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2F5F3A" w:rsidRDefault="00530F66" w:rsidP="009F4105">
      <w:pPr>
        <w:pStyle w:val="3"/>
        <w:ind w:left="0" w:right="20"/>
      </w:pPr>
      <w:bookmarkStart w:id="899" w:name="_Toc281491047"/>
      <w:bookmarkStart w:id="900" w:name="_Toc337198383"/>
      <w:bookmarkStart w:id="901" w:name="_Toc363747480"/>
      <w:bookmarkStart w:id="902" w:name="_Toc445130804"/>
      <w:r w:rsidRPr="002F5F3A">
        <w:t>Hybrid VLAN (</w:t>
      </w:r>
      <w:bookmarkStart w:id="903" w:name="_Toc83721411"/>
      <w:r w:rsidRPr="002F5F3A">
        <w:t>Mixing Port-based VLAN and Tagged VLAN</w:t>
      </w:r>
      <w:bookmarkEnd w:id="903"/>
      <w:r w:rsidRPr="002F5F3A">
        <w:t>)</w:t>
      </w:r>
      <w:bookmarkEnd w:id="899"/>
      <w:bookmarkEnd w:id="900"/>
      <w:bookmarkEnd w:id="901"/>
      <w:bookmarkEnd w:id="902"/>
    </w:p>
    <w:p w14:paraId="482F7BA3" w14:textId="77777777" w:rsidR="00530F66" w:rsidRPr="002F5F3A" w:rsidRDefault="00530F66" w:rsidP="009F4105">
      <w:pPr>
        <w:pStyle w:val="a3"/>
        <w:ind w:left="0" w:right="20"/>
        <w:rPr>
          <w:rFonts w:cs="Arial"/>
        </w:rPr>
      </w:pPr>
      <w:r w:rsidRPr="002F5F3A">
        <w:rPr>
          <w:rFonts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2F5F3A" w:rsidRDefault="00530F66" w:rsidP="0021019A">
      <w:pPr>
        <w:pStyle w:val="2"/>
        <w:ind w:right="20"/>
      </w:pPr>
      <w:bookmarkStart w:id="904" w:name="_Toc281491048"/>
      <w:bookmarkStart w:id="905" w:name="_Toc337198384"/>
      <w:bookmarkStart w:id="906" w:name="_Toc363747481"/>
      <w:bookmarkStart w:id="907" w:name="_Toc445130805"/>
      <w:r w:rsidRPr="002F5F3A">
        <w:lastRenderedPageBreak/>
        <w:t>VLAN Configuration</w:t>
      </w:r>
      <w:bookmarkEnd w:id="904"/>
      <w:bookmarkEnd w:id="905"/>
      <w:bookmarkEnd w:id="906"/>
      <w:bookmarkEnd w:id="907"/>
      <w:r w:rsidRPr="002F5F3A">
        <w:t xml:space="preserve"> </w:t>
      </w:r>
    </w:p>
    <w:p w14:paraId="7F26552B" w14:textId="77777777" w:rsidR="00530F66" w:rsidRPr="002F5F3A" w:rsidRDefault="00530F66" w:rsidP="00821531">
      <w:pPr>
        <w:pStyle w:val="3"/>
        <w:tabs>
          <w:tab w:val="left" w:pos="3101"/>
        </w:tabs>
        <w:ind w:left="0" w:right="20"/>
      </w:pPr>
      <w:bookmarkStart w:id="908" w:name="_Toc281491049"/>
      <w:bookmarkStart w:id="909" w:name="_Toc337198385"/>
      <w:bookmarkStart w:id="910" w:name="_Toc363747482"/>
      <w:bookmarkStart w:id="911" w:name="_Toc445130806"/>
      <w:r w:rsidRPr="002F5F3A">
        <w:t>VLAN ID</w:t>
      </w:r>
      <w:bookmarkEnd w:id="908"/>
      <w:bookmarkEnd w:id="909"/>
      <w:bookmarkEnd w:id="910"/>
      <w:bookmarkEnd w:id="911"/>
      <w:r w:rsidR="00821531">
        <w:tab/>
      </w:r>
    </w:p>
    <w:p w14:paraId="7C9E5E5C" w14:textId="77777777" w:rsidR="00530F66" w:rsidRPr="002F5F3A" w:rsidRDefault="00530F66" w:rsidP="00FB5A36">
      <w:pPr>
        <w:pStyle w:val="a3"/>
        <w:ind w:left="0" w:right="20"/>
        <w:rPr>
          <w:rFonts w:cs="Arial"/>
        </w:rPr>
      </w:pPr>
      <w:r w:rsidRPr="002F5F3A">
        <w:rPr>
          <w:rFonts w:cs="Arial"/>
        </w:rPr>
        <w:t xml:space="preserve">You can use a number between 1 and 4094 as VLANid, the identifier of VLAN. </w:t>
      </w:r>
      <w:r w:rsidR="00F10C2E">
        <w:rPr>
          <w:rFonts w:cs="Arial"/>
        </w:rPr>
        <w:t xml:space="preserve"> </w:t>
      </w:r>
      <w:r w:rsidRPr="002F5F3A">
        <w:rPr>
          <w:rFonts w:cs="Arial"/>
        </w:rPr>
        <w:t xml:space="preserve">When a switch is initialized, a VLAN 1 is generated as </w:t>
      </w:r>
      <w:r w:rsidRPr="002F5F3A">
        <w:rPr>
          <w:rFonts w:cs="Arial"/>
          <w:i/>
          <w:iCs/>
        </w:rPr>
        <w:t>default VLAN</w:t>
      </w:r>
      <w:r w:rsidRPr="002F5F3A">
        <w:rPr>
          <w:rFonts w:cs="Arial"/>
        </w:rPr>
        <w:t xml:space="preserve">. Therefore, newly generated VLANs cannot use 1 as their VLANid. </w:t>
      </w:r>
      <w:r w:rsidR="00F10C2E">
        <w:rPr>
          <w:rFonts w:cs="Arial"/>
        </w:rPr>
        <w:t xml:space="preserve"> The </w:t>
      </w:r>
      <w:r w:rsidRPr="002F5F3A">
        <w:rPr>
          <w:rFonts w:cs="Arial"/>
        </w:rPr>
        <w:t xml:space="preserve">VLANid is used as the tag that the port belonging to the tagged VLAN attaches to a frame when it operates in the trunk mode. </w:t>
      </w:r>
      <w:r w:rsidR="00F10C2E">
        <w:rPr>
          <w:rFonts w:cs="Arial"/>
        </w:rPr>
        <w:t xml:space="preserve"> </w:t>
      </w:r>
      <w:r w:rsidRPr="002F5F3A">
        <w:rPr>
          <w:rFonts w:cs="Arial"/>
        </w:rPr>
        <w:t>If you set a wrong VLANid, frames may be sent to a wrong VLAN, so you have to consider the entire network configuration to set the VLANid.</w:t>
      </w:r>
    </w:p>
    <w:p w14:paraId="6296E67B" w14:textId="77777777" w:rsidR="00530F66" w:rsidRPr="002F5F3A" w:rsidRDefault="00530F66" w:rsidP="00FB5A36">
      <w:pPr>
        <w:pStyle w:val="3"/>
        <w:ind w:left="0" w:right="20"/>
      </w:pPr>
      <w:bookmarkStart w:id="912" w:name="_Toc281491050"/>
      <w:bookmarkStart w:id="913" w:name="_Toc337198386"/>
      <w:bookmarkStart w:id="914" w:name="_Toc363747483"/>
      <w:bookmarkStart w:id="915" w:name="_Toc445130807"/>
      <w:r w:rsidRPr="002F5F3A">
        <w:t>Default VLAN</w:t>
      </w:r>
      <w:bookmarkEnd w:id="912"/>
      <w:bookmarkEnd w:id="913"/>
      <w:bookmarkEnd w:id="914"/>
      <w:bookmarkEnd w:id="915"/>
    </w:p>
    <w:p w14:paraId="5214EEA6" w14:textId="77777777" w:rsidR="00530F66" w:rsidRPr="002F5F3A" w:rsidRDefault="00530F66" w:rsidP="00FB5A36">
      <w:pPr>
        <w:pStyle w:val="a3"/>
        <w:ind w:left="0" w:right="20"/>
        <w:rPr>
          <w:rFonts w:cs="Arial"/>
        </w:rPr>
      </w:pPr>
      <w:r w:rsidRPr="002F5F3A">
        <w:rPr>
          <w:rFonts w:cs="Arial"/>
        </w:rPr>
        <w:t>Each switch has a default VLAN wit</w:t>
      </w:r>
      <w:r w:rsidR="005D12CF">
        <w:rPr>
          <w:rFonts w:cs="Arial"/>
        </w:rPr>
        <w:t>h the following characteristics:</w:t>
      </w:r>
    </w:p>
    <w:p w14:paraId="08143AB6" w14:textId="77777777" w:rsidR="00530F66" w:rsidRPr="002F5F3A" w:rsidRDefault="00530F66" w:rsidP="00F10C2E">
      <w:pPr>
        <w:pStyle w:val="Randomlist"/>
        <w:tabs>
          <w:tab w:val="clear" w:pos="3968"/>
          <w:tab w:val="num" w:pos="1980"/>
          <w:tab w:val="num" w:pos="3320"/>
        </w:tabs>
        <w:ind w:left="0" w:right="20" w:hanging="403"/>
      </w:pPr>
      <w:r w:rsidRPr="002F5F3A">
        <w:t>Default VLAN uses 1 as VLANid.</w:t>
      </w:r>
    </w:p>
    <w:p w14:paraId="0B1D1AE2" w14:textId="77777777" w:rsidR="00530F66" w:rsidRPr="002F5F3A" w:rsidRDefault="00530F66" w:rsidP="00F10C2E">
      <w:pPr>
        <w:pStyle w:val="Randomlist"/>
        <w:tabs>
          <w:tab w:val="clear" w:pos="3968"/>
          <w:tab w:val="num" w:pos="1980"/>
          <w:tab w:val="num" w:pos="3320"/>
        </w:tabs>
        <w:ind w:left="0" w:right="20" w:hanging="403"/>
      </w:pPr>
      <w:r w:rsidRPr="002F5F3A">
        <w:t>It contains all the interface ports on a new or initialized switch.</w:t>
      </w:r>
    </w:p>
    <w:p w14:paraId="769CFD81" w14:textId="77777777" w:rsidR="00530F66" w:rsidRPr="002F5F3A" w:rsidRDefault="00530F66" w:rsidP="00F10C2E">
      <w:pPr>
        <w:pStyle w:val="Randomlist"/>
        <w:tabs>
          <w:tab w:val="clear" w:pos="3968"/>
          <w:tab w:val="num" w:pos="1980"/>
          <w:tab w:val="num" w:pos="3320"/>
        </w:tabs>
        <w:ind w:left="0" w:right="20" w:hanging="403"/>
      </w:pPr>
      <w:r w:rsidRPr="002F5F3A">
        <w:t>Default VLAN does not use any tags.</w:t>
      </w:r>
    </w:p>
    <w:p w14:paraId="7FB640E9" w14:textId="77777777" w:rsidR="00530F66" w:rsidRPr="002F5F3A" w:rsidRDefault="00530F66" w:rsidP="00F10C2E">
      <w:pPr>
        <w:pStyle w:val="Randomlist"/>
        <w:tabs>
          <w:tab w:val="clear" w:pos="3968"/>
          <w:tab w:val="num" w:pos="1980"/>
          <w:tab w:val="num" w:pos="3320"/>
        </w:tabs>
        <w:ind w:left="0" w:right="20" w:hanging="403"/>
      </w:pPr>
      <w:r w:rsidRPr="002F5F3A">
        <w:t>All the ports in the switch initialization status have native VLAN as the default VLAN.</w:t>
      </w:r>
    </w:p>
    <w:p w14:paraId="0DE51F03" w14:textId="77777777" w:rsidR="00530F66" w:rsidRPr="002F5F3A" w:rsidRDefault="00530F66" w:rsidP="00FB5A36">
      <w:pPr>
        <w:pStyle w:val="3"/>
        <w:ind w:left="0" w:right="20"/>
      </w:pPr>
      <w:bookmarkStart w:id="916" w:name="_Toc281491051"/>
      <w:bookmarkStart w:id="917" w:name="_Toc337198387"/>
      <w:bookmarkStart w:id="918" w:name="_Toc363747484"/>
      <w:bookmarkStart w:id="919" w:name="_Toc445130808"/>
      <w:r w:rsidRPr="002F5F3A">
        <w:t>Native VLAN</w:t>
      </w:r>
      <w:bookmarkEnd w:id="916"/>
      <w:bookmarkEnd w:id="917"/>
      <w:bookmarkEnd w:id="918"/>
      <w:bookmarkEnd w:id="919"/>
    </w:p>
    <w:p w14:paraId="29E36D04" w14:textId="77777777" w:rsidR="00530F66" w:rsidRPr="002F5F3A" w:rsidRDefault="00530F66" w:rsidP="00FB5A36">
      <w:pPr>
        <w:pStyle w:val="a3"/>
        <w:ind w:left="0" w:right="20"/>
        <w:rPr>
          <w:rFonts w:cs="Arial"/>
        </w:rPr>
      </w:pPr>
      <w:r w:rsidRPr="002F5F3A">
        <w:rPr>
          <w:rFonts w:cs="Arial"/>
        </w:rPr>
        <w:t>Each physical port has Port VLAN ID (PVID). In all 802.1Q ports, the ports</w:t>
      </w:r>
      <w:r w:rsidRPr="002F5F3A">
        <w:rPr>
          <w:rFonts w:cs="Arial"/>
        </w:rPr>
        <w:t>’</w:t>
      </w:r>
      <w:r w:rsidRPr="002F5F3A">
        <w:rPr>
          <w:rFonts w:cs="Arial"/>
        </w:rPr>
        <w:t xml:space="preserve">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2F5F3A" w:rsidRDefault="00530F66" w:rsidP="00FB5A36">
      <w:pPr>
        <w:pStyle w:val="a3"/>
        <w:ind w:left="0" w:right="20"/>
        <w:rPr>
          <w:rFonts w:cs="Arial"/>
        </w:rPr>
      </w:pPr>
      <w:r w:rsidRPr="002F5F3A">
        <w:rPr>
          <w:rFonts w:cs="Arial"/>
        </w:rPr>
        <w:t xml:space="preserve">As shown in the following figure, since untagged frames and frames with PVID can co-exist in the network, the bridges or end station supporting </w:t>
      </w:r>
      <w:r w:rsidR="00F10C2E">
        <w:rPr>
          <w:rFonts w:cs="Arial"/>
        </w:rPr>
        <w:t xml:space="preserve">the </w:t>
      </w:r>
      <w:r w:rsidRPr="002F5F3A">
        <w:rPr>
          <w:rFonts w:cs="Arial"/>
        </w:rPr>
        <w:t>VLAN can be connected with the bridges or end station not supporting VLAN through cable.</w:t>
      </w:r>
    </w:p>
    <w:p w14:paraId="072883B2" w14:textId="77777777" w:rsidR="00530F66" w:rsidRPr="002F5F3A" w:rsidRDefault="00530F66" w:rsidP="00FB5A36">
      <w:pPr>
        <w:pStyle w:val="afff"/>
        <w:ind w:left="0" w:right="20"/>
      </w:pPr>
      <w:r>
        <w:rPr>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2F5F3A" w:rsidRDefault="005C1BF9" w:rsidP="00FB5A36">
      <w:pPr>
        <w:pStyle w:val="afffff3"/>
        <w:ind w:left="0" w:right="20"/>
      </w:pPr>
      <w:bookmarkStart w:id="920" w:name="_Toc281490935"/>
      <w:bookmarkStart w:id="921" w:name="_Toc337198130"/>
      <w:bookmarkStart w:id="922" w:name="_Toc363748228"/>
      <w:bookmarkStart w:id="923" w:name="_Toc391575463"/>
      <w:r>
        <w:t xml:space="preserve">Figure </w:t>
      </w:r>
      <w:r w:rsidR="005832B8">
        <w:fldChar w:fldCharType="begin"/>
      </w:r>
      <w:r w:rsidR="00092D8C">
        <w:instrText xml:space="preserve"> SEQ Figure \* ARABIC </w:instrText>
      </w:r>
      <w:r w:rsidR="005832B8">
        <w:fldChar w:fldCharType="separate"/>
      </w:r>
      <w:r w:rsidR="006C3661">
        <w:rPr>
          <w:noProof/>
        </w:rPr>
        <w:t>7</w:t>
      </w:r>
      <w:r w:rsidR="005832B8">
        <w:rPr>
          <w:noProof/>
        </w:rPr>
        <w:fldChar w:fldCharType="end"/>
      </w:r>
      <w:r>
        <w:rPr>
          <w:rFonts w:hint="eastAsia"/>
        </w:rPr>
        <w:t xml:space="preserve"> </w:t>
      </w:r>
      <w:r w:rsidR="00530F66" w:rsidRPr="00530F66">
        <w:t>Native</w:t>
      </w:r>
      <w:r w:rsidR="00530F66" w:rsidRPr="002F5F3A">
        <w:t xml:space="preserve"> VLAN</w:t>
      </w:r>
      <w:bookmarkEnd w:id="920"/>
      <w:bookmarkEnd w:id="921"/>
      <w:bookmarkEnd w:id="922"/>
      <w:bookmarkEnd w:id="923"/>
    </w:p>
    <w:p w14:paraId="15FD880E" w14:textId="77777777" w:rsidR="00530F66" w:rsidRPr="002F5F3A" w:rsidRDefault="00530F66" w:rsidP="00FB5A36">
      <w:pPr>
        <w:pStyle w:val="a3"/>
        <w:ind w:left="0" w:right="20"/>
        <w:rPr>
          <w:rFonts w:cs="Arial"/>
        </w:rPr>
      </w:pPr>
      <w:r w:rsidRPr="002F5F3A">
        <w:rPr>
          <w:rFonts w:cs="Arial"/>
        </w:rPr>
        <w:t xml:space="preserve">For example, assume that two end stations not supporting </w:t>
      </w:r>
      <w:r w:rsidR="007E67A7">
        <w:rPr>
          <w:rFonts w:cs="Arial"/>
        </w:rPr>
        <w:t xml:space="preserve">the </w:t>
      </w:r>
      <w:r w:rsidRPr="002F5F3A">
        <w:rPr>
          <w:rFonts w:cs="Arial"/>
        </w:rPr>
        <w:t xml:space="preserve">VLAN are connected through the trunk link as shown in the left bottom of above figure. The two end stations cannot be aware of VLAN, but since the PVID of the bridge that recognizes VLAN is configured as VLAN </w:t>
      </w:r>
      <w:r w:rsidRPr="002F5F3A">
        <w:rPr>
          <w:rFonts w:cs="Arial"/>
          <w:i/>
        </w:rPr>
        <w:t>c</w:t>
      </w:r>
      <w:r w:rsidRPr="002F5F3A">
        <w:rPr>
          <w:rFonts w:cs="Arial"/>
        </w:rPr>
        <w:t xml:space="preserve">, they are included in VLAN </w:t>
      </w:r>
      <w:r w:rsidRPr="002F5F3A">
        <w:rPr>
          <w:rFonts w:cs="Arial"/>
          <w:i/>
        </w:rPr>
        <w:t>c</w:t>
      </w:r>
      <w:r w:rsidRPr="002F5F3A">
        <w:rPr>
          <w:rFonts w:cs="Arial"/>
        </w:rPr>
        <w:t xml:space="preserve">. The end stations that cannot be aware of VLAN only transmit untagged frames, and when a bridge that recognizes VLAN receives these untagged frames, it sends them to VLAN </w:t>
      </w:r>
      <w:r w:rsidRPr="002F5F3A">
        <w:rPr>
          <w:rFonts w:cs="Arial"/>
          <w:i/>
        </w:rPr>
        <w:t>c</w:t>
      </w:r>
      <w:r w:rsidRPr="002F5F3A">
        <w:rPr>
          <w:rFonts w:cs="Arial"/>
        </w:rPr>
        <w:t>.</w:t>
      </w:r>
    </w:p>
    <w:p w14:paraId="3A5931F1" w14:textId="77777777" w:rsidR="00530F66" w:rsidRPr="002F5F3A" w:rsidRDefault="00530F66" w:rsidP="0021019A">
      <w:pPr>
        <w:pStyle w:val="2"/>
        <w:ind w:right="20"/>
      </w:pPr>
      <w:bookmarkStart w:id="924" w:name="_Toc281491052"/>
      <w:bookmarkStart w:id="925" w:name="_Toc337198388"/>
      <w:bookmarkStart w:id="926" w:name="_Toc363747485"/>
      <w:bookmarkStart w:id="927" w:name="_Toc445130809"/>
      <w:r w:rsidRPr="002F5F3A">
        <w:lastRenderedPageBreak/>
        <w:t xml:space="preserve">VLAN </w:t>
      </w:r>
      <w:bookmarkEnd w:id="924"/>
      <w:r w:rsidRPr="002F5F3A">
        <w:t>Setting</w:t>
      </w:r>
      <w:bookmarkEnd w:id="925"/>
      <w:bookmarkEnd w:id="926"/>
      <w:bookmarkEnd w:id="927"/>
    </w:p>
    <w:p w14:paraId="0ADDAE84" w14:textId="77777777" w:rsidR="00530F66" w:rsidRPr="002F5F3A" w:rsidRDefault="00530F66" w:rsidP="000139BB">
      <w:pPr>
        <w:pStyle w:val="a3"/>
        <w:ind w:left="0" w:right="20"/>
        <w:rPr>
          <w:rFonts w:cs="Arial"/>
        </w:rPr>
      </w:pPr>
      <w:r w:rsidRPr="002F5F3A">
        <w:rPr>
          <w:rFonts w:cs="Arial"/>
        </w:rPr>
        <w:t xml:space="preserve">This section describes the commands used for VLAN configuration on </w:t>
      </w:r>
      <w:r w:rsidR="00094318">
        <w:rPr>
          <w:rFonts w:cs="Arial"/>
        </w:rPr>
        <w:t>C9500</w:t>
      </w:r>
      <w:r w:rsidRPr="002F5F3A">
        <w:rPr>
          <w:rFonts w:cs="Arial"/>
        </w:rPr>
        <w:t>. VLAN configuration has the following steps.</w:t>
      </w:r>
    </w:p>
    <w:p w14:paraId="757CA7C3" w14:textId="77777777" w:rsidR="00530F66" w:rsidRPr="00530F66" w:rsidRDefault="00530F66" w:rsidP="002B424F">
      <w:pPr>
        <w:pStyle w:val="Orderlist"/>
        <w:numPr>
          <w:ilvl w:val="0"/>
          <w:numId w:val="14"/>
        </w:numPr>
        <w:ind w:left="0" w:right="20" w:hanging="357"/>
      </w:pPr>
      <w:r w:rsidRPr="00530F66">
        <w:t>Create and name the VLAN.</w:t>
      </w:r>
    </w:p>
    <w:p w14:paraId="4A3CCB51" w14:textId="77777777" w:rsidR="00530F66" w:rsidRPr="002F5F3A" w:rsidRDefault="00530F66" w:rsidP="002B424F">
      <w:pPr>
        <w:pStyle w:val="Orderlist"/>
        <w:numPr>
          <w:ilvl w:val="0"/>
          <w:numId w:val="14"/>
        </w:numPr>
        <w:ind w:left="0" w:right="20" w:hanging="357"/>
      </w:pPr>
      <w:r w:rsidRPr="002F5F3A">
        <w:t>Set the mode of the port according to the type of the VLAN where the port will be assigned</w:t>
      </w:r>
    </w:p>
    <w:p w14:paraId="1950B66C" w14:textId="77777777" w:rsidR="00530F66" w:rsidRPr="002F5F3A" w:rsidRDefault="00530F66" w:rsidP="002B424F">
      <w:pPr>
        <w:pStyle w:val="Orderlist"/>
        <w:numPr>
          <w:ilvl w:val="0"/>
          <w:numId w:val="14"/>
        </w:numPr>
        <w:ind w:left="0" w:right="20" w:hanging="357"/>
      </w:pPr>
      <w:r w:rsidRPr="002F5F3A">
        <w:t>Assign one or more ports to the VLAN. When you add each port to the VLAN, decide whether to use 802.1Q tags or not.</w:t>
      </w:r>
    </w:p>
    <w:p w14:paraId="48731876" w14:textId="77777777" w:rsidR="00530F66" w:rsidRPr="002F5F3A" w:rsidRDefault="00530F66" w:rsidP="000139BB">
      <w:pPr>
        <w:pStyle w:val="3"/>
        <w:ind w:left="0" w:right="20"/>
      </w:pPr>
      <w:bookmarkStart w:id="928" w:name="_Toc281491053"/>
      <w:bookmarkStart w:id="929" w:name="_Toc337198389"/>
      <w:bookmarkStart w:id="930" w:name="_Toc363747486"/>
      <w:bookmarkStart w:id="931" w:name="_Toc445130810"/>
      <w:r w:rsidRPr="002F5F3A">
        <w:t>Commands for VLAN Configuration</w:t>
      </w:r>
      <w:bookmarkEnd w:id="928"/>
      <w:bookmarkEnd w:id="929"/>
      <w:bookmarkEnd w:id="930"/>
      <w:bookmarkEnd w:id="931"/>
    </w:p>
    <w:p w14:paraId="027E4ECC" w14:textId="77777777" w:rsidR="00530F66" w:rsidRPr="002F5F3A" w:rsidRDefault="00530F66" w:rsidP="000139BB">
      <w:pPr>
        <w:pStyle w:val="a3"/>
        <w:ind w:left="0" w:right="20"/>
        <w:rPr>
          <w:rFonts w:cs="Arial"/>
        </w:rPr>
      </w:pPr>
      <w:r w:rsidRPr="002F5F3A">
        <w:rPr>
          <w:rFonts w:cs="Arial"/>
        </w:rPr>
        <w:t>The following table is the commands used for VLAN configuration</w:t>
      </w:r>
      <w:r w:rsidRPr="002F5F3A">
        <w:rPr>
          <w:rFonts w:cs="Arial" w:hint="eastAsia"/>
        </w:rPr>
        <w:t>:</w:t>
      </w:r>
    </w:p>
    <w:p w14:paraId="42A1991D" w14:textId="77777777" w:rsidR="00530F66" w:rsidRPr="002F5F3A" w:rsidRDefault="005C1BF9" w:rsidP="000139BB">
      <w:pPr>
        <w:pStyle w:val="afffff3"/>
        <w:ind w:left="0" w:right="20"/>
      </w:pPr>
      <w:bookmarkStart w:id="932" w:name="_Toc281490571"/>
      <w:bookmarkStart w:id="933" w:name="_Toc294705600"/>
      <w:bookmarkStart w:id="934" w:name="_Toc363747909"/>
      <w:bookmarkStart w:id="935" w:name="_Toc391575184"/>
      <w:r>
        <w:t xml:space="preserve">Table </w:t>
      </w:r>
      <w:r w:rsidR="005832B8">
        <w:fldChar w:fldCharType="begin"/>
      </w:r>
      <w:r w:rsidR="00092D8C">
        <w:instrText xml:space="preserve"> SEQ Table \* ARABIC </w:instrText>
      </w:r>
      <w:r w:rsidR="005832B8">
        <w:fldChar w:fldCharType="separate"/>
      </w:r>
      <w:r w:rsidR="00E420FA">
        <w:rPr>
          <w:noProof/>
        </w:rPr>
        <w:t>42</w:t>
      </w:r>
      <w:r w:rsidR="005832B8">
        <w:rPr>
          <w:noProof/>
        </w:rPr>
        <w:fldChar w:fldCharType="end"/>
      </w:r>
      <w:r>
        <w:rPr>
          <w:rFonts w:hint="eastAsia"/>
        </w:rPr>
        <w:t xml:space="preserve"> </w:t>
      </w:r>
      <w:r w:rsidR="00530F66" w:rsidRPr="00530F66">
        <w:t>Commands</w:t>
      </w:r>
      <w:r w:rsidR="00530F66" w:rsidRPr="002F5F3A">
        <w:t xml:space="preserve"> for VLAN Configuration</w:t>
      </w:r>
      <w:bookmarkEnd w:id="932"/>
      <w:bookmarkEnd w:id="933"/>
      <w:bookmarkEnd w:id="934"/>
      <w:bookmarkEnd w:id="935"/>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2F5F3A"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2F5F3A" w:rsidRDefault="00530F66" w:rsidP="000139BB">
            <w:pPr>
              <w:pStyle w:val="ab"/>
              <w:wordWrap/>
              <w:ind w:right="20"/>
              <w:rPr>
                <w:b w:val="0"/>
              </w:rPr>
            </w:pPr>
            <w:r w:rsidRPr="002F5F3A">
              <w:rPr>
                <w:b w:val="0"/>
              </w:rPr>
              <w:t>Commands</w:t>
            </w:r>
          </w:p>
        </w:tc>
        <w:tc>
          <w:tcPr>
            <w:tcW w:w="4637" w:type="dxa"/>
          </w:tcPr>
          <w:p w14:paraId="426BE442" w14:textId="77777777" w:rsidR="00530F66" w:rsidRPr="002F5F3A" w:rsidRDefault="00530F66" w:rsidP="000139BB">
            <w:pPr>
              <w:pStyle w:val="ab"/>
              <w:wordWrap/>
              <w:ind w:right="20"/>
              <w:rPr>
                <w:b w:val="0"/>
              </w:rPr>
            </w:pPr>
            <w:r w:rsidRPr="002F5F3A">
              <w:rPr>
                <w:b w:val="0"/>
              </w:rPr>
              <w:t>Description</w:t>
            </w:r>
          </w:p>
        </w:tc>
        <w:tc>
          <w:tcPr>
            <w:tcW w:w="990" w:type="dxa"/>
          </w:tcPr>
          <w:p w14:paraId="40209723" w14:textId="77777777" w:rsidR="00530F66" w:rsidRPr="002F5F3A" w:rsidRDefault="00530F66" w:rsidP="000139BB">
            <w:pPr>
              <w:pStyle w:val="ab"/>
              <w:wordWrap/>
              <w:ind w:right="20"/>
              <w:rPr>
                <w:b w:val="0"/>
              </w:rPr>
            </w:pPr>
            <w:r w:rsidRPr="002F5F3A">
              <w:rPr>
                <w:b w:val="0"/>
              </w:rPr>
              <w:t>Mode</w:t>
            </w:r>
          </w:p>
        </w:tc>
      </w:tr>
      <w:tr w:rsidR="00530F66" w:rsidRPr="002F5F3A" w14:paraId="39016BDF" w14:textId="77777777" w:rsidTr="007E67A7">
        <w:trPr>
          <w:trHeight w:val="489"/>
        </w:trPr>
        <w:tc>
          <w:tcPr>
            <w:tcW w:w="2254" w:type="dxa"/>
          </w:tcPr>
          <w:p w14:paraId="3084B536" w14:textId="77777777" w:rsidR="00530F66" w:rsidRPr="002F5F3A" w:rsidRDefault="00530F66" w:rsidP="000139BB">
            <w:pPr>
              <w:pStyle w:val="aa"/>
              <w:ind w:right="20"/>
              <w:jc w:val="left"/>
            </w:pPr>
            <w:r w:rsidRPr="002F5F3A">
              <w:t>VLAN database</w:t>
            </w:r>
          </w:p>
          <w:p w14:paraId="6E289B13" w14:textId="77777777" w:rsidR="00530F66" w:rsidRPr="002F5F3A" w:rsidRDefault="00530F66" w:rsidP="000139BB">
            <w:pPr>
              <w:pStyle w:val="aa"/>
              <w:ind w:right="20"/>
              <w:jc w:val="left"/>
            </w:pPr>
          </w:p>
        </w:tc>
        <w:tc>
          <w:tcPr>
            <w:tcW w:w="4637" w:type="dxa"/>
          </w:tcPr>
          <w:p w14:paraId="26D22C87" w14:textId="77777777" w:rsidR="00530F66" w:rsidRPr="002F5F3A" w:rsidRDefault="00530F66" w:rsidP="007E67A7">
            <w:pPr>
              <w:pStyle w:val="afffc"/>
              <w:ind w:right="20"/>
              <w:jc w:val="center"/>
            </w:pPr>
            <w:r w:rsidRPr="002F5F3A">
              <w:t>Access to the VLAN database mode</w:t>
            </w:r>
          </w:p>
          <w:p w14:paraId="6802FDFF" w14:textId="77777777" w:rsidR="00530F66" w:rsidRPr="002F5F3A" w:rsidRDefault="00530F66" w:rsidP="007E67A7">
            <w:pPr>
              <w:pStyle w:val="a9"/>
              <w:wordWrap/>
              <w:ind w:right="20"/>
              <w:jc w:val="center"/>
            </w:pPr>
          </w:p>
        </w:tc>
        <w:tc>
          <w:tcPr>
            <w:tcW w:w="990" w:type="dxa"/>
          </w:tcPr>
          <w:p w14:paraId="55D7205D" w14:textId="77777777" w:rsidR="00530F66" w:rsidRPr="002F5F3A" w:rsidRDefault="00250C37" w:rsidP="000139BB">
            <w:pPr>
              <w:pStyle w:val="aa"/>
              <w:ind w:right="20"/>
            </w:pPr>
            <w:r>
              <w:rPr>
                <w:rFonts w:hint="eastAsia"/>
              </w:rPr>
              <w:t>C</w:t>
            </w:r>
            <w:r w:rsidR="00530F66" w:rsidRPr="002F5F3A">
              <w:t>onfig</w:t>
            </w:r>
          </w:p>
        </w:tc>
      </w:tr>
      <w:tr w:rsidR="00530F66" w:rsidRPr="002F5F3A" w14:paraId="0BE69129" w14:textId="77777777" w:rsidTr="007E67A7">
        <w:trPr>
          <w:trHeight w:val="489"/>
        </w:trPr>
        <w:tc>
          <w:tcPr>
            <w:tcW w:w="2254" w:type="dxa"/>
          </w:tcPr>
          <w:p w14:paraId="06942CEC" w14:textId="77777777" w:rsidR="00530F66" w:rsidRPr="002F5F3A" w:rsidRDefault="00530F66" w:rsidP="000139BB">
            <w:pPr>
              <w:pStyle w:val="aa"/>
              <w:ind w:right="20"/>
              <w:jc w:val="left"/>
            </w:pPr>
            <w:r w:rsidRPr="002F5F3A">
              <w:t xml:space="preserve">VLAN </w:t>
            </w:r>
            <w:r w:rsidRPr="002F5F3A">
              <w:rPr>
                <w:i/>
                <w:iCs/>
              </w:rPr>
              <w:t>vlanid</w:t>
            </w:r>
          </w:p>
        </w:tc>
        <w:tc>
          <w:tcPr>
            <w:tcW w:w="4637" w:type="dxa"/>
          </w:tcPr>
          <w:p w14:paraId="7D8C0437"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7F8AB1CE" w14:textId="77777777" w:rsidR="00530F66" w:rsidRPr="002F5F3A" w:rsidRDefault="00530F66" w:rsidP="007E67A7">
            <w:pPr>
              <w:pStyle w:val="afffc"/>
              <w:ind w:right="20"/>
              <w:jc w:val="center"/>
            </w:pPr>
            <w:r w:rsidRPr="002F5F3A">
              <w:t>Default VLAN (VLANid=1) name cannot be changed.</w:t>
            </w:r>
          </w:p>
          <w:p w14:paraId="06D4278C" w14:textId="77777777" w:rsidR="00530F66" w:rsidRPr="002F5F3A" w:rsidRDefault="00530F66" w:rsidP="007E67A7">
            <w:pPr>
              <w:pStyle w:val="afffc"/>
              <w:ind w:right="20"/>
              <w:jc w:val="center"/>
            </w:pPr>
            <w:r w:rsidRPr="002F5F3A">
              <w:rPr>
                <w:i/>
                <w:iCs/>
              </w:rPr>
              <w:t>vlanid</w:t>
            </w:r>
            <w:r w:rsidRPr="002F5F3A">
              <w:t xml:space="preserve"> : The unique VLAN identifier, a number between 2-4094</w:t>
            </w:r>
          </w:p>
        </w:tc>
        <w:tc>
          <w:tcPr>
            <w:tcW w:w="990" w:type="dxa"/>
          </w:tcPr>
          <w:p w14:paraId="13FDD524" w14:textId="77777777" w:rsidR="00530F66" w:rsidRPr="002F5F3A" w:rsidRDefault="00530F66" w:rsidP="000139BB">
            <w:pPr>
              <w:pStyle w:val="aa"/>
              <w:ind w:right="20"/>
            </w:pPr>
            <w:r w:rsidRPr="002F5F3A">
              <w:t>VLAN database</w:t>
            </w:r>
          </w:p>
        </w:tc>
      </w:tr>
      <w:tr w:rsidR="00530F66" w:rsidRPr="002F5F3A" w14:paraId="6559F8DD" w14:textId="77777777" w:rsidTr="007E67A7">
        <w:trPr>
          <w:trHeight w:val="489"/>
        </w:trPr>
        <w:tc>
          <w:tcPr>
            <w:tcW w:w="2254" w:type="dxa"/>
          </w:tcPr>
          <w:p w14:paraId="275B8586" w14:textId="77777777" w:rsidR="00530F66" w:rsidRPr="002F5F3A" w:rsidRDefault="00530F66" w:rsidP="000139BB">
            <w:pPr>
              <w:pStyle w:val="aa"/>
              <w:ind w:right="20"/>
              <w:jc w:val="left"/>
            </w:pPr>
            <w:r w:rsidRPr="002F5F3A">
              <w:t xml:space="preserve">VLAN </w:t>
            </w:r>
            <w:r w:rsidRPr="002F5F3A">
              <w:rPr>
                <w:i/>
                <w:iCs/>
              </w:rPr>
              <w:t>vlanid</w:t>
            </w:r>
            <w:r w:rsidRPr="002F5F3A">
              <w:t xml:space="preserve"> name WORD (state (enable|disable)|)</w:t>
            </w:r>
          </w:p>
        </w:tc>
        <w:tc>
          <w:tcPr>
            <w:tcW w:w="4637" w:type="dxa"/>
          </w:tcPr>
          <w:p w14:paraId="7D1E1EEC"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07953B40" w14:textId="77777777" w:rsidR="00530F66" w:rsidRPr="002F5F3A" w:rsidRDefault="00530F66" w:rsidP="007E67A7">
            <w:pPr>
              <w:pStyle w:val="afffc"/>
              <w:ind w:right="20"/>
              <w:jc w:val="center"/>
            </w:pPr>
            <w:r w:rsidRPr="002F5F3A">
              <w:t>WORD: VLAN ascii value</w:t>
            </w:r>
          </w:p>
        </w:tc>
        <w:tc>
          <w:tcPr>
            <w:tcW w:w="990" w:type="dxa"/>
          </w:tcPr>
          <w:p w14:paraId="030EAEF1" w14:textId="77777777" w:rsidR="00530F66" w:rsidRPr="002F5F3A" w:rsidRDefault="00530F66" w:rsidP="000139BB">
            <w:pPr>
              <w:pStyle w:val="aa"/>
              <w:ind w:right="20"/>
            </w:pPr>
            <w:r w:rsidRPr="002F5F3A">
              <w:t>VLAN database</w:t>
            </w:r>
          </w:p>
        </w:tc>
      </w:tr>
      <w:tr w:rsidR="00530F66" w:rsidRPr="002F5F3A" w14:paraId="0686D106" w14:textId="77777777" w:rsidTr="007E67A7">
        <w:trPr>
          <w:trHeight w:val="489"/>
        </w:trPr>
        <w:tc>
          <w:tcPr>
            <w:tcW w:w="2254" w:type="dxa"/>
          </w:tcPr>
          <w:p w14:paraId="47AD21A9" w14:textId="77777777" w:rsidR="00530F66" w:rsidRPr="002F5F3A" w:rsidRDefault="00530F66" w:rsidP="000139BB">
            <w:pPr>
              <w:pStyle w:val="aa"/>
              <w:ind w:right="20"/>
              <w:jc w:val="left"/>
            </w:pPr>
            <w:r w:rsidRPr="002F5F3A">
              <w:t xml:space="preserve">VLAN </w:t>
            </w:r>
            <w:r w:rsidRPr="002F5F3A">
              <w:rPr>
                <w:i/>
                <w:iCs/>
              </w:rPr>
              <w:t>vlanid</w:t>
            </w:r>
            <w:r w:rsidRPr="002F5F3A">
              <w:t xml:space="preserve"> bridge &lt;1-256&gt; name WORD (state (enable|disable)|)</w:t>
            </w:r>
          </w:p>
        </w:tc>
        <w:tc>
          <w:tcPr>
            <w:tcW w:w="4637" w:type="dxa"/>
          </w:tcPr>
          <w:p w14:paraId="57F12609"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594D18B6" w14:textId="77777777" w:rsidR="00530F66" w:rsidRPr="002F5F3A" w:rsidRDefault="00530F66" w:rsidP="007E67A7">
            <w:pPr>
              <w:pStyle w:val="afffc"/>
              <w:ind w:right="20"/>
              <w:jc w:val="center"/>
            </w:pPr>
            <w:r w:rsidRPr="002F5F3A">
              <w:t>WORD: VLAN ascii value</w:t>
            </w:r>
          </w:p>
          <w:p w14:paraId="7DB9D81A" w14:textId="77777777" w:rsidR="00530F66" w:rsidRPr="002F5F3A" w:rsidRDefault="00530F66" w:rsidP="007E67A7">
            <w:pPr>
              <w:pStyle w:val="afffc"/>
              <w:ind w:right="20"/>
              <w:jc w:val="center"/>
            </w:pPr>
            <w:r w:rsidRPr="002F5F3A">
              <w:t>Creates valn to bridge.</w:t>
            </w:r>
          </w:p>
        </w:tc>
        <w:tc>
          <w:tcPr>
            <w:tcW w:w="990" w:type="dxa"/>
          </w:tcPr>
          <w:p w14:paraId="5DA4636A" w14:textId="77777777" w:rsidR="00530F66" w:rsidRPr="002F5F3A" w:rsidRDefault="00530F66" w:rsidP="000139BB">
            <w:pPr>
              <w:pStyle w:val="aa"/>
              <w:ind w:right="20"/>
            </w:pPr>
          </w:p>
        </w:tc>
      </w:tr>
      <w:tr w:rsidR="00530F66" w:rsidRPr="002F5F3A" w14:paraId="3FB9433E" w14:textId="77777777" w:rsidTr="007E67A7">
        <w:trPr>
          <w:trHeight w:val="488"/>
        </w:trPr>
        <w:tc>
          <w:tcPr>
            <w:tcW w:w="2254" w:type="dxa"/>
          </w:tcPr>
          <w:p w14:paraId="7D0D7BCA" w14:textId="77777777" w:rsidR="00530F66" w:rsidRPr="002F5F3A" w:rsidRDefault="00530F66" w:rsidP="000139BB">
            <w:pPr>
              <w:pStyle w:val="aa"/>
              <w:ind w:right="20"/>
              <w:jc w:val="left"/>
            </w:pPr>
            <w:r w:rsidRPr="002F5F3A">
              <w:t>switchport</w:t>
            </w:r>
          </w:p>
        </w:tc>
        <w:tc>
          <w:tcPr>
            <w:tcW w:w="4637" w:type="dxa"/>
          </w:tcPr>
          <w:p w14:paraId="0952DF76" w14:textId="77777777" w:rsidR="00530F66" w:rsidRPr="002F5F3A" w:rsidRDefault="00530F66" w:rsidP="007E67A7">
            <w:pPr>
              <w:pStyle w:val="afffc"/>
              <w:ind w:right="20"/>
              <w:jc w:val="center"/>
            </w:pPr>
            <w:r w:rsidRPr="002F5F3A">
              <w:t>Changes type of port as L2.</w:t>
            </w:r>
          </w:p>
          <w:p w14:paraId="4B5354B5" w14:textId="77777777" w:rsidR="00530F66" w:rsidRPr="002F5F3A" w:rsidRDefault="00530F66" w:rsidP="007E67A7">
            <w:pPr>
              <w:wordWrap/>
              <w:ind w:right="20"/>
              <w:jc w:val="center"/>
            </w:pPr>
            <w:r w:rsidRPr="002F5F3A">
              <w:t>If it changes to L2 port, it becomes a member of VLAN to access mode.</w:t>
            </w:r>
          </w:p>
        </w:tc>
        <w:tc>
          <w:tcPr>
            <w:tcW w:w="990" w:type="dxa"/>
          </w:tcPr>
          <w:p w14:paraId="56E58F5A" w14:textId="77777777" w:rsidR="00530F66" w:rsidRPr="002F5F3A" w:rsidRDefault="00530F66" w:rsidP="000139BB">
            <w:pPr>
              <w:pStyle w:val="aa"/>
              <w:ind w:right="20"/>
            </w:pPr>
            <w:r w:rsidRPr="002F5F3A">
              <w:t>Interface</w:t>
            </w:r>
          </w:p>
        </w:tc>
      </w:tr>
      <w:tr w:rsidR="00530F66" w:rsidRPr="002F5F3A" w14:paraId="562FBF2D" w14:textId="77777777" w:rsidTr="007E67A7">
        <w:trPr>
          <w:trHeight w:val="2584"/>
        </w:trPr>
        <w:tc>
          <w:tcPr>
            <w:tcW w:w="2254" w:type="dxa"/>
          </w:tcPr>
          <w:p w14:paraId="4155694E" w14:textId="77777777" w:rsidR="00530F66" w:rsidRPr="002F5F3A" w:rsidRDefault="00530F66" w:rsidP="000139BB">
            <w:pPr>
              <w:pStyle w:val="aa"/>
              <w:ind w:right="20"/>
              <w:jc w:val="left"/>
            </w:pPr>
            <w:r w:rsidRPr="002F5F3A">
              <w:t>switchport mode {access|hybrid|trunk}</w:t>
            </w:r>
          </w:p>
        </w:tc>
        <w:tc>
          <w:tcPr>
            <w:tcW w:w="4637" w:type="dxa"/>
          </w:tcPr>
          <w:p w14:paraId="04B5AFA1" w14:textId="77777777" w:rsidR="00530F66" w:rsidRPr="002F5F3A" w:rsidRDefault="00530F66" w:rsidP="007E67A7">
            <w:pPr>
              <w:pStyle w:val="afffc"/>
              <w:ind w:right="20"/>
              <w:jc w:val="center"/>
            </w:pPr>
            <w:r w:rsidRPr="002F5F3A">
              <w:t>Set the type of VLAN on the corresponding port.</w:t>
            </w:r>
          </w:p>
          <w:p w14:paraId="491F623E" w14:textId="77777777" w:rsidR="00530F66" w:rsidRPr="002F5F3A" w:rsidRDefault="007E67A7" w:rsidP="007E67A7">
            <w:pPr>
              <w:pStyle w:val="a9"/>
              <w:tabs>
                <w:tab w:val="num" w:pos="360"/>
              </w:tabs>
              <w:wordWrap/>
              <w:ind w:right="20" w:hanging="284"/>
              <w:jc w:val="center"/>
              <w:rPr>
                <w:rStyle w:val="Charf5"/>
              </w:rPr>
            </w:pPr>
            <w:r>
              <w:rPr>
                <w:i/>
              </w:rPr>
              <w:t xml:space="preserve"> </w:t>
            </w:r>
            <w:r w:rsidR="00530F66" w:rsidRPr="002F5F3A">
              <w:rPr>
                <w:i/>
              </w:rPr>
              <w:t>access:</w:t>
            </w:r>
            <w:r w:rsidR="00530F66" w:rsidRPr="002F5F3A">
              <w:rPr>
                <w:rStyle w:val="Charf5"/>
              </w:rPr>
              <w:t xml:space="preserve"> Set the port as an access mode (Port-based VLAN). It works as an interface of a single VLAN that sends and receives untagged frames.</w:t>
            </w:r>
          </w:p>
          <w:p w14:paraId="5408CB8D" w14:textId="77777777" w:rsidR="00530F66" w:rsidRPr="002F5F3A" w:rsidRDefault="00530F66" w:rsidP="007E67A7">
            <w:pPr>
              <w:pStyle w:val="a9"/>
              <w:tabs>
                <w:tab w:val="num" w:pos="360"/>
              </w:tabs>
              <w:wordWrap/>
              <w:ind w:right="20" w:hanging="284"/>
              <w:jc w:val="center"/>
              <w:rPr>
                <w:rStyle w:val="Charf5"/>
              </w:rPr>
            </w:pPr>
            <w:r w:rsidRPr="002F5F3A">
              <w:rPr>
                <w:i/>
              </w:rPr>
              <w:t>hybrid</w:t>
            </w:r>
            <w:r w:rsidRPr="002F5F3A">
              <w:rPr>
                <w:rStyle w:val="Charf5"/>
              </w:rPr>
              <w:t>: Set the port as a hybrid mode</w:t>
            </w:r>
          </w:p>
          <w:p w14:paraId="7075B0B1" w14:textId="77777777" w:rsidR="00530F66" w:rsidRPr="002F5F3A" w:rsidRDefault="007E67A7" w:rsidP="007E67A7">
            <w:pPr>
              <w:pStyle w:val="a9"/>
              <w:tabs>
                <w:tab w:val="num" w:pos="360"/>
              </w:tabs>
              <w:wordWrap/>
              <w:ind w:right="20" w:hanging="284"/>
              <w:jc w:val="center"/>
            </w:pPr>
            <w:r>
              <w:rPr>
                <w:i/>
              </w:rPr>
              <w:t xml:space="preserve">   </w:t>
            </w:r>
            <w:r w:rsidR="00530F66" w:rsidRPr="002F5F3A">
              <w:rPr>
                <w:i/>
              </w:rPr>
              <w:t>trunk</w:t>
            </w:r>
            <w:r w:rsidR="00530F66" w:rsidRPr="002F5F3A">
              <w:rPr>
                <w:rStyle w:val="Charf5"/>
              </w:rPr>
              <w:t xml:space="preserve"> :Set the port as a trunk mode (Tagged-VLAN). The port sends and receives tagged frame. In the case of untagged frame, it regards as native VLAN ID.</w:t>
            </w:r>
          </w:p>
        </w:tc>
        <w:tc>
          <w:tcPr>
            <w:tcW w:w="990" w:type="dxa"/>
          </w:tcPr>
          <w:p w14:paraId="6E0879A6" w14:textId="77777777" w:rsidR="00530F66" w:rsidRPr="002F5F3A" w:rsidRDefault="00530F66" w:rsidP="000139BB">
            <w:pPr>
              <w:pStyle w:val="aa"/>
              <w:ind w:right="20"/>
            </w:pPr>
            <w:r w:rsidRPr="002F5F3A">
              <w:t>Interface</w:t>
            </w:r>
          </w:p>
        </w:tc>
      </w:tr>
      <w:tr w:rsidR="00530F66" w:rsidRPr="002F5F3A" w14:paraId="55313329" w14:textId="77777777" w:rsidTr="007E67A7">
        <w:trPr>
          <w:trHeight w:val="654"/>
        </w:trPr>
        <w:tc>
          <w:tcPr>
            <w:tcW w:w="2254" w:type="dxa"/>
          </w:tcPr>
          <w:p w14:paraId="00C61484" w14:textId="77777777" w:rsidR="00530F66" w:rsidRPr="002F5F3A" w:rsidRDefault="00530F66" w:rsidP="000139BB">
            <w:pPr>
              <w:pStyle w:val="aa"/>
              <w:ind w:right="20"/>
              <w:jc w:val="left"/>
            </w:pPr>
            <w:r w:rsidRPr="002F5F3A">
              <w:t>switchport access</w:t>
            </w:r>
          </w:p>
          <w:p w14:paraId="4A0DC666" w14:textId="77777777" w:rsidR="00530F66" w:rsidRPr="002F5F3A" w:rsidRDefault="00530F66" w:rsidP="000139BB">
            <w:pPr>
              <w:pStyle w:val="aa"/>
              <w:ind w:right="20"/>
              <w:jc w:val="left"/>
            </w:pPr>
            <w:r w:rsidRPr="002F5F3A">
              <w:t xml:space="preserve">VLAN </w:t>
            </w:r>
            <w:r w:rsidRPr="002F5F3A">
              <w:rPr>
                <w:i/>
                <w:iCs/>
              </w:rPr>
              <w:t>vlanid</w:t>
            </w:r>
          </w:p>
        </w:tc>
        <w:tc>
          <w:tcPr>
            <w:tcW w:w="4637" w:type="dxa"/>
          </w:tcPr>
          <w:p w14:paraId="0D81049C" w14:textId="77777777" w:rsidR="00530F66" w:rsidRPr="002F5F3A" w:rsidRDefault="00530F66" w:rsidP="007E67A7">
            <w:pPr>
              <w:pStyle w:val="afffc"/>
              <w:ind w:right="20"/>
              <w:jc w:val="center"/>
            </w:pPr>
            <w:r w:rsidRPr="002F5F3A">
              <w:t>Set the port as VLAN access port.</w:t>
            </w:r>
          </w:p>
          <w:p w14:paraId="299A938A" w14:textId="77777777" w:rsidR="00530F66" w:rsidRPr="002F5F3A" w:rsidRDefault="00530F66" w:rsidP="007E67A7">
            <w:pPr>
              <w:pStyle w:val="afffc"/>
              <w:ind w:right="20"/>
              <w:jc w:val="center"/>
            </w:pPr>
            <w:r w:rsidRPr="002F5F3A">
              <w:t>When the access mode is set, the port works as a member of the VLAN.</w:t>
            </w:r>
          </w:p>
          <w:p w14:paraId="2A1AD7D2" w14:textId="77777777" w:rsidR="00530F66" w:rsidRPr="002F5F3A" w:rsidRDefault="00530F66" w:rsidP="007E67A7">
            <w:pPr>
              <w:pStyle w:val="a9"/>
              <w:tabs>
                <w:tab w:val="num" w:pos="360"/>
              </w:tabs>
              <w:wordWrap/>
              <w:ind w:right="20" w:hanging="284"/>
              <w:jc w:val="center"/>
            </w:pPr>
            <w:r w:rsidRPr="002F5F3A">
              <w:rPr>
                <w:i/>
                <w:iCs/>
              </w:rPr>
              <w:t>Vlanid</w:t>
            </w:r>
            <w:r w:rsidRPr="002F5F3A">
              <w:rPr>
                <w:rStyle w:val="Charf5"/>
              </w:rPr>
              <w:t>: VLANid, a number between 2 and 4094</w:t>
            </w:r>
          </w:p>
        </w:tc>
        <w:tc>
          <w:tcPr>
            <w:tcW w:w="990" w:type="dxa"/>
          </w:tcPr>
          <w:p w14:paraId="62D66017" w14:textId="77777777" w:rsidR="00530F66" w:rsidRPr="002F5F3A" w:rsidRDefault="00530F66" w:rsidP="000139BB">
            <w:pPr>
              <w:pStyle w:val="aa"/>
              <w:ind w:right="20"/>
            </w:pPr>
            <w:r w:rsidRPr="002F5F3A">
              <w:t>Interface</w:t>
            </w:r>
          </w:p>
        </w:tc>
      </w:tr>
      <w:tr w:rsidR="00530F66" w:rsidRPr="002F5F3A" w14:paraId="6178E597" w14:textId="77777777" w:rsidTr="007E67A7">
        <w:trPr>
          <w:trHeight w:val="171"/>
        </w:trPr>
        <w:tc>
          <w:tcPr>
            <w:tcW w:w="2254" w:type="dxa"/>
          </w:tcPr>
          <w:p w14:paraId="5B849FCF" w14:textId="77777777" w:rsidR="00530F66" w:rsidRPr="002F5F3A" w:rsidRDefault="00530F66" w:rsidP="000139BB">
            <w:pPr>
              <w:pStyle w:val="aa"/>
              <w:ind w:right="20"/>
              <w:jc w:val="left"/>
            </w:pPr>
            <w:r w:rsidRPr="002F5F3A">
              <w:t xml:space="preserve">Switchport hybrid VLAN </w:t>
            </w:r>
            <w:r w:rsidRPr="002F5F3A">
              <w:rPr>
                <w:i/>
                <w:iCs/>
              </w:rPr>
              <w:t>vlanid</w:t>
            </w:r>
          </w:p>
        </w:tc>
        <w:tc>
          <w:tcPr>
            <w:tcW w:w="4637" w:type="dxa"/>
          </w:tcPr>
          <w:p w14:paraId="09F3A1F8" w14:textId="77777777" w:rsidR="00530F66" w:rsidRPr="002F5F3A" w:rsidRDefault="00530F66" w:rsidP="007E67A7">
            <w:pPr>
              <w:pStyle w:val="afffc"/>
              <w:ind w:right="20"/>
              <w:jc w:val="center"/>
            </w:pPr>
            <w:r w:rsidRPr="002F5F3A">
              <w:t>Sets VLAN member port.ln case that the received frame is untagged, set relevant frame as VLAN id.</w:t>
            </w:r>
          </w:p>
          <w:p w14:paraId="62994B6F" w14:textId="77777777" w:rsidR="00530F66" w:rsidRPr="002F5F3A" w:rsidRDefault="00530F66" w:rsidP="007E67A7">
            <w:pPr>
              <w:pStyle w:val="a9"/>
              <w:tabs>
                <w:tab w:val="num" w:pos="360"/>
              </w:tabs>
              <w:wordWrap/>
              <w:ind w:right="20" w:hanging="284"/>
              <w:jc w:val="center"/>
            </w:pPr>
            <w:r w:rsidRPr="002F5F3A">
              <w:rPr>
                <w:i/>
                <w:iCs/>
              </w:rPr>
              <w:t>Vlanid:</w:t>
            </w:r>
            <w:r w:rsidRPr="002F5F3A">
              <w:rPr>
                <w:rStyle w:val="Charf5"/>
              </w:rPr>
              <w:t xml:space="preserve"> 2-4094</w:t>
            </w:r>
          </w:p>
        </w:tc>
        <w:tc>
          <w:tcPr>
            <w:tcW w:w="990" w:type="dxa"/>
          </w:tcPr>
          <w:p w14:paraId="2DEFBED6" w14:textId="77777777" w:rsidR="00530F66" w:rsidRPr="002F5F3A" w:rsidRDefault="00530F66" w:rsidP="000139BB">
            <w:pPr>
              <w:pStyle w:val="aa"/>
              <w:ind w:right="20"/>
            </w:pPr>
            <w:r w:rsidRPr="002F5F3A">
              <w:t>Interface</w:t>
            </w:r>
          </w:p>
        </w:tc>
      </w:tr>
      <w:tr w:rsidR="00530F66" w:rsidRPr="002F5F3A" w14:paraId="5D140E62" w14:textId="77777777" w:rsidTr="007E67A7">
        <w:trPr>
          <w:trHeight w:val="763"/>
        </w:trPr>
        <w:tc>
          <w:tcPr>
            <w:tcW w:w="2254" w:type="dxa"/>
          </w:tcPr>
          <w:p w14:paraId="760CC77D" w14:textId="77777777" w:rsidR="00530F66" w:rsidRPr="002F5F3A" w:rsidRDefault="00530F66" w:rsidP="000139BB">
            <w:pPr>
              <w:pStyle w:val="aa"/>
              <w:ind w:right="20"/>
              <w:jc w:val="left"/>
            </w:pPr>
            <w:r w:rsidRPr="002F5F3A">
              <w:t>switchport trunk</w:t>
            </w:r>
          </w:p>
          <w:p w14:paraId="634E0D5B" w14:textId="77777777" w:rsidR="00530F66" w:rsidRPr="002F5F3A" w:rsidRDefault="00530F66" w:rsidP="000139BB">
            <w:pPr>
              <w:pStyle w:val="aa"/>
              <w:ind w:right="20"/>
              <w:jc w:val="left"/>
            </w:pPr>
            <w:r w:rsidRPr="002F5F3A">
              <w:t>allowed VLAN</w:t>
            </w:r>
          </w:p>
          <w:p w14:paraId="44633B25" w14:textId="77777777" w:rsidR="00530F66" w:rsidRPr="002F5F3A" w:rsidRDefault="00530F66" w:rsidP="000139BB">
            <w:pPr>
              <w:pStyle w:val="aa"/>
              <w:ind w:right="20" w:firstLineChars="50" w:firstLine="90"/>
              <w:jc w:val="left"/>
            </w:pPr>
            <w:r w:rsidRPr="002F5F3A">
              <w:t>(add|all|except)</w:t>
            </w:r>
          </w:p>
          <w:p w14:paraId="2DE0C12D" w14:textId="77777777" w:rsidR="00530F66" w:rsidRPr="002F5F3A" w:rsidRDefault="00530F66" w:rsidP="000139BB">
            <w:pPr>
              <w:pStyle w:val="aa"/>
              <w:ind w:right="20"/>
              <w:jc w:val="left"/>
            </w:pPr>
            <w:r w:rsidRPr="002F5F3A">
              <w:rPr>
                <w:i/>
                <w:iCs/>
              </w:rPr>
              <w:t>vlanid</w:t>
            </w:r>
          </w:p>
        </w:tc>
        <w:tc>
          <w:tcPr>
            <w:tcW w:w="4637" w:type="dxa"/>
          </w:tcPr>
          <w:p w14:paraId="225FA0CF" w14:textId="77777777" w:rsidR="00530F66" w:rsidRPr="002F5F3A" w:rsidRDefault="00530F66" w:rsidP="000139BB">
            <w:pPr>
              <w:pStyle w:val="afffc"/>
              <w:ind w:right="20"/>
            </w:pPr>
            <w:r w:rsidRPr="002F5F3A">
              <w:t>Sets port as trunk port of VLAN.</w:t>
            </w:r>
            <w:r w:rsidR="007E67A7">
              <w:t xml:space="preserve">     </w:t>
            </w:r>
          </w:p>
          <w:p w14:paraId="49A8E749" w14:textId="77777777" w:rsidR="00530F66" w:rsidRPr="002F5F3A" w:rsidRDefault="007E67A7" w:rsidP="000139BB">
            <w:pPr>
              <w:pStyle w:val="a9"/>
              <w:tabs>
                <w:tab w:val="num" w:pos="360"/>
              </w:tabs>
              <w:wordWrap/>
              <w:ind w:right="20" w:hanging="284"/>
            </w:pPr>
            <w:r>
              <w:rPr>
                <w:i/>
              </w:rPr>
              <w:t xml:space="preserve">   </w:t>
            </w:r>
            <w:r w:rsidR="00530F66" w:rsidRPr="002F5F3A">
              <w:rPr>
                <w:i/>
              </w:rPr>
              <w:t>Vlanid:</w:t>
            </w:r>
            <w:r w:rsidR="00530F66" w:rsidRPr="002F5F3A">
              <w:rPr>
                <w:rStyle w:val="Charf5"/>
              </w:rPr>
              <w:t xml:space="preserve"> 2-4094</w:t>
            </w:r>
          </w:p>
        </w:tc>
        <w:tc>
          <w:tcPr>
            <w:tcW w:w="990" w:type="dxa"/>
          </w:tcPr>
          <w:p w14:paraId="6FBDBD4C" w14:textId="77777777" w:rsidR="00530F66" w:rsidRPr="002F5F3A" w:rsidRDefault="00530F66" w:rsidP="000139BB">
            <w:pPr>
              <w:pStyle w:val="aa"/>
              <w:ind w:right="20"/>
            </w:pPr>
            <w:r w:rsidRPr="002F5F3A">
              <w:t>Interface</w:t>
            </w:r>
          </w:p>
        </w:tc>
      </w:tr>
      <w:tr w:rsidR="00530F66" w:rsidRPr="002F5F3A" w14:paraId="0CD299DB" w14:textId="77777777" w:rsidTr="007E67A7">
        <w:trPr>
          <w:trHeight w:val="1443"/>
        </w:trPr>
        <w:tc>
          <w:tcPr>
            <w:tcW w:w="2254" w:type="dxa"/>
          </w:tcPr>
          <w:p w14:paraId="6578B684" w14:textId="77777777" w:rsidR="00530F66" w:rsidRPr="002F5F3A" w:rsidRDefault="00530F66" w:rsidP="000139BB">
            <w:pPr>
              <w:pStyle w:val="aa"/>
              <w:ind w:right="20"/>
            </w:pPr>
            <w:r w:rsidRPr="002F5F3A">
              <w:t xml:space="preserve">switchport trunk </w:t>
            </w:r>
          </w:p>
          <w:p w14:paraId="62FEDBE3" w14:textId="77777777" w:rsidR="00530F66" w:rsidRPr="002F5F3A" w:rsidRDefault="00530F66" w:rsidP="000139BB">
            <w:pPr>
              <w:pStyle w:val="aa"/>
              <w:ind w:right="20"/>
            </w:pPr>
            <w:r w:rsidRPr="002F5F3A">
              <w:t xml:space="preserve">native </w:t>
            </w:r>
            <w:r w:rsidRPr="002F5F3A">
              <w:rPr>
                <w:i/>
                <w:iCs/>
              </w:rPr>
              <w:t>vlanid</w:t>
            </w:r>
          </w:p>
        </w:tc>
        <w:tc>
          <w:tcPr>
            <w:tcW w:w="4637" w:type="dxa"/>
          </w:tcPr>
          <w:p w14:paraId="66468FEB" w14:textId="77777777" w:rsidR="00530F66" w:rsidRPr="002F5F3A" w:rsidRDefault="00530F66" w:rsidP="000139BB">
            <w:pPr>
              <w:pStyle w:val="afffc"/>
              <w:ind w:right="20"/>
            </w:pPr>
            <w:r w:rsidRPr="002F5F3A">
              <w:t>If the port is 802.1Q trunk mode, that is, a trunk port of a tagged VLAN set a native LAN for the untagged traffic that is sent and received.</w:t>
            </w:r>
          </w:p>
          <w:p w14:paraId="3C0C1F43" w14:textId="77777777" w:rsidR="00530F66" w:rsidRPr="002F5F3A" w:rsidRDefault="00530F66" w:rsidP="000139BB">
            <w:pPr>
              <w:pStyle w:val="afffc"/>
              <w:ind w:right="20"/>
            </w:pPr>
            <w:r w:rsidRPr="002F5F3A">
              <w:t xml:space="preserve">If a native VLAN is not set, the default VLAN (VLANid = 1) is set as the native VLAN. </w:t>
            </w:r>
          </w:p>
          <w:p w14:paraId="38180E9A" w14:textId="77777777" w:rsidR="00530F66" w:rsidRPr="002F5F3A" w:rsidRDefault="00731486" w:rsidP="000139BB">
            <w:pPr>
              <w:pStyle w:val="a9"/>
              <w:tabs>
                <w:tab w:val="num" w:pos="360"/>
              </w:tabs>
              <w:wordWrap/>
              <w:ind w:right="20" w:hanging="284"/>
            </w:pPr>
            <w:r>
              <w:rPr>
                <w:i/>
                <w:iCs/>
              </w:rPr>
              <w:t xml:space="preserve">   </w:t>
            </w:r>
            <w:r w:rsidR="00530F66" w:rsidRPr="002F5F3A">
              <w:rPr>
                <w:i/>
                <w:iCs/>
              </w:rPr>
              <w:t>vlanid</w:t>
            </w:r>
            <w:r w:rsidR="00530F66" w:rsidRPr="002F5F3A">
              <w:rPr>
                <w:rStyle w:val="Charf5"/>
              </w:rPr>
              <w:t xml:space="preserve"> : a number between 2 and 4094</w:t>
            </w:r>
          </w:p>
        </w:tc>
        <w:tc>
          <w:tcPr>
            <w:tcW w:w="990" w:type="dxa"/>
          </w:tcPr>
          <w:p w14:paraId="0DF50BCE" w14:textId="77777777" w:rsidR="00530F66" w:rsidRPr="002F5F3A" w:rsidRDefault="00530F66" w:rsidP="000139BB">
            <w:pPr>
              <w:pStyle w:val="aa"/>
              <w:ind w:right="20"/>
            </w:pPr>
            <w:r w:rsidRPr="002F5F3A">
              <w:t>Interface</w:t>
            </w:r>
          </w:p>
        </w:tc>
      </w:tr>
      <w:tr w:rsidR="00530F66" w:rsidRPr="002F5F3A" w14:paraId="4DA16A9B" w14:textId="77777777" w:rsidTr="007E67A7">
        <w:trPr>
          <w:trHeight w:val="970"/>
        </w:trPr>
        <w:tc>
          <w:tcPr>
            <w:tcW w:w="2254" w:type="dxa"/>
          </w:tcPr>
          <w:p w14:paraId="06652CFF" w14:textId="77777777" w:rsidR="00530F66" w:rsidRPr="002F5F3A" w:rsidRDefault="00530F66" w:rsidP="000139BB">
            <w:pPr>
              <w:pStyle w:val="aa"/>
              <w:ind w:right="20"/>
            </w:pPr>
            <w:r w:rsidRPr="002F5F3A">
              <w:lastRenderedPageBreak/>
              <w:t xml:space="preserve">switchport trunk </w:t>
            </w:r>
          </w:p>
          <w:p w14:paraId="727BDC38" w14:textId="77777777" w:rsidR="00530F66" w:rsidRPr="002F5F3A" w:rsidRDefault="00530F66" w:rsidP="000139BB">
            <w:pPr>
              <w:pStyle w:val="aa"/>
              <w:ind w:right="20"/>
            </w:pPr>
            <w:r w:rsidRPr="002F5F3A">
              <w:t xml:space="preserve">(remove|none) </w:t>
            </w:r>
            <w:r w:rsidRPr="002F5F3A">
              <w:rPr>
                <w:i/>
                <w:iCs/>
              </w:rPr>
              <w:t>vlanid</w:t>
            </w:r>
          </w:p>
        </w:tc>
        <w:tc>
          <w:tcPr>
            <w:tcW w:w="4637" w:type="dxa"/>
          </w:tcPr>
          <w:p w14:paraId="14BC4948" w14:textId="77777777" w:rsidR="00530F66" w:rsidRPr="002F5F3A" w:rsidRDefault="00530F66" w:rsidP="000139BB">
            <w:pPr>
              <w:pStyle w:val="afffc"/>
              <w:ind w:right="20"/>
            </w:pPr>
            <w:r w:rsidRPr="002F5F3A">
              <w:t>Exclude the port from the members of the specified VLAN.</w:t>
            </w:r>
          </w:p>
          <w:p w14:paraId="1654093B" w14:textId="77777777" w:rsidR="00530F66" w:rsidRPr="002F5F3A" w:rsidRDefault="00731486" w:rsidP="000139BB">
            <w:pPr>
              <w:pStyle w:val="a9"/>
              <w:tabs>
                <w:tab w:val="num" w:pos="360"/>
              </w:tabs>
              <w:wordWrap/>
              <w:ind w:right="20" w:hanging="284"/>
              <w:rPr>
                <w:rStyle w:val="Charf5"/>
              </w:rPr>
            </w:pPr>
            <w:r>
              <w:rPr>
                <w:i/>
                <w:iCs/>
              </w:rPr>
              <w:t xml:space="preserve">   </w:t>
            </w:r>
            <w:r w:rsidR="00530F66" w:rsidRPr="002F5F3A">
              <w:rPr>
                <w:i/>
                <w:iCs/>
              </w:rPr>
              <w:t>vlanid:</w:t>
            </w:r>
            <w:r w:rsidR="00530F66" w:rsidRPr="002F5F3A">
              <w:rPr>
                <w:rStyle w:val="Charf5"/>
              </w:rPr>
              <w:t xml:space="preserve"> a number between 2 and 4094.</w:t>
            </w:r>
          </w:p>
          <w:p w14:paraId="30F2C725" w14:textId="77777777" w:rsidR="00530F66" w:rsidRPr="002F5F3A" w:rsidRDefault="00731486" w:rsidP="000139BB">
            <w:pPr>
              <w:pStyle w:val="a9"/>
              <w:tabs>
                <w:tab w:val="num" w:pos="360"/>
              </w:tabs>
              <w:wordWrap/>
              <w:ind w:right="20" w:hanging="284"/>
            </w:pPr>
            <w:r>
              <w:rPr>
                <w:i/>
              </w:rPr>
              <w:t xml:space="preserve">   </w:t>
            </w:r>
            <w:r w:rsidR="00530F66" w:rsidRPr="002F5F3A">
              <w:rPr>
                <w:i/>
              </w:rPr>
              <w:t>none:</w:t>
            </w:r>
            <w:r w:rsidR="00530F66" w:rsidRPr="002F5F3A">
              <w:rPr>
                <w:rStyle w:val="Charf5"/>
              </w:rPr>
              <w:t xml:space="preserve"> Exclude from all VLAN members.</w:t>
            </w:r>
          </w:p>
        </w:tc>
        <w:tc>
          <w:tcPr>
            <w:tcW w:w="990" w:type="dxa"/>
          </w:tcPr>
          <w:p w14:paraId="6CCE9E72" w14:textId="77777777" w:rsidR="00530F66" w:rsidRPr="002F5F3A" w:rsidRDefault="00530F66" w:rsidP="000139BB">
            <w:pPr>
              <w:pStyle w:val="aa"/>
              <w:ind w:right="20"/>
            </w:pPr>
            <w:r w:rsidRPr="002F5F3A">
              <w:t>Interface</w:t>
            </w:r>
          </w:p>
        </w:tc>
      </w:tr>
    </w:tbl>
    <w:p w14:paraId="4483AB6D" w14:textId="77777777" w:rsidR="00530F66" w:rsidRPr="002F5F3A" w:rsidRDefault="00530F66" w:rsidP="000139BB">
      <w:pPr>
        <w:pStyle w:val="3"/>
        <w:ind w:left="0" w:right="20"/>
      </w:pPr>
      <w:bookmarkStart w:id="936" w:name="_Toc281491054"/>
      <w:bookmarkStart w:id="937" w:name="_Toc337198390"/>
      <w:bookmarkStart w:id="938" w:name="_Toc363747487"/>
      <w:bookmarkStart w:id="939" w:name="_Toc445130811"/>
      <w:r w:rsidRPr="002F5F3A">
        <w:t>Examples of VLAN Configuration</w:t>
      </w:r>
      <w:bookmarkEnd w:id="936"/>
      <w:bookmarkEnd w:id="937"/>
      <w:bookmarkEnd w:id="938"/>
      <w:bookmarkEnd w:id="939"/>
    </w:p>
    <w:p w14:paraId="0A545CC0" w14:textId="77777777" w:rsidR="00530F66" w:rsidRPr="002F5F3A" w:rsidRDefault="00530F66" w:rsidP="000139BB">
      <w:pPr>
        <w:pStyle w:val="a3"/>
        <w:ind w:left="0" w:right="20"/>
        <w:rPr>
          <w:rFonts w:cs="Arial"/>
        </w:rPr>
      </w:pPr>
      <w:r w:rsidRPr="002F5F3A">
        <w:rPr>
          <w:rFonts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530F66" w14:paraId="20462AF9" w14:textId="77777777" w:rsidTr="00530F66">
        <w:tc>
          <w:tcPr>
            <w:tcW w:w="8820" w:type="dxa"/>
          </w:tcPr>
          <w:p w14:paraId="6176F7A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p w14:paraId="2C07D3EE"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shu#configure terminal </w:t>
            </w:r>
          </w:p>
          <w:p w14:paraId="435A1A84"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Enter configuration commands, one per line.  End with CNTL/Z.</w:t>
            </w:r>
          </w:p>
          <w:p w14:paraId="72B8179C"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w:t>
            </w:r>
            <w:r w:rsidRPr="00530F66">
              <w:rPr>
                <w:rFonts w:ascii="Courier New" w:hAnsi="Courier New" w:cs="Courier New"/>
                <w:b/>
              </w:rPr>
              <w:t>VLAN database</w:t>
            </w:r>
            <w:r w:rsidRPr="00530F66">
              <w:rPr>
                <w:rFonts w:ascii="Courier New" w:hAnsi="Courier New" w:cs="Courier New"/>
              </w:rPr>
              <w:t xml:space="preserve"> </w:t>
            </w:r>
          </w:p>
          <w:p w14:paraId="1B6EBDD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w:t>
            </w:r>
            <w:r w:rsidRPr="00530F66">
              <w:rPr>
                <w:rFonts w:ascii="Courier New" w:hAnsi="Courier New" w:cs="Courier New"/>
                <w:b/>
              </w:rPr>
              <w:t>VLAN 1000</w:t>
            </w:r>
          </w:p>
          <w:p w14:paraId="02750EC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shu(config-VLAN)#exit</w:t>
            </w:r>
          </w:p>
          <w:p w14:paraId="5FC410C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shu(config)#interface VLAN 1000</w:t>
            </w:r>
          </w:p>
          <w:p w14:paraId="7FC4762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shu(config-if-Vlan1000)#ip address 132.15.121.1/24</w:t>
            </w:r>
          </w:p>
          <w:p w14:paraId="2EF5176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shu(config-if-Vlan1000)#interface GigabitEthernet 6/1</w:t>
            </w:r>
          </w:p>
          <w:p w14:paraId="0B8E7EB1"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mode access</w:t>
            </w:r>
            <w:r w:rsidRPr="00530F66">
              <w:rPr>
                <w:rFonts w:ascii="Courier New" w:hAnsi="Courier New" w:cs="Courier New"/>
              </w:rPr>
              <w:t xml:space="preserve"> </w:t>
            </w:r>
          </w:p>
          <w:p w14:paraId="749F045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access VLAN 1000</w:t>
            </w:r>
          </w:p>
          <w:p w14:paraId="13769F14"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shu(config-if-Giga6/1)#interface GigabitEthernet 6/3</w:t>
            </w:r>
          </w:p>
          <w:p w14:paraId="48C1868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mode access</w:t>
            </w:r>
            <w:r w:rsidRPr="00530F66">
              <w:rPr>
                <w:rFonts w:ascii="Courier New" w:hAnsi="Courier New" w:cs="Courier New"/>
              </w:rPr>
              <w:t xml:space="preserve"> </w:t>
            </w:r>
          </w:p>
          <w:p w14:paraId="4352AEBA"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access VLAN 1000</w:t>
            </w:r>
          </w:p>
          <w:p w14:paraId="5605EC9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shu(config-if-Giga6/3)#end</w:t>
            </w:r>
          </w:p>
          <w:p w14:paraId="3C5125BB"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r w:rsidRPr="00530F66">
              <w:rPr>
                <w:rFonts w:ascii="Courier New" w:hAnsi="Courier New" w:cs="Courier New"/>
                <w:b/>
              </w:rPr>
              <w:t>show VLAN</w:t>
            </w:r>
            <w:r w:rsidRPr="00530F66">
              <w:rPr>
                <w:rFonts w:ascii="Courier New" w:hAnsi="Courier New" w:cs="Courier New"/>
              </w:rPr>
              <w:t xml:space="preserve"> </w:t>
            </w:r>
          </w:p>
          <w:p w14:paraId="10215379" w14:textId="77777777" w:rsidR="00530F66" w:rsidRPr="00530F66" w:rsidRDefault="00530F66" w:rsidP="000139BB">
            <w:pPr>
              <w:pStyle w:val="aa"/>
              <w:ind w:right="20"/>
              <w:rPr>
                <w:rFonts w:ascii="Courier New" w:hAnsi="Courier New" w:cs="Courier New"/>
              </w:rPr>
            </w:pPr>
          </w:p>
          <w:p w14:paraId="698C08F2"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VLAN Name                             Status    Ports                           </w:t>
            </w:r>
          </w:p>
          <w:p w14:paraId="3C400A6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 --------- ---------</w:t>
            </w:r>
            <w:r w:rsidR="009C601F">
              <w:rPr>
                <w:rFonts w:ascii="Courier New" w:hAnsi="Courier New" w:cs="Courier New"/>
              </w:rPr>
              <w:t>----------------</w:t>
            </w:r>
          </w:p>
          <w:p w14:paraId="7FDBC6C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    default                          active    Gi6/2  </w:t>
            </w:r>
          </w:p>
          <w:p w14:paraId="2D6533A2"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2    VLAN0002                         active    </w:t>
            </w:r>
          </w:p>
          <w:p w14:paraId="1E7A8D05"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3    VLAN0003                         active    </w:t>
            </w:r>
          </w:p>
          <w:p w14:paraId="5E80B10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4    VLAN0004                         active    </w:t>
            </w:r>
          </w:p>
          <w:p w14:paraId="0A13A2C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5    VLAN0005                         active    </w:t>
            </w:r>
          </w:p>
          <w:p w14:paraId="2E5841E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6    VLAN0006                         active    </w:t>
            </w:r>
          </w:p>
          <w:p w14:paraId="0AE3EDD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7    VLAN0007                         active    </w:t>
            </w:r>
          </w:p>
          <w:p w14:paraId="6528252C"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8    VLAN0008                         active    </w:t>
            </w:r>
          </w:p>
          <w:p w14:paraId="5027018B"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9    VLAN0009                         active    </w:t>
            </w:r>
          </w:p>
          <w:p w14:paraId="0373154E"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   VLAN0010                         active    </w:t>
            </w:r>
          </w:p>
          <w:p w14:paraId="710502B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11   VLAN0011                         active    </w:t>
            </w:r>
          </w:p>
          <w:p w14:paraId="6845F4DA"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12   VLAN0012                         active    </w:t>
            </w:r>
          </w:p>
          <w:p w14:paraId="5ECF4F65"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100  VLAN0100                         active    </w:t>
            </w:r>
          </w:p>
          <w:p w14:paraId="5225CDBA" w14:textId="77777777" w:rsidR="00530F66" w:rsidRPr="00530F66" w:rsidRDefault="00530F66" w:rsidP="000139BB">
            <w:pPr>
              <w:pStyle w:val="aa"/>
              <w:ind w:right="20"/>
              <w:rPr>
                <w:rFonts w:ascii="Courier New" w:hAnsi="Courier New" w:cs="Courier New"/>
                <w:b/>
              </w:rPr>
            </w:pPr>
            <w:r w:rsidRPr="00530F66">
              <w:rPr>
                <w:rFonts w:ascii="Courier New" w:hAnsi="Courier New" w:cs="Courier New"/>
                <w:b/>
              </w:rPr>
              <w:t xml:space="preserve">1000 VLAN1000                         active    Gi6/1  Gi6/3  </w:t>
            </w:r>
          </w:p>
          <w:p w14:paraId="0F5231F7" w14:textId="77777777" w:rsidR="00530F66" w:rsidRPr="00530F66" w:rsidRDefault="00530F66" w:rsidP="000139BB">
            <w:pPr>
              <w:pStyle w:val="aa"/>
              <w:ind w:right="20"/>
              <w:rPr>
                <w:rFonts w:ascii="Courier New" w:hAnsi="Courier New" w:cs="Courier New"/>
              </w:rPr>
            </w:pPr>
          </w:p>
          <w:p w14:paraId="5F537897"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tc>
      </w:tr>
    </w:tbl>
    <w:p w14:paraId="3EEB5E6F" w14:textId="77777777" w:rsidR="00530F66" w:rsidRPr="002F5F3A" w:rsidRDefault="00530F66" w:rsidP="000139BB">
      <w:pPr>
        <w:pStyle w:val="a3"/>
        <w:ind w:left="0" w:right="20"/>
        <w:rPr>
          <w:rFonts w:cs="Arial"/>
        </w:rPr>
      </w:pPr>
      <w:r w:rsidRPr="002F5F3A">
        <w:rPr>
          <w:rFonts w:cs="Arial"/>
        </w:rPr>
        <w:t>The following example shows how to configure</w:t>
      </w:r>
      <w:r w:rsidR="00B174A4">
        <w:rPr>
          <w:rFonts w:cs="Arial"/>
        </w:rPr>
        <w:t xml:space="preserve"> a</w:t>
      </w:r>
      <w:r w:rsidRPr="002F5F3A">
        <w:rPr>
          <w:rFonts w:cs="Arial"/>
        </w:rPr>
        <w:t xml:space="preserve"> tagged VLAN and to assign trunk port. The example creates </w:t>
      </w:r>
      <w:r w:rsidR="00B174A4">
        <w:rPr>
          <w:rFonts w:cs="Arial"/>
        </w:rPr>
        <w:t xml:space="preserve">a </w:t>
      </w:r>
      <w:r w:rsidRPr="002F5F3A">
        <w:rPr>
          <w:rFonts w:cs="Arial"/>
        </w:rPr>
        <w:t xml:space="preserve">tagged VLAN which </w:t>
      </w:r>
      <w:r w:rsidR="00B174A4">
        <w:rPr>
          <w:rFonts w:cs="Arial"/>
        </w:rPr>
        <w:t xml:space="preserve">the </w:t>
      </w:r>
      <w:r w:rsidRPr="002F5F3A">
        <w:rPr>
          <w:rFonts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118992A7" w14:textId="77777777" w:rsidTr="00530F66">
        <w:tc>
          <w:tcPr>
            <w:tcW w:w="8820" w:type="dxa"/>
            <w:shd w:val="clear" w:color="auto" w:fill="auto"/>
          </w:tcPr>
          <w:p w14:paraId="6692A93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23722AC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6DDFC39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14:paraId="3C5EA97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2000</w:t>
            </w:r>
          </w:p>
          <w:p w14:paraId="1698ADD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7A513ED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6/4</w:t>
            </w:r>
          </w:p>
          <w:p w14:paraId="19E460A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mode trunk</w:t>
            </w:r>
            <w:r w:rsidRPr="00F92D68">
              <w:rPr>
                <w:rFonts w:ascii="Courier New" w:hAnsi="Courier New" w:cs="Courier New"/>
              </w:rPr>
              <w:t xml:space="preserve"> </w:t>
            </w:r>
          </w:p>
          <w:p w14:paraId="695C901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trunk allowed VLAN add 2000</w:t>
            </w:r>
          </w:p>
          <w:p w14:paraId="1F11207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shu(config-if-Giga6/4)#interface GigabitEthernet 6/5</w:t>
            </w:r>
          </w:p>
          <w:p w14:paraId="6F16779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mode trunk</w:t>
            </w:r>
            <w:r w:rsidRPr="00F92D68">
              <w:rPr>
                <w:rFonts w:ascii="Courier New" w:hAnsi="Courier New" w:cs="Courier New"/>
              </w:rPr>
              <w:t xml:space="preserve"> </w:t>
            </w:r>
          </w:p>
          <w:p w14:paraId="4BF62B2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trunk allowed VLAN add 2000</w:t>
            </w:r>
          </w:p>
          <w:p w14:paraId="3DE24E9C"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shu(config-if-Giga6/5)#end</w:t>
            </w:r>
          </w:p>
          <w:p w14:paraId="2DEE8F8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14:paraId="340564F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4DFE5A2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31D553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lastRenderedPageBreak/>
              <w:t>--------------- ------- ---------------- ------- -------------------------------</w:t>
            </w:r>
          </w:p>
          <w:p w14:paraId="5FF20ED9"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rPr>
              <w:t xml:space="preserve">0               1       default          ACTIVE  Gi6/1 (u) </w:t>
            </w:r>
            <w:r w:rsidRPr="00F92D68">
              <w:rPr>
                <w:rFonts w:ascii="Courier New" w:hAnsi="Courier New" w:cs="Courier New"/>
                <w:b/>
              </w:rPr>
              <w:t xml:space="preserve">Gi6/4 (u) </w:t>
            </w:r>
          </w:p>
          <w:p w14:paraId="64308C7F"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                                                 Gi6/5 (u) </w:t>
            </w:r>
          </w:p>
          <w:p w14:paraId="358AD30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14:paraId="29CEAD2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14:paraId="78D5837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       VLAN0004         ACTIVE  </w:t>
            </w:r>
          </w:p>
          <w:p w14:paraId="32204A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5       VLAN0005         ACTIVE  </w:t>
            </w:r>
          </w:p>
          <w:p w14:paraId="1BD5649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14:paraId="647FBE0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14:paraId="13AA0AF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14:paraId="7D73088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14:paraId="411A433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14:paraId="27913C5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14:paraId="09C3D72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14:paraId="3920CF7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3AC34D0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14:paraId="716F3F70"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2000    VLAN2000         ACTIVE  Gi6/4 (t) Gi6/5 (t) </w:t>
            </w:r>
          </w:p>
          <w:p w14:paraId="53E19E7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65CBCC75" w14:textId="77777777" w:rsidR="00530F66" w:rsidRPr="002F5F3A" w:rsidRDefault="00530F66" w:rsidP="000139BB">
      <w:pPr>
        <w:pStyle w:val="a3"/>
        <w:ind w:left="0" w:right="20"/>
        <w:rPr>
          <w:rFonts w:cs="Arial"/>
        </w:rPr>
      </w:pPr>
      <w:r w:rsidRPr="002F5F3A">
        <w:rPr>
          <w:rFonts w:cs="Arial"/>
        </w:rPr>
        <w:lastRenderedPageBreak/>
        <w:t xml:space="preserve">The following example shows how to configure </w:t>
      </w:r>
      <w:r w:rsidR="005E47E4">
        <w:rPr>
          <w:rFonts w:cs="Arial"/>
        </w:rPr>
        <w:t xml:space="preserve">a </w:t>
      </w:r>
      <w:r w:rsidRPr="002F5F3A">
        <w:rPr>
          <w:rFonts w:cs="Arial"/>
        </w:rPr>
        <w:t xml:space="preserve">hybrid VLAN (Tagged, Untagged VLAN). Two ports are set to VLAN 3000 as </w:t>
      </w:r>
      <w:r w:rsidR="005E47E4">
        <w:rPr>
          <w:rFonts w:cs="Arial"/>
        </w:rPr>
        <w:t xml:space="preserve">a </w:t>
      </w:r>
      <w:r w:rsidRPr="002F5F3A">
        <w:rPr>
          <w:rFonts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6E992556" w14:textId="77777777" w:rsidTr="00530F66">
        <w:tc>
          <w:tcPr>
            <w:tcW w:w="8820" w:type="dxa"/>
            <w:shd w:val="clear" w:color="auto" w:fill="auto"/>
          </w:tcPr>
          <w:p w14:paraId="566FA2C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13C3C8C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58FABED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shu(config)#VLAN database </w:t>
            </w:r>
          </w:p>
          <w:p w14:paraId="2677B5D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3000</w:t>
            </w:r>
          </w:p>
          <w:p w14:paraId="5988B9D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4000</w:t>
            </w:r>
          </w:p>
          <w:p w14:paraId="6D4F910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207AA9E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6/6</w:t>
            </w:r>
          </w:p>
          <w:p w14:paraId="1CD4FB5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shu(config-if-Giga6/6)#switchport </w:t>
            </w:r>
          </w:p>
          <w:p w14:paraId="31BA9B6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mode hybrid</w:t>
            </w:r>
            <w:r w:rsidRPr="00F92D68">
              <w:rPr>
                <w:rFonts w:ascii="Courier New" w:hAnsi="Courier New" w:cs="Courier New"/>
              </w:rPr>
              <w:t xml:space="preserve"> </w:t>
            </w:r>
          </w:p>
          <w:p w14:paraId="5EE7DE9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hybrid VLAN 3000</w:t>
            </w:r>
          </w:p>
          <w:p w14:paraId="0052EE1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 xml:space="preserve">switchport hybrid allowed VLAN add 4000 egress-tagged enable </w:t>
            </w:r>
          </w:p>
          <w:p w14:paraId="0885D5A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shu(config-if-Giga6/6)#interface GigabitEthernet 6/7</w:t>
            </w:r>
          </w:p>
          <w:p w14:paraId="11616E7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shu(config-if-Giga6/7)#switchport </w:t>
            </w:r>
          </w:p>
          <w:p w14:paraId="61D6849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mode hybrid</w:t>
            </w:r>
            <w:r w:rsidRPr="00F92D68">
              <w:rPr>
                <w:rFonts w:ascii="Courier New" w:hAnsi="Courier New" w:cs="Courier New"/>
              </w:rPr>
              <w:t xml:space="preserve"> </w:t>
            </w:r>
          </w:p>
          <w:p w14:paraId="7DA94B2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hybrid VLAN 3000</w:t>
            </w:r>
          </w:p>
          <w:p w14:paraId="62B481B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 xml:space="preserve">switchport hybrid allowed VLAN add 4000 egress-tagged enable </w:t>
            </w:r>
          </w:p>
          <w:p w14:paraId="41E20B9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shu(config-if-Giga6/7)#end</w:t>
            </w:r>
          </w:p>
          <w:p w14:paraId="17E3C18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14:paraId="1785175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67DC30C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05481E8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14:paraId="3AC811E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(u) Gi6/4 (u) </w:t>
            </w:r>
          </w:p>
          <w:p w14:paraId="2862FA1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Gi6/5 (u) </w:t>
            </w:r>
          </w:p>
          <w:p w14:paraId="78205EC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14:paraId="0CDFE04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14:paraId="03AB559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14:paraId="5EFE4C6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14:paraId="5CC501A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14:paraId="0CDC2F8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14:paraId="7618A7D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14:paraId="2AEC7DE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14:paraId="4DA634B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14:paraId="7C416D1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75028A3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14:paraId="7D7DDDE9" w14:textId="77777777" w:rsidR="00530F66" w:rsidRPr="00F92D68" w:rsidRDefault="00530F66" w:rsidP="000139BB">
            <w:pPr>
              <w:pStyle w:val="aa"/>
              <w:ind w:right="20"/>
              <w:rPr>
                <w:rFonts w:ascii="Courier New" w:hAnsi="Courier New" w:cs="Courier New"/>
                <w:lang w:val="de-DE"/>
              </w:rPr>
            </w:pPr>
            <w:r w:rsidRPr="00F92D68">
              <w:rPr>
                <w:rFonts w:ascii="Courier New" w:hAnsi="Courier New" w:cs="Courier New"/>
                <w:lang w:val="de-DE"/>
              </w:rPr>
              <w:t xml:space="preserve">0               2000    VLAN2000         ACTIVE  Gi6/4 (t) Gi6/5 (t) </w:t>
            </w:r>
          </w:p>
          <w:p w14:paraId="60B723CF"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3000    VLAN3000         ACTIVE  Gi6/6 (u) Gi6/7 (u) </w:t>
            </w:r>
          </w:p>
          <w:p w14:paraId="6CE5B941"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4000    VLAN4000         ACTIVE  Gi6/6 (t) Gi6/7 (t) </w:t>
            </w:r>
          </w:p>
          <w:p w14:paraId="4400D2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043A391A" w14:textId="77777777" w:rsidR="00530F66" w:rsidRPr="002F5F3A" w:rsidRDefault="00530F66" w:rsidP="000139BB">
      <w:pPr>
        <w:pStyle w:val="a3"/>
        <w:ind w:left="0" w:right="20"/>
        <w:rPr>
          <w:rFonts w:cs="Arial"/>
        </w:rPr>
      </w:pPr>
      <w:r w:rsidRPr="002F5F3A">
        <w:rPr>
          <w:rFonts w:cs="Arial"/>
        </w:rPr>
        <w:lastRenderedPageBreak/>
        <w:t xml:space="preserve">The example shown in the following figure creates a </w:t>
      </w:r>
      <w:r w:rsidRPr="002F5F3A">
        <w:rPr>
          <w:rFonts w:cs="Arial"/>
          <w:i/>
          <w:iCs/>
        </w:rPr>
        <w:t xml:space="preserve">sales </w:t>
      </w:r>
      <w:r w:rsidRPr="002F5F3A">
        <w:rPr>
          <w:rFonts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432832" w:rsidRDefault="00530F66" w:rsidP="000139BB">
      <w:pPr>
        <w:ind w:right="20"/>
      </w:pPr>
    </w:p>
    <w:p w14:paraId="38A7CA08" w14:textId="77777777" w:rsidR="00530F66" w:rsidRPr="00432832" w:rsidRDefault="00530F66" w:rsidP="00472939">
      <w:pPr>
        <w:ind w:leftChars="866" w:left="1559" w:right="20"/>
      </w:pPr>
      <w:r>
        <w:rPr>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2F5F3A" w:rsidRDefault="005C1BF9" w:rsidP="000139BB">
      <w:pPr>
        <w:pStyle w:val="afffff3"/>
        <w:ind w:left="0" w:right="20"/>
      </w:pPr>
      <w:bookmarkStart w:id="940" w:name="_Toc281490936"/>
      <w:bookmarkStart w:id="941" w:name="_Toc337198131"/>
      <w:bookmarkStart w:id="942" w:name="_Toc363748229"/>
      <w:bookmarkStart w:id="943" w:name="_Toc391575464"/>
      <w:r>
        <w:t xml:space="preserve">Figure </w:t>
      </w:r>
      <w:r w:rsidR="005832B8">
        <w:fldChar w:fldCharType="begin"/>
      </w:r>
      <w:r w:rsidR="00F17487">
        <w:instrText xml:space="preserve"> SEQ Figure \* ARABIC </w:instrText>
      </w:r>
      <w:r w:rsidR="005832B8">
        <w:fldChar w:fldCharType="separate"/>
      </w:r>
      <w:r w:rsidR="006C3661">
        <w:rPr>
          <w:noProof/>
        </w:rPr>
        <w:t>8</w:t>
      </w:r>
      <w:r w:rsidR="005832B8">
        <w:fldChar w:fldCharType="end"/>
      </w:r>
      <w:r w:rsidR="009D5D18">
        <w:rPr>
          <w:rFonts w:hint="eastAsia"/>
          <w:noProof/>
        </w:rPr>
        <w:t xml:space="preserve"> </w:t>
      </w:r>
      <w:r w:rsidR="00530F66" w:rsidRPr="002F5F3A">
        <w:t xml:space="preserve">Configuration Example – </w:t>
      </w:r>
      <w:r w:rsidR="00530F66" w:rsidRPr="00530F66">
        <w:t>Tagged</w:t>
      </w:r>
      <w:r w:rsidR="00530F66" w:rsidRPr="002F5F3A">
        <w:t xml:space="preserve"> and Untagged VLAN</w:t>
      </w:r>
      <w:bookmarkEnd w:id="940"/>
      <w:bookmarkEnd w:id="941"/>
      <w:bookmarkEnd w:id="942"/>
      <w:bookmarkEnd w:id="943"/>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2059634F" w14:textId="77777777" w:rsidTr="00530F66">
        <w:tc>
          <w:tcPr>
            <w:tcW w:w="8820" w:type="dxa"/>
            <w:shd w:val="clear" w:color="auto" w:fill="auto"/>
          </w:tcPr>
          <w:p w14:paraId="1672AC7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4850246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459274D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 xml:space="preserve">VLAN database </w:t>
            </w:r>
          </w:p>
          <w:p w14:paraId="1E983C2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120</w:t>
            </w:r>
          </w:p>
          <w:p w14:paraId="5147C5C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497A826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14:paraId="7BE9D54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shu(config-if-Giga6/1)#switchport </w:t>
            </w:r>
          </w:p>
          <w:p w14:paraId="54A8DF0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14:paraId="6D81440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120</w:t>
            </w:r>
          </w:p>
          <w:p w14:paraId="131C49C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shu(config-if-Giga6/1)#interface GigabitEthernet 6/2</w:t>
            </w:r>
          </w:p>
          <w:p w14:paraId="3F47A4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shu(config-if-Giga6/2)#switchport </w:t>
            </w:r>
          </w:p>
          <w:p w14:paraId="3A7F6FD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mode trunk</w:t>
            </w:r>
            <w:r w:rsidRPr="00F92D68">
              <w:rPr>
                <w:rFonts w:ascii="Courier New" w:hAnsi="Courier New" w:cs="Courier New"/>
              </w:rPr>
              <w:t xml:space="preserve"> </w:t>
            </w:r>
          </w:p>
          <w:p w14:paraId="45F33A3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trunk allowed VLAN add 120</w:t>
            </w:r>
          </w:p>
          <w:p w14:paraId="1F0C398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shu(config-if-Giga6/2)#interface GigabitEthernet 6/3</w:t>
            </w:r>
          </w:p>
          <w:p w14:paraId="3307ADB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shu(config-if-Giga6/3)#switchport </w:t>
            </w:r>
          </w:p>
          <w:p w14:paraId="489FE56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w:t>
            </w:r>
            <w:r w:rsidRPr="00F92D68">
              <w:rPr>
                <w:rFonts w:ascii="Courier New" w:hAnsi="Courier New" w:cs="Courier New"/>
                <w:b/>
              </w:rPr>
              <w:t>switchport access VLAN 120</w:t>
            </w:r>
          </w:p>
          <w:p w14:paraId="3930626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shu(config-if-Giga6/3)#interface GigabitEthernet 6/4</w:t>
            </w:r>
          </w:p>
          <w:p w14:paraId="103CF0C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shu(config-if-Giga6/4)#switchport </w:t>
            </w:r>
          </w:p>
          <w:p w14:paraId="0CEDBB7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access VLAN 120</w:t>
            </w:r>
          </w:p>
          <w:p w14:paraId="173D8E6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shu(config-if-Giga6/4)#end</w:t>
            </w:r>
          </w:p>
          <w:p w14:paraId="2F8D253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14:paraId="54DA7FD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5D67E79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762BC54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14:paraId="083BE43A"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1       default          ACTIVE  Gi6/1 (u) Gi6/2 (u) </w:t>
            </w:r>
          </w:p>
          <w:p w14:paraId="7CAF37CB"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rPr>
              <w:t xml:space="preserve">                                                 </w:t>
            </w:r>
            <w:r w:rsidRPr="00F92D68">
              <w:rPr>
                <w:rFonts w:ascii="Courier New" w:hAnsi="Courier New" w:cs="Courier New"/>
                <w:b/>
                <w:lang w:val="de-DE"/>
              </w:rPr>
              <w:t xml:space="preserve">Gi6/5 (u) </w:t>
            </w:r>
          </w:p>
          <w:p w14:paraId="68FC65D3"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120     VLAN0120         ACTIVE  Gi6/1 (t) Gi6/2 (t) </w:t>
            </w:r>
          </w:p>
          <w:p w14:paraId="35DB2BE4"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lang w:val="de-DE"/>
              </w:rPr>
              <w:t xml:space="preserve">                                                 </w:t>
            </w:r>
            <w:r w:rsidRPr="00F92D68">
              <w:rPr>
                <w:rFonts w:ascii="Courier New" w:hAnsi="Courier New" w:cs="Courier New"/>
                <w:b/>
              </w:rPr>
              <w:t xml:space="preserve">Gi6/3 (u) Gi6/4 (u) </w:t>
            </w:r>
          </w:p>
          <w:p w14:paraId="342F944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2043818D" w14:textId="77777777" w:rsidR="00530F66" w:rsidRPr="002F5F3A" w:rsidRDefault="00530F66" w:rsidP="000139BB">
      <w:pPr>
        <w:pStyle w:val="a3"/>
        <w:ind w:left="0" w:right="20"/>
        <w:rPr>
          <w:rFonts w:cs="Arial"/>
        </w:rPr>
      </w:pPr>
      <w:r w:rsidRPr="002F5F3A">
        <w:rPr>
          <w:rFonts w:cs="Arial"/>
        </w:rPr>
        <w:t xml:space="preserve">The following example shows how to configure port gi 6/1 as a member of the port-based VLAN </w:t>
      </w:r>
      <w:r w:rsidRPr="002F5F3A">
        <w:rPr>
          <w:rFonts w:cs="Arial"/>
          <w:i/>
          <w:iCs/>
        </w:rPr>
        <w:t>Marketing</w:t>
      </w:r>
      <w:r w:rsidRPr="002F5F3A">
        <w:rPr>
          <w:rFonts w:cs="Arial"/>
        </w:rPr>
        <w:t xml:space="preserve"> and the tagged VLAN </w:t>
      </w:r>
      <w:r w:rsidRPr="002F5F3A">
        <w:rPr>
          <w:rFonts w:cs="Arial"/>
          <w:i/>
          <w:iCs/>
        </w:rPr>
        <w:t>Engineering</w:t>
      </w:r>
      <w:r w:rsidRPr="002F5F3A">
        <w:rPr>
          <w:rFonts w:cs="Arial"/>
        </w:rPr>
        <w:t xml:space="preserve">. VLAN </w:t>
      </w:r>
      <w:r w:rsidRPr="002F5F3A">
        <w:rPr>
          <w:rFonts w:cs="Arial"/>
          <w:i/>
          <w:iCs/>
        </w:rPr>
        <w:t>Marketing</w:t>
      </w:r>
      <w:r w:rsidRPr="002F5F3A">
        <w:rPr>
          <w:rFonts w:cs="Arial"/>
        </w:rPr>
        <w:t xml:space="preserve"> VLAN ID is 200, and VLAN </w:t>
      </w:r>
      <w:r w:rsidRPr="002F5F3A">
        <w:rPr>
          <w:rFonts w:cs="Arial"/>
          <w:i/>
          <w:iCs/>
        </w:rPr>
        <w:t>Engineering</w:t>
      </w:r>
      <w:r w:rsidRPr="002F5F3A">
        <w:rPr>
          <w:rFonts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14:paraId="35DDCD6F" w14:textId="77777777" w:rsidTr="00530F66">
        <w:tc>
          <w:tcPr>
            <w:tcW w:w="8820" w:type="dxa"/>
            <w:shd w:val="clear" w:color="auto" w:fill="auto"/>
          </w:tcPr>
          <w:p w14:paraId="58CDCC5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6A2643A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58FE7A7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14:paraId="35AE144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w:t>
            </w:r>
          </w:p>
          <w:p w14:paraId="724CE63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w:t>
            </w:r>
          </w:p>
          <w:p w14:paraId="0B27F66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lastRenderedPageBreak/>
              <w:t>shu(config-VLAN)#exit</w:t>
            </w:r>
          </w:p>
          <w:p w14:paraId="172509D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14:paraId="02F836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14:paraId="074DF1D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200</w:t>
            </w:r>
          </w:p>
          <w:p w14:paraId="54425AB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native VLAN 200</w:t>
            </w:r>
          </w:p>
          <w:p w14:paraId="109FA22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400</w:t>
            </w:r>
          </w:p>
          <w:p w14:paraId="571D524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shu(config-if-Giga6/1)#end</w:t>
            </w:r>
          </w:p>
          <w:p w14:paraId="1AE9E43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14:paraId="19E46F2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6B88802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6EA974B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w:t>
            </w:r>
            <w:r w:rsidR="00F365A1">
              <w:rPr>
                <w:rFonts w:ascii="Courier New" w:hAnsi="Courier New" w:cs="Courier New"/>
              </w:rPr>
              <w:t xml:space="preserve"> ------------------------</w:t>
            </w:r>
          </w:p>
          <w:p w14:paraId="75EE955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(t) </w:t>
            </w:r>
          </w:p>
          <w:p w14:paraId="5CE54D1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63CAE3F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120     VLAN0120         ACTIVE  Gi6/1 (t) </w:t>
            </w:r>
          </w:p>
          <w:p w14:paraId="799748B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200     VLAN0200         ACTIVE  </w:t>
            </w:r>
            <w:r w:rsidRPr="00F92D68">
              <w:rPr>
                <w:rFonts w:ascii="Courier New" w:hAnsi="Courier New" w:cs="Courier New"/>
                <w:b/>
              </w:rPr>
              <w:t>Gi6/1 (u)</w:t>
            </w:r>
            <w:r w:rsidRPr="00F92D68">
              <w:rPr>
                <w:rFonts w:ascii="Courier New" w:hAnsi="Courier New" w:cs="Courier New"/>
              </w:rPr>
              <w:t xml:space="preserve"> </w:t>
            </w:r>
          </w:p>
          <w:p w14:paraId="3BCCE50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400     VLAN0400         ACTIVE  </w:t>
            </w:r>
            <w:r w:rsidRPr="00F92D68">
              <w:rPr>
                <w:rFonts w:ascii="Courier New" w:hAnsi="Courier New" w:cs="Courier New"/>
                <w:b/>
              </w:rPr>
              <w:t>Gi6/1 (t)</w:t>
            </w:r>
            <w:r w:rsidRPr="00F92D68">
              <w:rPr>
                <w:rFonts w:ascii="Courier New" w:hAnsi="Courier New" w:cs="Courier New"/>
              </w:rPr>
              <w:t xml:space="preserve"> </w:t>
            </w:r>
          </w:p>
          <w:p w14:paraId="3E7BFE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191EE9A1" w14:textId="77777777" w:rsidR="00530F66" w:rsidRPr="002F5F3A" w:rsidRDefault="00530F66" w:rsidP="000139BB">
      <w:pPr>
        <w:pStyle w:val="a3"/>
        <w:ind w:left="0" w:right="20"/>
        <w:rPr>
          <w:rFonts w:cs="Arial"/>
        </w:rPr>
      </w:pPr>
      <w:r w:rsidRPr="002F5F3A">
        <w:rPr>
          <w:rFonts w:cs="Arial"/>
        </w:rPr>
        <w:lastRenderedPageBreak/>
        <w:t xml:space="preserve">When port gi 6/1 receives untagged frames, the switch sends the frames to the member port of VLAN </w:t>
      </w:r>
      <w:r w:rsidRPr="002F5F3A">
        <w:rPr>
          <w:rFonts w:cs="Arial"/>
          <w:i/>
          <w:iCs/>
        </w:rPr>
        <w:t>marketing</w:t>
      </w:r>
      <w:r w:rsidRPr="002F5F3A">
        <w:rPr>
          <w:rFonts w:cs="Arial"/>
        </w:rPr>
        <w:t>.</w:t>
      </w:r>
    </w:p>
    <w:p w14:paraId="51F571D8" w14:textId="77777777" w:rsidR="00530F66" w:rsidRPr="002F5F3A" w:rsidRDefault="00530F66" w:rsidP="0021019A">
      <w:pPr>
        <w:pStyle w:val="2"/>
        <w:ind w:right="20"/>
      </w:pPr>
      <w:bookmarkStart w:id="944" w:name="_Toc281491055"/>
      <w:bookmarkStart w:id="945" w:name="_Toc337198391"/>
      <w:bookmarkStart w:id="946" w:name="_Toc363747488"/>
      <w:bookmarkStart w:id="947" w:name="_Toc445130812"/>
      <w:r w:rsidRPr="002F5F3A">
        <w:lastRenderedPageBreak/>
        <w:t>Displaying VLAN Settings</w:t>
      </w:r>
      <w:bookmarkEnd w:id="944"/>
      <w:bookmarkEnd w:id="945"/>
      <w:bookmarkEnd w:id="946"/>
      <w:bookmarkEnd w:id="947"/>
    </w:p>
    <w:p w14:paraId="501D59B0" w14:textId="77777777" w:rsidR="00530F66" w:rsidRPr="002F5F3A" w:rsidRDefault="00530F66" w:rsidP="002E3738">
      <w:pPr>
        <w:pStyle w:val="a3"/>
        <w:ind w:left="0" w:right="20"/>
        <w:rPr>
          <w:rFonts w:cs="Arial"/>
        </w:rPr>
      </w:pPr>
      <w:r w:rsidRPr="002F5F3A">
        <w:rPr>
          <w:rFonts w:cs="Arial"/>
        </w:rPr>
        <w:t>The following command is used to display VLAN configuration information:</w:t>
      </w:r>
    </w:p>
    <w:p w14:paraId="11069633" w14:textId="77777777" w:rsidR="00530F66" w:rsidRPr="002F5F3A" w:rsidRDefault="005C1BF9" w:rsidP="002E3738">
      <w:pPr>
        <w:pStyle w:val="afffff3"/>
        <w:ind w:left="0" w:right="20"/>
      </w:pPr>
      <w:bookmarkStart w:id="948" w:name="_Toc363747910"/>
      <w:bookmarkStart w:id="949" w:name="_Toc391575185"/>
      <w:r>
        <w:t xml:space="preserve">Table </w:t>
      </w:r>
      <w:r w:rsidR="005832B8">
        <w:fldChar w:fldCharType="begin"/>
      </w:r>
      <w:r w:rsidR="00092D8C">
        <w:instrText xml:space="preserve"> SEQ Table \* ARABIC </w:instrText>
      </w:r>
      <w:r w:rsidR="005832B8">
        <w:fldChar w:fldCharType="separate"/>
      </w:r>
      <w:r w:rsidR="00E420FA">
        <w:rPr>
          <w:noProof/>
        </w:rPr>
        <w:t>43</w:t>
      </w:r>
      <w:r w:rsidR="005832B8">
        <w:rPr>
          <w:noProof/>
        </w:rPr>
        <w:fldChar w:fldCharType="end"/>
      </w:r>
      <w:r>
        <w:rPr>
          <w:rFonts w:hint="eastAsia"/>
        </w:rPr>
        <w:t xml:space="preserve"> </w:t>
      </w:r>
      <w:r w:rsidR="00530F66" w:rsidRPr="002F5F3A">
        <w:t xml:space="preserve">Displaying VLAN </w:t>
      </w:r>
      <w:r w:rsidR="00530F66" w:rsidRPr="00530F66">
        <w:t>Settings</w:t>
      </w:r>
      <w:bookmarkEnd w:id="948"/>
      <w:bookmarkEnd w:id="94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4"/>
        <w:gridCol w:w="4741"/>
        <w:gridCol w:w="1427"/>
      </w:tblGrid>
      <w:tr w:rsidR="00530F66" w:rsidRPr="002F5F3A" w14:paraId="1EB439B2" w14:textId="77777777" w:rsidTr="00530F66">
        <w:trPr>
          <w:trHeight w:val="288"/>
        </w:trPr>
        <w:tc>
          <w:tcPr>
            <w:tcW w:w="1822" w:type="dxa"/>
            <w:shd w:val="clear" w:color="auto" w:fill="E6E6E6"/>
            <w:vAlign w:val="center"/>
          </w:tcPr>
          <w:p w14:paraId="44BCCD29" w14:textId="77777777" w:rsidR="00530F66" w:rsidRPr="002F5F3A" w:rsidRDefault="00530F66" w:rsidP="002E3738">
            <w:pPr>
              <w:pStyle w:val="ab"/>
              <w:wordWrap/>
              <w:ind w:right="20"/>
              <w:rPr>
                <w:b w:val="0"/>
              </w:rPr>
            </w:pPr>
            <w:r w:rsidRPr="002F5F3A">
              <w:rPr>
                <w:b w:val="0"/>
              </w:rPr>
              <w:t>Command</w:t>
            </w:r>
          </w:p>
        </w:tc>
        <w:tc>
          <w:tcPr>
            <w:tcW w:w="5040" w:type="dxa"/>
            <w:shd w:val="clear" w:color="auto" w:fill="E6E6E6"/>
            <w:vAlign w:val="center"/>
          </w:tcPr>
          <w:p w14:paraId="1A17854C" w14:textId="77777777" w:rsidR="00530F66" w:rsidRPr="002F5F3A" w:rsidRDefault="00530F66" w:rsidP="002E3738">
            <w:pPr>
              <w:pStyle w:val="ab"/>
              <w:wordWrap/>
              <w:ind w:right="20"/>
              <w:rPr>
                <w:b w:val="0"/>
              </w:rPr>
            </w:pPr>
            <w:r w:rsidRPr="002F5F3A">
              <w:rPr>
                <w:b w:val="0"/>
              </w:rPr>
              <w:t>Description</w:t>
            </w:r>
          </w:p>
        </w:tc>
        <w:tc>
          <w:tcPr>
            <w:tcW w:w="1460" w:type="dxa"/>
            <w:shd w:val="clear" w:color="auto" w:fill="E6E6E6"/>
            <w:vAlign w:val="center"/>
          </w:tcPr>
          <w:p w14:paraId="13618190" w14:textId="77777777" w:rsidR="00530F66" w:rsidRPr="002F5F3A" w:rsidRDefault="00530F66" w:rsidP="002E3738">
            <w:pPr>
              <w:pStyle w:val="ab"/>
              <w:wordWrap/>
              <w:ind w:right="20"/>
              <w:rPr>
                <w:b w:val="0"/>
              </w:rPr>
            </w:pPr>
            <w:r w:rsidRPr="002F5F3A">
              <w:rPr>
                <w:b w:val="0"/>
              </w:rPr>
              <w:t>Mode</w:t>
            </w:r>
          </w:p>
        </w:tc>
      </w:tr>
      <w:tr w:rsidR="00530F66" w:rsidRPr="002F5F3A" w14:paraId="2373B377" w14:textId="77777777" w:rsidTr="00530F66">
        <w:trPr>
          <w:trHeight w:val="473"/>
        </w:trPr>
        <w:tc>
          <w:tcPr>
            <w:tcW w:w="1822" w:type="dxa"/>
            <w:vAlign w:val="center"/>
          </w:tcPr>
          <w:p w14:paraId="031626FA" w14:textId="77777777" w:rsidR="00530F66" w:rsidRPr="002F5F3A" w:rsidRDefault="007864D8" w:rsidP="002E3738">
            <w:pPr>
              <w:pStyle w:val="aa"/>
              <w:ind w:right="20"/>
            </w:pPr>
            <w:r>
              <w:t>show vlan</w:t>
            </w:r>
          </w:p>
        </w:tc>
        <w:tc>
          <w:tcPr>
            <w:tcW w:w="5040" w:type="dxa"/>
            <w:vAlign w:val="center"/>
          </w:tcPr>
          <w:p w14:paraId="03E1F8F9" w14:textId="77777777" w:rsidR="00530F66" w:rsidRPr="002F5F3A" w:rsidRDefault="00530F66" w:rsidP="002E3738">
            <w:pPr>
              <w:pStyle w:val="afffc"/>
              <w:ind w:right="20"/>
              <w:jc w:val="both"/>
            </w:pPr>
            <w:r w:rsidRPr="002F5F3A">
              <w:t>Displays VLAN information in summary:</w:t>
            </w:r>
          </w:p>
          <w:p w14:paraId="0F192C1F"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VLANid</w:t>
            </w:r>
          </w:p>
          <w:p w14:paraId="53BE6C8E"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 xml:space="preserve">Member port </w:t>
            </w:r>
          </w:p>
          <w:p w14:paraId="4B57633B"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 belonged to bridge</w:t>
            </w:r>
          </w:p>
          <w:p w14:paraId="7286B648"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Spanning-tree mode</w:t>
            </w:r>
          </w:p>
        </w:tc>
        <w:tc>
          <w:tcPr>
            <w:tcW w:w="1460" w:type="dxa"/>
            <w:vAlign w:val="center"/>
          </w:tcPr>
          <w:p w14:paraId="350BDEEB" w14:textId="77777777" w:rsidR="00530F66" w:rsidRPr="002F5F3A" w:rsidRDefault="008D5DE8" w:rsidP="002E3738">
            <w:pPr>
              <w:pStyle w:val="aa"/>
              <w:ind w:right="20"/>
            </w:pPr>
            <w:r>
              <w:t>Privileged</w:t>
            </w:r>
          </w:p>
        </w:tc>
      </w:tr>
      <w:tr w:rsidR="00530F66" w:rsidRPr="002F5F3A" w14:paraId="0FE818AF" w14:textId="77777777" w:rsidTr="00530F66">
        <w:trPr>
          <w:trHeight w:val="473"/>
        </w:trPr>
        <w:tc>
          <w:tcPr>
            <w:tcW w:w="1822" w:type="dxa"/>
            <w:vAlign w:val="center"/>
          </w:tcPr>
          <w:p w14:paraId="28B8AAC2" w14:textId="77777777" w:rsidR="00530F66" w:rsidRPr="002F5F3A" w:rsidRDefault="00530F66" w:rsidP="002E3738">
            <w:pPr>
              <w:pStyle w:val="aa"/>
              <w:ind w:right="20"/>
            </w:pPr>
            <w:r w:rsidRPr="002F5F3A">
              <w:t xml:space="preserve">show </w:t>
            </w:r>
            <w:r w:rsidR="008D5DE8">
              <w:t>vlan</w:t>
            </w:r>
            <w:r w:rsidRPr="002F5F3A">
              <w:t xml:space="preserve"> all</w:t>
            </w:r>
          </w:p>
        </w:tc>
        <w:tc>
          <w:tcPr>
            <w:tcW w:w="5040" w:type="dxa"/>
            <w:vAlign w:val="center"/>
          </w:tcPr>
          <w:p w14:paraId="4F7B95BD" w14:textId="77777777" w:rsidR="00530F66" w:rsidRPr="002F5F3A" w:rsidRDefault="00530F66" w:rsidP="002E3738">
            <w:pPr>
              <w:pStyle w:val="afffc"/>
              <w:ind w:right="20"/>
              <w:jc w:val="both"/>
            </w:pPr>
            <w:r w:rsidRPr="002F5F3A">
              <w:t>Displays VLAN information as below:</w:t>
            </w:r>
          </w:p>
          <w:p w14:paraId="532C5584" w14:textId="77777777" w:rsidR="00530F66" w:rsidRPr="002F5F3A" w:rsidRDefault="00530F66" w:rsidP="002E3738">
            <w:pPr>
              <w:pStyle w:val="a1"/>
              <w:wordWrap/>
              <w:spacing w:line="240" w:lineRule="auto"/>
              <w:ind w:left="0" w:right="20"/>
            </w:pPr>
            <w:r w:rsidRPr="002F5F3A">
              <w:t>VLANid</w:t>
            </w:r>
          </w:p>
          <w:p w14:paraId="66D98B55" w14:textId="77777777" w:rsidR="00530F66" w:rsidRPr="002F5F3A" w:rsidRDefault="00530F66" w:rsidP="002E3738">
            <w:pPr>
              <w:pStyle w:val="a1"/>
              <w:wordWrap/>
              <w:spacing w:line="240" w:lineRule="auto"/>
              <w:ind w:left="0" w:right="20"/>
            </w:pPr>
            <w:r w:rsidRPr="002F5F3A">
              <w:t xml:space="preserve">Member port </w:t>
            </w:r>
          </w:p>
          <w:p w14:paraId="42C328AD" w14:textId="77777777" w:rsidR="00530F66" w:rsidRPr="002F5F3A" w:rsidRDefault="00530F66" w:rsidP="002E3738">
            <w:pPr>
              <w:pStyle w:val="a1"/>
              <w:wordWrap/>
              <w:spacing w:line="240" w:lineRule="auto"/>
              <w:ind w:left="0" w:right="20"/>
            </w:pPr>
            <w:r w:rsidRPr="002F5F3A">
              <w:t>tag, untagged</w:t>
            </w:r>
          </w:p>
        </w:tc>
        <w:tc>
          <w:tcPr>
            <w:tcW w:w="1460" w:type="dxa"/>
            <w:vAlign w:val="center"/>
          </w:tcPr>
          <w:p w14:paraId="53FC44CC" w14:textId="77777777" w:rsidR="00530F66" w:rsidRPr="002F5F3A" w:rsidRDefault="008D5DE8" w:rsidP="002E3738">
            <w:pPr>
              <w:pStyle w:val="aa"/>
              <w:ind w:right="20"/>
            </w:pPr>
            <w:r>
              <w:t>Privileged</w:t>
            </w:r>
          </w:p>
        </w:tc>
      </w:tr>
      <w:tr w:rsidR="00530F66" w:rsidRPr="002F5F3A" w14:paraId="2EF8FDE5" w14:textId="77777777" w:rsidTr="00530F66">
        <w:trPr>
          <w:trHeight w:val="473"/>
        </w:trPr>
        <w:tc>
          <w:tcPr>
            <w:tcW w:w="1822" w:type="dxa"/>
            <w:vAlign w:val="center"/>
          </w:tcPr>
          <w:p w14:paraId="5607AB7E" w14:textId="77777777" w:rsidR="00530F66" w:rsidRPr="002F5F3A" w:rsidRDefault="00530F66" w:rsidP="002E3738">
            <w:pPr>
              <w:pStyle w:val="aa"/>
              <w:ind w:right="20"/>
            </w:pPr>
            <w:r w:rsidRPr="002F5F3A">
              <w:t>show interface trunk (module &lt;1-6&gt;|)</w:t>
            </w:r>
          </w:p>
        </w:tc>
        <w:tc>
          <w:tcPr>
            <w:tcW w:w="5040" w:type="dxa"/>
            <w:vAlign w:val="center"/>
          </w:tcPr>
          <w:p w14:paraId="7F4AEA45" w14:textId="77777777" w:rsidR="00530F66" w:rsidRPr="002F5F3A" w:rsidRDefault="00530F66" w:rsidP="002E3738">
            <w:pPr>
              <w:pStyle w:val="afffc"/>
              <w:ind w:right="20"/>
              <w:jc w:val="both"/>
            </w:pPr>
            <w:r w:rsidRPr="002F5F3A">
              <w:t>Displays VLAN information as below:</w:t>
            </w:r>
          </w:p>
          <w:p w14:paraId="780A4FAD" w14:textId="77777777" w:rsidR="00530F66" w:rsidRPr="002F5F3A" w:rsidRDefault="00530F66" w:rsidP="002E3738">
            <w:pPr>
              <w:pStyle w:val="a1"/>
              <w:wordWrap/>
              <w:spacing w:line="240" w:lineRule="auto"/>
              <w:ind w:left="0" w:right="20"/>
            </w:pPr>
            <w:r w:rsidRPr="002F5F3A">
              <w:t>Port</w:t>
            </w:r>
          </w:p>
          <w:p w14:paraId="3E9F8E5E" w14:textId="77777777" w:rsidR="00530F66" w:rsidRPr="002F5F3A" w:rsidRDefault="00530F66" w:rsidP="002E3738">
            <w:pPr>
              <w:pStyle w:val="a1"/>
              <w:wordWrap/>
              <w:spacing w:line="240" w:lineRule="auto"/>
              <w:ind w:left="0" w:right="20"/>
            </w:pPr>
            <w:r w:rsidRPr="002F5F3A">
              <w:t>VLAN Mode</w:t>
            </w:r>
          </w:p>
          <w:p w14:paraId="0A2582FE" w14:textId="77777777" w:rsidR="00530F66" w:rsidRPr="002F5F3A" w:rsidRDefault="00530F66" w:rsidP="002E3738">
            <w:pPr>
              <w:pStyle w:val="a1"/>
              <w:wordWrap/>
              <w:spacing w:line="240" w:lineRule="auto"/>
              <w:ind w:left="0" w:right="20"/>
            </w:pPr>
            <w:r w:rsidRPr="002F5F3A">
              <w:t>Native VLAN, Trunk VLAN</w:t>
            </w:r>
          </w:p>
        </w:tc>
        <w:tc>
          <w:tcPr>
            <w:tcW w:w="1460" w:type="dxa"/>
            <w:vAlign w:val="center"/>
          </w:tcPr>
          <w:p w14:paraId="5C1F11C1" w14:textId="77777777" w:rsidR="00530F66" w:rsidRPr="002F5F3A" w:rsidRDefault="008D5DE8" w:rsidP="002E3738">
            <w:pPr>
              <w:pStyle w:val="aa"/>
              <w:ind w:right="20"/>
            </w:pPr>
            <w:r>
              <w:t>Privileged</w:t>
            </w:r>
          </w:p>
        </w:tc>
      </w:tr>
      <w:tr w:rsidR="00530F66" w:rsidRPr="002F5F3A" w14:paraId="0C6FF8FB" w14:textId="77777777" w:rsidTr="00530F66">
        <w:trPr>
          <w:trHeight w:val="472"/>
        </w:trPr>
        <w:tc>
          <w:tcPr>
            <w:tcW w:w="1822" w:type="dxa"/>
            <w:vAlign w:val="center"/>
          </w:tcPr>
          <w:p w14:paraId="2130F96F" w14:textId="77777777" w:rsidR="00530F66" w:rsidRPr="002F5F3A" w:rsidRDefault="00530F66" w:rsidP="002E3738">
            <w:pPr>
              <w:pStyle w:val="aa"/>
              <w:ind w:right="20"/>
            </w:pPr>
            <w:r w:rsidRPr="002F5F3A">
              <w:t xml:space="preserve">show interface summary </w:t>
            </w:r>
            <w:r w:rsidR="008D5DE8">
              <w:t>vlan</w:t>
            </w:r>
          </w:p>
        </w:tc>
        <w:tc>
          <w:tcPr>
            <w:tcW w:w="5040" w:type="dxa"/>
            <w:vAlign w:val="center"/>
          </w:tcPr>
          <w:p w14:paraId="6EDDD67C" w14:textId="77777777" w:rsidR="00530F66" w:rsidRPr="002F5F3A" w:rsidRDefault="00530F66" w:rsidP="002E3738">
            <w:pPr>
              <w:pStyle w:val="afffc"/>
              <w:ind w:right="20"/>
              <w:jc w:val="both"/>
            </w:pPr>
            <w:r w:rsidRPr="002F5F3A">
              <w:t>Displays VLAN information as below:</w:t>
            </w:r>
          </w:p>
          <w:p w14:paraId="4F7A57F8" w14:textId="77777777" w:rsidR="00530F66" w:rsidRPr="002F5F3A" w:rsidRDefault="00530F66" w:rsidP="002E3738">
            <w:pPr>
              <w:pStyle w:val="a1"/>
              <w:wordWrap/>
              <w:spacing w:line="240" w:lineRule="auto"/>
              <w:ind w:left="0" w:right="20"/>
            </w:pPr>
            <w:r w:rsidRPr="002F5F3A">
              <w:t>VLAN id</w:t>
            </w:r>
          </w:p>
        </w:tc>
        <w:tc>
          <w:tcPr>
            <w:tcW w:w="1460" w:type="dxa"/>
            <w:vAlign w:val="center"/>
          </w:tcPr>
          <w:p w14:paraId="238DA7ED" w14:textId="77777777" w:rsidR="00530F66" w:rsidRPr="002F5F3A" w:rsidRDefault="008D5DE8" w:rsidP="002E3738">
            <w:pPr>
              <w:pStyle w:val="aa"/>
              <w:ind w:right="20"/>
            </w:pPr>
            <w:r>
              <w:t>Privileged</w:t>
            </w:r>
          </w:p>
        </w:tc>
      </w:tr>
    </w:tbl>
    <w:p w14:paraId="3EAF6C68" w14:textId="77777777" w:rsidR="00530F66" w:rsidRPr="002F5F3A" w:rsidRDefault="00530F66" w:rsidP="002E3738">
      <w:pPr>
        <w:pStyle w:val="a3"/>
        <w:ind w:left="0" w:right="20"/>
        <w:rPr>
          <w:rFonts w:cs="Arial"/>
        </w:rPr>
      </w:pPr>
      <w:r w:rsidRPr="002F5F3A">
        <w:rPr>
          <w:rFonts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Default="004E5438" w:rsidP="002E3738">
            <w:pPr>
              <w:pStyle w:val="aa"/>
              <w:ind w:right="20"/>
              <w:rPr>
                <w:rFonts w:ascii="Courier New" w:hAnsi="Courier New" w:cs="Courier New"/>
                <w:b/>
                <w:bCs/>
              </w:rPr>
            </w:pPr>
            <w:r>
              <w:rPr>
                <w:rFonts w:ascii="Courier New" w:hAnsi="Courier New" w:cs="Courier New"/>
              </w:rPr>
              <w:t xml:space="preserve">Switch# </w:t>
            </w:r>
            <w:r>
              <w:rPr>
                <w:rFonts w:ascii="Courier New" w:hAnsi="Courier New" w:cs="Courier New"/>
                <w:b/>
                <w:bCs/>
              </w:rPr>
              <w:t>show vlans</w:t>
            </w:r>
          </w:p>
          <w:p w14:paraId="7AAA2D18"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Name                       Status    Ports                           </w:t>
            </w:r>
          </w:p>
          <w:p w14:paraId="6D90F91D"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w:t>
            </w:r>
          </w:p>
          <w:p w14:paraId="6DB1B01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1    default                    active    Gi</w:t>
            </w:r>
            <w:r>
              <w:rPr>
                <w:rFonts w:ascii="Courier New" w:hAnsi="Courier New" w:cs="Courier New" w:hint="eastAsia"/>
              </w:rPr>
              <w:t>6</w:t>
            </w:r>
            <w:r>
              <w:rPr>
                <w:rFonts w:ascii="Courier New" w:hAnsi="Courier New" w:cs="Courier New"/>
              </w:rPr>
              <w:t>/1    Gi</w:t>
            </w:r>
            <w:r>
              <w:rPr>
                <w:rFonts w:ascii="Courier New" w:hAnsi="Courier New" w:cs="Courier New" w:hint="eastAsia"/>
              </w:rPr>
              <w:t>6/</w:t>
            </w:r>
            <w:r w:rsidRPr="00DE5BB1">
              <w:rPr>
                <w:rFonts w:ascii="Courier New" w:hAnsi="Courier New" w:cs="Courier New"/>
              </w:rPr>
              <w:t>2    Gi</w:t>
            </w:r>
            <w:r>
              <w:rPr>
                <w:rFonts w:ascii="Courier New" w:hAnsi="Courier New" w:cs="Courier New" w:hint="eastAsia"/>
              </w:rPr>
              <w:t>6</w:t>
            </w:r>
            <w:r>
              <w:rPr>
                <w:rFonts w:ascii="Courier New" w:hAnsi="Courier New" w:cs="Courier New"/>
              </w:rPr>
              <w:t>/3    Gi</w:t>
            </w:r>
            <w:r>
              <w:rPr>
                <w:rFonts w:ascii="Courier New" w:hAnsi="Courier New" w:cs="Courier New" w:hint="eastAsia"/>
              </w:rPr>
              <w:t>6</w:t>
            </w:r>
            <w:r w:rsidRPr="00DE5BB1">
              <w:rPr>
                <w:rFonts w:ascii="Courier New" w:hAnsi="Courier New" w:cs="Courier New"/>
              </w:rPr>
              <w:t xml:space="preserve">/4    </w:t>
            </w:r>
          </w:p>
          <w:p w14:paraId="54BC509E"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w:t>
            </w:r>
            <w:r>
              <w:rPr>
                <w:rFonts w:ascii="Courier New" w:hAnsi="Courier New" w:cs="Courier New"/>
              </w:rPr>
              <w:t xml:space="preserve">                             Gi</w:t>
            </w:r>
            <w:r>
              <w:rPr>
                <w:rFonts w:ascii="Courier New" w:hAnsi="Courier New" w:cs="Courier New" w:hint="eastAsia"/>
              </w:rPr>
              <w:t>6</w:t>
            </w:r>
            <w:r w:rsidRPr="00DE5BB1">
              <w:rPr>
                <w:rFonts w:ascii="Courier New" w:hAnsi="Courier New" w:cs="Courier New"/>
              </w:rPr>
              <w:t>/5    Gi</w:t>
            </w:r>
            <w:r>
              <w:rPr>
                <w:rFonts w:ascii="Courier New" w:hAnsi="Courier New" w:cs="Courier New" w:hint="eastAsia"/>
              </w:rPr>
              <w:t>6</w:t>
            </w:r>
            <w:r>
              <w:rPr>
                <w:rFonts w:ascii="Courier New" w:hAnsi="Courier New" w:cs="Courier New"/>
              </w:rPr>
              <w:t>/6    Gi</w:t>
            </w:r>
            <w:r>
              <w:rPr>
                <w:rFonts w:ascii="Courier New" w:hAnsi="Courier New" w:cs="Courier New" w:hint="eastAsia"/>
              </w:rPr>
              <w:t>6</w:t>
            </w:r>
            <w:r w:rsidRPr="00DE5BB1">
              <w:rPr>
                <w:rFonts w:ascii="Courier New" w:hAnsi="Courier New" w:cs="Courier New"/>
              </w:rPr>
              <w:t>/7    Gi</w:t>
            </w:r>
            <w:r>
              <w:rPr>
                <w:rFonts w:ascii="Courier New" w:hAnsi="Courier New" w:cs="Courier New" w:hint="eastAsia"/>
              </w:rPr>
              <w:t>6</w:t>
            </w:r>
            <w:r w:rsidRPr="00DE5BB1">
              <w:rPr>
                <w:rFonts w:ascii="Courier New" w:hAnsi="Courier New" w:cs="Courier New"/>
              </w:rPr>
              <w:t xml:space="preserve">/8    </w:t>
            </w:r>
          </w:p>
          <w:p w14:paraId="576DB283"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Tp10/1   Tp10/2   Tp10/3   Tp10/4   </w:t>
            </w:r>
          </w:p>
          <w:p w14:paraId="266621C2"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Tp10/5   Tp10/6   Tp10/7   Tp10/8  </w:t>
            </w:r>
            <w:r>
              <w:rPr>
                <w:rFonts w:ascii="Courier New" w:hAnsi="Courier New" w:cs="Courier New"/>
              </w:rPr>
              <w:t xml:space="preserve"> </w:t>
            </w:r>
            <w:r w:rsidRPr="00DE5BB1">
              <w:rPr>
                <w:rFonts w:ascii="Courier New" w:hAnsi="Courier New" w:cs="Courier New"/>
              </w:rPr>
              <w:t xml:space="preserve">  </w:t>
            </w:r>
            <w:r>
              <w:rPr>
                <w:rFonts w:ascii="Courier New" w:hAnsi="Courier New" w:cs="Courier New" w:hint="eastAsia"/>
              </w:rPr>
              <w:t xml:space="preserve">64   </w:t>
            </w:r>
            <w:r w:rsidRPr="00DE5BB1">
              <w:rPr>
                <w:rFonts w:ascii="Courier New" w:hAnsi="Courier New" w:cs="Courier New"/>
              </w:rPr>
              <w:t xml:space="preserve">VLAN0064                   active    </w:t>
            </w:r>
          </w:p>
          <w:p w14:paraId="3729E4F8"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VLAN0065                   active    </w:t>
            </w:r>
          </w:p>
          <w:p w14:paraId="5D41E199"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VLAN0066                   active    </w:t>
            </w:r>
          </w:p>
          <w:p w14:paraId="43788CD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VLAN0067                   active    </w:t>
            </w:r>
          </w:p>
          <w:p w14:paraId="02BEE66D" w14:textId="77777777" w:rsidR="004E5438" w:rsidRDefault="004E5438" w:rsidP="002E3738">
            <w:pPr>
              <w:pStyle w:val="aa"/>
              <w:ind w:right="20"/>
              <w:rPr>
                <w:rFonts w:ascii="Courier New" w:hAnsi="Courier New" w:cs="Courier New"/>
              </w:rPr>
            </w:pPr>
            <w:r w:rsidRPr="00DE5BB1">
              <w:rPr>
                <w:rFonts w:ascii="Courier New" w:hAnsi="Courier New" w:cs="Courier New"/>
              </w:rPr>
              <w:t>78   VLAN0078                   active</w:t>
            </w:r>
          </w:p>
          <w:p w14:paraId="709A956C" w14:textId="77777777" w:rsidR="004E5438" w:rsidRDefault="004E5438" w:rsidP="002E3738">
            <w:pPr>
              <w:pStyle w:val="aa"/>
              <w:ind w:right="20"/>
              <w:rPr>
                <w:rFonts w:ascii="Courier New" w:hAnsi="Courier New" w:cs="Courier New"/>
              </w:rPr>
            </w:pPr>
          </w:p>
          <w:p w14:paraId="7563486B"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MTU        BridgeNo BrdgMode        </w:t>
            </w:r>
          </w:p>
          <w:p w14:paraId="7CDE2F46"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 </w:t>
            </w:r>
          </w:p>
          <w:p w14:paraId="72C87AC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1    1500       0        vlan-bridge     </w:t>
            </w:r>
          </w:p>
          <w:p w14:paraId="101A0E5D"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64   1500       0        vlan-bridge     </w:t>
            </w:r>
          </w:p>
          <w:p w14:paraId="52A5CDF1"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1500       0        vlan-bridge     </w:t>
            </w:r>
          </w:p>
          <w:p w14:paraId="3DDA6D51"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1500       0        vlan-bridge     </w:t>
            </w:r>
          </w:p>
          <w:p w14:paraId="7FA0A34C"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1500       0        vlan-bridge     </w:t>
            </w:r>
          </w:p>
          <w:p w14:paraId="50A5A9DF" w14:textId="77777777" w:rsidR="004E5438" w:rsidRDefault="004E5438" w:rsidP="002E3738">
            <w:pPr>
              <w:pStyle w:val="aa"/>
              <w:ind w:right="20"/>
              <w:rPr>
                <w:rFonts w:ascii="Courier New" w:hAnsi="Courier New" w:cs="Courier New"/>
              </w:rPr>
            </w:pPr>
            <w:r w:rsidRPr="00DE5BB1">
              <w:rPr>
                <w:rFonts w:ascii="Courier New" w:hAnsi="Courier New" w:cs="Courier New"/>
              </w:rPr>
              <w:t>78   1500       0        vlan-bridge</w:t>
            </w:r>
          </w:p>
          <w:p w14:paraId="7E72B53D" w14:textId="77777777" w:rsidR="004E5438" w:rsidRDefault="004E5438" w:rsidP="002E3738">
            <w:pPr>
              <w:pStyle w:val="aa"/>
              <w:ind w:right="20"/>
              <w:rPr>
                <w:rFonts w:ascii="Courier New" w:hAnsi="Courier New" w:cs="Courier New"/>
              </w:rPr>
            </w:pPr>
            <w:r>
              <w:rPr>
                <w:rFonts w:ascii="Courier New" w:hAnsi="Courier New" w:cs="Courier New"/>
              </w:rPr>
              <w:t>Switch#</w:t>
            </w:r>
          </w:p>
        </w:tc>
      </w:tr>
      <w:tr w:rsidR="004E5438"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Default="004E5438" w:rsidP="002E3738">
            <w:pPr>
              <w:pStyle w:val="aa"/>
              <w:ind w:right="20"/>
              <w:rPr>
                <w:rFonts w:ascii="Courier New" w:hAnsi="Courier New" w:cs="Courier New"/>
              </w:rPr>
            </w:pPr>
          </w:p>
        </w:tc>
      </w:tr>
    </w:tbl>
    <w:p w14:paraId="6294638B" w14:textId="77777777" w:rsidR="00530F66" w:rsidRDefault="00530F66" w:rsidP="002E3738">
      <w:pPr>
        <w:wordWrap/>
        <w:ind w:right="20"/>
        <w:rPr>
          <w:kern w:val="0"/>
        </w:rPr>
      </w:pPr>
    </w:p>
    <w:p w14:paraId="71BBA602" w14:textId="77777777" w:rsidR="00530F66" w:rsidRPr="00601860" w:rsidRDefault="00530F66" w:rsidP="0021019A">
      <w:pPr>
        <w:pStyle w:val="2"/>
        <w:ind w:right="20"/>
      </w:pPr>
      <w:bookmarkStart w:id="950" w:name="_Toc198526912"/>
      <w:bookmarkStart w:id="951" w:name="_Toc294800232"/>
      <w:bookmarkStart w:id="952" w:name="_Toc294800424"/>
      <w:bookmarkStart w:id="953" w:name="_Toc294800748"/>
      <w:bookmarkStart w:id="954" w:name="_Toc337198393"/>
      <w:bookmarkStart w:id="955" w:name="_Toc354416154"/>
      <w:bookmarkStart w:id="956" w:name="_Toc445130813"/>
      <w:bookmarkStart w:id="957" w:name="_Toc281491057"/>
      <w:r w:rsidRPr="00601860">
        <w:lastRenderedPageBreak/>
        <w:t xml:space="preserve">Private Edge </w:t>
      </w:r>
      <w:r w:rsidRPr="006177C1">
        <w:t>VLAN</w:t>
      </w:r>
      <w:bookmarkEnd w:id="950"/>
      <w:bookmarkEnd w:id="951"/>
      <w:bookmarkEnd w:id="952"/>
      <w:bookmarkEnd w:id="953"/>
      <w:bookmarkEnd w:id="954"/>
      <w:bookmarkEnd w:id="955"/>
      <w:bookmarkEnd w:id="956"/>
    </w:p>
    <w:bookmarkEnd w:id="957"/>
    <w:p w14:paraId="46DC84C0" w14:textId="77777777" w:rsidR="00530F66" w:rsidRPr="0050306B" w:rsidRDefault="00530F66" w:rsidP="002E3738">
      <w:pPr>
        <w:pStyle w:val="a3"/>
        <w:spacing w:line="240" w:lineRule="auto"/>
        <w:ind w:left="0" w:right="20"/>
        <w:rPr>
          <w:rFonts w:cs="Arial"/>
        </w:rPr>
      </w:pPr>
      <w:r w:rsidRPr="0050306B">
        <w:rPr>
          <w:rFonts w:cs="Arial"/>
        </w:rPr>
        <w:t xml:space="preserve">Private edge VLAN </w:t>
      </w:r>
      <w:r w:rsidR="00D44342">
        <w:rPr>
          <w:rFonts w:cs="Arial"/>
        </w:rPr>
        <w:t>are</w:t>
      </w:r>
      <w:r w:rsidRPr="0050306B">
        <w:rPr>
          <w:rFonts w:cs="Arial"/>
        </w:rPr>
        <w:t xml:space="preserve"> the ports exsiting in a segment (i.e. within the VLAN), but they can only communicate between permitted ports, while the communications between other ports are blocked on Layer 2. In other words, it make</w:t>
      </w:r>
      <w:r w:rsidR="00D44342">
        <w:rPr>
          <w:rFonts w:cs="Arial"/>
        </w:rPr>
        <w:t>s</w:t>
      </w:r>
      <w:r w:rsidRPr="0050306B">
        <w:rPr>
          <w:rFonts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50306B" w:rsidRDefault="00530F66" w:rsidP="002E3738">
      <w:pPr>
        <w:pStyle w:val="a3"/>
        <w:spacing w:line="240" w:lineRule="auto"/>
        <w:ind w:left="0" w:right="20"/>
        <w:rPr>
          <w:rFonts w:cs="Arial"/>
        </w:rPr>
      </w:pPr>
      <w:r w:rsidRPr="0050306B">
        <w:rPr>
          <w:rFonts w:cs="Arial"/>
        </w:rPr>
        <w:t>Traffic can not be sent to the ports protected on L2, and all traffic should be communicated between the protected ports only through L3 equipment.</w:t>
      </w:r>
    </w:p>
    <w:p w14:paraId="139657FA" w14:textId="77777777" w:rsidR="00530F66" w:rsidRPr="0050306B" w:rsidRDefault="00530F66" w:rsidP="002E3738">
      <w:pPr>
        <w:pStyle w:val="a3"/>
        <w:spacing w:line="240" w:lineRule="auto"/>
        <w:ind w:left="0" w:right="20"/>
        <w:rPr>
          <w:rFonts w:cs="Arial"/>
        </w:rPr>
      </w:pPr>
      <w:r w:rsidRPr="0050306B">
        <w:rPr>
          <w:rFonts w:cs="Arial"/>
        </w:rPr>
        <w:t xml:space="preserve">Two methods to set the uplink between private edge VLANs in </w:t>
      </w:r>
      <w:r w:rsidR="00094318">
        <w:rPr>
          <w:rFonts w:cs="Arial"/>
        </w:rPr>
        <w:t>C9500</w:t>
      </w:r>
      <w:r w:rsidRPr="0050306B">
        <w:rPr>
          <w:rFonts w:cs="Arial"/>
        </w:rPr>
        <w:t>:</w:t>
      </w:r>
    </w:p>
    <w:p w14:paraId="09B9E020" w14:textId="77777777" w:rsidR="00530F66" w:rsidRPr="0050306B" w:rsidRDefault="00530F66" w:rsidP="002E3738">
      <w:pPr>
        <w:pStyle w:val="Randomlist"/>
        <w:tabs>
          <w:tab w:val="clear" w:pos="3968"/>
          <w:tab w:val="num" w:pos="1980"/>
        </w:tabs>
        <w:spacing w:before="0"/>
        <w:ind w:leftChars="854" w:left="1980" w:right="20" w:hangingChars="246" w:hanging="443"/>
      </w:pPr>
      <w:r w:rsidRPr="0050306B">
        <w:t>IFNAME</w:t>
      </w:r>
    </w:p>
    <w:p w14:paraId="3AD7D7FC" w14:textId="77777777" w:rsidR="00530F66" w:rsidRPr="0050306B" w:rsidRDefault="00530F66" w:rsidP="002E3738">
      <w:pPr>
        <w:pStyle w:val="a3"/>
        <w:spacing w:line="240" w:lineRule="auto"/>
        <w:ind w:left="0" w:right="20"/>
        <w:rPr>
          <w:rFonts w:cs="Arial"/>
        </w:rPr>
      </w:pPr>
      <w:r w:rsidRPr="0050306B">
        <w:rPr>
          <w:rFonts w:cs="Arial"/>
        </w:rPr>
        <w:t>Specify the upl</w:t>
      </w:r>
      <w:r w:rsidR="00D42D28" w:rsidRPr="0050306B">
        <w:rPr>
          <w:rFonts w:cs="Arial"/>
        </w:rPr>
        <w:t>ink using the port name (ex. Gi6/1, gi7</w:t>
      </w:r>
      <w:r w:rsidRPr="0050306B">
        <w:rPr>
          <w:rFonts w:cs="Arial"/>
        </w:rPr>
        <w:t>/1, po1</w:t>
      </w:r>
      <w:r w:rsidRPr="0050306B">
        <w:rPr>
          <w:rFonts w:cs="Arial"/>
        </w:rPr>
        <w:t>…</w:t>
      </w:r>
      <w:r w:rsidRPr="0050306B">
        <w:rPr>
          <w:rFonts w:cs="Arial"/>
        </w:rPr>
        <w:t>)</w:t>
      </w:r>
    </w:p>
    <w:p w14:paraId="0585A668" w14:textId="77777777" w:rsidR="00530F66" w:rsidRPr="0050306B" w:rsidRDefault="00530F66" w:rsidP="002E3738">
      <w:pPr>
        <w:pStyle w:val="Randomlist"/>
        <w:tabs>
          <w:tab w:val="clear" w:pos="3968"/>
          <w:tab w:val="num" w:pos="1980"/>
        </w:tabs>
        <w:spacing w:before="0"/>
        <w:ind w:leftChars="854" w:left="1980" w:right="20" w:hangingChars="246" w:hanging="443"/>
      </w:pPr>
      <w:r w:rsidRPr="0050306B">
        <w:t>VLANID</w:t>
      </w:r>
    </w:p>
    <w:p w14:paraId="734D9EAC" w14:textId="77777777" w:rsidR="00530F66" w:rsidRPr="0050306B" w:rsidRDefault="00530F66" w:rsidP="002E3738">
      <w:pPr>
        <w:pStyle w:val="a3"/>
        <w:spacing w:line="240" w:lineRule="auto"/>
        <w:ind w:left="0" w:right="20"/>
        <w:rPr>
          <w:rFonts w:cs="Arial"/>
        </w:rPr>
      </w:pPr>
      <w:r w:rsidRPr="0050306B">
        <w:rPr>
          <w:rFonts w:cs="Arial"/>
        </w:rPr>
        <w:t>In a network in which STP/RSTP is used, an uplink of root ports for the STP and RSTP need to be set. In this case, the uplink can be changed.</w:t>
      </w:r>
    </w:p>
    <w:p w14:paraId="03CD23D9" w14:textId="77777777" w:rsidR="00530F66" w:rsidRPr="0050306B" w:rsidRDefault="006A4BB0" w:rsidP="002E3738">
      <w:pPr>
        <w:pStyle w:val="affff4"/>
        <w:wordWrap/>
        <w:spacing w:line="240" w:lineRule="auto"/>
        <w:ind w:left="0" w:right="20"/>
      </w:pPr>
      <w:bookmarkStart w:id="958" w:name="_Toc249333074"/>
      <w:bookmarkStart w:id="959" w:name="_Toc354416568"/>
      <w:bookmarkStart w:id="960" w:name="_Toc391575186"/>
      <w:r w:rsidRPr="0050306B">
        <w:t>Table</w:t>
      </w:r>
      <w:r w:rsidR="00713FB7" w:rsidRPr="0050306B">
        <w:rPr>
          <w:rFonts w:hint="eastAsia"/>
        </w:rPr>
        <w:t xml:space="preserve"> </w:t>
      </w:r>
      <w:r w:rsidR="005832B8" w:rsidRPr="0050306B">
        <w:fldChar w:fldCharType="begin"/>
      </w:r>
      <w:r w:rsidRPr="0050306B">
        <w:instrText xml:space="preserve"> SEQ Table \* ARABIC </w:instrText>
      </w:r>
      <w:r w:rsidR="005832B8" w:rsidRPr="0050306B">
        <w:fldChar w:fldCharType="separate"/>
      </w:r>
      <w:r w:rsidR="00E420FA">
        <w:rPr>
          <w:noProof/>
        </w:rPr>
        <w:t>44</w:t>
      </w:r>
      <w:r w:rsidR="005832B8" w:rsidRPr="0050306B">
        <w:fldChar w:fldCharType="end"/>
      </w:r>
      <w:r w:rsidR="00530F66" w:rsidRPr="0050306B">
        <w:t xml:space="preserve"> Private Edge VLAN setting table</w:t>
      </w:r>
      <w:bookmarkEnd w:id="958"/>
      <w:bookmarkEnd w:id="959"/>
      <w:bookmarkEnd w:id="96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8"/>
        <w:gridCol w:w="4035"/>
        <w:gridCol w:w="1589"/>
      </w:tblGrid>
      <w:tr w:rsidR="00530F66" w:rsidRPr="0050306B" w14:paraId="2AF9A50C" w14:textId="77777777" w:rsidTr="00530F66">
        <w:tc>
          <w:tcPr>
            <w:tcW w:w="2412" w:type="dxa"/>
            <w:shd w:val="clear" w:color="auto" w:fill="E6E6E6"/>
            <w:vAlign w:val="center"/>
          </w:tcPr>
          <w:p w14:paraId="6FE4FCF1" w14:textId="77777777" w:rsidR="00530F66" w:rsidRPr="0050306B" w:rsidRDefault="00530F66" w:rsidP="002E3738">
            <w:pPr>
              <w:pStyle w:val="ab"/>
              <w:wordWrap/>
              <w:spacing w:line="240" w:lineRule="auto"/>
              <w:ind w:right="20"/>
              <w:rPr>
                <w:b w:val="0"/>
              </w:rPr>
            </w:pPr>
            <w:r w:rsidRPr="0050306B">
              <w:rPr>
                <w:b w:val="0"/>
              </w:rPr>
              <w:t>Command</w:t>
            </w:r>
          </w:p>
        </w:tc>
        <w:tc>
          <w:tcPr>
            <w:tcW w:w="4276" w:type="dxa"/>
            <w:shd w:val="clear" w:color="auto" w:fill="E6E6E6"/>
            <w:vAlign w:val="center"/>
          </w:tcPr>
          <w:p w14:paraId="3EC8A3D6" w14:textId="77777777" w:rsidR="00530F66" w:rsidRPr="0050306B" w:rsidRDefault="00530F66" w:rsidP="002E3738">
            <w:pPr>
              <w:pStyle w:val="ab"/>
              <w:wordWrap/>
              <w:spacing w:line="240" w:lineRule="auto"/>
              <w:ind w:right="20"/>
              <w:rPr>
                <w:b w:val="0"/>
              </w:rPr>
            </w:pPr>
            <w:r w:rsidRPr="0050306B">
              <w:rPr>
                <w:b w:val="0"/>
              </w:rPr>
              <w:t>Description</w:t>
            </w:r>
          </w:p>
        </w:tc>
        <w:tc>
          <w:tcPr>
            <w:tcW w:w="1634" w:type="dxa"/>
            <w:shd w:val="clear" w:color="auto" w:fill="E6E6E6"/>
            <w:vAlign w:val="center"/>
          </w:tcPr>
          <w:p w14:paraId="32420D01" w14:textId="77777777" w:rsidR="00530F66" w:rsidRPr="0050306B" w:rsidRDefault="00530F66" w:rsidP="002E3738">
            <w:pPr>
              <w:pStyle w:val="ab"/>
              <w:wordWrap/>
              <w:spacing w:line="240" w:lineRule="auto"/>
              <w:ind w:right="20" w:firstLineChars="200" w:firstLine="360"/>
              <w:rPr>
                <w:b w:val="0"/>
              </w:rPr>
            </w:pPr>
            <w:r w:rsidRPr="0050306B">
              <w:rPr>
                <w:b w:val="0"/>
              </w:rPr>
              <w:t xml:space="preserve">Mode </w:t>
            </w:r>
          </w:p>
        </w:tc>
      </w:tr>
      <w:tr w:rsidR="00530F66" w:rsidRPr="0050306B" w14:paraId="59361FE4" w14:textId="77777777" w:rsidTr="00530F66">
        <w:trPr>
          <w:trHeight w:val="590"/>
        </w:trPr>
        <w:tc>
          <w:tcPr>
            <w:tcW w:w="2412" w:type="dxa"/>
            <w:vAlign w:val="center"/>
          </w:tcPr>
          <w:p w14:paraId="463D945A"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w:t>
            </w:r>
            <w:r w:rsidRPr="0050306B">
              <w:rPr>
                <w:rFonts w:ascii="Arial" w:eastAsia="맑은 고딕" w:hAnsi="Arial" w:cs="Arial"/>
                <w:i/>
                <w:iCs/>
                <w:color w:val="auto"/>
                <w:sz w:val="18"/>
                <w:szCs w:val="18"/>
              </w:rPr>
              <w:t>IFNAME</w:t>
            </w:r>
          </w:p>
        </w:tc>
        <w:tc>
          <w:tcPr>
            <w:tcW w:w="4276" w:type="dxa"/>
            <w:vAlign w:val="center"/>
          </w:tcPr>
          <w:p w14:paraId="4371161D"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Enter the IFNAME to set as uplink of the private edge VLAN to specific Interface.</w:t>
            </w:r>
          </w:p>
        </w:tc>
        <w:tc>
          <w:tcPr>
            <w:tcW w:w="1634" w:type="dxa"/>
            <w:vAlign w:val="center"/>
          </w:tcPr>
          <w:p w14:paraId="646A3312"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r w:rsidR="00530F66" w:rsidRPr="0050306B" w14:paraId="3ED2A683" w14:textId="77777777" w:rsidTr="00530F66">
        <w:trPr>
          <w:trHeight w:val="599"/>
        </w:trPr>
        <w:tc>
          <w:tcPr>
            <w:tcW w:w="2412" w:type="dxa"/>
            <w:vAlign w:val="center"/>
          </w:tcPr>
          <w:p w14:paraId="0C724C51"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stp-root-port </w:t>
            </w:r>
            <w:r w:rsidRPr="0050306B">
              <w:rPr>
                <w:rFonts w:ascii="Arial" w:eastAsia="맑은 고딕" w:hAnsi="Arial" w:cs="Arial"/>
                <w:i/>
                <w:iCs/>
                <w:color w:val="auto"/>
                <w:sz w:val="18"/>
                <w:szCs w:val="18"/>
              </w:rPr>
              <w:t>VLANID</w:t>
            </w:r>
          </w:p>
        </w:tc>
        <w:tc>
          <w:tcPr>
            <w:tcW w:w="4276" w:type="dxa"/>
            <w:vAlign w:val="center"/>
          </w:tcPr>
          <w:p w14:paraId="17E674C7"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Set the uplink of the private edge VLAN as root port of VLANID at specific interface.</w:t>
            </w:r>
          </w:p>
        </w:tc>
        <w:tc>
          <w:tcPr>
            <w:tcW w:w="1634" w:type="dxa"/>
            <w:vAlign w:val="center"/>
          </w:tcPr>
          <w:p w14:paraId="7F1AB65A"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bl>
    <w:p w14:paraId="324AC755" w14:textId="77777777" w:rsidR="00530F66" w:rsidRPr="00B07E32" w:rsidRDefault="00530F66" w:rsidP="002E3738">
      <w:pPr>
        <w:pStyle w:val="a3"/>
        <w:spacing w:line="240" w:lineRule="auto"/>
        <w:ind w:left="0" w:right="20"/>
      </w:pPr>
      <w:r w:rsidRPr="00B07E32">
        <w:t xml:space="preserve">The ports to be protected are </w:t>
      </w:r>
      <w:r w:rsidR="00B07E32" w:rsidRPr="00B07E32">
        <w:t>ep1/1 and ep</w:t>
      </w:r>
      <w:r w:rsidRPr="00B07E32">
        <w:t>1</w:t>
      </w:r>
      <w:r w:rsidR="00B07E32" w:rsidRPr="00B07E32">
        <w:t>/2, and uplink is Te7</w:t>
      </w:r>
      <w:r w:rsidRPr="00B07E32">
        <w:t>/1. Traffic between the protected ports is not allo</w:t>
      </w:r>
      <w:r w:rsidR="00B07E32" w:rsidRPr="00B07E32">
        <w:t>wed, but only the traffic of Te7</w:t>
      </w:r>
      <w:r w:rsidRPr="00B07E32">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B07E32" w14:paraId="33F75FDE" w14:textId="77777777" w:rsidTr="006177C1">
        <w:trPr>
          <w:trHeight w:val="1159"/>
        </w:trPr>
        <w:tc>
          <w:tcPr>
            <w:tcW w:w="8322" w:type="dxa"/>
            <w:shd w:val="clear" w:color="auto" w:fill="auto"/>
          </w:tcPr>
          <w:p w14:paraId="79CDD640" w14:textId="77777777" w:rsidR="00530F66" w:rsidRPr="00B07E32" w:rsidRDefault="00530F66" w:rsidP="002E3738">
            <w:pPr>
              <w:pStyle w:val="aa"/>
              <w:ind w:right="20"/>
            </w:pPr>
            <w:r w:rsidRPr="00B07E32">
              <w:t>Switch# configure terminal</w:t>
            </w:r>
          </w:p>
          <w:p w14:paraId="68A1554D" w14:textId="77777777" w:rsidR="00530F66" w:rsidRPr="00B07E32" w:rsidRDefault="00307D98" w:rsidP="002E3738">
            <w:pPr>
              <w:pStyle w:val="aa"/>
              <w:ind w:right="20"/>
            </w:pPr>
            <w:r w:rsidRPr="00B07E32">
              <w:t xml:space="preserve">Switch(config)# interface </w:t>
            </w:r>
            <w:r w:rsidRPr="00B07E32">
              <w:rPr>
                <w:rFonts w:hint="eastAsia"/>
              </w:rPr>
              <w:t>ep</w:t>
            </w:r>
            <w:r w:rsidRPr="00B07E32">
              <w:t>1</w:t>
            </w:r>
            <w:r w:rsidR="00530F66" w:rsidRPr="00B07E32">
              <w:t>/1</w:t>
            </w:r>
          </w:p>
          <w:p w14:paraId="10525526" w14:textId="77777777" w:rsidR="00530F66" w:rsidRPr="00B07E32" w:rsidRDefault="00530F66" w:rsidP="002E3738">
            <w:pPr>
              <w:pStyle w:val="aa"/>
              <w:ind w:right="20"/>
            </w:pPr>
            <w:r w:rsidRPr="00B07E32">
              <w:t>Switch(conf</w:t>
            </w:r>
            <w:r w:rsidR="00307D98" w:rsidRPr="00B07E32">
              <w:t>ig-if-ep1/1)# private-edge-VLAN te7/</w:t>
            </w:r>
            <w:r w:rsidRPr="00B07E32">
              <w:t>1</w:t>
            </w:r>
          </w:p>
          <w:p w14:paraId="4199550B" w14:textId="77777777" w:rsidR="00530F66" w:rsidRPr="00B07E32" w:rsidRDefault="00307D98" w:rsidP="002E3738">
            <w:pPr>
              <w:pStyle w:val="aa"/>
              <w:ind w:right="20"/>
            </w:pPr>
            <w:r w:rsidRPr="00B07E32">
              <w:t>Switch(config-if-ep1/1)# interface ep1/2</w:t>
            </w:r>
          </w:p>
          <w:p w14:paraId="3260505A" w14:textId="77777777" w:rsidR="00530F66" w:rsidRPr="00B07E32" w:rsidRDefault="00307D98" w:rsidP="002E3738">
            <w:pPr>
              <w:pStyle w:val="aa"/>
              <w:ind w:right="20"/>
            </w:pPr>
            <w:r w:rsidRPr="00B07E32">
              <w:t>Switch(config-if-ep1/2</w:t>
            </w:r>
            <w:r w:rsidR="00530F66" w:rsidRPr="00B07E32">
              <w:t xml:space="preserve">)# private-edge-VLAN </w:t>
            </w:r>
            <w:r w:rsidRPr="00B07E32">
              <w:t>te7/1</w:t>
            </w:r>
          </w:p>
        </w:tc>
      </w:tr>
    </w:tbl>
    <w:p w14:paraId="342592F4" w14:textId="77777777" w:rsidR="00F92D68" w:rsidRDefault="00F92D68" w:rsidP="002E3738">
      <w:pPr>
        <w:spacing w:line="240" w:lineRule="auto"/>
        <w:ind w:right="20"/>
        <w:rPr>
          <w:rFonts w:ascii="굴림" w:eastAsia="굴림" w:hAnsi="굴림" w:cs="Times New Roman"/>
        </w:rPr>
      </w:pPr>
    </w:p>
    <w:p w14:paraId="2083632C" w14:textId="77777777" w:rsidR="00F92D68" w:rsidRDefault="00F92D68" w:rsidP="002E3738">
      <w:pPr>
        <w:spacing w:line="240" w:lineRule="auto"/>
        <w:ind w:right="20"/>
      </w:pPr>
      <w:r>
        <w:br w:type="page"/>
      </w:r>
    </w:p>
    <w:p w14:paraId="6B80623A" w14:textId="77777777" w:rsidR="00530F66" w:rsidRDefault="00F92D68" w:rsidP="0021019A">
      <w:pPr>
        <w:pStyle w:val="1"/>
        <w:ind w:right="20"/>
      </w:pPr>
      <w:bookmarkStart w:id="961" w:name="_Ref364867017"/>
      <w:bookmarkStart w:id="962" w:name="_Toc391378347"/>
      <w:bookmarkStart w:id="963" w:name="_Toc445130814"/>
      <w:r>
        <w:rPr>
          <w:rFonts w:hint="eastAsia"/>
        </w:rPr>
        <w:lastRenderedPageBreak/>
        <w:t>IP Configuration</w:t>
      </w:r>
      <w:bookmarkEnd w:id="961"/>
      <w:bookmarkEnd w:id="962"/>
      <w:bookmarkEnd w:id="963"/>
    </w:p>
    <w:p w14:paraId="374543B5" w14:textId="77777777" w:rsidR="00F92D68" w:rsidRDefault="00F92D68" w:rsidP="0021019A">
      <w:pPr>
        <w:ind w:right="20"/>
      </w:pPr>
    </w:p>
    <w:p w14:paraId="77433B4F" w14:textId="77777777" w:rsidR="00F92D68" w:rsidRDefault="00F92D68" w:rsidP="0021019A">
      <w:pPr>
        <w:pStyle w:val="a3"/>
        <w:ind w:right="20"/>
      </w:pPr>
      <w:bookmarkStart w:id="964" w:name="_Toc294800426"/>
      <w:bookmarkStart w:id="965" w:name="_Toc294800750"/>
      <w:bookmarkStart w:id="966" w:name="_Toc294800843"/>
      <w:bookmarkStart w:id="967" w:name="_Toc294800879"/>
      <w:bookmarkStart w:id="968" w:name="_Toc294856167"/>
      <w:bookmarkStart w:id="969" w:name="_Toc294856714"/>
      <w:bookmarkStart w:id="970" w:name="_Toc294857373"/>
      <w:bookmarkStart w:id="971" w:name="_Toc294857439"/>
      <w:bookmarkStart w:id="972" w:name="_Toc294877582"/>
      <w:bookmarkStart w:id="973" w:name="_Toc294878109"/>
      <w:bookmarkStart w:id="974" w:name="_Toc294879734"/>
      <w:bookmarkStart w:id="975" w:name="_Toc294880418"/>
      <w:bookmarkStart w:id="976" w:name="_Toc294880944"/>
      <w:bookmarkStart w:id="977" w:name="_Toc294882248"/>
      <w:bookmarkStart w:id="978" w:name="_Toc294882773"/>
      <w:bookmarkStart w:id="979" w:name="_Toc295242035"/>
      <w:bookmarkStart w:id="980" w:name="_Toc295242476"/>
      <w:bookmarkStart w:id="981" w:name="_Toc295290796"/>
      <w:bookmarkStart w:id="982" w:name="_Toc295390131"/>
      <w:bookmarkStart w:id="983" w:name="_Toc295402213"/>
      <w:bookmarkStart w:id="984" w:name="_Toc295402255"/>
      <w:bookmarkStart w:id="985" w:name="_Toc295470733"/>
      <w:bookmarkStart w:id="986" w:name="_Toc295741851"/>
      <w:bookmarkStart w:id="987" w:name="_Toc295750540"/>
      <w:bookmarkStart w:id="988" w:name="_Toc295820049"/>
      <w:bookmarkStart w:id="989" w:name="_Toc295825891"/>
      <w:bookmarkStart w:id="990" w:name="_Toc295832333"/>
      <w:bookmarkStart w:id="991" w:name="_Toc295832375"/>
      <w:bookmarkStart w:id="992" w:name="_Toc295833051"/>
      <w:bookmarkStart w:id="993" w:name="_Toc295833815"/>
      <w:bookmarkStart w:id="994" w:name="_Toc295836565"/>
      <w:bookmarkStart w:id="995" w:name="_Toc295894113"/>
      <w:bookmarkStart w:id="996" w:name="_Toc295987273"/>
      <w:bookmarkStart w:id="997" w:name="_Toc296000203"/>
      <w:bookmarkStart w:id="998" w:name="_Toc296001297"/>
      <w:bookmarkStart w:id="999" w:name="_Toc296020328"/>
      <w:bookmarkStart w:id="1000" w:name="_Toc296083562"/>
      <w:bookmarkStart w:id="1001" w:name="_Toc296087033"/>
      <w:bookmarkStart w:id="1002" w:name="_Toc296176543"/>
      <w:bookmarkStart w:id="1003" w:name="_Toc296177318"/>
      <w:bookmarkStart w:id="1004" w:name="_Toc296180925"/>
      <w:bookmarkStart w:id="1005" w:name="_Toc296182002"/>
      <w:bookmarkStart w:id="1006" w:name="_Toc296182776"/>
      <w:bookmarkStart w:id="1007" w:name="_Toc296184015"/>
      <w:bookmarkStart w:id="1008" w:name="_Toc296339845"/>
      <w:bookmarkStart w:id="1009" w:name="_Toc296340625"/>
      <w:bookmarkStart w:id="1010" w:name="_Toc296671339"/>
      <w:bookmarkStart w:id="1011" w:name="_Toc296671818"/>
      <w:bookmarkStart w:id="1012" w:name="_Toc296690638"/>
      <w:bookmarkStart w:id="1013" w:name="_Toc296959247"/>
      <w:bookmarkStart w:id="1014" w:name="_Toc297822519"/>
      <w:bookmarkStart w:id="1015" w:name="_Toc306024371"/>
      <w:bookmarkStart w:id="1016" w:name="_Toc306029266"/>
      <w:bookmarkStart w:id="1017" w:name="_Toc306092023"/>
      <w:bookmarkStart w:id="1018" w:name="_Toc306093360"/>
      <w:bookmarkStart w:id="1019" w:name="_Toc306283327"/>
      <w:bookmarkStart w:id="1020" w:name="_Toc306284132"/>
      <w:bookmarkStart w:id="1021" w:name="_Toc306284937"/>
      <w:bookmarkStart w:id="1022" w:name="_Toc325378205"/>
      <w:bookmarkStart w:id="1023" w:name="_Toc327782395"/>
      <w:bookmarkStart w:id="1024" w:name="_Toc329073614"/>
      <w:bookmarkStart w:id="1025" w:name="_Toc329076556"/>
      <w:bookmarkStart w:id="1026" w:name="_Toc335384396"/>
      <w:bookmarkStart w:id="1027" w:name="_Toc335385209"/>
      <w:bookmarkStart w:id="1028" w:name="_Toc335386022"/>
      <w:bookmarkStart w:id="1029" w:name="_Toc335640800"/>
      <w:bookmarkStart w:id="1030" w:name="_Toc336588060"/>
      <w:bookmarkStart w:id="1031" w:name="_Toc336589629"/>
      <w:bookmarkStart w:id="1032" w:name="_Toc336590499"/>
      <w:bookmarkStart w:id="1033" w:name="_Toc336591235"/>
      <w:bookmarkStart w:id="1034" w:name="_Toc336604852"/>
      <w:bookmarkStart w:id="1035" w:name="_Toc336605832"/>
      <w:bookmarkStart w:id="1036" w:name="_Toc337193649"/>
      <w:bookmarkStart w:id="1037" w:name="_Toc337194456"/>
      <w:bookmarkStart w:id="1038" w:name="_Toc337195532"/>
      <w:bookmarkStart w:id="1039" w:name="_Toc337196292"/>
      <w:bookmarkStart w:id="1040" w:name="_Toc337197052"/>
      <w:bookmarkStart w:id="1041" w:name="_Toc337199442"/>
      <w:bookmarkStart w:id="1042" w:name="_Toc337200240"/>
      <w:bookmarkStart w:id="1043" w:name="_Toc337201156"/>
      <w:bookmarkStart w:id="1044" w:name="_Toc337728683"/>
      <w:bookmarkStart w:id="1045" w:name="_Toc337819156"/>
      <w:bookmarkStart w:id="1046" w:name="_Toc338755980"/>
      <w:bookmarkStart w:id="1047" w:name="_Toc339539493"/>
      <w:bookmarkStart w:id="1048" w:name="_Toc340647705"/>
      <w:bookmarkStart w:id="1049" w:name="_Toc340663625"/>
      <w:bookmarkStart w:id="1050" w:name="_Toc341455515"/>
      <w:bookmarkStart w:id="1051" w:name="_Toc341693753"/>
      <w:bookmarkStart w:id="1052" w:name="_Toc341699487"/>
      <w:bookmarkStart w:id="1053" w:name="_Toc341886311"/>
      <w:bookmarkStart w:id="1054" w:name="_Toc341976108"/>
      <w:bookmarkStart w:id="1055" w:name="_Toc342046078"/>
      <w:bookmarkStart w:id="1056" w:name="_Toc343863863"/>
      <w:bookmarkStart w:id="1057" w:name="_Toc348529213"/>
      <w:bookmarkStart w:id="1058" w:name="_Toc348536287"/>
      <w:bookmarkStart w:id="1059" w:name="_Toc348537231"/>
      <w:bookmarkStart w:id="1060" w:name="_Toc348538176"/>
      <w:bookmarkStart w:id="1061" w:name="_Toc348539121"/>
      <w:bookmarkStart w:id="1062" w:name="_Toc348540066"/>
      <w:bookmarkStart w:id="1063" w:name="_Toc348541011"/>
      <w:bookmarkStart w:id="1064" w:name="_Toc348541956"/>
      <w:bookmarkStart w:id="1065" w:name="_Toc348542901"/>
      <w:bookmarkStart w:id="1066" w:name="_Toc348624826"/>
      <w:bookmarkStart w:id="1067" w:name="_Toc348625771"/>
      <w:bookmarkStart w:id="1068" w:name="_Toc354409692"/>
      <w:bookmarkStart w:id="1069" w:name="_Toc354416007"/>
      <w:r w:rsidRPr="002F5F3A">
        <w:t>This chapter explains how to set an IP address.</w:t>
      </w:r>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p>
    <w:p w14:paraId="69474D9E" w14:textId="77777777" w:rsidR="00F92D68" w:rsidRDefault="00F92D68" w:rsidP="0021019A">
      <w:pPr>
        <w:pStyle w:val="-1"/>
        <w:ind w:right="20"/>
      </w:pPr>
      <w:bookmarkStart w:id="1070" w:name="_Toc391378348"/>
      <w:r w:rsidRPr="002F5F3A">
        <w:t>The key requirement for IP configuration is to assign an IP address to the network interface. With IP address assigned, the interface is activated as a Layer 3 interface.</w:t>
      </w:r>
      <w:bookmarkEnd w:id="1070"/>
    </w:p>
    <w:p w14:paraId="6F79936B" w14:textId="77777777" w:rsidR="00F92D68" w:rsidRDefault="00D44342" w:rsidP="0021019A">
      <w:pPr>
        <w:pStyle w:val="a3"/>
        <w:ind w:right="20"/>
      </w:pPr>
      <w:r>
        <w:t xml:space="preserve">The </w:t>
      </w:r>
      <w:r w:rsidR="00094318">
        <w:t>C9500</w:t>
      </w:r>
      <w:r w:rsidR="00F92D68" w:rsidRPr="002F5F3A">
        <w:t xml:space="preserve"> </w:t>
      </w:r>
      <w:r>
        <w:t xml:space="preserve">can </w:t>
      </w:r>
      <w:r w:rsidR="00F92D68" w:rsidRPr="002F5F3A">
        <w:t xml:space="preserve">assign </w:t>
      </w:r>
      <w:r>
        <w:t xml:space="preserve">an </w:t>
      </w:r>
      <w:r w:rsidR="00F92D68" w:rsidRPr="002F5F3A">
        <w:t xml:space="preserve">IP </w:t>
      </w:r>
      <w:r>
        <w:t xml:space="preserve">configuration </w:t>
      </w:r>
      <w:r w:rsidR="00F92D68" w:rsidRPr="002F5F3A">
        <w:t>to the following interfaces.</w:t>
      </w:r>
    </w:p>
    <w:p w14:paraId="261954BA" w14:textId="77777777" w:rsidR="00F92D68" w:rsidRPr="002F5F3A" w:rsidRDefault="00F92D68" w:rsidP="0021019A">
      <w:pPr>
        <w:pStyle w:val="Randomlist"/>
        <w:tabs>
          <w:tab w:val="clear" w:pos="3968"/>
          <w:tab w:val="num" w:pos="1980"/>
          <w:tab w:val="num" w:pos="3320"/>
        </w:tabs>
        <w:ind w:left="2104" w:right="20" w:hanging="403"/>
      </w:pPr>
      <w:r w:rsidRPr="002F5F3A">
        <w:t>VLAN interface</w:t>
      </w:r>
    </w:p>
    <w:p w14:paraId="34D429EE" w14:textId="77777777" w:rsidR="00F92D68" w:rsidRPr="002F5F3A" w:rsidRDefault="00F92D68" w:rsidP="0021019A">
      <w:pPr>
        <w:pStyle w:val="Randomlist"/>
        <w:tabs>
          <w:tab w:val="clear" w:pos="3968"/>
          <w:tab w:val="num" w:pos="1980"/>
          <w:tab w:val="num" w:pos="3320"/>
        </w:tabs>
        <w:ind w:left="2104" w:right="20" w:hanging="403"/>
      </w:pPr>
      <w:r w:rsidRPr="002F5F3A">
        <w:t>Loopback interface</w:t>
      </w:r>
    </w:p>
    <w:p w14:paraId="4A595871" w14:textId="77777777" w:rsidR="00F92D68" w:rsidRPr="002F5F3A" w:rsidRDefault="00F92D68" w:rsidP="0021019A">
      <w:pPr>
        <w:pStyle w:val="Randomlist"/>
        <w:tabs>
          <w:tab w:val="clear" w:pos="3968"/>
          <w:tab w:val="num" w:pos="1980"/>
          <w:tab w:val="num" w:pos="3320"/>
        </w:tabs>
        <w:ind w:left="2104" w:right="20" w:hanging="403"/>
      </w:pPr>
      <w:r w:rsidRPr="002F5F3A">
        <w:t>Management interface</w:t>
      </w:r>
    </w:p>
    <w:p w14:paraId="60A2BDBE" w14:textId="77777777" w:rsidR="00F92D68" w:rsidRDefault="00F92D68" w:rsidP="0021019A">
      <w:pPr>
        <w:ind w:right="20"/>
      </w:pPr>
    </w:p>
    <w:p w14:paraId="5E5601EE" w14:textId="77777777" w:rsidR="00F92D68" w:rsidRDefault="00F92D68" w:rsidP="0021019A">
      <w:pPr>
        <w:ind w:right="20"/>
      </w:pPr>
      <w:r>
        <w:br w:type="page"/>
      </w:r>
    </w:p>
    <w:p w14:paraId="2494F47C" w14:textId="77777777" w:rsidR="00F92D68" w:rsidRDefault="00F92D68" w:rsidP="0021019A">
      <w:pPr>
        <w:pStyle w:val="2"/>
        <w:ind w:right="20"/>
      </w:pPr>
      <w:bookmarkStart w:id="1071" w:name="_Toc280728820"/>
      <w:bookmarkStart w:id="1072" w:name="_Toc292809820"/>
      <w:bookmarkStart w:id="1073" w:name="_Toc337198396"/>
      <w:bookmarkStart w:id="1074" w:name="_Toc354416157"/>
      <w:bookmarkStart w:id="1075" w:name="_Toc445130815"/>
      <w:r w:rsidRPr="002F5F3A">
        <w:lastRenderedPageBreak/>
        <w:t>Assigning an IP address</w:t>
      </w:r>
      <w:bookmarkEnd w:id="1071"/>
      <w:bookmarkEnd w:id="1072"/>
      <w:bookmarkEnd w:id="1073"/>
      <w:bookmarkEnd w:id="1074"/>
      <w:bookmarkEnd w:id="1075"/>
    </w:p>
    <w:p w14:paraId="0173F78B" w14:textId="77777777" w:rsidR="00F92D68" w:rsidRDefault="009C792E" w:rsidP="003F17B7">
      <w:pPr>
        <w:pStyle w:val="a3"/>
        <w:ind w:left="0" w:right="20"/>
      </w:pPr>
      <w:r>
        <w:t xml:space="preserve">An </w:t>
      </w:r>
      <w:r w:rsidR="00F92D68" w:rsidRPr="002F5F3A">
        <w:t>IP address identifies the network where the received IP datagram</w:t>
      </w:r>
      <w:r>
        <w:t xml:space="preserve"> is</w:t>
      </w:r>
      <w:r w:rsidR="00F92D68" w:rsidRPr="002F5F3A">
        <w:t xml:space="preserve"> to be sent. Some IP addresses are reserved for </w:t>
      </w:r>
      <w:r w:rsidR="00486B87">
        <w:t>a</w:t>
      </w:r>
      <w:r w:rsidR="00F92D68" w:rsidRPr="002F5F3A">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Default="006A4BB0" w:rsidP="003F17B7">
      <w:pPr>
        <w:pStyle w:val="afffff3"/>
        <w:ind w:left="0" w:right="20"/>
      </w:pPr>
      <w:bookmarkStart w:id="1076" w:name="_Toc391575187"/>
      <w:r>
        <w:t>Table</w:t>
      </w:r>
      <w:r w:rsidR="00F92D68">
        <w:t xml:space="preserve"> </w:t>
      </w:r>
      <w:r w:rsidR="005832B8">
        <w:fldChar w:fldCharType="begin"/>
      </w:r>
      <w:r w:rsidR="00092D8C">
        <w:instrText xml:space="preserve"> SEQ Table \* ARABIC </w:instrText>
      </w:r>
      <w:r w:rsidR="005832B8">
        <w:fldChar w:fldCharType="separate"/>
      </w:r>
      <w:r w:rsidR="00E420FA">
        <w:rPr>
          <w:noProof/>
        </w:rPr>
        <w:t>45</w:t>
      </w:r>
      <w:r w:rsidR="005832B8">
        <w:rPr>
          <w:noProof/>
        </w:rPr>
        <w:fldChar w:fldCharType="end"/>
      </w:r>
      <w:r w:rsidR="005C1BF9">
        <w:rPr>
          <w:rFonts w:hint="eastAsia"/>
        </w:rPr>
        <w:t xml:space="preserve"> </w:t>
      </w:r>
      <w:r w:rsidR="00F92D68" w:rsidRPr="002F5F3A">
        <w:t>Available IP Addresses</w:t>
      </w:r>
      <w:bookmarkEnd w:id="1076"/>
    </w:p>
    <w:tbl>
      <w:tblPr>
        <w:tblStyle w:val="CLIWide"/>
        <w:tblW w:w="0" w:type="auto"/>
        <w:tblLook w:val="01E0" w:firstRow="1" w:lastRow="1" w:firstColumn="1" w:lastColumn="1" w:noHBand="0" w:noVBand="0"/>
      </w:tblPr>
      <w:tblGrid>
        <w:gridCol w:w="1260"/>
        <w:gridCol w:w="3240"/>
        <w:gridCol w:w="2520"/>
      </w:tblGrid>
      <w:tr w:rsidR="00F92D68"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2F5F3A" w:rsidRDefault="00F92D68" w:rsidP="003F17B7">
            <w:pPr>
              <w:pStyle w:val="ab"/>
              <w:wordWrap/>
              <w:ind w:right="20"/>
              <w:rPr>
                <w:b w:val="0"/>
              </w:rPr>
            </w:pPr>
            <w:r w:rsidRPr="002F5F3A">
              <w:rPr>
                <w:b w:val="0"/>
              </w:rPr>
              <w:t>Class</w:t>
            </w:r>
          </w:p>
        </w:tc>
        <w:tc>
          <w:tcPr>
            <w:tcW w:w="3240" w:type="dxa"/>
          </w:tcPr>
          <w:p w14:paraId="0D7DA37E" w14:textId="77777777" w:rsidR="00F92D68" w:rsidRPr="002F5F3A" w:rsidRDefault="00F92D68" w:rsidP="003F17B7">
            <w:pPr>
              <w:pStyle w:val="ab"/>
              <w:wordWrap/>
              <w:ind w:right="20"/>
              <w:rPr>
                <w:b w:val="0"/>
              </w:rPr>
            </w:pPr>
            <w:r w:rsidRPr="002F5F3A">
              <w:rPr>
                <w:b w:val="0"/>
              </w:rPr>
              <w:t>Range</w:t>
            </w:r>
          </w:p>
        </w:tc>
        <w:tc>
          <w:tcPr>
            <w:tcW w:w="2520" w:type="dxa"/>
          </w:tcPr>
          <w:p w14:paraId="27F5C98E" w14:textId="77777777" w:rsidR="00F92D68" w:rsidRPr="002F5F3A" w:rsidRDefault="00F92D68" w:rsidP="003F17B7">
            <w:pPr>
              <w:pStyle w:val="ab"/>
              <w:wordWrap/>
              <w:ind w:right="20"/>
              <w:rPr>
                <w:b w:val="0"/>
              </w:rPr>
            </w:pPr>
            <w:r w:rsidRPr="002F5F3A">
              <w:rPr>
                <w:b w:val="0"/>
              </w:rPr>
              <w:t>Status</w:t>
            </w:r>
          </w:p>
        </w:tc>
      </w:tr>
      <w:tr w:rsidR="00F92D68" w14:paraId="4E404ECF" w14:textId="77777777" w:rsidTr="006177C1">
        <w:tc>
          <w:tcPr>
            <w:tcW w:w="1260" w:type="dxa"/>
          </w:tcPr>
          <w:p w14:paraId="4F76470F" w14:textId="77777777" w:rsidR="00F92D68" w:rsidRPr="002F5F3A" w:rsidRDefault="00F92D68" w:rsidP="003F17B7">
            <w:pPr>
              <w:pStyle w:val="aa"/>
              <w:ind w:right="20"/>
            </w:pPr>
            <w:r w:rsidRPr="002F5F3A">
              <w:t>A</w:t>
            </w:r>
          </w:p>
        </w:tc>
        <w:tc>
          <w:tcPr>
            <w:tcW w:w="3240" w:type="dxa"/>
          </w:tcPr>
          <w:p w14:paraId="0790F18E" w14:textId="77777777" w:rsidR="00F92D68" w:rsidRPr="002F5F3A" w:rsidRDefault="00F92D68" w:rsidP="003F17B7">
            <w:pPr>
              <w:pStyle w:val="aa"/>
              <w:ind w:right="20"/>
            </w:pPr>
            <w:r w:rsidRPr="002F5F3A">
              <w:t>0.0.0.0</w:t>
            </w:r>
          </w:p>
          <w:p w14:paraId="5E8F85AA" w14:textId="77777777" w:rsidR="00F92D68" w:rsidRPr="002F5F3A" w:rsidRDefault="00F92D68" w:rsidP="003F17B7">
            <w:pPr>
              <w:pStyle w:val="aa"/>
              <w:ind w:right="20"/>
            </w:pPr>
            <w:r w:rsidRPr="002F5F3A">
              <w:t>1.0.0.0 ~ 126.0.0.0</w:t>
            </w:r>
          </w:p>
          <w:p w14:paraId="4307A39F" w14:textId="77777777" w:rsidR="00F92D68" w:rsidRPr="002F5F3A" w:rsidRDefault="00F92D68" w:rsidP="003F17B7">
            <w:pPr>
              <w:pStyle w:val="aa"/>
              <w:ind w:right="20"/>
            </w:pPr>
            <w:r w:rsidRPr="002F5F3A">
              <w:t>127.0.0.0</w:t>
            </w:r>
          </w:p>
        </w:tc>
        <w:tc>
          <w:tcPr>
            <w:tcW w:w="2520" w:type="dxa"/>
          </w:tcPr>
          <w:p w14:paraId="171CF4F0" w14:textId="77777777" w:rsidR="00F92D68" w:rsidRPr="002F5F3A" w:rsidRDefault="00F92D68" w:rsidP="003F17B7">
            <w:pPr>
              <w:pStyle w:val="aa"/>
              <w:ind w:right="20"/>
            </w:pPr>
            <w:r w:rsidRPr="002F5F3A">
              <w:t>Reserved</w:t>
            </w:r>
          </w:p>
          <w:p w14:paraId="4CED5D6C" w14:textId="77777777" w:rsidR="00F92D68" w:rsidRPr="002F5F3A" w:rsidRDefault="00F92D68" w:rsidP="003F17B7">
            <w:pPr>
              <w:pStyle w:val="aa"/>
              <w:ind w:right="20"/>
            </w:pPr>
            <w:r w:rsidRPr="002F5F3A">
              <w:t>Available</w:t>
            </w:r>
          </w:p>
          <w:p w14:paraId="4925E7F4" w14:textId="77777777" w:rsidR="00F92D68" w:rsidRPr="002F5F3A" w:rsidRDefault="00F92D68" w:rsidP="003F17B7">
            <w:pPr>
              <w:pStyle w:val="aa"/>
              <w:ind w:right="20"/>
            </w:pPr>
            <w:r w:rsidRPr="002F5F3A">
              <w:t>Reserved</w:t>
            </w:r>
          </w:p>
        </w:tc>
      </w:tr>
      <w:tr w:rsidR="00F92D68" w14:paraId="383F8383" w14:textId="77777777" w:rsidTr="006177C1">
        <w:tc>
          <w:tcPr>
            <w:tcW w:w="1260" w:type="dxa"/>
          </w:tcPr>
          <w:p w14:paraId="141C4CDE" w14:textId="77777777" w:rsidR="00F92D68" w:rsidRPr="002F5F3A" w:rsidRDefault="00F92D68" w:rsidP="003F17B7">
            <w:pPr>
              <w:pStyle w:val="aa"/>
              <w:ind w:right="20"/>
            </w:pPr>
            <w:r w:rsidRPr="002F5F3A">
              <w:t>B</w:t>
            </w:r>
          </w:p>
        </w:tc>
        <w:tc>
          <w:tcPr>
            <w:tcW w:w="3240" w:type="dxa"/>
          </w:tcPr>
          <w:p w14:paraId="1CBDA92E" w14:textId="77777777" w:rsidR="00F92D68" w:rsidRPr="002F5F3A" w:rsidRDefault="00F92D68" w:rsidP="003F17B7">
            <w:pPr>
              <w:pStyle w:val="aa"/>
              <w:ind w:right="20"/>
            </w:pPr>
            <w:r w:rsidRPr="002F5F3A">
              <w:t>128.0.0.0 ~ 191.254.0.0</w:t>
            </w:r>
          </w:p>
          <w:p w14:paraId="33101CF5" w14:textId="77777777" w:rsidR="00F92D68" w:rsidRPr="002F5F3A" w:rsidRDefault="00F92D68" w:rsidP="003F17B7">
            <w:pPr>
              <w:pStyle w:val="aa"/>
              <w:ind w:right="20"/>
            </w:pPr>
            <w:r w:rsidRPr="002F5F3A">
              <w:t>191.255.0.0</w:t>
            </w:r>
          </w:p>
        </w:tc>
        <w:tc>
          <w:tcPr>
            <w:tcW w:w="2520" w:type="dxa"/>
          </w:tcPr>
          <w:p w14:paraId="0C33B547" w14:textId="77777777" w:rsidR="00F92D68" w:rsidRPr="002F5F3A" w:rsidRDefault="00F92D68" w:rsidP="003F17B7">
            <w:pPr>
              <w:pStyle w:val="aa"/>
              <w:ind w:right="20"/>
            </w:pPr>
            <w:r w:rsidRPr="002F5F3A">
              <w:t>Available</w:t>
            </w:r>
          </w:p>
          <w:p w14:paraId="36BE2934" w14:textId="77777777" w:rsidR="00F92D68" w:rsidRPr="002F5F3A" w:rsidRDefault="00F92D68" w:rsidP="003F17B7">
            <w:pPr>
              <w:pStyle w:val="aa"/>
              <w:ind w:right="20"/>
            </w:pPr>
            <w:r w:rsidRPr="002F5F3A">
              <w:t>Reserved</w:t>
            </w:r>
          </w:p>
        </w:tc>
      </w:tr>
      <w:tr w:rsidR="00F92D68" w14:paraId="1BE72FB3" w14:textId="77777777" w:rsidTr="006177C1">
        <w:tc>
          <w:tcPr>
            <w:tcW w:w="1260" w:type="dxa"/>
          </w:tcPr>
          <w:p w14:paraId="77A50756" w14:textId="77777777" w:rsidR="00F92D68" w:rsidRPr="002F5F3A" w:rsidRDefault="00F92D68" w:rsidP="003F17B7">
            <w:pPr>
              <w:pStyle w:val="aa"/>
              <w:ind w:right="20"/>
            </w:pPr>
            <w:r w:rsidRPr="002F5F3A">
              <w:t>C</w:t>
            </w:r>
          </w:p>
        </w:tc>
        <w:tc>
          <w:tcPr>
            <w:tcW w:w="3240" w:type="dxa"/>
          </w:tcPr>
          <w:p w14:paraId="11176AC7" w14:textId="77777777" w:rsidR="00F92D68" w:rsidRPr="002F5F3A" w:rsidRDefault="00F92D68" w:rsidP="003F17B7">
            <w:pPr>
              <w:pStyle w:val="aa"/>
              <w:ind w:right="20"/>
            </w:pPr>
            <w:r w:rsidRPr="002F5F3A">
              <w:t>192.0.0.0</w:t>
            </w:r>
          </w:p>
          <w:p w14:paraId="4A680393" w14:textId="77777777" w:rsidR="00F92D68" w:rsidRPr="002F5F3A" w:rsidRDefault="00F92D68" w:rsidP="003F17B7">
            <w:pPr>
              <w:pStyle w:val="aa"/>
              <w:ind w:right="20"/>
            </w:pPr>
            <w:r w:rsidRPr="002F5F3A">
              <w:t>192.0.1.0 ~ 223.255.255.254</w:t>
            </w:r>
          </w:p>
          <w:p w14:paraId="135DE97C" w14:textId="77777777" w:rsidR="00F92D68" w:rsidRPr="002F5F3A" w:rsidRDefault="00F92D68" w:rsidP="003F17B7">
            <w:pPr>
              <w:pStyle w:val="aa"/>
              <w:ind w:right="20"/>
            </w:pPr>
            <w:r w:rsidRPr="002F5F3A">
              <w:t>224.255.255.0</w:t>
            </w:r>
          </w:p>
        </w:tc>
        <w:tc>
          <w:tcPr>
            <w:tcW w:w="2520" w:type="dxa"/>
          </w:tcPr>
          <w:p w14:paraId="14D2EDAD" w14:textId="77777777" w:rsidR="00F92D68" w:rsidRPr="002F5F3A" w:rsidRDefault="00F92D68" w:rsidP="003F17B7">
            <w:pPr>
              <w:pStyle w:val="aa"/>
              <w:ind w:right="20"/>
            </w:pPr>
            <w:r w:rsidRPr="002F5F3A">
              <w:t>Reserved</w:t>
            </w:r>
          </w:p>
          <w:p w14:paraId="7AF4BF17" w14:textId="77777777" w:rsidR="00F92D68" w:rsidRPr="002F5F3A" w:rsidRDefault="00F92D68" w:rsidP="003F17B7">
            <w:pPr>
              <w:pStyle w:val="aa"/>
              <w:ind w:right="20"/>
            </w:pPr>
            <w:r w:rsidRPr="002F5F3A">
              <w:t>Available</w:t>
            </w:r>
          </w:p>
          <w:p w14:paraId="1A53CCDE" w14:textId="77777777" w:rsidR="00F92D68" w:rsidRPr="002F5F3A" w:rsidRDefault="00F92D68" w:rsidP="003F17B7">
            <w:pPr>
              <w:pStyle w:val="aa"/>
              <w:ind w:right="20"/>
            </w:pPr>
            <w:r w:rsidRPr="002F5F3A">
              <w:t>Reserved</w:t>
            </w:r>
          </w:p>
        </w:tc>
      </w:tr>
      <w:tr w:rsidR="00F92D68" w14:paraId="7C4A349C" w14:textId="77777777" w:rsidTr="006177C1">
        <w:tc>
          <w:tcPr>
            <w:tcW w:w="1260" w:type="dxa"/>
          </w:tcPr>
          <w:p w14:paraId="0F1DB1B5" w14:textId="77777777" w:rsidR="00F92D68" w:rsidRPr="002F5F3A" w:rsidRDefault="00F92D68" w:rsidP="003F17B7">
            <w:pPr>
              <w:pStyle w:val="aa"/>
              <w:ind w:right="20"/>
            </w:pPr>
            <w:r w:rsidRPr="002F5F3A">
              <w:t>D</w:t>
            </w:r>
          </w:p>
        </w:tc>
        <w:tc>
          <w:tcPr>
            <w:tcW w:w="3240" w:type="dxa"/>
          </w:tcPr>
          <w:p w14:paraId="013731C4" w14:textId="77777777" w:rsidR="00F92D68" w:rsidRPr="002F5F3A" w:rsidRDefault="00F92D68" w:rsidP="003F17B7">
            <w:pPr>
              <w:pStyle w:val="aa"/>
              <w:ind w:right="20"/>
            </w:pPr>
            <w:r w:rsidRPr="002F5F3A">
              <w:t>224.0.0.0 ~ 239.255.255.255</w:t>
            </w:r>
          </w:p>
        </w:tc>
        <w:tc>
          <w:tcPr>
            <w:tcW w:w="2520" w:type="dxa"/>
          </w:tcPr>
          <w:p w14:paraId="3D7CEAD8" w14:textId="77777777" w:rsidR="00F92D68" w:rsidRPr="002F5F3A" w:rsidRDefault="00F92D68" w:rsidP="003F17B7">
            <w:pPr>
              <w:pStyle w:val="aa"/>
              <w:ind w:right="20"/>
            </w:pPr>
            <w:r w:rsidRPr="002F5F3A">
              <w:t>Multicast Group Address</w:t>
            </w:r>
          </w:p>
        </w:tc>
      </w:tr>
      <w:tr w:rsidR="00F92D68" w14:paraId="1F169226" w14:textId="77777777" w:rsidTr="006177C1">
        <w:tc>
          <w:tcPr>
            <w:tcW w:w="1260" w:type="dxa"/>
          </w:tcPr>
          <w:p w14:paraId="45D14FAA" w14:textId="77777777" w:rsidR="00F92D68" w:rsidRPr="002F5F3A" w:rsidRDefault="00F92D68" w:rsidP="003F17B7">
            <w:pPr>
              <w:pStyle w:val="aa"/>
              <w:ind w:right="20"/>
            </w:pPr>
            <w:r w:rsidRPr="002F5F3A">
              <w:t>E</w:t>
            </w:r>
          </w:p>
        </w:tc>
        <w:tc>
          <w:tcPr>
            <w:tcW w:w="3240" w:type="dxa"/>
          </w:tcPr>
          <w:p w14:paraId="09EA0481" w14:textId="77777777" w:rsidR="00F92D68" w:rsidRPr="002F5F3A" w:rsidRDefault="00F92D68" w:rsidP="003F17B7">
            <w:pPr>
              <w:pStyle w:val="aa"/>
              <w:ind w:right="20"/>
            </w:pPr>
            <w:r w:rsidRPr="002F5F3A">
              <w:t>240.0.0.0 ~ 255.255.255.254</w:t>
            </w:r>
          </w:p>
          <w:p w14:paraId="71BB70DF" w14:textId="77777777" w:rsidR="00F92D68" w:rsidRPr="002F5F3A" w:rsidRDefault="00F92D68" w:rsidP="003F17B7">
            <w:pPr>
              <w:pStyle w:val="aa"/>
              <w:ind w:right="20"/>
            </w:pPr>
            <w:r w:rsidRPr="002F5F3A">
              <w:t>255.255.255.255</w:t>
            </w:r>
          </w:p>
        </w:tc>
        <w:tc>
          <w:tcPr>
            <w:tcW w:w="2520" w:type="dxa"/>
          </w:tcPr>
          <w:p w14:paraId="3EE61B11" w14:textId="77777777" w:rsidR="00F92D68" w:rsidRPr="002F5F3A" w:rsidRDefault="00F92D68" w:rsidP="003F17B7">
            <w:pPr>
              <w:pStyle w:val="aa"/>
              <w:ind w:right="20"/>
            </w:pPr>
            <w:r w:rsidRPr="002F5F3A">
              <w:t>Reserved</w:t>
            </w:r>
          </w:p>
          <w:p w14:paraId="1CA91EFD" w14:textId="77777777" w:rsidR="00F92D68" w:rsidRPr="002F5F3A" w:rsidRDefault="00F92D68" w:rsidP="003F17B7">
            <w:pPr>
              <w:pStyle w:val="aa"/>
              <w:ind w:right="20"/>
            </w:pPr>
            <w:r w:rsidRPr="002F5F3A">
              <w:t>Broadcast</w:t>
            </w:r>
          </w:p>
        </w:tc>
      </w:tr>
    </w:tbl>
    <w:p w14:paraId="3FF18529" w14:textId="77777777"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894"/>
        <w:gridCol w:w="1024"/>
        <w:gridCol w:w="5442"/>
      </w:tblGrid>
      <w:tr w:rsidR="00F92D68" w14:paraId="54ABC83A" w14:textId="77777777" w:rsidTr="003F17B7">
        <w:tc>
          <w:tcPr>
            <w:tcW w:w="894" w:type="dxa"/>
            <w:vAlign w:val="center"/>
          </w:tcPr>
          <w:p w14:paraId="2F8E4911" w14:textId="77777777"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Default="00F92D68" w:rsidP="003F17B7">
            <w:pPr>
              <w:pStyle w:val="aa"/>
              <w:ind w:right="20"/>
              <w:jc w:val="both"/>
              <w:rPr>
                <w:b/>
                <w:bCs/>
              </w:rPr>
            </w:pPr>
            <w:r>
              <w:rPr>
                <w:b/>
                <w:bCs/>
              </w:rPr>
              <w:t>Notice</w:t>
            </w:r>
          </w:p>
        </w:tc>
        <w:tc>
          <w:tcPr>
            <w:tcW w:w="5442" w:type="dxa"/>
            <w:vAlign w:val="center"/>
          </w:tcPr>
          <w:p w14:paraId="10382338" w14:textId="77777777" w:rsidR="00F92D68" w:rsidRDefault="00F92D68" w:rsidP="003F17B7">
            <w:pPr>
              <w:pStyle w:val="aa"/>
              <w:ind w:right="20"/>
              <w:jc w:val="both"/>
              <w:rPr>
                <w:rFonts w:cs="Times New Roman"/>
                <w:i/>
                <w:iCs/>
              </w:rPr>
            </w:pPr>
            <w:r w:rsidRPr="002F5F3A">
              <w:t>For official descriptions on IP address</w:t>
            </w:r>
            <w:r w:rsidR="0048374A">
              <w:t>es</w:t>
            </w:r>
            <w:r w:rsidRPr="002F5F3A">
              <w:t>, refer to RFC1166, Internet Number.</w:t>
            </w:r>
            <w:r w:rsidR="003F17B7">
              <w:t xml:space="preserve">  To obtain a network number, just ask your ISP (Internet Service Provider</w:t>
            </w:r>
            <w:r w:rsidR="0048374A">
              <w:t>)</w:t>
            </w:r>
            <w:r w:rsidR="003F17B7">
              <w:t>.</w:t>
            </w:r>
          </w:p>
        </w:tc>
      </w:tr>
    </w:tbl>
    <w:p w14:paraId="5D2D36D7" w14:textId="77777777" w:rsidR="00F92D68" w:rsidRDefault="009340BF" w:rsidP="003F17B7">
      <w:pPr>
        <w:pStyle w:val="a3"/>
        <w:ind w:left="0" w:right="20"/>
      </w:pPr>
      <w:r>
        <w:t xml:space="preserve">The </w:t>
      </w:r>
      <w:r w:rsidR="00094318">
        <w:t>C9500</w:t>
      </w:r>
      <w:r w:rsidR="00F92D68" w:rsidRPr="002F5F3A">
        <w:t xml:space="preserve"> supports multiple IP addresses per interface. </w:t>
      </w:r>
      <w:r>
        <w:t xml:space="preserve">The </w:t>
      </w:r>
      <w:r w:rsidR="00094318">
        <w:t>C9500</w:t>
      </w:r>
      <w:r w:rsidR="00F92D68" w:rsidRPr="002F5F3A">
        <w:t xml:space="preserve"> allows up to 10 IP addresses for an interface. Multiple IP addresses can be used in a variety of situations. The following are the most common applications:</w:t>
      </w:r>
    </w:p>
    <w:p w14:paraId="2A9DCF7E" w14:textId="77777777" w:rsidR="00F92D68" w:rsidRDefault="00F92D68" w:rsidP="003F17B7">
      <w:pPr>
        <w:pStyle w:val="a3"/>
        <w:ind w:left="0" w:right="20"/>
      </w:pPr>
      <w:r w:rsidRPr="002F5F3A">
        <w:t>There might not be enough host addresses for a particular network segment.</w:t>
      </w:r>
      <w:r w:rsidR="009340BF">
        <w:t>S</w:t>
      </w:r>
      <w:r w:rsidRPr="002F5F3A">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Default="00F92D68" w:rsidP="003F17B7">
      <w:pPr>
        <w:pStyle w:val="a3"/>
        <w:ind w:left="0" w:right="20"/>
      </w:pPr>
      <w:r w:rsidRPr="002F5F3A">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Default="00F92D68" w:rsidP="003F17B7">
      <w:pPr>
        <w:pStyle w:val="a3"/>
        <w:ind w:left="0" w:right="20"/>
      </w:pPr>
      <w:r w:rsidRPr="002F5F3A">
        <w:t>Two subnets of a single network might otherwise be separated by another network. You can create a single network from subnets that are physically separated by another network if you use a secondary address. In th</w:t>
      </w:r>
      <w:r w:rsidR="009340BF">
        <w:t>is</w:t>
      </w:r>
      <w:r w:rsidRPr="002F5F3A">
        <w:t xml:space="preserve"> instance, the first network is extended, or layered on top of the second network. Note that a subnet cannot appear on more than one active interface of the router at a time.</w:t>
      </w:r>
      <w:r>
        <w:t xml:space="preserve"> </w:t>
      </w:r>
    </w:p>
    <w:p w14:paraId="25ACA0B2" w14:textId="77777777" w:rsidR="00F92D68" w:rsidRDefault="00F92D68" w:rsidP="003F17B7">
      <w:pPr>
        <w:pStyle w:val="a3"/>
        <w:ind w:left="0" w:right="20"/>
      </w:pPr>
      <w:r w:rsidRPr="002F5F3A">
        <w:t>To assign an IP address to a network interface, use the following commands</w:t>
      </w:r>
      <w:r w:rsidR="009340BF">
        <w:t xml:space="preserve"> while</w:t>
      </w:r>
      <w:r w:rsidRPr="002F5F3A">
        <w:t xml:space="preserve"> in interface configuration mode:</w:t>
      </w:r>
    </w:p>
    <w:p w14:paraId="6A9D969E" w14:textId="77777777" w:rsidR="00F92D68" w:rsidRDefault="006A4BB0" w:rsidP="003F17B7">
      <w:pPr>
        <w:pStyle w:val="afffff3"/>
        <w:ind w:left="0" w:right="20"/>
      </w:pPr>
      <w:bookmarkStart w:id="1077" w:name="_Toc198527246"/>
      <w:bookmarkStart w:id="1078" w:name="_Toc361679353"/>
      <w:bookmarkStart w:id="1079" w:name="_Toc391575188"/>
      <w:r>
        <w:t>Table</w:t>
      </w:r>
      <w:r w:rsidR="00F92D68">
        <w:t xml:space="preserve"> </w:t>
      </w:r>
      <w:r w:rsidR="005832B8">
        <w:fldChar w:fldCharType="begin"/>
      </w:r>
      <w:r w:rsidR="00092D8C">
        <w:instrText xml:space="preserve"> SEQ Table \* ARABIC </w:instrText>
      </w:r>
      <w:r w:rsidR="005832B8">
        <w:fldChar w:fldCharType="separate"/>
      </w:r>
      <w:r w:rsidR="00E420FA">
        <w:rPr>
          <w:noProof/>
        </w:rPr>
        <w:t>46</w:t>
      </w:r>
      <w:r w:rsidR="005832B8">
        <w:rPr>
          <w:noProof/>
        </w:rPr>
        <w:fldChar w:fldCharType="end"/>
      </w:r>
      <w:r w:rsidR="00F92D68">
        <w:t xml:space="preserve"> IP </w:t>
      </w:r>
      <w:bookmarkEnd w:id="1077"/>
      <w:bookmarkEnd w:id="1078"/>
      <w:r w:rsidR="00F92D68" w:rsidRPr="002F5F3A">
        <w:t>Commands for Assigning IP Address</w:t>
      </w:r>
      <w:bookmarkEnd w:id="1079"/>
    </w:p>
    <w:tbl>
      <w:tblPr>
        <w:tblStyle w:val="CLIWide"/>
        <w:tblW w:w="0" w:type="auto"/>
        <w:tblLook w:val="01E0" w:firstRow="1" w:lastRow="1" w:firstColumn="1" w:lastColumn="1" w:noHBand="0" w:noVBand="0"/>
      </w:tblPr>
      <w:tblGrid>
        <w:gridCol w:w="3606"/>
        <w:gridCol w:w="4326"/>
      </w:tblGrid>
      <w:tr w:rsidR="00F92D68"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2F5F3A" w:rsidRDefault="00F92D68" w:rsidP="003F17B7">
            <w:pPr>
              <w:pStyle w:val="ab"/>
              <w:wordWrap/>
              <w:ind w:right="20"/>
              <w:rPr>
                <w:b w:val="0"/>
              </w:rPr>
            </w:pPr>
            <w:r w:rsidRPr="002F5F3A">
              <w:rPr>
                <w:b w:val="0"/>
              </w:rPr>
              <w:t>Command</w:t>
            </w:r>
          </w:p>
        </w:tc>
        <w:tc>
          <w:tcPr>
            <w:tcW w:w="4880" w:type="dxa"/>
          </w:tcPr>
          <w:p w14:paraId="5C78D456" w14:textId="77777777" w:rsidR="00F92D68" w:rsidRPr="002F5F3A" w:rsidRDefault="00F92D68" w:rsidP="003F17B7">
            <w:pPr>
              <w:pStyle w:val="ab"/>
              <w:wordWrap/>
              <w:ind w:right="20"/>
              <w:rPr>
                <w:b w:val="0"/>
              </w:rPr>
            </w:pPr>
            <w:r w:rsidRPr="002F5F3A">
              <w:rPr>
                <w:b w:val="0"/>
              </w:rPr>
              <w:t>Description</w:t>
            </w:r>
          </w:p>
        </w:tc>
      </w:tr>
      <w:tr w:rsidR="00F92D68" w14:paraId="0C56FA1A" w14:textId="77777777" w:rsidTr="006177C1">
        <w:tc>
          <w:tcPr>
            <w:tcW w:w="3940" w:type="dxa"/>
          </w:tcPr>
          <w:p w14:paraId="4474CACA" w14:textId="77777777" w:rsidR="00F92D68" w:rsidRPr="002F5F3A" w:rsidRDefault="00F92D68" w:rsidP="003F17B7">
            <w:pPr>
              <w:pStyle w:val="aa"/>
              <w:ind w:right="20"/>
            </w:pPr>
            <w:r w:rsidRPr="002F5F3A">
              <w:t xml:space="preserve">ip address </w:t>
            </w:r>
            <w:r w:rsidRPr="002F5F3A">
              <w:rPr>
                <w:i/>
                <w:iCs/>
              </w:rPr>
              <w:t>ipaddress/prefixlen</w:t>
            </w:r>
          </w:p>
        </w:tc>
        <w:tc>
          <w:tcPr>
            <w:tcW w:w="4880" w:type="dxa"/>
          </w:tcPr>
          <w:p w14:paraId="4F946E44" w14:textId="77777777" w:rsidR="00F92D68" w:rsidRPr="002F5F3A" w:rsidRDefault="00F92D68" w:rsidP="003F17B7">
            <w:pPr>
              <w:pStyle w:val="afffc"/>
              <w:ind w:right="20"/>
            </w:pPr>
            <w:r w:rsidRPr="002F5F3A">
              <w:t>Assigns an IP address to an interface.</w:t>
            </w:r>
          </w:p>
        </w:tc>
      </w:tr>
    </w:tbl>
    <w:p w14:paraId="7FC57149" w14:textId="77777777"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919"/>
        <w:gridCol w:w="1054"/>
        <w:gridCol w:w="5959"/>
      </w:tblGrid>
      <w:tr w:rsidR="00F92D68" w14:paraId="73B3799F" w14:textId="77777777" w:rsidTr="00F92D68">
        <w:tc>
          <w:tcPr>
            <w:tcW w:w="960" w:type="dxa"/>
            <w:vAlign w:val="center"/>
          </w:tcPr>
          <w:p w14:paraId="5498066A" w14:textId="77777777"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Default="00F92D68" w:rsidP="003F17B7">
            <w:pPr>
              <w:pStyle w:val="aa"/>
              <w:ind w:right="20"/>
              <w:jc w:val="both"/>
              <w:rPr>
                <w:b/>
                <w:bCs/>
              </w:rPr>
            </w:pPr>
            <w:r>
              <w:rPr>
                <w:b/>
                <w:bCs/>
              </w:rPr>
              <w:t>Notice</w:t>
            </w:r>
          </w:p>
        </w:tc>
        <w:tc>
          <w:tcPr>
            <w:tcW w:w="6800" w:type="dxa"/>
            <w:vAlign w:val="center"/>
          </w:tcPr>
          <w:p w14:paraId="596E3350" w14:textId="77777777" w:rsidR="00F92D68" w:rsidRDefault="00F92D68" w:rsidP="003F17B7">
            <w:pPr>
              <w:pStyle w:val="aa"/>
              <w:ind w:right="20"/>
              <w:jc w:val="both"/>
              <w:rPr>
                <w:rFonts w:cs="Times New Roman"/>
                <w:i/>
                <w:iCs/>
              </w:rPr>
            </w:pPr>
            <w:r w:rsidRPr="002F5F3A">
              <w:t>Prefixlen is the bit length to divide network among IP addresses.</w:t>
            </w:r>
          </w:p>
        </w:tc>
      </w:tr>
    </w:tbl>
    <w:p w14:paraId="474DC8BD" w14:textId="77777777" w:rsidR="00F92D68" w:rsidRDefault="00F92D68" w:rsidP="0021019A">
      <w:pPr>
        <w:pStyle w:val="2"/>
        <w:ind w:right="20"/>
      </w:pPr>
      <w:bookmarkStart w:id="1080" w:name="_Toc198527242"/>
      <w:bookmarkStart w:id="1081" w:name="_Toc363228357"/>
      <w:bookmarkStart w:id="1082" w:name="_Toc445130816"/>
      <w:r>
        <w:lastRenderedPageBreak/>
        <w:t>ARP</w:t>
      </w:r>
      <w:r>
        <w:rPr>
          <w:rFonts w:hint="eastAsia"/>
        </w:rPr>
        <w:t xml:space="preserve"> </w:t>
      </w:r>
      <w:r>
        <w:t xml:space="preserve">(Address Resolution </w:t>
      </w:r>
      <w:r w:rsidRPr="00F92D68">
        <w:t>Protocol</w:t>
      </w:r>
      <w:r>
        <w:t>)</w:t>
      </w:r>
      <w:bookmarkEnd w:id="1080"/>
      <w:bookmarkEnd w:id="1081"/>
      <w:bookmarkEnd w:id="1082"/>
    </w:p>
    <w:p w14:paraId="0E1ADDCB" w14:textId="77777777" w:rsidR="00F92D68" w:rsidRDefault="00F92D68" w:rsidP="0021019A">
      <w:pPr>
        <w:pStyle w:val="a3"/>
        <w:ind w:right="20"/>
      </w:pPr>
      <w:r w:rsidRPr="002F5F3A">
        <w:t xml:space="preserve">To check the information of </w:t>
      </w:r>
      <w:r w:rsidR="00CA2EF2">
        <w:t xml:space="preserve">the </w:t>
      </w:r>
      <w:r w:rsidRPr="002F5F3A">
        <w:t>ARP table, use the following commands in privilege mode. You can set Static ARP and Proxy ARP.</w:t>
      </w:r>
    </w:p>
    <w:p w14:paraId="37BB7423" w14:textId="77777777" w:rsidR="00F92D68" w:rsidRDefault="00F92D68" w:rsidP="0021019A">
      <w:pPr>
        <w:pStyle w:val="afffff3"/>
        <w:ind w:right="20"/>
      </w:pPr>
      <w:bookmarkStart w:id="1083" w:name="_Ref533758725"/>
      <w:r>
        <w:t xml:space="preserve"> </w:t>
      </w:r>
      <w:bookmarkStart w:id="1084" w:name="_Toc198527247"/>
      <w:bookmarkStart w:id="1085" w:name="_Toc361679354"/>
      <w:bookmarkStart w:id="1086" w:name="_Toc391575189"/>
      <w:r w:rsidR="006A4BB0">
        <w:t>Table</w:t>
      </w:r>
      <w:r>
        <w:t xml:space="preserve"> </w:t>
      </w:r>
      <w:r w:rsidR="005832B8">
        <w:fldChar w:fldCharType="begin"/>
      </w:r>
      <w:r w:rsidR="00092D8C">
        <w:instrText xml:space="preserve"> SEQ Table \* ARABIC </w:instrText>
      </w:r>
      <w:r w:rsidR="005832B8">
        <w:fldChar w:fldCharType="separate"/>
      </w:r>
      <w:r w:rsidR="00E420FA">
        <w:rPr>
          <w:noProof/>
        </w:rPr>
        <w:t>47</w:t>
      </w:r>
      <w:r w:rsidR="005832B8">
        <w:rPr>
          <w:noProof/>
        </w:rPr>
        <w:fldChar w:fldCharType="end"/>
      </w:r>
      <w:bookmarkEnd w:id="1083"/>
      <w:r>
        <w:t xml:space="preserve"> </w:t>
      </w:r>
      <w:bookmarkEnd w:id="1084"/>
      <w:bookmarkEnd w:id="1085"/>
      <w:r w:rsidRPr="002F5F3A">
        <w:t>Commands for ARP Configuration</w:t>
      </w:r>
      <w:bookmarkEnd w:id="1086"/>
    </w:p>
    <w:tbl>
      <w:tblPr>
        <w:tblStyle w:val="CLIWide"/>
        <w:tblW w:w="0" w:type="auto"/>
        <w:tblLook w:val="01E0" w:firstRow="1" w:lastRow="1" w:firstColumn="1" w:lastColumn="1" w:noHBand="0" w:noVBand="0"/>
      </w:tblPr>
      <w:tblGrid>
        <w:gridCol w:w="2270"/>
        <w:gridCol w:w="4521"/>
        <w:gridCol w:w="1141"/>
      </w:tblGrid>
      <w:tr w:rsidR="00F92D68"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2F5F3A" w:rsidRDefault="00F92D68" w:rsidP="0021019A">
            <w:pPr>
              <w:pStyle w:val="ab"/>
              <w:wordWrap/>
              <w:ind w:right="20"/>
              <w:rPr>
                <w:b w:val="0"/>
              </w:rPr>
            </w:pPr>
            <w:r w:rsidRPr="002F5F3A">
              <w:rPr>
                <w:b w:val="0"/>
              </w:rPr>
              <w:t>Commands</w:t>
            </w:r>
          </w:p>
        </w:tc>
        <w:tc>
          <w:tcPr>
            <w:tcW w:w="4649" w:type="dxa"/>
          </w:tcPr>
          <w:p w14:paraId="512E3B3E" w14:textId="77777777" w:rsidR="00F92D68" w:rsidRPr="002F5F3A" w:rsidRDefault="00F92D68" w:rsidP="0021019A">
            <w:pPr>
              <w:pStyle w:val="ab"/>
              <w:wordWrap/>
              <w:ind w:right="20"/>
              <w:rPr>
                <w:b w:val="0"/>
              </w:rPr>
            </w:pPr>
            <w:r w:rsidRPr="002F5F3A">
              <w:rPr>
                <w:b w:val="0"/>
              </w:rPr>
              <w:t>Description</w:t>
            </w:r>
          </w:p>
        </w:tc>
        <w:tc>
          <w:tcPr>
            <w:tcW w:w="1146" w:type="dxa"/>
          </w:tcPr>
          <w:p w14:paraId="75A39CF3" w14:textId="77777777" w:rsidR="00F92D68" w:rsidRPr="002F5F3A" w:rsidRDefault="00F92D68" w:rsidP="0021019A">
            <w:pPr>
              <w:pStyle w:val="ab"/>
              <w:wordWrap/>
              <w:ind w:right="20"/>
              <w:rPr>
                <w:b w:val="0"/>
              </w:rPr>
            </w:pPr>
            <w:r w:rsidRPr="002F5F3A">
              <w:rPr>
                <w:b w:val="0"/>
              </w:rPr>
              <w:t>Mode</w:t>
            </w:r>
          </w:p>
        </w:tc>
      </w:tr>
      <w:tr w:rsidR="00F92D68" w14:paraId="65F3C288" w14:textId="77777777" w:rsidTr="002E4D61">
        <w:tc>
          <w:tcPr>
            <w:tcW w:w="2311" w:type="dxa"/>
          </w:tcPr>
          <w:p w14:paraId="5DA6DC0C" w14:textId="77777777" w:rsidR="00F92D68" w:rsidRPr="002F5F3A" w:rsidRDefault="00F92D68" w:rsidP="0021019A">
            <w:pPr>
              <w:pStyle w:val="aa"/>
              <w:ind w:right="20"/>
              <w:jc w:val="left"/>
            </w:pPr>
            <w:r>
              <w:rPr>
                <w:rFonts w:ascii="Courier New" w:hAnsi="Courier New" w:hint="eastAsia"/>
              </w:rPr>
              <w:t>s</w:t>
            </w:r>
            <w:r w:rsidRPr="00744001">
              <w:rPr>
                <w:rFonts w:ascii="Courier New" w:hAnsi="Courier New"/>
              </w:rPr>
              <w:t>how arp</w:t>
            </w:r>
            <w:r w:rsidRPr="002F5F3A">
              <w:t xml:space="preserve"> </w:t>
            </w:r>
          </w:p>
        </w:tc>
        <w:tc>
          <w:tcPr>
            <w:tcW w:w="4649" w:type="dxa"/>
          </w:tcPr>
          <w:p w14:paraId="65549E1C" w14:textId="77777777" w:rsidR="00F92D68" w:rsidRPr="002F5F3A" w:rsidRDefault="00A44CD7" w:rsidP="002B424F">
            <w:pPr>
              <w:pStyle w:val="a9"/>
              <w:numPr>
                <w:ilvl w:val="0"/>
                <w:numId w:val="9"/>
              </w:numPr>
              <w:ind w:right="20"/>
            </w:pPr>
            <w:r>
              <w:t xml:space="preserve">Display </w:t>
            </w:r>
            <w:r w:rsidR="00F92D68" w:rsidRPr="002F5F3A">
              <w:t>the entries of an ARP table.</w:t>
            </w:r>
          </w:p>
        </w:tc>
        <w:tc>
          <w:tcPr>
            <w:tcW w:w="1146" w:type="dxa"/>
          </w:tcPr>
          <w:p w14:paraId="7A428BA2" w14:textId="77777777" w:rsidR="00F92D68" w:rsidRPr="002F5F3A" w:rsidRDefault="00250C37" w:rsidP="0021019A">
            <w:pPr>
              <w:pStyle w:val="aa"/>
              <w:ind w:right="20"/>
            </w:pPr>
            <w:r>
              <w:t>Privileged</w:t>
            </w:r>
          </w:p>
        </w:tc>
      </w:tr>
      <w:tr w:rsidR="00F92D68" w:rsidRPr="00D72D37" w14:paraId="524117C9" w14:textId="77777777" w:rsidTr="002E4D61">
        <w:tc>
          <w:tcPr>
            <w:tcW w:w="2311" w:type="dxa"/>
          </w:tcPr>
          <w:p w14:paraId="537ABED6" w14:textId="77777777" w:rsidR="00F92D68" w:rsidRDefault="00F92D68" w:rsidP="0021019A">
            <w:pPr>
              <w:pStyle w:val="aa"/>
              <w:ind w:right="20"/>
              <w:jc w:val="left"/>
              <w:rPr>
                <w:rFonts w:ascii="Courier New" w:hAnsi="Courier New"/>
              </w:rPr>
            </w:pPr>
            <w:r>
              <w:rPr>
                <w:rFonts w:ascii="Courier New" w:hAnsi="Courier New" w:hint="eastAsia"/>
              </w:rPr>
              <w:t>show arp static</w:t>
            </w:r>
          </w:p>
        </w:tc>
        <w:tc>
          <w:tcPr>
            <w:tcW w:w="4649" w:type="dxa"/>
          </w:tcPr>
          <w:p w14:paraId="26F7F302" w14:textId="77777777" w:rsidR="00F92D68" w:rsidRDefault="00A44CD7" w:rsidP="002B424F">
            <w:pPr>
              <w:pStyle w:val="a9"/>
              <w:numPr>
                <w:ilvl w:val="0"/>
                <w:numId w:val="9"/>
              </w:numPr>
              <w:ind w:right="20"/>
            </w:pPr>
            <w:r>
              <w:t xml:space="preserve">Display the entries which have been set as static by </w:t>
            </w:r>
            <w:r w:rsidR="00F92D68">
              <w:t>“</w:t>
            </w:r>
            <w:r w:rsidR="00F92D68">
              <w:rPr>
                <w:rFonts w:hint="eastAsia"/>
              </w:rPr>
              <w:t>arp</w:t>
            </w:r>
            <w:r w:rsidR="00F92D68">
              <w:t>”</w:t>
            </w:r>
            <w:r w:rsidR="00F92D68">
              <w:rPr>
                <w:rFonts w:hint="eastAsia"/>
              </w:rPr>
              <w:t xml:space="preserve"> </w:t>
            </w:r>
            <w:r>
              <w:rPr>
                <w:rFonts w:hint="eastAsia"/>
              </w:rPr>
              <w:t>c</w:t>
            </w:r>
            <w:r>
              <w:t>ommand.</w:t>
            </w:r>
          </w:p>
        </w:tc>
        <w:tc>
          <w:tcPr>
            <w:tcW w:w="1146" w:type="dxa"/>
          </w:tcPr>
          <w:p w14:paraId="11325059" w14:textId="77777777" w:rsidR="00F92D68" w:rsidRDefault="00F92D68" w:rsidP="0021019A">
            <w:pPr>
              <w:pStyle w:val="aa"/>
              <w:ind w:right="20"/>
            </w:pPr>
            <w:r>
              <w:t>Privileged</w:t>
            </w:r>
          </w:p>
        </w:tc>
      </w:tr>
      <w:tr w:rsidR="00F92D68" w:rsidRPr="00D72D37" w14:paraId="4F45F2BB" w14:textId="77777777" w:rsidTr="002E4D61">
        <w:tc>
          <w:tcPr>
            <w:tcW w:w="2311" w:type="dxa"/>
          </w:tcPr>
          <w:p w14:paraId="263A4F5D" w14:textId="77777777" w:rsidR="00F92D68" w:rsidRPr="00E15B84" w:rsidRDefault="00E15B84" w:rsidP="0021019A">
            <w:pPr>
              <w:pStyle w:val="aa"/>
              <w:ind w:right="20"/>
              <w:jc w:val="left"/>
              <w:rPr>
                <w:rFonts w:ascii="Courier New" w:hAnsi="Courier New"/>
              </w:rPr>
            </w:pPr>
            <w:r>
              <w:rPr>
                <w:rFonts w:ascii="Courier New" w:hAnsi="Courier New"/>
              </w:rPr>
              <w:t>c</w:t>
            </w:r>
            <w:r w:rsidRPr="00E15B84">
              <w:rPr>
                <w:rFonts w:ascii="Courier New" w:hAnsi="Courier New"/>
              </w:rPr>
              <w:t xml:space="preserve">lear </w:t>
            </w:r>
            <w:r w:rsidR="002E4D61">
              <w:rPr>
                <w:rFonts w:ascii="Courier New" w:hAnsi="Courier New"/>
              </w:rPr>
              <w:t>arp-cache</w:t>
            </w:r>
          </w:p>
        </w:tc>
        <w:tc>
          <w:tcPr>
            <w:tcW w:w="4649" w:type="dxa"/>
          </w:tcPr>
          <w:p w14:paraId="2603785B" w14:textId="77777777" w:rsidR="00F92D68" w:rsidRDefault="002E4D61" w:rsidP="002B424F">
            <w:pPr>
              <w:pStyle w:val="a9"/>
              <w:numPr>
                <w:ilvl w:val="0"/>
                <w:numId w:val="9"/>
              </w:numPr>
              <w:ind w:right="20"/>
            </w:pPr>
            <w:r>
              <w:t xml:space="preserve">Delete the </w:t>
            </w:r>
            <w:r w:rsidRPr="002F5F3A">
              <w:t>entries of an ARP table</w:t>
            </w:r>
          </w:p>
        </w:tc>
        <w:tc>
          <w:tcPr>
            <w:tcW w:w="1146" w:type="dxa"/>
          </w:tcPr>
          <w:p w14:paraId="6E2CFF2A" w14:textId="77777777" w:rsidR="00F92D68" w:rsidRDefault="00F92D68" w:rsidP="0021019A">
            <w:pPr>
              <w:pStyle w:val="aa"/>
              <w:ind w:right="20"/>
            </w:pPr>
            <w:r>
              <w:t>Privileged</w:t>
            </w:r>
          </w:p>
        </w:tc>
      </w:tr>
      <w:tr w:rsidR="00F92D68" w14:paraId="0EED6B25" w14:textId="77777777" w:rsidTr="002E4D61">
        <w:tc>
          <w:tcPr>
            <w:tcW w:w="2311" w:type="dxa"/>
          </w:tcPr>
          <w:p w14:paraId="497DCF2B" w14:textId="77777777" w:rsidR="00F92D68" w:rsidRDefault="002E4D61" w:rsidP="0021019A">
            <w:pPr>
              <w:pStyle w:val="aa"/>
              <w:ind w:right="20"/>
              <w:jc w:val="left"/>
              <w:rPr>
                <w:rFonts w:ascii="Courier New" w:hAnsi="Courier New"/>
              </w:rPr>
            </w:pPr>
            <w:r w:rsidRPr="002E4D61">
              <w:rPr>
                <w:rFonts w:ascii="Courier New" w:hAnsi="Courier New"/>
              </w:rPr>
              <w:t>Clear arp-cache interface IFNAME</w:t>
            </w:r>
          </w:p>
        </w:tc>
        <w:tc>
          <w:tcPr>
            <w:tcW w:w="4649" w:type="dxa"/>
          </w:tcPr>
          <w:p w14:paraId="7A817949" w14:textId="77777777" w:rsidR="003B28EE" w:rsidRDefault="002E4D61" w:rsidP="002B424F">
            <w:pPr>
              <w:pStyle w:val="a9"/>
              <w:numPr>
                <w:ilvl w:val="0"/>
                <w:numId w:val="9"/>
              </w:numPr>
              <w:ind w:right="20"/>
            </w:pPr>
            <w:r>
              <w:t xml:space="preserve">Delete the </w:t>
            </w:r>
            <w:r w:rsidRPr="002F5F3A">
              <w:t>ARP table</w:t>
            </w:r>
            <w:r>
              <w:t xml:space="preserve"> </w:t>
            </w:r>
            <w:r w:rsidRPr="002F5F3A">
              <w:t>entries</w:t>
            </w:r>
            <w:r>
              <w:t xml:space="preserve"> for specified interface</w:t>
            </w:r>
          </w:p>
        </w:tc>
        <w:tc>
          <w:tcPr>
            <w:tcW w:w="1146" w:type="dxa"/>
          </w:tcPr>
          <w:p w14:paraId="5416EF76" w14:textId="77777777" w:rsidR="00F92D68" w:rsidRDefault="002E4D61" w:rsidP="0021019A">
            <w:pPr>
              <w:pStyle w:val="aa"/>
              <w:ind w:right="20"/>
            </w:pPr>
            <w:r>
              <w:t>Privileged</w:t>
            </w:r>
          </w:p>
        </w:tc>
      </w:tr>
      <w:tr w:rsidR="002E4D61" w14:paraId="6E8F4EA1" w14:textId="77777777" w:rsidTr="002E4D61">
        <w:tc>
          <w:tcPr>
            <w:tcW w:w="2311" w:type="dxa"/>
            <w:vAlign w:val="top"/>
          </w:tcPr>
          <w:p w14:paraId="453425C9" w14:textId="77777777" w:rsidR="002E4D61" w:rsidRPr="002E4D61" w:rsidRDefault="002E4D61" w:rsidP="0021019A">
            <w:pPr>
              <w:pStyle w:val="aa"/>
              <w:ind w:right="20"/>
              <w:jc w:val="left"/>
              <w:rPr>
                <w:rFonts w:ascii="Courier New" w:hAnsi="Courier New"/>
              </w:rPr>
            </w:pPr>
            <w:r w:rsidRPr="002E4D61">
              <w:rPr>
                <w:rFonts w:ascii="Courier New" w:hAnsi="Courier New" w:hint="eastAsia"/>
              </w:rPr>
              <w:t xml:space="preserve">show arp </w:t>
            </w:r>
            <w:r w:rsidRPr="002E4D61">
              <w:rPr>
                <w:rFonts w:ascii="Courier New" w:hAnsi="Courier New"/>
              </w:rPr>
              <w:t>access-list</w:t>
            </w:r>
          </w:p>
        </w:tc>
        <w:tc>
          <w:tcPr>
            <w:tcW w:w="4649" w:type="dxa"/>
            <w:vAlign w:val="top"/>
          </w:tcPr>
          <w:p w14:paraId="7C9A6476" w14:textId="77777777" w:rsidR="002E4D61" w:rsidRPr="002E4D61" w:rsidRDefault="002E4D61" w:rsidP="002B424F">
            <w:pPr>
              <w:pStyle w:val="a9"/>
              <w:numPr>
                <w:ilvl w:val="0"/>
                <w:numId w:val="9"/>
              </w:numPr>
              <w:ind w:right="20"/>
            </w:pPr>
            <w:r w:rsidRPr="002E4D61">
              <w:t xml:space="preserve">Display </w:t>
            </w:r>
            <w:r w:rsidRPr="002F5F3A">
              <w:t>the ARP table</w:t>
            </w:r>
            <w:r>
              <w:t xml:space="preserve"> </w:t>
            </w:r>
            <w:r w:rsidRPr="002F5F3A">
              <w:t>entries</w:t>
            </w:r>
            <w:r>
              <w:t xml:space="preserve"> which have been registered by ACL command.</w:t>
            </w:r>
          </w:p>
        </w:tc>
        <w:tc>
          <w:tcPr>
            <w:tcW w:w="1146" w:type="dxa"/>
            <w:vAlign w:val="top"/>
          </w:tcPr>
          <w:p w14:paraId="4A0CF7E8" w14:textId="77777777" w:rsidR="002E4D61" w:rsidRPr="002E4D61" w:rsidRDefault="002E4D61" w:rsidP="0021019A">
            <w:pPr>
              <w:pStyle w:val="aa"/>
              <w:wordWrap w:val="0"/>
              <w:ind w:right="20"/>
              <w:jc w:val="left"/>
            </w:pPr>
            <w:r w:rsidRPr="002E4D61">
              <w:t>Privileged</w:t>
            </w:r>
          </w:p>
        </w:tc>
      </w:tr>
    </w:tbl>
    <w:p w14:paraId="0AC85E0B" w14:textId="77777777" w:rsidR="00F92D68" w:rsidRDefault="00F92D68" w:rsidP="0021019A">
      <w:pPr>
        <w:ind w:right="20"/>
        <w:rPr>
          <w:rFonts w:cs="Times New Roman"/>
        </w:rPr>
      </w:pPr>
    </w:p>
    <w:p w14:paraId="43CC80AC" w14:textId="77777777" w:rsidR="00F92D68" w:rsidRDefault="00F92D68" w:rsidP="0021019A">
      <w:pPr>
        <w:ind w:right="20"/>
        <w:rPr>
          <w:rFonts w:cs="Times New Roman"/>
        </w:rPr>
      </w:pPr>
    </w:p>
    <w:p w14:paraId="17711490" w14:textId="77777777" w:rsidR="00F92D68" w:rsidRDefault="00F92D68" w:rsidP="0021019A">
      <w:pPr>
        <w:pStyle w:val="2"/>
        <w:ind w:right="20"/>
      </w:pPr>
      <w:bookmarkStart w:id="1087" w:name="_Toc445130817"/>
      <w:bookmarkStart w:id="1088" w:name="_Toc198527243"/>
      <w:bookmarkStart w:id="1089" w:name="_Toc363228358"/>
      <w:r w:rsidRPr="00F92D68">
        <w:rPr>
          <w:rFonts w:hint="eastAsia"/>
        </w:rPr>
        <w:lastRenderedPageBreak/>
        <w:t>Configuring</w:t>
      </w:r>
      <w:r>
        <w:rPr>
          <w:rFonts w:hint="eastAsia"/>
        </w:rPr>
        <w:t xml:space="preserve"> </w:t>
      </w:r>
      <w:r>
        <w:t>Static Routes</w:t>
      </w:r>
      <w:bookmarkEnd w:id="1087"/>
      <w:r>
        <w:t xml:space="preserve"> </w:t>
      </w:r>
      <w:bookmarkEnd w:id="1088"/>
      <w:bookmarkEnd w:id="1089"/>
    </w:p>
    <w:p w14:paraId="682E9620" w14:textId="77777777" w:rsidR="00070D09" w:rsidRDefault="00070D09" w:rsidP="00253CEA">
      <w:pPr>
        <w:pStyle w:val="a3"/>
        <w:ind w:left="0" w:right="20"/>
        <w:rPr>
          <w:rFonts w:cs="Arial"/>
        </w:rPr>
      </w:pPr>
      <w:r w:rsidRPr="002F5F3A">
        <w:rPr>
          <w:rFonts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2F5F3A" w:rsidRDefault="00070D09" w:rsidP="00253CEA">
      <w:pPr>
        <w:pStyle w:val="a3"/>
        <w:ind w:left="0" w:right="20"/>
        <w:rPr>
          <w:rFonts w:cs="Arial"/>
        </w:rPr>
      </w:pPr>
      <w:r w:rsidRPr="002F5F3A">
        <w:rPr>
          <w:rFonts w:cs="Arial"/>
        </w:rPr>
        <w:t>To configure a static route, use the commands below:</w:t>
      </w:r>
    </w:p>
    <w:p w14:paraId="2F3F8563" w14:textId="77777777" w:rsidR="00F92D68" w:rsidRDefault="00070D09" w:rsidP="00253CEA">
      <w:pPr>
        <w:pStyle w:val="afffff3"/>
        <w:ind w:left="0" w:right="20"/>
      </w:pPr>
      <w:bookmarkStart w:id="1090" w:name="_Toc391575190"/>
      <w:r>
        <w:t xml:space="preserve">Table </w:t>
      </w:r>
      <w:r w:rsidR="005832B8">
        <w:fldChar w:fldCharType="begin"/>
      </w:r>
      <w:r w:rsidR="00092D8C">
        <w:instrText xml:space="preserve"> SEQ Table \* ARABIC </w:instrText>
      </w:r>
      <w:r w:rsidR="005832B8">
        <w:fldChar w:fldCharType="separate"/>
      </w:r>
      <w:r w:rsidR="00E420FA">
        <w:rPr>
          <w:noProof/>
        </w:rPr>
        <w:t>48</w:t>
      </w:r>
      <w:r w:rsidR="005832B8">
        <w:rPr>
          <w:noProof/>
        </w:rPr>
        <w:fldChar w:fldCharType="end"/>
      </w:r>
      <w:r>
        <w:rPr>
          <w:rFonts w:hint="eastAsia"/>
        </w:rPr>
        <w:t xml:space="preserve"> </w:t>
      </w:r>
      <w:r w:rsidRPr="002F5F3A">
        <w:t>Commands for configuring Static route path</w:t>
      </w:r>
      <w:bookmarkEnd w:id="1090"/>
    </w:p>
    <w:tbl>
      <w:tblPr>
        <w:tblStyle w:val="CLIWide"/>
        <w:tblW w:w="0" w:type="auto"/>
        <w:tblLook w:val="01E0" w:firstRow="1" w:lastRow="1" w:firstColumn="1" w:lastColumn="1" w:noHBand="0" w:noVBand="0"/>
      </w:tblPr>
      <w:tblGrid>
        <w:gridCol w:w="3292"/>
        <w:gridCol w:w="4640"/>
      </w:tblGrid>
      <w:tr w:rsidR="004E79BC"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Default="004E79BC" w:rsidP="00253CEA">
            <w:pPr>
              <w:pStyle w:val="ab"/>
              <w:ind w:right="20"/>
              <w:rPr>
                <w:rFonts w:cs="Times New Roman"/>
              </w:rPr>
            </w:pPr>
            <w:r>
              <w:rPr>
                <w:rFonts w:cs="굴림체" w:hint="eastAsia"/>
              </w:rPr>
              <w:t>Command</w:t>
            </w:r>
          </w:p>
        </w:tc>
        <w:tc>
          <w:tcPr>
            <w:tcW w:w="4761" w:type="dxa"/>
          </w:tcPr>
          <w:p w14:paraId="4986CD88" w14:textId="77777777" w:rsidR="004E79BC" w:rsidRDefault="004E79BC" w:rsidP="00253CEA">
            <w:pPr>
              <w:pStyle w:val="ab"/>
              <w:ind w:right="20"/>
              <w:rPr>
                <w:rFonts w:cs="Times New Roman"/>
              </w:rPr>
            </w:pPr>
            <w:r>
              <w:rPr>
                <w:rFonts w:cs="굴림체" w:hint="eastAsia"/>
              </w:rPr>
              <w:t>Description</w:t>
            </w:r>
          </w:p>
        </w:tc>
      </w:tr>
      <w:tr w:rsidR="00F92D68" w14:paraId="0029FFD8" w14:textId="77777777" w:rsidTr="004E79BC">
        <w:tc>
          <w:tcPr>
            <w:tcW w:w="3345" w:type="dxa"/>
          </w:tcPr>
          <w:p w14:paraId="1B14644A" w14:textId="77777777" w:rsidR="00F92D68" w:rsidRDefault="00F92D68" w:rsidP="00714D30">
            <w:pPr>
              <w:pStyle w:val="aa"/>
              <w:ind w:right="20"/>
              <w:jc w:val="left"/>
              <w:rPr>
                <w:rFonts w:ascii="Courier New" w:hAnsi="Courier New"/>
              </w:rPr>
            </w:pPr>
            <w:r>
              <w:rPr>
                <w:rFonts w:ascii="Courier New" w:hAnsi="Courier New"/>
              </w:rPr>
              <w:t>ip route {destination-prefix mask | destination-ipaddress/mask} {gateway-ipaddress | null0} [distance-value]</w:t>
            </w:r>
          </w:p>
        </w:tc>
        <w:tc>
          <w:tcPr>
            <w:tcW w:w="4761" w:type="dxa"/>
          </w:tcPr>
          <w:p w14:paraId="7858325C" w14:textId="77777777" w:rsidR="00070D09" w:rsidRPr="002F5F3A" w:rsidRDefault="00070D09" w:rsidP="002B424F">
            <w:pPr>
              <w:pStyle w:val="a9"/>
              <w:numPr>
                <w:ilvl w:val="0"/>
                <w:numId w:val="9"/>
              </w:numPr>
              <w:spacing w:line="240" w:lineRule="auto"/>
              <w:ind w:left="0" w:right="20"/>
            </w:pPr>
            <w:r w:rsidRPr="002F5F3A">
              <w:t>Registers a static route.</w:t>
            </w:r>
          </w:p>
          <w:p w14:paraId="6A90FE90" w14:textId="77777777" w:rsidR="00070D09" w:rsidRPr="002F5F3A" w:rsidRDefault="00070D09" w:rsidP="002B424F">
            <w:pPr>
              <w:pStyle w:val="a9"/>
              <w:numPr>
                <w:ilvl w:val="0"/>
                <w:numId w:val="9"/>
              </w:numPr>
              <w:spacing w:line="240" w:lineRule="auto"/>
              <w:ind w:left="0" w:right="20"/>
            </w:pPr>
            <w:r w:rsidRPr="002F5F3A">
              <w:t>Destination-prefix: Specifies the network number of the destination-prefix destination.</w:t>
            </w:r>
          </w:p>
          <w:p w14:paraId="5782BFFD" w14:textId="77777777" w:rsidR="00070D09" w:rsidRPr="002F5F3A" w:rsidRDefault="00070D09" w:rsidP="002B424F">
            <w:pPr>
              <w:pStyle w:val="a9"/>
              <w:numPr>
                <w:ilvl w:val="0"/>
                <w:numId w:val="9"/>
              </w:numPr>
              <w:spacing w:line="240" w:lineRule="auto"/>
              <w:ind w:left="0" w:right="20"/>
            </w:pPr>
            <w:r w:rsidRPr="002F5F3A">
              <w:t>Mask: Specifies the mask of the mask destination network.</w:t>
            </w:r>
          </w:p>
          <w:p w14:paraId="4E0C3968" w14:textId="77777777" w:rsidR="00070D09" w:rsidRPr="002F5F3A" w:rsidRDefault="00070D09" w:rsidP="002B424F">
            <w:pPr>
              <w:pStyle w:val="a9"/>
              <w:numPr>
                <w:ilvl w:val="0"/>
                <w:numId w:val="9"/>
              </w:numPr>
              <w:spacing w:line="240" w:lineRule="auto"/>
              <w:ind w:left="0" w:right="20"/>
            </w:pPr>
            <w:r w:rsidRPr="002F5F3A">
              <w:t>Gateway-IP Address: Specifies the IP address of the gateway device.</w:t>
            </w:r>
          </w:p>
          <w:p w14:paraId="46032538" w14:textId="77777777" w:rsidR="00070D09" w:rsidRPr="002F5F3A" w:rsidRDefault="00070D09" w:rsidP="002B424F">
            <w:pPr>
              <w:pStyle w:val="a9"/>
              <w:numPr>
                <w:ilvl w:val="0"/>
                <w:numId w:val="9"/>
              </w:numPr>
              <w:spacing w:line="240" w:lineRule="auto"/>
              <w:ind w:left="0" w:right="20"/>
            </w:pPr>
            <w:r w:rsidRPr="002F5F3A">
              <w:t>Null: Sets the null interface as a gateway.</w:t>
            </w:r>
          </w:p>
          <w:p w14:paraId="01B7B867" w14:textId="77777777" w:rsidR="00F92D68" w:rsidRDefault="00070D09" w:rsidP="002B424F">
            <w:pPr>
              <w:pStyle w:val="a9"/>
              <w:numPr>
                <w:ilvl w:val="0"/>
                <w:numId w:val="9"/>
              </w:numPr>
              <w:spacing w:line="240" w:lineRule="auto"/>
              <w:ind w:left="0" w:right="20"/>
              <w:rPr>
                <w:rFonts w:cs="Times New Roman"/>
              </w:rPr>
            </w:pPr>
            <w:r w:rsidRPr="002F5F3A">
              <w:t>Distance-value : A number between 1 and 255 is used</w:t>
            </w:r>
          </w:p>
        </w:tc>
      </w:tr>
    </w:tbl>
    <w:p w14:paraId="6648AC54" w14:textId="77777777" w:rsidR="00F92D68" w:rsidRPr="00020477" w:rsidRDefault="00020477" w:rsidP="00253CEA">
      <w:pPr>
        <w:pStyle w:val="a3"/>
        <w:ind w:left="0" w:right="20"/>
        <w:rPr>
          <w:rFonts w:cs="Arial"/>
        </w:rPr>
      </w:pPr>
      <w:r w:rsidRPr="002F5F3A">
        <w:rPr>
          <w:rFonts w:cs="Arial"/>
        </w:rPr>
        <w:t xml:space="preserve">A system remembers the static route until it is deleted (use no format of IP route command in the global config mode). </w:t>
      </w:r>
      <w:r w:rsidR="00714D30">
        <w:rPr>
          <w:rFonts w:cs="Arial"/>
        </w:rPr>
        <w:t xml:space="preserve"> </w:t>
      </w:r>
      <w:r w:rsidRPr="002F5F3A">
        <w:rPr>
          <w:rFonts w:cs="Arial"/>
        </w:rPr>
        <w:t xml:space="preserve">However, the static route can overlap with dynamic routing information by carefully assigning the administrative distance value. </w:t>
      </w:r>
      <w:r w:rsidR="00714D30">
        <w:rPr>
          <w:rFonts w:cs="Arial"/>
        </w:rPr>
        <w:t xml:space="preserve"> </w:t>
      </w:r>
      <w:r w:rsidRPr="002F5F3A">
        <w:rPr>
          <w:rFonts w:cs="Arial"/>
        </w:rPr>
        <w:t xml:space="preserve">Each dynamic routing protocol has the default administrative distance value as listed in the table below. </w:t>
      </w:r>
      <w:r w:rsidR="00714D30">
        <w:rPr>
          <w:rFonts w:cs="Arial"/>
        </w:rPr>
        <w:t xml:space="preserve"> </w:t>
      </w:r>
      <w:r w:rsidRPr="002F5F3A">
        <w:rPr>
          <w:rFonts w:cs="Arial"/>
        </w:rPr>
        <w:t>If you want a static route to be overlapped with the dynamic routing protocol information, set the administrative distance of the static route to be larger than the dynamic protocol value.</w:t>
      </w:r>
    </w:p>
    <w:p w14:paraId="0D07FF76" w14:textId="77777777" w:rsidR="00F92D68" w:rsidRDefault="00020477" w:rsidP="00253CEA">
      <w:pPr>
        <w:pStyle w:val="afffff3"/>
        <w:ind w:left="0" w:right="20"/>
      </w:pPr>
      <w:bookmarkStart w:id="1091" w:name="_Toc391575191"/>
      <w:r>
        <w:t xml:space="preserve">Table </w:t>
      </w:r>
      <w:r w:rsidR="005832B8">
        <w:fldChar w:fldCharType="begin"/>
      </w:r>
      <w:r w:rsidR="00092D8C">
        <w:instrText xml:space="preserve"> SEQ Table \* ARABIC </w:instrText>
      </w:r>
      <w:r w:rsidR="005832B8">
        <w:fldChar w:fldCharType="separate"/>
      </w:r>
      <w:r w:rsidR="00E420FA">
        <w:rPr>
          <w:noProof/>
        </w:rPr>
        <w:t>49</w:t>
      </w:r>
      <w:r w:rsidR="005832B8">
        <w:rPr>
          <w:noProof/>
        </w:rPr>
        <w:fldChar w:fldCharType="end"/>
      </w:r>
      <w:r>
        <w:rPr>
          <w:rFonts w:hint="eastAsia"/>
        </w:rPr>
        <w:t xml:space="preserve"> </w:t>
      </w:r>
      <w:r w:rsidRPr="002F5F3A">
        <w:t>Default administrative distances of dynamic routing protocol</w:t>
      </w:r>
      <w:bookmarkEnd w:id="1091"/>
    </w:p>
    <w:tbl>
      <w:tblPr>
        <w:tblStyle w:val="CLIWide"/>
        <w:tblW w:w="0" w:type="auto"/>
        <w:tblLook w:val="01E0" w:firstRow="1" w:lastRow="1" w:firstColumn="1" w:lastColumn="1" w:noHBand="0" w:noVBand="0"/>
      </w:tblPr>
      <w:tblGrid>
        <w:gridCol w:w="4320"/>
        <w:gridCol w:w="2160"/>
      </w:tblGrid>
      <w:tr w:rsidR="00F92D68"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Default="00E63FE4" w:rsidP="00253CEA">
            <w:pPr>
              <w:pStyle w:val="ab"/>
              <w:ind w:right="20"/>
              <w:rPr>
                <w:rFonts w:cs="Times New Roman"/>
              </w:rPr>
            </w:pPr>
            <w:r>
              <w:rPr>
                <w:rFonts w:cs="굴림체" w:hint="eastAsia"/>
              </w:rPr>
              <w:t>item</w:t>
            </w:r>
          </w:p>
        </w:tc>
        <w:tc>
          <w:tcPr>
            <w:tcW w:w="2160" w:type="dxa"/>
          </w:tcPr>
          <w:p w14:paraId="596547B8" w14:textId="77777777" w:rsidR="00F92D68" w:rsidRDefault="00E63FE4" w:rsidP="00253CEA">
            <w:pPr>
              <w:pStyle w:val="ab"/>
              <w:ind w:right="20"/>
              <w:rPr>
                <w:rFonts w:cs="Times New Roman"/>
              </w:rPr>
            </w:pPr>
            <w:r>
              <w:rPr>
                <w:rFonts w:cs="굴림체" w:hint="eastAsia"/>
              </w:rPr>
              <w:t>Basic Setting Valu</w:t>
            </w:r>
          </w:p>
        </w:tc>
      </w:tr>
      <w:tr w:rsidR="00F92D68" w14:paraId="1F60EDBA" w14:textId="77777777" w:rsidTr="00E63FE4">
        <w:tc>
          <w:tcPr>
            <w:tcW w:w="4320" w:type="dxa"/>
          </w:tcPr>
          <w:p w14:paraId="6AAB0544" w14:textId="77777777" w:rsidR="00F92D68" w:rsidRDefault="00F92D68" w:rsidP="00253CEA">
            <w:pPr>
              <w:pStyle w:val="aa"/>
              <w:ind w:right="20"/>
            </w:pPr>
            <w:r>
              <w:t>Route Source</w:t>
            </w:r>
          </w:p>
        </w:tc>
        <w:tc>
          <w:tcPr>
            <w:tcW w:w="2160" w:type="dxa"/>
          </w:tcPr>
          <w:p w14:paraId="3DF5F265" w14:textId="77777777" w:rsidR="00F92D68" w:rsidRDefault="00F92D68" w:rsidP="00253CEA">
            <w:pPr>
              <w:pStyle w:val="aa"/>
              <w:ind w:right="20"/>
            </w:pPr>
            <w:r>
              <w:t>Default Distance</w:t>
            </w:r>
          </w:p>
        </w:tc>
      </w:tr>
      <w:tr w:rsidR="00F92D68" w14:paraId="45E20FB9" w14:textId="77777777" w:rsidTr="00E63FE4">
        <w:tc>
          <w:tcPr>
            <w:tcW w:w="4320" w:type="dxa"/>
          </w:tcPr>
          <w:p w14:paraId="648CB4A9" w14:textId="77777777" w:rsidR="00F92D68" w:rsidRDefault="00F92D68" w:rsidP="00253CEA">
            <w:pPr>
              <w:pStyle w:val="aa"/>
              <w:ind w:right="20"/>
            </w:pPr>
            <w:r>
              <w:t>Connected interface</w:t>
            </w:r>
          </w:p>
        </w:tc>
        <w:tc>
          <w:tcPr>
            <w:tcW w:w="2160" w:type="dxa"/>
          </w:tcPr>
          <w:p w14:paraId="04FBAB2A" w14:textId="77777777" w:rsidR="00F92D68" w:rsidRDefault="00F92D68" w:rsidP="00253CEA">
            <w:pPr>
              <w:pStyle w:val="aa"/>
              <w:ind w:right="20"/>
            </w:pPr>
            <w:r>
              <w:t>0</w:t>
            </w:r>
          </w:p>
        </w:tc>
      </w:tr>
      <w:tr w:rsidR="00F92D68" w14:paraId="44081A5B" w14:textId="77777777" w:rsidTr="00E63FE4">
        <w:tc>
          <w:tcPr>
            <w:tcW w:w="4320" w:type="dxa"/>
          </w:tcPr>
          <w:p w14:paraId="0C81FF28" w14:textId="77777777" w:rsidR="00F92D68" w:rsidRDefault="00F92D68" w:rsidP="00253CEA">
            <w:pPr>
              <w:pStyle w:val="aa"/>
              <w:ind w:right="20"/>
            </w:pPr>
            <w:r>
              <w:t>Static route</w:t>
            </w:r>
          </w:p>
        </w:tc>
        <w:tc>
          <w:tcPr>
            <w:tcW w:w="2160" w:type="dxa"/>
          </w:tcPr>
          <w:p w14:paraId="722657ED" w14:textId="77777777" w:rsidR="00F92D68" w:rsidRDefault="00F92D68" w:rsidP="00253CEA">
            <w:pPr>
              <w:pStyle w:val="aa"/>
              <w:ind w:right="20"/>
            </w:pPr>
            <w:r>
              <w:t>1</w:t>
            </w:r>
          </w:p>
        </w:tc>
      </w:tr>
      <w:tr w:rsidR="00F92D68" w14:paraId="7FDABC9C" w14:textId="77777777" w:rsidTr="00E63FE4">
        <w:tc>
          <w:tcPr>
            <w:tcW w:w="4320" w:type="dxa"/>
          </w:tcPr>
          <w:p w14:paraId="05E7E742" w14:textId="77777777" w:rsidR="00F92D68" w:rsidRDefault="00F92D68" w:rsidP="00253CEA">
            <w:pPr>
              <w:pStyle w:val="aa"/>
              <w:ind w:right="20"/>
            </w:pPr>
            <w:r>
              <w:t>Exterior Border Gateway Protocol(BGP)</w:t>
            </w:r>
          </w:p>
        </w:tc>
        <w:tc>
          <w:tcPr>
            <w:tcW w:w="2160" w:type="dxa"/>
          </w:tcPr>
          <w:p w14:paraId="2C9F8C6B" w14:textId="77777777" w:rsidR="00F92D68" w:rsidRDefault="00F92D68" w:rsidP="00253CEA">
            <w:pPr>
              <w:pStyle w:val="aa"/>
              <w:ind w:right="20"/>
            </w:pPr>
            <w:r>
              <w:t>20</w:t>
            </w:r>
          </w:p>
        </w:tc>
      </w:tr>
      <w:tr w:rsidR="00F92D68" w14:paraId="16201F39" w14:textId="77777777" w:rsidTr="00E63FE4">
        <w:tc>
          <w:tcPr>
            <w:tcW w:w="4320" w:type="dxa"/>
          </w:tcPr>
          <w:p w14:paraId="0582A16A" w14:textId="77777777" w:rsidR="00F92D68" w:rsidRDefault="00F92D68" w:rsidP="00253CEA">
            <w:pPr>
              <w:pStyle w:val="aa"/>
              <w:ind w:right="20"/>
            </w:pPr>
            <w:r>
              <w:t>OSPF</w:t>
            </w:r>
          </w:p>
        </w:tc>
        <w:tc>
          <w:tcPr>
            <w:tcW w:w="2160" w:type="dxa"/>
          </w:tcPr>
          <w:p w14:paraId="7F7712FB" w14:textId="77777777" w:rsidR="00F92D68" w:rsidRDefault="00F92D68" w:rsidP="00253CEA">
            <w:pPr>
              <w:pStyle w:val="aa"/>
              <w:ind w:right="20"/>
            </w:pPr>
            <w:r>
              <w:t>110</w:t>
            </w:r>
          </w:p>
        </w:tc>
      </w:tr>
      <w:tr w:rsidR="00F92D68" w14:paraId="733B0636" w14:textId="77777777" w:rsidTr="00E63FE4">
        <w:tc>
          <w:tcPr>
            <w:tcW w:w="4320" w:type="dxa"/>
          </w:tcPr>
          <w:p w14:paraId="695A80E2" w14:textId="77777777" w:rsidR="00F92D68" w:rsidRDefault="00F92D68" w:rsidP="00253CEA">
            <w:pPr>
              <w:pStyle w:val="aa"/>
              <w:ind w:right="20"/>
            </w:pPr>
            <w:r>
              <w:t>RIP</w:t>
            </w:r>
          </w:p>
        </w:tc>
        <w:tc>
          <w:tcPr>
            <w:tcW w:w="2160" w:type="dxa"/>
          </w:tcPr>
          <w:p w14:paraId="500F3A43" w14:textId="77777777" w:rsidR="00F92D68" w:rsidRDefault="00F92D68" w:rsidP="00253CEA">
            <w:pPr>
              <w:pStyle w:val="aa"/>
              <w:ind w:right="20"/>
            </w:pPr>
            <w:r>
              <w:t>120</w:t>
            </w:r>
          </w:p>
        </w:tc>
      </w:tr>
      <w:tr w:rsidR="00F92D68" w14:paraId="785D05E3" w14:textId="77777777" w:rsidTr="00E63FE4">
        <w:tc>
          <w:tcPr>
            <w:tcW w:w="4320" w:type="dxa"/>
          </w:tcPr>
          <w:p w14:paraId="3A6A38B5" w14:textId="77777777" w:rsidR="00F92D68" w:rsidRDefault="00F92D68" w:rsidP="00253CEA">
            <w:pPr>
              <w:pStyle w:val="aa"/>
              <w:ind w:right="20"/>
            </w:pPr>
            <w:r>
              <w:t>Interior BGP</w:t>
            </w:r>
          </w:p>
        </w:tc>
        <w:tc>
          <w:tcPr>
            <w:tcW w:w="2160" w:type="dxa"/>
          </w:tcPr>
          <w:p w14:paraId="180E5198" w14:textId="77777777" w:rsidR="00F92D68" w:rsidRDefault="00F92D68" w:rsidP="00253CEA">
            <w:pPr>
              <w:pStyle w:val="aa"/>
              <w:ind w:right="20"/>
            </w:pPr>
            <w:r>
              <w:t>200</w:t>
            </w:r>
          </w:p>
        </w:tc>
      </w:tr>
      <w:tr w:rsidR="00F92D68" w14:paraId="45DBF3AA" w14:textId="77777777" w:rsidTr="00E63FE4">
        <w:tc>
          <w:tcPr>
            <w:tcW w:w="4320" w:type="dxa"/>
          </w:tcPr>
          <w:p w14:paraId="23B7D538" w14:textId="77777777" w:rsidR="00F92D68" w:rsidRDefault="00F92D68" w:rsidP="00253CEA">
            <w:pPr>
              <w:pStyle w:val="aa"/>
              <w:ind w:right="20"/>
            </w:pPr>
            <w:r>
              <w:t>Unknown</w:t>
            </w:r>
          </w:p>
        </w:tc>
        <w:tc>
          <w:tcPr>
            <w:tcW w:w="2160" w:type="dxa"/>
          </w:tcPr>
          <w:p w14:paraId="5E7B93A4" w14:textId="77777777" w:rsidR="00F92D68" w:rsidRDefault="00F92D68" w:rsidP="00253CEA">
            <w:pPr>
              <w:pStyle w:val="aa"/>
              <w:ind w:right="20"/>
            </w:pPr>
            <w:r>
              <w:t>255</w:t>
            </w:r>
          </w:p>
        </w:tc>
      </w:tr>
    </w:tbl>
    <w:p w14:paraId="221F889E" w14:textId="77777777" w:rsidR="00020477" w:rsidRPr="002F5F3A" w:rsidRDefault="00020477" w:rsidP="00253CEA">
      <w:pPr>
        <w:pStyle w:val="a3"/>
        <w:ind w:left="0" w:right="20"/>
        <w:rPr>
          <w:rFonts w:cs="Arial"/>
        </w:rPr>
      </w:pPr>
      <w:r w:rsidRPr="002F5F3A">
        <w:rPr>
          <w:rFonts w:cs="Arial"/>
        </w:rPr>
        <w:t xml:space="preserve">When an interface is disconnected, all the static routes passing through the interface are deleted from the IP routing table. </w:t>
      </w:r>
      <w:r w:rsidR="008F6111">
        <w:rPr>
          <w:rFonts w:cs="Arial"/>
        </w:rPr>
        <w:t xml:space="preserve"> </w:t>
      </w:r>
      <w:r w:rsidRPr="002F5F3A">
        <w:rPr>
          <w:rFonts w:cs="Arial"/>
        </w:rPr>
        <w:t xml:space="preserve">When no more hops are available for forwarding </w:t>
      </w:r>
      <w:r w:rsidR="008F6111">
        <w:rPr>
          <w:rFonts w:cs="Arial"/>
        </w:rPr>
        <w:t xml:space="preserve">the </w:t>
      </w:r>
      <w:r w:rsidRPr="002F5F3A">
        <w:rPr>
          <w:rFonts w:cs="Arial"/>
        </w:rPr>
        <w:t xml:space="preserve">router address in a static route, the static route is deleted from </w:t>
      </w:r>
      <w:r w:rsidR="008F6111">
        <w:rPr>
          <w:rFonts w:cs="Arial"/>
        </w:rPr>
        <w:t xml:space="preserve">the </w:t>
      </w:r>
      <w:r w:rsidRPr="002F5F3A">
        <w:rPr>
          <w:rFonts w:cs="Arial"/>
        </w:rPr>
        <w:t>IP routing table.</w:t>
      </w:r>
    </w:p>
    <w:p w14:paraId="2EC8D04B" w14:textId="77777777" w:rsidR="00020477" w:rsidRPr="002F5F3A" w:rsidRDefault="00020477" w:rsidP="00253CEA">
      <w:pPr>
        <w:pStyle w:val="a3"/>
        <w:ind w:left="0" w:right="20"/>
        <w:rPr>
          <w:rFonts w:cs="Arial"/>
        </w:rPr>
      </w:pPr>
      <w:r w:rsidRPr="002F5F3A">
        <w:rPr>
          <w:rFonts w:cs="Arial"/>
        </w:rPr>
        <w:t>To display the static route information, use the following command in the privileged mode.</w:t>
      </w:r>
    </w:p>
    <w:p w14:paraId="68EB9E3E" w14:textId="77777777" w:rsidR="00020477" w:rsidRDefault="00020477" w:rsidP="00253CEA">
      <w:pPr>
        <w:pStyle w:val="afffff3"/>
        <w:ind w:left="0" w:right="20"/>
      </w:pPr>
      <w:bookmarkStart w:id="1092" w:name="_Toc391575192"/>
      <w:r>
        <w:t xml:space="preserve">Table </w:t>
      </w:r>
      <w:r w:rsidR="005832B8">
        <w:fldChar w:fldCharType="begin"/>
      </w:r>
      <w:r w:rsidR="00092D8C">
        <w:instrText xml:space="preserve"> SEQ Table \* ARABIC </w:instrText>
      </w:r>
      <w:r w:rsidR="005832B8">
        <w:fldChar w:fldCharType="separate"/>
      </w:r>
      <w:r w:rsidR="00E420FA">
        <w:rPr>
          <w:noProof/>
        </w:rPr>
        <w:t>50</w:t>
      </w:r>
      <w:r w:rsidR="005832B8">
        <w:rPr>
          <w:noProof/>
        </w:rPr>
        <w:fldChar w:fldCharType="end"/>
      </w:r>
      <w:r>
        <w:rPr>
          <w:rFonts w:hint="eastAsia"/>
        </w:rPr>
        <w:t xml:space="preserve"> </w:t>
      </w:r>
      <w:r w:rsidRPr="002F5F3A">
        <w:t>Showing IP route Information</w:t>
      </w:r>
      <w:bookmarkEnd w:id="1092"/>
    </w:p>
    <w:tbl>
      <w:tblPr>
        <w:tblStyle w:val="CLIWide"/>
        <w:tblW w:w="0" w:type="auto"/>
        <w:tblLook w:val="01E0" w:firstRow="1" w:lastRow="1" w:firstColumn="1" w:lastColumn="1" w:noHBand="0" w:noVBand="0"/>
      </w:tblPr>
      <w:tblGrid>
        <w:gridCol w:w="2156"/>
        <w:gridCol w:w="5776"/>
      </w:tblGrid>
      <w:tr w:rsidR="00F92D68"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Default="00020477" w:rsidP="00253CEA">
            <w:pPr>
              <w:pStyle w:val="ab"/>
              <w:ind w:right="20"/>
              <w:rPr>
                <w:rFonts w:cs="Times New Roman"/>
              </w:rPr>
            </w:pPr>
            <w:r>
              <w:rPr>
                <w:rFonts w:cs="굴림체" w:hint="eastAsia"/>
              </w:rPr>
              <w:t>Command</w:t>
            </w:r>
          </w:p>
        </w:tc>
        <w:tc>
          <w:tcPr>
            <w:tcW w:w="6640" w:type="dxa"/>
          </w:tcPr>
          <w:p w14:paraId="742B2C0C" w14:textId="77777777" w:rsidR="00F92D68" w:rsidRDefault="00020477" w:rsidP="00253CEA">
            <w:pPr>
              <w:pStyle w:val="ab"/>
              <w:ind w:right="20"/>
              <w:rPr>
                <w:rFonts w:cs="Times New Roman"/>
              </w:rPr>
            </w:pPr>
            <w:r>
              <w:rPr>
                <w:rFonts w:cs="굴림체" w:hint="eastAsia"/>
              </w:rPr>
              <w:t>Description</w:t>
            </w:r>
          </w:p>
        </w:tc>
      </w:tr>
      <w:tr w:rsidR="00F92D68" w14:paraId="5A027AF3" w14:textId="77777777" w:rsidTr="006177C1">
        <w:tc>
          <w:tcPr>
            <w:tcW w:w="2340" w:type="dxa"/>
          </w:tcPr>
          <w:p w14:paraId="088E4C45" w14:textId="77777777" w:rsidR="00F92D68" w:rsidRDefault="00F92D68" w:rsidP="00253CEA">
            <w:pPr>
              <w:pStyle w:val="aa"/>
              <w:ind w:right="20"/>
              <w:rPr>
                <w:b/>
                <w:bCs/>
              </w:rPr>
            </w:pPr>
            <w:r>
              <w:rPr>
                <w:b/>
                <w:bCs/>
              </w:rPr>
              <w:t>show ip route static</w:t>
            </w:r>
          </w:p>
        </w:tc>
        <w:tc>
          <w:tcPr>
            <w:tcW w:w="6640" w:type="dxa"/>
          </w:tcPr>
          <w:p w14:paraId="5610B527" w14:textId="77777777" w:rsidR="00F92D68" w:rsidRDefault="00020477" w:rsidP="002B424F">
            <w:pPr>
              <w:pStyle w:val="a9"/>
              <w:numPr>
                <w:ilvl w:val="0"/>
                <w:numId w:val="9"/>
              </w:numPr>
              <w:ind w:left="0" w:right="20"/>
            </w:pPr>
            <w:r w:rsidRPr="002F5F3A">
              <w:t>Shows</w:t>
            </w:r>
            <w:r>
              <w:t xml:space="preserve"> IP route information</w:t>
            </w:r>
          </w:p>
        </w:tc>
      </w:tr>
    </w:tbl>
    <w:p w14:paraId="2C3397B1" w14:textId="77777777" w:rsidR="00F92D68" w:rsidRDefault="00F92D68" w:rsidP="0021019A">
      <w:pPr>
        <w:ind w:right="20"/>
        <w:rPr>
          <w:rFonts w:cs="Times New Roman"/>
        </w:rPr>
      </w:pPr>
    </w:p>
    <w:p w14:paraId="524F2BDB" w14:textId="77777777" w:rsidR="00F92D68" w:rsidRPr="00F92D68" w:rsidRDefault="00F92D68" w:rsidP="0021019A">
      <w:pPr>
        <w:pStyle w:val="2"/>
        <w:ind w:right="20"/>
      </w:pPr>
      <w:bookmarkStart w:id="1093" w:name="_Toc445130818"/>
      <w:r>
        <w:rPr>
          <w:rFonts w:hint="eastAsia"/>
        </w:rPr>
        <w:lastRenderedPageBreak/>
        <w:t>IP Configuration Example</w:t>
      </w:r>
      <w:bookmarkEnd w:id="1093"/>
    </w:p>
    <w:p w14:paraId="42524022" w14:textId="77777777" w:rsidR="00E5100A" w:rsidRPr="008F67D1" w:rsidRDefault="00E5100A" w:rsidP="002506F7">
      <w:pPr>
        <w:pStyle w:val="a3"/>
        <w:spacing w:line="240" w:lineRule="auto"/>
        <w:ind w:left="0" w:right="20"/>
      </w:pPr>
      <w:r w:rsidRPr="008F67D1">
        <w:t>This section provides IP configuration examples:</w:t>
      </w:r>
    </w:p>
    <w:p w14:paraId="68732E71" w14:textId="77777777" w:rsidR="00F92D68" w:rsidRDefault="00F92D68" w:rsidP="002506F7">
      <w:pPr>
        <w:pStyle w:val="Randomlist"/>
        <w:tabs>
          <w:tab w:val="clear" w:pos="3968"/>
          <w:tab w:val="num" w:pos="1980"/>
          <w:tab w:val="num" w:pos="3320"/>
        </w:tabs>
        <w:ind w:left="720" w:right="20" w:hanging="403"/>
      </w:pPr>
      <w:r>
        <w:t>Assign IP address to network interface</w:t>
      </w:r>
    </w:p>
    <w:p w14:paraId="25C999F1" w14:textId="77777777" w:rsidR="00F92D68" w:rsidRDefault="00F92D68" w:rsidP="002506F7">
      <w:pPr>
        <w:pStyle w:val="Randomlist"/>
        <w:tabs>
          <w:tab w:val="clear" w:pos="3968"/>
          <w:tab w:val="num" w:pos="1980"/>
          <w:tab w:val="num" w:pos="3320"/>
        </w:tabs>
        <w:ind w:left="720" w:right="20" w:hanging="403"/>
      </w:pPr>
      <w:r>
        <w:t>Creating a Network from Separated Subnets Examples</w:t>
      </w:r>
    </w:p>
    <w:p w14:paraId="422373D0" w14:textId="77777777" w:rsidR="00F92D68" w:rsidRDefault="00F92D68" w:rsidP="002506F7">
      <w:pPr>
        <w:pStyle w:val="Randomlist"/>
        <w:tabs>
          <w:tab w:val="clear" w:pos="3968"/>
          <w:tab w:val="num" w:pos="1980"/>
          <w:tab w:val="num" w:pos="3320"/>
        </w:tabs>
        <w:ind w:left="720" w:right="20" w:hanging="403"/>
      </w:pPr>
      <w:r>
        <w:t>ARP</w:t>
      </w:r>
    </w:p>
    <w:p w14:paraId="651ED46B" w14:textId="77777777" w:rsidR="00F92D68" w:rsidRDefault="00F92D68" w:rsidP="002506F7">
      <w:pPr>
        <w:pStyle w:val="Randomlist"/>
        <w:tabs>
          <w:tab w:val="clear" w:pos="3968"/>
          <w:tab w:val="num" w:pos="1980"/>
          <w:tab w:val="num" w:pos="3320"/>
        </w:tabs>
        <w:ind w:left="720" w:right="20" w:hanging="403"/>
      </w:pPr>
      <w:r>
        <w:t>Static Route</w:t>
      </w:r>
    </w:p>
    <w:p w14:paraId="6AC7EF40" w14:textId="77777777" w:rsidR="00E5100A" w:rsidRPr="008F67D1" w:rsidRDefault="00E5100A" w:rsidP="002506F7">
      <w:pPr>
        <w:pStyle w:val="a3"/>
        <w:spacing w:line="240" w:lineRule="auto"/>
        <w:ind w:left="0" w:right="20"/>
        <w:rPr>
          <w:rFonts w:cs="Arial"/>
        </w:rPr>
      </w:pPr>
      <w:r w:rsidRPr="008F67D1">
        <w:rPr>
          <w:rFonts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14:paraId="4050A445" w14:textId="77777777" w:rsidTr="00E5100A">
        <w:tc>
          <w:tcPr>
            <w:tcW w:w="8435" w:type="dxa"/>
          </w:tcPr>
          <w:p w14:paraId="1332570D"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interface  </w:t>
            </w:r>
            <w:r>
              <w:rPr>
                <w:rFonts w:ascii="Courier New" w:hAnsi="Courier New" w:cs="Courier New"/>
                <w:i/>
                <w:iCs/>
              </w:rPr>
              <w:t>vlan5</w:t>
            </w:r>
          </w:p>
          <w:p w14:paraId="0D423750" w14:textId="77777777" w:rsidR="00F92D68" w:rsidRDefault="00F92D68" w:rsidP="002506F7">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if</w:t>
            </w:r>
            <w:r>
              <w:rPr>
                <w:rFonts w:ascii="Courier New" w:hAnsi="Courier New" w:cs="Courier New"/>
              </w:rPr>
              <w:t xml:space="preserve">-vlan5)#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192.10.25.1/24</w:t>
            </w:r>
          </w:p>
        </w:tc>
      </w:tr>
    </w:tbl>
    <w:p w14:paraId="70BACB59" w14:textId="77777777" w:rsidR="00E5100A" w:rsidRPr="008F67D1" w:rsidRDefault="00E5100A" w:rsidP="002506F7">
      <w:pPr>
        <w:pStyle w:val="a3"/>
        <w:spacing w:line="240" w:lineRule="auto"/>
        <w:ind w:left="0" w:right="20"/>
        <w:rPr>
          <w:rFonts w:cs="Arial"/>
        </w:rPr>
      </w:pPr>
      <w:r w:rsidRPr="008F67D1">
        <w:rPr>
          <w:rFonts w:cs="Arial"/>
        </w:rPr>
        <w:t>In the following example, Subnet 1 and 2 of 131.108.0.0 network are separated by the backbone network. Two networks are configured as a logical network.</w:t>
      </w:r>
    </w:p>
    <w:p w14:paraId="4917FED5" w14:textId="77777777" w:rsidR="00F92D68" w:rsidRDefault="00F92D68" w:rsidP="002506F7">
      <w:pPr>
        <w:keepNext/>
        <w:spacing w:after="180" w:line="240" w:lineRule="auto"/>
        <w:ind w:leftChars="945" w:left="1701" w:right="20"/>
        <w:jc w:val="left"/>
        <w:rPr>
          <w:rFonts w:cs="Times New Roman"/>
        </w:rPr>
      </w:pPr>
      <w:r>
        <w:rPr>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Default="00020477" w:rsidP="002506F7">
      <w:pPr>
        <w:pStyle w:val="afffff3"/>
        <w:spacing w:line="240" w:lineRule="auto"/>
        <w:ind w:left="0" w:right="20"/>
      </w:pPr>
      <w:bookmarkStart w:id="1094" w:name="_Toc198527250"/>
      <w:bookmarkStart w:id="1095" w:name="_Toc361679433"/>
      <w:bookmarkStart w:id="1096" w:name="_Toc391575465"/>
      <w:r>
        <w:t xml:space="preserve">Figure </w:t>
      </w:r>
      <w:r w:rsidR="005832B8">
        <w:fldChar w:fldCharType="begin"/>
      </w:r>
      <w:r w:rsidR="00092D8C">
        <w:instrText xml:space="preserve"> SEQ Figure \* ARABIC </w:instrText>
      </w:r>
      <w:r w:rsidR="005832B8">
        <w:fldChar w:fldCharType="separate"/>
      </w:r>
      <w:r w:rsidR="006C3661">
        <w:rPr>
          <w:noProof/>
        </w:rPr>
        <w:t>9</w:t>
      </w:r>
      <w:r w:rsidR="005832B8">
        <w:rPr>
          <w:noProof/>
        </w:rPr>
        <w:fldChar w:fldCharType="end"/>
      </w:r>
      <w:r w:rsidR="00F92D68">
        <w:t xml:space="preserve"> </w:t>
      </w:r>
      <w:bookmarkEnd w:id="1094"/>
      <w:bookmarkEnd w:id="1095"/>
      <w:r w:rsidRPr="002F5F3A">
        <w:t>Network Configuration Example – multiple IP address</w:t>
      </w:r>
      <w:bookmarkEnd w:id="1096"/>
    </w:p>
    <w:tbl>
      <w:tblPr>
        <w:tblStyle w:val="48"/>
        <w:tblW w:w="0" w:type="auto"/>
        <w:tblLook w:val="0000" w:firstRow="0" w:lastRow="0" w:firstColumn="0" w:lastColumn="0" w:noHBand="0" w:noVBand="0"/>
      </w:tblPr>
      <w:tblGrid>
        <w:gridCol w:w="8045"/>
      </w:tblGrid>
      <w:tr w:rsidR="00F92D68" w14:paraId="673874E5" w14:textId="77777777" w:rsidTr="00E5100A">
        <w:tc>
          <w:tcPr>
            <w:tcW w:w="8435" w:type="dxa"/>
          </w:tcPr>
          <w:p w14:paraId="3A834592" w14:textId="77777777" w:rsidR="00E63FE4" w:rsidRDefault="00E63FE4" w:rsidP="002506F7">
            <w:pPr>
              <w:pStyle w:val="aa"/>
              <w:ind w:right="20"/>
              <w:rPr>
                <w:rFonts w:cs="Times New Roman"/>
                <w:b/>
                <w:bCs/>
                <w:u w:val="single"/>
              </w:rPr>
            </w:pPr>
            <w:r>
              <w:rPr>
                <w:rFonts w:hint="eastAsia"/>
                <w:b/>
                <w:bCs/>
                <w:u w:val="single"/>
              </w:rPr>
              <w:t>Router</w:t>
            </w:r>
            <w:r>
              <w:rPr>
                <w:b/>
                <w:bCs/>
                <w:u w:val="single"/>
              </w:rPr>
              <w:t xml:space="preserve"> </w:t>
            </w:r>
            <w:r>
              <w:rPr>
                <w:rFonts w:hint="eastAsia"/>
                <w:b/>
                <w:bCs/>
                <w:u w:val="single"/>
              </w:rPr>
              <w:t>B</w:t>
            </w:r>
            <w:r>
              <w:rPr>
                <w:b/>
                <w:bCs/>
                <w:u w:val="single"/>
              </w:rPr>
              <w:t xml:space="preserve"> </w:t>
            </w:r>
            <w:r>
              <w:rPr>
                <w:rFonts w:hint="eastAsia"/>
                <w:b/>
                <w:bCs/>
                <w:u w:val="single"/>
              </w:rPr>
              <w:t>Configuration</w:t>
            </w:r>
          </w:p>
          <w:p w14:paraId="5910C1D6" w14:textId="77777777" w:rsidR="00F92D68" w:rsidRDefault="00F92D68" w:rsidP="002506F7">
            <w:pPr>
              <w:pStyle w:val="aa"/>
              <w:ind w:right="20"/>
              <w:rPr>
                <w:rFonts w:cs="Times New Roman"/>
                <w:b/>
                <w:bCs/>
                <w:u w:val="single"/>
              </w:rPr>
            </w:pPr>
          </w:p>
          <w:p w14:paraId="72E919BD"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interface  vlan</w:t>
            </w:r>
            <w:r>
              <w:rPr>
                <w:rFonts w:ascii="Courier New" w:hAnsi="Courier New" w:cs="Courier New"/>
                <w:i/>
                <w:iCs/>
              </w:rPr>
              <w:t>2</w:t>
            </w:r>
          </w:p>
          <w:p w14:paraId="738D502F" w14:textId="77777777" w:rsidR="00F92D68" w:rsidRPr="00870AE8" w:rsidRDefault="00F92D68" w:rsidP="002506F7">
            <w:pPr>
              <w:pStyle w:val="aa"/>
              <w:ind w:right="20"/>
              <w:rPr>
                <w:rFonts w:ascii="Courier New" w:hAnsi="Courier New" w:cs="Courier New"/>
              </w:rPr>
            </w:pPr>
            <w:r>
              <w:rPr>
                <w:rFonts w:ascii="Courier New" w:hAnsi="Courier New" w:cs="Courier New"/>
              </w:rPr>
              <w:t xml:space="preserve">Switch(config-int-vlan2)#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192.5.1</w:t>
            </w:r>
            <w:r w:rsidRPr="00870AE8">
              <w:rPr>
                <w:rFonts w:ascii="Courier New" w:hAnsi="Courier New" w:cs="Courier New"/>
                <w:i/>
                <w:iCs/>
              </w:rPr>
              <w:t>0.1/24</w:t>
            </w:r>
          </w:p>
          <w:p w14:paraId="0F4A03E7"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131.108.3.1/24</w:t>
            </w:r>
            <w:r w:rsidR="00F365A1" w:rsidRPr="00870AE8">
              <w:rPr>
                <w:rFonts w:ascii="Courier New" w:hAnsi="Courier New" w:cs="Courier New"/>
                <w:i/>
                <w:iCs/>
              </w:rPr>
              <w:t xml:space="preserve"> secondary</w:t>
            </w:r>
          </w:p>
          <w:p w14:paraId="25846CE4" w14:textId="77777777" w:rsidR="00F92D68" w:rsidRPr="00870AE8" w:rsidRDefault="00F92D68" w:rsidP="002506F7">
            <w:pPr>
              <w:pStyle w:val="aa"/>
              <w:ind w:right="20"/>
              <w:rPr>
                <w:rFonts w:ascii="Courier New" w:hAnsi="Courier New" w:cs="Courier New"/>
              </w:rPr>
            </w:pPr>
          </w:p>
          <w:p w14:paraId="6452349A" w14:textId="77777777" w:rsidR="00E63FE4" w:rsidRPr="00870AE8" w:rsidRDefault="00E63FE4" w:rsidP="002506F7">
            <w:pPr>
              <w:pStyle w:val="aa"/>
              <w:ind w:right="20"/>
              <w:rPr>
                <w:rFonts w:cs="Times New Roman"/>
                <w:b/>
                <w:bCs/>
                <w:u w:val="single"/>
              </w:rPr>
            </w:pPr>
            <w:r w:rsidRPr="00870AE8">
              <w:rPr>
                <w:rFonts w:hint="eastAsia"/>
                <w:b/>
                <w:bCs/>
                <w:u w:val="single"/>
              </w:rPr>
              <w:t>Router</w:t>
            </w:r>
            <w:r w:rsidRPr="00870AE8">
              <w:rPr>
                <w:b/>
                <w:bCs/>
                <w:u w:val="single"/>
              </w:rPr>
              <w:t xml:space="preserve"> </w:t>
            </w:r>
            <w:r w:rsidRPr="00870AE8">
              <w:rPr>
                <w:rFonts w:hint="eastAsia"/>
                <w:b/>
                <w:bCs/>
                <w:u w:val="single"/>
              </w:rPr>
              <w:t>C</w:t>
            </w:r>
            <w:r w:rsidRPr="00870AE8">
              <w:rPr>
                <w:b/>
                <w:bCs/>
                <w:u w:val="single"/>
              </w:rPr>
              <w:t xml:space="preserve"> </w:t>
            </w:r>
            <w:r w:rsidRPr="00870AE8">
              <w:rPr>
                <w:rFonts w:hint="eastAsia"/>
                <w:b/>
                <w:bCs/>
                <w:u w:val="single"/>
              </w:rPr>
              <w:t>Configuration</w:t>
            </w:r>
          </w:p>
          <w:p w14:paraId="40B8E69D"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 </w:t>
            </w:r>
            <w:r w:rsidRPr="00870AE8">
              <w:rPr>
                <w:rFonts w:ascii="Courier New" w:hAnsi="Courier New" w:cs="Courier New"/>
                <w:b/>
                <w:bCs/>
              </w:rPr>
              <w:t>interface  vlan2</w:t>
            </w:r>
          </w:p>
          <w:p w14:paraId="1073F9BE"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192.5.10.2/24</w:t>
            </w:r>
          </w:p>
          <w:p w14:paraId="4C40A64B" w14:textId="77777777" w:rsidR="00F92D6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131.108.3.2/24</w:t>
            </w:r>
            <w:r w:rsidR="00F365A1" w:rsidRPr="00870AE8">
              <w:rPr>
                <w:rFonts w:ascii="Courier New" w:hAnsi="Courier New" w:cs="Courier New"/>
                <w:i/>
                <w:iCs/>
              </w:rPr>
              <w:t xml:space="preserve"> secondary</w:t>
            </w:r>
          </w:p>
        </w:tc>
      </w:tr>
    </w:tbl>
    <w:p w14:paraId="7BE9535F" w14:textId="77777777" w:rsidR="00F92D68" w:rsidRDefault="00E5100A" w:rsidP="002506F7">
      <w:pPr>
        <w:pStyle w:val="a3"/>
        <w:spacing w:line="240" w:lineRule="auto"/>
        <w:ind w:left="0" w:right="20"/>
      </w:pPr>
      <w:r w:rsidRPr="008F67D1">
        <w:t>The following example is to show the contents of an ARP table</w:t>
      </w:r>
    </w:p>
    <w:tbl>
      <w:tblPr>
        <w:tblStyle w:val="48"/>
        <w:tblW w:w="0" w:type="auto"/>
        <w:tblLook w:val="0000" w:firstRow="0" w:lastRow="0" w:firstColumn="0" w:lastColumn="0" w:noHBand="0" w:noVBand="0"/>
      </w:tblPr>
      <w:tblGrid>
        <w:gridCol w:w="8045"/>
      </w:tblGrid>
      <w:tr w:rsidR="00F92D68" w14:paraId="3A89F778" w14:textId="77777777" w:rsidTr="00E63FE4">
        <w:tc>
          <w:tcPr>
            <w:tcW w:w="8820" w:type="dxa"/>
          </w:tcPr>
          <w:p w14:paraId="41307014" w14:textId="77777777" w:rsidR="00CA4000" w:rsidRPr="003B6011" w:rsidRDefault="00CA4000" w:rsidP="002506F7">
            <w:pPr>
              <w:pStyle w:val="aa"/>
              <w:ind w:rightChars="10" w:right="18"/>
            </w:pPr>
            <w:r>
              <w:t>Switch</w:t>
            </w:r>
            <w:r w:rsidRPr="00FE192E">
              <w:t>#</w:t>
            </w:r>
            <w:r w:rsidRPr="003B6011">
              <w:rPr>
                <w:b/>
                <w:bCs/>
              </w:rPr>
              <w:t>show arp</w:t>
            </w:r>
          </w:p>
          <w:p w14:paraId="7A487FCF" w14:textId="77777777" w:rsidR="00CA4000" w:rsidRPr="00FE192E" w:rsidRDefault="00CA4000" w:rsidP="002506F7">
            <w:pPr>
              <w:pStyle w:val="aa"/>
              <w:ind w:rightChars="10" w:right="18"/>
            </w:pPr>
            <w:r w:rsidRPr="00FE192E">
              <w:t xml:space="preserve">Protocol  Address          Hardware Addr     Type      Interface    Port </w:t>
            </w:r>
          </w:p>
          <w:p w14:paraId="4A5C3284" w14:textId="77777777" w:rsidR="00CA4000" w:rsidRPr="00FE192E" w:rsidRDefault="00CA4000" w:rsidP="002506F7">
            <w:pPr>
              <w:pStyle w:val="aa"/>
              <w:ind w:rightChars="10" w:right="18"/>
            </w:pPr>
            <w:r w:rsidRPr="00FE192E">
              <w:t xml:space="preserve">--------- ---------------- ----------------- --------- ------------ ----------------- </w:t>
            </w:r>
          </w:p>
          <w:p w14:paraId="4E0AD7C8" w14:textId="77777777" w:rsidR="00CA4000" w:rsidRPr="00FE192E" w:rsidRDefault="00CA4000" w:rsidP="002506F7">
            <w:pPr>
              <w:pStyle w:val="aa"/>
              <w:ind w:rightChars="10" w:right="18"/>
            </w:pPr>
            <w:r w:rsidRPr="00FE192E">
              <w:lastRenderedPageBreak/>
              <w:t xml:space="preserve">Internet  20.0.1.1         00:07:70:9e:f0:03 dynamic   Vlan20       Port-channel1 </w:t>
            </w:r>
          </w:p>
          <w:p w14:paraId="1104E7BB" w14:textId="77777777" w:rsidR="00CA4000" w:rsidRPr="00FE192E" w:rsidRDefault="00CA4000" w:rsidP="002506F7">
            <w:pPr>
              <w:pStyle w:val="aa"/>
              <w:ind w:rightChars="10" w:right="18"/>
            </w:pPr>
            <w:r w:rsidRPr="00FE192E">
              <w:t xml:space="preserve">Internet  21.0.1.1         00:07:70:9e:f0:03 dynamic   Vlan21       Port-channel2 </w:t>
            </w:r>
          </w:p>
          <w:p w14:paraId="043A9CC5" w14:textId="77777777" w:rsidR="00CA4000" w:rsidRPr="00FE192E" w:rsidRDefault="00CA4000" w:rsidP="002506F7">
            <w:pPr>
              <w:pStyle w:val="aa"/>
              <w:ind w:rightChars="10" w:right="18"/>
            </w:pPr>
            <w:r w:rsidRPr="00FE192E">
              <w:t xml:space="preserve">Internet  210.1.1.254      00:07:70:9e:75:f8 dynamic   eth0 </w:t>
            </w:r>
          </w:p>
          <w:p w14:paraId="579CEF02" w14:textId="77777777" w:rsidR="00F92D68" w:rsidRDefault="00CA4000" w:rsidP="002506F7">
            <w:pPr>
              <w:pStyle w:val="aa"/>
              <w:ind w:right="20"/>
              <w:rPr>
                <w:rFonts w:ascii="Courier New" w:hAnsi="Courier New" w:cs="Courier New"/>
              </w:rPr>
            </w:pPr>
            <w:r w:rsidRPr="00FE192E">
              <w:t>Internet  210.1.0.254      00:07:70:9e:75:f8 dynamic   eth0</w:t>
            </w:r>
          </w:p>
        </w:tc>
      </w:tr>
    </w:tbl>
    <w:p w14:paraId="59E784F8" w14:textId="77777777" w:rsidR="00E5100A" w:rsidRPr="008F67D1" w:rsidRDefault="00E5100A" w:rsidP="002506F7">
      <w:pPr>
        <w:pStyle w:val="a3"/>
        <w:spacing w:line="240" w:lineRule="auto"/>
        <w:ind w:left="0" w:right="20"/>
        <w:rPr>
          <w:rFonts w:cs="Arial"/>
        </w:rPr>
      </w:pPr>
      <w:r w:rsidRPr="008F67D1">
        <w:rPr>
          <w:rFonts w:cs="Arial"/>
        </w:rPr>
        <w:lastRenderedPageBreak/>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14:paraId="51A2EE47" w14:textId="77777777" w:rsidTr="00E5100A">
        <w:tc>
          <w:tcPr>
            <w:tcW w:w="8435" w:type="dxa"/>
          </w:tcPr>
          <w:p w14:paraId="21E4F7C9"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arp </w:t>
            </w:r>
            <w:r>
              <w:rPr>
                <w:rFonts w:ascii="Courier New" w:hAnsi="Courier New" w:cs="Courier New"/>
                <w:i/>
                <w:iCs/>
              </w:rPr>
              <w:t xml:space="preserve">142.10.52.196 0010.073c.0514 vlan1 </w:t>
            </w:r>
            <w:r>
              <w:rPr>
                <w:rFonts w:ascii="Courier New" w:hAnsi="Courier New" w:cs="Courier New" w:hint="eastAsia"/>
                <w:i/>
                <w:iCs/>
              </w:rPr>
              <w:t>gi2</w:t>
            </w:r>
          </w:p>
          <w:p w14:paraId="68029DC1" w14:textId="77777777" w:rsidR="00F92D68" w:rsidRDefault="00F92D68" w:rsidP="002506F7">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 arp</w:t>
            </w:r>
          </w:p>
          <w:p w14:paraId="476AD6BF" w14:textId="77777777" w:rsidR="00F92D68" w:rsidRDefault="00F92D68" w:rsidP="002506F7">
            <w:pPr>
              <w:pStyle w:val="aa"/>
              <w:ind w:right="20"/>
              <w:rPr>
                <w:rFonts w:ascii="Courier New" w:hAnsi="Courier New" w:cs="Courier New"/>
              </w:rPr>
            </w:pPr>
            <w:r>
              <w:rPr>
                <w:rFonts w:ascii="Courier New" w:hAnsi="Courier New" w:cs="Courier New"/>
              </w:rPr>
              <w:t>-------------------------------------------------------------------</w:t>
            </w:r>
          </w:p>
          <w:p w14:paraId="68BD2ADC" w14:textId="77777777" w:rsidR="00F92D68" w:rsidRDefault="00F92D68" w:rsidP="002506F7">
            <w:pPr>
              <w:pStyle w:val="aa"/>
              <w:ind w:right="20"/>
              <w:rPr>
                <w:rFonts w:ascii="Courier New" w:hAnsi="Courier New" w:cs="Courier New"/>
              </w:rPr>
            </w:pPr>
            <w:r>
              <w:rPr>
                <w:rFonts w:ascii="Courier New" w:hAnsi="Courier New" w:cs="Courier New"/>
              </w:rPr>
              <w:t xml:space="preserve"> IP Address      MAC Address     </w:t>
            </w:r>
            <w:r>
              <w:rPr>
                <w:rFonts w:ascii="Courier New" w:hAnsi="Courier New" w:cs="Courier New" w:hint="eastAsia"/>
              </w:rPr>
              <w:t>Interface</w:t>
            </w:r>
            <w:r>
              <w:rPr>
                <w:rFonts w:ascii="Courier New" w:hAnsi="Courier New" w:cs="Courier New"/>
              </w:rPr>
              <w:t xml:space="preserve">   PORT     RefCnt  Flags</w:t>
            </w:r>
          </w:p>
          <w:p w14:paraId="3C223315" w14:textId="77777777" w:rsidR="00F92D68" w:rsidRDefault="00F92D68" w:rsidP="002506F7">
            <w:pPr>
              <w:pStyle w:val="aa"/>
              <w:ind w:right="20"/>
              <w:rPr>
                <w:rFonts w:ascii="Courier New" w:hAnsi="Courier New" w:cs="Courier New"/>
              </w:rPr>
            </w:pPr>
            <w:r>
              <w:rPr>
                <w:rFonts w:ascii="Courier New" w:hAnsi="Courier New" w:cs="Courier New"/>
              </w:rPr>
              <w:t>-------------------------------------------------------------------</w:t>
            </w:r>
          </w:p>
          <w:p w14:paraId="070E7B75" w14:textId="77777777" w:rsidR="00F92D68" w:rsidRDefault="00F92D68" w:rsidP="002506F7">
            <w:pPr>
              <w:pStyle w:val="aa"/>
              <w:ind w:right="20"/>
              <w:rPr>
                <w:rFonts w:ascii="Courier New" w:hAnsi="Courier New" w:cs="Courier New"/>
              </w:rPr>
            </w:pPr>
            <w:r>
              <w:rPr>
                <w:rFonts w:ascii="Courier New" w:hAnsi="Courier New" w:cs="Courier New"/>
              </w:rPr>
              <w:t xml:space="preserve"> 142.10.52.196   0010.073c.0514 </w:t>
            </w:r>
            <w:r>
              <w:rPr>
                <w:rFonts w:ascii="Courier New" w:hAnsi="Courier New" w:cs="Courier New" w:hint="eastAsia"/>
              </w:rPr>
              <w:t xml:space="preserve"> </w:t>
            </w:r>
            <w:r>
              <w:rPr>
                <w:rFonts w:ascii="Courier New" w:hAnsi="Courier New" w:cs="Courier New"/>
              </w:rPr>
              <w:t xml:space="preserve">vlan1    </w:t>
            </w:r>
            <w:r>
              <w:rPr>
                <w:rFonts w:ascii="Courier New" w:hAnsi="Courier New" w:cs="Courier New" w:hint="eastAsia"/>
              </w:rPr>
              <w:t xml:space="preserve">   gi2</w:t>
            </w:r>
            <w:r>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1       P</w:t>
            </w:r>
          </w:p>
        </w:tc>
      </w:tr>
    </w:tbl>
    <w:p w14:paraId="729BEB2A" w14:textId="77777777" w:rsidR="00E5100A" w:rsidRPr="008F67D1" w:rsidRDefault="00E5100A" w:rsidP="002506F7">
      <w:pPr>
        <w:pStyle w:val="a3"/>
        <w:spacing w:line="240" w:lineRule="auto"/>
        <w:ind w:left="0" w:right="20"/>
        <w:rPr>
          <w:rFonts w:cs="Arial"/>
        </w:rPr>
      </w:pPr>
      <w:r w:rsidRPr="008F67D1">
        <w:rPr>
          <w:rFonts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14:paraId="37EEB380" w14:textId="77777777" w:rsidTr="00E5100A">
        <w:tc>
          <w:tcPr>
            <w:tcW w:w="8435" w:type="dxa"/>
          </w:tcPr>
          <w:p w14:paraId="62998E23"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no arp </w:t>
            </w:r>
            <w:r>
              <w:rPr>
                <w:rFonts w:ascii="Courier New" w:hAnsi="Courier New" w:cs="Courier New"/>
                <w:i/>
                <w:iCs/>
              </w:rPr>
              <w:t>142.10.52.196</w:t>
            </w:r>
          </w:p>
        </w:tc>
      </w:tr>
    </w:tbl>
    <w:p w14:paraId="5B6906B9" w14:textId="77777777" w:rsidR="00E5100A" w:rsidRPr="008F67D1" w:rsidRDefault="00E5100A" w:rsidP="002506F7">
      <w:pPr>
        <w:pStyle w:val="a3"/>
        <w:spacing w:line="240" w:lineRule="auto"/>
        <w:ind w:left="0" w:right="20"/>
        <w:rPr>
          <w:rFonts w:cs="Arial"/>
        </w:rPr>
      </w:pPr>
      <w:r w:rsidRPr="008F67D1">
        <w:rPr>
          <w:rFonts w:cs="Arial"/>
        </w:rPr>
        <w:t>The following example shows how to configure a static route that allows the host connected to 20.1.1.0 network to communicate with a host in 192.168.2.0 network.</w:t>
      </w:r>
    </w:p>
    <w:p w14:paraId="6733BD26" w14:textId="77777777" w:rsidR="00F92D68" w:rsidRDefault="00F92D68" w:rsidP="002506F7">
      <w:pPr>
        <w:keepNext/>
        <w:spacing w:line="240" w:lineRule="auto"/>
        <w:ind w:leftChars="945" w:left="1701" w:right="20"/>
        <w:rPr>
          <w:rFonts w:cs="Times New Roman"/>
        </w:rPr>
      </w:pPr>
      <w:r>
        <w:rPr>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Default="007D7AF6" w:rsidP="002506F7">
      <w:pPr>
        <w:pStyle w:val="afffff3"/>
        <w:spacing w:line="240" w:lineRule="auto"/>
        <w:ind w:left="0" w:right="20"/>
      </w:pPr>
      <w:bookmarkStart w:id="1097" w:name="_Toc198527251"/>
      <w:bookmarkStart w:id="1098" w:name="_Toc361679434"/>
      <w:bookmarkStart w:id="1099" w:name="_Toc391575466"/>
      <w:r>
        <w:t xml:space="preserve">Figure </w:t>
      </w:r>
      <w:r w:rsidR="005832B8">
        <w:fldChar w:fldCharType="begin"/>
      </w:r>
      <w:r w:rsidR="00092D8C">
        <w:instrText xml:space="preserve"> SEQ Figure \* ARABIC </w:instrText>
      </w:r>
      <w:r w:rsidR="005832B8">
        <w:fldChar w:fldCharType="separate"/>
      </w:r>
      <w:r w:rsidR="006C3661">
        <w:rPr>
          <w:noProof/>
        </w:rPr>
        <w:t>10</w:t>
      </w:r>
      <w:r w:rsidR="005832B8">
        <w:rPr>
          <w:noProof/>
        </w:rPr>
        <w:fldChar w:fldCharType="end"/>
      </w:r>
      <w:r w:rsidR="00F92D68">
        <w:t xml:space="preserve"> </w:t>
      </w:r>
      <w:r w:rsidRPr="002F5F3A">
        <w:t xml:space="preserve">Network Configuration Example – </w:t>
      </w:r>
      <w:r w:rsidR="00F92D68">
        <w:t>Static route</w:t>
      </w:r>
      <w:bookmarkEnd w:id="1097"/>
      <w:bookmarkEnd w:id="1098"/>
      <w:bookmarkEnd w:id="1099"/>
    </w:p>
    <w:tbl>
      <w:tblPr>
        <w:tblStyle w:val="48"/>
        <w:tblW w:w="0" w:type="auto"/>
        <w:tblInd w:w="1418" w:type="dxa"/>
        <w:tblLook w:val="0000" w:firstRow="0" w:lastRow="0" w:firstColumn="0" w:lastColumn="0" w:noHBand="0" w:noVBand="0"/>
      </w:tblPr>
      <w:tblGrid>
        <w:gridCol w:w="8328"/>
      </w:tblGrid>
      <w:tr w:rsidR="00F92D68" w14:paraId="5700377B" w14:textId="77777777" w:rsidTr="006F5E99">
        <w:tc>
          <w:tcPr>
            <w:tcW w:w="8502" w:type="dxa"/>
          </w:tcPr>
          <w:p w14:paraId="70A378FB" w14:textId="77777777" w:rsidR="00F92D68" w:rsidRDefault="00E63FE4" w:rsidP="002506F7">
            <w:pPr>
              <w:pStyle w:val="aa"/>
              <w:ind w:right="20"/>
              <w:rPr>
                <w:rFonts w:cs="Times New Roman"/>
                <w:b/>
                <w:bCs/>
                <w:u w:val="single"/>
              </w:rPr>
            </w:pPr>
            <w:r>
              <w:rPr>
                <w:rFonts w:hint="eastAsia"/>
                <w:b/>
                <w:bCs/>
                <w:u w:val="single"/>
              </w:rPr>
              <w:t>Router</w:t>
            </w:r>
            <w:r w:rsidR="00F92D68">
              <w:rPr>
                <w:b/>
                <w:bCs/>
                <w:u w:val="single"/>
              </w:rPr>
              <w:t xml:space="preserve"> A </w:t>
            </w:r>
            <w:r>
              <w:rPr>
                <w:rFonts w:hint="eastAsia"/>
                <w:b/>
                <w:bCs/>
                <w:u w:val="single"/>
              </w:rPr>
              <w:t>Configuration</w:t>
            </w:r>
          </w:p>
          <w:p w14:paraId="4A65164A" w14:textId="77777777"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192.168.2.0</w:t>
            </w:r>
            <w:r w:rsidRPr="003B6011">
              <w:t>/24  192.168.12.2</w:t>
            </w:r>
          </w:p>
          <w:p w14:paraId="2314FE4F" w14:textId="77777777" w:rsidR="00CA4000" w:rsidRPr="003B6011" w:rsidRDefault="00CA4000" w:rsidP="002506F7">
            <w:pPr>
              <w:pStyle w:val="aa"/>
              <w:ind w:rightChars="10" w:right="18"/>
            </w:pPr>
            <w:r>
              <w:t>Switch</w:t>
            </w:r>
            <w:r w:rsidRPr="00FE192E">
              <w:t>(config)#</w:t>
            </w:r>
            <w:r w:rsidRPr="003B6011">
              <w:rPr>
                <w:b/>
                <w:bCs/>
              </w:rPr>
              <w:t>show ip route static</w:t>
            </w:r>
          </w:p>
          <w:p w14:paraId="776CE5FA" w14:textId="77777777" w:rsidR="00CA4000" w:rsidRPr="003B6011" w:rsidRDefault="00CA4000" w:rsidP="002506F7">
            <w:pPr>
              <w:pStyle w:val="aa"/>
              <w:ind w:rightChars="10" w:right="18"/>
            </w:pPr>
            <w:r w:rsidRPr="003B6011">
              <w:t>Codes: C - connected, S - static, R - RIP, O - OSPF,</w:t>
            </w:r>
          </w:p>
          <w:p w14:paraId="27BF9A63" w14:textId="77777777" w:rsidR="00CA4000" w:rsidRPr="003B6011" w:rsidRDefault="00CA4000" w:rsidP="002506F7">
            <w:pPr>
              <w:pStyle w:val="aa"/>
              <w:ind w:rightChars="10" w:right="18" w:firstLineChars="100" w:firstLine="180"/>
            </w:pPr>
            <w:r w:rsidRPr="003B6011">
              <w:t xml:space="preserve">      B - BGP, &gt; - selected route, * - FIB route</w:t>
            </w:r>
          </w:p>
          <w:p w14:paraId="7C929776" w14:textId="77777777" w:rsidR="00CA4000" w:rsidRPr="003B6011" w:rsidRDefault="00CA4000" w:rsidP="002506F7">
            <w:pPr>
              <w:pStyle w:val="aa"/>
              <w:ind w:rightChars="10" w:right="18"/>
            </w:pPr>
            <w:r w:rsidRPr="003B6011">
              <w:t>S&gt;* 192.168.2.0/24 [1/0] via 192.168.12.2 vlan2</w:t>
            </w:r>
          </w:p>
          <w:p w14:paraId="1EC97F5B" w14:textId="77777777" w:rsidR="00CA4000" w:rsidRDefault="00CA4000" w:rsidP="002506F7">
            <w:pPr>
              <w:pStyle w:val="aa"/>
              <w:ind w:rightChars="10" w:right="18"/>
            </w:pPr>
            <w:r>
              <w:t>Switch</w:t>
            </w:r>
            <w:r w:rsidRPr="00FE192E">
              <w:t>(config)#</w:t>
            </w:r>
          </w:p>
          <w:p w14:paraId="332798B5" w14:textId="77777777" w:rsidR="00F92D68" w:rsidRPr="00CA4000" w:rsidRDefault="00F92D68" w:rsidP="002506F7">
            <w:pPr>
              <w:pStyle w:val="aa"/>
              <w:ind w:right="20"/>
              <w:rPr>
                <w:rFonts w:ascii="Courier New" w:hAnsi="Courier New" w:cs="Courier New"/>
              </w:rPr>
            </w:pPr>
          </w:p>
          <w:p w14:paraId="111A18A5" w14:textId="77777777" w:rsidR="00F92D68" w:rsidRDefault="00E63FE4" w:rsidP="002506F7">
            <w:pPr>
              <w:pStyle w:val="aa"/>
              <w:ind w:right="20"/>
              <w:rPr>
                <w:rFonts w:eastAsia="굴림" w:cs="Times New Roman"/>
                <w:b/>
                <w:bCs/>
                <w:u w:val="single"/>
              </w:rPr>
            </w:pPr>
            <w:r>
              <w:rPr>
                <w:rFonts w:eastAsia="굴림" w:cs="굴림" w:hint="eastAsia"/>
                <w:b/>
                <w:bCs/>
                <w:u w:val="single"/>
              </w:rPr>
              <w:t>Router</w:t>
            </w:r>
            <w:r w:rsidR="00F92D68">
              <w:rPr>
                <w:rFonts w:eastAsia="굴림"/>
                <w:b/>
                <w:bCs/>
                <w:u w:val="single"/>
              </w:rPr>
              <w:t xml:space="preserve"> B </w:t>
            </w:r>
            <w:r>
              <w:rPr>
                <w:rFonts w:hint="eastAsia"/>
                <w:b/>
                <w:bCs/>
                <w:u w:val="single"/>
              </w:rPr>
              <w:t>Configuration</w:t>
            </w:r>
          </w:p>
          <w:p w14:paraId="313030F5" w14:textId="77777777"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20.1.1.0/8</w:t>
            </w:r>
            <w:r w:rsidRPr="003B6011">
              <w:t xml:space="preserve">  192.168.12.1</w:t>
            </w:r>
          </w:p>
          <w:p w14:paraId="20D2F7A1" w14:textId="77777777" w:rsidR="00CA4000" w:rsidRPr="003B6011" w:rsidRDefault="00CA4000" w:rsidP="002506F7">
            <w:pPr>
              <w:pStyle w:val="aa"/>
              <w:ind w:rightChars="10" w:right="18"/>
            </w:pPr>
            <w:r>
              <w:t>Switch</w:t>
            </w:r>
            <w:r w:rsidRPr="00FE192E">
              <w:t>(config)#</w:t>
            </w:r>
            <w:r w:rsidRPr="003B6011">
              <w:rPr>
                <w:b/>
                <w:bCs/>
              </w:rPr>
              <w:t>show ip route static</w:t>
            </w:r>
          </w:p>
          <w:p w14:paraId="5872A00C" w14:textId="77777777" w:rsidR="00CA4000" w:rsidRPr="003B6011" w:rsidRDefault="00CA4000" w:rsidP="002506F7">
            <w:pPr>
              <w:pStyle w:val="aa"/>
              <w:ind w:rightChars="10" w:right="18"/>
            </w:pPr>
            <w:r w:rsidRPr="003B6011">
              <w:t>Codes: C - connected, S - static, R - RIP, O - OSPF,</w:t>
            </w:r>
          </w:p>
          <w:p w14:paraId="4072CDEB" w14:textId="77777777" w:rsidR="00CA4000" w:rsidRPr="003B6011" w:rsidRDefault="00CA4000" w:rsidP="002506F7">
            <w:pPr>
              <w:pStyle w:val="aa"/>
              <w:ind w:rightChars="10" w:right="18"/>
            </w:pPr>
            <w:r w:rsidRPr="003B6011">
              <w:t xml:space="preserve">        B - BGP, &gt; - selected route, * - FIB route</w:t>
            </w:r>
          </w:p>
          <w:p w14:paraId="0F5276E2" w14:textId="77777777" w:rsidR="00CA4000" w:rsidRPr="003B6011" w:rsidRDefault="00CA4000" w:rsidP="002506F7">
            <w:pPr>
              <w:pStyle w:val="aa"/>
              <w:ind w:rightChars="10" w:right="18"/>
            </w:pPr>
            <w:r w:rsidRPr="003B6011">
              <w:t>S   20.1.1.0/8 [1/0] via 192.168.12.1 vlan2</w:t>
            </w:r>
          </w:p>
          <w:p w14:paraId="69A76CA7" w14:textId="77777777" w:rsidR="00F92D68" w:rsidRDefault="00CA4000" w:rsidP="002506F7">
            <w:pPr>
              <w:pStyle w:val="aa"/>
              <w:ind w:right="20"/>
              <w:rPr>
                <w:rFonts w:ascii="Courier New" w:hAnsi="Courier New" w:cs="Courier New"/>
              </w:rPr>
            </w:pPr>
            <w:r>
              <w:t>Switch</w:t>
            </w:r>
            <w:r w:rsidRPr="00FE192E">
              <w:t>(config)#</w:t>
            </w:r>
          </w:p>
        </w:tc>
      </w:tr>
    </w:tbl>
    <w:p w14:paraId="3E5D4A57" w14:textId="77777777" w:rsidR="00F92D68" w:rsidRDefault="00F92D68" w:rsidP="0021019A">
      <w:pPr>
        <w:pStyle w:val="1"/>
        <w:ind w:right="20"/>
      </w:pPr>
      <w:bookmarkStart w:id="1100" w:name="_Toc391378349"/>
      <w:bookmarkStart w:id="1101" w:name="_Toc445130819"/>
      <w:r>
        <w:rPr>
          <w:rFonts w:hint="eastAsia"/>
        </w:rPr>
        <w:lastRenderedPageBreak/>
        <w:t>DHCP</w:t>
      </w:r>
      <w:bookmarkEnd w:id="1100"/>
      <w:bookmarkEnd w:id="1101"/>
    </w:p>
    <w:p w14:paraId="1BF9D196" w14:textId="77777777" w:rsidR="00E5100A" w:rsidRPr="00E5100A" w:rsidRDefault="00E5100A" w:rsidP="0021019A">
      <w:pPr>
        <w:ind w:right="20"/>
      </w:pPr>
      <w:bookmarkStart w:id="1102" w:name="_Toc294857219"/>
      <w:bookmarkStart w:id="1103" w:name="_Toc294857375"/>
      <w:bookmarkStart w:id="1104" w:name="_Toc294857441"/>
      <w:bookmarkStart w:id="1105" w:name="_Toc294877584"/>
      <w:bookmarkStart w:id="1106" w:name="_Toc294878111"/>
      <w:bookmarkStart w:id="1107" w:name="_Toc294879736"/>
      <w:bookmarkStart w:id="1108" w:name="_Toc294880420"/>
      <w:bookmarkStart w:id="1109" w:name="_Toc294880946"/>
      <w:bookmarkStart w:id="1110" w:name="_Toc294882250"/>
      <w:bookmarkStart w:id="1111" w:name="_Toc294882775"/>
      <w:bookmarkStart w:id="1112" w:name="_Toc295242037"/>
      <w:bookmarkStart w:id="1113" w:name="_Toc295242478"/>
      <w:bookmarkStart w:id="1114" w:name="_Toc295290798"/>
      <w:bookmarkStart w:id="1115" w:name="_Toc295390133"/>
      <w:bookmarkStart w:id="1116" w:name="_Toc295402215"/>
      <w:bookmarkStart w:id="1117" w:name="_Toc295402257"/>
      <w:bookmarkStart w:id="1118" w:name="_Toc295470735"/>
      <w:bookmarkStart w:id="1119" w:name="_Toc295741853"/>
      <w:bookmarkStart w:id="1120" w:name="_Toc295750542"/>
      <w:bookmarkStart w:id="1121" w:name="_Toc295808296"/>
      <w:bookmarkStart w:id="1122" w:name="_Toc295808968"/>
      <w:bookmarkStart w:id="1123" w:name="_Toc295819980"/>
      <w:bookmarkStart w:id="1124" w:name="_Toc295820015"/>
      <w:bookmarkStart w:id="1125" w:name="_Toc295820051"/>
      <w:bookmarkStart w:id="1126" w:name="_Toc295825893"/>
      <w:bookmarkStart w:id="1127" w:name="_Toc295832335"/>
      <w:bookmarkStart w:id="1128" w:name="_Toc295832377"/>
      <w:bookmarkStart w:id="1129" w:name="_Toc295833053"/>
      <w:bookmarkStart w:id="1130" w:name="_Toc295833817"/>
      <w:bookmarkStart w:id="1131" w:name="_Toc295836567"/>
      <w:bookmarkStart w:id="1132" w:name="_Toc295894115"/>
      <w:bookmarkStart w:id="1133" w:name="_Toc295987275"/>
      <w:bookmarkStart w:id="1134" w:name="_Toc296000205"/>
      <w:bookmarkStart w:id="1135" w:name="_Toc296001299"/>
      <w:bookmarkStart w:id="1136" w:name="_Toc296020330"/>
      <w:bookmarkStart w:id="1137" w:name="_Toc296083564"/>
      <w:bookmarkStart w:id="1138" w:name="_Toc296087035"/>
      <w:bookmarkStart w:id="1139" w:name="_Toc296176545"/>
      <w:bookmarkStart w:id="1140" w:name="_Toc296177320"/>
      <w:bookmarkStart w:id="1141" w:name="_Toc296180927"/>
      <w:bookmarkStart w:id="1142" w:name="_Toc296182004"/>
      <w:bookmarkStart w:id="1143" w:name="_Toc296182778"/>
      <w:bookmarkStart w:id="1144" w:name="_Toc296184017"/>
      <w:bookmarkStart w:id="1145" w:name="_Toc296339847"/>
      <w:bookmarkStart w:id="1146" w:name="_Toc296340627"/>
      <w:bookmarkStart w:id="1147" w:name="_Toc296671341"/>
      <w:bookmarkStart w:id="1148" w:name="_Toc296671820"/>
      <w:bookmarkStart w:id="1149" w:name="_Toc296690640"/>
      <w:bookmarkStart w:id="1150" w:name="_Toc296959249"/>
      <w:bookmarkStart w:id="1151" w:name="_Toc297822521"/>
      <w:bookmarkStart w:id="1152" w:name="_Toc298773423"/>
      <w:bookmarkStart w:id="1153" w:name="_Toc298774236"/>
      <w:bookmarkStart w:id="1154" w:name="_Toc298782811"/>
      <w:bookmarkStart w:id="1155" w:name="_Toc298783625"/>
      <w:bookmarkStart w:id="1156" w:name="_Toc307486088"/>
      <w:bookmarkStart w:id="1157" w:name="_Toc327781565"/>
      <w:bookmarkStart w:id="1158" w:name="_Toc327797519"/>
      <w:bookmarkStart w:id="1159" w:name="_Toc329087613"/>
      <w:bookmarkStart w:id="1160" w:name="_Toc329088438"/>
      <w:bookmarkStart w:id="1161" w:name="_Toc329090578"/>
      <w:bookmarkStart w:id="1162" w:name="_Toc354415202"/>
      <w:bookmarkStart w:id="1163" w:name="_Toc363826499"/>
    </w:p>
    <w:p w14:paraId="59EA2322" w14:textId="77777777" w:rsidR="00E5100A" w:rsidRPr="00B21DA2" w:rsidRDefault="00E5100A" w:rsidP="0021019A">
      <w:pPr>
        <w:pStyle w:val="a3"/>
        <w:ind w:right="20"/>
        <w:rPr>
          <w:rFonts w:cs="Arial"/>
        </w:rPr>
      </w:pPr>
      <w:r w:rsidRPr="00B21DA2">
        <w:rPr>
          <w:rFonts w:cs="Arial"/>
        </w:rPr>
        <w:t>This chapter describes the DHCP configuration of system.</w:t>
      </w:r>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p>
    <w:p w14:paraId="0652BFAC" w14:textId="77777777" w:rsidR="00F54036" w:rsidRPr="00E5100A" w:rsidRDefault="00F54036" w:rsidP="0021019A">
      <w:pPr>
        <w:ind w:right="20"/>
      </w:pPr>
    </w:p>
    <w:p w14:paraId="2F8FE7AD" w14:textId="77777777" w:rsidR="00F54036" w:rsidRDefault="00F54036" w:rsidP="0021019A">
      <w:pPr>
        <w:pStyle w:val="2"/>
        <w:ind w:right="20"/>
      </w:pPr>
      <w:bookmarkStart w:id="1164" w:name="_Toc20973439"/>
      <w:bookmarkStart w:id="1165" w:name="_Toc253144364"/>
      <w:bookmarkStart w:id="1166" w:name="_Toc337198443"/>
      <w:bookmarkStart w:id="1167" w:name="_Toc354416200"/>
      <w:bookmarkStart w:id="1168" w:name="_Toc445130820"/>
      <w:r w:rsidRPr="002F5F3A">
        <w:lastRenderedPageBreak/>
        <w:t xml:space="preserve">DHCP </w:t>
      </w:r>
      <w:r w:rsidRPr="00F54036">
        <w:t>Server</w:t>
      </w:r>
      <w:r w:rsidRPr="002F5F3A">
        <w:t xml:space="preserve"> Features and Configuration</w:t>
      </w:r>
      <w:bookmarkEnd w:id="1164"/>
      <w:bookmarkEnd w:id="1165"/>
      <w:bookmarkEnd w:id="1166"/>
      <w:bookmarkEnd w:id="1167"/>
      <w:bookmarkEnd w:id="1168"/>
    </w:p>
    <w:p w14:paraId="3EB7A88C" w14:textId="77777777" w:rsidR="00F54036" w:rsidRDefault="00F54036" w:rsidP="002D72FB">
      <w:pPr>
        <w:pStyle w:val="3"/>
        <w:ind w:left="0" w:right="20"/>
      </w:pPr>
      <w:bookmarkStart w:id="1169" w:name="_Toc20973440"/>
      <w:bookmarkStart w:id="1170" w:name="_Toc253144365"/>
      <w:bookmarkStart w:id="1171" w:name="_Toc337198444"/>
      <w:bookmarkStart w:id="1172" w:name="_Toc354416201"/>
      <w:bookmarkStart w:id="1173" w:name="_Toc445130821"/>
      <w:r w:rsidRPr="00F54036">
        <w:t>Overview</w:t>
      </w:r>
      <w:r w:rsidRPr="00D867F8">
        <w:t xml:space="preserve"> of DHCP Server F</w:t>
      </w:r>
      <w:bookmarkEnd w:id="1169"/>
      <w:bookmarkEnd w:id="1170"/>
      <w:r w:rsidRPr="00D867F8">
        <w:t>unctions</w:t>
      </w:r>
      <w:bookmarkEnd w:id="1171"/>
      <w:bookmarkEnd w:id="1172"/>
      <w:bookmarkEnd w:id="1173"/>
    </w:p>
    <w:p w14:paraId="26C9CE64" w14:textId="77777777" w:rsidR="00F54036" w:rsidRPr="002F5F3A" w:rsidRDefault="00F54036" w:rsidP="002D72FB">
      <w:pPr>
        <w:pStyle w:val="a3"/>
        <w:ind w:left="0" w:right="20"/>
      </w:pPr>
      <w:r w:rsidRPr="002F5F3A">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Default="00F54036" w:rsidP="002D72FB">
      <w:pPr>
        <w:pStyle w:val="a3"/>
        <w:ind w:left="0" w:right="20"/>
      </w:pPr>
      <w:r w:rsidRPr="002F5F3A">
        <w:t>DHCP is an extension of BOOTP, but there are two big differences between the two:</w:t>
      </w:r>
    </w:p>
    <w:p w14:paraId="3446FB4D" w14:textId="77777777" w:rsidR="00F54036" w:rsidRPr="002F5F3A" w:rsidRDefault="00F54036" w:rsidP="002D72FB">
      <w:pPr>
        <w:pStyle w:val="Randomlist"/>
        <w:tabs>
          <w:tab w:val="clear" w:pos="3968"/>
          <w:tab w:val="num" w:pos="1980"/>
          <w:tab w:val="num" w:pos="3320"/>
        </w:tabs>
        <w:ind w:left="0" w:right="20" w:hanging="403"/>
      </w:pPr>
      <w:r w:rsidRPr="002F5F3A">
        <w:t xml:space="preserve">DHCP sets a client to be assigned IP addresses for a limited time span so that the IP addresses can be reassigned to other clients. </w:t>
      </w:r>
    </w:p>
    <w:p w14:paraId="22238C5F" w14:textId="77777777" w:rsidR="00F54036" w:rsidRPr="002F5F3A" w:rsidRDefault="00F54036" w:rsidP="002D72FB">
      <w:pPr>
        <w:pStyle w:val="Randomlist"/>
        <w:tabs>
          <w:tab w:val="clear" w:pos="3968"/>
          <w:tab w:val="num" w:pos="1980"/>
          <w:tab w:val="num" w:pos="3320"/>
        </w:tabs>
        <w:ind w:left="0" w:right="20" w:hanging="403"/>
      </w:pPr>
      <w:r w:rsidRPr="002F5F3A">
        <w:t>DHCP provides the method for a client to set additional IP configuration parameters required to work in a TCP/IP network.</w:t>
      </w:r>
    </w:p>
    <w:p w14:paraId="48CCD25B" w14:textId="77777777" w:rsidR="00F54036" w:rsidRDefault="00094318" w:rsidP="002D72FB">
      <w:pPr>
        <w:pStyle w:val="a3"/>
        <w:ind w:left="0" w:right="20"/>
      </w:pPr>
      <w:r>
        <w:t>C9500</w:t>
      </w:r>
      <w:r w:rsidR="00F54036" w:rsidRPr="002F5F3A">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Default="00F54036" w:rsidP="002D72FB">
      <w:pPr>
        <w:pStyle w:val="4"/>
        <w:ind w:left="0" w:right="20"/>
      </w:pPr>
      <w:bookmarkStart w:id="1174" w:name="_Toc337198445"/>
      <w:r w:rsidRPr="002F5F3A">
        <w:t>IP Address Allocation of DHCP Server</w:t>
      </w:r>
      <w:bookmarkEnd w:id="1174"/>
    </w:p>
    <w:p w14:paraId="715EA839" w14:textId="77777777" w:rsidR="00F54036" w:rsidRDefault="00F54036" w:rsidP="002D72FB">
      <w:pPr>
        <w:pStyle w:val="a3"/>
        <w:ind w:left="0" w:right="20"/>
      </w:pPr>
      <w:r w:rsidRPr="002F5F3A">
        <w:t>DHCP supports three ways for IP address allocation as follows:</w:t>
      </w:r>
    </w:p>
    <w:p w14:paraId="576880ED" w14:textId="77777777" w:rsidR="00F54036" w:rsidRPr="002F5F3A" w:rsidRDefault="00F54036" w:rsidP="002D72FB">
      <w:pPr>
        <w:pStyle w:val="Randomlist"/>
        <w:tabs>
          <w:tab w:val="clear" w:pos="3968"/>
          <w:tab w:val="num" w:pos="1980"/>
          <w:tab w:val="num" w:pos="3320"/>
        </w:tabs>
        <w:ind w:left="0" w:right="20" w:hanging="403"/>
      </w:pPr>
      <w:r w:rsidRPr="002F5F3A">
        <w:t xml:space="preserve">Automatic allocation </w:t>
      </w:r>
      <w:r w:rsidRPr="002F5F3A">
        <w:t>–</w:t>
      </w:r>
      <w:r w:rsidRPr="002F5F3A">
        <w:t xml:space="preserve"> DHCP allocates a permanent IP address to the client.</w:t>
      </w:r>
    </w:p>
    <w:p w14:paraId="5F26E56E" w14:textId="77777777" w:rsidR="00F54036" w:rsidRPr="002F5F3A" w:rsidRDefault="00F54036" w:rsidP="002D72FB">
      <w:pPr>
        <w:pStyle w:val="Randomlist"/>
        <w:tabs>
          <w:tab w:val="clear" w:pos="3968"/>
          <w:tab w:val="num" w:pos="1980"/>
          <w:tab w:val="num" w:pos="3320"/>
        </w:tabs>
        <w:ind w:left="0" w:right="20" w:hanging="403"/>
      </w:pPr>
      <w:r w:rsidRPr="002F5F3A">
        <w:t xml:space="preserve">Manual Allocation </w:t>
      </w:r>
      <w:r w:rsidRPr="002F5F3A">
        <w:t>–</w:t>
      </w:r>
      <w:r w:rsidRPr="002F5F3A">
        <w:t xml:space="preserve"> The network administrator assigns an IP address to a client and DHCP is used simply to convey the assigned address to the client.</w:t>
      </w:r>
    </w:p>
    <w:p w14:paraId="723C84ED" w14:textId="77777777" w:rsidR="00F54036" w:rsidRPr="0059264C" w:rsidRDefault="00F54036" w:rsidP="002D72FB">
      <w:pPr>
        <w:pStyle w:val="Randomlist"/>
        <w:tabs>
          <w:tab w:val="clear" w:pos="3968"/>
          <w:tab w:val="num" w:pos="1980"/>
          <w:tab w:val="num" w:pos="3320"/>
        </w:tabs>
        <w:ind w:left="0" w:right="20" w:hanging="403"/>
      </w:pPr>
      <w:r w:rsidRPr="002F5F3A">
        <w:t xml:space="preserve">Dynamic Allocation </w:t>
      </w:r>
      <w:r w:rsidRPr="002F5F3A">
        <w:t>–</w:t>
      </w:r>
      <w:r w:rsidRPr="002F5F3A">
        <w:t xml:space="preserve"> DHCP assigns an IP address to a client for a limited period of time.</w:t>
      </w:r>
    </w:p>
    <w:p w14:paraId="16C45B61" w14:textId="77777777" w:rsidR="00F54036" w:rsidRDefault="00F54036" w:rsidP="002D72FB">
      <w:pPr>
        <w:pStyle w:val="a3"/>
        <w:ind w:left="0" w:right="20"/>
      </w:pPr>
      <w:r w:rsidRPr="002F5F3A">
        <w:t>The available configuration parameters are listed in RFC 2131 and the main parameters are as follows:</w:t>
      </w:r>
    </w:p>
    <w:p w14:paraId="05F265A5" w14:textId="77777777" w:rsidR="00F54036" w:rsidRDefault="00F54036" w:rsidP="002D72FB">
      <w:pPr>
        <w:pStyle w:val="Randomlist"/>
        <w:tabs>
          <w:tab w:val="clear" w:pos="3968"/>
          <w:tab w:val="num" w:pos="1980"/>
          <w:tab w:val="num" w:pos="3320"/>
        </w:tabs>
        <w:ind w:left="0" w:right="20" w:hanging="403"/>
      </w:pPr>
      <w:r>
        <w:t>Subnet mask</w:t>
      </w:r>
    </w:p>
    <w:p w14:paraId="3F321068" w14:textId="77777777" w:rsidR="00F54036" w:rsidRDefault="00F54036" w:rsidP="002D72FB">
      <w:pPr>
        <w:pStyle w:val="Randomlist"/>
        <w:tabs>
          <w:tab w:val="clear" w:pos="3968"/>
          <w:tab w:val="num" w:pos="1980"/>
          <w:tab w:val="num" w:pos="3320"/>
        </w:tabs>
        <w:ind w:left="0" w:right="20" w:hanging="403"/>
      </w:pPr>
      <w:r>
        <w:t>Router</w:t>
      </w:r>
    </w:p>
    <w:p w14:paraId="7EAC38B9" w14:textId="77777777" w:rsidR="00F54036" w:rsidRDefault="00F54036" w:rsidP="002D72FB">
      <w:pPr>
        <w:pStyle w:val="Randomlist"/>
        <w:tabs>
          <w:tab w:val="clear" w:pos="3968"/>
          <w:tab w:val="num" w:pos="1980"/>
          <w:tab w:val="num" w:pos="3320"/>
        </w:tabs>
        <w:ind w:left="0" w:right="20" w:hanging="403"/>
      </w:pPr>
      <w:r>
        <w:t>Domain</w:t>
      </w:r>
    </w:p>
    <w:p w14:paraId="30091455" w14:textId="77777777" w:rsidR="00F54036" w:rsidRDefault="00F54036" w:rsidP="002D72FB">
      <w:pPr>
        <w:pStyle w:val="Randomlist"/>
        <w:tabs>
          <w:tab w:val="clear" w:pos="3968"/>
          <w:tab w:val="num" w:pos="1980"/>
          <w:tab w:val="num" w:pos="3320"/>
        </w:tabs>
        <w:ind w:left="0" w:right="20" w:hanging="403"/>
      </w:pPr>
      <w:r>
        <w:t>Domain Name Server(DNS)</w:t>
      </w:r>
    </w:p>
    <w:p w14:paraId="675DD5EC" w14:textId="77777777" w:rsidR="00D77702" w:rsidRDefault="00D77702" w:rsidP="002D72FB">
      <w:pPr>
        <w:ind w:right="20"/>
      </w:pPr>
    </w:p>
    <w:p w14:paraId="15E49ECC" w14:textId="77777777" w:rsidR="00F54036" w:rsidRDefault="00094318" w:rsidP="002D72FB">
      <w:pPr>
        <w:pStyle w:val="4"/>
        <w:ind w:left="0" w:right="20"/>
      </w:pPr>
      <w:bookmarkStart w:id="1175" w:name="_Toc363228364"/>
      <w:r>
        <w:t>C9500</w:t>
      </w:r>
      <w:r w:rsidR="00F54036">
        <w:t xml:space="preserve"> </w:t>
      </w:r>
      <w:bookmarkStart w:id="1176" w:name="_Toc337198446"/>
      <w:bookmarkEnd w:id="1175"/>
      <w:r w:rsidR="00F54036" w:rsidRPr="002F5F3A">
        <w:t xml:space="preserve">Switch as a </w:t>
      </w:r>
      <w:r w:rsidR="00F54036" w:rsidRPr="00F54036">
        <w:t>DHCP</w:t>
      </w:r>
      <w:r w:rsidR="00F54036" w:rsidRPr="002F5F3A">
        <w:t xml:space="preserve"> Server</w:t>
      </w:r>
      <w:bookmarkEnd w:id="1176"/>
    </w:p>
    <w:p w14:paraId="7EACA656" w14:textId="77777777" w:rsidR="00F54036" w:rsidRDefault="00F54036" w:rsidP="002D72FB">
      <w:pPr>
        <w:pStyle w:val="a3"/>
        <w:ind w:left="0" w:right="20"/>
      </w:pPr>
      <w:r w:rsidRPr="002F5F3A">
        <w:t>The following figure shows the basic steps that occur when a DHCP client request an IP address from a DHCP server (</w:t>
      </w:r>
      <w:r w:rsidR="00094318">
        <w:rPr>
          <w:rFonts w:hint="eastAsia"/>
        </w:rPr>
        <w:t>C9500</w:t>
      </w:r>
      <w:r w:rsidRPr="002F5F3A">
        <w:t>):</w:t>
      </w:r>
    </w:p>
    <w:p w14:paraId="40763438" w14:textId="77777777" w:rsidR="00F54036" w:rsidRDefault="00F54036" w:rsidP="002D72FB">
      <w:pPr>
        <w:keepNext/>
        <w:spacing w:after="180"/>
        <w:ind w:leftChars="945" w:left="1701" w:right="20"/>
        <w:rPr>
          <w:rFonts w:cs="Times New Roman"/>
        </w:rPr>
      </w:pPr>
      <w:r>
        <w:rPr>
          <w:rFonts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77777777" w:rsidR="00F54036" w:rsidRDefault="007D7AF6" w:rsidP="002D72FB">
      <w:pPr>
        <w:pStyle w:val="afffff3"/>
        <w:ind w:left="0" w:right="20"/>
        <w:rPr>
          <w:rFonts w:ascii="굴림" w:eastAsia="굴림" w:hAnsi="굴림"/>
        </w:rPr>
      </w:pPr>
      <w:bookmarkStart w:id="1177" w:name="_Toc21141113"/>
      <w:bookmarkStart w:id="1178" w:name="_Toc198621988"/>
      <w:bookmarkStart w:id="1179" w:name="_Toc361679435"/>
      <w:bookmarkStart w:id="1180" w:name="_Toc391575467"/>
      <w:r>
        <w:t xml:space="preserve">Figure </w:t>
      </w:r>
      <w:r w:rsidR="005832B8">
        <w:fldChar w:fldCharType="begin"/>
      </w:r>
      <w:r w:rsidR="00092D8C">
        <w:instrText xml:space="preserve"> SEQ Figure \* ARABIC </w:instrText>
      </w:r>
      <w:r w:rsidR="005832B8">
        <w:fldChar w:fldCharType="separate"/>
      </w:r>
      <w:r w:rsidR="006C3661">
        <w:rPr>
          <w:noProof/>
        </w:rPr>
        <w:t>11</w:t>
      </w:r>
      <w:r w:rsidR="005832B8">
        <w:rPr>
          <w:noProof/>
        </w:rPr>
        <w:fldChar w:fldCharType="end"/>
      </w:r>
      <w:r w:rsidR="00F54036">
        <w:t xml:space="preserve"> </w:t>
      </w:r>
      <w:r w:rsidR="00094318">
        <w:t>C9500</w:t>
      </w:r>
      <w:r w:rsidR="00F54036">
        <w:t xml:space="preserve"> </w:t>
      </w:r>
      <w:bookmarkEnd w:id="1177"/>
      <w:bookmarkEnd w:id="1178"/>
      <w:bookmarkEnd w:id="1179"/>
      <w:r w:rsidR="00F54036" w:rsidRPr="002F5F3A">
        <w:t>Switch as a DHCP server</w:t>
      </w:r>
      <w:bookmarkEnd w:id="1180"/>
    </w:p>
    <w:p w14:paraId="435DD756" w14:textId="77777777" w:rsidR="00F54036" w:rsidRDefault="00F54036" w:rsidP="002D72FB">
      <w:pPr>
        <w:ind w:right="20"/>
        <w:rPr>
          <w:rFonts w:cs="Times New Roman"/>
        </w:rPr>
      </w:pPr>
    </w:p>
    <w:p w14:paraId="021ADA55" w14:textId="77777777" w:rsidR="00F54036" w:rsidRPr="00F54036" w:rsidRDefault="00F54036" w:rsidP="002B424F">
      <w:pPr>
        <w:pStyle w:val="Orderlist"/>
        <w:numPr>
          <w:ilvl w:val="0"/>
          <w:numId w:val="15"/>
        </w:numPr>
        <w:tabs>
          <w:tab w:val="num" w:pos="360"/>
        </w:tabs>
        <w:ind w:left="0" w:right="20" w:hanging="450"/>
      </w:pPr>
      <w:r w:rsidRPr="00F54036">
        <w:t xml:space="preserve">The Client Host A sends broadcast message DHCPDISCOVER to the DHCP server. </w:t>
      </w:r>
    </w:p>
    <w:p w14:paraId="5B36AB6B" w14:textId="77777777" w:rsidR="00F54036" w:rsidRPr="00F54036" w:rsidRDefault="00F54036" w:rsidP="002D72FB">
      <w:pPr>
        <w:pStyle w:val="Orderlist"/>
        <w:tabs>
          <w:tab w:val="num" w:pos="360"/>
        </w:tabs>
        <w:ind w:left="0" w:right="20" w:hanging="425"/>
      </w:pPr>
      <w:r w:rsidRPr="002F5F3A">
        <w:t xml:space="preserve">DHCP server sends configuration parameters including IP address, a domain name, and a lease for the IP address, to the client by using the unicast message </w:t>
      </w:r>
      <w:r w:rsidRPr="00F54036">
        <w:t>DHCPOFFER</w:t>
      </w:r>
      <w:r w:rsidRPr="002F5F3A">
        <w:t>.</w:t>
      </w:r>
    </w:p>
    <w:p w14:paraId="5B5B1F15" w14:textId="77777777"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69"/>
        <w:gridCol w:w="1056"/>
        <w:gridCol w:w="6007"/>
      </w:tblGrid>
      <w:tr w:rsidR="00F54036" w14:paraId="0FDEE542" w14:textId="77777777" w:rsidTr="00D77702">
        <w:tc>
          <w:tcPr>
            <w:tcW w:w="900" w:type="dxa"/>
            <w:vAlign w:val="center"/>
          </w:tcPr>
          <w:p w14:paraId="51C45918"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Default="00F54036" w:rsidP="002D72FB">
            <w:pPr>
              <w:pStyle w:val="aa"/>
              <w:ind w:right="20"/>
              <w:jc w:val="both"/>
              <w:rPr>
                <w:b/>
                <w:bCs/>
              </w:rPr>
            </w:pPr>
            <w:r>
              <w:rPr>
                <w:b/>
                <w:bCs/>
              </w:rPr>
              <w:t>Notice</w:t>
            </w:r>
          </w:p>
        </w:tc>
        <w:tc>
          <w:tcPr>
            <w:tcW w:w="6800" w:type="dxa"/>
            <w:vAlign w:val="center"/>
          </w:tcPr>
          <w:p w14:paraId="74984012" w14:textId="77777777" w:rsidR="00F54036" w:rsidRDefault="00F54036" w:rsidP="002D72FB">
            <w:pPr>
              <w:pStyle w:val="aa"/>
              <w:ind w:right="20"/>
              <w:jc w:val="both"/>
              <w:rPr>
                <w:rFonts w:cs="Times New Roman"/>
                <w:i/>
                <w:iCs/>
              </w:rPr>
            </w:pPr>
            <w:r w:rsidRPr="002F5F3A">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Default="00F54036" w:rsidP="002D72FB">
      <w:pPr>
        <w:ind w:right="20"/>
        <w:rPr>
          <w:rFonts w:cs="Times New Roman"/>
        </w:rPr>
      </w:pPr>
    </w:p>
    <w:p w14:paraId="2D59D59B" w14:textId="77777777" w:rsidR="00F54036" w:rsidRPr="00F54036" w:rsidRDefault="00F54036" w:rsidP="002D72FB">
      <w:pPr>
        <w:pStyle w:val="Orderlist"/>
        <w:tabs>
          <w:tab w:val="num" w:pos="360"/>
        </w:tabs>
        <w:ind w:left="0" w:right="20" w:hanging="425"/>
      </w:pPr>
      <w:r w:rsidRPr="002F5F3A">
        <w:t xml:space="preserve">The client sends the formal request for the supplied IP address to DHCP server by using the broadcast message </w:t>
      </w:r>
      <w:r w:rsidRPr="00F54036">
        <w:t>DHCPREQUEST</w:t>
      </w:r>
      <w:r w:rsidRPr="002F5F3A">
        <w:t>.</w:t>
      </w:r>
    </w:p>
    <w:p w14:paraId="6A646EDA" w14:textId="77777777" w:rsidR="00F54036" w:rsidRPr="00F54036" w:rsidRDefault="00F54036" w:rsidP="002D72FB">
      <w:pPr>
        <w:pStyle w:val="Orderlist"/>
        <w:tabs>
          <w:tab w:val="num" w:pos="360"/>
        </w:tabs>
        <w:ind w:left="0" w:right="20" w:hanging="425"/>
      </w:pPr>
      <w:r w:rsidRPr="00F54036">
        <w:t>DHCP server verifies that the IP address is assigned to the client by sending the unicast message DHCPACK to the client.</w:t>
      </w:r>
    </w:p>
    <w:p w14:paraId="29FD8F57" w14:textId="77777777" w:rsidR="00F54036" w:rsidRPr="00D91E81" w:rsidRDefault="00F54036" w:rsidP="002D72FB">
      <w:pPr>
        <w:ind w:right="20"/>
        <w:rPr>
          <w:rFonts w:cs="Times New Roman"/>
        </w:rPr>
      </w:pPr>
    </w:p>
    <w:tbl>
      <w:tblPr>
        <w:tblStyle w:val="NOTICE"/>
        <w:tblW w:w="0" w:type="auto"/>
        <w:tblLook w:val="0000" w:firstRow="0" w:lastRow="0" w:firstColumn="0" w:lastColumn="0" w:noHBand="0" w:noVBand="0"/>
      </w:tblPr>
      <w:tblGrid>
        <w:gridCol w:w="867"/>
        <w:gridCol w:w="1052"/>
        <w:gridCol w:w="6013"/>
      </w:tblGrid>
      <w:tr w:rsidR="00F54036" w14:paraId="26AA5D0C" w14:textId="77777777" w:rsidTr="00D77702">
        <w:tc>
          <w:tcPr>
            <w:tcW w:w="900" w:type="dxa"/>
            <w:vAlign w:val="center"/>
          </w:tcPr>
          <w:p w14:paraId="7F70D6E4"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Default="00F54036" w:rsidP="002D72FB">
            <w:pPr>
              <w:pStyle w:val="aa"/>
              <w:ind w:right="20"/>
              <w:jc w:val="both"/>
              <w:rPr>
                <w:b/>
                <w:bCs/>
              </w:rPr>
            </w:pPr>
            <w:r>
              <w:rPr>
                <w:b/>
                <w:bCs/>
              </w:rPr>
              <w:t>Notice</w:t>
            </w:r>
          </w:p>
        </w:tc>
        <w:tc>
          <w:tcPr>
            <w:tcW w:w="6800" w:type="dxa"/>
            <w:vAlign w:val="center"/>
          </w:tcPr>
          <w:p w14:paraId="027391BB" w14:textId="77777777" w:rsidR="00F54036" w:rsidRDefault="00F54036" w:rsidP="002D72FB">
            <w:pPr>
              <w:pStyle w:val="aa"/>
              <w:ind w:right="20"/>
              <w:jc w:val="both"/>
              <w:rPr>
                <w:rFonts w:cs="Times New Roman"/>
                <w:i/>
                <w:iCs/>
              </w:rPr>
            </w:pPr>
            <w:r w:rsidRPr="002F5F3A">
              <w:rPr>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77777777" w:rsidR="00F54036" w:rsidRDefault="00094318" w:rsidP="002D72FB">
      <w:pPr>
        <w:pStyle w:val="4"/>
        <w:ind w:left="0" w:right="20"/>
      </w:pPr>
      <w:bookmarkStart w:id="1181" w:name="_Toc363228365"/>
      <w:r>
        <w:t>C9500</w:t>
      </w:r>
      <w:r w:rsidR="00F54036">
        <w:t xml:space="preserve"> </w:t>
      </w:r>
      <w:r w:rsidR="008039B1">
        <w:rPr>
          <w:rFonts w:hint="eastAsia"/>
        </w:rPr>
        <w:t xml:space="preserve">Switch </w:t>
      </w:r>
      <w:r w:rsidR="00E5100A">
        <w:rPr>
          <w:rFonts w:hint="eastAsia"/>
        </w:rPr>
        <w:t>as a DHC</w:t>
      </w:r>
      <w:r w:rsidR="00F54036">
        <w:t>P relay agent</w:t>
      </w:r>
      <w:bookmarkEnd w:id="1181"/>
    </w:p>
    <w:p w14:paraId="1C2FDCFD" w14:textId="77777777" w:rsidR="00F54036" w:rsidRPr="002F5F3A" w:rsidRDefault="00F54036" w:rsidP="002D72FB">
      <w:pPr>
        <w:pStyle w:val="a3"/>
        <w:ind w:left="0" w:right="20"/>
      </w:pPr>
      <w:r w:rsidRPr="002F5F3A">
        <w:t>DHCP relay is the host forwarding DHCP packet between DHCP client and DHCP server in each different su</w:t>
      </w:r>
      <w:r>
        <w:t>b</w:t>
      </w:r>
      <w:r w:rsidRPr="002F5F3A">
        <w:t>net.</w:t>
      </w:r>
    </w:p>
    <w:p w14:paraId="733D92AD" w14:textId="77777777" w:rsidR="00D77702" w:rsidRDefault="00F54036" w:rsidP="002D72FB">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14:paraId="1C30DC9A" w14:textId="77777777" w:rsidR="00F54036" w:rsidRPr="002F5F3A" w:rsidRDefault="00F54036" w:rsidP="002D72FB">
      <w:pPr>
        <w:pStyle w:val="a3"/>
        <w:ind w:left="0" w:right="20"/>
      </w:pPr>
      <w:r w:rsidRPr="002F5F3A">
        <w:t xml:space="preserve">If you set </w:t>
      </w:r>
      <w:r w:rsidR="002506F7">
        <w:t xml:space="preserve">the </w:t>
      </w:r>
      <w:r w:rsidR="00094318">
        <w:t>C9500</w:t>
      </w:r>
      <w:r w:rsidRPr="002F5F3A">
        <w:t xml:space="preserve"> as DHCP relay agent, </w:t>
      </w:r>
      <w:r w:rsidR="002506F7">
        <w:t xml:space="preserve">the </w:t>
      </w:r>
      <w:r w:rsidRPr="002F5F3A">
        <w:t xml:space="preserve">DHCP client and DHCP server forwards DHCP packet </w:t>
      </w:r>
      <w:r w:rsidR="002506F7">
        <w:t xml:space="preserve">to </w:t>
      </w:r>
      <w:r w:rsidRPr="002F5F3A">
        <w:t>each other.</w:t>
      </w:r>
    </w:p>
    <w:p w14:paraId="198BCD33" w14:textId="77777777" w:rsidR="00F54036" w:rsidRDefault="00F54036" w:rsidP="002D72FB">
      <w:pPr>
        <w:ind w:right="20"/>
      </w:pPr>
      <w:r>
        <w:t xml:space="preserve"> </w:t>
      </w:r>
    </w:p>
    <w:p w14:paraId="234BDB6C" w14:textId="77777777" w:rsidR="00F54036" w:rsidRPr="002F5F3A" w:rsidRDefault="00D77702" w:rsidP="002D72FB">
      <w:pPr>
        <w:wordWrap/>
        <w:ind w:leftChars="945" w:left="1701" w:right="20"/>
      </w:pPr>
      <w:r>
        <w:rPr>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Default="007D7AF6" w:rsidP="002D72FB">
      <w:pPr>
        <w:pStyle w:val="afffff3"/>
        <w:ind w:left="0" w:right="20"/>
        <w:rPr>
          <w:rFonts w:ascii="굴림" w:eastAsia="굴림" w:hAnsi="굴림"/>
        </w:rPr>
      </w:pPr>
      <w:bookmarkStart w:id="1182" w:name="_Toc21141114"/>
      <w:bookmarkStart w:id="1183" w:name="_Toc198621989"/>
      <w:bookmarkStart w:id="1184" w:name="_Toc361679436"/>
      <w:bookmarkStart w:id="1185" w:name="_Toc391575468"/>
      <w:r>
        <w:lastRenderedPageBreak/>
        <w:t xml:space="preserve">Figure </w:t>
      </w:r>
      <w:r w:rsidR="005832B8">
        <w:fldChar w:fldCharType="begin"/>
      </w:r>
      <w:r w:rsidR="00092D8C">
        <w:instrText xml:space="preserve"> SEQ Figure \* ARABIC </w:instrText>
      </w:r>
      <w:r w:rsidR="005832B8">
        <w:fldChar w:fldCharType="separate"/>
      </w:r>
      <w:r w:rsidR="006C3661">
        <w:rPr>
          <w:noProof/>
        </w:rPr>
        <w:t>12</w:t>
      </w:r>
      <w:r w:rsidR="005832B8">
        <w:rPr>
          <w:noProof/>
        </w:rPr>
        <w:fldChar w:fldCharType="end"/>
      </w:r>
      <w:bookmarkEnd w:id="1182"/>
      <w:bookmarkEnd w:id="1183"/>
      <w:bookmarkEnd w:id="1184"/>
      <w:r>
        <w:rPr>
          <w:rFonts w:hint="eastAsia"/>
        </w:rPr>
        <w:t xml:space="preserve"> </w:t>
      </w:r>
      <w:r w:rsidR="00F54036">
        <w:t>Transmitting</w:t>
      </w:r>
      <w:r w:rsidR="00F54036" w:rsidRPr="002F5F3A">
        <w:t xml:space="preserve"> DHCP server </w:t>
      </w:r>
      <w:r w:rsidR="00F54036">
        <w:t xml:space="preserve">Message </w:t>
      </w:r>
      <w:r w:rsidR="00F54036" w:rsidRPr="002F5F3A">
        <w:t>as a DHCP relay agent</w:t>
      </w:r>
      <w:bookmarkEnd w:id="1185"/>
    </w:p>
    <w:p w14:paraId="5AA3E276" w14:textId="77777777" w:rsidR="00F54036" w:rsidRPr="002F5F3A" w:rsidRDefault="00F54036" w:rsidP="002B424F">
      <w:pPr>
        <w:pStyle w:val="Orderlist"/>
        <w:numPr>
          <w:ilvl w:val="0"/>
          <w:numId w:val="22"/>
        </w:numPr>
        <w:tabs>
          <w:tab w:val="num" w:pos="960"/>
        </w:tabs>
        <w:ind w:left="0" w:right="20" w:hanging="357"/>
      </w:pPr>
      <w:r w:rsidRPr="002F5F3A">
        <w:t xml:space="preserve">DHCP client sends broadcast message, </w:t>
      </w:r>
      <w:r w:rsidRPr="00E63FE4">
        <w:rPr>
          <w:i/>
        </w:rPr>
        <w:t>DHCPDISCOVER</w:t>
      </w:r>
      <w:r w:rsidRPr="002F5F3A">
        <w:t xml:space="preserve"> to the IP requested.</w:t>
      </w:r>
    </w:p>
    <w:p w14:paraId="5C33A4CE" w14:textId="77777777" w:rsidR="00F54036" w:rsidRPr="00D77702" w:rsidRDefault="00F54036" w:rsidP="002B424F">
      <w:pPr>
        <w:pStyle w:val="Orderlist"/>
        <w:numPr>
          <w:ilvl w:val="0"/>
          <w:numId w:val="16"/>
        </w:numPr>
        <w:tabs>
          <w:tab w:val="num" w:pos="960"/>
        </w:tabs>
        <w:spacing w:before="0"/>
        <w:ind w:left="0" w:right="20" w:hanging="357"/>
      </w:pPr>
      <w:r w:rsidRPr="00D77702">
        <w:t>DHCP relay agent receives the IP request message from DHCP client, and sent the message to DHCP server by unicast.</w:t>
      </w:r>
    </w:p>
    <w:p w14:paraId="444647CE" w14:textId="77777777" w:rsidR="00F54036" w:rsidRPr="00D77702" w:rsidRDefault="00F54036" w:rsidP="002B424F">
      <w:pPr>
        <w:pStyle w:val="Orderlist"/>
        <w:numPr>
          <w:ilvl w:val="0"/>
          <w:numId w:val="16"/>
        </w:numPr>
        <w:tabs>
          <w:tab w:val="num" w:pos="960"/>
        </w:tabs>
        <w:spacing w:before="0"/>
        <w:ind w:left="0" w:right="20" w:hanging="357"/>
      </w:pPr>
      <w:r w:rsidRPr="00D77702">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D77702" w:rsidRDefault="00F54036" w:rsidP="002B424F">
      <w:pPr>
        <w:pStyle w:val="Orderlist"/>
        <w:numPr>
          <w:ilvl w:val="0"/>
          <w:numId w:val="16"/>
        </w:numPr>
        <w:tabs>
          <w:tab w:val="num" w:pos="960"/>
        </w:tabs>
        <w:spacing w:before="0"/>
        <w:ind w:left="0" w:right="20" w:hanging="357"/>
      </w:pPr>
      <w:r w:rsidRPr="00D77702">
        <w:t xml:space="preserve">The DHCP relay agent sends the DHCPOFFER message to the client. </w:t>
      </w:r>
    </w:p>
    <w:p w14:paraId="6DD496CF" w14:textId="77777777" w:rsidR="00F54036" w:rsidRPr="00D77702" w:rsidRDefault="00F54036" w:rsidP="002B424F">
      <w:pPr>
        <w:pStyle w:val="Orderlist"/>
        <w:numPr>
          <w:ilvl w:val="0"/>
          <w:numId w:val="16"/>
        </w:numPr>
        <w:tabs>
          <w:tab w:val="num" w:pos="960"/>
        </w:tabs>
        <w:spacing w:before="0"/>
        <w:ind w:left="0" w:right="20" w:hanging="357"/>
      </w:pPr>
      <w:r w:rsidRPr="00D77702">
        <w:t xml:space="preserve">DHCPREQUEST and DHCPACK messages are transferred by the DHCP relay agent in a same manner between the DHCP server and the client. </w:t>
      </w:r>
    </w:p>
    <w:p w14:paraId="0FAA85CD" w14:textId="77777777" w:rsidR="00F54036" w:rsidRPr="00F41179" w:rsidRDefault="00F54036" w:rsidP="00B415A8">
      <w:pPr>
        <w:pStyle w:val="4"/>
        <w:ind w:left="0" w:right="20"/>
      </w:pPr>
      <w:bookmarkStart w:id="1186" w:name="_Toc337198447"/>
      <w:r w:rsidRPr="00F41179">
        <w:t>Advantages of DHCP Server</w:t>
      </w:r>
      <w:bookmarkEnd w:id="1186"/>
    </w:p>
    <w:p w14:paraId="1BDBD407" w14:textId="77777777" w:rsidR="00F54036" w:rsidRDefault="00F54036" w:rsidP="00B415A8">
      <w:pPr>
        <w:pStyle w:val="a3"/>
        <w:spacing w:line="240" w:lineRule="auto"/>
        <w:ind w:left="0" w:right="20"/>
      </w:pPr>
      <w:r w:rsidRPr="002F5F3A">
        <w:t xml:space="preserve">The features of the </w:t>
      </w:r>
      <w:r w:rsidR="00094318">
        <w:t>C9500</w:t>
      </w:r>
      <w:r w:rsidRPr="002F5F3A">
        <w:t xml:space="preserve"> server have the following advantages:</w:t>
      </w:r>
    </w:p>
    <w:p w14:paraId="5B61E01E" w14:textId="77777777" w:rsidR="00F54036" w:rsidRPr="002F5F3A" w:rsidRDefault="00F54036" w:rsidP="00B415A8">
      <w:pPr>
        <w:pStyle w:val="Randomlist"/>
        <w:tabs>
          <w:tab w:val="clear" w:pos="3968"/>
          <w:tab w:val="num" w:pos="1980"/>
          <w:tab w:val="num" w:pos="3320"/>
        </w:tabs>
        <w:ind w:left="0" w:right="20" w:hanging="403"/>
      </w:pPr>
      <w:r w:rsidRPr="00F41179">
        <w:t>Reduced Internet access cost</w:t>
      </w:r>
      <w:r w:rsidRPr="002F5F3A">
        <w:t xml:space="preserve"> </w:t>
      </w:r>
      <w:r w:rsidRPr="002F5F3A">
        <w:t>–</w:t>
      </w:r>
      <w:r w:rsidRPr="002F5F3A">
        <w:t xml:space="preserve">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F41179" w:rsidRDefault="00F54036" w:rsidP="00B415A8">
      <w:pPr>
        <w:pStyle w:val="Randomlist"/>
        <w:numPr>
          <w:ilvl w:val="0"/>
          <w:numId w:val="0"/>
        </w:numPr>
        <w:tabs>
          <w:tab w:val="num" w:pos="3320"/>
        </w:tabs>
        <w:ind w:right="20"/>
      </w:pPr>
    </w:p>
    <w:p w14:paraId="252F42CD" w14:textId="77777777" w:rsidR="00F54036" w:rsidRDefault="00F54036" w:rsidP="00B415A8">
      <w:pPr>
        <w:pStyle w:val="Randomlist"/>
        <w:tabs>
          <w:tab w:val="clear" w:pos="3968"/>
          <w:tab w:val="num" w:pos="1980"/>
          <w:tab w:val="num" w:pos="3320"/>
        </w:tabs>
        <w:ind w:left="0" w:right="20" w:hanging="403"/>
      </w:pPr>
      <w:r w:rsidRPr="00F41179">
        <w:t>Reduced client configuration tasks and costs</w:t>
      </w:r>
      <w:r w:rsidRPr="002F5F3A">
        <w:t xml:space="preserve"> </w:t>
      </w:r>
      <w:r w:rsidRPr="002F5F3A">
        <w:t>–</w:t>
      </w:r>
      <w:r w:rsidRPr="002F5F3A">
        <w:t xml:space="preserve"> Since DHCP is easy to configure, you can minimize the costs related to equipment configuration and unprofessional users can also use DHCP with ease.</w:t>
      </w:r>
    </w:p>
    <w:p w14:paraId="212273BD" w14:textId="77777777" w:rsidR="00F54036" w:rsidRPr="00F41179" w:rsidRDefault="00F54036" w:rsidP="00B415A8">
      <w:pPr>
        <w:pStyle w:val="Randomlist"/>
        <w:numPr>
          <w:ilvl w:val="0"/>
          <w:numId w:val="0"/>
        </w:numPr>
        <w:tabs>
          <w:tab w:val="num" w:pos="3320"/>
        </w:tabs>
        <w:ind w:right="20"/>
      </w:pPr>
    </w:p>
    <w:p w14:paraId="41BED527" w14:textId="77777777" w:rsidR="00F54036" w:rsidRDefault="00F54036" w:rsidP="00B415A8">
      <w:pPr>
        <w:pStyle w:val="Randomlist"/>
        <w:tabs>
          <w:tab w:val="clear" w:pos="3968"/>
          <w:tab w:val="num" w:pos="1980"/>
          <w:tab w:val="num" w:pos="3320"/>
        </w:tabs>
        <w:ind w:left="0" w:right="20" w:hanging="403"/>
      </w:pPr>
      <w:r w:rsidRPr="00F41179">
        <w:t>Centralized management</w:t>
      </w:r>
      <w:r w:rsidRPr="002F5F3A">
        <w:t xml:space="preserve"> </w:t>
      </w:r>
      <w:r w:rsidRPr="002F5F3A">
        <w:t>–</w:t>
      </w:r>
      <w:r w:rsidRPr="002F5F3A">
        <w:t xml:space="preserve"> As the DHCP server maintains configurations for several subnets, an administrator only needs to update a single, central server when configuration parameters change.</w:t>
      </w:r>
    </w:p>
    <w:p w14:paraId="51041B8C" w14:textId="77777777" w:rsidR="00F54036" w:rsidRDefault="00F54036" w:rsidP="002D72FB">
      <w:pPr>
        <w:pStyle w:val="3"/>
        <w:ind w:left="0" w:right="20"/>
      </w:pPr>
      <w:bookmarkStart w:id="1187" w:name="_Toc20973443"/>
      <w:bookmarkStart w:id="1188" w:name="_Toc198621917"/>
      <w:bookmarkStart w:id="1189" w:name="_Toc363228367"/>
      <w:bookmarkStart w:id="1190" w:name="_Toc445130822"/>
      <w:r>
        <w:t xml:space="preserve">DHCP </w:t>
      </w:r>
      <w:r>
        <w:rPr>
          <w:rFonts w:hint="eastAsia"/>
        </w:rPr>
        <w:t>Pool</w:t>
      </w:r>
      <w:r>
        <w:t xml:space="preserve"> </w:t>
      </w:r>
      <w:bookmarkEnd w:id="1187"/>
      <w:bookmarkEnd w:id="1188"/>
      <w:bookmarkEnd w:id="1189"/>
      <w:r w:rsidRPr="00F41179">
        <w:t>Configuration</w:t>
      </w:r>
      <w:bookmarkEnd w:id="1190"/>
    </w:p>
    <w:p w14:paraId="25A1B6A8" w14:textId="77777777" w:rsidR="00F54036" w:rsidRDefault="00F54036" w:rsidP="002D72FB">
      <w:pPr>
        <w:pStyle w:val="a3"/>
        <w:ind w:left="0" w:right="20"/>
      </w:pPr>
      <w:r w:rsidRPr="002F5F3A">
        <w:t xml:space="preserve">You can configure a DHCPNetwork Pool with a name that is a symbolic string (such as </w:t>
      </w:r>
      <w:r w:rsidRPr="002F5F3A">
        <w:t>“</w:t>
      </w:r>
      <w:r>
        <w:t>CommScope</w:t>
      </w:r>
      <w:r w:rsidRPr="002F5F3A">
        <w:t>”</w:t>
      </w:r>
      <w:r w:rsidRPr="002F5F3A">
        <w:t xml:space="preserve">) or an integer (such as </w:t>
      </w:r>
      <w:r w:rsidRPr="002F5F3A">
        <w:t>“</w:t>
      </w:r>
      <w:r w:rsidRPr="002F5F3A">
        <w:t>0</w:t>
      </w:r>
      <w:r w:rsidRPr="002F5F3A">
        <w:t>”</w:t>
      </w:r>
      <w:r w:rsidRPr="002F5F3A">
        <w:t>).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0"/>
        <w:gridCol w:w="1057"/>
        <w:gridCol w:w="6005"/>
      </w:tblGrid>
      <w:tr w:rsidR="00F54036" w14:paraId="06FCD132" w14:textId="77777777" w:rsidTr="00F41179">
        <w:tc>
          <w:tcPr>
            <w:tcW w:w="900" w:type="dxa"/>
            <w:vAlign w:val="center"/>
          </w:tcPr>
          <w:p w14:paraId="47E91AFB"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Default="00F54036" w:rsidP="002D72FB">
            <w:pPr>
              <w:pStyle w:val="aa"/>
              <w:ind w:right="20"/>
              <w:jc w:val="both"/>
              <w:rPr>
                <w:b/>
                <w:bCs/>
              </w:rPr>
            </w:pPr>
            <w:r>
              <w:rPr>
                <w:b/>
                <w:bCs/>
              </w:rPr>
              <w:t>Notice</w:t>
            </w:r>
          </w:p>
        </w:tc>
        <w:tc>
          <w:tcPr>
            <w:tcW w:w="6800" w:type="dxa"/>
            <w:vAlign w:val="center"/>
          </w:tcPr>
          <w:p w14:paraId="6D2D8965" w14:textId="77777777" w:rsidR="00F54036" w:rsidRDefault="00F54036" w:rsidP="002D72FB">
            <w:pPr>
              <w:pStyle w:val="aa"/>
              <w:ind w:right="20"/>
              <w:jc w:val="both"/>
              <w:rPr>
                <w:rFonts w:cs="Times New Roman"/>
                <w:i/>
                <w:iCs/>
              </w:rPr>
            </w:pPr>
            <w:r w:rsidRPr="002F5F3A">
              <w:t xml:space="preserve">Different network pools can be configured into a single group and different subnets of one VLAN should be in </w:t>
            </w:r>
            <w:r>
              <w:t>a</w:t>
            </w:r>
            <w:r w:rsidRPr="002F5F3A">
              <w:t xml:space="preserve"> same group.</w:t>
            </w:r>
          </w:p>
        </w:tc>
      </w:tr>
    </w:tbl>
    <w:p w14:paraId="2BF2150D" w14:textId="77777777" w:rsidR="00F54036" w:rsidRDefault="00F54036" w:rsidP="002D72FB">
      <w:pPr>
        <w:pStyle w:val="4"/>
        <w:ind w:left="0" w:right="20"/>
      </w:pPr>
      <w:bookmarkStart w:id="1191" w:name="_Toc337198451"/>
      <w:r w:rsidRPr="002F5F3A">
        <w:t xml:space="preserve">Setting DHCP Network Pool Name and Entering DHCP Configuration </w:t>
      </w:r>
      <w:r w:rsidRPr="00F41179">
        <w:t>mode</w:t>
      </w:r>
      <w:bookmarkEnd w:id="1191"/>
    </w:p>
    <w:p w14:paraId="011E5BCF" w14:textId="77777777" w:rsidR="00F54036" w:rsidRDefault="00F54036" w:rsidP="002D72FB">
      <w:pPr>
        <w:pStyle w:val="a3"/>
        <w:ind w:left="0" w:right="20"/>
      </w:pPr>
      <w:r w:rsidRPr="002F5F3A">
        <w:t>To configure the DHCP network pool name and enter DHCP pool configuration mode, use the following command in global mode:</w:t>
      </w:r>
    </w:p>
    <w:p w14:paraId="04B4BDA3" w14:textId="77777777" w:rsidR="007D7AF6" w:rsidRDefault="007D7AF6" w:rsidP="002D72FB">
      <w:pPr>
        <w:pStyle w:val="afffff3"/>
        <w:ind w:left="0" w:right="20"/>
      </w:pPr>
      <w:bookmarkStart w:id="1192" w:name="_Toc391575193"/>
      <w:r>
        <w:t xml:space="preserve">Table </w:t>
      </w:r>
      <w:r w:rsidR="005832B8">
        <w:fldChar w:fldCharType="begin"/>
      </w:r>
      <w:r w:rsidR="00092D8C">
        <w:instrText xml:space="preserve"> SEQ Table \* ARABIC </w:instrText>
      </w:r>
      <w:r w:rsidR="005832B8">
        <w:fldChar w:fldCharType="separate"/>
      </w:r>
      <w:r w:rsidR="00E420FA">
        <w:rPr>
          <w:noProof/>
        </w:rPr>
        <w:t>51</w:t>
      </w:r>
      <w:r w:rsidR="005832B8">
        <w:rPr>
          <w:noProof/>
        </w:rPr>
        <w:fldChar w:fldCharType="end"/>
      </w:r>
      <w:r>
        <w:rPr>
          <w:rFonts w:hint="eastAsia"/>
        </w:rPr>
        <w:t xml:space="preserve"> IP DHCP Pool</w:t>
      </w:r>
      <w:bookmarkEnd w:id="1192"/>
    </w:p>
    <w:tbl>
      <w:tblPr>
        <w:tblStyle w:val="CLIWide"/>
        <w:tblW w:w="0" w:type="auto"/>
        <w:tblLook w:val="01E0" w:firstRow="1" w:lastRow="1" w:firstColumn="1" w:lastColumn="1" w:noHBand="0" w:noVBand="0"/>
      </w:tblPr>
      <w:tblGrid>
        <w:gridCol w:w="2278"/>
        <w:gridCol w:w="5654"/>
      </w:tblGrid>
      <w:tr w:rsidR="00F54036"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77777777" w:rsidR="00F54036" w:rsidRPr="002F5F3A" w:rsidRDefault="00F54036" w:rsidP="002D72FB">
            <w:pPr>
              <w:pStyle w:val="ab"/>
              <w:wordWrap/>
              <w:ind w:right="20"/>
              <w:rPr>
                <w:b w:val="0"/>
              </w:rPr>
            </w:pPr>
            <w:r w:rsidRPr="002F5F3A">
              <w:rPr>
                <w:b w:val="0"/>
              </w:rPr>
              <w:t>Commnad</w:t>
            </w:r>
          </w:p>
        </w:tc>
        <w:tc>
          <w:tcPr>
            <w:tcW w:w="5965" w:type="dxa"/>
          </w:tcPr>
          <w:p w14:paraId="2167AADB" w14:textId="77777777" w:rsidR="00F54036" w:rsidRPr="002F5F3A" w:rsidRDefault="00F54036" w:rsidP="002D72FB">
            <w:pPr>
              <w:pStyle w:val="ab"/>
              <w:wordWrap/>
              <w:ind w:right="20"/>
              <w:rPr>
                <w:b w:val="0"/>
              </w:rPr>
            </w:pPr>
            <w:r w:rsidRPr="002F5F3A">
              <w:rPr>
                <w:b w:val="0"/>
              </w:rPr>
              <w:t>Description</w:t>
            </w:r>
          </w:p>
        </w:tc>
      </w:tr>
      <w:tr w:rsidR="00F54036" w14:paraId="4B398FB1" w14:textId="77777777" w:rsidTr="00E63FE4">
        <w:tc>
          <w:tcPr>
            <w:tcW w:w="2357" w:type="dxa"/>
          </w:tcPr>
          <w:p w14:paraId="5884C01D" w14:textId="77777777" w:rsidR="00F54036" w:rsidRPr="002F5F3A" w:rsidRDefault="00F54036" w:rsidP="002D72FB">
            <w:pPr>
              <w:pStyle w:val="aa"/>
              <w:ind w:right="20"/>
            </w:pPr>
            <w:r w:rsidRPr="002F5F3A">
              <w:t xml:space="preserve">ip dhcp pool </w:t>
            </w:r>
            <w:r w:rsidRPr="002F5F3A">
              <w:rPr>
                <w:i/>
                <w:iCs/>
              </w:rPr>
              <w:t>name</w:t>
            </w:r>
          </w:p>
        </w:tc>
        <w:tc>
          <w:tcPr>
            <w:tcW w:w="5965" w:type="dxa"/>
          </w:tcPr>
          <w:p w14:paraId="77CAF4F5" w14:textId="77777777" w:rsidR="00F54036" w:rsidRPr="002F5F3A" w:rsidRDefault="00F54036" w:rsidP="002D72FB">
            <w:pPr>
              <w:pStyle w:val="afffc"/>
              <w:ind w:right="20"/>
            </w:pPr>
            <w:r w:rsidRPr="002F5F3A">
              <w:t xml:space="preserve">Generates a name for DHCP Network Pool </w:t>
            </w:r>
          </w:p>
          <w:p w14:paraId="40244A0C" w14:textId="77777777" w:rsidR="00F54036" w:rsidRPr="002F5F3A" w:rsidRDefault="00F54036" w:rsidP="002D72FB">
            <w:pPr>
              <w:pStyle w:val="afffc"/>
              <w:ind w:right="20"/>
            </w:pPr>
            <w:r w:rsidRPr="002F5F3A">
              <w:t xml:space="preserve">Enters the DHCP network pool configuration mode identified as </w:t>
            </w:r>
            <w:r w:rsidRPr="002F5F3A">
              <w:t>“</w:t>
            </w:r>
            <w:r w:rsidRPr="002F5F3A">
              <w:t>config-dhcp#</w:t>
            </w:r>
            <w:r w:rsidRPr="002F5F3A">
              <w:t>”</w:t>
            </w:r>
            <w:r w:rsidRPr="002F5F3A">
              <w:t xml:space="preserve"> prompt.</w:t>
            </w:r>
          </w:p>
        </w:tc>
      </w:tr>
    </w:tbl>
    <w:p w14:paraId="7A4A5143" w14:textId="77777777" w:rsidR="00F54036" w:rsidRDefault="00F54036" w:rsidP="002D72FB">
      <w:pPr>
        <w:pStyle w:val="a3"/>
        <w:ind w:left="0" w:right="20"/>
      </w:pPr>
      <w:bookmarkStart w:id="1193" w:name="_Toc20973445"/>
      <w:r w:rsidRPr="002F5F3A">
        <w:t xml:space="preserve">The following example shows setting a DHCP Network Pool name as </w:t>
      </w:r>
      <w:r w:rsidRPr="002F5F3A">
        <w:t>‘</w:t>
      </w:r>
      <w:r w:rsidRPr="002F5F3A">
        <w:t>network_pool1</w:t>
      </w:r>
      <w:r w:rsidRPr="002F5F3A">
        <w:t>”</w:t>
      </w:r>
      <w:r w:rsidRPr="002F5F3A">
        <w:t>. You can use up to 31 characters.</w:t>
      </w:r>
    </w:p>
    <w:tbl>
      <w:tblPr>
        <w:tblStyle w:val="48"/>
        <w:tblW w:w="0" w:type="auto"/>
        <w:tblLook w:val="01E0" w:firstRow="1" w:lastRow="1" w:firstColumn="1" w:lastColumn="1" w:noHBand="0" w:noVBand="0"/>
      </w:tblPr>
      <w:tblGrid>
        <w:gridCol w:w="8045"/>
      </w:tblGrid>
      <w:tr w:rsidR="00F54036" w14:paraId="7D0573FB" w14:textId="77777777" w:rsidTr="00F41179">
        <w:tc>
          <w:tcPr>
            <w:tcW w:w="9000" w:type="dxa"/>
          </w:tcPr>
          <w:p w14:paraId="101C80F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08D10F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ED0061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7D870CC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410124E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63F07A6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1B953AE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470291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883A2B2" w14:textId="77777777" w:rsidR="00F54036" w:rsidRDefault="00F54036" w:rsidP="002D72FB">
            <w:pPr>
              <w:pStyle w:val="aa"/>
              <w:autoSpaceDE w:val="0"/>
              <w:autoSpaceDN w:val="0"/>
              <w:ind w:right="20"/>
            </w:pPr>
            <w:r w:rsidRPr="009C1857">
              <w:rPr>
                <w:rFonts w:ascii="Courier New" w:hAnsi="Courier New" w:cs="Courier New" w:hint="eastAsia"/>
              </w:rPr>
              <w:lastRenderedPageBreak/>
              <w:t>. . .</w:t>
            </w:r>
          </w:p>
        </w:tc>
      </w:tr>
    </w:tbl>
    <w:p w14:paraId="553F64E9" w14:textId="77777777" w:rsidR="00F54036" w:rsidRDefault="00F54036" w:rsidP="002D72FB">
      <w:pPr>
        <w:pStyle w:val="4"/>
        <w:ind w:left="0" w:right="20"/>
      </w:pPr>
      <w:bookmarkStart w:id="1194" w:name="_Toc337198452"/>
      <w:r w:rsidRPr="002F5F3A">
        <w:lastRenderedPageBreak/>
        <w:t xml:space="preserve">DHCP Subnet </w:t>
      </w:r>
      <w:r w:rsidRPr="00F41179">
        <w:t>and</w:t>
      </w:r>
      <w:r w:rsidRPr="002F5F3A">
        <w:t xml:space="preserve"> Network Mask Configuration</w:t>
      </w:r>
      <w:bookmarkEnd w:id="1194"/>
    </w:p>
    <w:p w14:paraId="7C0F1AE1" w14:textId="77777777" w:rsidR="00F54036" w:rsidRDefault="00F54036" w:rsidP="002D72FB">
      <w:pPr>
        <w:pStyle w:val="a3"/>
        <w:ind w:left="0" w:right="20"/>
      </w:pPr>
      <w:r w:rsidRPr="002F5F3A">
        <w:t>To configure IP address for the newly created DHCP address pool and server network mask, use the following command in DHCP Network Pool Configuration mode:</w:t>
      </w:r>
    </w:p>
    <w:p w14:paraId="6A871A94" w14:textId="77777777" w:rsidR="00F54036" w:rsidRDefault="007D7AF6" w:rsidP="002D72FB">
      <w:pPr>
        <w:pStyle w:val="afffff3"/>
        <w:ind w:left="0" w:right="20"/>
      </w:pPr>
      <w:bookmarkStart w:id="1195" w:name="_Toc391575194"/>
      <w:r>
        <w:t xml:space="preserve">Table </w:t>
      </w:r>
      <w:r w:rsidR="005832B8">
        <w:fldChar w:fldCharType="begin"/>
      </w:r>
      <w:r w:rsidR="00092D8C">
        <w:instrText xml:space="preserve"> SEQ Table \* ARABIC </w:instrText>
      </w:r>
      <w:r w:rsidR="005832B8">
        <w:fldChar w:fldCharType="separate"/>
      </w:r>
      <w:r w:rsidR="00E420FA">
        <w:rPr>
          <w:noProof/>
        </w:rPr>
        <w:t>52</w:t>
      </w:r>
      <w:r w:rsidR="005832B8">
        <w:rPr>
          <w:noProof/>
        </w:rPr>
        <w:fldChar w:fldCharType="end"/>
      </w:r>
      <w:r>
        <w:rPr>
          <w:rFonts w:hint="eastAsia"/>
        </w:rPr>
        <w:t xml:space="preserve"> DHCP Subnet and Network Mask Configuration</w:t>
      </w:r>
      <w:bookmarkEnd w:id="1195"/>
    </w:p>
    <w:tbl>
      <w:tblPr>
        <w:tblStyle w:val="CLIWide"/>
        <w:tblW w:w="0" w:type="auto"/>
        <w:tblLook w:val="01E0" w:firstRow="1" w:lastRow="1" w:firstColumn="1" w:lastColumn="1" w:noHBand="0" w:noVBand="0"/>
      </w:tblPr>
      <w:tblGrid>
        <w:gridCol w:w="3081"/>
        <w:gridCol w:w="4851"/>
      </w:tblGrid>
      <w:tr w:rsidR="00F54036"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2F5F3A" w:rsidRDefault="00F54036" w:rsidP="002D72FB">
            <w:pPr>
              <w:pStyle w:val="ab"/>
              <w:wordWrap/>
              <w:ind w:right="20"/>
              <w:rPr>
                <w:b w:val="0"/>
              </w:rPr>
            </w:pPr>
            <w:r w:rsidRPr="002F5F3A">
              <w:rPr>
                <w:b w:val="0"/>
              </w:rPr>
              <w:t>Command</w:t>
            </w:r>
          </w:p>
        </w:tc>
        <w:tc>
          <w:tcPr>
            <w:tcW w:w="5580" w:type="dxa"/>
          </w:tcPr>
          <w:p w14:paraId="755D5C40" w14:textId="77777777" w:rsidR="00F54036" w:rsidRPr="002F5F3A" w:rsidRDefault="00F54036" w:rsidP="002D72FB">
            <w:pPr>
              <w:pStyle w:val="ab"/>
              <w:wordWrap/>
              <w:ind w:right="20"/>
              <w:rPr>
                <w:b w:val="0"/>
              </w:rPr>
            </w:pPr>
            <w:r w:rsidRPr="002F5F3A">
              <w:rPr>
                <w:b w:val="0"/>
              </w:rPr>
              <w:t>Description</w:t>
            </w:r>
          </w:p>
        </w:tc>
      </w:tr>
      <w:tr w:rsidR="00F54036" w14:paraId="2AC400D3" w14:textId="77777777" w:rsidTr="00E63FE4">
        <w:tc>
          <w:tcPr>
            <w:tcW w:w="3420" w:type="dxa"/>
          </w:tcPr>
          <w:p w14:paraId="00F9AD4B" w14:textId="77777777" w:rsidR="00F54036" w:rsidRPr="002F5F3A" w:rsidRDefault="00F54036" w:rsidP="002D72FB">
            <w:pPr>
              <w:pStyle w:val="aa"/>
              <w:ind w:right="20"/>
            </w:pPr>
            <w:r w:rsidRPr="002F5F3A">
              <w:rPr>
                <w:b/>
                <w:bCs/>
              </w:rPr>
              <w:t>network</w:t>
            </w:r>
            <w:r w:rsidRPr="002F5F3A">
              <w:t xml:space="preserve"> </w:t>
            </w:r>
            <w:r w:rsidRPr="002F5F3A">
              <w:rPr>
                <w:i/>
                <w:iCs/>
              </w:rPr>
              <w:t>network-number</w:t>
            </w:r>
            <w:r w:rsidRPr="002F5F3A">
              <w:rPr>
                <w:b/>
                <w:bCs/>
              </w:rPr>
              <w:t>/</w:t>
            </w:r>
            <w:r w:rsidRPr="002F5F3A">
              <w:rPr>
                <w:i/>
                <w:iCs/>
              </w:rPr>
              <w:t>prefix-length</w:t>
            </w:r>
          </w:p>
        </w:tc>
        <w:tc>
          <w:tcPr>
            <w:tcW w:w="5580" w:type="dxa"/>
          </w:tcPr>
          <w:p w14:paraId="0579BFE9" w14:textId="77777777" w:rsidR="00F54036" w:rsidRPr="002F5F3A" w:rsidRDefault="00F54036" w:rsidP="002D72FB">
            <w:pPr>
              <w:pStyle w:val="afffc"/>
              <w:ind w:right="20"/>
            </w:pPr>
            <w:r w:rsidRPr="002F5F3A">
              <w:t xml:space="preserve">Specifies the sub network number and mask for DHCP address pool. </w:t>
            </w:r>
          </w:p>
        </w:tc>
      </w:tr>
    </w:tbl>
    <w:p w14:paraId="3C605FF3" w14:textId="77777777" w:rsidR="00F54036" w:rsidRDefault="00F54036" w:rsidP="002D72FB">
      <w:pPr>
        <w:pStyle w:val="a3"/>
        <w:ind w:left="0" w:right="20"/>
      </w:pPr>
      <w:r w:rsidRPr="002F5F3A">
        <w:t>The following shows an example where setting DHCP Subnet and Network mask for 100.0.0.0/24</w:t>
      </w:r>
      <w:r>
        <w:t>:</w:t>
      </w:r>
    </w:p>
    <w:tbl>
      <w:tblPr>
        <w:tblStyle w:val="48"/>
        <w:tblW w:w="0" w:type="auto"/>
        <w:tblLook w:val="01E0" w:firstRow="1" w:lastRow="1" w:firstColumn="1" w:lastColumn="1" w:noHBand="0" w:noVBand="0"/>
      </w:tblPr>
      <w:tblGrid>
        <w:gridCol w:w="8045"/>
      </w:tblGrid>
      <w:tr w:rsidR="00F54036" w14:paraId="15C79C7F" w14:textId="77777777" w:rsidTr="00F452A4">
        <w:tc>
          <w:tcPr>
            <w:tcW w:w="9000" w:type="dxa"/>
          </w:tcPr>
          <w:p w14:paraId="584DB7C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890C6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50AE2B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network 100.0.0.0/24</w:t>
            </w:r>
          </w:p>
          <w:p w14:paraId="2DA8B2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3BDB0D5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5D9B4D1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29E97C0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7D48822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1B6931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435FA14" w14:textId="77777777" w:rsidR="00F54036" w:rsidRDefault="00F54036" w:rsidP="002D72FB">
            <w:pPr>
              <w:ind w:right="20"/>
            </w:pPr>
            <w:r w:rsidRPr="009C1857">
              <w:rPr>
                <w:rFonts w:ascii="Courier New" w:hAnsi="Courier New" w:cs="Courier New" w:hint="eastAsia"/>
              </w:rPr>
              <w:t>. . .</w:t>
            </w:r>
          </w:p>
        </w:tc>
      </w:tr>
    </w:tbl>
    <w:p w14:paraId="25CB75B3" w14:textId="77777777" w:rsidR="00F54036" w:rsidRDefault="00F54036" w:rsidP="002D72FB">
      <w:pPr>
        <w:pStyle w:val="4"/>
        <w:ind w:left="0" w:right="20"/>
      </w:pPr>
      <w:bookmarkStart w:id="1196" w:name="_Toc337198453"/>
      <w:r w:rsidRPr="002F5F3A">
        <w:t xml:space="preserve">Setting IP Address </w:t>
      </w:r>
      <w:r w:rsidRPr="00F41179">
        <w:t>Range</w:t>
      </w:r>
      <w:r w:rsidRPr="002F5F3A">
        <w:t xml:space="preserve"> to be assigned in Network Pool</w:t>
      </w:r>
      <w:bookmarkEnd w:id="1196"/>
    </w:p>
    <w:p w14:paraId="096F2B66" w14:textId="77777777" w:rsidR="00F54036" w:rsidRDefault="00F54036" w:rsidP="002D72FB">
      <w:pPr>
        <w:pStyle w:val="a3"/>
        <w:ind w:left="0" w:right="20"/>
      </w:pPr>
      <w:r w:rsidRPr="002F5F3A">
        <w:t>Set address range to assign to clients in DHCP network pool. Non-consecutive many addresses range can be assigned in a single network pool.</w:t>
      </w:r>
    </w:p>
    <w:p w14:paraId="08E09397" w14:textId="77777777" w:rsidR="00B415A8" w:rsidRDefault="00B415A8" w:rsidP="002D72FB">
      <w:pPr>
        <w:pStyle w:val="afffff3"/>
        <w:ind w:left="0" w:right="20"/>
      </w:pPr>
      <w:bookmarkStart w:id="1197" w:name="_Toc391575195"/>
    </w:p>
    <w:p w14:paraId="2A8ACFCA" w14:textId="77777777" w:rsidR="007D7AF6" w:rsidRDefault="007D7AF6" w:rsidP="002D72FB">
      <w:pPr>
        <w:pStyle w:val="afffff3"/>
        <w:ind w:left="0" w:right="20"/>
      </w:pPr>
      <w:r>
        <w:t xml:space="preserve">Table </w:t>
      </w:r>
      <w:r w:rsidR="005832B8">
        <w:fldChar w:fldCharType="begin"/>
      </w:r>
      <w:r w:rsidR="00092D8C">
        <w:instrText xml:space="preserve"> SEQ Table \* ARABIC </w:instrText>
      </w:r>
      <w:r w:rsidR="005832B8">
        <w:fldChar w:fldCharType="separate"/>
      </w:r>
      <w:r w:rsidR="00E420FA">
        <w:rPr>
          <w:noProof/>
        </w:rPr>
        <w:t>53</w:t>
      </w:r>
      <w:r w:rsidR="005832B8">
        <w:rPr>
          <w:noProof/>
        </w:rPr>
        <w:fldChar w:fldCharType="end"/>
      </w:r>
      <w:r>
        <w:rPr>
          <w:rFonts w:hint="eastAsia"/>
        </w:rPr>
        <w:t xml:space="preserve"> Setting IP Address Range to be assigned in Network Pool</w:t>
      </w:r>
      <w:bookmarkEnd w:id="1197"/>
    </w:p>
    <w:tbl>
      <w:tblPr>
        <w:tblStyle w:val="CLIWide"/>
        <w:tblW w:w="0" w:type="auto"/>
        <w:tblLook w:val="01E0" w:firstRow="1" w:lastRow="1" w:firstColumn="1" w:lastColumn="1" w:noHBand="0" w:noVBand="0"/>
      </w:tblPr>
      <w:tblGrid>
        <w:gridCol w:w="2748"/>
        <w:gridCol w:w="5184"/>
      </w:tblGrid>
      <w:tr w:rsidR="00F54036"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2F5F3A" w:rsidRDefault="00F54036" w:rsidP="002D72FB">
            <w:pPr>
              <w:pStyle w:val="ab"/>
              <w:wordWrap/>
              <w:ind w:right="20"/>
              <w:rPr>
                <w:b w:val="0"/>
              </w:rPr>
            </w:pPr>
            <w:r w:rsidRPr="002F5F3A">
              <w:rPr>
                <w:b w:val="0"/>
              </w:rPr>
              <w:t>Command</w:t>
            </w:r>
          </w:p>
        </w:tc>
        <w:tc>
          <w:tcPr>
            <w:tcW w:w="5462" w:type="dxa"/>
          </w:tcPr>
          <w:p w14:paraId="2F914FC4" w14:textId="77777777" w:rsidR="00F54036" w:rsidRPr="002F5F3A" w:rsidRDefault="00F54036" w:rsidP="002D72FB">
            <w:pPr>
              <w:pStyle w:val="ab"/>
              <w:wordWrap/>
              <w:ind w:right="20"/>
              <w:rPr>
                <w:b w:val="0"/>
              </w:rPr>
            </w:pPr>
            <w:r w:rsidRPr="002F5F3A">
              <w:rPr>
                <w:b w:val="0"/>
              </w:rPr>
              <w:t>Description</w:t>
            </w:r>
          </w:p>
        </w:tc>
      </w:tr>
      <w:tr w:rsidR="00F54036" w14:paraId="7A582E62" w14:textId="77777777" w:rsidTr="00E63FE4">
        <w:tc>
          <w:tcPr>
            <w:tcW w:w="2860" w:type="dxa"/>
          </w:tcPr>
          <w:p w14:paraId="4B9C1DD4" w14:textId="77777777" w:rsidR="00F54036" w:rsidRPr="002F5F3A" w:rsidRDefault="00F54036" w:rsidP="002D72FB">
            <w:pPr>
              <w:pStyle w:val="aa"/>
              <w:ind w:right="20"/>
            </w:pPr>
            <w:r w:rsidRPr="002F5F3A">
              <w:t xml:space="preserve">range </w:t>
            </w:r>
            <w:r w:rsidRPr="002F5F3A">
              <w:rPr>
                <w:i/>
                <w:iCs/>
              </w:rPr>
              <w:t>lowest-address</w:t>
            </w:r>
            <w:r w:rsidRPr="002F5F3A">
              <w:t xml:space="preserve"> </w:t>
            </w:r>
            <w:r w:rsidRPr="002F5F3A">
              <w:rPr>
                <w:i/>
                <w:iCs/>
              </w:rPr>
              <w:t>highest-address</w:t>
            </w:r>
          </w:p>
        </w:tc>
        <w:tc>
          <w:tcPr>
            <w:tcW w:w="5462" w:type="dxa"/>
          </w:tcPr>
          <w:p w14:paraId="3F312828" w14:textId="77777777" w:rsidR="00F54036" w:rsidRPr="002F5F3A" w:rsidRDefault="00F54036" w:rsidP="002D72FB">
            <w:pPr>
              <w:pStyle w:val="afffc"/>
              <w:ind w:right="20"/>
            </w:pPr>
            <w:r w:rsidRPr="002F5F3A">
              <w:t>Sets the IP address range to be assigned to clients in a subnet.</w:t>
            </w:r>
          </w:p>
          <w:p w14:paraId="5BDE4DB6" w14:textId="77777777" w:rsidR="00F54036" w:rsidRPr="002F5F3A" w:rsidRDefault="00F54036" w:rsidP="002D72FB">
            <w:pPr>
              <w:pStyle w:val="afffc"/>
              <w:ind w:right="20"/>
            </w:pPr>
            <w:r w:rsidRPr="002F5F3A">
              <w:t>This command should be used after DHCP subnet and network mask are set.</w:t>
            </w:r>
          </w:p>
        </w:tc>
      </w:tr>
    </w:tbl>
    <w:p w14:paraId="23F85BB1" w14:textId="77777777" w:rsidR="00F54036" w:rsidRDefault="00F54036" w:rsidP="002D72FB">
      <w:pPr>
        <w:pStyle w:val="a3"/>
        <w:ind w:left="0" w:right="20"/>
      </w:pPr>
      <w:r w:rsidRPr="002F5F3A">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14:paraId="44D71C08" w14:textId="77777777" w:rsidTr="00F452A4">
        <w:tc>
          <w:tcPr>
            <w:tcW w:w="9048" w:type="dxa"/>
          </w:tcPr>
          <w:p w14:paraId="09E252F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4A95BA6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6D1BDD3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range 100.0.0.1 100.0.0.100</w:t>
            </w:r>
          </w:p>
          <w:p w14:paraId="6103BB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672C345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25E1048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476E8A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20C96C4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A4B861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6E63A67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7FF7524A" w14:textId="77777777" w:rsidR="00F54036" w:rsidRDefault="00F54036" w:rsidP="002D72FB">
            <w:pPr>
              <w:ind w:right="20"/>
            </w:pPr>
            <w:r w:rsidRPr="009C1857">
              <w:rPr>
                <w:rFonts w:ascii="Courier New" w:hAnsi="Courier New" w:cs="Courier New" w:hint="eastAsia"/>
              </w:rPr>
              <w:t>. . .</w:t>
            </w:r>
          </w:p>
          <w:p w14:paraId="4E1CE056" w14:textId="77777777" w:rsidR="00F54036" w:rsidRDefault="00F54036" w:rsidP="002D72FB">
            <w:pPr>
              <w:ind w:right="20"/>
            </w:pPr>
          </w:p>
        </w:tc>
      </w:tr>
    </w:tbl>
    <w:p w14:paraId="0B5B421D" w14:textId="77777777" w:rsidR="00F54036" w:rsidRDefault="00F54036" w:rsidP="002D72FB">
      <w:pPr>
        <w:pStyle w:val="4"/>
        <w:ind w:left="0" w:right="20"/>
      </w:pPr>
      <w:bookmarkStart w:id="1198" w:name="_Toc337198454"/>
      <w:bookmarkEnd w:id="1193"/>
      <w:r w:rsidRPr="00F41179">
        <w:t>Setting</w:t>
      </w:r>
      <w:r w:rsidRPr="002F5F3A">
        <w:t xml:space="preserve"> the Default Router for Client</w:t>
      </w:r>
      <w:bookmarkEnd w:id="1198"/>
    </w:p>
    <w:p w14:paraId="470418E5" w14:textId="77777777" w:rsidR="00F54036" w:rsidRDefault="00F54036" w:rsidP="002D72FB">
      <w:pPr>
        <w:pStyle w:val="a3"/>
        <w:ind w:left="0" w:right="20"/>
      </w:pPr>
      <w:r w:rsidRPr="002F5F3A">
        <w:lastRenderedPageBreak/>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Default="007D7AF6" w:rsidP="002D72FB">
      <w:pPr>
        <w:pStyle w:val="afffff3"/>
        <w:ind w:left="0" w:right="20"/>
      </w:pPr>
      <w:bookmarkStart w:id="1199" w:name="_Toc391575196"/>
      <w:r>
        <w:t xml:space="preserve">Table </w:t>
      </w:r>
      <w:r w:rsidR="005832B8">
        <w:fldChar w:fldCharType="begin"/>
      </w:r>
      <w:r w:rsidR="00092D8C">
        <w:instrText xml:space="preserve"> SEQ Table \* ARABIC </w:instrText>
      </w:r>
      <w:r w:rsidR="005832B8">
        <w:fldChar w:fldCharType="separate"/>
      </w:r>
      <w:r w:rsidR="00E420FA">
        <w:rPr>
          <w:noProof/>
        </w:rPr>
        <w:t>54</w:t>
      </w:r>
      <w:r w:rsidR="005832B8">
        <w:rPr>
          <w:noProof/>
        </w:rPr>
        <w:fldChar w:fldCharType="end"/>
      </w:r>
      <w:r>
        <w:rPr>
          <w:rFonts w:hint="eastAsia"/>
        </w:rPr>
        <w:t xml:space="preserve"> </w:t>
      </w:r>
      <w:r w:rsidRPr="002F5F3A">
        <w:t>Setting the Default Router for Client</w:t>
      </w:r>
      <w:bookmarkEnd w:id="1199"/>
    </w:p>
    <w:tbl>
      <w:tblPr>
        <w:tblStyle w:val="CLIWide"/>
        <w:tblW w:w="0" w:type="auto"/>
        <w:tblLook w:val="01E0" w:firstRow="1" w:lastRow="1" w:firstColumn="1" w:lastColumn="1" w:noHBand="0" w:noVBand="0"/>
      </w:tblPr>
      <w:tblGrid>
        <w:gridCol w:w="2736"/>
        <w:gridCol w:w="5196"/>
      </w:tblGrid>
      <w:tr w:rsidR="00F54036"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2F5F3A" w:rsidRDefault="00F54036" w:rsidP="002D72FB">
            <w:pPr>
              <w:pStyle w:val="ab"/>
              <w:wordWrap/>
              <w:ind w:right="20"/>
              <w:rPr>
                <w:b w:val="0"/>
              </w:rPr>
            </w:pPr>
            <w:r w:rsidRPr="002F5F3A">
              <w:rPr>
                <w:b w:val="0"/>
              </w:rPr>
              <w:t>Command</w:t>
            </w:r>
          </w:p>
        </w:tc>
        <w:tc>
          <w:tcPr>
            <w:tcW w:w="5960" w:type="dxa"/>
          </w:tcPr>
          <w:p w14:paraId="358BA4C2" w14:textId="77777777" w:rsidR="00F54036" w:rsidRPr="002F5F3A" w:rsidRDefault="00F54036" w:rsidP="002D72FB">
            <w:pPr>
              <w:pStyle w:val="ab"/>
              <w:wordWrap/>
              <w:ind w:right="20"/>
              <w:rPr>
                <w:b w:val="0"/>
              </w:rPr>
            </w:pPr>
            <w:r w:rsidRPr="002F5F3A">
              <w:rPr>
                <w:b w:val="0"/>
              </w:rPr>
              <w:t>Description</w:t>
            </w:r>
          </w:p>
        </w:tc>
      </w:tr>
      <w:tr w:rsidR="00F54036" w14:paraId="3F91FF86" w14:textId="77777777" w:rsidTr="00E63FE4">
        <w:tc>
          <w:tcPr>
            <w:tcW w:w="3040" w:type="dxa"/>
          </w:tcPr>
          <w:p w14:paraId="31A60E81" w14:textId="77777777" w:rsidR="00F54036" w:rsidRPr="002F5F3A" w:rsidRDefault="00F54036" w:rsidP="002D72FB">
            <w:pPr>
              <w:pStyle w:val="aa"/>
              <w:ind w:right="20"/>
            </w:pPr>
            <w:r w:rsidRPr="002F5F3A">
              <w:t xml:space="preserve">default-router </w:t>
            </w:r>
            <w:r w:rsidRPr="002F5F3A">
              <w:rPr>
                <w:i/>
                <w:iCs/>
              </w:rPr>
              <w:t xml:space="preserve">address </w:t>
            </w:r>
          </w:p>
        </w:tc>
        <w:tc>
          <w:tcPr>
            <w:tcW w:w="5960" w:type="dxa"/>
          </w:tcPr>
          <w:p w14:paraId="4A8731E5" w14:textId="77777777" w:rsidR="00F54036" w:rsidRPr="002F5F3A" w:rsidRDefault="00F54036" w:rsidP="002D72FB">
            <w:pPr>
              <w:pStyle w:val="afffc"/>
              <w:ind w:right="20"/>
            </w:pPr>
            <w:r w:rsidRPr="002F5F3A">
              <w:t>Shows the IP address of a default router for the DHCP client</w:t>
            </w:r>
          </w:p>
        </w:tc>
      </w:tr>
    </w:tbl>
    <w:p w14:paraId="5F048FA5" w14:textId="77777777" w:rsidR="00F54036" w:rsidRPr="00790C46" w:rsidRDefault="00F54036" w:rsidP="002D72FB">
      <w:pPr>
        <w:pStyle w:val="a3"/>
        <w:ind w:left="0" w:right="20"/>
        <w:rPr>
          <w:rFonts w:cs="Times New Roman"/>
        </w:rPr>
      </w:pPr>
      <w:r w:rsidRPr="002F5F3A">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9C1857" w14:paraId="41D0C190" w14:textId="77777777" w:rsidTr="00F41179">
        <w:tc>
          <w:tcPr>
            <w:tcW w:w="9048" w:type="dxa"/>
          </w:tcPr>
          <w:p w14:paraId="4D07903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634A80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1D1F2622"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default-router 100.0.0.1</w:t>
            </w:r>
          </w:p>
          <w:p w14:paraId="4F0697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4ADDD07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3A938A6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930453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5BDD101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4AC062B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5198883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3AF39A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54432C3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004C39A" w14:textId="77777777" w:rsidR="00F54036" w:rsidRPr="009C1857" w:rsidRDefault="00F54036" w:rsidP="002D72FB">
            <w:pPr>
              <w:pStyle w:val="aa"/>
              <w:autoSpaceDE w:val="0"/>
              <w:autoSpaceDN w:val="0"/>
              <w:ind w:right="20"/>
              <w:rPr>
                <w:rFonts w:ascii="Courier New" w:hAnsi="Courier New" w:cs="Courier New"/>
              </w:rPr>
            </w:pPr>
            <w:r w:rsidRPr="00790C46">
              <w:t>. . .</w:t>
            </w:r>
          </w:p>
        </w:tc>
      </w:tr>
    </w:tbl>
    <w:p w14:paraId="009E8A42" w14:textId="77777777" w:rsidR="00F54036" w:rsidRDefault="00F54036" w:rsidP="002D72FB">
      <w:pPr>
        <w:pStyle w:val="4"/>
        <w:ind w:left="0" w:right="20"/>
      </w:pPr>
      <w:bookmarkStart w:id="1200" w:name="_Toc337198455"/>
      <w:r w:rsidRPr="00F41179">
        <w:t>Setting</w:t>
      </w:r>
      <w:r w:rsidRPr="002F5F3A">
        <w:t xml:space="preserve"> DNS IP Server for Client</w:t>
      </w:r>
      <w:bookmarkEnd w:id="1200"/>
    </w:p>
    <w:p w14:paraId="5D2AAA64" w14:textId="77777777" w:rsidR="00F54036" w:rsidRDefault="00F54036" w:rsidP="002D72FB">
      <w:pPr>
        <w:pStyle w:val="a3"/>
        <w:ind w:left="0" w:right="20"/>
      </w:pPr>
      <w:r w:rsidRPr="002F5F3A">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Default="00B415A8" w:rsidP="002D72FB">
      <w:pPr>
        <w:pStyle w:val="afffff3"/>
        <w:ind w:left="0" w:right="20"/>
      </w:pPr>
      <w:bookmarkStart w:id="1201" w:name="_Toc391575197"/>
    </w:p>
    <w:p w14:paraId="138DB465" w14:textId="77777777" w:rsidR="00B415A8" w:rsidRDefault="00B415A8" w:rsidP="002D72FB">
      <w:pPr>
        <w:pStyle w:val="afffff3"/>
        <w:ind w:left="0" w:right="20"/>
      </w:pPr>
    </w:p>
    <w:p w14:paraId="3E4E4E53" w14:textId="77777777" w:rsidR="00F54036" w:rsidRDefault="007D7AF6" w:rsidP="002D72FB">
      <w:pPr>
        <w:pStyle w:val="afffff3"/>
        <w:ind w:left="0" w:right="20"/>
      </w:pPr>
      <w:r>
        <w:t xml:space="preserve">Table </w:t>
      </w:r>
      <w:r w:rsidR="005832B8">
        <w:fldChar w:fldCharType="begin"/>
      </w:r>
      <w:r w:rsidR="00092D8C">
        <w:instrText xml:space="preserve"> SEQ Table \* ARABIC </w:instrText>
      </w:r>
      <w:r w:rsidR="005832B8">
        <w:fldChar w:fldCharType="separate"/>
      </w:r>
      <w:r w:rsidR="00E420FA">
        <w:rPr>
          <w:noProof/>
        </w:rPr>
        <w:t>55</w:t>
      </w:r>
      <w:r w:rsidR="005832B8">
        <w:rPr>
          <w:noProof/>
        </w:rPr>
        <w:fldChar w:fldCharType="end"/>
      </w:r>
      <w:r>
        <w:rPr>
          <w:rFonts w:hint="eastAsia"/>
        </w:rPr>
        <w:t xml:space="preserve"> </w:t>
      </w:r>
      <w:r w:rsidRPr="002F5F3A">
        <w:t>Setting DNS IP Server for Client</w:t>
      </w:r>
      <w:bookmarkEnd w:id="1201"/>
    </w:p>
    <w:tbl>
      <w:tblPr>
        <w:tblStyle w:val="CLIWide"/>
        <w:tblW w:w="0" w:type="auto"/>
        <w:tblLook w:val="01E0" w:firstRow="1" w:lastRow="1" w:firstColumn="1" w:lastColumn="1" w:noHBand="0" w:noVBand="0"/>
      </w:tblPr>
      <w:tblGrid>
        <w:gridCol w:w="2674"/>
        <w:gridCol w:w="5258"/>
      </w:tblGrid>
      <w:tr w:rsidR="00F54036"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2F5F3A" w:rsidRDefault="00F54036" w:rsidP="002D72FB">
            <w:pPr>
              <w:pStyle w:val="ab"/>
              <w:wordWrap/>
              <w:ind w:right="20"/>
              <w:rPr>
                <w:b w:val="0"/>
              </w:rPr>
            </w:pPr>
            <w:r w:rsidRPr="002F5F3A">
              <w:rPr>
                <w:b w:val="0"/>
              </w:rPr>
              <w:t>Command</w:t>
            </w:r>
          </w:p>
        </w:tc>
        <w:tc>
          <w:tcPr>
            <w:tcW w:w="5384" w:type="dxa"/>
          </w:tcPr>
          <w:p w14:paraId="1F443C3A" w14:textId="77777777" w:rsidR="00F54036" w:rsidRPr="002F5F3A" w:rsidRDefault="00F54036" w:rsidP="002D72FB">
            <w:pPr>
              <w:pStyle w:val="ab"/>
              <w:wordWrap/>
              <w:ind w:right="20"/>
              <w:rPr>
                <w:b w:val="0"/>
              </w:rPr>
            </w:pPr>
            <w:r w:rsidRPr="002F5F3A">
              <w:rPr>
                <w:b w:val="0"/>
              </w:rPr>
              <w:t>Description</w:t>
            </w:r>
          </w:p>
        </w:tc>
      </w:tr>
      <w:tr w:rsidR="00F54036" w14:paraId="21DE8FFF" w14:textId="77777777" w:rsidTr="006A4BF1">
        <w:tc>
          <w:tcPr>
            <w:tcW w:w="2722" w:type="dxa"/>
          </w:tcPr>
          <w:p w14:paraId="517B6710" w14:textId="77777777" w:rsidR="00F54036" w:rsidRPr="005949AD" w:rsidRDefault="00F54036" w:rsidP="002D72FB">
            <w:pPr>
              <w:pStyle w:val="aa"/>
              <w:ind w:right="20"/>
              <w:rPr>
                <w:rFonts w:ascii="Courier New" w:hAnsi="Courier New"/>
                <w:strike/>
              </w:rPr>
            </w:pPr>
            <w:r>
              <w:rPr>
                <w:rFonts w:ascii="Courier New" w:hAnsi="Courier New"/>
              </w:rPr>
              <w:t xml:space="preserve">dns-server </w:t>
            </w:r>
            <w:r>
              <w:rPr>
                <w:rFonts w:ascii="Courier New" w:hAnsi="Courier New"/>
                <w:i/>
                <w:iCs/>
              </w:rPr>
              <w:t xml:space="preserve">address </w:t>
            </w:r>
          </w:p>
        </w:tc>
        <w:tc>
          <w:tcPr>
            <w:tcW w:w="5384" w:type="dxa"/>
          </w:tcPr>
          <w:p w14:paraId="062DB0A6" w14:textId="77777777" w:rsidR="00F54036" w:rsidRPr="005949AD" w:rsidRDefault="00F54036" w:rsidP="002B424F">
            <w:pPr>
              <w:pStyle w:val="a9"/>
              <w:numPr>
                <w:ilvl w:val="0"/>
                <w:numId w:val="9"/>
              </w:numPr>
              <w:ind w:left="0" w:right="20"/>
              <w:rPr>
                <w:strike/>
              </w:rPr>
            </w:pPr>
            <w:r w:rsidRPr="002F5F3A">
              <w:t>Specifies the IP address of the DNS server that the DHCP client can use.</w:t>
            </w:r>
          </w:p>
        </w:tc>
      </w:tr>
    </w:tbl>
    <w:p w14:paraId="7246EC3F" w14:textId="77777777" w:rsidR="00F54036" w:rsidRPr="00790C46" w:rsidRDefault="00F54036" w:rsidP="002D72FB">
      <w:pPr>
        <w:pStyle w:val="a3"/>
        <w:ind w:left="0" w:right="20"/>
        <w:rPr>
          <w:rFonts w:cs="Times New Roman"/>
        </w:rPr>
      </w:pPr>
      <w:r w:rsidRPr="002F5F3A">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9C1857" w14:paraId="208A35C8" w14:textId="77777777" w:rsidTr="00F41179">
        <w:tc>
          <w:tcPr>
            <w:tcW w:w="9048" w:type="dxa"/>
          </w:tcPr>
          <w:p w14:paraId="25E2191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6DE91F8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36C7E2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dns-server 200.0.0.1 </w:t>
            </w:r>
          </w:p>
          <w:p w14:paraId="142F6F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7AC47FB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5F63A30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0C7356B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FD32D6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2382CB9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6BC88E7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080EFAD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41BA1B8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1BBF6CA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19B71AC2" w14:textId="77777777" w:rsidR="00F54036" w:rsidRPr="009C1857" w:rsidRDefault="00F54036" w:rsidP="002D72FB">
            <w:pPr>
              <w:pStyle w:val="aa"/>
              <w:autoSpaceDE w:val="0"/>
              <w:autoSpaceDN w:val="0"/>
              <w:ind w:right="20"/>
              <w:rPr>
                <w:rFonts w:ascii="Courier New" w:hAnsi="Courier New" w:cs="Courier New"/>
              </w:rPr>
            </w:pPr>
            <w:r w:rsidRPr="00790C46">
              <w:t>. . .</w:t>
            </w:r>
          </w:p>
        </w:tc>
      </w:tr>
    </w:tbl>
    <w:p w14:paraId="713E010F" w14:textId="77777777" w:rsidR="00F54036" w:rsidRDefault="00F54036" w:rsidP="002D72FB">
      <w:pPr>
        <w:pStyle w:val="4"/>
        <w:ind w:left="0" w:right="20"/>
      </w:pPr>
      <w:bookmarkStart w:id="1202" w:name="_Toc337198456"/>
      <w:r w:rsidRPr="002F5F3A">
        <w:t xml:space="preserve">Setting </w:t>
      </w:r>
      <w:r w:rsidRPr="00F41179">
        <w:t>the</w:t>
      </w:r>
      <w:r w:rsidRPr="002F5F3A">
        <w:t xml:space="preserve"> Domain Name for Client</w:t>
      </w:r>
      <w:bookmarkEnd w:id="1202"/>
    </w:p>
    <w:p w14:paraId="72BBA09F" w14:textId="77777777" w:rsidR="00F54036" w:rsidRDefault="00F54036" w:rsidP="002D72FB">
      <w:pPr>
        <w:pStyle w:val="a3"/>
        <w:ind w:left="0" w:right="20"/>
      </w:pPr>
      <w:r w:rsidRPr="002F5F3A">
        <w:lastRenderedPageBreak/>
        <w:t>The domain name of a DHCP client includes the client in the general network group. The following command is used to set the domain name string for a client in DHCP pool configuration mode:</w:t>
      </w:r>
    </w:p>
    <w:p w14:paraId="230DDD7D" w14:textId="77777777" w:rsidR="007D7AF6" w:rsidRDefault="007D7AF6" w:rsidP="002D72FB">
      <w:pPr>
        <w:pStyle w:val="afffff3"/>
        <w:ind w:left="0" w:right="20"/>
      </w:pPr>
      <w:bookmarkStart w:id="1203" w:name="_Toc391575198"/>
      <w:r>
        <w:t xml:space="preserve">Table </w:t>
      </w:r>
      <w:r w:rsidR="005832B8">
        <w:fldChar w:fldCharType="begin"/>
      </w:r>
      <w:r w:rsidR="00092D8C">
        <w:instrText xml:space="preserve"> SEQ Table \* ARABIC </w:instrText>
      </w:r>
      <w:r w:rsidR="005832B8">
        <w:fldChar w:fldCharType="separate"/>
      </w:r>
      <w:r w:rsidR="00E420FA">
        <w:rPr>
          <w:noProof/>
        </w:rPr>
        <w:t>56</w:t>
      </w:r>
      <w:r w:rsidR="005832B8">
        <w:rPr>
          <w:noProof/>
        </w:rPr>
        <w:fldChar w:fldCharType="end"/>
      </w:r>
      <w:r>
        <w:rPr>
          <w:rFonts w:hint="eastAsia"/>
        </w:rPr>
        <w:t xml:space="preserve"> </w:t>
      </w:r>
      <w:r w:rsidRPr="002F5F3A">
        <w:t>Setting the Domain Name for Client</w:t>
      </w:r>
      <w:bookmarkEnd w:id="1203"/>
    </w:p>
    <w:tbl>
      <w:tblPr>
        <w:tblStyle w:val="CLIWide"/>
        <w:tblW w:w="0" w:type="auto"/>
        <w:tblLook w:val="01E0" w:firstRow="1" w:lastRow="1" w:firstColumn="1" w:lastColumn="1" w:noHBand="0" w:noVBand="0"/>
      </w:tblPr>
      <w:tblGrid>
        <w:gridCol w:w="2860"/>
        <w:gridCol w:w="4500"/>
      </w:tblGrid>
      <w:tr w:rsidR="00F54036"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2F5F3A" w:rsidRDefault="00F54036" w:rsidP="002D72FB">
            <w:pPr>
              <w:pStyle w:val="ab"/>
              <w:wordWrap/>
              <w:ind w:right="20"/>
              <w:rPr>
                <w:b w:val="0"/>
              </w:rPr>
            </w:pPr>
            <w:r w:rsidRPr="002F5F3A">
              <w:rPr>
                <w:b w:val="0"/>
              </w:rPr>
              <w:t>Command</w:t>
            </w:r>
          </w:p>
        </w:tc>
        <w:tc>
          <w:tcPr>
            <w:tcW w:w="4500" w:type="dxa"/>
          </w:tcPr>
          <w:p w14:paraId="46AE3D7B" w14:textId="77777777" w:rsidR="00F54036" w:rsidRPr="002F5F3A" w:rsidRDefault="00F54036" w:rsidP="002D72FB">
            <w:pPr>
              <w:pStyle w:val="ab"/>
              <w:wordWrap/>
              <w:ind w:right="20"/>
              <w:rPr>
                <w:b w:val="0"/>
              </w:rPr>
            </w:pPr>
            <w:r w:rsidRPr="002F5F3A">
              <w:rPr>
                <w:b w:val="0"/>
              </w:rPr>
              <w:t>Description</w:t>
            </w:r>
          </w:p>
        </w:tc>
      </w:tr>
      <w:tr w:rsidR="00F54036" w14:paraId="0DD09FF0" w14:textId="77777777" w:rsidTr="00E63FE4">
        <w:tc>
          <w:tcPr>
            <w:tcW w:w="2860" w:type="dxa"/>
          </w:tcPr>
          <w:p w14:paraId="3D10C9DB" w14:textId="77777777" w:rsidR="00F54036" w:rsidRPr="002F5F3A" w:rsidRDefault="00F54036" w:rsidP="002D72FB">
            <w:pPr>
              <w:pStyle w:val="aa"/>
              <w:ind w:right="20"/>
            </w:pPr>
            <w:r w:rsidRPr="002F5F3A">
              <w:t xml:space="preserve">domain-name </w:t>
            </w:r>
            <w:r w:rsidRPr="002F5F3A">
              <w:rPr>
                <w:i/>
                <w:iCs/>
              </w:rPr>
              <w:t>domain</w:t>
            </w:r>
          </w:p>
        </w:tc>
        <w:tc>
          <w:tcPr>
            <w:tcW w:w="4500" w:type="dxa"/>
          </w:tcPr>
          <w:p w14:paraId="481CA41C" w14:textId="77777777" w:rsidR="00F54036" w:rsidRPr="002F5F3A" w:rsidRDefault="00F54036" w:rsidP="002D72FB">
            <w:pPr>
              <w:pStyle w:val="afffc"/>
              <w:ind w:right="20"/>
            </w:pPr>
            <w:r w:rsidRPr="002F5F3A">
              <w:t xml:space="preserve">Specifies the domain name for a client </w:t>
            </w:r>
          </w:p>
        </w:tc>
      </w:tr>
    </w:tbl>
    <w:p w14:paraId="179484E5" w14:textId="77777777" w:rsidR="00F54036" w:rsidRDefault="00F54036" w:rsidP="002D72FB">
      <w:pPr>
        <w:pStyle w:val="a3"/>
        <w:ind w:left="0" w:right="20"/>
      </w:pPr>
      <w:r w:rsidRPr="002F5F3A">
        <w:t xml:space="preserve">The following is an example of setting a domain name as </w:t>
      </w:r>
      <w:r w:rsidRPr="002F5F3A">
        <w:t>“</w:t>
      </w:r>
      <w:r w:rsidR="00E93CDC">
        <w:rPr>
          <w:rFonts w:hint="eastAsia"/>
        </w:rPr>
        <w:t>CommScope</w:t>
      </w:r>
      <w:r>
        <w:rPr>
          <w:rFonts w:hint="eastAsia"/>
        </w:rPr>
        <w:t>.com</w:t>
      </w:r>
      <w:r w:rsidRPr="002F5F3A">
        <w:t>”</w:t>
      </w:r>
      <w:r w:rsidRPr="002F5F3A">
        <w:t xml:space="preserve"> in a DHCP server for the client.</w:t>
      </w:r>
    </w:p>
    <w:tbl>
      <w:tblPr>
        <w:tblStyle w:val="48"/>
        <w:tblW w:w="0" w:type="auto"/>
        <w:tblLook w:val="01E0" w:firstRow="1" w:lastRow="1" w:firstColumn="1" w:lastColumn="1" w:noHBand="0" w:noVBand="0"/>
      </w:tblPr>
      <w:tblGrid>
        <w:gridCol w:w="8045"/>
      </w:tblGrid>
      <w:tr w:rsidR="00F54036" w14:paraId="69C1AA30" w14:textId="77777777" w:rsidTr="00F41179">
        <w:tc>
          <w:tcPr>
            <w:tcW w:w="9068" w:type="dxa"/>
          </w:tcPr>
          <w:p w14:paraId="37BAFC5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1B6F637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1B474EC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domain-name </w:t>
            </w:r>
            <w:r w:rsidR="00E93CDC">
              <w:rPr>
                <w:rFonts w:ascii="Courier New" w:hAnsi="Courier New" w:cs="Courier New"/>
              </w:rPr>
              <w:t>CommScope</w:t>
            </w:r>
            <w:r w:rsidRPr="009C1857">
              <w:rPr>
                <w:rFonts w:ascii="Courier New" w:hAnsi="Courier New" w:cs="Courier New"/>
              </w:rPr>
              <w:t>.com</w:t>
            </w:r>
          </w:p>
          <w:p w14:paraId="19A608E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11AF586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0EDE8DB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0AF0088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58371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0EAC6C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07BA6B7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15B9A34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0DB9959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23AD721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4FFDBB5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54089ED1" w14:textId="77777777" w:rsidR="00F54036" w:rsidRDefault="00F54036" w:rsidP="002D72FB">
            <w:pPr>
              <w:ind w:right="20"/>
            </w:pPr>
            <w:r w:rsidRPr="00790C46">
              <w:t>. . .</w:t>
            </w:r>
          </w:p>
        </w:tc>
      </w:tr>
    </w:tbl>
    <w:p w14:paraId="45AAF3B7" w14:textId="77777777" w:rsidR="00F54036" w:rsidRDefault="00F54036" w:rsidP="002D72FB">
      <w:pPr>
        <w:pStyle w:val="4"/>
        <w:ind w:left="0" w:right="20"/>
      </w:pPr>
      <w:bookmarkStart w:id="1204" w:name="_Toc337198457"/>
      <w:r w:rsidRPr="00F41179">
        <w:t>Setting</w:t>
      </w:r>
      <w:r w:rsidRPr="002F5F3A">
        <w:t xml:space="preserve"> Group for Network Pool</w:t>
      </w:r>
      <w:bookmarkEnd w:id="1204"/>
    </w:p>
    <w:p w14:paraId="4A548C1F" w14:textId="77777777" w:rsidR="00F54036" w:rsidRDefault="00F54036" w:rsidP="002D72FB">
      <w:pPr>
        <w:pStyle w:val="a3"/>
        <w:ind w:left="0" w:right="20"/>
      </w:pPr>
      <w:r w:rsidRPr="002F5F3A">
        <w:t>Network group includes multiple DHCP network pools, and network pools in the same group share the IP pool</w:t>
      </w:r>
      <w:r>
        <w:t xml:space="preserve">. </w:t>
      </w:r>
    </w:p>
    <w:p w14:paraId="28905688" w14:textId="77777777" w:rsidR="00B415A8" w:rsidRDefault="00B415A8" w:rsidP="002D72FB">
      <w:pPr>
        <w:pStyle w:val="afffff3"/>
        <w:ind w:left="0" w:right="20"/>
      </w:pPr>
      <w:bookmarkStart w:id="1205" w:name="_Toc391575199"/>
    </w:p>
    <w:p w14:paraId="44546E02" w14:textId="77777777" w:rsidR="00B415A8" w:rsidRDefault="00B415A8" w:rsidP="002D72FB">
      <w:pPr>
        <w:pStyle w:val="afffff3"/>
        <w:ind w:left="0" w:right="20"/>
      </w:pPr>
    </w:p>
    <w:p w14:paraId="760D0AF4" w14:textId="77777777" w:rsidR="00F54036" w:rsidRDefault="007D7AF6" w:rsidP="002D72FB">
      <w:pPr>
        <w:pStyle w:val="afffff3"/>
        <w:ind w:left="0" w:right="20"/>
      </w:pPr>
      <w:r>
        <w:t xml:space="preserve">Table </w:t>
      </w:r>
      <w:r w:rsidR="005832B8">
        <w:fldChar w:fldCharType="begin"/>
      </w:r>
      <w:r w:rsidR="00092D8C">
        <w:instrText xml:space="preserve"> SEQ Table \* ARABIC </w:instrText>
      </w:r>
      <w:r w:rsidR="005832B8">
        <w:fldChar w:fldCharType="separate"/>
      </w:r>
      <w:r w:rsidR="00E420FA">
        <w:rPr>
          <w:noProof/>
        </w:rPr>
        <w:t>57</w:t>
      </w:r>
      <w:r w:rsidR="005832B8">
        <w:rPr>
          <w:noProof/>
        </w:rPr>
        <w:fldChar w:fldCharType="end"/>
      </w:r>
      <w:r>
        <w:rPr>
          <w:rFonts w:hint="eastAsia"/>
        </w:rPr>
        <w:t xml:space="preserve"> </w:t>
      </w:r>
      <w:r w:rsidRPr="002F5F3A">
        <w:t>Setting Group for Network Pool</w:t>
      </w:r>
      <w:bookmarkEnd w:id="1205"/>
    </w:p>
    <w:tbl>
      <w:tblPr>
        <w:tblStyle w:val="CLIWide"/>
        <w:tblW w:w="0" w:type="auto"/>
        <w:tblLook w:val="01E0" w:firstRow="1" w:lastRow="1" w:firstColumn="1" w:lastColumn="1" w:noHBand="0" w:noVBand="0"/>
      </w:tblPr>
      <w:tblGrid>
        <w:gridCol w:w="2860"/>
        <w:gridCol w:w="4500"/>
      </w:tblGrid>
      <w:tr w:rsidR="00F54036"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2F5F3A" w:rsidRDefault="00F54036" w:rsidP="002D72FB">
            <w:pPr>
              <w:pStyle w:val="ab"/>
              <w:wordWrap/>
              <w:ind w:right="20"/>
              <w:rPr>
                <w:b w:val="0"/>
              </w:rPr>
            </w:pPr>
            <w:r w:rsidRPr="002F5F3A">
              <w:rPr>
                <w:b w:val="0"/>
              </w:rPr>
              <w:t>Command</w:t>
            </w:r>
          </w:p>
        </w:tc>
        <w:tc>
          <w:tcPr>
            <w:tcW w:w="4500" w:type="dxa"/>
          </w:tcPr>
          <w:p w14:paraId="1EC2D37E" w14:textId="77777777" w:rsidR="00F54036" w:rsidRPr="002F5F3A" w:rsidRDefault="00F54036" w:rsidP="002D72FB">
            <w:pPr>
              <w:pStyle w:val="ab"/>
              <w:wordWrap/>
              <w:ind w:right="20"/>
              <w:rPr>
                <w:b w:val="0"/>
              </w:rPr>
            </w:pPr>
            <w:r w:rsidRPr="002F5F3A">
              <w:rPr>
                <w:b w:val="0"/>
              </w:rPr>
              <w:t>Description</w:t>
            </w:r>
          </w:p>
        </w:tc>
      </w:tr>
      <w:tr w:rsidR="00F54036" w14:paraId="4B8665AE" w14:textId="77777777" w:rsidTr="007D7AF6">
        <w:tc>
          <w:tcPr>
            <w:tcW w:w="2860" w:type="dxa"/>
          </w:tcPr>
          <w:p w14:paraId="12CA8E21" w14:textId="77777777" w:rsidR="00F54036" w:rsidRPr="002F5F3A" w:rsidRDefault="00F54036" w:rsidP="002D72FB">
            <w:pPr>
              <w:pStyle w:val="aa"/>
              <w:ind w:right="20"/>
            </w:pPr>
            <w:r w:rsidRPr="002F5F3A">
              <w:t xml:space="preserve">group </w:t>
            </w:r>
            <w:r w:rsidRPr="002F5F3A">
              <w:rPr>
                <w:i/>
                <w:iCs/>
              </w:rPr>
              <w:t>group-name</w:t>
            </w:r>
          </w:p>
        </w:tc>
        <w:tc>
          <w:tcPr>
            <w:tcW w:w="4500" w:type="dxa"/>
          </w:tcPr>
          <w:p w14:paraId="7FBB3252" w14:textId="77777777" w:rsidR="00F54036" w:rsidRPr="002F5F3A" w:rsidRDefault="00F54036" w:rsidP="002D72FB">
            <w:pPr>
              <w:pStyle w:val="afffc"/>
              <w:ind w:right="20"/>
            </w:pPr>
            <w:r w:rsidRPr="002F5F3A">
              <w:t>Displays group name</w:t>
            </w:r>
          </w:p>
        </w:tc>
      </w:tr>
    </w:tbl>
    <w:p w14:paraId="7DF7A1A5" w14:textId="77777777"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70"/>
        <w:gridCol w:w="1056"/>
        <w:gridCol w:w="6006"/>
      </w:tblGrid>
      <w:tr w:rsidR="00F54036" w14:paraId="32E8C7CE" w14:textId="77777777" w:rsidTr="00F41179">
        <w:tc>
          <w:tcPr>
            <w:tcW w:w="900" w:type="dxa"/>
            <w:vAlign w:val="center"/>
          </w:tcPr>
          <w:p w14:paraId="20012430"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Default="00F54036" w:rsidP="002D72FB">
            <w:pPr>
              <w:pStyle w:val="aa"/>
              <w:ind w:right="20"/>
              <w:jc w:val="both"/>
              <w:rPr>
                <w:b/>
                <w:bCs/>
              </w:rPr>
            </w:pPr>
            <w:r>
              <w:rPr>
                <w:b/>
                <w:bCs/>
              </w:rPr>
              <w:t>Notice</w:t>
            </w:r>
          </w:p>
        </w:tc>
        <w:tc>
          <w:tcPr>
            <w:tcW w:w="6800" w:type="dxa"/>
            <w:vAlign w:val="center"/>
          </w:tcPr>
          <w:p w14:paraId="3E894354" w14:textId="77777777" w:rsidR="00F54036" w:rsidRDefault="00F54036" w:rsidP="002D72FB">
            <w:pPr>
              <w:pStyle w:val="aa"/>
              <w:ind w:right="20"/>
              <w:jc w:val="both"/>
              <w:rPr>
                <w:rFonts w:cs="Times New Roman"/>
                <w:i/>
                <w:iCs/>
              </w:rPr>
            </w:pPr>
            <w:r w:rsidRPr="002F5F3A">
              <w:t xml:space="preserve">In case that one interface consists of multiple IP addresses, network pool of each IP address should be configured with </w:t>
            </w:r>
            <w:r>
              <w:t>a</w:t>
            </w:r>
            <w:r w:rsidRPr="002F5F3A">
              <w:t xml:space="preserve"> same group name.</w:t>
            </w:r>
          </w:p>
        </w:tc>
      </w:tr>
    </w:tbl>
    <w:p w14:paraId="2745FEF5" w14:textId="77777777" w:rsidR="00F54036" w:rsidRPr="004D10D4" w:rsidRDefault="00F54036" w:rsidP="002D72FB">
      <w:pPr>
        <w:pStyle w:val="a3"/>
        <w:ind w:left="0" w:right="20"/>
        <w:rPr>
          <w:rFonts w:cs="Times New Roman"/>
        </w:rPr>
      </w:pPr>
      <w:r w:rsidRPr="002F5F3A">
        <w:t xml:space="preserve">The following is an example of binding different network pools into </w:t>
      </w:r>
      <w:r w:rsidRPr="002F5F3A">
        <w:t>“</w:t>
      </w:r>
      <w:r w:rsidR="00E93CDC">
        <w:rPr>
          <w:rFonts w:cs="Times New Roman" w:hint="eastAsia"/>
        </w:rPr>
        <w:t>CommScope</w:t>
      </w:r>
      <w:r>
        <w:t>_</w:t>
      </w:r>
      <w:r w:rsidRPr="002F5F3A">
        <w:t>pool</w:t>
      </w:r>
      <w:r w:rsidRPr="002F5F3A">
        <w:t>”</w:t>
      </w:r>
    </w:p>
    <w:tbl>
      <w:tblPr>
        <w:tblStyle w:val="48"/>
        <w:tblW w:w="0" w:type="auto"/>
        <w:tblLook w:val="01E0" w:firstRow="1" w:lastRow="1" w:firstColumn="1" w:lastColumn="1" w:noHBand="0" w:noVBand="0"/>
      </w:tblPr>
      <w:tblGrid>
        <w:gridCol w:w="8045"/>
      </w:tblGrid>
      <w:tr w:rsidR="00F54036" w:rsidRPr="009C1857" w14:paraId="671A9F6B" w14:textId="77777777" w:rsidTr="00F41179">
        <w:tc>
          <w:tcPr>
            <w:tcW w:w="9068" w:type="dxa"/>
          </w:tcPr>
          <w:p w14:paraId="4352BD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5843199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139B93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 xml:space="preserve">group </w:t>
            </w:r>
            <w:r w:rsidR="00E93CDC">
              <w:rPr>
                <w:rFonts w:ascii="Courier New" w:hAnsi="Courier New" w:cs="Courier New" w:hint="eastAsia"/>
              </w:rPr>
              <w:t>CommScope</w:t>
            </w:r>
            <w:r w:rsidRPr="009C1857">
              <w:rPr>
                <w:rFonts w:ascii="Courier New" w:hAnsi="Courier New" w:cs="Courier New" w:hint="eastAsia"/>
              </w:rPr>
              <w:t>_pool</w:t>
            </w:r>
          </w:p>
          <w:p w14:paraId="3E82E9B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3F4BF10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5F6BAA6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0754F7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6F757EF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0994863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21ED1C7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206A7F3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30A017D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08C01E7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4D5CFF3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lastRenderedPageBreak/>
              <w:t xml:space="preserve">group </w:t>
            </w:r>
            <w:r w:rsidR="00E93CDC">
              <w:rPr>
                <w:rFonts w:ascii="Courier New" w:hAnsi="Courier New" w:cs="Courier New"/>
              </w:rPr>
              <w:t>CommScope</w:t>
            </w:r>
            <w:r w:rsidRPr="009C1857">
              <w:rPr>
                <w:rFonts w:ascii="Courier New" w:hAnsi="Courier New" w:cs="Courier New"/>
              </w:rPr>
              <w:t>_pool</w:t>
            </w:r>
          </w:p>
          <w:p w14:paraId="03B7A7D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7AF9CAE" w14:textId="77777777" w:rsidR="00F54036" w:rsidRPr="009C1857" w:rsidRDefault="00F54036" w:rsidP="002D72FB">
            <w:pPr>
              <w:ind w:right="20"/>
              <w:rPr>
                <w:rFonts w:cs="Times New Roman"/>
              </w:rPr>
            </w:pPr>
            <w:r w:rsidRPr="00790C46">
              <w:t>. . .</w:t>
            </w:r>
          </w:p>
        </w:tc>
      </w:tr>
    </w:tbl>
    <w:p w14:paraId="0362AE68" w14:textId="77777777" w:rsidR="00F54036" w:rsidRDefault="00F54036" w:rsidP="002D72FB">
      <w:pPr>
        <w:pStyle w:val="4"/>
        <w:ind w:left="0" w:right="20"/>
      </w:pPr>
      <w:bookmarkStart w:id="1206" w:name="_Toc337198458"/>
      <w:r w:rsidRPr="00F41179">
        <w:lastRenderedPageBreak/>
        <w:t>Setting</w:t>
      </w:r>
      <w:r w:rsidRPr="002F5F3A">
        <w:t xml:space="preserve"> the Address Lease Time</w:t>
      </w:r>
      <w:bookmarkEnd w:id="1206"/>
    </w:p>
    <w:p w14:paraId="7BC979C9" w14:textId="77777777" w:rsidR="00F54036" w:rsidRDefault="00F54036" w:rsidP="002D72FB">
      <w:pPr>
        <w:pStyle w:val="a3"/>
        <w:ind w:left="0" w:right="20"/>
      </w:pPr>
      <w:r w:rsidRPr="002F5F3A">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Default="007D7AF6" w:rsidP="002D72FB">
      <w:pPr>
        <w:pStyle w:val="afffff3"/>
        <w:ind w:left="0" w:right="20"/>
      </w:pPr>
      <w:bookmarkStart w:id="1207" w:name="_Toc391575200"/>
      <w:r>
        <w:t xml:space="preserve">Table </w:t>
      </w:r>
      <w:r w:rsidR="005832B8">
        <w:fldChar w:fldCharType="begin"/>
      </w:r>
      <w:r w:rsidR="00092D8C">
        <w:instrText xml:space="preserve"> SEQ Table \* ARABIC </w:instrText>
      </w:r>
      <w:r w:rsidR="005832B8">
        <w:fldChar w:fldCharType="separate"/>
      </w:r>
      <w:r w:rsidR="00E420FA">
        <w:rPr>
          <w:noProof/>
        </w:rPr>
        <w:t>58</w:t>
      </w:r>
      <w:r w:rsidR="005832B8">
        <w:rPr>
          <w:noProof/>
        </w:rPr>
        <w:fldChar w:fldCharType="end"/>
      </w:r>
      <w:r>
        <w:rPr>
          <w:rFonts w:hint="eastAsia"/>
        </w:rPr>
        <w:t xml:space="preserve"> </w:t>
      </w:r>
      <w:r w:rsidRPr="002F5F3A">
        <w:t>Setting the Address Lease Time</w:t>
      </w:r>
      <w:bookmarkEnd w:id="1207"/>
    </w:p>
    <w:tbl>
      <w:tblPr>
        <w:tblStyle w:val="CLIWide"/>
        <w:tblW w:w="0" w:type="auto"/>
        <w:tblLook w:val="01E0" w:firstRow="1" w:lastRow="1" w:firstColumn="1" w:lastColumn="1" w:noHBand="0" w:noVBand="0"/>
      </w:tblPr>
      <w:tblGrid>
        <w:gridCol w:w="2875"/>
        <w:gridCol w:w="5057"/>
      </w:tblGrid>
      <w:tr w:rsidR="00F54036"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2F5F3A" w:rsidRDefault="00F54036" w:rsidP="002D72FB">
            <w:pPr>
              <w:pStyle w:val="ab"/>
              <w:wordWrap/>
              <w:ind w:right="20"/>
              <w:rPr>
                <w:b w:val="0"/>
              </w:rPr>
            </w:pPr>
            <w:r w:rsidRPr="002F5F3A">
              <w:rPr>
                <w:b w:val="0"/>
              </w:rPr>
              <w:t>Command</w:t>
            </w:r>
          </w:p>
        </w:tc>
        <w:tc>
          <w:tcPr>
            <w:tcW w:w="5940" w:type="dxa"/>
          </w:tcPr>
          <w:p w14:paraId="372E4909" w14:textId="77777777" w:rsidR="00F54036" w:rsidRPr="002F5F3A" w:rsidRDefault="00F54036" w:rsidP="002D72FB">
            <w:pPr>
              <w:pStyle w:val="ab"/>
              <w:wordWrap/>
              <w:ind w:right="20"/>
              <w:rPr>
                <w:b w:val="0"/>
              </w:rPr>
            </w:pPr>
            <w:r w:rsidRPr="002F5F3A">
              <w:rPr>
                <w:b w:val="0"/>
              </w:rPr>
              <w:t>Description</w:t>
            </w:r>
          </w:p>
        </w:tc>
      </w:tr>
      <w:tr w:rsidR="00F54036" w14:paraId="476A9A0E" w14:textId="77777777" w:rsidTr="007D7AF6">
        <w:tc>
          <w:tcPr>
            <w:tcW w:w="3060" w:type="dxa"/>
          </w:tcPr>
          <w:p w14:paraId="7DA0E307" w14:textId="77777777" w:rsidR="00F54036" w:rsidRDefault="00F54036" w:rsidP="002D72FB">
            <w:pPr>
              <w:pStyle w:val="aa"/>
              <w:ind w:right="20"/>
              <w:jc w:val="left"/>
              <w:rPr>
                <w:rFonts w:ascii="Courier New" w:hAnsi="Courier New"/>
              </w:rPr>
            </w:pPr>
            <w:r>
              <w:rPr>
                <w:rFonts w:ascii="Courier New" w:hAnsi="Courier New"/>
              </w:rPr>
              <w:t>lease {days hours minutes|infinite}</w:t>
            </w:r>
          </w:p>
        </w:tc>
        <w:tc>
          <w:tcPr>
            <w:tcW w:w="5940" w:type="dxa"/>
          </w:tcPr>
          <w:p w14:paraId="203271FD" w14:textId="77777777" w:rsidR="00F54036" w:rsidRPr="002F5F3A" w:rsidRDefault="00F54036" w:rsidP="002D72FB">
            <w:pPr>
              <w:pStyle w:val="afffc"/>
              <w:ind w:right="20"/>
            </w:pPr>
            <w:r w:rsidRPr="002F5F3A">
              <w:t>Specifies the lease period</w:t>
            </w:r>
          </w:p>
          <w:p w14:paraId="4A4BC6DC" w14:textId="77777777" w:rsidR="00F54036" w:rsidRPr="002F5F3A" w:rsidRDefault="00F54036" w:rsidP="002D72FB">
            <w:pPr>
              <w:pStyle w:val="afffc"/>
              <w:ind w:right="20"/>
            </w:pPr>
            <w:r w:rsidRPr="002F5F3A">
              <w:t>Default : one hour</w:t>
            </w:r>
          </w:p>
          <w:p w14:paraId="5818B87E" w14:textId="77777777" w:rsidR="00F54036" w:rsidRPr="002F5F3A" w:rsidRDefault="00F54036" w:rsidP="002D72FB">
            <w:pPr>
              <w:pStyle w:val="afffc"/>
              <w:ind w:right="20"/>
            </w:pPr>
            <w:r w:rsidRPr="002F5F3A">
              <w:t>Infinite: Use automatic allocation system leasing IP address permanently to the host.</w:t>
            </w:r>
          </w:p>
        </w:tc>
      </w:tr>
    </w:tbl>
    <w:p w14:paraId="5FA4F495" w14:textId="77777777" w:rsidR="00F54036" w:rsidRDefault="00F54036" w:rsidP="002D72FB">
      <w:pPr>
        <w:pStyle w:val="a3"/>
        <w:ind w:left="0" w:right="20"/>
        <w:rPr>
          <w:rFonts w:ascii="굴림" w:eastAsia="굴림" w:hAnsi="굴림" w:cs="Times New Roman"/>
        </w:rPr>
      </w:pPr>
      <w:r w:rsidRPr="002F5F3A">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9C1857" w14:paraId="40A31F69" w14:textId="77777777" w:rsidTr="00F41179">
        <w:tc>
          <w:tcPr>
            <w:tcW w:w="9048" w:type="dxa"/>
          </w:tcPr>
          <w:p w14:paraId="5647EEB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09EB71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lease 0 0 20</w:t>
            </w:r>
          </w:p>
          <w:p w14:paraId="03E3569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437E634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62B48FD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3FFD3A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86844C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6323513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5CEFC3C2"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lease 0 0 20</w:t>
            </w:r>
          </w:p>
          <w:p w14:paraId="7535D15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2CAC53E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6A1C0E1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5155C9F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633216B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group </w:t>
            </w:r>
            <w:r w:rsidR="00E93CDC">
              <w:rPr>
                <w:rFonts w:ascii="Courier New" w:hAnsi="Courier New" w:cs="Courier New"/>
              </w:rPr>
              <w:t>CommScope</w:t>
            </w:r>
            <w:r w:rsidRPr="009C1857">
              <w:rPr>
                <w:rFonts w:ascii="Courier New" w:hAnsi="Courier New" w:cs="Courier New"/>
              </w:rPr>
              <w:t>_pool</w:t>
            </w:r>
          </w:p>
          <w:p w14:paraId="139E72B4" w14:textId="77777777" w:rsidR="00F54036" w:rsidRPr="009C1857" w:rsidRDefault="00F54036" w:rsidP="002D72FB">
            <w:pPr>
              <w:ind w:right="20"/>
              <w:rPr>
                <w:rFonts w:ascii="굴림" w:eastAsia="굴림" w:hAnsi="굴림" w:cs="Times New Roman"/>
              </w:rPr>
            </w:pPr>
            <w:r w:rsidRPr="009C1857">
              <w:rPr>
                <w:rFonts w:ascii="Courier New" w:hAnsi="Courier New" w:cs="Courier New"/>
              </w:rPr>
              <w:t>!</w:t>
            </w:r>
          </w:p>
        </w:tc>
      </w:tr>
    </w:tbl>
    <w:p w14:paraId="4CF8C594" w14:textId="77777777" w:rsidR="00F41179" w:rsidRDefault="008039B1" w:rsidP="002D72FB">
      <w:pPr>
        <w:pStyle w:val="3"/>
        <w:ind w:left="0" w:right="20"/>
      </w:pPr>
      <w:bookmarkStart w:id="1208" w:name="_Toc198621920"/>
      <w:bookmarkStart w:id="1209" w:name="_Toc363228377"/>
      <w:bookmarkStart w:id="1210" w:name="_Toc445130823"/>
      <w:bookmarkStart w:id="1211" w:name="_Toc20973448"/>
      <w:r>
        <w:rPr>
          <w:rFonts w:hint="eastAsia"/>
        </w:rPr>
        <w:t xml:space="preserve">Enabling </w:t>
      </w:r>
      <w:r w:rsidR="00F41179">
        <w:t xml:space="preserve">DHCP </w:t>
      </w:r>
      <w:r w:rsidR="00F41179">
        <w:rPr>
          <w:rFonts w:hint="eastAsia"/>
        </w:rPr>
        <w:t>Server</w:t>
      </w:r>
      <w:r w:rsidR="00F41179">
        <w:t xml:space="preserve"> </w:t>
      </w:r>
      <w:r>
        <w:rPr>
          <w:rFonts w:hint="eastAsia"/>
        </w:rPr>
        <w:t>Function</w:t>
      </w:r>
      <w:bookmarkEnd w:id="1208"/>
      <w:bookmarkEnd w:id="1209"/>
      <w:bookmarkEnd w:id="1210"/>
    </w:p>
    <w:p w14:paraId="7EC08EB6" w14:textId="77777777" w:rsidR="008039B1" w:rsidRPr="008F67D1" w:rsidRDefault="008039B1" w:rsidP="002D72FB">
      <w:pPr>
        <w:pStyle w:val="a3"/>
        <w:ind w:left="0" w:right="20"/>
        <w:rPr>
          <w:rFonts w:cs="Arial"/>
        </w:rPr>
      </w:pPr>
      <w:r w:rsidRPr="008F67D1">
        <w:rPr>
          <w:rFonts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8"/>
        <w:gridCol w:w="5484"/>
      </w:tblGrid>
      <w:tr w:rsidR="006F5E99"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2F5F3A" w:rsidRDefault="006F5E99" w:rsidP="002D72FB">
            <w:pPr>
              <w:pStyle w:val="ab"/>
              <w:wordWrap/>
              <w:ind w:right="20"/>
              <w:rPr>
                <w:b w:val="0"/>
              </w:rPr>
            </w:pPr>
            <w:r w:rsidRPr="002F5F3A">
              <w:rPr>
                <w:b w:val="0"/>
              </w:rPr>
              <w:t>Command</w:t>
            </w:r>
          </w:p>
        </w:tc>
        <w:tc>
          <w:tcPr>
            <w:tcW w:w="5618" w:type="dxa"/>
          </w:tcPr>
          <w:p w14:paraId="120D3429" w14:textId="77777777" w:rsidR="006F5E99" w:rsidRPr="002F5F3A" w:rsidRDefault="006F5E99" w:rsidP="002D72FB">
            <w:pPr>
              <w:pStyle w:val="ab"/>
              <w:wordWrap/>
              <w:ind w:right="20"/>
              <w:rPr>
                <w:b w:val="0"/>
              </w:rPr>
            </w:pPr>
            <w:r w:rsidRPr="002F5F3A">
              <w:rPr>
                <w:b w:val="0"/>
              </w:rPr>
              <w:t>Description</w:t>
            </w:r>
          </w:p>
        </w:tc>
      </w:tr>
      <w:tr w:rsidR="00F41179" w14:paraId="2C0BE329" w14:textId="77777777" w:rsidTr="006F5E99">
        <w:tc>
          <w:tcPr>
            <w:tcW w:w="2488" w:type="dxa"/>
          </w:tcPr>
          <w:p w14:paraId="73750950" w14:textId="77777777" w:rsidR="00F41179" w:rsidRDefault="00F41179" w:rsidP="002D72FB">
            <w:pPr>
              <w:pStyle w:val="aa"/>
              <w:ind w:right="20"/>
              <w:rPr>
                <w:rFonts w:ascii="Courier New" w:hAnsi="Courier New"/>
              </w:rPr>
            </w:pPr>
            <w:r>
              <w:rPr>
                <w:rFonts w:ascii="Courier New" w:hAnsi="Courier New"/>
              </w:rPr>
              <w:t>service dhcp</w:t>
            </w:r>
          </w:p>
        </w:tc>
        <w:tc>
          <w:tcPr>
            <w:tcW w:w="5618" w:type="dxa"/>
          </w:tcPr>
          <w:p w14:paraId="6BF33141" w14:textId="77777777" w:rsidR="00A107EB" w:rsidRPr="00A107EB" w:rsidRDefault="00A107EB" w:rsidP="002B424F">
            <w:pPr>
              <w:pStyle w:val="a9"/>
              <w:numPr>
                <w:ilvl w:val="0"/>
                <w:numId w:val="9"/>
              </w:numPr>
              <w:ind w:left="0" w:right="20"/>
              <w:rPr>
                <w:rFonts w:cs="Times New Roman"/>
              </w:rPr>
            </w:pPr>
            <w:r>
              <w:rPr>
                <w:rFonts w:hint="eastAsia"/>
              </w:rPr>
              <w:t>Enable the DHCP server functions of the switch.</w:t>
            </w:r>
          </w:p>
          <w:p w14:paraId="6BB579BB" w14:textId="77777777" w:rsidR="00F41179" w:rsidRDefault="00A107EB" w:rsidP="002B424F">
            <w:pPr>
              <w:pStyle w:val="a9"/>
              <w:numPr>
                <w:ilvl w:val="0"/>
                <w:numId w:val="9"/>
              </w:numPr>
              <w:ind w:left="0" w:right="20"/>
              <w:rPr>
                <w:rFonts w:cs="Times New Roman"/>
              </w:rPr>
            </w:pPr>
            <w:r>
              <w:rPr>
                <w:rFonts w:hint="eastAsia"/>
              </w:rPr>
              <w:t xml:space="preserve">Use the </w:t>
            </w:r>
            <w:r>
              <w:rPr>
                <w:rFonts w:ascii="Courier New" w:hAnsi="Courier New" w:hint="eastAsia"/>
                <w:b/>
              </w:rPr>
              <w:t>no</w:t>
            </w:r>
            <w:r>
              <w:rPr>
                <w:rFonts w:hint="eastAsia"/>
                <w:b/>
              </w:rPr>
              <w:t xml:space="preserve"> </w:t>
            </w:r>
            <w:r>
              <w:rPr>
                <w:rFonts w:hint="eastAsia"/>
              </w:rPr>
              <w:t>command to disable the DHCP server functions.</w:t>
            </w:r>
          </w:p>
        </w:tc>
      </w:tr>
    </w:tbl>
    <w:p w14:paraId="5F1668D8" w14:textId="77777777" w:rsidR="008039B1" w:rsidRPr="008F67D1" w:rsidRDefault="008039B1" w:rsidP="002D72FB">
      <w:pPr>
        <w:pStyle w:val="a3"/>
        <w:ind w:left="0" w:right="20"/>
        <w:rPr>
          <w:rFonts w:cs="Arial"/>
        </w:rPr>
      </w:pPr>
      <w:r w:rsidRPr="008F67D1">
        <w:rPr>
          <w:rFonts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14:paraId="44285C86" w14:textId="77777777" w:rsidTr="008039B1">
        <w:tc>
          <w:tcPr>
            <w:tcW w:w="8435" w:type="dxa"/>
          </w:tcPr>
          <w:p w14:paraId="79C11536"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configure terminal </w:t>
            </w:r>
          </w:p>
          <w:p w14:paraId="7F57A449" w14:textId="77777777" w:rsidR="00F41179" w:rsidRPr="00FF3C6E" w:rsidRDefault="00F41179" w:rsidP="002D72FB">
            <w:pPr>
              <w:ind w:right="20"/>
            </w:pPr>
            <w:r w:rsidRPr="009C1857">
              <w:rPr>
                <w:rFonts w:ascii="Courier New" w:hAnsi="Courier New" w:cs="Courier New"/>
              </w:rPr>
              <w:t>Switch(config)#</w:t>
            </w:r>
            <w:r w:rsidRPr="009C1857">
              <w:rPr>
                <w:rFonts w:ascii="Courier New" w:hAnsi="Courier New" w:cs="Courier New" w:hint="eastAsia"/>
              </w:rPr>
              <w:t xml:space="preserve"> service dhcp</w:t>
            </w:r>
          </w:p>
          <w:p w14:paraId="60468578"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sh running-config </w:t>
            </w:r>
          </w:p>
          <w:p w14:paraId="0C7B3DAA"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w:t>
            </w:r>
          </w:p>
          <w:p w14:paraId="6EF959E7"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6EFAE721" w14:textId="77777777" w:rsidR="00F41179" w:rsidRPr="009C1857" w:rsidRDefault="00F41179" w:rsidP="002D72FB">
            <w:pPr>
              <w:pStyle w:val="aa"/>
              <w:autoSpaceDE w:val="0"/>
              <w:autoSpaceDN w:val="0"/>
              <w:ind w:right="20"/>
              <w:rPr>
                <w:rFonts w:ascii="Courier New" w:hAnsi="Courier New" w:cs="Courier New"/>
              </w:rPr>
            </w:pPr>
            <w:r>
              <w:rPr>
                <w:rFonts w:ascii="Courier New" w:hAnsi="Courier New" w:cs="Courier New" w:hint="eastAsia"/>
              </w:rPr>
              <w:t>service dhcp</w:t>
            </w:r>
          </w:p>
          <w:p w14:paraId="2A81D2B4"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517D04A7" w14:textId="77777777" w:rsidR="00F41179" w:rsidRDefault="00F41179" w:rsidP="002D72FB">
            <w:pPr>
              <w:ind w:right="20"/>
            </w:pPr>
            <w:r w:rsidRPr="009C1857">
              <w:rPr>
                <w:rFonts w:ascii="Courier New" w:hAnsi="Courier New" w:cs="Courier New" w:hint="eastAsia"/>
              </w:rPr>
              <w:t>!</w:t>
            </w:r>
          </w:p>
        </w:tc>
      </w:tr>
    </w:tbl>
    <w:p w14:paraId="5B72630F" w14:textId="77777777" w:rsidR="00F54036" w:rsidRDefault="00F54036" w:rsidP="0021019A">
      <w:pPr>
        <w:pStyle w:val="2"/>
        <w:ind w:right="20"/>
      </w:pPr>
      <w:bookmarkStart w:id="1212" w:name="_Toc198525714"/>
      <w:bookmarkStart w:id="1213" w:name="_Toc253144371"/>
      <w:bookmarkStart w:id="1214" w:name="_Toc337198463"/>
      <w:bookmarkStart w:id="1215" w:name="_Toc354416207"/>
      <w:bookmarkStart w:id="1216" w:name="_Toc445130824"/>
      <w:r w:rsidRPr="002F5F3A">
        <w:lastRenderedPageBreak/>
        <w:t xml:space="preserve">DHCP </w:t>
      </w:r>
      <w:r w:rsidRPr="00F41179">
        <w:t>relay</w:t>
      </w:r>
      <w:r w:rsidRPr="002F5F3A">
        <w:t xml:space="preserve"> agent Features and Configuration</w:t>
      </w:r>
      <w:bookmarkEnd w:id="1212"/>
      <w:bookmarkEnd w:id="1213"/>
      <w:bookmarkEnd w:id="1214"/>
      <w:bookmarkEnd w:id="1215"/>
      <w:bookmarkEnd w:id="1216"/>
    </w:p>
    <w:p w14:paraId="4E4F233F" w14:textId="77777777" w:rsidR="00F54036" w:rsidRDefault="00F54036" w:rsidP="001E7454">
      <w:pPr>
        <w:pStyle w:val="3"/>
        <w:ind w:left="0" w:right="20"/>
      </w:pPr>
      <w:bookmarkStart w:id="1217" w:name="_Toc198525715"/>
      <w:bookmarkStart w:id="1218" w:name="_Toc253144372"/>
      <w:bookmarkStart w:id="1219" w:name="_Toc337198464"/>
      <w:bookmarkStart w:id="1220" w:name="_Toc354416208"/>
      <w:bookmarkStart w:id="1221" w:name="_Toc445130825"/>
      <w:r w:rsidRPr="00F41179">
        <w:t>DHCP</w:t>
      </w:r>
      <w:r w:rsidRPr="00D867F8">
        <w:t xml:space="preserve"> relay </w:t>
      </w:r>
      <w:bookmarkEnd w:id="1217"/>
      <w:bookmarkEnd w:id="1218"/>
      <w:r w:rsidRPr="00D867F8">
        <w:t>agent Overview</w:t>
      </w:r>
      <w:bookmarkEnd w:id="1219"/>
      <w:bookmarkEnd w:id="1220"/>
      <w:bookmarkEnd w:id="1221"/>
    </w:p>
    <w:p w14:paraId="4D07F7D6" w14:textId="77777777" w:rsidR="00F54036" w:rsidRDefault="00F54036" w:rsidP="001E7454">
      <w:pPr>
        <w:pStyle w:val="a3"/>
        <w:ind w:left="0" w:right="20"/>
      </w:pPr>
      <w:r w:rsidRPr="002F5F3A">
        <w:t>DHCP relay is the host forwarding DHCP packet between DHCP client and DHCP server in each different sunet.</w:t>
      </w:r>
    </w:p>
    <w:p w14:paraId="45BB9F50" w14:textId="77777777" w:rsidR="00F54036" w:rsidRDefault="00F54036" w:rsidP="001E7454">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14:paraId="49DBA058" w14:textId="77777777" w:rsidR="00F54036" w:rsidRDefault="00F54036" w:rsidP="001E7454">
      <w:pPr>
        <w:pStyle w:val="a3"/>
        <w:ind w:left="0" w:right="20"/>
      </w:pPr>
      <w:r w:rsidRPr="002F5F3A">
        <w:t xml:space="preserve">If you set </w:t>
      </w:r>
      <w:r w:rsidR="00094318">
        <w:t>C9500</w:t>
      </w:r>
      <w:r w:rsidRPr="002F5F3A">
        <w:t xml:space="preserve"> as DHCP relay agent, DHCP client and DHCP server forwards DHCP packet each other.</w:t>
      </w:r>
    </w:p>
    <w:p w14:paraId="09A33979" w14:textId="77777777" w:rsidR="00F54036" w:rsidRDefault="00F452A4" w:rsidP="001E7454">
      <w:pPr>
        <w:keepNext/>
        <w:spacing w:after="180"/>
        <w:ind w:leftChars="945" w:left="1701" w:right="20"/>
      </w:pPr>
      <w:r>
        <w:rPr>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Default="007D7AF6" w:rsidP="001E7454">
      <w:pPr>
        <w:pStyle w:val="afffff3"/>
        <w:ind w:left="0" w:right="20"/>
        <w:rPr>
          <w:rFonts w:ascii="굴림" w:eastAsia="굴림" w:hAnsi="굴림"/>
        </w:rPr>
      </w:pPr>
      <w:bookmarkStart w:id="1222" w:name="_Toc198526222"/>
      <w:bookmarkStart w:id="1223" w:name="_Toc198621990"/>
      <w:bookmarkStart w:id="1224" w:name="_Toc361679437"/>
      <w:bookmarkStart w:id="1225" w:name="_Toc391575469"/>
      <w:r>
        <w:t xml:space="preserve">Figure </w:t>
      </w:r>
      <w:r w:rsidR="005832B8">
        <w:fldChar w:fldCharType="begin"/>
      </w:r>
      <w:r w:rsidR="00092D8C">
        <w:instrText xml:space="preserve"> SEQ Figure \* ARABIC </w:instrText>
      </w:r>
      <w:r w:rsidR="005832B8">
        <w:fldChar w:fldCharType="separate"/>
      </w:r>
      <w:r w:rsidR="006C3661">
        <w:rPr>
          <w:noProof/>
        </w:rPr>
        <w:t>13</w:t>
      </w:r>
      <w:r w:rsidR="005832B8">
        <w:rPr>
          <w:noProof/>
        </w:rPr>
        <w:fldChar w:fldCharType="end"/>
      </w:r>
      <w:r w:rsidR="00F54036">
        <w:rPr>
          <w:rFonts w:hint="eastAsia"/>
        </w:rPr>
        <w:t xml:space="preserve"> </w:t>
      </w:r>
      <w:bookmarkEnd w:id="1222"/>
      <w:bookmarkEnd w:id="1223"/>
      <w:bookmarkEnd w:id="1224"/>
      <w:r w:rsidR="00F54036" w:rsidRPr="002F5F3A">
        <w:t>Message transmissions of DHCP server as a DHCP relay agent</w:t>
      </w:r>
      <w:bookmarkEnd w:id="1225"/>
    </w:p>
    <w:p w14:paraId="20BBA68D" w14:textId="77777777" w:rsidR="00F54036" w:rsidRPr="002F5F3A" w:rsidRDefault="00F54036" w:rsidP="002B424F">
      <w:pPr>
        <w:pStyle w:val="Orderlist"/>
        <w:numPr>
          <w:ilvl w:val="0"/>
          <w:numId w:val="19"/>
        </w:numPr>
        <w:ind w:left="0" w:right="20" w:hanging="357"/>
      </w:pPr>
      <w:r w:rsidRPr="002F5F3A">
        <w:t xml:space="preserve">DHCP client sends broadcast message, </w:t>
      </w:r>
      <w:r w:rsidRPr="003E15A7">
        <w:rPr>
          <w:i/>
        </w:rPr>
        <w:t>DHCPDISCOVER</w:t>
      </w:r>
      <w:r w:rsidR="001D3C63">
        <w:rPr>
          <w:i/>
        </w:rPr>
        <w:t xml:space="preserve">, </w:t>
      </w:r>
      <w:r w:rsidRPr="002F5F3A">
        <w:t>to</w:t>
      </w:r>
      <w:r w:rsidR="001D3C63" w:rsidRPr="001D3C63">
        <w:t xml:space="preserve"> </w:t>
      </w:r>
      <w:r w:rsidR="001D3C63">
        <w:t>request an</w:t>
      </w:r>
      <w:r w:rsidRPr="002F5F3A">
        <w:t xml:space="preserve"> IP</w:t>
      </w:r>
      <w:r w:rsidR="001D3C63">
        <w:t xml:space="preserve"> address</w:t>
      </w:r>
      <w:r w:rsidRPr="002F5F3A">
        <w:t>.</w:t>
      </w:r>
    </w:p>
    <w:p w14:paraId="59F13F05" w14:textId="77777777" w:rsidR="00F54036" w:rsidRPr="002F5F3A" w:rsidRDefault="00F54036" w:rsidP="001E7454">
      <w:pPr>
        <w:pStyle w:val="Orderlist"/>
        <w:tabs>
          <w:tab w:val="num" w:pos="360"/>
        </w:tabs>
        <w:ind w:left="0" w:right="20" w:hanging="357"/>
      </w:pPr>
      <w:r w:rsidRPr="002F5F3A">
        <w:t xml:space="preserve">DHCP relay agent receives the IP request message from DHCP client, and </w:t>
      </w:r>
      <w:r w:rsidR="001D3C63">
        <w:t>transfer</w:t>
      </w:r>
      <w:r w:rsidRPr="002F5F3A">
        <w:t xml:space="preserve"> the message to DHCP server by unicast.</w:t>
      </w:r>
    </w:p>
    <w:p w14:paraId="170B8DD1" w14:textId="77777777" w:rsidR="00F54036" w:rsidRPr="002F5F3A" w:rsidRDefault="00F54036" w:rsidP="001E7454">
      <w:pPr>
        <w:pStyle w:val="Orderlist"/>
        <w:tabs>
          <w:tab w:val="num" w:pos="360"/>
        </w:tabs>
        <w:ind w:left="0" w:right="20" w:hanging="357"/>
      </w:pPr>
      <w:r w:rsidRPr="002F5F3A">
        <w:t xml:space="preserve">When the DHCP server receives a message from the DHCP relay agent, it sends the </w:t>
      </w:r>
      <w:r w:rsidRPr="00F452A4">
        <w:t>DHCPOFFER</w:t>
      </w:r>
      <w:r w:rsidRPr="002F5F3A">
        <w:t xml:space="preserve"> message to the DHCP relay agent by unicast. The message contains information including IP address, default gateway etc. of the client (an IP address recorded in giaddr field is used as a destination IP).</w:t>
      </w:r>
    </w:p>
    <w:p w14:paraId="314C4D17" w14:textId="77777777" w:rsidR="00F54036" w:rsidRPr="002F5F3A" w:rsidRDefault="00F54036" w:rsidP="001E7454">
      <w:pPr>
        <w:pStyle w:val="Orderlist"/>
        <w:tabs>
          <w:tab w:val="num" w:pos="360"/>
        </w:tabs>
        <w:ind w:left="0" w:right="20" w:hanging="357"/>
      </w:pPr>
      <w:r w:rsidRPr="002F5F3A">
        <w:t xml:space="preserve">The DHCP relay agent sends the </w:t>
      </w:r>
      <w:r w:rsidRPr="00F452A4">
        <w:t>DHCPOFFER</w:t>
      </w:r>
      <w:r w:rsidRPr="002F5F3A">
        <w:t xml:space="preserve"> message to the client. </w:t>
      </w:r>
    </w:p>
    <w:p w14:paraId="57362DBE" w14:textId="77777777" w:rsidR="00F54036" w:rsidRPr="002F5F3A" w:rsidRDefault="00F54036" w:rsidP="001E7454">
      <w:pPr>
        <w:pStyle w:val="Orderlist"/>
        <w:tabs>
          <w:tab w:val="num" w:pos="360"/>
        </w:tabs>
        <w:ind w:left="0" w:right="20" w:hanging="357"/>
      </w:pPr>
      <w:r w:rsidRPr="00F452A4">
        <w:t xml:space="preserve">DHCPREQUEST </w:t>
      </w:r>
      <w:r w:rsidRPr="002F5F3A">
        <w:t xml:space="preserve">and </w:t>
      </w:r>
      <w:r w:rsidRPr="00F452A4">
        <w:t xml:space="preserve">DHCPACK </w:t>
      </w:r>
      <w:r w:rsidRPr="002F5F3A">
        <w:t xml:space="preserve">messages are transferred by the DHCP relay agent in a same manner between the DHCP server and the client. </w:t>
      </w:r>
    </w:p>
    <w:p w14:paraId="5485A950" w14:textId="77777777" w:rsidR="00F54036" w:rsidRDefault="00F54036" w:rsidP="001E7454">
      <w:pPr>
        <w:pStyle w:val="3"/>
        <w:ind w:left="0" w:right="20"/>
      </w:pPr>
      <w:bookmarkStart w:id="1226" w:name="_Toc20973449"/>
      <w:bookmarkStart w:id="1227" w:name="_Toc198525717"/>
      <w:bookmarkStart w:id="1228" w:name="_Toc253144373"/>
      <w:bookmarkStart w:id="1229" w:name="_Toc337198465"/>
      <w:bookmarkStart w:id="1230" w:name="_Toc354416209"/>
      <w:bookmarkStart w:id="1231" w:name="_Toc445130826"/>
      <w:r w:rsidRPr="00D867F8">
        <w:t>Enabling DHCP Relay Function</w:t>
      </w:r>
      <w:bookmarkEnd w:id="1226"/>
      <w:bookmarkEnd w:id="1227"/>
      <w:bookmarkEnd w:id="1228"/>
      <w:bookmarkEnd w:id="1229"/>
      <w:bookmarkEnd w:id="1230"/>
      <w:bookmarkEnd w:id="1231"/>
    </w:p>
    <w:p w14:paraId="26BD535B" w14:textId="77777777" w:rsidR="00F54036" w:rsidRDefault="00F54036" w:rsidP="001E7454">
      <w:pPr>
        <w:pStyle w:val="a3"/>
        <w:ind w:left="0" w:right="20"/>
      </w:pPr>
      <w:r w:rsidRPr="002F5F3A">
        <w:t>By default,</w:t>
      </w:r>
      <w:r>
        <w:t xml:space="preserve"> the DHCP relay agent function</w:t>
      </w:r>
      <w:r w:rsidRPr="002F5F3A">
        <w:t xml:space="preserve"> </w:t>
      </w:r>
      <w:r>
        <w:t>is</w:t>
      </w:r>
      <w:r w:rsidRPr="002F5F3A">
        <w:t xml:space="preserve"> not enabled. To enable the DHCP relay agent, use the following command in global configuration mode:</w:t>
      </w:r>
    </w:p>
    <w:p w14:paraId="4833961C" w14:textId="77777777" w:rsidR="00B415A8" w:rsidRDefault="00B415A8" w:rsidP="001E7454">
      <w:pPr>
        <w:pStyle w:val="afffff3"/>
        <w:ind w:left="0" w:right="20"/>
      </w:pPr>
      <w:bookmarkStart w:id="1232" w:name="_Toc391575201"/>
    </w:p>
    <w:p w14:paraId="7E129805" w14:textId="77777777" w:rsidR="00A107EB" w:rsidRDefault="00A107EB" w:rsidP="001E7454">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E420FA">
        <w:rPr>
          <w:noProof/>
        </w:rPr>
        <w:t>59</w:t>
      </w:r>
      <w:r w:rsidR="005832B8">
        <w:rPr>
          <w:noProof/>
        </w:rPr>
        <w:fldChar w:fldCharType="end"/>
      </w:r>
      <w:r>
        <w:rPr>
          <w:rFonts w:hint="eastAsia"/>
        </w:rPr>
        <w:t xml:space="preserve"> </w:t>
      </w:r>
      <w:r w:rsidRPr="002F5F3A">
        <w:t>Enabling DHCP Server Function</w:t>
      </w:r>
      <w:bookmarkEnd w:id="1232"/>
    </w:p>
    <w:tbl>
      <w:tblPr>
        <w:tblStyle w:val="CLIWide"/>
        <w:tblW w:w="0" w:type="auto"/>
        <w:tblLook w:val="01E0" w:firstRow="1" w:lastRow="1" w:firstColumn="1" w:lastColumn="1" w:noHBand="0" w:noVBand="0"/>
      </w:tblPr>
      <w:tblGrid>
        <w:gridCol w:w="2283"/>
        <w:gridCol w:w="5649"/>
      </w:tblGrid>
      <w:tr w:rsidR="00F54036"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2F5F3A" w:rsidRDefault="00F54036" w:rsidP="001E7454">
            <w:pPr>
              <w:pStyle w:val="ab"/>
              <w:wordWrap/>
              <w:ind w:right="20"/>
              <w:rPr>
                <w:b w:val="0"/>
              </w:rPr>
            </w:pPr>
            <w:r w:rsidRPr="002F5F3A">
              <w:rPr>
                <w:b w:val="0"/>
              </w:rPr>
              <w:t>Command</w:t>
            </w:r>
          </w:p>
        </w:tc>
        <w:tc>
          <w:tcPr>
            <w:tcW w:w="6500" w:type="dxa"/>
          </w:tcPr>
          <w:p w14:paraId="16F379DC" w14:textId="77777777" w:rsidR="00F54036" w:rsidRPr="002F5F3A" w:rsidRDefault="00F54036" w:rsidP="001E7454">
            <w:pPr>
              <w:pStyle w:val="ab"/>
              <w:wordWrap/>
              <w:ind w:right="20"/>
              <w:rPr>
                <w:b w:val="0"/>
              </w:rPr>
            </w:pPr>
            <w:r w:rsidRPr="002F5F3A">
              <w:rPr>
                <w:b w:val="0"/>
              </w:rPr>
              <w:t>Description</w:t>
            </w:r>
          </w:p>
        </w:tc>
      </w:tr>
      <w:tr w:rsidR="00F54036" w14:paraId="0366002F" w14:textId="77777777" w:rsidTr="007D7AF6">
        <w:tc>
          <w:tcPr>
            <w:tcW w:w="2500" w:type="dxa"/>
          </w:tcPr>
          <w:p w14:paraId="52A1EC0A" w14:textId="77777777" w:rsidR="00F54036" w:rsidRPr="002F5F3A" w:rsidRDefault="00F54036" w:rsidP="001E7454">
            <w:pPr>
              <w:pStyle w:val="aa"/>
              <w:ind w:right="20"/>
            </w:pPr>
            <w:r w:rsidRPr="002F5F3A">
              <w:t>service dhcp relay</w:t>
            </w:r>
          </w:p>
        </w:tc>
        <w:tc>
          <w:tcPr>
            <w:tcW w:w="6500" w:type="dxa"/>
          </w:tcPr>
          <w:p w14:paraId="28E91D7E" w14:textId="77777777" w:rsidR="00F54036" w:rsidRPr="002F5F3A" w:rsidRDefault="00F54036" w:rsidP="002B424F">
            <w:pPr>
              <w:pStyle w:val="a9"/>
              <w:numPr>
                <w:ilvl w:val="0"/>
                <w:numId w:val="9"/>
              </w:numPr>
              <w:wordWrap/>
              <w:ind w:left="0" w:right="20"/>
            </w:pPr>
            <w:r w:rsidRPr="002F5F3A">
              <w:t>Enables DHCP Relay function of router</w:t>
            </w:r>
          </w:p>
          <w:p w14:paraId="121D26CB" w14:textId="77777777" w:rsidR="00F54036" w:rsidRPr="007D7AF6" w:rsidRDefault="00F54036" w:rsidP="002B424F">
            <w:pPr>
              <w:pStyle w:val="a9"/>
              <w:numPr>
                <w:ilvl w:val="0"/>
                <w:numId w:val="9"/>
              </w:numPr>
              <w:wordWrap/>
              <w:ind w:left="0" w:right="20"/>
            </w:pPr>
            <w:r w:rsidRPr="002F5F3A">
              <w:t xml:space="preserve">Use no format of this command to disable the DHCP relay. </w:t>
            </w:r>
          </w:p>
        </w:tc>
      </w:tr>
    </w:tbl>
    <w:p w14:paraId="7B21B4A8" w14:textId="77777777" w:rsidR="00F54036" w:rsidRPr="004428A2" w:rsidRDefault="00F54036" w:rsidP="001E7454">
      <w:pPr>
        <w:pStyle w:val="a3"/>
        <w:ind w:left="0" w:right="20"/>
      </w:pPr>
      <w:r w:rsidRPr="002F5F3A">
        <w:t>The following example shows how to enable a DHCP relay</w:t>
      </w:r>
      <w:r>
        <w:t xml:space="preserve"> function</w:t>
      </w:r>
      <w:r w:rsidRPr="004428A2">
        <w:t>.</w:t>
      </w:r>
    </w:p>
    <w:tbl>
      <w:tblPr>
        <w:tblStyle w:val="48"/>
        <w:tblW w:w="0" w:type="auto"/>
        <w:tblLook w:val="01E0" w:firstRow="1" w:lastRow="1" w:firstColumn="1" w:lastColumn="1" w:noHBand="0" w:noVBand="0"/>
      </w:tblPr>
      <w:tblGrid>
        <w:gridCol w:w="8045"/>
      </w:tblGrid>
      <w:tr w:rsidR="00F54036" w14:paraId="366A3333" w14:textId="77777777" w:rsidTr="00F452A4">
        <w:tc>
          <w:tcPr>
            <w:tcW w:w="9048" w:type="dxa"/>
          </w:tcPr>
          <w:p w14:paraId="571C89F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7CE5A92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service dhcp relay </w:t>
            </w:r>
          </w:p>
          <w:p w14:paraId="1197815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w:t>
            </w:r>
            <w:r w:rsidRPr="009C1857">
              <w:rPr>
                <w:rFonts w:ascii="Courier New" w:hAnsi="Courier New" w:cs="Courier New" w:hint="eastAsia"/>
              </w:rPr>
              <w:t>it</w:t>
            </w:r>
          </w:p>
          <w:p w14:paraId="7C49620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2642CA0A" w14:textId="77777777" w:rsidR="00F54036" w:rsidRPr="009C1857" w:rsidRDefault="00F54036" w:rsidP="001E7454">
            <w:pPr>
              <w:pStyle w:val="aa"/>
              <w:ind w:right="20"/>
              <w:rPr>
                <w:rFonts w:ascii="Courier New" w:hAnsi="Courier New" w:cs="Courier New"/>
              </w:rPr>
            </w:pPr>
          </w:p>
          <w:p w14:paraId="6B4DA24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1C580E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792118C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5BFE89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E4A336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6FA3EF9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14:paraId="7F2BF5A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547D1576" w14:textId="77777777" w:rsidR="00F54036"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5DAD3671"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590E8070" w14:textId="77777777" w:rsidR="00F54036" w:rsidRPr="009C1857" w:rsidRDefault="00F54036" w:rsidP="001E7454">
            <w:pPr>
              <w:pStyle w:val="aa"/>
              <w:ind w:right="20"/>
              <w:rPr>
                <w:rFonts w:ascii="Courier New" w:hAnsi="Courier New" w:cs="Courier New"/>
              </w:rPr>
            </w:pPr>
          </w:p>
          <w:p w14:paraId="1C623E6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0000B69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none</w:t>
            </w:r>
          </w:p>
        </w:tc>
      </w:tr>
    </w:tbl>
    <w:p w14:paraId="233AEBAB" w14:textId="77777777" w:rsidR="00F54036" w:rsidRDefault="00F54036" w:rsidP="001E7454">
      <w:pPr>
        <w:pStyle w:val="3"/>
        <w:ind w:left="0" w:right="20"/>
      </w:pPr>
      <w:bookmarkStart w:id="1233" w:name="_Toc198525718"/>
      <w:bookmarkStart w:id="1234" w:name="_Toc253144374"/>
      <w:bookmarkStart w:id="1235" w:name="_Toc337198466"/>
      <w:bookmarkStart w:id="1236" w:name="_Toc354416210"/>
      <w:bookmarkStart w:id="1237" w:name="_Toc445130827"/>
      <w:r w:rsidRPr="00D867F8">
        <w:t xml:space="preserve">DHCP Server </w:t>
      </w:r>
      <w:bookmarkEnd w:id="1233"/>
      <w:bookmarkEnd w:id="1234"/>
      <w:r w:rsidRPr="00D867F8">
        <w:t>Configuration on DHCP Relay Agent</w:t>
      </w:r>
      <w:bookmarkEnd w:id="1235"/>
      <w:bookmarkEnd w:id="1236"/>
      <w:bookmarkEnd w:id="1237"/>
    </w:p>
    <w:p w14:paraId="266FD2F8" w14:textId="77777777" w:rsidR="00F54036" w:rsidRDefault="00F54036" w:rsidP="001E7454">
      <w:pPr>
        <w:pStyle w:val="a3"/>
        <w:ind w:left="0" w:right="20"/>
      </w:pPr>
      <w:r w:rsidRPr="002F5F3A">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2F5F3A" w:rsidRDefault="00F54036" w:rsidP="001E7454">
      <w:pPr>
        <w:pStyle w:val="a3"/>
        <w:ind w:left="0" w:right="20"/>
      </w:pPr>
      <w:r w:rsidRPr="002F5F3A">
        <w:t>When you set DHCP server regardless of interface with setting DHCP message with RX, use the following command:</w:t>
      </w:r>
    </w:p>
    <w:p w14:paraId="4E5C6CC5" w14:textId="77777777" w:rsidR="00F54036" w:rsidRPr="002F5F3A" w:rsidRDefault="006A4BB0" w:rsidP="001E7454">
      <w:pPr>
        <w:pStyle w:val="affff4"/>
        <w:wordWrap/>
        <w:ind w:left="0" w:right="20"/>
      </w:pPr>
      <w:bookmarkStart w:id="1238" w:name="_Toc354416616"/>
      <w:bookmarkStart w:id="1239" w:name="_Toc391575202"/>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E420FA">
        <w:rPr>
          <w:noProof/>
        </w:rPr>
        <w:t>60</w:t>
      </w:r>
      <w:r w:rsidR="005832B8">
        <w:rPr>
          <w:noProof/>
        </w:rPr>
        <w:fldChar w:fldCharType="end"/>
      </w:r>
      <w:r w:rsidR="00F54036" w:rsidRPr="002F5F3A">
        <w:t xml:space="preserve"> DHCP Server Configuration on DHCP Relay Agent</w:t>
      </w:r>
      <w:bookmarkEnd w:id="1238"/>
      <w:bookmarkEnd w:id="1239"/>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10"/>
        <w:gridCol w:w="5335"/>
      </w:tblGrid>
      <w:tr w:rsidR="00F54036" w:rsidRPr="002F5F3A" w14:paraId="637B903B" w14:textId="77777777" w:rsidTr="00F452A4">
        <w:tc>
          <w:tcPr>
            <w:tcW w:w="2903" w:type="dxa"/>
            <w:shd w:val="clear" w:color="auto" w:fill="E6E6E6"/>
            <w:vAlign w:val="center"/>
          </w:tcPr>
          <w:p w14:paraId="4AC5982F" w14:textId="77777777" w:rsidR="00F54036" w:rsidRPr="002F5F3A" w:rsidRDefault="00F54036" w:rsidP="001E7454">
            <w:pPr>
              <w:pStyle w:val="ab"/>
              <w:wordWrap/>
              <w:ind w:right="20"/>
              <w:rPr>
                <w:b w:val="0"/>
              </w:rPr>
            </w:pPr>
            <w:r w:rsidRPr="002F5F3A">
              <w:rPr>
                <w:b w:val="0"/>
              </w:rPr>
              <w:t>Command</w:t>
            </w:r>
          </w:p>
        </w:tc>
        <w:tc>
          <w:tcPr>
            <w:tcW w:w="5780" w:type="dxa"/>
            <w:shd w:val="clear" w:color="auto" w:fill="E6E6E6"/>
            <w:vAlign w:val="center"/>
          </w:tcPr>
          <w:p w14:paraId="196C1C04" w14:textId="77777777" w:rsidR="00F54036" w:rsidRPr="002F5F3A" w:rsidRDefault="00F54036" w:rsidP="001E7454">
            <w:pPr>
              <w:pStyle w:val="ab"/>
              <w:wordWrap/>
              <w:ind w:right="20"/>
              <w:rPr>
                <w:b w:val="0"/>
              </w:rPr>
            </w:pPr>
            <w:r w:rsidRPr="002F5F3A">
              <w:rPr>
                <w:b w:val="0"/>
              </w:rPr>
              <w:t>Description</w:t>
            </w:r>
          </w:p>
        </w:tc>
      </w:tr>
      <w:tr w:rsidR="00F54036" w:rsidRPr="002F5F3A" w14:paraId="77EF6ED5" w14:textId="77777777" w:rsidTr="00F452A4">
        <w:tc>
          <w:tcPr>
            <w:tcW w:w="2903" w:type="dxa"/>
            <w:vAlign w:val="center"/>
          </w:tcPr>
          <w:p w14:paraId="16590BEA" w14:textId="77777777" w:rsidR="00F54036" w:rsidRPr="002F5F3A" w:rsidRDefault="00F54036" w:rsidP="001E7454">
            <w:pPr>
              <w:pStyle w:val="aa"/>
              <w:ind w:right="20"/>
            </w:pPr>
            <w:r w:rsidRPr="002F5F3A">
              <w:rPr>
                <w:b/>
                <w:bCs/>
              </w:rPr>
              <w:t xml:space="preserve">ip dhcp-server </w:t>
            </w:r>
            <w:r w:rsidRPr="002F5F3A">
              <w:rPr>
                <w:i/>
                <w:iCs/>
              </w:rPr>
              <w:t xml:space="preserve">address </w:t>
            </w:r>
          </w:p>
        </w:tc>
        <w:tc>
          <w:tcPr>
            <w:tcW w:w="5780" w:type="dxa"/>
            <w:vAlign w:val="center"/>
          </w:tcPr>
          <w:p w14:paraId="712AD9BC" w14:textId="77777777" w:rsidR="00F54036" w:rsidRPr="002F5F3A" w:rsidRDefault="00F54036" w:rsidP="001E7454">
            <w:pPr>
              <w:pStyle w:val="afffc"/>
              <w:ind w:right="20"/>
            </w:pPr>
            <w:r w:rsidRPr="002F5F3A">
              <w:t xml:space="preserve">Sets an IP address of the DHCP server that a DHCP relay agent will forward a DHCP discover/request message to. </w:t>
            </w:r>
          </w:p>
          <w:p w14:paraId="13EFF750" w14:textId="77777777" w:rsidR="00F54036" w:rsidRPr="002F5F3A" w:rsidRDefault="00F54036" w:rsidP="001E7454">
            <w:pPr>
              <w:pStyle w:val="afffc"/>
              <w:ind w:right="20"/>
            </w:pPr>
            <w:r w:rsidRPr="002F5F3A">
              <w:t>To delete the setting, use no command.</w:t>
            </w:r>
          </w:p>
        </w:tc>
      </w:tr>
    </w:tbl>
    <w:p w14:paraId="377BD91D" w14:textId="77777777" w:rsidR="00F54036" w:rsidRPr="002F5F3A" w:rsidRDefault="00F54036" w:rsidP="001E7454">
      <w:pPr>
        <w:wordWrap/>
        <w:ind w:right="20"/>
      </w:pPr>
    </w:p>
    <w:tbl>
      <w:tblPr>
        <w:tblStyle w:val="NOTICE"/>
        <w:tblW w:w="0" w:type="auto"/>
        <w:tblLook w:val="01E0" w:firstRow="1" w:lastRow="1" w:firstColumn="1" w:lastColumn="1" w:noHBand="0" w:noVBand="0"/>
      </w:tblPr>
      <w:tblGrid>
        <w:gridCol w:w="957"/>
        <w:gridCol w:w="1028"/>
        <w:gridCol w:w="5947"/>
      </w:tblGrid>
      <w:tr w:rsidR="00F54036" w:rsidRPr="002F5F3A" w14:paraId="52F3FC0D" w14:textId="77777777" w:rsidTr="00F452A4">
        <w:tc>
          <w:tcPr>
            <w:tcW w:w="978" w:type="dxa"/>
            <w:vAlign w:val="center"/>
          </w:tcPr>
          <w:p w14:paraId="25451191" w14:textId="77777777" w:rsidR="00F54036" w:rsidRPr="002F5F3A" w:rsidRDefault="00F54036" w:rsidP="001E7454">
            <w:pPr>
              <w:pStyle w:val="aa"/>
              <w:spacing w:after="120"/>
              <w:ind w:right="20"/>
              <w:jc w:val="both"/>
            </w:pPr>
            <w:r>
              <w:rPr>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2F5F3A" w:rsidRDefault="00F54036" w:rsidP="001E7454">
            <w:pPr>
              <w:pStyle w:val="aa"/>
              <w:ind w:right="20"/>
              <w:jc w:val="both"/>
              <w:rPr>
                <w:b/>
                <w:bCs/>
              </w:rPr>
            </w:pPr>
            <w:r w:rsidRPr="002F5F3A">
              <w:rPr>
                <w:b/>
                <w:bCs/>
              </w:rPr>
              <w:t>Notice</w:t>
            </w:r>
          </w:p>
        </w:tc>
        <w:tc>
          <w:tcPr>
            <w:tcW w:w="6642" w:type="dxa"/>
            <w:vAlign w:val="center"/>
          </w:tcPr>
          <w:p w14:paraId="05817862" w14:textId="77777777" w:rsidR="00F54036" w:rsidRPr="002F5F3A" w:rsidRDefault="00F54036" w:rsidP="001E7454">
            <w:pPr>
              <w:pStyle w:val="afffc"/>
              <w:ind w:right="20"/>
              <w:jc w:val="both"/>
            </w:pPr>
            <w:r w:rsidRPr="002F5F3A">
              <w:t xml:space="preserve">DHCP relay Agent of </w:t>
            </w:r>
            <w:r w:rsidR="00094318">
              <w:t>C9500</w:t>
            </w:r>
            <w:r>
              <w:t xml:space="preserve"> can have up </w:t>
            </w:r>
            <w:r w:rsidRPr="001D3C63">
              <w:t xml:space="preserve">to </w:t>
            </w:r>
            <w:r w:rsidR="001D3C63" w:rsidRPr="001D3C63">
              <w:t xml:space="preserve">20 </w:t>
            </w:r>
            <w:r w:rsidRPr="001D3C63">
              <w:t>helper</w:t>
            </w:r>
            <w:r w:rsidRPr="002F5F3A">
              <w:t>-addresses.</w:t>
            </w:r>
          </w:p>
        </w:tc>
      </w:tr>
    </w:tbl>
    <w:p w14:paraId="75195E41" w14:textId="77777777" w:rsidR="00F54036" w:rsidRDefault="00F54036" w:rsidP="001E7454">
      <w:pPr>
        <w:pStyle w:val="a3"/>
        <w:ind w:left="0" w:right="20"/>
      </w:pPr>
      <w:r w:rsidRPr="002F5F3A">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14:paraId="64A53D92" w14:textId="77777777" w:rsidTr="00F452A4">
        <w:tc>
          <w:tcPr>
            <w:tcW w:w="9000" w:type="dxa"/>
          </w:tcPr>
          <w:p w14:paraId="6941D42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D74D5C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w:t>
            </w:r>
            <w:r>
              <w:rPr>
                <w:rFonts w:ascii="Courier New" w:hAnsi="Courier New" w:cs="Courier New" w:hint="eastAsia"/>
              </w:rPr>
              <w:t>dhcp-server</w:t>
            </w:r>
            <w:r w:rsidRPr="009C1857">
              <w:rPr>
                <w:rFonts w:ascii="Courier New" w:hAnsi="Courier New" w:cs="Courier New"/>
              </w:rPr>
              <w:t xml:space="preserve"> 192.168.0.254</w:t>
            </w:r>
          </w:p>
          <w:p w14:paraId="263A0591"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1AF4501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29B12F9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0D7C68C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78CCBD2F" w14:textId="77777777" w:rsidR="00F54036" w:rsidRPr="009C1857" w:rsidRDefault="00F54036" w:rsidP="001E7454">
            <w:pPr>
              <w:pStyle w:val="aa"/>
              <w:ind w:right="20"/>
              <w:rPr>
                <w:rFonts w:ascii="Courier New" w:hAnsi="Courier New" w:cs="Courier New"/>
              </w:rPr>
            </w:pPr>
          </w:p>
          <w:p w14:paraId="6182AFE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6DA4210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4C9465D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7413771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9CD927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4E78ADA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14:paraId="06ABCCD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07DF46A1" w14:textId="77777777" w:rsidR="00F54036"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1BA54A22"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lastRenderedPageBreak/>
              <w:t>Global rate-limit (per MAC)   : 0/0/0</w:t>
            </w:r>
          </w:p>
          <w:p w14:paraId="2F19C44F" w14:textId="77777777" w:rsidR="00F54036" w:rsidRPr="009C1857" w:rsidRDefault="00F54036" w:rsidP="001E7454">
            <w:pPr>
              <w:pStyle w:val="aa"/>
              <w:ind w:right="20"/>
              <w:rPr>
                <w:rFonts w:ascii="Courier New" w:hAnsi="Courier New" w:cs="Courier New"/>
              </w:rPr>
            </w:pPr>
          </w:p>
          <w:p w14:paraId="0A8CC8E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603A386" w14:textId="77777777" w:rsidR="00F54036" w:rsidRDefault="00F54036" w:rsidP="001E7454">
            <w:pPr>
              <w:pStyle w:val="aa"/>
              <w:ind w:right="20"/>
            </w:pPr>
            <w:r w:rsidRPr="009C1857">
              <w:rPr>
                <w:rFonts w:ascii="Courier New" w:hAnsi="Courier New" w:cs="Courier New"/>
              </w:rPr>
              <w:t xml:space="preserve">  192.168.0.254</w:t>
            </w:r>
          </w:p>
        </w:tc>
      </w:tr>
    </w:tbl>
    <w:p w14:paraId="3237E77A" w14:textId="77777777" w:rsidR="00F54036" w:rsidRDefault="00F54036" w:rsidP="001E7454">
      <w:pPr>
        <w:pStyle w:val="3"/>
        <w:ind w:left="0" w:right="20"/>
      </w:pPr>
      <w:bookmarkStart w:id="1240" w:name="_Toc198525719"/>
      <w:bookmarkStart w:id="1241" w:name="_Toc198621925"/>
      <w:bookmarkStart w:id="1242" w:name="_Toc363228382"/>
      <w:bookmarkStart w:id="1243" w:name="_Toc445130828"/>
      <w:r>
        <w:rPr>
          <w:rFonts w:hint="eastAsia"/>
        </w:rPr>
        <w:lastRenderedPageBreak/>
        <w:t>DHCP relay information option</w:t>
      </w:r>
      <w:r w:rsidR="008039B1">
        <w:rPr>
          <w:rFonts w:hint="eastAsia"/>
        </w:rPr>
        <w:t xml:space="preserve"> </w:t>
      </w:r>
      <w:r>
        <w:rPr>
          <w:rFonts w:hint="eastAsia"/>
        </w:rPr>
        <w:t xml:space="preserve">(OPTION82) </w:t>
      </w:r>
      <w:bookmarkEnd w:id="1240"/>
      <w:bookmarkEnd w:id="1241"/>
      <w:bookmarkEnd w:id="1242"/>
      <w:r w:rsidRPr="00D867F8">
        <w:t>Configuration</w:t>
      </w:r>
      <w:bookmarkEnd w:id="1243"/>
    </w:p>
    <w:p w14:paraId="25B7FA34" w14:textId="77777777" w:rsidR="00F54036" w:rsidRDefault="00F54036" w:rsidP="001E7454">
      <w:pPr>
        <w:pStyle w:val="a3"/>
        <w:ind w:left="0" w:right="20"/>
      </w:pPr>
      <w:r w:rsidRPr="002F5F3A">
        <w:t xml:space="preserve">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w:t>
      </w:r>
      <w:r w:rsidRPr="002F5F3A">
        <w:t>‘</w:t>
      </w:r>
      <w:r w:rsidRPr="002F5F3A">
        <w:t>a</w:t>
      </w:r>
      <w:r w:rsidRPr="002F5F3A">
        <w:t>’</w:t>
      </w:r>
      <w:r w:rsidRPr="002F5F3A">
        <w:t>, later when a request with the same port of the same switch combined with different MAC address, let</w:t>
      </w:r>
      <w:r w:rsidRPr="002F5F3A">
        <w:t>’</w:t>
      </w:r>
      <w:r w:rsidRPr="002F5F3A">
        <w:t xml:space="preserve">s say </w:t>
      </w:r>
      <w:r w:rsidRPr="002F5F3A">
        <w:t>‘</w:t>
      </w:r>
      <w:r w:rsidRPr="002F5F3A">
        <w:t>b</w:t>
      </w:r>
      <w:r w:rsidRPr="002F5F3A">
        <w:t>’</w:t>
      </w:r>
      <w:r w:rsidRPr="002F5F3A">
        <w:t xml:space="preserve"> would arrive in DHCP server, then the DHCP server can reject or ignore it.</w:t>
      </w:r>
    </w:p>
    <w:p w14:paraId="1E06704A" w14:textId="77777777" w:rsidR="00F54036" w:rsidRPr="002F5F3A" w:rsidRDefault="00F54036" w:rsidP="001E7454">
      <w:pPr>
        <w:pStyle w:val="a3"/>
        <w:ind w:left="0" w:right="20"/>
      </w:pPr>
      <w:r w:rsidRPr="002F5F3A">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Default="00F54036" w:rsidP="001E7454">
      <w:pPr>
        <w:ind w:right="20"/>
      </w:pPr>
    </w:p>
    <w:p w14:paraId="5F6D4219" w14:textId="77777777" w:rsidR="00F54036" w:rsidRDefault="00F452A4" w:rsidP="00E20826">
      <w:pPr>
        <w:ind w:leftChars="645" w:left="1161" w:right="20"/>
        <w:jc w:val="center"/>
      </w:pPr>
      <w:r>
        <w:rPr>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4" w:name="_Toc198526223"/>
    <w:bookmarkStart w:id="1245" w:name="_Toc198621991"/>
    <w:bookmarkStart w:id="1246" w:name="_Toc361679438"/>
    <w:bookmarkStart w:id="1247" w:name="_Toc391575470"/>
    <w:p w14:paraId="7D8DB3E3" w14:textId="77777777" w:rsidR="00F54036" w:rsidRDefault="004F5D20" w:rsidP="001E7454">
      <w:pPr>
        <w:pStyle w:val="afffff3"/>
        <w:ind w:left="0" w:right="20"/>
        <w:jc w:val="center"/>
        <w:rPr>
          <w:rFonts w:ascii="굴림" w:eastAsia="굴림" w:hAnsi="굴림"/>
        </w:rPr>
      </w:pPr>
      <w:r>
        <w:rPr>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14</w:t>
      </w:r>
      <w:r w:rsidR="005832B8">
        <w:rPr>
          <w:noProof/>
        </w:rPr>
        <w:fldChar w:fldCharType="end"/>
      </w:r>
      <w:r w:rsidR="00F54036">
        <w:rPr>
          <w:rFonts w:hint="eastAsia"/>
        </w:rPr>
        <w:t xml:space="preserve"> DHCP Relay Option82</w:t>
      </w:r>
      <w:bookmarkEnd w:id="1244"/>
      <w:bookmarkEnd w:id="1245"/>
      <w:bookmarkEnd w:id="1246"/>
      <w:bookmarkEnd w:id="1247"/>
    </w:p>
    <w:p w14:paraId="403B0081" w14:textId="77777777" w:rsidR="00F54036" w:rsidRDefault="00F54036" w:rsidP="001E7454">
      <w:pPr>
        <w:pStyle w:val="4"/>
        <w:ind w:left="0" w:right="20"/>
      </w:pPr>
      <w:bookmarkStart w:id="1248" w:name="_Toc337198468"/>
      <w:r w:rsidRPr="002F5F3A">
        <w:t>Enabling DHCP relay information option</w:t>
      </w:r>
      <w:bookmarkEnd w:id="1248"/>
    </w:p>
    <w:p w14:paraId="328F2437" w14:textId="77777777" w:rsidR="00F54036" w:rsidRDefault="00F54036" w:rsidP="001E7454">
      <w:pPr>
        <w:pStyle w:val="a3"/>
        <w:ind w:left="0" w:right="20"/>
      </w:pPr>
      <w:r w:rsidRPr="002F5F3A">
        <w:t xml:space="preserve">To enable the relay information option function of </w:t>
      </w:r>
      <w:r w:rsidR="00094318">
        <w:t>C9500</w:t>
      </w:r>
      <w:r w:rsidRPr="002F5F3A">
        <w:t xml:space="preserve"> DHCP Relay Agent, use the following command:</w:t>
      </w:r>
    </w:p>
    <w:p w14:paraId="386D132B" w14:textId="77777777" w:rsidR="00136217" w:rsidRDefault="00136217" w:rsidP="001E7454">
      <w:pPr>
        <w:pStyle w:val="afffff3"/>
        <w:ind w:left="0" w:right="20"/>
      </w:pPr>
      <w:bookmarkStart w:id="1249" w:name="_Toc391575203"/>
      <w:r>
        <w:t xml:space="preserve">Table </w:t>
      </w:r>
      <w:r w:rsidR="005832B8">
        <w:fldChar w:fldCharType="begin"/>
      </w:r>
      <w:r w:rsidR="00092D8C">
        <w:instrText xml:space="preserve"> SEQ Table \* ARABIC </w:instrText>
      </w:r>
      <w:r w:rsidR="005832B8">
        <w:fldChar w:fldCharType="separate"/>
      </w:r>
      <w:r w:rsidR="00E420FA">
        <w:rPr>
          <w:noProof/>
        </w:rPr>
        <w:t>61</w:t>
      </w:r>
      <w:r w:rsidR="005832B8">
        <w:rPr>
          <w:noProof/>
        </w:rPr>
        <w:fldChar w:fldCharType="end"/>
      </w:r>
      <w:r>
        <w:rPr>
          <w:rFonts w:hint="eastAsia"/>
        </w:rPr>
        <w:t xml:space="preserve"> Enabling DHCP relay agent Information option</w:t>
      </w:r>
      <w:bookmarkEnd w:id="1249"/>
    </w:p>
    <w:tbl>
      <w:tblPr>
        <w:tblStyle w:val="CLIWide"/>
        <w:tblW w:w="0" w:type="auto"/>
        <w:tblLook w:val="01E0" w:firstRow="1" w:lastRow="1" w:firstColumn="1" w:lastColumn="1" w:noHBand="0" w:noVBand="0"/>
      </w:tblPr>
      <w:tblGrid>
        <w:gridCol w:w="3147"/>
        <w:gridCol w:w="4785"/>
      </w:tblGrid>
      <w:tr w:rsidR="00F54036"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2F5F3A" w:rsidRDefault="00F54036" w:rsidP="001E7454">
            <w:pPr>
              <w:pStyle w:val="ab"/>
              <w:wordWrap/>
              <w:ind w:right="20"/>
              <w:rPr>
                <w:b w:val="0"/>
              </w:rPr>
            </w:pPr>
            <w:r w:rsidRPr="002F5F3A">
              <w:rPr>
                <w:b w:val="0"/>
              </w:rPr>
              <w:t>Command</w:t>
            </w:r>
          </w:p>
        </w:tc>
        <w:tc>
          <w:tcPr>
            <w:tcW w:w="5100" w:type="dxa"/>
          </w:tcPr>
          <w:p w14:paraId="5015E8BA" w14:textId="77777777" w:rsidR="00F54036" w:rsidRPr="002F5F3A" w:rsidRDefault="00F54036" w:rsidP="001E7454">
            <w:pPr>
              <w:pStyle w:val="ab"/>
              <w:wordWrap/>
              <w:ind w:right="20"/>
              <w:rPr>
                <w:b w:val="0"/>
              </w:rPr>
            </w:pPr>
            <w:r w:rsidRPr="002F5F3A">
              <w:rPr>
                <w:b w:val="0"/>
              </w:rPr>
              <w:t>Description</w:t>
            </w:r>
          </w:p>
        </w:tc>
      </w:tr>
      <w:tr w:rsidR="00F54036" w14:paraId="68E3D06A" w14:textId="77777777" w:rsidTr="00136217">
        <w:tc>
          <w:tcPr>
            <w:tcW w:w="3317" w:type="dxa"/>
          </w:tcPr>
          <w:p w14:paraId="2CA1CABF" w14:textId="77777777" w:rsidR="00F54036" w:rsidRPr="002F5F3A" w:rsidRDefault="00F54036" w:rsidP="001E7454">
            <w:pPr>
              <w:pStyle w:val="aa"/>
              <w:ind w:right="20"/>
            </w:pPr>
            <w:r w:rsidRPr="002F5F3A">
              <w:rPr>
                <w:b/>
                <w:bCs/>
              </w:rPr>
              <w:t>ip dhcp relay information option</w:t>
            </w:r>
          </w:p>
        </w:tc>
        <w:tc>
          <w:tcPr>
            <w:tcW w:w="5100" w:type="dxa"/>
          </w:tcPr>
          <w:p w14:paraId="55EBC259" w14:textId="77777777" w:rsidR="00F54036" w:rsidRPr="002F5F3A" w:rsidRDefault="00F54036" w:rsidP="001E7454">
            <w:pPr>
              <w:pStyle w:val="afffc"/>
              <w:ind w:right="20"/>
            </w:pPr>
            <w:r w:rsidRPr="002F5F3A">
              <w:t xml:space="preserve">Enables DHCP relay agent information option </w:t>
            </w:r>
          </w:p>
          <w:p w14:paraId="508BBCAD" w14:textId="77777777" w:rsidR="00F54036" w:rsidRPr="002F5F3A" w:rsidRDefault="00F54036" w:rsidP="001E7454">
            <w:pPr>
              <w:pStyle w:val="afffc"/>
              <w:ind w:right="20"/>
            </w:pPr>
            <w:r w:rsidRPr="002F5F3A">
              <w:t xml:space="preserve">By default, the feature is not enabled. </w:t>
            </w:r>
          </w:p>
          <w:p w14:paraId="1BD22BB7" w14:textId="77777777" w:rsidR="00F54036" w:rsidRPr="002F5F3A" w:rsidRDefault="00F54036" w:rsidP="001E7454">
            <w:pPr>
              <w:pStyle w:val="afffc"/>
              <w:ind w:right="20"/>
            </w:pPr>
            <w:r w:rsidRPr="002F5F3A">
              <w:lastRenderedPageBreak/>
              <w:t xml:space="preserve">Use no format to exclude relay agent information option in router. </w:t>
            </w:r>
          </w:p>
        </w:tc>
      </w:tr>
    </w:tbl>
    <w:p w14:paraId="06BF508C" w14:textId="77777777" w:rsidR="00F54036" w:rsidRPr="002F5F3A" w:rsidRDefault="00F54036" w:rsidP="001E7454">
      <w:pPr>
        <w:pStyle w:val="a3"/>
        <w:ind w:left="0" w:right="20"/>
      </w:pPr>
      <w:r w:rsidRPr="002F5F3A">
        <w:lastRenderedPageBreak/>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14:paraId="1D7F4EA6" w14:textId="77777777" w:rsidTr="00F452A4">
        <w:tc>
          <w:tcPr>
            <w:tcW w:w="9048" w:type="dxa"/>
          </w:tcPr>
          <w:p w14:paraId="7481BCC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30335DA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option </w:t>
            </w:r>
          </w:p>
          <w:p w14:paraId="3D9BCCC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1D0B6EE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5AAA0C0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489D25CA" w14:textId="77777777" w:rsidR="00F54036" w:rsidRPr="009C1857" w:rsidRDefault="00F54036" w:rsidP="001E7454">
            <w:pPr>
              <w:pStyle w:val="aa"/>
              <w:ind w:right="20"/>
              <w:rPr>
                <w:rFonts w:ascii="Courier New" w:hAnsi="Courier New" w:cs="Courier New"/>
              </w:rPr>
            </w:pPr>
          </w:p>
          <w:p w14:paraId="4FBF92C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036E67F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3D97EEE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8B53B9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BBC96C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7CF1389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4D14F31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information policy : replace</w:t>
            </w:r>
          </w:p>
          <w:p w14:paraId="37BD908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7E5EF54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1BF42A91"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0111AFB5" w14:textId="77777777" w:rsidR="00F54036" w:rsidRPr="009C1857" w:rsidRDefault="00F54036" w:rsidP="001E7454">
            <w:pPr>
              <w:pStyle w:val="aa"/>
              <w:ind w:right="20"/>
              <w:rPr>
                <w:rFonts w:ascii="Courier New" w:hAnsi="Courier New" w:cs="Courier New"/>
              </w:rPr>
            </w:pPr>
          </w:p>
          <w:p w14:paraId="1E8E5A9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6372B27" w14:textId="77777777" w:rsidR="00F54036" w:rsidRDefault="00F54036" w:rsidP="001E7454">
            <w:pPr>
              <w:pStyle w:val="aa"/>
              <w:ind w:right="20"/>
            </w:pPr>
            <w:r w:rsidRPr="009C1857">
              <w:rPr>
                <w:rFonts w:ascii="Courier New" w:hAnsi="Courier New" w:cs="Courier New"/>
              </w:rPr>
              <w:t xml:space="preserve">  192.168.0.254</w:t>
            </w:r>
          </w:p>
        </w:tc>
      </w:tr>
    </w:tbl>
    <w:p w14:paraId="37F8FF6F" w14:textId="77777777" w:rsidR="00F54036" w:rsidRDefault="00F54036" w:rsidP="001E7454">
      <w:pPr>
        <w:pStyle w:val="4"/>
        <w:ind w:left="0" w:right="20"/>
      </w:pPr>
      <w:bookmarkStart w:id="1250" w:name="_Toc337198469"/>
      <w:r w:rsidRPr="00F452A4">
        <w:t>Relay</w:t>
      </w:r>
      <w:r w:rsidRPr="002F5F3A">
        <w:t xml:space="preserve"> agent information option reforwarding Policy Configuration</w:t>
      </w:r>
      <w:bookmarkEnd w:id="1250"/>
    </w:p>
    <w:p w14:paraId="666C29F3" w14:textId="77777777" w:rsidR="00F54036" w:rsidRDefault="00F54036" w:rsidP="001E7454">
      <w:pPr>
        <w:pStyle w:val="a3"/>
        <w:ind w:left="0" w:right="20"/>
      </w:pPr>
      <w:r w:rsidRPr="002F5F3A">
        <w:t>The default policy of the system is to replace the relay information of the packet received from DHCP client with the relay information of the Switch. You can change the default policy of the switch using the following command in global mode:</w:t>
      </w:r>
      <w:r>
        <w:rPr>
          <w:rFonts w:hint="eastAsia"/>
        </w:rPr>
        <w:t xml:space="preserve"> </w:t>
      </w:r>
    </w:p>
    <w:p w14:paraId="5E924D4E" w14:textId="77777777" w:rsidR="00136217" w:rsidRPr="00136217" w:rsidRDefault="00136217" w:rsidP="001E7454">
      <w:pPr>
        <w:pStyle w:val="afffff3"/>
        <w:ind w:left="0" w:right="20"/>
      </w:pPr>
      <w:bookmarkStart w:id="1251" w:name="_Toc391575204"/>
      <w:r>
        <w:t xml:space="preserve">Table </w:t>
      </w:r>
      <w:r w:rsidR="005832B8">
        <w:fldChar w:fldCharType="begin"/>
      </w:r>
      <w:r w:rsidR="00092D8C">
        <w:instrText xml:space="preserve"> SEQ Table \* ARABIC </w:instrText>
      </w:r>
      <w:r w:rsidR="005832B8">
        <w:fldChar w:fldCharType="separate"/>
      </w:r>
      <w:r w:rsidR="00E420FA">
        <w:rPr>
          <w:noProof/>
        </w:rPr>
        <w:t>62</w:t>
      </w:r>
      <w:r w:rsidR="005832B8">
        <w:rPr>
          <w:noProof/>
        </w:rPr>
        <w:fldChar w:fldCharType="end"/>
      </w:r>
      <w:r>
        <w:rPr>
          <w:rFonts w:hint="eastAsia"/>
        </w:rPr>
        <w:t xml:space="preserve"> </w:t>
      </w:r>
      <w:r w:rsidRPr="002F5F3A">
        <w:t>Relay agent information option reforwarding Policy Configuration</w:t>
      </w:r>
      <w:bookmarkEnd w:id="1251"/>
    </w:p>
    <w:tbl>
      <w:tblPr>
        <w:tblStyle w:val="CLIWide"/>
        <w:tblW w:w="0" w:type="auto"/>
        <w:tblLook w:val="01E0" w:firstRow="1" w:lastRow="1" w:firstColumn="1" w:lastColumn="1" w:noHBand="0" w:noVBand="0"/>
      </w:tblPr>
      <w:tblGrid>
        <w:gridCol w:w="2810"/>
        <w:gridCol w:w="5122"/>
      </w:tblGrid>
      <w:tr w:rsidR="00F54036"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2F5F3A" w:rsidRDefault="00F54036" w:rsidP="001E7454">
            <w:pPr>
              <w:pStyle w:val="ab"/>
              <w:wordWrap/>
              <w:ind w:right="20"/>
              <w:rPr>
                <w:b w:val="0"/>
              </w:rPr>
            </w:pPr>
            <w:r w:rsidRPr="002F5F3A">
              <w:rPr>
                <w:b w:val="0"/>
              </w:rPr>
              <w:t>Command</w:t>
            </w:r>
          </w:p>
        </w:tc>
        <w:tc>
          <w:tcPr>
            <w:tcW w:w="6023" w:type="dxa"/>
          </w:tcPr>
          <w:p w14:paraId="512DC49E" w14:textId="77777777" w:rsidR="00F54036" w:rsidRPr="002F5F3A" w:rsidRDefault="00F54036" w:rsidP="001E7454">
            <w:pPr>
              <w:pStyle w:val="ab"/>
              <w:wordWrap/>
              <w:ind w:right="20"/>
              <w:rPr>
                <w:b w:val="0"/>
              </w:rPr>
            </w:pPr>
            <w:r w:rsidRPr="002F5F3A">
              <w:rPr>
                <w:b w:val="0"/>
              </w:rPr>
              <w:t>Description</w:t>
            </w:r>
          </w:p>
        </w:tc>
      </w:tr>
      <w:tr w:rsidR="00F54036" w14:paraId="146301F3" w14:textId="77777777" w:rsidTr="00136217">
        <w:tc>
          <w:tcPr>
            <w:tcW w:w="2977" w:type="dxa"/>
          </w:tcPr>
          <w:p w14:paraId="2869496B" w14:textId="77777777" w:rsidR="00F54036" w:rsidRPr="006A4BF1" w:rsidRDefault="00F54036" w:rsidP="001E7454">
            <w:pPr>
              <w:pStyle w:val="aa"/>
              <w:ind w:right="20"/>
              <w:jc w:val="left"/>
            </w:pPr>
            <w:r w:rsidRPr="006A4BF1">
              <w:rPr>
                <w:b/>
                <w:bCs/>
              </w:rPr>
              <w:t>ip dhcp relay information policy {</w:t>
            </w:r>
            <w:r w:rsidR="00F700C2" w:rsidRPr="006A4BF1">
              <w:rPr>
                <w:b/>
                <w:bCs/>
              </w:rPr>
              <w:t>append</w:t>
            </w:r>
            <w:r w:rsidRPr="006A4BF1">
              <w:rPr>
                <w:b/>
                <w:bCs/>
              </w:rPr>
              <w:t>|keep|replace}</w:t>
            </w:r>
          </w:p>
        </w:tc>
        <w:tc>
          <w:tcPr>
            <w:tcW w:w="6023" w:type="dxa"/>
          </w:tcPr>
          <w:p w14:paraId="6A324996" w14:textId="77777777" w:rsidR="00F54036" w:rsidRPr="006A4BF1" w:rsidRDefault="00F54036" w:rsidP="003A07FC">
            <w:pPr>
              <w:pStyle w:val="a"/>
              <w:spacing w:line="240" w:lineRule="auto"/>
              <w:ind w:left="0" w:right="20"/>
            </w:pPr>
            <w:r w:rsidRPr="006A4BF1">
              <w:t>The default is set to replace.</w:t>
            </w:r>
          </w:p>
          <w:p w14:paraId="263DF6C8" w14:textId="77777777" w:rsidR="00F54036" w:rsidRPr="006A4BF1" w:rsidRDefault="00F700C2" w:rsidP="003A07FC">
            <w:pPr>
              <w:pStyle w:val="a"/>
              <w:spacing w:line="240" w:lineRule="auto"/>
              <w:ind w:left="0" w:right="20"/>
            </w:pPr>
            <w:r w:rsidRPr="006A4BF1">
              <w:rPr>
                <w:rFonts w:hint="eastAsia"/>
              </w:rPr>
              <w:t>a</w:t>
            </w:r>
            <w:r w:rsidR="001D3C63" w:rsidRPr="006A4BF1">
              <w:t>ppend</w:t>
            </w:r>
            <w:r w:rsidRPr="009B58DD">
              <w:t>:</w:t>
            </w:r>
            <w:r w:rsidR="001D3C63" w:rsidRPr="006A4BF1">
              <w:t xml:space="preserve"> </w:t>
            </w:r>
            <w:r w:rsidRPr="006A4BF1">
              <w:t xml:space="preserve">adds relay information </w:t>
            </w:r>
            <w:r w:rsidR="001D3C63" w:rsidRPr="006A4BF1">
              <w:t>to existing relay information</w:t>
            </w:r>
            <w:r w:rsidR="00F54036" w:rsidRPr="006A4BF1">
              <w:t xml:space="preserve"> </w:t>
            </w:r>
          </w:p>
          <w:p w14:paraId="323110BA" w14:textId="77777777" w:rsidR="00F54036" w:rsidRPr="006A4BF1" w:rsidRDefault="00F54036" w:rsidP="003A07FC">
            <w:pPr>
              <w:pStyle w:val="a"/>
              <w:spacing w:line="240" w:lineRule="auto"/>
              <w:ind w:left="0" w:right="20"/>
            </w:pPr>
            <w:r w:rsidRPr="006A4BF1">
              <w:t>keep: maintains the existing relay  information option: and  adds relay information option if no relay agent information option in router.</w:t>
            </w:r>
          </w:p>
          <w:p w14:paraId="1F5B80A5" w14:textId="77777777" w:rsidR="00F54036" w:rsidRPr="006A4BF1" w:rsidRDefault="00F54036" w:rsidP="003A07FC">
            <w:pPr>
              <w:pStyle w:val="a"/>
              <w:spacing w:line="240" w:lineRule="auto"/>
              <w:ind w:left="0" w:right="20"/>
            </w:pPr>
            <w:r w:rsidRPr="006A4BF1">
              <w:t>replace: Replaces the relay information option in router</w:t>
            </w:r>
            <w:r w:rsidR="00F700C2" w:rsidRPr="006A4BF1">
              <w:t xml:space="preserve"> with relay information option.</w:t>
            </w:r>
          </w:p>
        </w:tc>
      </w:tr>
    </w:tbl>
    <w:p w14:paraId="354E901C" w14:textId="77777777" w:rsidR="00F54036" w:rsidRPr="004A475C" w:rsidRDefault="00F54036" w:rsidP="001E7454">
      <w:pPr>
        <w:pStyle w:val="a3"/>
        <w:ind w:left="0" w:right="20"/>
      </w:pPr>
      <w:r w:rsidRPr="002F5F3A">
        <w:t>In the following example, DHCP Relay Information Option reforwarding is set to</w:t>
      </w:r>
      <w:r>
        <w:rPr>
          <w:rFonts w:hint="eastAsia"/>
        </w:rPr>
        <w:t xml:space="preserve"> keep</w:t>
      </w:r>
      <w:r>
        <w:t>:</w:t>
      </w:r>
    </w:p>
    <w:tbl>
      <w:tblPr>
        <w:tblStyle w:val="48"/>
        <w:tblW w:w="0" w:type="auto"/>
        <w:tblLook w:val="01E0" w:firstRow="1" w:lastRow="1" w:firstColumn="1" w:lastColumn="1" w:noHBand="0" w:noVBand="0"/>
      </w:tblPr>
      <w:tblGrid>
        <w:gridCol w:w="8045"/>
      </w:tblGrid>
      <w:tr w:rsidR="00F54036" w14:paraId="0129C56E" w14:textId="77777777" w:rsidTr="00F452A4">
        <w:tc>
          <w:tcPr>
            <w:tcW w:w="9000" w:type="dxa"/>
          </w:tcPr>
          <w:p w14:paraId="21FB4AE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40764E4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policy </w:t>
            </w:r>
            <w:r>
              <w:rPr>
                <w:rFonts w:ascii="Courier New" w:hAnsi="Courier New" w:cs="Courier New" w:hint="eastAsia"/>
              </w:rPr>
              <w:t>keep</w:t>
            </w:r>
            <w:r w:rsidRPr="009C1857">
              <w:rPr>
                <w:rFonts w:ascii="Courier New" w:hAnsi="Courier New" w:cs="Courier New"/>
              </w:rPr>
              <w:t xml:space="preserve"> </w:t>
            </w:r>
          </w:p>
          <w:p w14:paraId="15A4B32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6A79F16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632FD204" w14:textId="77777777" w:rsidR="00F54036" w:rsidRPr="009C1857" w:rsidRDefault="00F54036" w:rsidP="001E7454">
            <w:pPr>
              <w:pStyle w:val="aa"/>
              <w:ind w:right="20"/>
              <w:rPr>
                <w:rFonts w:ascii="Courier New" w:hAnsi="Courier New" w:cs="Courier New"/>
              </w:rPr>
            </w:pPr>
          </w:p>
          <w:p w14:paraId="3C98C11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4B35515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577DA42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A10806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361AEDB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421F9BA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51A3BC7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11814CA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2865E04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675A068A"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03B9DAEA" w14:textId="77777777" w:rsidR="00F54036" w:rsidRPr="006E6963" w:rsidRDefault="00F54036" w:rsidP="001E7454">
            <w:pPr>
              <w:pStyle w:val="aa"/>
              <w:ind w:right="20"/>
              <w:rPr>
                <w:rFonts w:ascii="Courier New" w:hAnsi="Courier New" w:cs="Courier New"/>
              </w:rPr>
            </w:pPr>
          </w:p>
          <w:p w14:paraId="0C10036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D5E2E79" w14:textId="77777777" w:rsidR="00F54036" w:rsidRDefault="00F54036" w:rsidP="001E7454">
            <w:pPr>
              <w:pStyle w:val="aa"/>
              <w:ind w:right="20"/>
            </w:pPr>
            <w:r w:rsidRPr="009C1857">
              <w:rPr>
                <w:rFonts w:ascii="Courier New" w:hAnsi="Courier New" w:cs="Courier New"/>
              </w:rPr>
              <w:t xml:space="preserve">  192.168.0.254</w:t>
            </w:r>
          </w:p>
        </w:tc>
      </w:tr>
    </w:tbl>
    <w:p w14:paraId="3A87CEE6" w14:textId="77777777" w:rsidR="00F54036" w:rsidRDefault="00F54036" w:rsidP="001E7454">
      <w:pPr>
        <w:ind w:right="20"/>
      </w:pPr>
    </w:p>
    <w:p w14:paraId="07192168" w14:textId="77777777" w:rsidR="00F54036" w:rsidRDefault="00F54036" w:rsidP="001E7454">
      <w:pPr>
        <w:pStyle w:val="3"/>
        <w:ind w:left="0" w:right="20"/>
      </w:pPr>
      <w:bookmarkStart w:id="1252" w:name="_Toc198525720"/>
      <w:bookmarkStart w:id="1253" w:name="_Toc198621926"/>
      <w:bookmarkStart w:id="1254" w:name="_Toc363228385"/>
      <w:bookmarkStart w:id="1255" w:name="_Toc445130829"/>
      <w:r w:rsidRPr="00F452A4">
        <w:rPr>
          <w:rFonts w:hint="eastAsia"/>
        </w:rPr>
        <w:lastRenderedPageBreak/>
        <w:t>DHCP</w:t>
      </w:r>
      <w:r>
        <w:rPr>
          <w:rFonts w:hint="eastAsia"/>
        </w:rPr>
        <w:t xml:space="preserve"> Smart Relay </w:t>
      </w:r>
      <w:bookmarkEnd w:id="1252"/>
      <w:bookmarkEnd w:id="1253"/>
      <w:bookmarkEnd w:id="1254"/>
      <w:r w:rsidRPr="00D867F8">
        <w:t>Configuration</w:t>
      </w:r>
      <w:bookmarkEnd w:id="1255"/>
    </w:p>
    <w:p w14:paraId="6A23352C" w14:textId="77777777" w:rsidR="00F54036" w:rsidRDefault="00F54036" w:rsidP="001E7454">
      <w:pPr>
        <w:pStyle w:val="a3"/>
        <w:ind w:left="0" w:right="20"/>
      </w:pPr>
      <w:r w:rsidRPr="002F5F3A">
        <w:t>The system forward</w:t>
      </w:r>
      <w:r w:rsidR="003A07FC">
        <w:t>s the</w:t>
      </w:r>
      <w:r w:rsidRPr="002F5F3A">
        <w:t xml:space="preserve"> packet to DHCP server with configuring primary IP address of interface received DHCP packet from DHCP client with giaddr field of DHCP packet. </w:t>
      </w:r>
    </w:p>
    <w:p w14:paraId="63BBC122" w14:textId="77777777" w:rsidR="00F54036" w:rsidRDefault="00F54036" w:rsidP="001E7454">
      <w:pPr>
        <w:pStyle w:val="a3"/>
        <w:ind w:left="0" w:right="20"/>
      </w:pPr>
      <w:r w:rsidRPr="002F5F3A">
        <w:t>Normally, a DHCP relay agent forwards DHCP_DISCOVER message to a DHCP server only with a primary IP address on an interface, even if there is more than one IP address on the interface.</w:t>
      </w:r>
    </w:p>
    <w:p w14:paraId="34ED21A0" w14:textId="77777777" w:rsidR="00F54036" w:rsidRPr="002F5F3A" w:rsidRDefault="00F54036" w:rsidP="001E7454">
      <w:pPr>
        <w:pStyle w:val="a3"/>
        <w:ind w:left="0" w:right="20"/>
      </w:pPr>
      <w:r w:rsidRPr="002F5F3A">
        <w:t>If the smart relay forwarding is enabled, a DHCP relay agent will retry sending DHCP discover message with a secondary IP address, in the case of no response from the DHCP server.</w:t>
      </w:r>
    </w:p>
    <w:p w14:paraId="082FBCAA" w14:textId="77777777" w:rsidR="00F54036" w:rsidRDefault="00F452A4" w:rsidP="00E20826">
      <w:pPr>
        <w:ind w:leftChars="945" w:left="1701" w:right="20"/>
        <w:jc w:val="center"/>
      </w:pPr>
      <w:r>
        <w:rPr>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6" w:name="_Toc198526224"/>
    <w:bookmarkStart w:id="1257" w:name="_Toc198621992"/>
    <w:bookmarkStart w:id="1258" w:name="_Toc361679439"/>
    <w:bookmarkStart w:id="1259" w:name="_Toc391575471"/>
    <w:p w14:paraId="2A656874" w14:textId="77777777" w:rsidR="00F54036" w:rsidRDefault="004F5D20" w:rsidP="001E7454">
      <w:pPr>
        <w:pStyle w:val="afffff3"/>
        <w:ind w:left="0" w:right="20"/>
        <w:jc w:val="center"/>
      </w:pPr>
      <w:r>
        <w:rPr>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15</w:t>
      </w:r>
      <w:r w:rsidR="005832B8">
        <w:rPr>
          <w:noProof/>
        </w:rPr>
        <w:fldChar w:fldCharType="end"/>
      </w:r>
      <w:r w:rsidR="00F54036">
        <w:rPr>
          <w:rFonts w:hint="eastAsia"/>
        </w:rPr>
        <w:t xml:space="preserve"> DHCP Smart-Relay </w:t>
      </w:r>
      <w:bookmarkEnd w:id="1256"/>
      <w:bookmarkEnd w:id="1257"/>
      <w:bookmarkEnd w:id="1258"/>
      <w:r w:rsidR="00F54036" w:rsidRPr="002F5F3A">
        <w:t>running procedure</w:t>
      </w:r>
      <w:bookmarkEnd w:id="1259"/>
    </w:p>
    <w:p w14:paraId="0F64E171" w14:textId="77777777" w:rsidR="00F54036" w:rsidRPr="002F5F3A" w:rsidRDefault="00F54036" w:rsidP="001E7454">
      <w:pPr>
        <w:pStyle w:val="a3"/>
        <w:ind w:left="0" w:right="20"/>
      </w:pPr>
      <w:r w:rsidRPr="002F5F3A">
        <w:t xml:space="preserve">To enable DHCP smart-relay, use the following command. </w:t>
      </w:r>
    </w:p>
    <w:p w14:paraId="2C29617A" w14:textId="77777777" w:rsidR="00F54036" w:rsidRPr="002F5F3A" w:rsidRDefault="006A4BB0" w:rsidP="001E7454">
      <w:pPr>
        <w:pStyle w:val="affff4"/>
        <w:wordWrap/>
        <w:ind w:left="0" w:right="20"/>
      </w:pPr>
      <w:bookmarkStart w:id="1260" w:name="_Toc354416619"/>
      <w:bookmarkStart w:id="1261" w:name="_Toc391575205"/>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E420FA">
        <w:rPr>
          <w:noProof/>
        </w:rPr>
        <w:t>63</w:t>
      </w:r>
      <w:r w:rsidR="005832B8">
        <w:rPr>
          <w:noProof/>
        </w:rPr>
        <w:fldChar w:fldCharType="end"/>
      </w:r>
      <w:r w:rsidR="00F54036" w:rsidRPr="002F5F3A">
        <w:t xml:space="preserve"> enabling DHCP smart-relay</w:t>
      </w:r>
      <w:bookmarkEnd w:id="1260"/>
      <w:bookmarkEnd w:id="126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71"/>
        <w:gridCol w:w="5174"/>
      </w:tblGrid>
      <w:tr w:rsidR="00F54036" w:rsidRPr="002F5F3A" w14:paraId="6BA2B682" w14:textId="77777777" w:rsidTr="00F452A4">
        <w:tc>
          <w:tcPr>
            <w:tcW w:w="3191" w:type="dxa"/>
            <w:shd w:val="clear" w:color="auto" w:fill="E6E6E6"/>
            <w:vAlign w:val="center"/>
          </w:tcPr>
          <w:p w14:paraId="4A8D4C5A" w14:textId="77777777" w:rsidR="00F54036" w:rsidRPr="00A107EB" w:rsidRDefault="00F54036" w:rsidP="001E7454">
            <w:pPr>
              <w:pStyle w:val="ab"/>
              <w:wordWrap/>
              <w:ind w:right="20"/>
            </w:pPr>
            <w:r w:rsidRPr="00A107EB">
              <w:t>Command</w:t>
            </w:r>
          </w:p>
        </w:tc>
        <w:tc>
          <w:tcPr>
            <w:tcW w:w="5890" w:type="dxa"/>
            <w:shd w:val="clear" w:color="auto" w:fill="E6E6E6"/>
            <w:vAlign w:val="center"/>
          </w:tcPr>
          <w:p w14:paraId="29B6FA07" w14:textId="77777777" w:rsidR="00F54036" w:rsidRPr="00A107EB" w:rsidRDefault="00F54036" w:rsidP="001E7454">
            <w:pPr>
              <w:pStyle w:val="ab"/>
              <w:wordWrap/>
              <w:ind w:right="20"/>
            </w:pPr>
            <w:r w:rsidRPr="00A107EB">
              <w:t>Description</w:t>
            </w:r>
          </w:p>
        </w:tc>
      </w:tr>
      <w:tr w:rsidR="00F54036" w:rsidRPr="002F5F3A" w14:paraId="28546746" w14:textId="77777777" w:rsidTr="00F452A4">
        <w:tc>
          <w:tcPr>
            <w:tcW w:w="3191" w:type="dxa"/>
            <w:vAlign w:val="center"/>
          </w:tcPr>
          <w:p w14:paraId="5C407C81" w14:textId="77777777" w:rsidR="00F54036" w:rsidRPr="002F5F3A" w:rsidRDefault="00F54036" w:rsidP="001E7454">
            <w:pPr>
              <w:pStyle w:val="aa"/>
              <w:ind w:right="20"/>
            </w:pPr>
            <w:r w:rsidRPr="002F5F3A">
              <w:rPr>
                <w:b/>
                <w:bCs/>
              </w:rPr>
              <w:t>ip dhcp smart-relay</w:t>
            </w:r>
          </w:p>
        </w:tc>
        <w:tc>
          <w:tcPr>
            <w:tcW w:w="5890" w:type="dxa"/>
            <w:vAlign w:val="center"/>
          </w:tcPr>
          <w:p w14:paraId="30F554A1" w14:textId="77777777" w:rsidR="00F54036" w:rsidRPr="002F5F3A" w:rsidRDefault="00F54036" w:rsidP="001E7454">
            <w:pPr>
              <w:pStyle w:val="afffc"/>
              <w:ind w:right="20"/>
              <w:jc w:val="both"/>
            </w:pPr>
            <w:r w:rsidRPr="002F5F3A">
              <w:t xml:space="preserve">Enables DHCP smart-relay function </w:t>
            </w:r>
          </w:p>
          <w:p w14:paraId="4EBC7051" w14:textId="77777777" w:rsidR="00F54036" w:rsidRPr="002F5F3A" w:rsidRDefault="00F54036" w:rsidP="001E7454">
            <w:pPr>
              <w:pStyle w:val="afffc"/>
              <w:ind w:right="20"/>
              <w:jc w:val="both"/>
            </w:pPr>
            <w:r w:rsidRPr="002F5F3A">
              <w:t xml:space="preserve">By default, the feature is set to disabled. </w:t>
            </w:r>
          </w:p>
          <w:p w14:paraId="2E2DA65F" w14:textId="77777777" w:rsidR="00F54036" w:rsidRPr="002F5F3A" w:rsidRDefault="00F54036" w:rsidP="001E7454">
            <w:pPr>
              <w:pStyle w:val="afffc"/>
              <w:ind w:right="20"/>
              <w:jc w:val="both"/>
            </w:pPr>
            <w:r w:rsidRPr="002F5F3A">
              <w:t>Use no format command to disable the function.</w:t>
            </w:r>
          </w:p>
        </w:tc>
      </w:tr>
    </w:tbl>
    <w:p w14:paraId="490ABD53" w14:textId="77777777" w:rsidR="00F54036" w:rsidRDefault="00F54036" w:rsidP="001E7454">
      <w:pPr>
        <w:pStyle w:val="a3"/>
        <w:ind w:left="0" w:right="20"/>
      </w:pPr>
      <w:r w:rsidRPr="002F5F3A">
        <w:t>The following is an example of Setting up DHCP Smart-Relay:</w:t>
      </w:r>
    </w:p>
    <w:tbl>
      <w:tblPr>
        <w:tblStyle w:val="48"/>
        <w:tblW w:w="0" w:type="auto"/>
        <w:tblLook w:val="01E0" w:firstRow="1" w:lastRow="1" w:firstColumn="1" w:lastColumn="1" w:noHBand="0" w:noVBand="0"/>
      </w:tblPr>
      <w:tblGrid>
        <w:gridCol w:w="8045"/>
      </w:tblGrid>
      <w:tr w:rsidR="00F54036" w14:paraId="3DD0EC6D" w14:textId="77777777" w:rsidTr="00F452A4">
        <w:tc>
          <w:tcPr>
            <w:tcW w:w="9000" w:type="dxa"/>
          </w:tcPr>
          <w:p w14:paraId="3C0DEB4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7D07B94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w:t>
            </w:r>
          </w:p>
          <w:p w14:paraId="2C5B4191"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smart-relay </w:t>
            </w:r>
          </w:p>
          <w:p w14:paraId="43EF25D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488AFA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16C45A9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05D3738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1C0499E7" w14:textId="77777777" w:rsidR="00F54036" w:rsidRPr="009C1857" w:rsidRDefault="00F54036" w:rsidP="001E7454">
            <w:pPr>
              <w:pStyle w:val="aa"/>
              <w:ind w:right="20"/>
              <w:rPr>
                <w:rFonts w:ascii="Courier New" w:hAnsi="Courier New" w:cs="Courier New"/>
              </w:rPr>
            </w:pPr>
          </w:p>
          <w:p w14:paraId="7790F6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0F59060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lastRenderedPageBreak/>
              <w:t>DHCP Smart Relay feature      : Enabled</w:t>
            </w:r>
          </w:p>
          <w:p w14:paraId="6549994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538B1FD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1B51B1D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2820F93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1405D14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3E3B6FC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093B37D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3FD96508"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1205B369" w14:textId="77777777" w:rsidR="00F54036" w:rsidRPr="006E6963" w:rsidRDefault="00F54036" w:rsidP="001E7454">
            <w:pPr>
              <w:pStyle w:val="aa"/>
              <w:ind w:right="20"/>
              <w:rPr>
                <w:rFonts w:ascii="Courier New" w:hAnsi="Courier New" w:cs="Courier New"/>
              </w:rPr>
            </w:pPr>
          </w:p>
          <w:p w14:paraId="7FC06BE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13F875EE" w14:textId="77777777" w:rsidR="00F54036" w:rsidRDefault="00F54036" w:rsidP="001E7454">
            <w:pPr>
              <w:pStyle w:val="aa"/>
              <w:ind w:right="20"/>
            </w:pPr>
            <w:r w:rsidRPr="009C1857">
              <w:rPr>
                <w:rFonts w:ascii="Courier New" w:hAnsi="Courier New" w:cs="Courier New"/>
              </w:rPr>
              <w:t xml:space="preserve">  192.168.0.254</w:t>
            </w:r>
          </w:p>
        </w:tc>
      </w:tr>
    </w:tbl>
    <w:p w14:paraId="130AD795" w14:textId="77777777" w:rsidR="00F54036" w:rsidRPr="00BC7F2F" w:rsidRDefault="00F54036" w:rsidP="001E7454">
      <w:pPr>
        <w:pStyle w:val="3"/>
        <w:ind w:left="0" w:right="20"/>
      </w:pPr>
      <w:bookmarkStart w:id="1262" w:name="_Toc198525721"/>
      <w:bookmarkStart w:id="1263" w:name="_Toc198621927"/>
      <w:bookmarkStart w:id="1264" w:name="_Toc363228386"/>
      <w:bookmarkStart w:id="1265" w:name="_Toc445130830"/>
      <w:r>
        <w:rPr>
          <w:rFonts w:hint="eastAsia"/>
        </w:rPr>
        <w:lastRenderedPageBreak/>
        <w:t>DHCP Relay</w:t>
      </w:r>
      <w:r w:rsidRPr="00BC7F2F">
        <w:rPr>
          <w:rFonts w:hint="eastAsia"/>
        </w:rPr>
        <w:t xml:space="preserve"> Verify MAC-Address </w:t>
      </w:r>
      <w:bookmarkEnd w:id="1262"/>
      <w:bookmarkEnd w:id="1263"/>
      <w:bookmarkEnd w:id="1264"/>
      <w:r w:rsidRPr="00D867F8">
        <w:t>Configuration</w:t>
      </w:r>
      <w:bookmarkEnd w:id="1265"/>
    </w:p>
    <w:p w14:paraId="21FD3BA2" w14:textId="77777777" w:rsidR="00F54036" w:rsidRPr="002F5F3A" w:rsidRDefault="00F54036" w:rsidP="001E7454">
      <w:pPr>
        <w:pStyle w:val="a3"/>
        <w:ind w:left="0" w:right="20"/>
      </w:pPr>
      <w:r w:rsidRPr="002F5F3A">
        <w:t>DHCP relay agent uses the following items among fields of DHCP packets to recognize DHCP client that requests for IP.</w:t>
      </w:r>
    </w:p>
    <w:p w14:paraId="0AE57ACA" w14:textId="77777777" w:rsidR="00F54036" w:rsidRPr="002F5F3A" w:rsidRDefault="00F54036" w:rsidP="002B424F">
      <w:pPr>
        <w:pStyle w:val="Orderlist"/>
        <w:numPr>
          <w:ilvl w:val="0"/>
          <w:numId w:val="18"/>
        </w:numPr>
        <w:ind w:left="0" w:right="20" w:hanging="357"/>
      </w:pPr>
      <w:r w:rsidRPr="002F5F3A">
        <w:t>source MAC address</w:t>
      </w:r>
    </w:p>
    <w:p w14:paraId="20A44F0F" w14:textId="77777777" w:rsidR="00F54036" w:rsidRPr="002F5F3A" w:rsidRDefault="00F54036" w:rsidP="002B424F">
      <w:pPr>
        <w:pStyle w:val="Orderlist"/>
        <w:numPr>
          <w:ilvl w:val="0"/>
          <w:numId w:val="18"/>
        </w:numPr>
        <w:ind w:left="0" w:right="20" w:hanging="357"/>
      </w:pPr>
      <w:r w:rsidRPr="002F5F3A">
        <w:t>client hardware address(chaddr field)</w:t>
      </w:r>
    </w:p>
    <w:p w14:paraId="5A79A45A" w14:textId="77777777" w:rsidR="00F54036" w:rsidRPr="002F5F3A" w:rsidRDefault="00F54036" w:rsidP="002B424F">
      <w:pPr>
        <w:pStyle w:val="Orderlist"/>
        <w:numPr>
          <w:ilvl w:val="0"/>
          <w:numId w:val="18"/>
        </w:numPr>
        <w:ind w:left="0" w:right="20" w:hanging="357"/>
      </w:pPr>
      <w:r w:rsidRPr="002F5F3A">
        <w:t>client identifier option (option61)</w:t>
      </w:r>
    </w:p>
    <w:p w14:paraId="07A2E97D" w14:textId="77777777" w:rsidR="00F54036" w:rsidRPr="002F5F3A" w:rsidRDefault="00F54036" w:rsidP="001E7454">
      <w:pPr>
        <w:pStyle w:val="a3"/>
        <w:ind w:left="0" w:right="20"/>
      </w:pPr>
      <w:r w:rsidRPr="002F5F3A">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Default="00F54036" w:rsidP="001E7454">
      <w:pPr>
        <w:pStyle w:val="a3"/>
        <w:ind w:left="0" w:right="20"/>
      </w:pPr>
      <w:r w:rsidRPr="002F5F3A">
        <w:t xml:space="preserve">To drop the DHCP discover message whose client hardware address or client identifier option has been changed, use the following command: </w:t>
      </w:r>
    </w:p>
    <w:p w14:paraId="3D430CF9" w14:textId="77777777" w:rsidR="00136217" w:rsidRPr="00136217" w:rsidRDefault="00136217" w:rsidP="001E7454">
      <w:pPr>
        <w:pStyle w:val="afffff3"/>
        <w:ind w:left="0" w:right="20"/>
      </w:pPr>
      <w:bookmarkStart w:id="1266" w:name="_Toc391575206"/>
      <w:r>
        <w:t xml:space="preserve">Table </w:t>
      </w:r>
      <w:r w:rsidR="005832B8">
        <w:fldChar w:fldCharType="begin"/>
      </w:r>
      <w:r w:rsidR="00092D8C">
        <w:instrText xml:space="preserve"> SEQ Table \* ARABIC </w:instrText>
      </w:r>
      <w:r w:rsidR="005832B8">
        <w:fldChar w:fldCharType="separate"/>
      </w:r>
      <w:r w:rsidR="003C4BF7">
        <w:rPr>
          <w:noProof/>
        </w:rPr>
        <w:t>64</w:t>
      </w:r>
      <w:r w:rsidR="005832B8">
        <w:rPr>
          <w:noProof/>
        </w:rPr>
        <w:fldChar w:fldCharType="end"/>
      </w:r>
      <w:r>
        <w:rPr>
          <w:rFonts w:hint="eastAsia"/>
        </w:rPr>
        <w:t xml:space="preserve"> </w:t>
      </w:r>
      <w:r>
        <w:t>DHCP Relay</w:t>
      </w:r>
      <w:r>
        <w:rPr>
          <w:rFonts w:hint="eastAsia"/>
        </w:rPr>
        <w:t xml:space="preserve"> </w:t>
      </w:r>
      <w:r w:rsidRPr="002F5F3A">
        <w:t>Verify MAC-Address Configuration</w:t>
      </w:r>
      <w:bookmarkEnd w:id="1266"/>
    </w:p>
    <w:tbl>
      <w:tblPr>
        <w:tblStyle w:val="CLIWide"/>
        <w:tblW w:w="0" w:type="auto"/>
        <w:tblLook w:val="01E0" w:firstRow="1" w:lastRow="1" w:firstColumn="1" w:lastColumn="1" w:noHBand="0" w:noVBand="0"/>
      </w:tblPr>
      <w:tblGrid>
        <w:gridCol w:w="3138"/>
        <w:gridCol w:w="4794"/>
      </w:tblGrid>
      <w:tr w:rsidR="00F54036"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2F5F3A" w:rsidRDefault="00F54036" w:rsidP="001E7454">
            <w:pPr>
              <w:pStyle w:val="ab"/>
              <w:wordWrap/>
              <w:ind w:right="20"/>
              <w:rPr>
                <w:b w:val="0"/>
              </w:rPr>
            </w:pPr>
            <w:r w:rsidRPr="002F5F3A">
              <w:rPr>
                <w:b w:val="0"/>
              </w:rPr>
              <w:t>Command</w:t>
            </w:r>
          </w:p>
        </w:tc>
        <w:tc>
          <w:tcPr>
            <w:tcW w:w="5480" w:type="dxa"/>
          </w:tcPr>
          <w:p w14:paraId="79872060" w14:textId="77777777" w:rsidR="00F54036" w:rsidRPr="002F5F3A" w:rsidRDefault="00F54036" w:rsidP="001E7454">
            <w:pPr>
              <w:pStyle w:val="ab"/>
              <w:wordWrap/>
              <w:ind w:right="20"/>
              <w:rPr>
                <w:b w:val="0"/>
              </w:rPr>
            </w:pPr>
            <w:r w:rsidRPr="002F5F3A">
              <w:rPr>
                <w:b w:val="0"/>
              </w:rPr>
              <w:t>Description</w:t>
            </w:r>
          </w:p>
        </w:tc>
      </w:tr>
      <w:tr w:rsidR="00F54036" w14:paraId="2E9EA9F1" w14:textId="77777777" w:rsidTr="00136217">
        <w:tc>
          <w:tcPr>
            <w:tcW w:w="3520" w:type="dxa"/>
          </w:tcPr>
          <w:p w14:paraId="1355BD77" w14:textId="77777777" w:rsidR="00F54036" w:rsidRDefault="00F54036" w:rsidP="001E7454">
            <w:pPr>
              <w:pStyle w:val="aa"/>
              <w:ind w:right="20"/>
            </w:pPr>
            <w:r w:rsidRPr="00EE79C9">
              <w:rPr>
                <w:b/>
                <w:bCs/>
              </w:rPr>
              <w:t xml:space="preserve">ip </w:t>
            </w:r>
            <w:r w:rsidRPr="00E4243B">
              <w:rPr>
                <w:b/>
                <w:bCs/>
              </w:rPr>
              <w:t xml:space="preserve">dhcp </w:t>
            </w:r>
            <w:r w:rsidR="00EE79C9" w:rsidRPr="00E4243B">
              <w:rPr>
                <w:b/>
                <w:bCs/>
              </w:rPr>
              <w:t>relay</w:t>
            </w:r>
            <w:r w:rsidRPr="00E4243B">
              <w:rPr>
                <w:b/>
                <w:bCs/>
              </w:rPr>
              <w:t xml:space="preserve"> </w:t>
            </w:r>
            <w:r w:rsidRPr="00E4243B">
              <w:rPr>
                <w:rFonts w:hint="eastAsia"/>
                <w:b/>
                <w:bCs/>
              </w:rPr>
              <w:t>verify mac-address</w:t>
            </w:r>
          </w:p>
        </w:tc>
        <w:tc>
          <w:tcPr>
            <w:tcW w:w="5480" w:type="dxa"/>
          </w:tcPr>
          <w:p w14:paraId="5B523CB8" w14:textId="77777777" w:rsidR="00F54036" w:rsidRPr="002F5F3A" w:rsidRDefault="00F54036" w:rsidP="002B424F">
            <w:pPr>
              <w:pStyle w:val="a9"/>
              <w:numPr>
                <w:ilvl w:val="0"/>
                <w:numId w:val="9"/>
              </w:numPr>
              <w:wordWrap/>
              <w:ind w:left="0" w:right="20"/>
            </w:pPr>
            <w:r w:rsidRPr="002F5F3A">
              <w:t xml:space="preserve">When a client hardware address or client identifier option of DHCP discover message has been changed it does not forward the message to the server. </w:t>
            </w:r>
          </w:p>
          <w:p w14:paraId="7CF04B69" w14:textId="77777777" w:rsidR="00F54036" w:rsidRPr="002F5F3A" w:rsidRDefault="00F54036" w:rsidP="002B424F">
            <w:pPr>
              <w:pStyle w:val="a9"/>
              <w:numPr>
                <w:ilvl w:val="0"/>
                <w:numId w:val="9"/>
              </w:numPr>
              <w:wordWrap/>
              <w:ind w:left="0" w:right="20"/>
            </w:pPr>
            <w:r w:rsidRPr="002F5F3A">
              <w:t xml:space="preserve">By default this is enabled. </w:t>
            </w:r>
          </w:p>
          <w:p w14:paraId="298A02EB" w14:textId="77777777" w:rsidR="00F54036" w:rsidRPr="002F5F3A" w:rsidRDefault="00F54036" w:rsidP="002B424F">
            <w:pPr>
              <w:pStyle w:val="a9"/>
              <w:numPr>
                <w:ilvl w:val="0"/>
                <w:numId w:val="9"/>
              </w:numPr>
              <w:wordWrap/>
              <w:ind w:left="0" w:right="20"/>
            </w:pPr>
            <w:r w:rsidRPr="002F5F3A">
              <w:t>To disable the function, use no command</w:t>
            </w:r>
          </w:p>
        </w:tc>
      </w:tr>
    </w:tbl>
    <w:p w14:paraId="17EA61B6" w14:textId="77777777" w:rsidR="00F54036" w:rsidRDefault="00F54036" w:rsidP="001E7454">
      <w:pPr>
        <w:pStyle w:val="a3"/>
        <w:ind w:left="0" w:right="20"/>
      </w:pPr>
      <w:r w:rsidRPr="002F5F3A">
        <w:t xml:space="preserve">The following is an example of </w:t>
      </w:r>
      <w:r>
        <w:t>deactivating</w:t>
      </w:r>
      <w:r w:rsidRPr="002F5F3A">
        <w:t xml:space="preserve"> the function of </w:t>
      </w:r>
      <w:r w:rsidRPr="002F5F3A">
        <w:t>“</w:t>
      </w:r>
      <w:r w:rsidRPr="002F5F3A">
        <w:t>DHCP relay agent verifies MAC-address</w:t>
      </w:r>
      <w:r w:rsidRPr="002F5F3A">
        <w:t>”</w:t>
      </w:r>
      <w:r w:rsidRPr="002F5F3A">
        <w:t>:</w:t>
      </w:r>
    </w:p>
    <w:tbl>
      <w:tblPr>
        <w:tblStyle w:val="48"/>
        <w:tblW w:w="0" w:type="auto"/>
        <w:tblLook w:val="01E0" w:firstRow="1" w:lastRow="1" w:firstColumn="1" w:lastColumn="1" w:noHBand="0" w:noVBand="0"/>
      </w:tblPr>
      <w:tblGrid>
        <w:gridCol w:w="8045"/>
      </w:tblGrid>
      <w:tr w:rsidR="00F54036" w14:paraId="5860269E" w14:textId="77777777" w:rsidTr="003E15A7">
        <w:tc>
          <w:tcPr>
            <w:tcW w:w="9048" w:type="dxa"/>
          </w:tcPr>
          <w:p w14:paraId="15B350D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B3049A1"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 xml:space="preserve">Switch(config)# no ip dhcp </w:t>
            </w:r>
            <w:r w:rsidRPr="00E4243B">
              <w:rPr>
                <w:rFonts w:ascii="Courier New" w:hAnsi="Courier New" w:cs="Courier New" w:hint="eastAsia"/>
              </w:rPr>
              <w:t>relay</w:t>
            </w:r>
            <w:r w:rsidRPr="00E4243B">
              <w:rPr>
                <w:rFonts w:ascii="Courier New" w:hAnsi="Courier New" w:cs="Courier New"/>
              </w:rPr>
              <w:t xml:space="preserve"> verify mac-address </w:t>
            </w:r>
          </w:p>
          <w:p w14:paraId="268567F4"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Switch(config)# exit</w:t>
            </w:r>
          </w:p>
          <w:p w14:paraId="66F1B389"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 xml:space="preserve">Switch# show ip dhcp relay </w:t>
            </w:r>
          </w:p>
          <w:p w14:paraId="61817BF0" w14:textId="77777777" w:rsidR="00F54036" w:rsidRPr="00E4243B" w:rsidRDefault="00F54036" w:rsidP="001E7454">
            <w:pPr>
              <w:pStyle w:val="aa"/>
              <w:ind w:right="20"/>
              <w:rPr>
                <w:rFonts w:ascii="Courier New" w:hAnsi="Courier New" w:cs="Courier New"/>
              </w:rPr>
            </w:pPr>
          </w:p>
          <w:p w14:paraId="3F7C98FA"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relay                    : Enabled</w:t>
            </w:r>
          </w:p>
          <w:p w14:paraId="2A059327"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Smart Relay feature      : Enabled</w:t>
            </w:r>
          </w:p>
          <w:p w14:paraId="32EAFAF6"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Smart Relay retry count  : 3</w:t>
            </w:r>
          </w:p>
          <w:p w14:paraId="7BAA8741"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server-id based relay    : Disabled</w:t>
            </w:r>
          </w:p>
          <w:p w14:paraId="5813CB4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14:paraId="0A6AA75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38A22C5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408CC66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73A31B8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5362FA68"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172D39D5" w14:textId="77777777" w:rsidR="00F54036" w:rsidRPr="006E6963" w:rsidRDefault="00F54036" w:rsidP="001E7454">
            <w:pPr>
              <w:pStyle w:val="aa"/>
              <w:ind w:right="20"/>
              <w:rPr>
                <w:rFonts w:ascii="Courier New" w:hAnsi="Courier New" w:cs="Courier New"/>
              </w:rPr>
            </w:pPr>
          </w:p>
          <w:p w14:paraId="3D104FE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35D571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192.168.0.254</w:t>
            </w:r>
          </w:p>
        </w:tc>
      </w:tr>
    </w:tbl>
    <w:p w14:paraId="7BB65C21" w14:textId="77777777" w:rsidR="00695E54" w:rsidRDefault="00695E54" w:rsidP="001E7454">
      <w:pPr>
        <w:pStyle w:val="3"/>
        <w:ind w:left="0" w:right="20"/>
      </w:pPr>
      <w:bookmarkStart w:id="1267" w:name="_Toc198525722"/>
      <w:bookmarkStart w:id="1268" w:name="_Toc198621928"/>
      <w:bookmarkStart w:id="1269" w:name="_Toc363228387"/>
    </w:p>
    <w:p w14:paraId="1DF94AF0" w14:textId="77777777" w:rsidR="00F54036" w:rsidRPr="00BE1B16" w:rsidRDefault="00F54036" w:rsidP="001E7454">
      <w:pPr>
        <w:pStyle w:val="3"/>
        <w:ind w:left="0" w:right="20"/>
      </w:pPr>
      <w:bookmarkStart w:id="1270" w:name="_Toc445130831"/>
      <w:r>
        <w:rPr>
          <w:rFonts w:hint="eastAsia"/>
        </w:rPr>
        <w:lastRenderedPageBreak/>
        <w:t>DHCP relay rate-limit</w:t>
      </w:r>
      <w:r w:rsidRPr="00BE1B16">
        <w:rPr>
          <w:rFonts w:hint="eastAsia"/>
        </w:rPr>
        <w:t xml:space="preserve"> </w:t>
      </w:r>
      <w:bookmarkEnd w:id="1267"/>
      <w:bookmarkEnd w:id="1268"/>
      <w:bookmarkEnd w:id="1269"/>
      <w:r w:rsidR="003E15A7">
        <w:rPr>
          <w:rFonts w:hint="eastAsia"/>
        </w:rPr>
        <w:t>Set-up</w:t>
      </w:r>
      <w:bookmarkEnd w:id="1270"/>
    </w:p>
    <w:p w14:paraId="7FBC90DB" w14:textId="77777777" w:rsidR="00F939B7" w:rsidRDefault="00F939B7" w:rsidP="001E7454">
      <w:pPr>
        <w:pStyle w:val="a3"/>
        <w:ind w:left="0" w:right="20"/>
        <w:rPr>
          <w:rFonts w:ascii="굴림" w:eastAsia="굴림" w:hAnsi="굴림"/>
        </w:rPr>
      </w:pPr>
      <w:r>
        <w:rPr>
          <w:rStyle w:val="hps"/>
          <w:color w:val="222222"/>
        </w:rPr>
        <w:t>In</w:t>
      </w:r>
      <w:r>
        <w:t xml:space="preserve"> </w:t>
      </w:r>
      <w:r w:rsidR="00094318">
        <w:rPr>
          <w:rStyle w:val="hps"/>
          <w:color w:val="222222"/>
        </w:rPr>
        <w:t>C9500</w:t>
      </w:r>
      <w:r>
        <w:rPr>
          <w:rStyle w:val="hps"/>
          <w:color w:val="222222"/>
        </w:rPr>
        <w:t xml:space="preserve"> Series DHCP relay agent</w:t>
      </w:r>
      <w:r>
        <w:t xml:space="preserve"> </w:t>
      </w:r>
      <w:r w:rsidR="009628C7">
        <w:rPr>
          <w:rStyle w:val="hps"/>
          <w:color w:val="222222"/>
        </w:rPr>
        <w:t>can control the number of DHCP Discover</w:t>
      </w:r>
      <w:r w:rsidR="009628C7">
        <w:t xml:space="preserve"> </w:t>
      </w:r>
      <w:r w:rsidR="009628C7">
        <w:rPr>
          <w:rStyle w:val="hps"/>
          <w:color w:val="222222"/>
        </w:rPr>
        <w:t>or</w:t>
      </w:r>
      <w:r w:rsidR="009628C7">
        <w:t xml:space="preserve"> </w:t>
      </w:r>
      <w:r w:rsidR="009628C7">
        <w:rPr>
          <w:rStyle w:val="hps"/>
          <w:color w:val="222222"/>
        </w:rPr>
        <w:t>DHCP Request</w:t>
      </w:r>
      <w:r w:rsidR="009628C7">
        <w:t xml:space="preserve"> </w:t>
      </w:r>
      <w:r w:rsidR="009628C7">
        <w:rPr>
          <w:rStyle w:val="hps"/>
          <w:color w:val="222222"/>
        </w:rPr>
        <w:t>packets by means of</w:t>
      </w:r>
      <w:r>
        <w:rPr>
          <w:rStyle w:val="hps"/>
          <w:color w:val="222222"/>
        </w:rPr>
        <w:t xml:space="preserve"> setting the</w:t>
      </w:r>
      <w:r>
        <w:t xml:space="preserve"> </w:t>
      </w:r>
      <w:r>
        <w:rPr>
          <w:rStyle w:val="hps"/>
          <w:color w:val="222222"/>
        </w:rPr>
        <w:t>Rate-limit</w:t>
      </w:r>
      <w:r>
        <w:t>,</w:t>
      </w:r>
      <w:r w:rsidR="009628C7">
        <w:t xml:space="preserve"> which is set for a second. </w:t>
      </w:r>
      <w:r>
        <w:rPr>
          <w:rStyle w:val="hps"/>
          <w:color w:val="222222"/>
        </w:rPr>
        <w:t>The following figure</w:t>
      </w:r>
      <w:r>
        <w:t xml:space="preserve"> </w:t>
      </w:r>
      <w:r w:rsidR="009628C7">
        <w:t xml:space="preserve">shows how </w:t>
      </w:r>
      <w:r w:rsidR="00094318">
        <w:rPr>
          <w:rStyle w:val="hps"/>
          <w:color w:val="222222"/>
        </w:rPr>
        <w:t>C9500</w:t>
      </w:r>
      <w:r>
        <w:rPr>
          <w:rStyle w:val="hps"/>
          <w:color w:val="222222"/>
        </w:rPr>
        <w:t xml:space="preserve"> </w:t>
      </w:r>
      <w:r w:rsidR="009628C7">
        <w:rPr>
          <w:rStyle w:val="hps"/>
          <w:color w:val="222222"/>
        </w:rPr>
        <w:t xml:space="preserve">permits and drops packets as time goes when </w:t>
      </w:r>
      <w:r>
        <w:rPr>
          <w:rStyle w:val="hps"/>
          <w:color w:val="222222"/>
        </w:rPr>
        <w:t>the</w:t>
      </w:r>
      <w:r>
        <w:t xml:space="preserve"> </w:t>
      </w:r>
      <w:r>
        <w:rPr>
          <w:rStyle w:val="hps"/>
          <w:color w:val="222222"/>
        </w:rPr>
        <w:t>Rate-limit</w:t>
      </w:r>
      <w:r>
        <w:t xml:space="preserve"> </w:t>
      </w:r>
      <w:r>
        <w:rPr>
          <w:rStyle w:val="hps"/>
          <w:color w:val="222222"/>
        </w:rPr>
        <w:t>is set to</w:t>
      </w:r>
      <w:r>
        <w:t xml:space="preserve"> </w:t>
      </w:r>
      <w:r>
        <w:rPr>
          <w:rStyle w:val="hps"/>
          <w:color w:val="222222"/>
        </w:rPr>
        <w:t>30</w:t>
      </w:r>
      <w:r>
        <w:t>.</w:t>
      </w:r>
      <w:r w:rsidR="00F71F59">
        <w:t xml:space="preserve"> </w:t>
      </w:r>
    </w:p>
    <w:p w14:paraId="000E2031" w14:textId="77777777" w:rsidR="00F54036" w:rsidRDefault="004F5D20" w:rsidP="00E20826">
      <w:pPr>
        <w:ind w:leftChars="945" w:left="1701" w:right="20"/>
        <w:rPr>
          <w:rFonts w:ascii="굴림" w:eastAsia="굴림" w:hAnsi="굴림"/>
        </w:rPr>
      </w:pPr>
      <w:r>
        <w:rPr>
          <w:rFonts w:ascii="굴림" w:eastAsia="굴림" w:hAnsi="굴림"/>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5A5B63" w:rsidRDefault="005A5B63"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5A5B63" w:rsidRDefault="005A5B63"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5A5B63" w:rsidRDefault="005A5B63" w:rsidP="00335912">
                              <w:pPr>
                                <w:jc w:val="center"/>
                              </w:pPr>
                              <w:r>
                                <w:rPr>
                                  <w:rFonts w:hint="eastAsia"/>
                                </w:rPr>
                                <w:t>30 Permits</w:t>
                              </w:r>
                            </w:p>
                            <w:p w14:paraId="508E55D4" w14:textId="77777777" w:rsidR="005A5B63" w:rsidRDefault="005A5B63"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5A5B63" w:rsidRDefault="005A5B63"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5A5B63" w:rsidRDefault="005A5B63" w:rsidP="00335912">
                              <w:pPr>
                                <w:jc w:val="center"/>
                              </w:pPr>
                              <w:r>
                                <w:rPr>
                                  <w:rFonts w:hint="eastAsia"/>
                                </w:rPr>
                                <w:t>20 Drops</w:t>
                              </w:r>
                            </w:p>
                            <w:p w14:paraId="31CFAE07" w14:textId="77777777" w:rsidR="005A5B63" w:rsidRDefault="005A5B63"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5A5B63" w:rsidRDefault="005A5B63"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5A5B63" w:rsidRDefault="005A5B63"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5A5B63" w:rsidRDefault="005A5B63" w:rsidP="00335912">
                        <w:pPr>
                          <w:jc w:val="center"/>
                        </w:pPr>
                        <w:r>
                          <w:rPr>
                            <w:rFonts w:hint="eastAsia"/>
                          </w:rPr>
                          <w:t>30 Permits</w:t>
                        </w:r>
                      </w:p>
                      <w:p w14:paraId="508E55D4" w14:textId="77777777" w:rsidR="005A5B63" w:rsidRDefault="005A5B63"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5A5B63" w:rsidRDefault="005A5B63"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5A5B63" w:rsidRDefault="005A5B63" w:rsidP="00335912">
                        <w:pPr>
                          <w:jc w:val="center"/>
                        </w:pPr>
                        <w:r>
                          <w:rPr>
                            <w:rFonts w:hint="eastAsia"/>
                          </w:rPr>
                          <w:t>20 Drops</w:t>
                        </w:r>
                      </w:p>
                      <w:p w14:paraId="31CFAE07" w14:textId="77777777" w:rsidR="005A5B63" w:rsidRDefault="005A5B63"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1" w:name="_Toc198526225"/>
    <w:bookmarkStart w:id="1272" w:name="_Toc198621993"/>
    <w:bookmarkStart w:id="1273" w:name="_Toc361679440"/>
    <w:bookmarkStart w:id="1274" w:name="_Toc391575472"/>
    <w:p w14:paraId="38F5AA61" w14:textId="77777777" w:rsidR="00F54036" w:rsidRDefault="004F5D20" w:rsidP="001E7454">
      <w:pPr>
        <w:pStyle w:val="afffff3"/>
        <w:ind w:left="0" w:right="20"/>
        <w:rPr>
          <w:rFonts w:ascii="굴림" w:eastAsia="굴림" w:hAnsi="굴림"/>
        </w:rPr>
      </w:pPr>
      <w:r>
        <w:rPr>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16</w:t>
      </w:r>
      <w:r w:rsidR="005832B8">
        <w:rPr>
          <w:noProof/>
        </w:rPr>
        <w:fldChar w:fldCharType="end"/>
      </w:r>
      <w:r w:rsidR="00F54036">
        <w:rPr>
          <w:rFonts w:hint="eastAsia"/>
        </w:rPr>
        <w:t xml:space="preserve"> DHCP Relay Rate-limit </w:t>
      </w:r>
      <w:bookmarkEnd w:id="1271"/>
      <w:bookmarkEnd w:id="1272"/>
      <w:bookmarkEnd w:id="1273"/>
      <w:r w:rsidR="009628C7">
        <w:rPr>
          <w:rFonts w:hint="eastAsia"/>
        </w:rPr>
        <w:t>i</w:t>
      </w:r>
      <w:r w:rsidR="009628C7">
        <w:t>n work</w:t>
      </w:r>
      <w:bookmarkEnd w:id="1274"/>
    </w:p>
    <w:p w14:paraId="43961605" w14:textId="77777777" w:rsidR="00F54036" w:rsidRDefault="009628C7" w:rsidP="001E7454">
      <w:pPr>
        <w:pStyle w:val="a3"/>
        <w:ind w:left="0" w:right="20"/>
      </w:pPr>
      <w:r>
        <w:rPr>
          <w:rFonts w:ascii="굴림" w:eastAsia="굴림" w:hAnsi="굴림" w:hint="eastAsia"/>
        </w:rPr>
        <w:t xml:space="preserve">To activate </w:t>
      </w:r>
      <w:r>
        <w:rPr>
          <w:rFonts w:hint="eastAsia"/>
        </w:rPr>
        <w:t>DHCP Relay Rate-limit</w:t>
      </w:r>
      <w:r>
        <w:t xml:space="preserve"> function use the commands in Global mode. </w:t>
      </w:r>
      <w:r>
        <w:rPr>
          <w:rFonts w:hint="eastAsia"/>
        </w:rPr>
        <w:t>DHCP Relay Rate-limit</w:t>
      </w:r>
      <w:r>
        <w:t xml:space="preserve"> function is available per MAC address. </w:t>
      </w:r>
    </w:p>
    <w:tbl>
      <w:tblPr>
        <w:tblStyle w:val="CLIWide"/>
        <w:tblW w:w="0" w:type="auto"/>
        <w:tblLook w:val="01E0" w:firstRow="1" w:lastRow="1" w:firstColumn="1" w:lastColumn="1" w:noHBand="0" w:noVBand="0"/>
      </w:tblPr>
      <w:tblGrid>
        <w:gridCol w:w="2922"/>
        <w:gridCol w:w="5010"/>
      </w:tblGrid>
      <w:tr w:rsidR="00F54036" w:rsidRPr="00136217"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136217" w:rsidRDefault="00136217" w:rsidP="001E7454">
            <w:pPr>
              <w:pStyle w:val="ab"/>
              <w:ind w:right="20"/>
              <w:rPr>
                <w:rFonts w:eastAsia="굴림체"/>
              </w:rPr>
            </w:pPr>
            <w:r w:rsidRPr="00136217">
              <w:rPr>
                <w:rFonts w:eastAsia="굴림체" w:hint="eastAsia"/>
              </w:rPr>
              <w:t>Command</w:t>
            </w:r>
          </w:p>
        </w:tc>
        <w:tc>
          <w:tcPr>
            <w:tcW w:w="5276" w:type="dxa"/>
          </w:tcPr>
          <w:p w14:paraId="3AC57204" w14:textId="77777777" w:rsidR="00F54036" w:rsidRPr="00136217" w:rsidRDefault="00136217" w:rsidP="001E7454">
            <w:pPr>
              <w:pStyle w:val="ab"/>
              <w:ind w:right="20"/>
              <w:rPr>
                <w:rFonts w:eastAsia="굴림체"/>
              </w:rPr>
            </w:pPr>
            <w:r w:rsidRPr="00136217">
              <w:rPr>
                <w:rFonts w:eastAsia="굴림체" w:hint="eastAsia"/>
              </w:rPr>
              <w:t>Description</w:t>
            </w:r>
          </w:p>
        </w:tc>
      </w:tr>
      <w:tr w:rsidR="00F54036" w:rsidRPr="00136217" w14:paraId="3BB5FE75" w14:textId="77777777" w:rsidTr="00335912">
        <w:tc>
          <w:tcPr>
            <w:tcW w:w="3046" w:type="dxa"/>
          </w:tcPr>
          <w:p w14:paraId="67514B80" w14:textId="77777777"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14:paraId="34CA6144" w14:textId="77777777" w:rsidR="009628C7" w:rsidRPr="00136217" w:rsidRDefault="009628C7" w:rsidP="002B424F">
            <w:pPr>
              <w:pStyle w:val="a9"/>
              <w:numPr>
                <w:ilvl w:val="0"/>
                <w:numId w:val="9"/>
              </w:numPr>
              <w:ind w:left="0" w:right="20"/>
              <w:rPr>
                <w:rFonts w:eastAsia="굴림체"/>
              </w:rPr>
            </w:pPr>
            <w:r>
              <w:rPr>
                <w:rFonts w:eastAsia="굴림체"/>
              </w:rPr>
              <w:t xml:space="preserve">Set the number of DHCP packets </w:t>
            </w:r>
            <w:r w:rsidR="00B8623C">
              <w:rPr>
                <w:rFonts w:eastAsia="굴림체"/>
              </w:rPr>
              <w:t xml:space="preserve">- </w:t>
            </w:r>
            <w:r w:rsidR="00B8623C" w:rsidRPr="00136217">
              <w:rPr>
                <w:rFonts w:eastAsia="굴림체" w:hint="eastAsia"/>
              </w:rPr>
              <w:t xml:space="preserve">Discover </w:t>
            </w:r>
            <w:r w:rsidR="00B8623C">
              <w:rPr>
                <w:rFonts w:eastAsia="굴림체"/>
              </w:rPr>
              <w:t xml:space="preserve">and </w:t>
            </w:r>
            <w:r w:rsidR="00B8623C" w:rsidRPr="00136217">
              <w:rPr>
                <w:rFonts w:eastAsia="굴림체" w:hint="eastAsia"/>
              </w:rPr>
              <w:t>Request</w:t>
            </w:r>
            <w:r w:rsidR="00B8623C">
              <w:rPr>
                <w:rFonts w:eastAsia="굴림체"/>
              </w:rPr>
              <w:t xml:space="preserve"> altogether - </w:t>
            </w:r>
            <w:r>
              <w:rPr>
                <w:rFonts w:eastAsia="굴림체"/>
              </w:rPr>
              <w:t>that ar</w:t>
            </w:r>
            <w:r w:rsidR="004466E5">
              <w:rPr>
                <w:rFonts w:eastAsia="굴림체"/>
              </w:rPr>
              <w:t>e allowed to pass per a second whereas all the DHCP packets are coming from an identical DHCP client.</w:t>
            </w:r>
          </w:p>
          <w:p w14:paraId="53023988" w14:textId="77777777" w:rsidR="004466E5" w:rsidRPr="00136217" w:rsidRDefault="004466E5" w:rsidP="002B424F">
            <w:pPr>
              <w:pStyle w:val="a9"/>
              <w:numPr>
                <w:ilvl w:val="0"/>
                <w:numId w:val="9"/>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14:paraId="1765E95B" w14:textId="77777777" w:rsidR="004466E5" w:rsidRPr="004466E5" w:rsidRDefault="004466E5" w:rsidP="002B424F">
            <w:pPr>
              <w:pStyle w:val="a9"/>
              <w:numPr>
                <w:ilvl w:val="0"/>
                <w:numId w:val="9"/>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 </w:t>
            </w:r>
          </w:p>
        </w:tc>
      </w:tr>
      <w:tr w:rsidR="00F54036" w:rsidRPr="00136217" w14:paraId="6BC9652E" w14:textId="77777777" w:rsidTr="00335912">
        <w:tc>
          <w:tcPr>
            <w:tcW w:w="3046" w:type="dxa"/>
          </w:tcPr>
          <w:p w14:paraId="4FEFA366" w14:textId="77777777"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14:paraId="375C522D" w14:textId="77777777" w:rsidR="00B8623C" w:rsidRPr="00136217" w:rsidRDefault="00B8623C"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from an identical DHCP client.</w:t>
            </w:r>
          </w:p>
        </w:tc>
      </w:tr>
      <w:tr w:rsidR="00F54036" w:rsidRPr="00136217" w14:paraId="7753EE63" w14:textId="77777777" w:rsidTr="00335912">
        <w:tc>
          <w:tcPr>
            <w:tcW w:w="3046" w:type="dxa"/>
          </w:tcPr>
          <w:p w14:paraId="283B97F0" w14:textId="77777777"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14:paraId="1140A057" w14:textId="77777777" w:rsidR="00B8623C" w:rsidRPr="00136217" w:rsidRDefault="00B8623C"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Request </w:t>
            </w:r>
            <w:r>
              <w:rPr>
                <w:rFonts w:eastAsia="굴림체"/>
              </w:rPr>
              <w:t>packets that are allowed to pass per a second whereas all the DHCP packets are coming from an identical DHCP client.</w:t>
            </w:r>
          </w:p>
        </w:tc>
      </w:tr>
    </w:tbl>
    <w:p w14:paraId="69ED426D" w14:textId="77777777" w:rsidR="00B8623C" w:rsidRDefault="00B8623C" w:rsidP="001E7454">
      <w:pPr>
        <w:pStyle w:val="a3"/>
        <w:ind w:left="0" w:right="20"/>
      </w:pPr>
      <w:r>
        <w:t xml:space="preserve">The below example shows how to set </w:t>
      </w:r>
      <w:r>
        <w:rPr>
          <w:rFonts w:hint="eastAsia"/>
        </w:rPr>
        <w:t>DHCP Relay Rate-limit</w:t>
      </w:r>
      <w:r>
        <w:t xml:space="preserve"> per MAC. </w:t>
      </w:r>
    </w:p>
    <w:tbl>
      <w:tblPr>
        <w:tblStyle w:val="48"/>
        <w:tblW w:w="0" w:type="auto"/>
        <w:tblLook w:val="01E0" w:firstRow="1" w:lastRow="1" w:firstColumn="1" w:lastColumn="1" w:noHBand="0" w:noVBand="0"/>
      </w:tblPr>
      <w:tblGrid>
        <w:gridCol w:w="8045"/>
      </w:tblGrid>
      <w:tr w:rsidR="00F54036" w14:paraId="1C6E13F3" w14:textId="77777777" w:rsidTr="003E15A7">
        <w:tc>
          <w:tcPr>
            <w:tcW w:w="9048" w:type="dxa"/>
          </w:tcPr>
          <w:p w14:paraId="4E1A302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5DB733B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w:t>
            </w:r>
            <w:r>
              <w:rPr>
                <w:rFonts w:ascii="Courier New" w:hAnsi="Courier New" w:cs="Courier New" w:hint="eastAsia"/>
              </w:rPr>
              <w:t>rate-limit 30</w:t>
            </w:r>
          </w:p>
          <w:p w14:paraId="5847FFF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5D33BD0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24E7EA59" w14:textId="77777777" w:rsidR="00F54036" w:rsidRPr="009C1857" w:rsidRDefault="00F54036" w:rsidP="001E7454">
            <w:pPr>
              <w:pStyle w:val="aa"/>
              <w:ind w:right="20"/>
              <w:rPr>
                <w:rFonts w:ascii="Courier New" w:hAnsi="Courier New" w:cs="Courier New"/>
              </w:rPr>
            </w:pPr>
            <w:r>
              <w:rPr>
                <w:rFonts w:ascii="Courier New" w:hAnsi="Courier New" w:cs="Courier New"/>
              </w:rPr>
              <w:t>Switch# show ip dhcp relay</w:t>
            </w:r>
          </w:p>
          <w:p w14:paraId="70161745" w14:textId="77777777" w:rsidR="00F54036" w:rsidRPr="009C1857" w:rsidRDefault="00F54036" w:rsidP="001E7454">
            <w:pPr>
              <w:pStyle w:val="aa"/>
              <w:ind w:right="20"/>
              <w:rPr>
                <w:rFonts w:ascii="Courier New" w:hAnsi="Courier New" w:cs="Courier New"/>
              </w:rPr>
            </w:pPr>
          </w:p>
          <w:p w14:paraId="1A87A2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6061EEB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Enabled</w:t>
            </w:r>
          </w:p>
          <w:p w14:paraId="2810FD8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2EDB5D0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308D348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14:paraId="34250E7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0CA8A28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3C6FF0D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2D76E26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44D8B77A"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 xml:space="preserve">Global rate-limit (per MAC)   : </w:t>
            </w:r>
            <w:r>
              <w:rPr>
                <w:rFonts w:ascii="Courier New" w:hAnsi="Courier New" w:cs="Courier New" w:hint="eastAsia"/>
              </w:rPr>
              <w:t>3</w:t>
            </w:r>
            <w:r w:rsidRPr="008E5131">
              <w:rPr>
                <w:rFonts w:ascii="Courier New" w:hAnsi="Courier New" w:cs="Courier New"/>
              </w:rPr>
              <w:t>0/0/0</w:t>
            </w:r>
          </w:p>
          <w:p w14:paraId="49039B49" w14:textId="77777777" w:rsidR="00F54036" w:rsidRPr="006E6963" w:rsidRDefault="00F54036" w:rsidP="001E7454">
            <w:pPr>
              <w:pStyle w:val="aa"/>
              <w:ind w:right="20"/>
              <w:rPr>
                <w:rFonts w:ascii="Courier New" w:hAnsi="Courier New" w:cs="Courier New"/>
              </w:rPr>
            </w:pPr>
          </w:p>
          <w:p w14:paraId="2A6922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1E68DF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192.168.0.254</w:t>
            </w:r>
          </w:p>
          <w:p w14:paraId="385E8055" w14:textId="77777777" w:rsidR="00F54036" w:rsidRDefault="00F54036" w:rsidP="001E7454">
            <w:pPr>
              <w:ind w:right="20"/>
            </w:pPr>
          </w:p>
        </w:tc>
      </w:tr>
    </w:tbl>
    <w:p w14:paraId="4600074D" w14:textId="77777777" w:rsidR="00B8623C" w:rsidRDefault="00B8623C" w:rsidP="001E7454">
      <w:pPr>
        <w:pStyle w:val="a3"/>
        <w:ind w:left="0" w:right="20"/>
      </w:pPr>
      <w:r>
        <w:lastRenderedPageBreak/>
        <w:t xml:space="preserve">Regardless of DHCP Client if you want to activate </w:t>
      </w:r>
      <w:r>
        <w:rPr>
          <w:rFonts w:hint="eastAsia"/>
        </w:rPr>
        <w:t>DHCP Relay Rate-limit</w:t>
      </w:r>
      <w:r>
        <w:t xml:space="preserve"> per interface, then you may use the commands in below table</w:t>
      </w:r>
      <w:r w:rsidR="00081242">
        <w:t xml:space="preserve"> in the interface mode</w:t>
      </w:r>
      <w:r>
        <w:t xml:space="preserve">. </w:t>
      </w:r>
    </w:p>
    <w:tbl>
      <w:tblPr>
        <w:tblStyle w:val="CLIWide"/>
        <w:tblW w:w="0" w:type="auto"/>
        <w:tblLook w:val="01E0" w:firstRow="1" w:lastRow="1" w:firstColumn="1" w:lastColumn="1" w:noHBand="0" w:noVBand="0"/>
      </w:tblPr>
      <w:tblGrid>
        <w:gridCol w:w="2922"/>
        <w:gridCol w:w="5010"/>
      </w:tblGrid>
      <w:tr w:rsidR="00F54036" w:rsidRPr="004F2EFA"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136217" w:rsidRDefault="00136217" w:rsidP="001E7454">
            <w:pPr>
              <w:pStyle w:val="ab"/>
              <w:ind w:right="20"/>
              <w:rPr>
                <w:rFonts w:eastAsia="굴림체"/>
              </w:rPr>
            </w:pPr>
            <w:r w:rsidRPr="00136217">
              <w:rPr>
                <w:rFonts w:eastAsia="굴림체" w:hint="eastAsia"/>
              </w:rPr>
              <w:t>Command</w:t>
            </w:r>
          </w:p>
        </w:tc>
        <w:tc>
          <w:tcPr>
            <w:tcW w:w="5276" w:type="dxa"/>
          </w:tcPr>
          <w:p w14:paraId="45B3D5B1" w14:textId="77777777" w:rsidR="00F54036" w:rsidRPr="00136217" w:rsidRDefault="00136217" w:rsidP="001E7454">
            <w:pPr>
              <w:pStyle w:val="ab"/>
              <w:ind w:right="20"/>
              <w:rPr>
                <w:rFonts w:eastAsia="굴림체"/>
              </w:rPr>
            </w:pPr>
            <w:r w:rsidRPr="00136217">
              <w:rPr>
                <w:rFonts w:eastAsia="굴림체" w:hint="eastAsia"/>
              </w:rPr>
              <w:t>Description</w:t>
            </w:r>
          </w:p>
        </w:tc>
      </w:tr>
      <w:tr w:rsidR="00F54036" w:rsidRPr="004F2EFA" w14:paraId="3A801EEE" w14:textId="77777777" w:rsidTr="00335912">
        <w:tc>
          <w:tcPr>
            <w:tcW w:w="3046" w:type="dxa"/>
          </w:tcPr>
          <w:p w14:paraId="3A3E71D0" w14:textId="77777777"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14:paraId="08A0FA81" w14:textId="77777777" w:rsidR="00081242" w:rsidRPr="00136217" w:rsidRDefault="00081242"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 xml:space="preserve">or </w:t>
            </w:r>
            <w:r w:rsidRPr="00136217">
              <w:rPr>
                <w:rFonts w:eastAsia="굴림체" w:hint="eastAsia"/>
              </w:rPr>
              <w:t>Request</w:t>
            </w:r>
            <w:r>
              <w:rPr>
                <w:rFonts w:eastAsia="굴림체"/>
              </w:rPr>
              <w:t xml:space="preserve"> packets that are allowed to pass per a second whereas all the DHCP packets are coming to this interface.</w:t>
            </w:r>
          </w:p>
          <w:p w14:paraId="22B6D459" w14:textId="77777777" w:rsidR="00081242" w:rsidRPr="00136217" w:rsidRDefault="00081242" w:rsidP="002B424F">
            <w:pPr>
              <w:pStyle w:val="a9"/>
              <w:numPr>
                <w:ilvl w:val="0"/>
                <w:numId w:val="9"/>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14:paraId="5AFD179F" w14:textId="77777777" w:rsidR="00F54036" w:rsidRPr="00081242" w:rsidRDefault="00081242" w:rsidP="002B424F">
            <w:pPr>
              <w:pStyle w:val="a9"/>
              <w:numPr>
                <w:ilvl w:val="0"/>
                <w:numId w:val="9"/>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w:t>
            </w:r>
          </w:p>
        </w:tc>
      </w:tr>
      <w:tr w:rsidR="00F54036" w:rsidRPr="004F2EFA" w14:paraId="27291309" w14:textId="77777777" w:rsidTr="00335912">
        <w:tc>
          <w:tcPr>
            <w:tcW w:w="3046" w:type="dxa"/>
          </w:tcPr>
          <w:p w14:paraId="602F6714" w14:textId="77777777"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14:paraId="15924335" w14:textId="77777777" w:rsidR="00081242" w:rsidRPr="00081242" w:rsidRDefault="00081242"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to this interface.</w:t>
            </w:r>
          </w:p>
        </w:tc>
      </w:tr>
      <w:tr w:rsidR="00F54036" w:rsidRPr="004F2EFA" w14:paraId="5F7AAD50" w14:textId="77777777" w:rsidTr="00335912">
        <w:tc>
          <w:tcPr>
            <w:tcW w:w="3046" w:type="dxa"/>
          </w:tcPr>
          <w:p w14:paraId="6DCBFE62" w14:textId="77777777"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14:paraId="45EAE5B2" w14:textId="77777777" w:rsidR="00F54036" w:rsidRPr="00136217" w:rsidRDefault="00081242" w:rsidP="002B424F">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Request</w:t>
            </w:r>
            <w:r>
              <w:rPr>
                <w:rFonts w:eastAsia="굴림체"/>
              </w:rPr>
              <w:t xml:space="preserve"> packets that are allowed to pass per a second whereas all the DHCP packets are coming to this interface.</w:t>
            </w:r>
          </w:p>
        </w:tc>
      </w:tr>
    </w:tbl>
    <w:p w14:paraId="0057B321" w14:textId="77777777" w:rsidR="00F54036" w:rsidRDefault="00081242" w:rsidP="001E7454">
      <w:pPr>
        <w:pStyle w:val="a3"/>
        <w:ind w:left="0" w:right="20"/>
      </w:pPr>
      <w:r>
        <w:t xml:space="preserve">The below example shows how to set </w:t>
      </w:r>
      <w:r>
        <w:rPr>
          <w:rFonts w:hint="eastAsia"/>
        </w:rPr>
        <w:t>DHCP Relay Rate-limit</w:t>
      </w:r>
      <w:r>
        <w:t xml:space="preserve"> within an </w:t>
      </w:r>
      <w:r>
        <w:rPr>
          <w:rFonts w:hint="eastAsia"/>
        </w:rPr>
        <w:t>Interface</w:t>
      </w:r>
      <w:r>
        <w:t>.</w:t>
      </w:r>
    </w:p>
    <w:tbl>
      <w:tblPr>
        <w:tblStyle w:val="48"/>
        <w:tblW w:w="0" w:type="auto"/>
        <w:tblLook w:val="01E0" w:firstRow="1" w:lastRow="1" w:firstColumn="1" w:lastColumn="1" w:noHBand="0" w:noVBand="0"/>
      </w:tblPr>
      <w:tblGrid>
        <w:gridCol w:w="8045"/>
      </w:tblGrid>
      <w:tr w:rsidR="00F54036" w14:paraId="27458A59" w14:textId="77777777" w:rsidTr="003E15A7">
        <w:tc>
          <w:tcPr>
            <w:tcW w:w="9068" w:type="dxa"/>
          </w:tcPr>
          <w:p w14:paraId="3F7F9D0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DB7FD8C" w14:textId="77777777" w:rsidR="00F54036" w:rsidRDefault="00F54036" w:rsidP="001E7454">
            <w:pPr>
              <w:pStyle w:val="aa"/>
              <w:ind w:right="20"/>
              <w:rPr>
                <w:rFonts w:ascii="Courier New" w:hAnsi="Courier New" w:cs="Courier New"/>
              </w:rPr>
            </w:pPr>
            <w:r w:rsidRPr="000D55B7">
              <w:rPr>
                <w:rFonts w:ascii="Courier New" w:hAnsi="Courier New" w:cs="Courier New"/>
              </w:rPr>
              <w:t>Switch(config)#</w:t>
            </w:r>
            <w:r>
              <w:t xml:space="preserve"> </w:t>
            </w:r>
            <w:r w:rsidRPr="000D55B7">
              <w:rPr>
                <w:rFonts w:ascii="Courier New" w:hAnsi="Courier New" w:cs="Courier New"/>
              </w:rPr>
              <w:t>interface GigabitEthernet 6/1</w:t>
            </w:r>
          </w:p>
          <w:p w14:paraId="3686AA38" w14:textId="77777777" w:rsidR="00F54036" w:rsidRDefault="00F54036" w:rsidP="001E7454">
            <w:pPr>
              <w:pStyle w:val="aa"/>
              <w:ind w:right="20"/>
              <w:rPr>
                <w:rFonts w:ascii="Courier New" w:hAnsi="Courier New" w:cs="Courier New"/>
              </w:rPr>
            </w:pPr>
            <w:r w:rsidRPr="000D55B7">
              <w:rPr>
                <w:rFonts w:ascii="Courier New" w:hAnsi="Courier New" w:cs="Courier New"/>
              </w:rPr>
              <w:t xml:space="preserve">Switch(config-if-Giga6/1)#ip dhcp relay rate-limit </w:t>
            </w:r>
            <w:r>
              <w:rPr>
                <w:rFonts w:ascii="Courier New" w:hAnsi="Courier New" w:cs="Courier New" w:hint="eastAsia"/>
              </w:rPr>
              <w:t>50</w:t>
            </w:r>
          </w:p>
          <w:p w14:paraId="673CEF52" w14:textId="77777777" w:rsidR="00F54036" w:rsidRDefault="00F54036" w:rsidP="001E7454">
            <w:pPr>
              <w:pStyle w:val="aa"/>
              <w:ind w:right="20"/>
              <w:rPr>
                <w:rFonts w:ascii="Courier New" w:hAnsi="Courier New" w:cs="Courier New"/>
              </w:rPr>
            </w:pPr>
            <w:r w:rsidRPr="000D55B7">
              <w:rPr>
                <w:rFonts w:ascii="Courier New" w:hAnsi="Courier New" w:cs="Courier New"/>
              </w:rPr>
              <w:t>Switch(config-if-Giga6/1)#</w:t>
            </w:r>
            <w:r>
              <w:rPr>
                <w:rFonts w:ascii="Courier New" w:hAnsi="Courier New" w:cs="Courier New" w:hint="eastAsia"/>
              </w:rPr>
              <w:t>end</w:t>
            </w:r>
          </w:p>
          <w:p w14:paraId="27B619D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100A5361"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Switch#show ip dhcp relay port rate-limit </w:t>
            </w:r>
          </w:p>
          <w:p w14:paraId="772D76E5" w14:textId="77777777" w:rsidR="00F54036" w:rsidRPr="000D55B7" w:rsidRDefault="00F54036" w:rsidP="001E7454">
            <w:pPr>
              <w:pStyle w:val="aa"/>
              <w:ind w:right="20"/>
              <w:rPr>
                <w:rFonts w:ascii="Courier New" w:hAnsi="Courier New" w:cs="Courier New"/>
              </w:rPr>
            </w:pPr>
          </w:p>
          <w:p w14:paraId="2637140C"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Port name  inCount    drop       permit     configured    </w:t>
            </w:r>
          </w:p>
          <w:p w14:paraId="2A08D6B8"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  ---------  ---------  ------------------------</w:t>
            </w:r>
          </w:p>
          <w:p w14:paraId="302219D3"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gi6.1      0  </w:t>
            </w:r>
            <w:r>
              <w:rPr>
                <w:rFonts w:ascii="Courier New" w:hAnsi="Courier New" w:cs="Courier New"/>
              </w:rPr>
              <w:t xml:space="preserve">        0          0          </w:t>
            </w:r>
            <w:r>
              <w:rPr>
                <w:rFonts w:ascii="Courier New" w:hAnsi="Courier New" w:cs="Courier New" w:hint="eastAsia"/>
              </w:rPr>
              <w:t>5</w:t>
            </w:r>
            <w:r w:rsidRPr="000D55B7">
              <w:rPr>
                <w:rFonts w:ascii="Courier New" w:hAnsi="Courier New" w:cs="Courier New"/>
              </w:rPr>
              <w:t>0/0/0</w:t>
            </w:r>
          </w:p>
        </w:tc>
      </w:tr>
    </w:tbl>
    <w:p w14:paraId="31D931E1" w14:textId="77777777" w:rsidR="00F54036" w:rsidRDefault="00F54036" w:rsidP="001E7454">
      <w:pPr>
        <w:ind w:right="20"/>
      </w:pPr>
    </w:p>
    <w:tbl>
      <w:tblPr>
        <w:tblStyle w:val="NOTICE"/>
        <w:tblW w:w="0" w:type="auto"/>
        <w:tblLook w:val="0000" w:firstRow="0" w:lastRow="0" w:firstColumn="0" w:lastColumn="0" w:noHBand="0" w:noVBand="0"/>
      </w:tblPr>
      <w:tblGrid>
        <w:gridCol w:w="934"/>
        <w:gridCol w:w="1047"/>
        <w:gridCol w:w="5951"/>
      </w:tblGrid>
      <w:tr w:rsidR="00F54036" w14:paraId="158B4067" w14:textId="77777777" w:rsidTr="008039B1">
        <w:tc>
          <w:tcPr>
            <w:tcW w:w="960" w:type="dxa"/>
            <w:vAlign w:val="center"/>
          </w:tcPr>
          <w:p w14:paraId="745B4B65" w14:textId="77777777" w:rsidR="00F54036" w:rsidRDefault="00F54036" w:rsidP="001E7454">
            <w:pPr>
              <w:pStyle w:val="aa"/>
              <w:spacing w:after="120"/>
              <w:ind w:right="20"/>
              <w:jc w:val="both"/>
            </w:pPr>
            <w:r>
              <w:rPr>
                <w:rFonts w:hint="eastAsia"/>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Default="00F54036" w:rsidP="001E7454">
            <w:pPr>
              <w:pStyle w:val="aa"/>
              <w:ind w:right="20"/>
              <w:jc w:val="both"/>
              <w:rPr>
                <w:b/>
                <w:bCs/>
              </w:rPr>
            </w:pPr>
            <w:r>
              <w:rPr>
                <w:rFonts w:hint="eastAsia"/>
                <w:b/>
                <w:bCs/>
              </w:rPr>
              <w:t>Notice</w:t>
            </w:r>
          </w:p>
        </w:tc>
        <w:tc>
          <w:tcPr>
            <w:tcW w:w="6920" w:type="dxa"/>
            <w:vAlign w:val="center"/>
          </w:tcPr>
          <w:p w14:paraId="54672F37" w14:textId="77777777" w:rsidR="00F54036" w:rsidRDefault="00081242" w:rsidP="00E20826">
            <w:pPr>
              <w:pStyle w:val="a9"/>
              <w:ind w:left="90" w:right="20" w:hangingChars="50" w:hanging="90"/>
              <w:jc w:val="both"/>
            </w:pPr>
            <w:r>
              <w:t xml:space="preserve">When you set the </w:t>
            </w:r>
            <w:r>
              <w:rPr>
                <w:rFonts w:hint="eastAsia"/>
              </w:rPr>
              <w:t>Rate-limit</w:t>
            </w:r>
            <w:r>
              <w:t xml:space="preserve"> for both of </w:t>
            </w:r>
            <w:r w:rsidR="00F54036">
              <w:rPr>
                <w:rFonts w:hint="eastAsia"/>
              </w:rPr>
              <w:t xml:space="preserve">MAC </w:t>
            </w:r>
            <w:r>
              <w:rPr>
                <w:rFonts w:hint="eastAsia"/>
              </w:rPr>
              <w:t>a</w:t>
            </w:r>
            <w:r>
              <w:t>nd</w:t>
            </w:r>
            <w:r>
              <w:rPr>
                <w:rFonts w:hint="eastAsia"/>
              </w:rPr>
              <w:t xml:space="preserve"> Interface, the received</w:t>
            </w:r>
            <w:r>
              <w:t xml:space="preserve"> packets will be processed according to</w:t>
            </w:r>
            <w:r w:rsidR="00F54036">
              <w:rPr>
                <w:rFonts w:hint="eastAsia"/>
              </w:rPr>
              <w:t xml:space="preserve"> </w:t>
            </w:r>
            <w:r>
              <w:t>‘</w:t>
            </w:r>
            <w:r>
              <w:t xml:space="preserve">Per </w:t>
            </w:r>
            <w:r>
              <w:rPr>
                <w:rFonts w:hint="eastAsia"/>
              </w:rPr>
              <w:t>Interface</w:t>
            </w:r>
            <w:r w:rsidR="00F54036">
              <w:rPr>
                <w:rFonts w:hint="eastAsia"/>
              </w:rPr>
              <w:t xml:space="preserve"> Rate-limit</w:t>
            </w:r>
            <w:r>
              <w:t xml:space="preserve"> setting</w:t>
            </w:r>
            <w:r>
              <w:t>’</w:t>
            </w:r>
            <w:r>
              <w:t>.</w:t>
            </w:r>
            <w:r w:rsidR="00F54036">
              <w:rPr>
                <w:rFonts w:hint="eastAsia"/>
              </w:rPr>
              <w:t xml:space="preserve"> </w:t>
            </w:r>
          </w:p>
        </w:tc>
      </w:tr>
    </w:tbl>
    <w:p w14:paraId="1A3266B8" w14:textId="77777777" w:rsidR="00F54036" w:rsidRDefault="00F54036" w:rsidP="001E7454">
      <w:pPr>
        <w:ind w:right="20"/>
      </w:pPr>
    </w:p>
    <w:p w14:paraId="1A9B5645" w14:textId="77777777" w:rsidR="00733A41" w:rsidRDefault="00733A41" w:rsidP="001E7454">
      <w:pPr>
        <w:widowControl/>
        <w:wordWrap/>
        <w:snapToGrid/>
        <w:spacing w:line="240" w:lineRule="auto"/>
        <w:ind w:right="20"/>
        <w:jc w:val="left"/>
      </w:pPr>
      <w:r>
        <w:br w:type="page"/>
      </w:r>
    </w:p>
    <w:p w14:paraId="54495C19" w14:textId="77777777" w:rsidR="00733A41" w:rsidRPr="00D867F8" w:rsidRDefault="00733A41" w:rsidP="001E7454">
      <w:pPr>
        <w:pStyle w:val="3"/>
        <w:ind w:left="0" w:right="20"/>
      </w:pPr>
      <w:bookmarkStart w:id="1275" w:name="_Toc337198472"/>
      <w:bookmarkStart w:id="1276" w:name="_Toc348625978"/>
      <w:bookmarkStart w:id="1277" w:name="_Toc445130832"/>
      <w:r w:rsidRPr="00D867F8">
        <w:lastRenderedPageBreak/>
        <w:t>DHCP Class based DHCP packet forwarding</w:t>
      </w:r>
      <w:bookmarkEnd w:id="1275"/>
      <w:bookmarkEnd w:id="1276"/>
      <w:bookmarkEnd w:id="1277"/>
    </w:p>
    <w:p w14:paraId="1D5F0C6B" w14:textId="77777777" w:rsidR="00733A41" w:rsidRPr="002F5F3A" w:rsidRDefault="00733A41" w:rsidP="001E7454">
      <w:pPr>
        <w:pStyle w:val="a3"/>
        <w:ind w:left="0" w:right="20"/>
        <w:rPr>
          <w:rFonts w:cs="Arial"/>
        </w:rPr>
      </w:pPr>
      <w:r w:rsidRPr="002F5F3A">
        <w:rPr>
          <w:rFonts w:cs="Arial"/>
        </w:rPr>
        <w:t>This function is for selection of message receiving from client like ip dhcp-server and ip dhcp helper-address commands.</w:t>
      </w:r>
    </w:p>
    <w:p w14:paraId="626C1679" w14:textId="77777777" w:rsidR="00733A41" w:rsidRPr="002F5F3A" w:rsidRDefault="00B068BE" w:rsidP="00E20826">
      <w:pPr>
        <w:pStyle w:val="affff4"/>
        <w:wordWrap/>
        <w:ind w:leftChars="1345" w:left="2421" w:right="20"/>
      </w:pPr>
      <w:bookmarkStart w:id="1278" w:name="_Toc253144403"/>
      <w:r w:rsidRPr="002F5F3A">
        <w:rPr>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2F5F3A" w:rsidRDefault="00733A41" w:rsidP="001E7454">
      <w:pPr>
        <w:pStyle w:val="affff4"/>
        <w:wordWrap/>
        <w:ind w:left="0" w:right="20"/>
      </w:pPr>
    </w:p>
    <w:p w14:paraId="0D34087D" w14:textId="77777777" w:rsidR="00733A41" w:rsidRPr="002F5F3A" w:rsidRDefault="00733A41" w:rsidP="001E7454">
      <w:pPr>
        <w:pStyle w:val="affff4"/>
        <w:wordWrap/>
        <w:ind w:left="0" w:right="20"/>
      </w:pPr>
    </w:p>
    <w:p w14:paraId="20366846" w14:textId="77777777" w:rsidR="00733A41" w:rsidRPr="002F5F3A" w:rsidRDefault="00733A41" w:rsidP="001E7454">
      <w:pPr>
        <w:pStyle w:val="affff4"/>
        <w:wordWrap/>
        <w:ind w:left="0" w:right="20"/>
      </w:pPr>
    </w:p>
    <w:p w14:paraId="624AF622" w14:textId="77777777" w:rsidR="00733A41" w:rsidRPr="002F5F3A" w:rsidRDefault="00733A41" w:rsidP="001E7454">
      <w:pPr>
        <w:pStyle w:val="affff4"/>
        <w:wordWrap/>
        <w:ind w:left="0" w:right="20"/>
      </w:pPr>
    </w:p>
    <w:p w14:paraId="70D152BC" w14:textId="77777777" w:rsidR="00733A41" w:rsidRPr="002F5F3A" w:rsidRDefault="00733A41" w:rsidP="001E7454">
      <w:pPr>
        <w:pStyle w:val="affff4"/>
        <w:wordWrap/>
        <w:ind w:left="0" w:right="20"/>
      </w:pPr>
    </w:p>
    <w:p w14:paraId="295FF514" w14:textId="77777777" w:rsidR="00733A41" w:rsidRPr="002F5F3A" w:rsidRDefault="00733A41" w:rsidP="001E7454">
      <w:pPr>
        <w:pStyle w:val="affff4"/>
        <w:wordWrap/>
        <w:ind w:left="0" w:right="20"/>
      </w:pPr>
    </w:p>
    <w:p w14:paraId="6149C0A1" w14:textId="77777777" w:rsidR="00733A41" w:rsidRPr="002F5F3A" w:rsidRDefault="00733A41" w:rsidP="001E7454">
      <w:pPr>
        <w:pStyle w:val="affff4"/>
        <w:wordWrap/>
        <w:ind w:left="0" w:right="20"/>
      </w:pPr>
    </w:p>
    <w:p w14:paraId="656FBB73" w14:textId="51D46D00" w:rsidR="00733A41" w:rsidRPr="002F5F3A" w:rsidRDefault="00733A41" w:rsidP="001E7454">
      <w:pPr>
        <w:pStyle w:val="afffff"/>
        <w:wordWrap/>
        <w:ind w:left="0" w:right="20"/>
        <w:jc w:val="center"/>
      </w:pPr>
      <w:bookmarkStart w:id="1279" w:name="_Toc337198139"/>
      <w:bookmarkStart w:id="1280" w:name="_Toc348626659"/>
      <w:r w:rsidRPr="002F5F3A">
        <w:t xml:space="preserve">Figure </w:t>
      </w:r>
      <w:r w:rsidR="00D52C4A" w:rsidRPr="002F5F3A">
        <w:fldChar w:fldCharType="begin"/>
      </w:r>
      <w:r w:rsidR="00D52C4A" w:rsidRPr="002F5F3A">
        <w:instrText xml:space="preserve"> SEQ </w:instrText>
      </w:r>
      <w:r w:rsidR="00D52C4A" w:rsidRPr="002F5F3A">
        <w:instrText>그림</w:instrText>
      </w:r>
      <w:r w:rsidR="00D52C4A" w:rsidRPr="002F5F3A">
        <w:instrText xml:space="preserve"> \* ARABIC </w:instrText>
      </w:r>
      <w:r w:rsidR="00D52C4A" w:rsidRPr="002F5F3A">
        <w:fldChar w:fldCharType="separate"/>
      </w:r>
      <w:r w:rsidR="00D52C4A">
        <w:rPr>
          <w:noProof/>
        </w:rPr>
        <w:t>17</w:t>
      </w:r>
      <w:r w:rsidR="00D52C4A" w:rsidRPr="002F5F3A">
        <w:fldChar w:fldCharType="end"/>
      </w:r>
      <w:r w:rsidRPr="002F5F3A">
        <w:t>. DHCP Class based on DHCP packet Relay</w:t>
      </w:r>
      <w:bookmarkEnd w:id="1278"/>
      <w:bookmarkEnd w:id="1279"/>
      <w:bookmarkEnd w:id="1280"/>
    </w:p>
    <w:p w14:paraId="0A771840" w14:textId="77777777" w:rsidR="00733A41" w:rsidRPr="002F5F3A" w:rsidRDefault="00733A41" w:rsidP="001E7454">
      <w:pPr>
        <w:pStyle w:val="4"/>
        <w:ind w:left="0" w:right="20"/>
        <w:rPr>
          <w:szCs w:val="18"/>
        </w:rPr>
      </w:pPr>
      <w:bookmarkStart w:id="1281" w:name="_Toc337198473"/>
      <w:r w:rsidRPr="002F5F3A">
        <w:rPr>
          <w:szCs w:val="18"/>
        </w:rPr>
        <w:t>DHCP Class Configuration</w:t>
      </w:r>
      <w:bookmarkEnd w:id="1281"/>
    </w:p>
    <w:p w14:paraId="15EA1131" w14:textId="77777777" w:rsidR="00733A41" w:rsidRPr="002F5F3A" w:rsidRDefault="00733A41" w:rsidP="001E7454">
      <w:pPr>
        <w:pStyle w:val="a3"/>
        <w:ind w:left="0" w:right="20"/>
        <w:rPr>
          <w:rFonts w:cs="Arial"/>
        </w:rPr>
      </w:pPr>
      <w:r w:rsidRPr="002F5F3A">
        <w:rPr>
          <w:rFonts w:cs="Arial"/>
        </w:rPr>
        <w:t xml:space="preserve">To set DHCP class in </w:t>
      </w:r>
      <w:r w:rsidR="00094318">
        <w:rPr>
          <w:rFonts w:cs="Arial"/>
        </w:rPr>
        <w:t>C9500</w:t>
      </w:r>
      <w:r w:rsidRPr="002F5F3A">
        <w:rPr>
          <w:rFonts w:cs="Arial"/>
        </w:rPr>
        <w:t xml:space="preserve"> DHCP relay agent, use the following command.</w:t>
      </w:r>
    </w:p>
    <w:p w14:paraId="4FA23248" w14:textId="77777777" w:rsidR="00733A41" w:rsidRPr="002F5F3A" w:rsidRDefault="003C4BF7" w:rsidP="001E7454">
      <w:pPr>
        <w:pStyle w:val="affff4"/>
        <w:wordWrap/>
        <w:ind w:left="0" w:right="20"/>
      </w:pPr>
      <w:bookmarkStart w:id="1282" w:name="_Toc348626382"/>
      <w:bookmarkStart w:id="1283" w:name="_Toc391575207"/>
      <w:r>
        <w:t xml:space="preserve">Table </w:t>
      </w:r>
      <w:r w:rsidR="005832B8">
        <w:fldChar w:fldCharType="begin"/>
      </w:r>
      <w:r>
        <w:instrText xml:space="preserve"> SEQ Table \* ARABIC </w:instrText>
      </w:r>
      <w:r w:rsidR="005832B8">
        <w:fldChar w:fldCharType="separate"/>
      </w:r>
      <w:r>
        <w:rPr>
          <w:noProof/>
        </w:rPr>
        <w:t>65</w:t>
      </w:r>
      <w:r w:rsidR="005832B8">
        <w:rPr>
          <w:noProof/>
        </w:rPr>
        <w:fldChar w:fldCharType="end"/>
      </w:r>
      <w:r>
        <w:t xml:space="preserve"> </w:t>
      </w:r>
      <w:r w:rsidR="00733A41" w:rsidRPr="002F5F3A">
        <w:t>DHCP Class Configuration</w:t>
      </w:r>
      <w:bookmarkEnd w:id="1282"/>
      <w:bookmarkEnd w:id="1283"/>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4"/>
        <w:gridCol w:w="5023"/>
      </w:tblGrid>
      <w:tr w:rsidR="00733A41" w:rsidRPr="002F5F3A" w14:paraId="4EFBBCC4" w14:textId="77777777" w:rsidTr="00B068BE">
        <w:tc>
          <w:tcPr>
            <w:tcW w:w="3030" w:type="dxa"/>
            <w:shd w:val="clear" w:color="auto" w:fill="E6E6E6"/>
            <w:vAlign w:val="center"/>
          </w:tcPr>
          <w:p w14:paraId="1C6FD7D0" w14:textId="77777777" w:rsidR="00733A41" w:rsidRPr="002F5F3A" w:rsidRDefault="00733A41" w:rsidP="001E7454">
            <w:pPr>
              <w:pStyle w:val="ab"/>
              <w:wordWrap/>
              <w:ind w:right="20"/>
              <w:rPr>
                <w:b w:val="0"/>
              </w:rPr>
            </w:pPr>
            <w:r w:rsidRPr="002F5F3A">
              <w:rPr>
                <w:b w:val="0"/>
              </w:rPr>
              <w:t>Command</w:t>
            </w:r>
          </w:p>
        </w:tc>
        <w:tc>
          <w:tcPr>
            <w:tcW w:w="5076" w:type="dxa"/>
            <w:shd w:val="clear" w:color="auto" w:fill="E6E6E6"/>
            <w:vAlign w:val="center"/>
          </w:tcPr>
          <w:p w14:paraId="09B7105F" w14:textId="77777777" w:rsidR="00733A41" w:rsidRPr="002F5F3A" w:rsidRDefault="00733A41" w:rsidP="001E7454">
            <w:pPr>
              <w:pStyle w:val="ab"/>
              <w:wordWrap/>
              <w:ind w:right="20"/>
              <w:rPr>
                <w:b w:val="0"/>
              </w:rPr>
            </w:pPr>
            <w:r w:rsidRPr="002F5F3A">
              <w:rPr>
                <w:b w:val="0"/>
              </w:rPr>
              <w:t>Description</w:t>
            </w:r>
          </w:p>
        </w:tc>
      </w:tr>
      <w:tr w:rsidR="00733A41" w:rsidRPr="002F5F3A" w14:paraId="6F33413F" w14:textId="77777777" w:rsidTr="00B068BE">
        <w:trPr>
          <w:trHeight w:val="308"/>
        </w:trPr>
        <w:tc>
          <w:tcPr>
            <w:tcW w:w="3030" w:type="dxa"/>
            <w:vAlign w:val="center"/>
          </w:tcPr>
          <w:p w14:paraId="2A858425" w14:textId="77777777" w:rsidR="00733A41" w:rsidRPr="002F5F3A" w:rsidRDefault="00733A41" w:rsidP="001E7454">
            <w:pPr>
              <w:pStyle w:val="aa"/>
              <w:ind w:right="20"/>
            </w:pPr>
            <w:r w:rsidRPr="002F5F3A">
              <w:rPr>
                <w:b/>
                <w:bCs/>
              </w:rPr>
              <w:t xml:space="preserve">ip dhcp class </w:t>
            </w:r>
            <w:r w:rsidRPr="002F5F3A">
              <w:rPr>
                <w:i/>
                <w:iCs/>
              </w:rPr>
              <w:t>class-name</w:t>
            </w:r>
          </w:p>
        </w:tc>
        <w:tc>
          <w:tcPr>
            <w:tcW w:w="5076" w:type="dxa"/>
            <w:vAlign w:val="center"/>
          </w:tcPr>
          <w:p w14:paraId="5F2B4A38" w14:textId="77777777" w:rsidR="00733A41" w:rsidRPr="002F5F3A" w:rsidRDefault="00733A41" w:rsidP="001E7454">
            <w:pPr>
              <w:pStyle w:val="afffc"/>
              <w:ind w:right="20"/>
              <w:jc w:val="both"/>
            </w:pPr>
            <w:r w:rsidRPr="002F5F3A">
              <w:t xml:space="preserve">Assigns DHCP Class Name. </w:t>
            </w:r>
          </w:p>
          <w:p w14:paraId="1ACB2AD3" w14:textId="77777777" w:rsidR="00733A41" w:rsidRPr="002F5F3A" w:rsidRDefault="00733A41" w:rsidP="001E7454">
            <w:pPr>
              <w:pStyle w:val="afffc"/>
              <w:ind w:right="20"/>
              <w:jc w:val="both"/>
            </w:pPr>
            <w:r w:rsidRPr="002F5F3A">
              <w:t xml:space="preserve">Enters DHCP class setting mode which is recognized as </w:t>
            </w:r>
            <w:r w:rsidRPr="002F5F3A">
              <w:t>“</w:t>
            </w:r>
            <w:r w:rsidRPr="002F5F3A">
              <w:t>(dhcp-class) #</w:t>
            </w:r>
            <w:r w:rsidRPr="002F5F3A">
              <w:t>”</w:t>
            </w:r>
            <w:r w:rsidRPr="002F5F3A">
              <w:t>.</w:t>
            </w:r>
          </w:p>
          <w:p w14:paraId="7F36AA61" w14:textId="77777777" w:rsidR="00733A41" w:rsidRPr="002F5F3A" w:rsidRDefault="00733A41" w:rsidP="001E7454">
            <w:pPr>
              <w:pStyle w:val="a9"/>
              <w:wordWrap/>
              <w:ind w:right="20"/>
            </w:pPr>
            <w:r w:rsidRPr="002F5F3A">
              <w:t>To delete the class, use no command.</w:t>
            </w:r>
          </w:p>
        </w:tc>
      </w:tr>
      <w:tr w:rsidR="00733A41" w:rsidRPr="002F5F3A" w14:paraId="3B640F55" w14:textId="77777777" w:rsidTr="00B068BE">
        <w:trPr>
          <w:trHeight w:val="307"/>
        </w:trPr>
        <w:tc>
          <w:tcPr>
            <w:tcW w:w="3030" w:type="dxa"/>
            <w:vAlign w:val="center"/>
          </w:tcPr>
          <w:p w14:paraId="1C5B1163" w14:textId="77777777" w:rsidR="00733A41" w:rsidRPr="002F5F3A" w:rsidRDefault="00733A41" w:rsidP="001E7454">
            <w:pPr>
              <w:pStyle w:val="aa"/>
              <w:ind w:right="20"/>
              <w:rPr>
                <w:b/>
                <w:bCs/>
              </w:rPr>
            </w:pPr>
            <w:r w:rsidRPr="002F5F3A">
              <w:rPr>
                <w:b/>
                <w:bCs/>
              </w:rPr>
              <w:t xml:space="preserve">option </w:t>
            </w:r>
            <w:r w:rsidRPr="002F5F3A">
              <w:rPr>
                <w:i/>
                <w:iCs/>
              </w:rPr>
              <w:t>&lt;1-255&gt;</w:t>
            </w:r>
            <w:r w:rsidRPr="002F5F3A">
              <w:rPr>
                <w:b/>
                <w:bCs/>
              </w:rPr>
              <w:t xml:space="preserve"> {ascii|hex} </w:t>
            </w:r>
            <w:r w:rsidRPr="002F5F3A">
              <w:rPr>
                <w:i/>
                <w:iCs/>
              </w:rPr>
              <w:t>WORD</w:t>
            </w:r>
          </w:p>
        </w:tc>
        <w:tc>
          <w:tcPr>
            <w:tcW w:w="5076" w:type="dxa"/>
            <w:vAlign w:val="center"/>
          </w:tcPr>
          <w:p w14:paraId="6CB6D469" w14:textId="77777777" w:rsidR="00733A41" w:rsidRPr="002F5F3A" w:rsidRDefault="00733A41" w:rsidP="001E7454">
            <w:pPr>
              <w:pStyle w:val="afffc"/>
              <w:ind w:right="20"/>
              <w:jc w:val="both"/>
            </w:pPr>
            <w:r w:rsidRPr="002F5F3A">
              <w:t xml:space="preserve">Set option-option value so that the DHCP message sent from a client can be categorized into this class. </w:t>
            </w:r>
          </w:p>
          <w:p w14:paraId="3CFFAAFE" w14:textId="77777777" w:rsidR="00733A41" w:rsidRPr="002F5F3A" w:rsidRDefault="00733A41" w:rsidP="001E7454">
            <w:pPr>
              <w:pStyle w:val="afffc"/>
              <w:ind w:right="20"/>
              <w:jc w:val="both"/>
            </w:pPr>
            <w:r w:rsidRPr="002F5F3A">
              <w:t xml:space="preserve">&lt;1-255&gt;:  DHCP option number </w:t>
            </w:r>
          </w:p>
          <w:p w14:paraId="374FAD03" w14:textId="77777777" w:rsidR="00733A41" w:rsidRPr="002F5F3A" w:rsidRDefault="00733A41" w:rsidP="001E7454">
            <w:pPr>
              <w:pStyle w:val="afffc"/>
              <w:ind w:right="20"/>
              <w:jc w:val="both"/>
            </w:pPr>
            <w:r w:rsidRPr="002F5F3A">
              <w:t>{ascii|hex}: DHCP option value format (ascii string variable, hexadecimal)</w:t>
            </w:r>
          </w:p>
          <w:p w14:paraId="06AD24A9" w14:textId="77777777" w:rsidR="00733A41" w:rsidRPr="002F5F3A" w:rsidRDefault="00733A41" w:rsidP="00E20826">
            <w:pPr>
              <w:pStyle w:val="a9"/>
              <w:tabs>
                <w:tab w:val="clear" w:pos="284"/>
                <w:tab w:val="left" w:pos="701"/>
              </w:tabs>
              <w:wordWrap/>
              <w:ind w:leftChars="28" w:left="334" w:right="20" w:hanging="284"/>
            </w:pPr>
            <w:r w:rsidRPr="002F5F3A">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2F5F3A" w14:paraId="231BCCF3" w14:textId="77777777" w:rsidTr="00B068BE">
        <w:trPr>
          <w:trHeight w:val="907"/>
        </w:trPr>
        <w:tc>
          <w:tcPr>
            <w:tcW w:w="993" w:type="dxa"/>
            <w:vAlign w:val="center"/>
          </w:tcPr>
          <w:p w14:paraId="08AD029A" w14:textId="77777777" w:rsidR="00B068BE" w:rsidRPr="002F5F3A" w:rsidRDefault="00B068BE" w:rsidP="001E7454">
            <w:pPr>
              <w:pStyle w:val="aa"/>
              <w:spacing w:after="120"/>
              <w:ind w:right="20"/>
              <w:jc w:val="both"/>
            </w:pPr>
            <w:r w:rsidRPr="002F5F3A">
              <w:rPr>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2F5F3A" w:rsidRDefault="00B068BE" w:rsidP="001E7454">
            <w:pPr>
              <w:pStyle w:val="aa"/>
              <w:ind w:right="20"/>
              <w:jc w:val="both"/>
              <w:rPr>
                <w:b/>
                <w:bCs/>
              </w:rPr>
            </w:pPr>
            <w:r w:rsidRPr="002F5F3A">
              <w:rPr>
                <w:b/>
                <w:bCs/>
              </w:rPr>
              <w:t>Notice</w:t>
            </w:r>
          </w:p>
        </w:tc>
        <w:tc>
          <w:tcPr>
            <w:tcW w:w="5557" w:type="dxa"/>
          </w:tcPr>
          <w:p w14:paraId="5204BABB" w14:textId="77777777" w:rsidR="00B068BE" w:rsidRPr="002F5F3A" w:rsidRDefault="00B068BE" w:rsidP="001E7454">
            <w:pPr>
              <w:pStyle w:val="afffc"/>
              <w:ind w:right="20"/>
            </w:pPr>
            <w:r w:rsidRPr="002F5F3A">
              <w:t>For a hexadecimal format, you must use even number of digits.</w:t>
            </w:r>
          </w:p>
          <w:p w14:paraId="1A7C6915" w14:textId="77777777" w:rsidR="00B068BE" w:rsidRPr="002F5F3A" w:rsidRDefault="00B068BE" w:rsidP="001E7454">
            <w:pPr>
              <w:pStyle w:val="afffc"/>
              <w:ind w:right="20"/>
            </w:pPr>
            <w:r w:rsidRPr="002F5F3A">
              <w:t xml:space="preserve">e.g. </w:t>
            </w:r>
          </w:p>
          <w:p w14:paraId="31D8199B" w14:textId="77777777" w:rsidR="00B068BE" w:rsidRPr="002F5F3A" w:rsidRDefault="00B068BE" w:rsidP="001E7454">
            <w:pPr>
              <w:pStyle w:val="afffc"/>
              <w:ind w:right="20"/>
            </w:pPr>
            <w:r w:rsidRPr="002F5F3A">
              <w:t>ip dhcp option 60 hex 1 ( x )</w:t>
            </w:r>
          </w:p>
          <w:p w14:paraId="4A5B1404" w14:textId="77777777" w:rsidR="00B068BE" w:rsidRPr="002F5F3A" w:rsidRDefault="00B068BE" w:rsidP="001E7454">
            <w:pPr>
              <w:wordWrap/>
              <w:ind w:right="20"/>
            </w:pPr>
            <w:r w:rsidRPr="002F5F3A">
              <w:t>ip dhcp option 60 hex 01 ( o )</w:t>
            </w:r>
          </w:p>
        </w:tc>
      </w:tr>
    </w:tbl>
    <w:p w14:paraId="7C92448A" w14:textId="77777777" w:rsidR="00B068BE" w:rsidRDefault="00B068BE" w:rsidP="001E7454">
      <w:pPr>
        <w:pStyle w:val="a3"/>
        <w:ind w:left="0" w:right="20"/>
        <w:rPr>
          <w:rFonts w:cs="Arial"/>
        </w:rPr>
      </w:pPr>
    </w:p>
    <w:p w14:paraId="125C602A" w14:textId="77777777" w:rsidR="00733A41" w:rsidRPr="002F5F3A" w:rsidRDefault="00733A41" w:rsidP="001E7454">
      <w:pPr>
        <w:pStyle w:val="a3"/>
        <w:ind w:left="0" w:right="20"/>
        <w:rPr>
          <w:rFonts w:cs="Arial"/>
        </w:rPr>
      </w:pPr>
      <w:r w:rsidRPr="002F5F3A">
        <w:rPr>
          <w:rFonts w:cs="Arial"/>
        </w:rPr>
        <w:t xml:space="preserve">The following example shows how to set </w:t>
      </w:r>
      <w:r w:rsidRPr="002F5F3A">
        <w:rPr>
          <w:rFonts w:cs="Arial"/>
        </w:rPr>
        <w:t>“</w:t>
      </w:r>
      <w:r w:rsidRPr="002F5F3A">
        <w:rPr>
          <w:rFonts w:cs="Arial"/>
        </w:rPr>
        <w:t>test</w:t>
      </w:r>
      <w:r w:rsidRPr="002F5F3A">
        <w:rPr>
          <w:rFonts w:cs="Arial"/>
        </w:rPr>
        <w:t>”</w:t>
      </w:r>
      <w:r w:rsidRPr="002F5F3A">
        <w:rPr>
          <w:rFonts w:cs="Arial"/>
        </w:rPr>
        <w:t xml:space="preserv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2F5F3A" w14:paraId="15772B5C" w14:textId="77777777" w:rsidTr="00BF42F2">
        <w:tc>
          <w:tcPr>
            <w:tcW w:w="8322" w:type="dxa"/>
            <w:shd w:val="clear" w:color="auto" w:fill="auto"/>
          </w:tcPr>
          <w:p w14:paraId="7CE1F2D0" w14:textId="77777777" w:rsidR="00733A41" w:rsidRPr="002F5F3A" w:rsidRDefault="00733A41" w:rsidP="001E7454">
            <w:pPr>
              <w:pStyle w:val="aa"/>
              <w:ind w:right="20"/>
            </w:pPr>
            <w:r w:rsidRPr="002F5F3A">
              <w:t xml:space="preserve">Router(config)# </w:t>
            </w:r>
            <w:r w:rsidRPr="002F5F3A">
              <w:rPr>
                <w:b/>
              </w:rPr>
              <w:t>configure terminal</w:t>
            </w:r>
          </w:p>
          <w:p w14:paraId="032D0150" w14:textId="77777777" w:rsidR="00733A41" w:rsidRPr="002F5F3A" w:rsidRDefault="00733A41" w:rsidP="001E7454">
            <w:pPr>
              <w:pStyle w:val="aa"/>
              <w:ind w:right="20"/>
            </w:pPr>
            <w:r w:rsidRPr="002F5F3A">
              <w:t xml:space="preserve">Router(config)# </w:t>
            </w:r>
            <w:r w:rsidRPr="002F5F3A">
              <w:rPr>
                <w:b/>
              </w:rPr>
              <w:t>ip dhcp class test</w:t>
            </w:r>
          </w:p>
          <w:p w14:paraId="70981554" w14:textId="77777777" w:rsidR="00733A41" w:rsidRPr="002F5F3A" w:rsidRDefault="00733A41" w:rsidP="001E7454">
            <w:pPr>
              <w:pStyle w:val="aa"/>
              <w:ind w:right="20"/>
              <w:rPr>
                <w:b/>
              </w:rPr>
            </w:pPr>
            <w:r w:rsidRPr="002F5F3A">
              <w:t xml:space="preserve">Router(dhcp-class)# </w:t>
            </w:r>
            <w:r w:rsidRPr="002F5F3A">
              <w:rPr>
                <w:b/>
              </w:rPr>
              <w:t xml:space="preserve">option 77 ascii </w:t>
            </w:r>
            <w:r>
              <w:rPr>
                <w:b/>
              </w:rPr>
              <w:t>CommScope</w:t>
            </w:r>
          </w:p>
        </w:tc>
      </w:tr>
    </w:tbl>
    <w:p w14:paraId="17C72BEF" w14:textId="77777777" w:rsidR="00733A41" w:rsidRPr="002F5F3A" w:rsidRDefault="00733A41" w:rsidP="001E7454">
      <w:pPr>
        <w:pStyle w:val="4"/>
        <w:ind w:left="0" w:right="20"/>
        <w:rPr>
          <w:szCs w:val="18"/>
        </w:rPr>
      </w:pPr>
      <w:bookmarkStart w:id="1284" w:name="_Toc337198474"/>
      <w:r w:rsidRPr="002F5F3A">
        <w:rPr>
          <w:szCs w:val="18"/>
        </w:rPr>
        <w:t>DHCP Relay-Pool Configuration</w:t>
      </w:r>
      <w:bookmarkEnd w:id="1284"/>
    </w:p>
    <w:p w14:paraId="4EED3C8D" w14:textId="77777777" w:rsidR="00733A41" w:rsidRPr="002F5F3A" w:rsidRDefault="00733A41" w:rsidP="001E7454">
      <w:pPr>
        <w:pStyle w:val="a3"/>
        <w:ind w:left="0" w:right="20"/>
        <w:rPr>
          <w:rFonts w:cs="Arial"/>
        </w:rPr>
      </w:pPr>
      <w:r w:rsidRPr="002F5F3A">
        <w:rPr>
          <w:rFonts w:cs="Arial"/>
        </w:rPr>
        <w:lastRenderedPageBreak/>
        <w:t>To set DHCP Relay-Pool, use the following commands:</w:t>
      </w:r>
    </w:p>
    <w:p w14:paraId="7E38C70F" w14:textId="77777777" w:rsidR="00733A41" w:rsidRPr="002F5F3A" w:rsidRDefault="003C4BF7" w:rsidP="001E7454">
      <w:pPr>
        <w:pStyle w:val="affff4"/>
        <w:wordWrap/>
        <w:ind w:left="0" w:right="20"/>
      </w:pPr>
      <w:bookmarkStart w:id="1285" w:name="_Toc348626383"/>
      <w:bookmarkStart w:id="1286" w:name="_Toc391575208"/>
      <w:r>
        <w:t xml:space="preserve">Table </w:t>
      </w:r>
      <w:r w:rsidR="005832B8">
        <w:fldChar w:fldCharType="begin"/>
      </w:r>
      <w:r>
        <w:instrText xml:space="preserve"> SEQ Table \* ARABIC </w:instrText>
      </w:r>
      <w:r w:rsidR="005832B8">
        <w:fldChar w:fldCharType="separate"/>
      </w:r>
      <w:r>
        <w:rPr>
          <w:noProof/>
        </w:rPr>
        <w:t>66</w:t>
      </w:r>
      <w:r w:rsidR="005832B8">
        <w:rPr>
          <w:noProof/>
        </w:rPr>
        <w:fldChar w:fldCharType="end"/>
      </w:r>
      <w:r>
        <w:t xml:space="preserve"> </w:t>
      </w:r>
      <w:r w:rsidR="00733A41" w:rsidRPr="002F5F3A">
        <w:t>DHCP Relay-Pool Configuration</w:t>
      </w:r>
      <w:bookmarkEnd w:id="1285"/>
      <w:bookmarkEnd w:id="128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69"/>
        <w:gridCol w:w="4863"/>
      </w:tblGrid>
      <w:tr w:rsidR="00733A41" w:rsidRPr="002F5F3A" w14:paraId="7B035EA7" w14:textId="77777777" w:rsidTr="00BF42F2">
        <w:tc>
          <w:tcPr>
            <w:tcW w:w="3232" w:type="dxa"/>
            <w:shd w:val="clear" w:color="auto" w:fill="E6E6E6"/>
            <w:vAlign w:val="center"/>
          </w:tcPr>
          <w:p w14:paraId="6339827C" w14:textId="77777777" w:rsidR="00733A41" w:rsidRPr="002F5F3A" w:rsidRDefault="00733A41" w:rsidP="001E7454">
            <w:pPr>
              <w:pStyle w:val="ab"/>
              <w:wordWrap/>
              <w:ind w:right="20"/>
              <w:rPr>
                <w:b w:val="0"/>
              </w:rPr>
            </w:pPr>
            <w:r w:rsidRPr="002F5F3A">
              <w:rPr>
                <w:b w:val="0"/>
              </w:rPr>
              <w:t>Command</w:t>
            </w:r>
          </w:p>
        </w:tc>
        <w:tc>
          <w:tcPr>
            <w:tcW w:w="5090" w:type="dxa"/>
            <w:shd w:val="clear" w:color="auto" w:fill="E6E6E6"/>
            <w:vAlign w:val="center"/>
          </w:tcPr>
          <w:p w14:paraId="304FA896" w14:textId="77777777" w:rsidR="00733A41" w:rsidRPr="002F5F3A" w:rsidRDefault="00733A41" w:rsidP="001E7454">
            <w:pPr>
              <w:pStyle w:val="ab"/>
              <w:wordWrap/>
              <w:ind w:right="20"/>
              <w:rPr>
                <w:b w:val="0"/>
              </w:rPr>
            </w:pPr>
            <w:r w:rsidRPr="002F5F3A">
              <w:rPr>
                <w:b w:val="0"/>
              </w:rPr>
              <w:t>Description</w:t>
            </w:r>
          </w:p>
        </w:tc>
      </w:tr>
      <w:tr w:rsidR="00733A41" w:rsidRPr="002F5F3A" w14:paraId="55BB45FF" w14:textId="77777777" w:rsidTr="00BF42F2">
        <w:trPr>
          <w:trHeight w:val="308"/>
        </w:trPr>
        <w:tc>
          <w:tcPr>
            <w:tcW w:w="3232" w:type="dxa"/>
            <w:vAlign w:val="center"/>
          </w:tcPr>
          <w:p w14:paraId="4B53168B" w14:textId="77777777" w:rsidR="00733A41" w:rsidRPr="002F5F3A" w:rsidRDefault="00733A41" w:rsidP="001E7454">
            <w:pPr>
              <w:pStyle w:val="aa"/>
              <w:ind w:right="20"/>
            </w:pPr>
            <w:r w:rsidRPr="002F5F3A">
              <w:rPr>
                <w:b/>
                <w:bCs/>
              </w:rPr>
              <w:t xml:space="preserve">ip dhcp relay-pool </w:t>
            </w:r>
            <w:r w:rsidRPr="002F5F3A">
              <w:rPr>
                <w:i/>
                <w:iCs/>
              </w:rPr>
              <w:t>WORD</w:t>
            </w:r>
          </w:p>
        </w:tc>
        <w:tc>
          <w:tcPr>
            <w:tcW w:w="5090" w:type="dxa"/>
            <w:vAlign w:val="center"/>
          </w:tcPr>
          <w:p w14:paraId="4D949F4C" w14:textId="77777777" w:rsidR="00733A41" w:rsidRPr="002F5F3A" w:rsidRDefault="00733A41" w:rsidP="001E7454">
            <w:pPr>
              <w:pStyle w:val="RanTable"/>
              <w:ind w:left="0" w:right="20"/>
            </w:pPr>
            <w:r w:rsidRPr="002F5F3A">
              <w:t xml:space="preserve">Generates a DHCP relay-pool and enters DHCP relay-pool which is recognized as </w:t>
            </w:r>
            <w:r w:rsidRPr="002F5F3A">
              <w:t>“</w:t>
            </w:r>
            <w:r w:rsidRPr="002F5F3A">
              <w:t>(dhcp-pool)#</w:t>
            </w:r>
            <w:r w:rsidRPr="002F5F3A">
              <w:t>”</w:t>
            </w:r>
            <w:r w:rsidRPr="002F5F3A">
              <w:t>.</w:t>
            </w:r>
          </w:p>
          <w:p w14:paraId="59B0076A" w14:textId="77777777" w:rsidR="00733A41" w:rsidRPr="002F5F3A" w:rsidRDefault="00733A41" w:rsidP="001E7454">
            <w:pPr>
              <w:pStyle w:val="RanTable"/>
              <w:ind w:left="0" w:right="20"/>
            </w:pPr>
            <w:r w:rsidRPr="002F5F3A">
              <w:t>WORD: name of relay-pool</w:t>
            </w:r>
          </w:p>
          <w:p w14:paraId="5119616C" w14:textId="77777777" w:rsidR="00733A41" w:rsidRPr="002F5F3A" w:rsidRDefault="00733A41" w:rsidP="001E7454">
            <w:pPr>
              <w:pStyle w:val="RanTable"/>
              <w:ind w:left="0" w:right="20"/>
            </w:pPr>
            <w:r w:rsidRPr="002F5F3A">
              <w:t>To delete relay-pool, use no command.</w:t>
            </w:r>
          </w:p>
        </w:tc>
      </w:tr>
      <w:tr w:rsidR="00733A41" w:rsidRPr="002F5F3A" w14:paraId="04A951D8" w14:textId="77777777" w:rsidTr="00BF42F2">
        <w:trPr>
          <w:trHeight w:val="307"/>
        </w:trPr>
        <w:tc>
          <w:tcPr>
            <w:tcW w:w="3232" w:type="dxa"/>
            <w:vAlign w:val="center"/>
          </w:tcPr>
          <w:p w14:paraId="0C7938B5" w14:textId="77777777" w:rsidR="00733A41" w:rsidRPr="002F5F3A" w:rsidRDefault="00733A41" w:rsidP="001E7454">
            <w:pPr>
              <w:pStyle w:val="aa"/>
              <w:ind w:right="20"/>
              <w:rPr>
                <w:b/>
                <w:bCs/>
              </w:rPr>
            </w:pPr>
            <w:r w:rsidRPr="002F5F3A">
              <w:rPr>
                <w:b/>
                <w:bCs/>
              </w:rPr>
              <w:t xml:space="preserve">relay source </w:t>
            </w:r>
            <w:r w:rsidRPr="002F5F3A">
              <w:rPr>
                <w:bCs/>
                <w:i/>
              </w:rPr>
              <w:t>A.B.C.D/M</w:t>
            </w:r>
          </w:p>
        </w:tc>
        <w:tc>
          <w:tcPr>
            <w:tcW w:w="5090" w:type="dxa"/>
            <w:vAlign w:val="center"/>
          </w:tcPr>
          <w:p w14:paraId="21812EE7" w14:textId="77777777" w:rsidR="00733A41" w:rsidRPr="002F5F3A" w:rsidRDefault="00733A41" w:rsidP="001E7454">
            <w:pPr>
              <w:pStyle w:val="RanTable"/>
              <w:ind w:left="0" w:right="20"/>
            </w:pPr>
            <w:r w:rsidRPr="002F5F3A">
              <w:t>Sets the subnetwork of relay-pool.</w:t>
            </w:r>
          </w:p>
          <w:p w14:paraId="73F121C4" w14:textId="77777777" w:rsidR="00733A41" w:rsidRPr="002F5F3A" w:rsidRDefault="00733A41" w:rsidP="001E7454">
            <w:pPr>
              <w:pStyle w:val="RanTable"/>
              <w:ind w:left="0" w:right="20"/>
            </w:pPr>
            <w:r w:rsidRPr="002F5F3A">
              <w:t>To disable the function, use no command.</w:t>
            </w:r>
          </w:p>
        </w:tc>
      </w:tr>
      <w:tr w:rsidR="00733A41" w:rsidRPr="002F5F3A" w14:paraId="4E2E89FF" w14:textId="77777777" w:rsidTr="00BF42F2">
        <w:trPr>
          <w:trHeight w:val="307"/>
        </w:trPr>
        <w:tc>
          <w:tcPr>
            <w:tcW w:w="3232" w:type="dxa"/>
            <w:vAlign w:val="center"/>
          </w:tcPr>
          <w:p w14:paraId="6EB585D6" w14:textId="77777777" w:rsidR="00733A41" w:rsidRPr="002F5F3A" w:rsidRDefault="00733A41" w:rsidP="001E7454">
            <w:pPr>
              <w:pStyle w:val="aa"/>
              <w:ind w:right="20"/>
              <w:rPr>
                <w:b/>
                <w:bCs/>
              </w:rPr>
            </w:pPr>
            <w:r w:rsidRPr="002F5F3A">
              <w:rPr>
                <w:b/>
                <w:bCs/>
              </w:rPr>
              <w:t xml:space="preserve">class </w:t>
            </w:r>
            <w:r w:rsidRPr="002F5F3A">
              <w:rPr>
                <w:bCs/>
                <w:i/>
              </w:rPr>
              <w:t>class-name</w:t>
            </w:r>
          </w:p>
        </w:tc>
        <w:tc>
          <w:tcPr>
            <w:tcW w:w="5090" w:type="dxa"/>
            <w:vAlign w:val="center"/>
          </w:tcPr>
          <w:p w14:paraId="44DC4FB0" w14:textId="77777777" w:rsidR="00733A41" w:rsidRPr="002F5F3A" w:rsidRDefault="00733A41" w:rsidP="001E7454">
            <w:pPr>
              <w:pStyle w:val="RanTable"/>
              <w:ind w:left="0" w:right="20"/>
            </w:pPr>
            <w:r w:rsidRPr="002F5F3A">
              <w:t>Sets the DHCP class of a DHCP DISCOVER/REQUEST message that a client has sent so the message can be forwarded to the assigned server in the relay-pool.</w:t>
            </w:r>
          </w:p>
          <w:p w14:paraId="52E9F0F9" w14:textId="77777777" w:rsidR="00733A41" w:rsidRPr="002F5F3A" w:rsidRDefault="00733A41" w:rsidP="001E7454">
            <w:pPr>
              <w:pStyle w:val="RanTable"/>
              <w:ind w:left="0" w:right="20"/>
            </w:pPr>
            <w:r w:rsidRPr="002F5F3A">
              <w:t>You can assign more than one class.</w:t>
            </w:r>
          </w:p>
          <w:p w14:paraId="73CE58B8" w14:textId="77777777" w:rsidR="00733A41" w:rsidRPr="002F5F3A" w:rsidRDefault="00733A41" w:rsidP="001E7454">
            <w:pPr>
              <w:pStyle w:val="RanTable"/>
              <w:ind w:left="0" w:right="20"/>
            </w:pPr>
            <w:r w:rsidRPr="002F5F3A">
              <w:t>To disable the function, use no command.</w:t>
            </w:r>
          </w:p>
        </w:tc>
      </w:tr>
      <w:tr w:rsidR="00733A41" w:rsidRPr="002F5F3A" w14:paraId="5C463088" w14:textId="77777777" w:rsidTr="00BF42F2">
        <w:trPr>
          <w:trHeight w:val="307"/>
        </w:trPr>
        <w:tc>
          <w:tcPr>
            <w:tcW w:w="3232" w:type="dxa"/>
            <w:vAlign w:val="center"/>
          </w:tcPr>
          <w:p w14:paraId="6A70DEEA" w14:textId="77777777" w:rsidR="00733A41" w:rsidRPr="002F5F3A" w:rsidRDefault="00733A41" w:rsidP="001E7454">
            <w:pPr>
              <w:pStyle w:val="aa"/>
              <w:ind w:right="20"/>
              <w:rPr>
                <w:b/>
                <w:bCs/>
              </w:rPr>
            </w:pPr>
            <w:r w:rsidRPr="002F5F3A">
              <w:rPr>
                <w:b/>
                <w:bCs/>
              </w:rPr>
              <w:t xml:space="preserve">relay target </w:t>
            </w:r>
            <w:r w:rsidRPr="002F5F3A">
              <w:rPr>
                <w:bCs/>
                <w:i/>
              </w:rPr>
              <w:t>A.B.C.D/M</w:t>
            </w:r>
          </w:p>
        </w:tc>
        <w:tc>
          <w:tcPr>
            <w:tcW w:w="5090" w:type="dxa"/>
            <w:vAlign w:val="center"/>
          </w:tcPr>
          <w:p w14:paraId="0724AAB3" w14:textId="77777777" w:rsidR="00733A41" w:rsidRPr="002F5F3A" w:rsidRDefault="00733A41" w:rsidP="001E7454">
            <w:pPr>
              <w:pStyle w:val="RanTable"/>
              <w:ind w:left="0" w:right="20"/>
            </w:pPr>
            <w:r w:rsidRPr="002F5F3A">
              <w:t>Sets a server which will forward a DHCP DISCOVER/ REQUEST message.</w:t>
            </w:r>
          </w:p>
          <w:p w14:paraId="24B559E3" w14:textId="77777777" w:rsidR="00733A41" w:rsidRPr="002F5F3A" w:rsidRDefault="00733A41" w:rsidP="001E7454">
            <w:pPr>
              <w:pStyle w:val="RanTable"/>
              <w:ind w:left="0" w:right="20"/>
            </w:pPr>
            <w:r w:rsidRPr="002F5F3A">
              <w:t xml:space="preserve">To disable the function, use no command. </w:t>
            </w:r>
          </w:p>
        </w:tc>
      </w:tr>
    </w:tbl>
    <w:p w14:paraId="0BC0ADCC" w14:textId="77777777" w:rsidR="00733A41" w:rsidRPr="002F5F3A" w:rsidRDefault="00733A41" w:rsidP="001E7454">
      <w:pPr>
        <w:wordWrap/>
        <w:ind w:right="20"/>
      </w:pPr>
    </w:p>
    <w:p w14:paraId="79D81D29" w14:textId="77777777" w:rsidR="00733A41" w:rsidRPr="002F5F3A" w:rsidRDefault="00733A41" w:rsidP="001E7454">
      <w:pPr>
        <w:pStyle w:val="a3"/>
        <w:ind w:left="0" w:right="20"/>
        <w:rPr>
          <w:rFonts w:cs="Arial"/>
        </w:rPr>
      </w:pPr>
      <w:r w:rsidRPr="002F5F3A">
        <w:rPr>
          <w:rFonts w:cs="Arial"/>
        </w:rPr>
        <w:t xml:space="preserve">If you set </w:t>
      </w:r>
      <w:r w:rsidRPr="002F5F3A">
        <w:rPr>
          <w:rFonts w:cs="Arial"/>
        </w:rPr>
        <w:t>“</w:t>
      </w:r>
      <w:r w:rsidRPr="002F5F3A">
        <w:rPr>
          <w:rFonts w:cs="Arial"/>
        </w:rPr>
        <w:t>test</w:t>
      </w:r>
      <w:r w:rsidRPr="002F5F3A">
        <w:rPr>
          <w:rFonts w:cs="Arial"/>
        </w:rPr>
        <w:t>”</w:t>
      </w:r>
      <w:r w:rsidRPr="002F5F3A">
        <w:rPr>
          <w:rFonts w:cs="Arial"/>
        </w:rPr>
        <w:t xml:space="preserve"> DHCP class and DHCP relay-pool </w:t>
      </w:r>
      <w:r w:rsidRPr="002F5F3A">
        <w:rPr>
          <w:rFonts w:cs="Arial"/>
        </w:rPr>
        <w:t>“</w:t>
      </w:r>
      <w:r w:rsidRPr="002F5F3A">
        <w:rPr>
          <w:rFonts w:cs="Arial"/>
        </w:rPr>
        <w:t>test-pool</w:t>
      </w:r>
      <w:r w:rsidRPr="002F5F3A">
        <w:rPr>
          <w:rFonts w:cs="Arial"/>
        </w:rPr>
        <w:t>”</w:t>
      </w:r>
      <w:r w:rsidRPr="002F5F3A">
        <w:rPr>
          <w:rFonts w:cs="Arial"/>
        </w:rPr>
        <w:t xml:space="preserve">, DHCP relay agent forwarding message included </w:t>
      </w:r>
      <w:r w:rsidRPr="002F5F3A">
        <w:rPr>
          <w:rFonts w:cs="Arial"/>
        </w:rPr>
        <w:t>“</w:t>
      </w:r>
      <w:r>
        <w:rPr>
          <w:rFonts w:cs="Arial"/>
        </w:rPr>
        <w:t>CommScope</w:t>
      </w:r>
      <w:r w:rsidRPr="002F5F3A">
        <w:rPr>
          <w:rFonts w:cs="Arial"/>
        </w:rPr>
        <w:t>”</w:t>
      </w:r>
      <w:r w:rsidRPr="002F5F3A">
        <w:rPr>
          <w:rFonts w:cs="Arial"/>
        </w:rPr>
        <w:t xml:space="preserv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2F5F3A" w14:paraId="298085BD" w14:textId="77777777" w:rsidTr="00BF42F2">
        <w:trPr>
          <w:trHeight w:val="1757"/>
        </w:trPr>
        <w:tc>
          <w:tcPr>
            <w:tcW w:w="8322" w:type="dxa"/>
            <w:shd w:val="clear" w:color="auto" w:fill="auto"/>
          </w:tcPr>
          <w:p w14:paraId="72E3949E" w14:textId="77777777" w:rsidR="00733A41" w:rsidRPr="002F5F3A" w:rsidRDefault="00733A41" w:rsidP="001E7454">
            <w:pPr>
              <w:pStyle w:val="aa"/>
              <w:ind w:right="20"/>
              <w:rPr>
                <w:b/>
              </w:rPr>
            </w:pPr>
            <w:r w:rsidRPr="002F5F3A">
              <w:t xml:space="preserve">Router(config)# </w:t>
            </w:r>
            <w:r w:rsidRPr="002F5F3A">
              <w:rPr>
                <w:b/>
              </w:rPr>
              <w:t>ip dhcp relay-pool test</w:t>
            </w:r>
          </w:p>
          <w:p w14:paraId="1FC972CD" w14:textId="77777777" w:rsidR="00733A41" w:rsidRPr="002F5F3A" w:rsidRDefault="00733A41" w:rsidP="001E7454">
            <w:pPr>
              <w:pStyle w:val="aa"/>
              <w:ind w:right="20"/>
            </w:pPr>
            <w:r w:rsidRPr="002F5F3A">
              <w:t xml:space="preserve">Router(config-dhcp)# </w:t>
            </w:r>
            <w:r w:rsidRPr="002F5F3A">
              <w:rPr>
                <w:b/>
              </w:rPr>
              <w:t>relay source 100.0.0.0/24</w:t>
            </w:r>
          </w:p>
          <w:p w14:paraId="0E45F0A0" w14:textId="77777777" w:rsidR="00733A41" w:rsidRPr="002F5F3A" w:rsidRDefault="00733A41" w:rsidP="001E7454">
            <w:pPr>
              <w:pStyle w:val="aa"/>
              <w:ind w:right="20"/>
            </w:pPr>
            <w:r w:rsidRPr="002F5F3A">
              <w:t xml:space="preserve">Router(config-dhcp)# </w:t>
            </w:r>
            <w:r w:rsidRPr="002F5F3A">
              <w:rPr>
                <w:b/>
              </w:rPr>
              <w:t>exit</w:t>
            </w:r>
          </w:p>
          <w:p w14:paraId="2C2CEEE9" w14:textId="77777777" w:rsidR="00733A41" w:rsidRPr="002F5F3A" w:rsidRDefault="00733A41" w:rsidP="001E7454">
            <w:pPr>
              <w:pStyle w:val="aa"/>
              <w:ind w:right="20"/>
            </w:pPr>
            <w:r w:rsidRPr="002F5F3A">
              <w:t xml:space="preserve">Router(config-dhcp)# </w:t>
            </w:r>
            <w:r w:rsidRPr="002F5F3A">
              <w:rPr>
                <w:b/>
              </w:rPr>
              <w:t>class test</w:t>
            </w:r>
          </w:p>
          <w:p w14:paraId="52D630BE" w14:textId="77777777" w:rsidR="00733A41" w:rsidRPr="002F5F3A" w:rsidRDefault="00733A41" w:rsidP="001E7454">
            <w:pPr>
              <w:pStyle w:val="aa"/>
              <w:ind w:right="20"/>
              <w:rPr>
                <w:b/>
              </w:rPr>
            </w:pPr>
            <w:r w:rsidRPr="002F5F3A">
              <w:t xml:space="preserve">Router(config-class)# </w:t>
            </w:r>
            <w:r w:rsidRPr="002F5F3A">
              <w:rPr>
                <w:b/>
              </w:rPr>
              <w:t>relay target 200.0.0.254</w:t>
            </w:r>
          </w:p>
          <w:p w14:paraId="7E18C987" w14:textId="77777777" w:rsidR="00733A41" w:rsidRPr="002F5F3A" w:rsidRDefault="00733A41" w:rsidP="001E7454">
            <w:pPr>
              <w:pStyle w:val="aa"/>
              <w:ind w:right="20"/>
              <w:rPr>
                <w:b/>
              </w:rPr>
            </w:pPr>
            <w:r w:rsidRPr="002F5F3A">
              <w:t xml:space="preserve">Router(config-class)# </w:t>
            </w:r>
            <w:r w:rsidRPr="002F5F3A">
              <w:rPr>
                <w:b/>
              </w:rPr>
              <w:t>exit</w:t>
            </w:r>
          </w:p>
          <w:p w14:paraId="17F83E73" w14:textId="77777777" w:rsidR="00733A41" w:rsidRPr="002F5F3A" w:rsidRDefault="00733A41" w:rsidP="001E7454">
            <w:pPr>
              <w:pStyle w:val="aa"/>
              <w:ind w:right="20"/>
            </w:pPr>
            <w:r w:rsidRPr="002F5F3A">
              <w:t xml:space="preserve">Router(config)# </w:t>
            </w:r>
            <w:r w:rsidRPr="002F5F3A">
              <w:rPr>
                <w:b/>
              </w:rPr>
              <w:t>service dhcp relay</w:t>
            </w:r>
          </w:p>
        </w:tc>
      </w:tr>
    </w:tbl>
    <w:p w14:paraId="429773D5" w14:textId="77777777" w:rsidR="00733A41" w:rsidRPr="00733A41" w:rsidRDefault="00733A41" w:rsidP="001E7454">
      <w:pPr>
        <w:ind w:right="20"/>
      </w:pPr>
    </w:p>
    <w:p w14:paraId="474399DB" w14:textId="77777777" w:rsidR="00733A41" w:rsidRDefault="00733A41" w:rsidP="001E7454">
      <w:pPr>
        <w:ind w:right="20"/>
      </w:pPr>
    </w:p>
    <w:p w14:paraId="07723A7B" w14:textId="77777777" w:rsidR="00F54036" w:rsidRDefault="00F54036" w:rsidP="001E7454">
      <w:pPr>
        <w:ind w:right="20"/>
      </w:pPr>
      <w:r>
        <w:br w:type="page"/>
      </w:r>
    </w:p>
    <w:p w14:paraId="443A44F1" w14:textId="77777777" w:rsidR="00F54036" w:rsidRDefault="00F54036" w:rsidP="0021019A">
      <w:pPr>
        <w:pStyle w:val="2"/>
        <w:ind w:right="20"/>
      </w:pPr>
      <w:bookmarkStart w:id="1287" w:name="_Toc198525726"/>
      <w:bookmarkStart w:id="1288" w:name="_Toc198621929"/>
      <w:bookmarkStart w:id="1289" w:name="_Toc363228388"/>
      <w:bookmarkStart w:id="1290" w:name="_Toc445130833"/>
      <w:r w:rsidRPr="003E15A7">
        <w:rPr>
          <w:rFonts w:hint="eastAsia"/>
        </w:rPr>
        <w:lastRenderedPageBreak/>
        <w:t>DHCP</w:t>
      </w:r>
      <w:r>
        <w:rPr>
          <w:rFonts w:hint="eastAsia"/>
        </w:rPr>
        <w:t xml:space="preserve"> Snooping </w:t>
      </w:r>
      <w:bookmarkEnd w:id="1287"/>
      <w:bookmarkEnd w:id="1288"/>
      <w:bookmarkEnd w:id="1289"/>
      <w:r w:rsidRPr="002F5F3A">
        <w:t>Function</w:t>
      </w:r>
      <w:bookmarkEnd w:id="1290"/>
    </w:p>
    <w:p w14:paraId="0A73BD9A" w14:textId="77777777" w:rsidR="00F54036" w:rsidRPr="003C2662" w:rsidRDefault="00F54036" w:rsidP="001B37C1">
      <w:pPr>
        <w:pStyle w:val="3"/>
        <w:ind w:left="0" w:right="20"/>
      </w:pPr>
      <w:bookmarkStart w:id="1291" w:name="_Toc198525727"/>
      <w:bookmarkStart w:id="1292" w:name="_Toc198621930"/>
      <w:bookmarkStart w:id="1293" w:name="_Toc363228389"/>
      <w:bookmarkStart w:id="1294" w:name="_Toc445130834"/>
      <w:r w:rsidRPr="003E15A7">
        <w:rPr>
          <w:rFonts w:hint="eastAsia"/>
        </w:rPr>
        <w:t>DHCP</w:t>
      </w:r>
      <w:r>
        <w:rPr>
          <w:rFonts w:hint="eastAsia"/>
        </w:rPr>
        <w:t xml:space="preserve"> Snooping </w:t>
      </w:r>
      <w:bookmarkEnd w:id="1291"/>
      <w:bookmarkEnd w:id="1292"/>
      <w:bookmarkEnd w:id="1293"/>
      <w:r w:rsidRPr="00D867F8">
        <w:t>Function Overview</w:t>
      </w:r>
      <w:bookmarkEnd w:id="1294"/>
    </w:p>
    <w:p w14:paraId="153D6D94" w14:textId="77777777" w:rsidR="00F54036" w:rsidRPr="002F5F3A" w:rsidRDefault="00F54036" w:rsidP="001B37C1">
      <w:pPr>
        <w:pStyle w:val="a3"/>
        <w:ind w:left="0" w:right="20"/>
      </w:pPr>
      <w:r w:rsidRPr="002F5F3A">
        <w:t xml:space="preserve">The DHCP snooping compiles an address binding table that is similar to the one made in the DHCP server based on DHCP messages exchanged between DHCP client and DHCP server. </w:t>
      </w:r>
    </w:p>
    <w:p w14:paraId="70A175D1" w14:textId="77777777" w:rsidR="00F54036" w:rsidRDefault="00F54036" w:rsidP="001B37C1">
      <w:pPr>
        <w:pStyle w:val="a3"/>
        <w:ind w:left="0" w:right="20"/>
      </w:pPr>
      <w:r w:rsidRPr="002F5F3A">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Default="00F54036" w:rsidP="001B37C1">
      <w:pPr>
        <w:pStyle w:val="4"/>
        <w:ind w:left="0" w:right="20"/>
      </w:pPr>
      <w:bookmarkStart w:id="1295" w:name="_Toc363228390"/>
      <w:r>
        <w:rPr>
          <w:rFonts w:hint="eastAsia"/>
        </w:rPr>
        <w:t>Trust and Untrust Source</w:t>
      </w:r>
      <w:bookmarkEnd w:id="1295"/>
    </w:p>
    <w:p w14:paraId="7BE4E613" w14:textId="77777777" w:rsidR="00F54036" w:rsidRDefault="00F54036" w:rsidP="001B37C1">
      <w:pPr>
        <w:pStyle w:val="a3"/>
        <w:ind w:left="0" w:right="20"/>
      </w:pPr>
      <w:r w:rsidRPr="002F5F3A">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Default="00F54036" w:rsidP="001B37C1">
      <w:pPr>
        <w:pStyle w:val="4"/>
        <w:ind w:left="0" w:right="20"/>
      </w:pPr>
      <w:bookmarkStart w:id="1296" w:name="_Toc160249752"/>
      <w:bookmarkStart w:id="1297" w:name="_Toc174759669"/>
      <w:bookmarkStart w:id="1298" w:name="_Toc363228391"/>
      <w:r>
        <w:rPr>
          <w:rFonts w:hint="eastAsia"/>
        </w:rPr>
        <w:t xml:space="preserve">DHCP Snooping </w:t>
      </w:r>
      <w:r w:rsidRPr="003E15A7">
        <w:rPr>
          <w:rFonts w:hint="eastAsia"/>
        </w:rPr>
        <w:t>Binding</w:t>
      </w:r>
      <w:r>
        <w:rPr>
          <w:rFonts w:hint="eastAsia"/>
        </w:rPr>
        <w:t xml:space="preserve"> Database</w:t>
      </w:r>
      <w:bookmarkEnd w:id="1296"/>
      <w:bookmarkEnd w:id="1297"/>
      <w:bookmarkEnd w:id="1298"/>
    </w:p>
    <w:p w14:paraId="2A4FB462" w14:textId="77777777" w:rsidR="00F54036" w:rsidRDefault="00F54036" w:rsidP="001B37C1">
      <w:pPr>
        <w:pStyle w:val="a3"/>
        <w:ind w:left="0" w:right="20"/>
      </w:pPr>
      <w:r w:rsidRPr="002F5F3A">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1D7B20" w:rsidRDefault="00F54036" w:rsidP="001B37C1">
      <w:pPr>
        <w:pStyle w:val="a3"/>
        <w:ind w:left="0" w:right="20"/>
      </w:pPr>
      <w:r w:rsidRPr="001D7B20">
        <w:t>The DHCP Snooping binding database includes MAC Address, Client Hardware Address, Client Identifier, leased IP address, lease time, received time, State, VLAN ID, information of interface port connected to the host</w:t>
      </w:r>
      <w:r w:rsidRPr="001D7B20">
        <w:rPr>
          <w:rFonts w:hint="eastAsia"/>
        </w:rPr>
        <w:t>.</w:t>
      </w:r>
    </w:p>
    <w:p w14:paraId="638BA0A6" w14:textId="77777777" w:rsidR="00F54036" w:rsidRDefault="00F54036" w:rsidP="001B37C1">
      <w:pPr>
        <w:pStyle w:val="4"/>
        <w:ind w:left="0" w:right="20"/>
      </w:pPr>
      <w:bookmarkStart w:id="1299" w:name="_Toc160249753"/>
      <w:bookmarkStart w:id="1300" w:name="_Toc174759670"/>
      <w:bookmarkStart w:id="1301" w:name="_Toc363228392"/>
      <w:r>
        <w:rPr>
          <w:rFonts w:hint="eastAsia"/>
        </w:rPr>
        <w:t>Packet Validation</w:t>
      </w:r>
      <w:bookmarkEnd w:id="1299"/>
      <w:bookmarkEnd w:id="1300"/>
      <w:bookmarkEnd w:id="1301"/>
    </w:p>
    <w:p w14:paraId="7E9EE681" w14:textId="77777777" w:rsidR="00F54036" w:rsidRDefault="00F54036" w:rsidP="001B37C1">
      <w:pPr>
        <w:pStyle w:val="a3"/>
        <w:ind w:left="0" w:right="20"/>
      </w:pPr>
      <w:r w:rsidRPr="002F5F3A">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2F5F3A" w:rsidRDefault="00F54036" w:rsidP="001B37C1">
      <w:pPr>
        <w:pStyle w:val="a3"/>
        <w:ind w:left="0" w:right="20"/>
      </w:pPr>
      <w:r w:rsidRPr="002F5F3A">
        <w:t>A switch receives a DHCP discover packet that has a source MAC address not correspond with a DHCP client identifier or DHCP client hardware address from an untrusted interface.</w:t>
      </w:r>
    </w:p>
    <w:p w14:paraId="159864F6" w14:textId="77777777" w:rsidR="00F54036" w:rsidRPr="003C2662" w:rsidRDefault="00F54036" w:rsidP="001B37C1">
      <w:pPr>
        <w:pStyle w:val="4"/>
        <w:ind w:left="0" w:right="20"/>
      </w:pPr>
      <w:bookmarkStart w:id="1302" w:name="_Toc363228393"/>
      <w:r>
        <w:rPr>
          <w:rFonts w:hint="eastAsia"/>
        </w:rPr>
        <w:t>Packet Rate-limit</w:t>
      </w:r>
      <w:bookmarkEnd w:id="1302"/>
    </w:p>
    <w:p w14:paraId="1265F7A7" w14:textId="77777777" w:rsidR="00F54036" w:rsidRDefault="00F54036" w:rsidP="001B37C1">
      <w:pPr>
        <w:pStyle w:val="a3"/>
        <w:ind w:left="0" w:right="20"/>
      </w:pPr>
      <w:r w:rsidRPr="002F5F3A">
        <w:t>The DHCP Snooping applies rate-limit to DHCP packets from the same DHCP client. It allows up to two packets per second sent from the same type of DHCP client.</w:t>
      </w:r>
    </w:p>
    <w:p w14:paraId="6CDA83AD" w14:textId="77777777" w:rsidR="00F54036" w:rsidRPr="00537E18" w:rsidRDefault="00F54036" w:rsidP="001B37C1">
      <w:pPr>
        <w:pStyle w:val="3"/>
        <w:ind w:left="0" w:right="20"/>
      </w:pPr>
      <w:bookmarkStart w:id="1303" w:name="_Toc445130835"/>
      <w:bookmarkStart w:id="1304" w:name="_Toc337198481"/>
      <w:bookmarkStart w:id="1305" w:name="_Toc354416217"/>
      <w:r w:rsidRPr="00D867F8">
        <w:t>Activation</w:t>
      </w:r>
      <w:r>
        <w:t xml:space="preserve"> </w:t>
      </w:r>
      <w:r w:rsidRPr="003E15A7">
        <w:t>of</w:t>
      </w:r>
      <w:r w:rsidRPr="00D867F8">
        <w:t xml:space="preserve"> DHCP Snooping Function</w:t>
      </w:r>
      <w:bookmarkEnd w:id="1303"/>
      <w:r w:rsidRPr="00D867F8">
        <w:t xml:space="preserve"> </w:t>
      </w:r>
      <w:bookmarkEnd w:id="1304"/>
      <w:bookmarkEnd w:id="1305"/>
    </w:p>
    <w:p w14:paraId="15FA8507" w14:textId="77777777" w:rsidR="00F54036" w:rsidRDefault="00F54036" w:rsidP="001B37C1">
      <w:pPr>
        <w:pStyle w:val="a3"/>
        <w:ind w:left="0" w:right="20"/>
      </w:pPr>
      <w:r w:rsidRPr="002F5F3A">
        <w:t>By default, DHCP Snooping of a switch is disabled. To enable the DHCP Snooping, use the following command in the global mode.</w:t>
      </w:r>
    </w:p>
    <w:p w14:paraId="46CE16B7" w14:textId="77777777" w:rsidR="00485197" w:rsidRDefault="00485197" w:rsidP="001B37C1">
      <w:pPr>
        <w:pStyle w:val="afffff3"/>
        <w:ind w:left="0" w:right="20"/>
      </w:pPr>
      <w:bookmarkStart w:id="1306" w:name="_Toc391575209"/>
      <w:r>
        <w:t xml:space="preserve">Table </w:t>
      </w:r>
      <w:r w:rsidR="005832B8">
        <w:fldChar w:fldCharType="begin"/>
      </w:r>
      <w:r w:rsidR="00092D8C">
        <w:instrText xml:space="preserve"> SEQ Table \* ARABIC </w:instrText>
      </w:r>
      <w:r w:rsidR="005832B8">
        <w:fldChar w:fldCharType="separate"/>
      </w:r>
      <w:r w:rsidR="003C4BF7">
        <w:rPr>
          <w:noProof/>
        </w:rPr>
        <w:t>67</w:t>
      </w:r>
      <w:r w:rsidR="005832B8">
        <w:rPr>
          <w:noProof/>
        </w:rPr>
        <w:fldChar w:fldCharType="end"/>
      </w:r>
      <w:r>
        <w:rPr>
          <w:rFonts w:hint="eastAsia"/>
        </w:rPr>
        <w:t xml:space="preserve"> </w:t>
      </w:r>
      <w:r w:rsidRPr="002F5F3A">
        <w:t>DHCP Snooping Function Activation</w:t>
      </w:r>
      <w:bookmarkEnd w:id="1306"/>
    </w:p>
    <w:tbl>
      <w:tblPr>
        <w:tblStyle w:val="CLIWide"/>
        <w:tblW w:w="0" w:type="auto"/>
        <w:tblLook w:val="01E0" w:firstRow="1" w:lastRow="1" w:firstColumn="1" w:lastColumn="1" w:noHBand="0" w:noVBand="0"/>
      </w:tblPr>
      <w:tblGrid>
        <w:gridCol w:w="2283"/>
        <w:gridCol w:w="5649"/>
      </w:tblGrid>
      <w:tr w:rsidR="00F54036"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2F5F3A" w:rsidRDefault="00F54036" w:rsidP="001B37C1">
            <w:pPr>
              <w:pStyle w:val="ab"/>
              <w:wordWrap/>
              <w:ind w:right="20"/>
              <w:rPr>
                <w:b w:val="0"/>
              </w:rPr>
            </w:pPr>
            <w:r w:rsidRPr="002F5F3A">
              <w:rPr>
                <w:b w:val="0"/>
              </w:rPr>
              <w:t>Command</w:t>
            </w:r>
          </w:p>
        </w:tc>
        <w:tc>
          <w:tcPr>
            <w:tcW w:w="6500" w:type="dxa"/>
          </w:tcPr>
          <w:p w14:paraId="18D30A7E" w14:textId="77777777" w:rsidR="00F54036" w:rsidRPr="002F5F3A" w:rsidRDefault="00F54036" w:rsidP="001B37C1">
            <w:pPr>
              <w:pStyle w:val="ab"/>
              <w:wordWrap/>
              <w:ind w:right="20"/>
              <w:rPr>
                <w:b w:val="0"/>
              </w:rPr>
            </w:pPr>
            <w:r w:rsidRPr="002F5F3A">
              <w:rPr>
                <w:b w:val="0"/>
              </w:rPr>
              <w:t>Description</w:t>
            </w:r>
          </w:p>
        </w:tc>
      </w:tr>
      <w:tr w:rsidR="00F54036" w14:paraId="5EE04B57" w14:textId="77777777" w:rsidTr="008039B1">
        <w:tc>
          <w:tcPr>
            <w:tcW w:w="2500" w:type="dxa"/>
          </w:tcPr>
          <w:p w14:paraId="6A4C06B1" w14:textId="77777777" w:rsidR="00F54036" w:rsidRPr="002F5F3A" w:rsidRDefault="00F54036" w:rsidP="001B37C1">
            <w:pPr>
              <w:pStyle w:val="aa"/>
              <w:ind w:right="20"/>
            </w:pPr>
            <w:r w:rsidRPr="002F5F3A">
              <w:t>ip dhcp snooping</w:t>
            </w:r>
          </w:p>
        </w:tc>
        <w:tc>
          <w:tcPr>
            <w:tcW w:w="6500" w:type="dxa"/>
          </w:tcPr>
          <w:p w14:paraId="01A9A96B" w14:textId="77777777" w:rsidR="00F54036" w:rsidRPr="002F5F3A" w:rsidRDefault="00F54036" w:rsidP="001B37C1">
            <w:pPr>
              <w:pStyle w:val="RanTable"/>
              <w:ind w:left="0" w:right="20"/>
            </w:pPr>
            <w:r w:rsidRPr="002F5F3A">
              <w:t>Activates DHCP Snooping function</w:t>
            </w:r>
          </w:p>
          <w:p w14:paraId="64D51DAC" w14:textId="77777777" w:rsidR="00F54036" w:rsidRPr="002F5F3A" w:rsidRDefault="00F54036" w:rsidP="001B37C1">
            <w:pPr>
              <w:pStyle w:val="RanTable"/>
              <w:ind w:left="0" w:right="20"/>
            </w:pPr>
            <w:r w:rsidRPr="002F5F3A">
              <w:t>Use no format command to disable DHCP Snooping function.</w:t>
            </w:r>
          </w:p>
        </w:tc>
      </w:tr>
    </w:tbl>
    <w:p w14:paraId="5DB73793" w14:textId="77777777" w:rsidR="00F54036" w:rsidRPr="00E52148" w:rsidRDefault="00F54036" w:rsidP="001B37C1">
      <w:pPr>
        <w:pStyle w:val="-1"/>
        <w:ind w:left="0" w:right="20"/>
      </w:pPr>
      <w:bookmarkStart w:id="1307" w:name="_Toc391378350"/>
      <w:r w:rsidRPr="002F5F3A">
        <w:t>The following is an example of enabling DHCP Snooping function:</w:t>
      </w:r>
      <w:bookmarkEnd w:id="1307"/>
    </w:p>
    <w:tbl>
      <w:tblPr>
        <w:tblStyle w:val="48"/>
        <w:tblW w:w="0" w:type="auto"/>
        <w:tblLook w:val="01E0" w:firstRow="1" w:lastRow="1" w:firstColumn="1" w:lastColumn="1" w:noHBand="0" w:noVBand="0"/>
      </w:tblPr>
      <w:tblGrid>
        <w:gridCol w:w="8045"/>
      </w:tblGrid>
      <w:tr w:rsidR="00F54036" w14:paraId="213FB3DA" w14:textId="77777777" w:rsidTr="003E15A7">
        <w:tc>
          <w:tcPr>
            <w:tcW w:w="9000" w:type="dxa"/>
          </w:tcPr>
          <w:p w14:paraId="58DBDC9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configure terminal</w:t>
            </w:r>
          </w:p>
          <w:p w14:paraId="05AB678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w:t>
            </w:r>
          </w:p>
          <w:p w14:paraId="1BB0510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exit </w:t>
            </w:r>
          </w:p>
          <w:p w14:paraId="562089D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3954442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70C7B0E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lastRenderedPageBreak/>
              <w:t>Invalid entry keep time: 14400 mins</w:t>
            </w:r>
          </w:p>
          <w:p w14:paraId="37DBAB1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013EC14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5F88D42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14:paraId="1F3F811C"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6248E32A" w14:textId="77777777" w:rsidR="00F54036" w:rsidRDefault="00F54036" w:rsidP="001B37C1">
            <w:pPr>
              <w:pStyle w:val="aa"/>
              <w:ind w:right="20"/>
            </w:pPr>
            <w:r w:rsidRPr="009C1857">
              <w:rPr>
                <w:rFonts w:ascii="Courier New" w:hAnsi="Courier New" w:cs="Courier New"/>
              </w:rPr>
              <w:t>none</w:t>
            </w:r>
          </w:p>
        </w:tc>
      </w:tr>
    </w:tbl>
    <w:p w14:paraId="23E373C2" w14:textId="77777777" w:rsidR="00F54036" w:rsidRDefault="00F54036" w:rsidP="001B37C1">
      <w:pPr>
        <w:ind w:right="20"/>
      </w:pPr>
    </w:p>
    <w:p w14:paraId="67DCB0D7" w14:textId="77777777" w:rsidR="00F54036" w:rsidRPr="00170F30" w:rsidRDefault="00F54036" w:rsidP="001B37C1">
      <w:pPr>
        <w:pStyle w:val="3"/>
        <w:ind w:left="0" w:right="20"/>
      </w:pPr>
      <w:bookmarkStart w:id="1308" w:name="_Toc174759673"/>
      <w:bookmarkStart w:id="1309" w:name="_Toc198525730"/>
      <w:bookmarkStart w:id="1310" w:name="_Toc198621932"/>
      <w:bookmarkStart w:id="1311" w:name="_Toc363228395"/>
      <w:bookmarkStart w:id="1312" w:name="_Toc445130836"/>
      <w:r w:rsidRPr="003E15A7">
        <w:rPr>
          <w:rFonts w:hint="eastAsia"/>
        </w:rPr>
        <w:t>DHCP</w:t>
      </w:r>
      <w:r w:rsidRPr="00170F30">
        <w:rPr>
          <w:rFonts w:hint="eastAsia"/>
        </w:rPr>
        <w:t xml:space="preserve"> Snooping Vlan </w:t>
      </w:r>
      <w:bookmarkEnd w:id="1308"/>
      <w:bookmarkEnd w:id="1309"/>
      <w:bookmarkEnd w:id="1310"/>
      <w:bookmarkEnd w:id="1311"/>
      <w:r w:rsidRPr="00D867F8">
        <w:t>Configuration</w:t>
      </w:r>
      <w:bookmarkEnd w:id="1312"/>
    </w:p>
    <w:p w14:paraId="1879205E" w14:textId="77777777" w:rsidR="00F54036" w:rsidRDefault="00F54036" w:rsidP="001B37C1">
      <w:pPr>
        <w:pStyle w:val="a3"/>
        <w:ind w:left="0" w:right="20"/>
      </w:pPr>
      <w:r w:rsidRPr="002F5F3A">
        <w:t>In the DHCP Snooping VLAN Configuration, you will set a VLAN that will snoop DHCP packets. Packets passing by VLANs other than the one yo</w:t>
      </w:r>
      <w:r>
        <w:t>u have set will not be snooped</w:t>
      </w:r>
      <w:r w:rsidRPr="002F5F3A">
        <w:t xml:space="preserve">. </w:t>
      </w:r>
    </w:p>
    <w:p w14:paraId="79DB7E14" w14:textId="77777777" w:rsidR="00136217" w:rsidRDefault="00136217" w:rsidP="001B37C1">
      <w:pPr>
        <w:pStyle w:val="affff4"/>
        <w:wordWrap/>
        <w:ind w:left="0" w:right="20"/>
      </w:pPr>
      <w:bookmarkStart w:id="1313" w:name="_Toc391575210"/>
      <w:r>
        <w:t xml:space="preserve">Table </w:t>
      </w:r>
      <w:r w:rsidR="005832B8">
        <w:fldChar w:fldCharType="begin"/>
      </w:r>
      <w:r w:rsidR="00092D8C">
        <w:instrText xml:space="preserve"> SEQ Table \* ARABIC </w:instrText>
      </w:r>
      <w:r w:rsidR="005832B8">
        <w:fldChar w:fldCharType="separate"/>
      </w:r>
      <w:r w:rsidR="003C4BF7">
        <w:rPr>
          <w:noProof/>
        </w:rPr>
        <w:t>68</w:t>
      </w:r>
      <w:r w:rsidR="005832B8">
        <w:rPr>
          <w:noProof/>
        </w:rPr>
        <w:fldChar w:fldCharType="end"/>
      </w:r>
      <w:r w:rsidR="00485197">
        <w:rPr>
          <w:rFonts w:hint="eastAsia"/>
        </w:rPr>
        <w:t xml:space="preserve"> </w:t>
      </w:r>
      <w:r w:rsidR="00485197" w:rsidRPr="002F5F3A">
        <w:t>DHCP Snooping VLAN Configuration</w:t>
      </w:r>
      <w:bookmarkEnd w:id="1313"/>
    </w:p>
    <w:tbl>
      <w:tblPr>
        <w:tblStyle w:val="CLIWide"/>
        <w:tblW w:w="8980" w:type="dxa"/>
        <w:tblLook w:val="01E0" w:firstRow="1" w:lastRow="1" w:firstColumn="1" w:lastColumn="1" w:noHBand="0" w:noVBand="0"/>
      </w:tblPr>
      <w:tblGrid>
        <w:gridCol w:w="3400"/>
        <w:gridCol w:w="5580"/>
      </w:tblGrid>
      <w:tr w:rsidR="00F54036"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2F5F3A" w:rsidRDefault="00F54036" w:rsidP="001B37C1">
            <w:pPr>
              <w:pStyle w:val="ab"/>
              <w:wordWrap/>
              <w:ind w:right="20"/>
              <w:rPr>
                <w:b w:val="0"/>
              </w:rPr>
            </w:pPr>
            <w:r w:rsidRPr="002F5F3A">
              <w:rPr>
                <w:b w:val="0"/>
              </w:rPr>
              <w:t>Command</w:t>
            </w:r>
          </w:p>
        </w:tc>
        <w:tc>
          <w:tcPr>
            <w:tcW w:w="5580" w:type="dxa"/>
          </w:tcPr>
          <w:p w14:paraId="078C87BB" w14:textId="77777777" w:rsidR="00F54036" w:rsidRPr="002F5F3A" w:rsidRDefault="00F54036" w:rsidP="001B37C1">
            <w:pPr>
              <w:pStyle w:val="ab"/>
              <w:wordWrap/>
              <w:ind w:right="20"/>
              <w:rPr>
                <w:b w:val="0"/>
              </w:rPr>
            </w:pPr>
            <w:r w:rsidRPr="002F5F3A">
              <w:rPr>
                <w:b w:val="0"/>
              </w:rPr>
              <w:t>Description</w:t>
            </w:r>
          </w:p>
        </w:tc>
      </w:tr>
      <w:tr w:rsidR="00F54036" w14:paraId="5946B9D0" w14:textId="77777777" w:rsidTr="008039B1">
        <w:tc>
          <w:tcPr>
            <w:tcW w:w="3400" w:type="dxa"/>
          </w:tcPr>
          <w:p w14:paraId="67C3DFD1" w14:textId="77777777" w:rsidR="00F54036" w:rsidRPr="002F5F3A" w:rsidRDefault="00F54036" w:rsidP="001B37C1">
            <w:pPr>
              <w:pStyle w:val="aa"/>
              <w:ind w:right="20"/>
            </w:pPr>
            <w:r w:rsidRPr="002F5F3A">
              <w:rPr>
                <w:b/>
                <w:bCs/>
              </w:rPr>
              <w:t xml:space="preserve">ip dhcp snooping VLAN </w:t>
            </w:r>
            <w:r w:rsidRPr="002F5F3A">
              <w:rPr>
                <w:bCs/>
                <w:i/>
              </w:rPr>
              <w:t>VLAN_ID</w:t>
            </w:r>
          </w:p>
        </w:tc>
        <w:tc>
          <w:tcPr>
            <w:tcW w:w="5580" w:type="dxa"/>
          </w:tcPr>
          <w:p w14:paraId="606E51AE" w14:textId="77777777" w:rsidR="00F54036" w:rsidRPr="002F5F3A" w:rsidRDefault="00F54036" w:rsidP="001B37C1">
            <w:pPr>
              <w:pStyle w:val="afffc"/>
              <w:ind w:right="20"/>
            </w:pPr>
            <w:r w:rsidRPr="002F5F3A">
              <w:t>Sets a VLAN which will snoop DHCP packets.</w:t>
            </w:r>
          </w:p>
          <w:p w14:paraId="03406A9D" w14:textId="77777777" w:rsidR="00F54036" w:rsidRPr="002F5F3A" w:rsidRDefault="00F54036" w:rsidP="001B37C1">
            <w:pPr>
              <w:pStyle w:val="afffc"/>
              <w:ind w:right="20"/>
            </w:pPr>
            <w:r w:rsidRPr="002F5F3A">
              <w:t xml:space="preserve">To delete the DHCP Snooping VLAN, use no command. </w:t>
            </w:r>
          </w:p>
        </w:tc>
      </w:tr>
    </w:tbl>
    <w:p w14:paraId="095343EC" w14:textId="77777777" w:rsidR="00F54036" w:rsidRDefault="00F54036" w:rsidP="001B37C1">
      <w:pPr>
        <w:ind w:right="20"/>
      </w:pPr>
    </w:p>
    <w:tbl>
      <w:tblPr>
        <w:tblStyle w:val="NOTICE"/>
        <w:tblW w:w="0" w:type="auto"/>
        <w:tblLook w:val="0000" w:firstRow="0" w:lastRow="0" w:firstColumn="0" w:lastColumn="0" w:noHBand="0" w:noVBand="0"/>
      </w:tblPr>
      <w:tblGrid>
        <w:gridCol w:w="863"/>
        <w:gridCol w:w="1046"/>
        <w:gridCol w:w="6023"/>
      </w:tblGrid>
      <w:tr w:rsidR="00F54036" w14:paraId="207573E7" w14:textId="77777777" w:rsidTr="003E15A7">
        <w:tc>
          <w:tcPr>
            <w:tcW w:w="900" w:type="dxa"/>
            <w:vAlign w:val="center"/>
          </w:tcPr>
          <w:p w14:paraId="5A6179AB" w14:textId="77777777" w:rsidR="00F54036" w:rsidRDefault="00F54036" w:rsidP="001B37C1">
            <w:pPr>
              <w:pStyle w:val="aa"/>
              <w:spacing w:after="120"/>
              <w:ind w:right="20"/>
              <w:jc w:val="both"/>
            </w:pPr>
            <w:r>
              <w:rPr>
                <w:rFonts w:hint="eastAsia"/>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Default="00F54036" w:rsidP="001B37C1">
            <w:pPr>
              <w:pStyle w:val="aa"/>
              <w:ind w:right="20"/>
              <w:jc w:val="both"/>
              <w:rPr>
                <w:b/>
                <w:bCs/>
              </w:rPr>
            </w:pPr>
            <w:r>
              <w:rPr>
                <w:b/>
                <w:bCs/>
              </w:rPr>
              <w:t>Notice</w:t>
            </w:r>
          </w:p>
        </w:tc>
        <w:tc>
          <w:tcPr>
            <w:tcW w:w="6980" w:type="dxa"/>
            <w:vAlign w:val="center"/>
          </w:tcPr>
          <w:p w14:paraId="629F9DCC" w14:textId="77777777" w:rsidR="00F54036" w:rsidRPr="00A21D54" w:rsidRDefault="00F54036" w:rsidP="001B37C1">
            <w:pPr>
              <w:pStyle w:val="aa"/>
              <w:ind w:right="20"/>
              <w:jc w:val="both"/>
            </w:pPr>
            <w:r w:rsidRPr="002F5F3A">
              <w:t>When you use DHCP Snooping and DHCP Relay simultaneously, DHCP Relay will forward a packet</w:t>
            </w:r>
          </w:p>
        </w:tc>
      </w:tr>
    </w:tbl>
    <w:p w14:paraId="54EC21C2" w14:textId="77777777" w:rsidR="00F54036" w:rsidRPr="0072315F" w:rsidRDefault="00F54036" w:rsidP="001B37C1">
      <w:pPr>
        <w:ind w:right="20"/>
      </w:pPr>
    </w:p>
    <w:tbl>
      <w:tblPr>
        <w:tblStyle w:val="NOTICE"/>
        <w:tblW w:w="0" w:type="auto"/>
        <w:tblLook w:val="0000" w:firstRow="0" w:lastRow="0" w:firstColumn="0" w:lastColumn="0" w:noHBand="0" w:noVBand="0"/>
      </w:tblPr>
      <w:tblGrid>
        <w:gridCol w:w="863"/>
        <w:gridCol w:w="1046"/>
        <w:gridCol w:w="6023"/>
      </w:tblGrid>
      <w:tr w:rsidR="00F54036" w14:paraId="668E1C48" w14:textId="77777777" w:rsidTr="003E15A7">
        <w:tc>
          <w:tcPr>
            <w:tcW w:w="900" w:type="dxa"/>
            <w:vAlign w:val="center"/>
          </w:tcPr>
          <w:p w14:paraId="01D7FC34" w14:textId="77777777" w:rsidR="00F54036" w:rsidRDefault="00F54036" w:rsidP="001B37C1">
            <w:pPr>
              <w:pStyle w:val="aa"/>
              <w:spacing w:after="120"/>
              <w:ind w:right="20"/>
              <w:jc w:val="both"/>
            </w:pPr>
            <w:r>
              <w:rPr>
                <w:rFonts w:hint="eastAsia"/>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Default="00F54036" w:rsidP="001B37C1">
            <w:pPr>
              <w:pStyle w:val="aa"/>
              <w:ind w:right="20"/>
              <w:jc w:val="both"/>
              <w:rPr>
                <w:b/>
                <w:bCs/>
              </w:rPr>
            </w:pPr>
            <w:r>
              <w:rPr>
                <w:b/>
                <w:bCs/>
              </w:rPr>
              <w:t>Notice</w:t>
            </w:r>
          </w:p>
        </w:tc>
        <w:tc>
          <w:tcPr>
            <w:tcW w:w="6980" w:type="dxa"/>
            <w:vAlign w:val="center"/>
          </w:tcPr>
          <w:p w14:paraId="655AC6EB" w14:textId="77777777" w:rsidR="00F54036" w:rsidRPr="00A21D54" w:rsidRDefault="00F54036" w:rsidP="001B37C1">
            <w:pPr>
              <w:pStyle w:val="aa"/>
              <w:ind w:right="20"/>
              <w:jc w:val="both"/>
            </w:pPr>
            <w:r w:rsidRPr="002F5F3A">
              <w:t>When you use DHCP Snooping and DHCP Relay simultaneously, you must set both VLANs connected to DHCP server and to DHCP client as Snooping VLANS.</w:t>
            </w:r>
          </w:p>
        </w:tc>
      </w:tr>
    </w:tbl>
    <w:p w14:paraId="74DFDA1C" w14:textId="77777777" w:rsidR="00F54036" w:rsidRDefault="00F54036" w:rsidP="001B37C1">
      <w:pPr>
        <w:pStyle w:val="a3"/>
        <w:ind w:left="0" w:right="20"/>
      </w:pPr>
      <w:r w:rsidRPr="002F5F3A">
        <w:t>The following example shows how to enable DHCP Snooping of vlan1.</w:t>
      </w:r>
    </w:p>
    <w:tbl>
      <w:tblPr>
        <w:tblStyle w:val="48"/>
        <w:tblW w:w="0" w:type="auto"/>
        <w:tblLook w:val="01E0" w:firstRow="1" w:lastRow="1" w:firstColumn="1" w:lastColumn="1" w:noHBand="0" w:noVBand="0"/>
      </w:tblPr>
      <w:tblGrid>
        <w:gridCol w:w="8045"/>
      </w:tblGrid>
      <w:tr w:rsidR="00F54036" w14:paraId="070DE689" w14:textId="77777777" w:rsidTr="003E15A7">
        <w:tc>
          <w:tcPr>
            <w:tcW w:w="9048" w:type="dxa"/>
          </w:tcPr>
          <w:p w14:paraId="4ABF49D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2780F668"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14:paraId="1979AED4"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14:paraId="6C34B396"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vlan 1</w:t>
            </w:r>
            <w:r>
              <w:rPr>
                <w:rFonts w:ascii="Courier New" w:hAnsi="Courier New" w:cs="Courier New" w:hint="eastAsia"/>
              </w:rPr>
              <w:t>0</w:t>
            </w:r>
          </w:p>
          <w:p w14:paraId="3CDA60A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20BAB48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35AC219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27917E7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13AC6DB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58F92BC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6A11D45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14:paraId="490B5C3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53DE025F"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3B51B816" w14:textId="77777777" w:rsidR="00F54036" w:rsidRPr="00254171" w:rsidRDefault="00F54036" w:rsidP="001B37C1">
      <w:pPr>
        <w:pStyle w:val="3"/>
        <w:ind w:left="0" w:right="20"/>
      </w:pPr>
      <w:bookmarkStart w:id="1314" w:name="_Toc174759674"/>
      <w:bookmarkStart w:id="1315" w:name="_Toc198525731"/>
      <w:bookmarkStart w:id="1316" w:name="_Toc198621933"/>
      <w:bookmarkStart w:id="1317" w:name="_Toc363228396"/>
      <w:bookmarkStart w:id="1318" w:name="_Toc445130837"/>
      <w:r>
        <w:t xml:space="preserve">DHCP </w:t>
      </w:r>
      <w:r>
        <w:rPr>
          <w:rFonts w:hint="eastAsia"/>
        </w:rPr>
        <w:t>Snooping</w:t>
      </w:r>
      <w:r>
        <w:t xml:space="preserve"> information option</w:t>
      </w:r>
      <w:r w:rsidR="00485197">
        <w:rPr>
          <w:rFonts w:hint="eastAsia"/>
        </w:rPr>
        <w:t xml:space="preserve"> </w:t>
      </w:r>
      <w:r>
        <w:t xml:space="preserve">(OPTION82) </w:t>
      </w:r>
      <w:bookmarkEnd w:id="1314"/>
      <w:bookmarkEnd w:id="1315"/>
      <w:bookmarkEnd w:id="1316"/>
      <w:bookmarkEnd w:id="1317"/>
      <w:r w:rsidRPr="00D867F8">
        <w:t>Configuration</w:t>
      </w:r>
      <w:bookmarkEnd w:id="1318"/>
    </w:p>
    <w:p w14:paraId="4910052D" w14:textId="77777777" w:rsidR="00F54036" w:rsidRDefault="00F54036" w:rsidP="001B37C1">
      <w:pPr>
        <w:pStyle w:val="a3"/>
        <w:ind w:left="0" w:right="20"/>
      </w:pPr>
      <w:r w:rsidRPr="002F5F3A">
        <w:t>When DHCP Snooping snoops a DHCP request received from a DHCP client, it provides DHCP Snooping information option so the information the interface and switch connected to a DHCP client can be included.</w:t>
      </w:r>
    </w:p>
    <w:p w14:paraId="06A35961" w14:textId="77777777" w:rsidR="00F54036" w:rsidRDefault="00F54036" w:rsidP="001B37C1">
      <w:pPr>
        <w:pStyle w:val="4"/>
        <w:ind w:left="0" w:right="20"/>
      </w:pPr>
      <w:bookmarkStart w:id="1319" w:name="_Toc337198484"/>
      <w:r w:rsidRPr="002F5F3A">
        <w:t>Enable DHCP Snooping Information Option Function</w:t>
      </w:r>
      <w:bookmarkEnd w:id="1319"/>
    </w:p>
    <w:p w14:paraId="43A8A366" w14:textId="77777777" w:rsidR="00F54036" w:rsidRDefault="00F54036" w:rsidP="001B37C1">
      <w:pPr>
        <w:pStyle w:val="a3"/>
        <w:ind w:left="0" w:right="20"/>
      </w:pPr>
      <w:r w:rsidRPr="002F5F3A">
        <w:t xml:space="preserve">To enable information option of </w:t>
      </w:r>
      <w:r w:rsidR="00094318">
        <w:t>C9500</w:t>
      </w:r>
      <w:r w:rsidRPr="002F5F3A">
        <w:t xml:space="preserve"> Snooping, use the following command:</w:t>
      </w:r>
    </w:p>
    <w:p w14:paraId="37914CA2" w14:textId="77777777" w:rsidR="001B37C1" w:rsidRDefault="001B37C1" w:rsidP="001B37C1">
      <w:pPr>
        <w:pStyle w:val="afffff3"/>
        <w:ind w:left="0" w:right="20"/>
      </w:pPr>
      <w:bookmarkStart w:id="1320" w:name="_Toc391575211"/>
    </w:p>
    <w:p w14:paraId="5C35AEC1" w14:textId="77777777" w:rsidR="001B37C1" w:rsidRDefault="001B37C1" w:rsidP="001B37C1">
      <w:pPr>
        <w:pStyle w:val="afffff3"/>
        <w:ind w:left="0" w:right="20"/>
      </w:pPr>
    </w:p>
    <w:p w14:paraId="127DFC08" w14:textId="77777777" w:rsidR="00F54036" w:rsidRDefault="00485197" w:rsidP="001B37C1">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3C4BF7">
        <w:rPr>
          <w:noProof/>
        </w:rPr>
        <w:t>69</w:t>
      </w:r>
      <w:r w:rsidR="005832B8">
        <w:rPr>
          <w:noProof/>
        </w:rPr>
        <w:fldChar w:fldCharType="end"/>
      </w:r>
      <w:r>
        <w:rPr>
          <w:rFonts w:hint="eastAsia"/>
        </w:rPr>
        <w:t xml:space="preserve"> </w:t>
      </w:r>
      <w:r w:rsidRPr="002F5F3A">
        <w:t>Enable DHCP Snooping information option function</w:t>
      </w:r>
      <w:bookmarkEnd w:id="1320"/>
    </w:p>
    <w:tbl>
      <w:tblPr>
        <w:tblStyle w:val="CLIWide"/>
        <w:tblW w:w="0" w:type="auto"/>
        <w:tblLook w:val="01E0" w:firstRow="1" w:lastRow="1" w:firstColumn="1" w:lastColumn="1" w:noHBand="0" w:noVBand="0"/>
      </w:tblPr>
      <w:tblGrid>
        <w:gridCol w:w="3145"/>
        <w:gridCol w:w="4787"/>
      </w:tblGrid>
      <w:tr w:rsidR="00F54036"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2F5F3A" w:rsidRDefault="00F54036" w:rsidP="001B37C1">
            <w:pPr>
              <w:pStyle w:val="ab"/>
              <w:wordWrap/>
              <w:ind w:right="20"/>
              <w:rPr>
                <w:b w:val="0"/>
              </w:rPr>
            </w:pPr>
            <w:r w:rsidRPr="002F5F3A">
              <w:rPr>
                <w:b w:val="0"/>
              </w:rPr>
              <w:t>Command</w:t>
            </w:r>
          </w:p>
        </w:tc>
        <w:tc>
          <w:tcPr>
            <w:tcW w:w="5480" w:type="dxa"/>
          </w:tcPr>
          <w:p w14:paraId="0B14ED59" w14:textId="77777777" w:rsidR="00F54036" w:rsidRPr="002F5F3A" w:rsidRDefault="00F54036" w:rsidP="001B37C1">
            <w:pPr>
              <w:pStyle w:val="ab"/>
              <w:wordWrap/>
              <w:ind w:right="20"/>
              <w:rPr>
                <w:b w:val="0"/>
              </w:rPr>
            </w:pPr>
            <w:r w:rsidRPr="002F5F3A">
              <w:rPr>
                <w:b w:val="0"/>
              </w:rPr>
              <w:t>Description</w:t>
            </w:r>
          </w:p>
        </w:tc>
      </w:tr>
      <w:tr w:rsidR="00F54036" w14:paraId="1815D17F" w14:textId="77777777" w:rsidTr="008039B1">
        <w:tc>
          <w:tcPr>
            <w:tcW w:w="3520" w:type="dxa"/>
          </w:tcPr>
          <w:p w14:paraId="48AF0445" w14:textId="77777777" w:rsidR="00F54036" w:rsidRPr="002F5F3A" w:rsidRDefault="00F54036" w:rsidP="001B37C1">
            <w:pPr>
              <w:pStyle w:val="aa"/>
              <w:ind w:right="20"/>
              <w:jc w:val="left"/>
            </w:pPr>
            <w:r w:rsidRPr="002F5F3A">
              <w:rPr>
                <w:b/>
                <w:bCs/>
              </w:rPr>
              <w:t>ip dhcp snooping information option</w:t>
            </w:r>
          </w:p>
        </w:tc>
        <w:tc>
          <w:tcPr>
            <w:tcW w:w="5480" w:type="dxa"/>
          </w:tcPr>
          <w:p w14:paraId="7D43A8CC" w14:textId="77777777" w:rsidR="00F54036" w:rsidRPr="002F5F3A" w:rsidRDefault="00F54036" w:rsidP="001B37C1">
            <w:pPr>
              <w:pStyle w:val="afffc"/>
              <w:ind w:right="20"/>
            </w:pPr>
            <w:r w:rsidRPr="002F5F3A">
              <w:t>Enables DHCP Snooping information (option-82 field).</w:t>
            </w:r>
          </w:p>
          <w:p w14:paraId="27AFA33B" w14:textId="77777777" w:rsidR="00F54036" w:rsidRPr="002F5F3A" w:rsidRDefault="00F54036" w:rsidP="001B37C1">
            <w:pPr>
              <w:pStyle w:val="afffc"/>
              <w:ind w:right="20"/>
            </w:pPr>
            <w:r w:rsidRPr="002F5F3A">
              <w:t>By default, this is disabled.</w:t>
            </w:r>
          </w:p>
        </w:tc>
      </w:tr>
    </w:tbl>
    <w:p w14:paraId="1812BE6B" w14:textId="77777777" w:rsidR="00F54036" w:rsidRDefault="00F54036" w:rsidP="001B37C1">
      <w:pPr>
        <w:pStyle w:val="a3"/>
        <w:ind w:left="0" w:right="20"/>
      </w:pPr>
      <w:r w:rsidRPr="002F5F3A">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14:paraId="2C0C704D" w14:textId="77777777" w:rsidTr="003E15A7">
        <w:tc>
          <w:tcPr>
            <w:tcW w:w="9000" w:type="dxa"/>
          </w:tcPr>
          <w:p w14:paraId="221FDB1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3B243754"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information option</w:t>
            </w:r>
          </w:p>
          <w:p w14:paraId="776B59A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6C5BF24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1E69684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4CD23C5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3861B99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181888A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003E4EA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w:t>
            </w:r>
            <w:r>
              <w:rPr>
                <w:rFonts w:ascii="Courier New" w:hAnsi="Courier New" w:cs="Courier New" w:hint="eastAsia"/>
              </w:rPr>
              <w:t>replace</w:t>
            </w:r>
            <w:r w:rsidRPr="009C1857">
              <w:rPr>
                <w:rFonts w:ascii="Courier New" w:hAnsi="Courier New" w:cs="Courier New"/>
              </w:rPr>
              <w:t>]</w:t>
            </w:r>
          </w:p>
          <w:p w14:paraId="715B043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4BBCFB95"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743D0666" w14:textId="77777777" w:rsidR="00F54036" w:rsidRDefault="00F54036" w:rsidP="001B37C1">
      <w:pPr>
        <w:pStyle w:val="4"/>
        <w:ind w:left="0" w:right="20"/>
      </w:pPr>
      <w:r>
        <w:t xml:space="preserve"> </w:t>
      </w:r>
      <w:bookmarkStart w:id="1321" w:name="_Toc337198485"/>
      <w:r w:rsidRPr="002F5F3A">
        <w:t>DHCP snooping information option reforwarding policy Configuration</w:t>
      </w:r>
      <w:bookmarkEnd w:id="1321"/>
    </w:p>
    <w:p w14:paraId="642B5B62" w14:textId="77777777" w:rsidR="00F54036" w:rsidRDefault="00F54036" w:rsidP="001B37C1">
      <w:pPr>
        <w:pStyle w:val="a3"/>
        <w:ind w:left="0" w:right="20"/>
      </w:pPr>
      <w:r w:rsidRPr="002F5F3A">
        <w:t xml:space="preserve">By default, DHCP Snooping information policy of </w:t>
      </w:r>
      <w:r w:rsidR="00094318">
        <w:t>C9500</w:t>
      </w:r>
      <w:r w:rsidRPr="002F5F3A">
        <w:t xml:space="preserve"> drops packets with information option sent by DHCP client.</w:t>
      </w:r>
    </w:p>
    <w:p w14:paraId="6E5DA0D4" w14:textId="77777777" w:rsidR="00F54036" w:rsidRDefault="00F54036" w:rsidP="001B37C1">
      <w:pPr>
        <w:pStyle w:val="a3"/>
        <w:ind w:left="0" w:right="20"/>
      </w:pPr>
      <w:r w:rsidRPr="002F5F3A">
        <w:t xml:space="preserve">To change default policy of </w:t>
      </w:r>
      <w:r w:rsidR="00094318">
        <w:t>C9500</w:t>
      </w:r>
      <w:r w:rsidRPr="002F5F3A">
        <w:t>, use the following command in global mode:</w:t>
      </w:r>
    </w:p>
    <w:p w14:paraId="18EFEA3E" w14:textId="77777777" w:rsidR="00F54036" w:rsidRPr="0036125A" w:rsidRDefault="00485197" w:rsidP="001B37C1">
      <w:pPr>
        <w:pStyle w:val="afffff3"/>
        <w:ind w:left="0" w:right="20"/>
        <w:rPr>
          <w:color w:val="FF0000"/>
        </w:rPr>
      </w:pPr>
      <w:bookmarkStart w:id="1322" w:name="_Toc391575212"/>
      <w:r>
        <w:t xml:space="preserve">Table </w:t>
      </w:r>
      <w:r w:rsidR="005832B8">
        <w:fldChar w:fldCharType="begin"/>
      </w:r>
      <w:r w:rsidR="00092D8C">
        <w:instrText xml:space="preserve"> SEQ Table \* ARABIC </w:instrText>
      </w:r>
      <w:r w:rsidR="005832B8">
        <w:fldChar w:fldCharType="separate"/>
      </w:r>
      <w:r w:rsidR="003C4BF7">
        <w:rPr>
          <w:noProof/>
        </w:rPr>
        <w:t>70</w:t>
      </w:r>
      <w:r w:rsidR="005832B8">
        <w:rPr>
          <w:noProof/>
        </w:rPr>
        <w:fldChar w:fldCharType="end"/>
      </w:r>
      <w:r>
        <w:rPr>
          <w:rFonts w:hint="eastAsia"/>
        </w:rPr>
        <w:t xml:space="preserve"> </w:t>
      </w:r>
      <w:r w:rsidRPr="002F5F3A">
        <w:t>DHCP Snooping information option reforwarding policy Configuration</w:t>
      </w:r>
      <w:bookmarkEnd w:id="1322"/>
    </w:p>
    <w:tbl>
      <w:tblPr>
        <w:tblStyle w:val="CLIWide"/>
        <w:tblW w:w="0" w:type="auto"/>
        <w:tblLook w:val="01E0" w:firstRow="1" w:lastRow="1" w:firstColumn="1" w:lastColumn="1" w:noHBand="0" w:noVBand="0"/>
      </w:tblPr>
      <w:tblGrid>
        <w:gridCol w:w="3260"/>
        <w:gridCol w:w="4672"/>
      </w:tblGrid>
      <w:tr w:rsidR="00F54036"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2F5F3A" w:rsidRDefault="00F54036" w:rsidP="001B37C1">
            <w:pPr>
              <w:pStyle w:val="ab"/>
              <w:wordWrap/>
              <w:ind w:right="20"/>
              <w:rPr>
                <w:b w:val="0"/>
              </w:rPr>
            </w:pPr>
            <w:r w:rsidRPr="002F5F3A">
              <w:rPr>
                <w:b w:val="0"/>
              </w:rPr>
              <w:t>Command</w:t>
            </w:r>
          </w:p>
        </w:tc>
        <w:tc>
          <w:tcPr>
            <w:tcW w:w="5480" w:type="dxa"/>
          </w:tcPr>
          <w:p w14:paraId="7FA55441" w14:textId="77777777" w:rsidR="00F54036" w:rsidRPr="002F5F3A" w:rsidRDefault="00F54036" w:rsidP="001B37C1">
            <w:pPr>
              <w:pStyle w:val="ab"/>
              <w:wordWrap/>
              <w:ind w:right="20"/>
              <w:rPr>
                <w:b w:val="0"/>
              </w:rPr>
            </w:pPr>
            <w:r w:rsidRPr="002F5F3A">
              <w:rPr>
                <w:b w:val="0"/>
              </w:rPr>
              <w:t>Description</w:t>
            </w:r>
          </w:p>
        </w:tc>
      </w:tr>
      <w:tr w:rsidR="00F54036" w14:paraId="626ED31D" w14:textId="77777777" w:rsidTr="00BB7669">
        <w:tc>
          <w:tcPr>
            <w:tcW w:w="3520" w:type="dxa"/>
          </w:tcPr>
          <w:p w14:paraId="4718F79F" w14:textId="77777777" w:rsidR="00F54036" w:rsidRPr="00246985" w:rsidRDefault="00F54036" w:rsidP="001B37C1">
            <w:pPr>
              <w:pStyle w:val="aa"/>
              <w:ind w:right="20"/>
            </w:pPr>
            <w:r w:rsidRPr="00246985">
              <w:rPr>
                <w:b/>
                <w:bCs/>
              </w:rPr>
              <w:t xml:space="preserve">ip dhcp </w:t>
            </w:r>
            <w:r w:rsidRPr="00246985">
              <w:rPr>
                <w:rFonts w:hint="eastAsia"/>
                <w:b/>
                <w:bCs/>
              </w:rPr>
              <w:t>snooping</w:t>
            </w:r>
            <w:r w:rsidRPr="00246985">
              <w:rPr>
                <w:b/>
                <w:bCs/>
              </w:rPr>
              <w:t xml:space="preserve"> information policy {</w:t>
            </w:r>
            <w:r w:rsidRPr="00246985">
              <w:rPr>
                <w:rFonts w:hint="eastAsia"/>
                <w:b/>
                <w:bCs/>
              </w:rPr>
              <w:t>append</w:t>
            </w:r>
            <w:r w:rsidRPr="00246985">
              <w:rPr>
                <w:b/>
                <w:bCs/>
              </w:rPr>
              <w:t>|keep|replace}</w:t>
            </w:r>
          </w:p>
        </w:tc>
        <w:tc>
          <w:tcPr>
            <w:tcW w:w="5480" w:type="dxa"/>
          </w:tcPr>
          <w:p w14:paraId="23E05B31" w14:textId="77777777" w:rsidR="00F54036" w:rsidRPr="00246985" w:rsidRDefault="00F54036" w:rsidP="002B424F">
            <w:pPr>
              <w:pStyle w:val="a9"/>
              <w:numPr>
                <w:ilvl w:val="0"/>
                <w:numId w:val="9"/>
              </w:numPr>
              <w:ind w:left="0" w:right="20"/>
            </w:pPr>
            <w:r w:rsidRPr="00246985">
              <w:t xml:space="preserve">The default is set to </w:t>
            </w:r>
            <w:r w:rsidRPr="00246985">
              <w:rPr>
                <w:rFonts w:hint="eastAsia"/>
              </w:rPr>
              <w:t xml:space="preserve">replace. </w:t>
            </w:r>
          </w:p>
          <w:p w14:paraId="711724C4" w14:textId="77777777" w:rsidR="00F54036" w:rsidRPr="00246985" w:rsidRDefault="00F54036" w:rsidP="002B424F">
            <w:pPr>
              <w:pStyle w:val="a9"/>
              <w:numPr>
                <w:ilvl w:val="0"/>
                <w:numId w:val="9"/>
              </w:numPr>
              <w:ind w:left="0" w:right="20"/>
            </w:pPr>
            <w:r w:rsidRPr="00246985">
              <w:rPr>
                <w:rFonts w:hint="eastAsia"/>
              </w:rPr>
              <w:t>append</w:t>
            </w:r>
            <w:r w:rsidRPr="00246985">
              <w:t xml:space="preserve"> : </w:t>
            </w:r>
            <w:r w:rsidR="00100B62" w:rsidRPr="00246985">
              <w:t xml:space="preserve">add new </w:t>
            </w:r>
            <w:r w:rsidRPr="00246985">
              <w:rPr>
                <w:rFonts w:hint="eastAsia"/>
              </w:rPr>
              <w:t>DHCP Snooping</w:t>
            </w:r>
            <w:r w:rsidRPr="00246985">
              <w:t xml:space="preserve"> information</w:t>
            </w:r>
            <w:r w:rsidR="00100B62" w:rsidRPr="00246985">
              <w:rPr>
                <w:rFonts w:hint="eastAsia"/>
              </w:rPr>
              <w:t xml:space="preserve"> to existing DHCP Snooping </w:t>
            </w:r>
            <w:r w:rsidR="00100B62" w:rsidRPr="00246985">
              <w:t>information</w:t>
            </w:r>
            <w:r w:rsidRPr="00246985">
              <w:rPr>
                <w:rFonts w:hint="eastAsia"/>
              </w:rPr>
              <w:t>.</w:t>
            </w:r>
          </w:p>
          <w:p w14:paraId="1FEA555D" w14:textId="77777777" w:rsidR="00F54036" w:rsidRPr="00246985" w:rsidRDefault="00F54036" w:rsidP="002B424F">
            <w:pPr>
              <w:pStyle w:val="a9"/>
              <w:numPr>
                <w:ilvl w:val="0"/>
                <w:numId w:val="9"/>
              </w:numPr>
              <w:ind w:left="0" w:right="20"/>
            </w:pPr>
            <w:r w:rsidRPr="00246985">
              <w:t xml:space="preserve">keep : </w:t>
            </w:r>
            <w:r w:rsidR="00100B62" w:rsidRPr="00246985">
              <w:rPr>
                <w:rFonts w:cs="굴림체" w:hint="eastAsia"/>
              </w:rPr>
              <w:t>m</w:t>
            </w:r>
            <w:r w:rsidR="00100B62" w:rsidRPr="00246985">
              <w:rPr>
                <w:rFonts w:cs="굴림체"/>
              </w:rPr>
              <w:t xml:space="preserve">aintain the </w:t>
            </w:r>
            <w:r w:rsidR="00100B62" w:rsidRPr="00246985">
              <w:rPr>
                <w:rFonts w:hint="eastAsia"/>
              </w:rPr>
              <w:t xml:space="preserve">existing DHCP Snooping </w:t>
            </w:r>
            <w:r w:rsidR="00100B62" w:rsidRPr="00246985">
              <w:t>information</w:t>
            </w:r>
            <w:r w:rsidR="00100B62" w:rsidRPr="00246985">
              <w:rPr>
                <w:rFonts w:hint="eastAsia"/>
              </w:rPr>
              <w:t>.</w:t>
            </w:r>
          </w:p>
          <w:p w14:paraId="7BD98276" w14:textId="77777777" w:rsidR="00100B62" w:rsidRPr="00246985" w:rsidRDefault="00F54036" w:rsidP="002B424F">
            <w:pPr>
              <w:pStyle w:val="a9"/>
              <w:numPr>
                <w:ilvl w:val="0"/>
                <w:numId w:val="9"/>
              </w:numPr>
              <w:ind w:left="0" w:right="20"/>
            </w:pPr>
            <w:r w:rsidRPr="00246985">
              <w:t xml:space="preserve">replace : </w:t>
            </w:r>
            <w:r w:rsidR="00100B62" w:rsidRPr="00246985">
              <w:t>substitute the</w:t>
            </w:r>
            <w:r w:rsidR="00100B62" w:rsidRPr="00246985">
              <w:rPr>
                <w:rFonts w:hint="eastAsia"/>
              </w:rPr>
              <w:t xml:space="preserve"> existing DHCP Snooping </w:t>
            </w:r>
            <w:r w:rsidR="00100B62" w:rsidRPr="00246985">
              <w:t xml:space="preserve">information with new </w:t>
            </w:r>
            <w:r w:rsidR="00100B62" w:rsidRPr="00246985">
              <w:rPr>
                <w:rFonts w:hint="eastAsia"/>
              </w:rPr>
              <w:t>DHCP Snooping</w:t>
            </w:r>
            <w:r w:rsidR="00100B62" w:rsidRPr="00246985">
              <w:t xml:space="preserve"> information</w:t>
            </w:r>
            <w:r w:rsidR="00100B62" w:rsidRPr="00246985">
              <w:rPr>
                <w:rFonts w:hint="eastAsia"/>
              </w:rPr>
              <w:t>.</w:t>
            </w:r>
          </w:p>
        </w:tc>
      </w:tr>
    </w:tbl>
    <w:p w14:paraId="50A5EF41" w14:textId="77777777" w:rsidR="00F54036" w:rsidRDefault="00F54036" w:rsidP="001B37C1">
      <w:pPr>
        <w:pStyle w:val="a3"/>
        <w:ind w:left="0" w:right="20"/>
      </w:pPr>
      <w:r w:rsidRPr="002F5F3A">
        <w:t>T</w:t>
      </w:r>
      <w:r w:rsidRPr="003E15A7">
        <w:rPr>
          <w:rStyle w:val="Char"/>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14:paraId="3AD4F299" w14:textId="77777777" w:rsidTr="003E15A7">
        <w:tc>
          <w:tcPr>
            <w:tcW w:w="9048" w:type="dxa"/>
          </w:tcPr>
          <w:p w14:paraId="08D863C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r w:rsidRPr="00485197">
              <w:rPr>
                <w:rFonts w:ascii="Courier New" w:hAnsi="Courier New" w:cs="Courier New"/>
                <w:b/>
              </w:rPr>
              <w:t>configure terminal</w:t>
            </w:r>
            <w:r w:rsidRPr="009C1857">
              <w:rPr>
                <w:rFonts w:ascii="Courier New" w:hAnsi="Courier New" w:cs="Courier New"/>
              </w:rPr>
              <w:t xml:space="preserve"> </w:t>
            </w:r>
          </w:p>
          <w:p w14:paraId="7078E15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ip dhcp snooping information policy keep</w:t>
            </w:r>
            <w:r w:rsidRPr="009C1857">
              <w:rPr>
                <w:rFonts w:ascii="Courier New" w:hAnsi="Courier New" w:cs="Courier New"/>
              </w:rPr>
              <w:t xml:space="preserve"> </w:t>
            </w:r>
          </w:p>
          <w:p w14:paraId="6868F5A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exit</w:t>
            </w:r>
          </w:p>
          <w:p w14:paraId="1DA60DD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14:paraId="066D0390" w14:textId="77777777" w:rsidR="00F54036" w:rsidRPr="00485197" w:rsidRDefault="00F54036" w:rsidP="001B37C1">
            <w:pPr>
              <w:pStyle w:val="aa"/>
              <w:ind w:right="20"/>
              <w:rPr>
                <w:rFonts w:ascii="Courier New" w:hAnsi="Courier New" w:cs="Courier New"/>
                <w:b/>
              </w:rPr>
            </w:pPr>
            <w:r w:rsidRPr="009C1857">
              <w:rPr>
                <w:rFonts w:ascii="Courier New" w:hAnsi="Courier New" w:cs="Courier New"/>
              </w:rPr>
              <w:t xml:space="preserve">Switch# </w:t>
            </w:r>
            <w:r w:rsidRPr="00485197">
              <w:rPr>
                <w:rFonts w:ascii="Courier New" w:hAnsi="Courier New" w:cs="Courier New"/>
                <w:b/>
              </w:rPr>
              <w:t xml:space="preserve">show ip dhcp snooping </w:t>
            </w:r>
          </w:p>
          <w:p w14:paraId="1F2E6FB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5380DFD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121796C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2DFFB35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4591190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6A791ED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43A20CE1"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r w:rsidR="005A1350" w14:paraId="3C4310C0" w14:textId="77777777" w:rsidTr="003E15A7">
        <w:tc>
          <w:tcPr>
            <w:tcW w:w="9048" w:type="dxa"/>
          </w:tcPr>
          <w:p w14:paraId="166BAFC7" w14:textId="77777777" w:rsidR="005A1350" w:rsidRPr="009C1857" w:rsidRDefault="005A1350" w:rsidP="001B37C1">
            <w:pPr>
              <w:pStyle w:val="aa"/>
              <w:ind w:right="20"/>
              <w:rPr>
                <w:rFonts w:ascii="Courier New" w:hAnsi="Courier New" w:cs="Courier New"/>
              </w:rPr>
            </w:pPr>
          </w:p>
        </w:tc>
      </w:tr>
    </w:tbl>
    <w:p w14:paraId="73E67D13" w14:textId="77777777" w:rsidR="00F54036" w:rsidRPr="00254171" w:rsidRDefault="00F54036" w:rsidP="001B37C1">
      <w:pPr>
        <w:pStyle w:val="3"/>
        <w:ind w:left="0" w:right="20"/>
      </w:pPr>
      <w:bookmarkStart w:id="1323" w:name="_Toc174759675"/>
      <w:bookmarkStart w:id="1324" w:name="_Toc198525732"/>
      <w:bookmarkStart w:id="1325" w:name="_Toc253144384"/>
      <w:bookmarkStart w:id="1326" w:name="_Toc337198486"/>
      <w:bookmarkStart w:id="1327" w:name="_Toc354416220"/>
      <w:bookmarkStart w:id="1328" w:name="_Toc445130838"/>
      <w:r w:rsidRPr="00D867F8">
        <w:t xml:space="preserve">DHCP Snooping Trust Port </w:t>
      </w:r>
      <w:bookmarkEnd w:id="1323"/>
      <w:bookmarkEnd w:id="1324"/>
      <w:bookmarkEnd w:id="1325"/>
      <w:r w:rsidRPr="00D867F8">
        <w:t>Configuration</w:t>
      </w:r>
      <w:bookmarkEnd w:id="1326"/>
      <w:bookmarkEnd w:id="1327"/>
      <w:bookmarkEnd w:id="1328"/>
    </w:p>
    <w:p w14:paraId="6C592E3F" w14:textId="77777777" w:rsidR="00F54036" w:rsidRDefault="00F54036" w:rsidP="001B37C1">
      <w:pPr>
        <w:pStyle w:val="a3"/>
        <w:ind w:left="0" w:right="20"/>
      </w:pPr>
      <w:r w:rsidRPr="002F5F3A">
        <w:t>To set a Trust Port (e.g. a DHCP server direction port), use the following command. When you set a Trust Port, a request packet will be forwarded as a trust port only.</w:t>
      </w:r>
    </w:p>
    <w:p w14:paraId="345019E7" w14:textId="77777777" w:rsidR="001B37C1" w:rsidRDefault="001B37C1" w:rsidP="001B37C1">
      <w:pPr>
        <w:pStyle w:val="afffff3"/>
        <w:ind w:left="0" w:right="20"/>
      </w:pPr>
      <w:bookmarkStart w:id="1329" w:name="_Toc391575213"/>
    </w:p>
    <w:p w14:paraId="7FFE85DC" w14:textId="77777777" w:rsidR="00485197" w:rsidRDefault="00485197" w:rsidP="001B37C1">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3C4BF7">
        <w:rPr>
          <w:noProof/>
        </w:rPr>
        <w:t>71</w:t>
      </w:r>
      <w:r w:rsidR="005832B8">
        <w:rPr>
          <w:noProof/>
        </w:rPr>
        <w:fldChar w:fldCharType="end"/>
      </w:r>
      <w:r>
        <w:rPr>
          <w:rFonts w:hint="eastAsia"/>
        </w:rPr>
        <w:t xml:space="preserve"> </w:t>
      </w:r>
      <w:r w:rsidRPr="002F5F3A">
        <w:t>DHCP Snooping Trust Port Configuration</w:t>
      </w:r>
      <w:bookmarkEnd w:id="1329"/>
    </w:p>
    <w:tbl>
      <w:tblPr>
        <w:tblStyle w:val="CLIWide"/>
        <w:tblW w:w="0" w:type="auto"/>
        <w:tblLook w:val="01E0" w:firstRow="1" w:lastRow="1" w:firstColumn="1" w:lastColumn="1" w:noHBand="0" w:noVBand="0"/>
      </w:tblPr>
      <w:tblGrid>
        <w:gridCol w:w="3138"/>
        <w:gridCol w:w="4794"/>
      </w:tblGrid>
      <w:tr w:rsidR="00F54036"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2F5F3A" w:rsidRDefault="00F54036" w:rsidP="001B37C1">
            <w:pPr>
              <w:pStyle w:val="ab"/>
              <w:wordWrap/>
              <w:ind w:right="20"/>
              <w:rPr>
                <w:b w:val="0"/>
              </w:rPr>
            </w:pPr>
            <w:r w:rsidRPr="002F5F3A">
              <w:rPr>
                <w:b w:val="0"/>
              </w:rPr>
              <w:t>Command</w:t>
            </w:r>
          </w:p>
        </w:tc>
        <w:tc>
          <w:tcPr>
            <w:tcW w:w="5480" w:type="dxa"/>
          </w:tcPr>
          <w:p w14:paraId="700C3D66" w14:textId="77777777" w:rsidR="00F54036" w:rsidRPr="002F5F3A" w:rsidRDefault="00F54036" w:rsidP="001B37C1">
            <w:pPr>
              <w:pStyle w:val="ab"/>
              <w:wordWrap/>
              <w:ind w:right="20"/>
              <w:rPr>
                <w:b w:val="0"/>
              </w:rPr>
            </w:pPr>
            <w:r w:rsidRPr="002F5F3A">
              <w:rPr>
                <w:b w:val="0"/>
              </w:rPr>
              <w:t>Description</w:t>
            </w:r>
          </w:p>
        </w:tc>
      </w:tr>
      <w:tr w:rsidR="00F54036" w14:paraId="635F9414" w14:textId="77777777" w:rsidTr="00485197">
        <w:tc>
          <w:tcPr>
            <w:tcW w:w="3520" w:type="dxa"/>
          </w:tcPr>
          <w:p w14:paraId="2DC6B511" w14:textId="77777777" w:rsidR="00F54036" w:rsidRPr="002F5F3A" w:rsidRDefault="00F54036" w:rsidP="001B37C1">
            <w:pPr>
              <w:pStyle w:val="aa"/>
              <w:ind w:right="20"/>
            </w:pPr>
            <w:r w:rsidRPr="002F5F3A">
              <w:rPr>
                <w:b/>
                <w:bCs/>
              </w:rPr>
              <w:t>ip dhcp snooping trust</w:t>
            </w:r>
          </w:p>
        </w:tc>
        <w:tc>
          <w:tcPr>
            <w:tcW w:w="5480" w:type="dxa"/>
          </w:tcPr>
          <w:p w14:paraId="3B1D115C" w14:textId="77777777" w:rsidR="00F54036" w:rsidRPr="002F5F3A" w:rsidRDefault="00F54036" w:rsidP="001B37C1">
            <w:pPr>
              <w:pStyle w:val="a9"/>
              <w:wordWrap/>
              <w:ind w:right="20" w:hanging="284"/>
              <w:rPr>
                <w:rStyle w:val="Charf5"/>
              </w:rPr>
            </w:pPr>
            <w:r w:rsidRPr="002F5F3A">
              <w:t>Sets an assigned port as a Trust Port. It will not conduct a Validation check for a DHCP packet received at the Trust Port</w:t>
            </w:r>
            <w:r w:rsidRPr="002F5F3A">
              <w:rPr>
                <w:rStyle w:val="Charf5"/>
              </w:rPr>
              <w:t>.</w:t>
            </w:r>
          </w:p>
          <w:p w14:paraId="652FDB80" w14:textId="77777777" w:rsidR="00F54036" w:rsidRPr="002F5F3A" w:rsidRDefault="00F54036" w:rsidP="001B37C1">
            <w:pPr>
              <w:pStyle w:val="afffc"/>
              <w:ind w:right="20"/>
            </w:pPr>
            <w:r w:rsidRPr="002F5F3A">
              <w:t>Requested packets from the host will be forwarded only to the Trust Port.</w:t>
            </w:r>
          </w:p>
          <w:p w14:paraId="7804989C" w14:textId="77777777" w:rsidR="00F54036" w:rsidRPr="002F5F3A" w:rsidRDefault="00F54036" w:rsidP="001B37C1">
            <w:pPr>
              <w:pStyle w:val="afffc"/>
              <w:ind w:right="20"/>
            </w:pPr>
            <w:r w:rsidRPr="002F5F3A">
              <w:t>By default, all ports are untrusted ports.</w:t>
            </w:r>
          </w:p>
        </w:tc>
      </w:tr>
    </w:tbl>
    <w:p w14:paraId="64C0A366" w14:textId="77777777" w:rsidR="00F54036" w:rsidRDefault="00F54036" w:rsidP="001B37C1">
      <w:pPr>
        <w:pStyle w:val="a3"/>
        <w:ind w:left="0" w:right="20"/>
      </w:pPr>
      <w:r w:rsidRPr="002F5F3A">
        <w:t>The following is</w:t>
      </w:r>
      <w:r>
        <w:t xml:space="preserve"> an example of setting port </w:t>
      </w:r>
      <w:r>
        <w:t>‘</w:t>
      </w:r>
      <w:r>
        <w:t>gi6</w:t>
      </w:r>
      <w:r w:rsidRPr="002F5F3A">
        <w:t>/1</w:t>
      </w:r>
      <w:r w:rsidRPr="002F5F3A">
        <w:t>’</w:t>
      </w:r>
      <w:r w:rsidRPr="002F5F3A">
        <w:t xml:space="preserve"> on Trust Port:</w:t>
      </w:r>
    </w:p>
    <w:tbl>
      <w:tblPr>
        <w:tblStyle w:val="48"/>
        <w:tblW w:w="0" w:type="auto"/>
        <w:tblLook w:val="01E0" w:firstRow="1" w:lastRow="1" w:firstColumn="1" w:lastColumn="1" w:noHBand="0" w:noVBand="0"/>
      </w:tblPr>
      <w:tblGrid>
        <w:gridCol w:w="8045"/>
      </w:tblGrid>
      <w:tr w:rsidR="00F54036" w14:paraId="1F225BF7" w14:textId="77777777" w:rsidTr="003E15A7">
        <w:tc>
          <w:tcPr>
            <w:tcW w:w="9048" w:type="dxa"/>
          </w:tcPr>
          <w:p w14:paraId="4D495B9E" w14:textId="77777777" w:rsidR="00F54036" w:rsidRPr="00ED1011" w:rsidRDefault="00F54036" w:rsidP="001B37C1">
            <w:pPr>
              <w:pStyle w:val="aa"/>
              <w:ind w:right="20"/>
              <w:rPr>
                <w:rFonts w:ascii="Courier New" w:hAnsi="Courier New" w:cs="Courier New"/>
              </w:rPr>
            </w:pPr>
            <w:r w:rsidRPr="009C1857">
              <w:rPr>
                <w:rFonts w:ascii="Courier New" w:hAnsi="Courier New" w:cs="Courier New"/>
              </w:rPr>
              <w:t>Switch(config)#</w:t>
            </w:r>
            <w:r>
              <w:rPr>
                <w:rFonts w:ascii="Courier New" w:hAnsi="Courier New" w:cs="Courier New" w:hint="eastAsia"/>
              </w:rPr>
              <w:t xml:space="preserve"> </w:t>
            </w:r>
            <w:r w:rsidRPr="00ED1011">
              <w:rPr>
                <w:rFonts w:ascii="Courier New" w:hAnsi="Courier New" w:cs="Courier New"/>
              </w:rPr>
              <w:t>interface GigabitEthernet 6/1</w:t>
            </w:r>
          </w:p>
          <w:p w14:paraId="124C94E4" w14:textId="77777777"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 xml:space="preserve">ip dhcp snooping trust </w:t>
            </w:r>
          </w:p>
          <w:p w14:paraId="1EF8B62A" w14:textId="77777777"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end</w:t>
            </w:r>
          </w:p>
          <w:p w14:paraId="467119B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w:t>
            </w:r>
            <w:r>
              <w:rPr>
                <w:rFonts w:ascii="Courier New" w:hAnsi="Courier New" w:cs="Courier New" w:hint="eastAsia"/>
              </w:rPr>
              <w:t xml:space="preserve"> </w:t>
            </w:r>
            <w:r w:rsidRPr="009C1857">
              <w:rPr>
                <w:rFonts w:ascii="Courier New" w:hAnsi="Courier New" w:cs="Courier New"/>
              </w:rPr>
              <w:t xml:space="preserve">show ip dhcp snooping interface </w:t>
            </w:r>
          </w:p>
          <w:p w14:paraId="7BF52F2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Interface          Trust State    Max Entry   </w:t>
            </w:r>
          </w:p>
          <w:p w14:paraId="081E5CDC"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    ------------</w:t>
            </w:r>
          </w:p>
          <w:p w14:paraId="0FDD233D"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1          </w:t>
            </w:r>
            <w:r>
              <w:rPr>
                <w:rFonts w:ascii="Courier New" w:hAnsi="Courier New" w:cs="Courier New"/>
              </w:rPr>
              <w:t xml:space="preserve">  Trusted               2000</w:t>
            </w:r>
            <w:r>
              <w:rPr>
                <w:rFonts w:ascii="Courier New" w:hAnsi="Courier New" w:cs="Courier New" w:hint="eastAsia"/>
              </w:rPr>
              <w:t>0</w:t>
            </w:r>
          </w:p>
          <w:p w14:paraId="319DA14B"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2          </w:t>
            </w:r>
            <w:r>
              <w:rPr>
                <w:rFonts w:ascii="Courier New" w:hAnsi="Courier New" w:cs="Courier New"/>
              </w:rPr>
              <w:t xml:space="preserve">  Untrusted             2000</w:t>
            </w:r>
            <w:r>
              <w:rPr>
                <w:rFonts w:ascii="Courier New" w:hAnsi="Courier New" w:cs="Courier New" w:hint="eastAsia"/>
              </w:rPr>
              <w:t>0</w:t>
            </w:r>
          </w:p>
          <w:p w14:paraId="074194B0"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3          </w:t>
            </w:r>
            <w:r>
              <w:rPr>
                <w:rFonts w:ascii="Courier New" w:hAnsi="Courier New" w:cs="Courier New"/>
              </w:rPr>
              <w:t xml:space="preserve">  Untrusted             2000</w:t>
            </w:r>
            <w:r>
              <w:rPr>
                <w:rFonts w:ascii="Courier New" w:hAnsi="Courier New" w:cs="Courier New" w:hint="eastAsia"/>
              </w:rPr>
              <w:t>0</w:t>
            </w:r>
          </w:p>
          <w:p w14:paraId="79F1E0A0" w14:textId="77777777" w:rsidR="00F54036" w:rsidRPr="0048519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4</w:t>
            </w:r>
            <w:r w:rsidRPr="00485197">
              <w:rPr>
                <w:rFonts w:ascii="Courier New" w:hAnsi="Courier New" w:cs="Courier New"/>
              </w:rPr>
              <w:t xml:space="preserve">            Untrusted             2000</w:t>
            </w:r>
            <w:r w:rsidRPr="00485197">
              <w:rPr>
                <w:rFonts w:ascii="Courier New" w:hAnsi="Courier New" w:cs="Courier New" w:hint="eastAsia"/>
              </w:rPr>
              <w:t>0</w:t>
            </w:r>
          </w:p>
          <w:p w14:paraId="4F435F46" w14:textId="77777777" w:rsidR="00F54036" w:rsidRPr="009C1857" w:rsidRDefault="00F54036" w:rsidP="001B37C1">
            <w:pPr>
              <w:pStyle w:val="aa"/>
              <w:ind w:right="20"/>
              <w:rPr>
                <w:rFonts w:ascii="Courier New" w:hAnsi="Courier New" w:cs="Courier New"/>
              </w:rPr>
            </w:pPr>
            <w:r w:rsidRPr="00485197">
              <w:rPr>
                <w:rFonts w:ascii="Courier New" w:hAnsi="Courier New" w:cs="Courier New"/>
              </w:rPr>
              <w:t>Giga6/5</w:t>
            </w:r>
            <w:r w:rsidRPr="009C1857">
              <w:rPr>
                <w:rFonts w:ascii="Courier New" w:hAnsi="Courier New" w:cs="Courier New"/>
              </w:rPr>
              <w:t xml:space="preserve">          </w:t>
            </w:r>
            <w:r>
              <w:rPr>
                <w:rFonts w:ascii="Courier New" w:hAnsi="Courier New" w:cs="Courier New"/>
              </w:rPr>
              <w:t xml:space="preserve">  Untrusted             2000</w:t>
            </w:r>
            <w:r>
              <w:rPr>
                <w:rFonts w:ascii="Courier New" w:hAnsi="Courier New" w:cs="Courier New" w:hint="eastAsia"/>
              </w:rPr>
              <w:t>0</w:t>
            </w:r>
          </w:p>
          <w:p w14:paraId="66AAD1BA"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6          </w:t>
            </w:r>
            <w:r>
              <w:rPr>
                <w:rFonts w:ascii="Courier New" w:hAnsi="Courier New" w:cs="Courier New"/>
              </w:rPr>
              <w:t xml:space="preserve">  Untrusted             2000</w:t>
            </w:r>
            <w:r>
              <w:rPr>
                <w:rFonts w:ascii="Courier New" w:hAnsi="Courier New" w:cs="Courier New" w:hint="eastAsia"/>
              </w:rPr>
              <w:t>0</w:t>
            </w:r>
          </w:p>
          <w:p w14:paraId="423CA97B"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7          </w:t>
            </w:r>
            <w:r>
              <w:rPr>
                <w:rFonts w:ascii="Courier New" w:hAnsi="Courier New" w:cs="Courier New"/>
              </w:rPr>
              <w:t xml:space="preserve">  Untrusted             2000</w:t>
            </w:r>
            <w:r>
              <w:rPr>
                <w:rFonts w:ascii="Courier New" w:hAnsi="Courier New" w:cs="Courier New" w:hint="eastAsia"/>
              </w:rPr>
              <w:t>0</w:t>
            </w:r>
          </w:p>
          <w:p w14:paraId="2C3EB684" w14:textId="77777777" w:rsidR="00F54036"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8          </w:t>
            </w:r>
            <w:r>
              <w:rPr>
                <w:rFonts w:ascii="Courier New" w:hAnsi="Courier New" w:cs="Courier New"/>
              </w:rPr>
              <w:t xml:space="preserve">  Untrusted             2000</w:t>
            </w:r>
            <w:r>
              <w:rPr>
                <w:rFonts w:ascii="Courier New" w:hAnsi="Courier New" w:cs="Courier New" w:hint="eastAsia"/>
              </w:rPr>
              <w:t>0</w:t>
            </w:r>
          </w:p>
          <w:p w14:paraId="7CECAFD4" w14:textId="77777777" w:rsidR="00F54036" w:rsidRPr="00ED1011" w:rsidRDefault="00F54036" w:rsidP="001B37C1">
            <w:pPr>
              <w:pStyle w:val="aa"/>
              <w:ind w:right="20"/>
              <w:rPr>
                <w:rFonts w:ascii="Courier New" w:hAnsi="Courier New" w:cs="Courier New"/>
              </w:rPr>
            </w:pPr>
            <w:r w:rsidRPr="009C1857">
              <w:rPr>
                <w:rFonts w:ascii="Courier New" w:hAnsi="Courier New" w:cs="Courier New"/>
              </w:rPr>
              <w:t>Switch#</w:t>
            </w:r>
          </w:p>
        </w:tc>
      </w:tr>
    </w:tbl>
    <w:p w14:paraId="042EE7A1" w14:textId="77777777" w:rsidR="00F54036" w:rsidRPr="00BB5443" w:rsidRDefault="00F54036" w:rsidP="001B37C1">
      <w:pPr>
        <w:pStyle w:val="3"/>
        <w:ind w:left="0" w:right="20"/>
      </w:pPr>
      <w:bookmarkStart w:id="1330" w:name="_Toc174759679"/>
      <w:bookmarkStart w:id="1331" w:name="_Toc198525733"/>
      <w:bookmarkStart w:id="1332" w:name="_Toc198621935"/>
      <w:bookmarkStart w:id="1333" w:name="_Toc363228400"/>
      <w:bookmarkStart w:id="1334" w:name="_Toc445130839"/>
      <w:r w:rsidRPr="003E15A7">
        <w:rPr>
          <w:rFonts w:hint="eastAsia"/>
        </w:rPr>
        <w:t>DHCP</w:t>
      </w:r>
      <w:r w:rsidRPr="00BB5443">
        <w:rPr>
          <w:rFonts w:hint="eastAsia"/>
        </w:rPr>
        <w:t xml:space="preserve"> Snooping max-entry </w:t>
      </w:r>
      <w:bookmarkEnd w:id="1330"/>
      <w:bookmarkEnd w:id="1331"/>
      <w:bookmarkEnd w:id="1332"/>
      <w:bookmarkEnd w:id="1333"/>
      <w:r w:rsidRPr="00D867F8">
        <w:t>Configuration</w:t>
      </w:r>
      <w:bookmarkEnd w:id="1334"/>
    </w:p>
    <w:p w14:paraId="1678B740" w14:textId="77777777" w:rsidR="00F54036" w:rsidRDefault="00F54036" w:rsidP="001B37C1">
      <w:pPr>
        <w:pStyle w:val="a3"/>
        <w:ind w:left="0" w:right="20"/>
      </w:pPr>
      <w:r w:rsidRPr="002F5F3A">
        <w:t>To set the number of DHCP Snooping max-entry for each port, use the following command:</w:t>
      </w:r>
    </w:p>
    <w:p w14:paraId="301AC8B9" w14:textId="77777777" w:rsidR="00485197" w:rsidRPr="002F5F3A" w:rsidRDefault="00485197" w:rsidP="001B37C1">
      <w:pPr>
        <w:pStyle w:val="afffff3"/>
        <w:ind w:left="0" w:right="20"/>
      </w:pPr>
      <w:bookmarkStart w:id="1335" w:name="_Toc391575214"/>
      <w:r>
        <w:t xml:space="preserve">Table </w:t>
      </w:r>
      <w:r w:rsidR="005832B8">
        <w:fldChar w:fldCharType="begin"/>
      </w:r>
      <w:r w:rsidR="00092D8C">
        <w:instrText xml:space="preserve"> SEQ Table \* ARABIC </w:instrText>
      </w:r>
      <w:r w:rsidR="005832B8">
        <w:fldChar w:fldCharType="separate"/>
      </w:r>
      <w:r w:rsidR="003C4BF7">
        <w:rPr>
          <w:noProof/>
        </w:rPr>
        <w:t>72</w:t>
      </w:r>
      <w:r w:rsidR="005832B8">
        <w:rPr>
          <w:noProof/>
        </w:rPr>
        <w:fldChar w:fldCharType="end"/>
      </w:r>
      <w:r>
        <w:rPr>
          <w:rFonts w:hint="eastAsia"/>
        </w:rPr>
        <w:t xml:space="preserve"> </w:t>
      </w:r>
      <w:r w:rsidRPr="002F5F3A">
        <w:t>DHCP snooping max-entry Configuration</w:t>
      </w:r>
      <w:bookmarkEnd w:id="1335"/>
    </w:p>
    <w:tbl>
      <w:tblPr>
        <w:tblStyle w:val="CLIWide"/>
        <w:tblW w:w="0" w:type="auto"/>
        <w:tblLook w:val="01E0" w:firstRow="1" w:lastRow="1" w:firstColumn="1" w:lastColumn="1" w:noHBand="0" w:noVBand="0"/>
      </w:tblPr>
      <w:tblGrid>
        <w:gridCol w:w="3138"/>
        <w:gridCol w:w="4794"/>
      </w:tblGrid>
      <w:tr w:rsidR="00F54036"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2F5F3A" w:rsidRDefault="00F54036" w:rsidP="001B37C1">
            <w:pPr>
              <w:pStyle w:val="ab"/>
              <w:wordWrap/>
              <w:ind w:right="20"/>
              <w:rPr>
                <w:b w:val="0"/>
              </w:rPr>
            </w:pPr>
            <w:r w:rsidRPr="002F5F3A">
              <w:rPr>
                <w:b w:val="0"/>
              </w:rPr>
              <w:t>Command</w:t>
            </w:r>
          </w:p>
        </w:tc>
        <w:tc>
          <w:tcPr>
            <w:tcW w:w="5480" w:type="dxa"/>
          </w:tcPr>
          <w:p w14:paraId="419AA98A" w14:textId="77777777" w:rsidR="00F54036" w:rsidRPr="002F5F3A" w:rsidRDefault="00F54036" w:rsidP="001B37C1">
            <w:pPr>
              <w:pStyle w:val="ab"/>
              <w:wordWrap/>
              <w:ind w:right="20"/>
              <w:rPr>
                <w:b w:val="0"/>
              </w:rPr>
            </w:pPr>
            <w:r w:rsidRPr="002F5F3A">
              <w:rPr>
                <w:b w:val="0"/>
              </w:rPr>
              <w:t>Description</w:t>
            </w:r>
          </w:p>
        </w:tc>
      </w:tr>
      <w:tr w:rsidR="00246985" w:rsidRPr="00246985" w14:paraId="7099D0A9" w14:textId="77777777" w:rsidTr="00485197">
        <w:tc>
          <w:tcPr>
            <w:tcW w:w="3520" w:type="dxa"/>
          </w:tcPr>
          <w:p w14:paraId="391F384F" w14:textId="77777777" w:rsidR="00F54036" w:rsidRPr="00246985" w:rsidRDefault="00F54036" w:rsidP="001B37C1">
            <w:pPr>
              <w:pStyle w:val="aa"/>
              <w:ind w:right="20"/>
            </w:pPr>
            <w:r w:rsidRPr="00246985">
              <w:rPr>
                <w:b/>
                <w:bCs/>
              </w:rPr>
              <w:t xml:space="preserve">ip dhcp snooping max-entry </w:t>
            </w:r>
            <w:r w:rsidRPr="00246985">
              <w:rPr>
                <w:i/>
                <w:iCs/>
              </w:rPr>
              <w:t>&lt;10-100</w:t>
            </w:r>
            <w:r w:rsidR="00D11330" w:rsidRPr="00246985">
              <w:rPr>
                <w:i/>
                <w:iCs/>
              </w:rPr>
              <w:t>0</w:t>
            </w:r>
            <w:r w:rsidRPr="00246985">
              <w:rPr>
                <w:i/>
                <w:iCs/>
              </w:rPr>
              <w:t>0&gt;</w:t>
            </w:r>
          </w:p>
        </w:tc>
        <w:tc>
          <w:tcPr>
            <w:tcW w:w="5480" w:type="dxa"/>
          </w:tcPr>
          <w:p w14:paraId="7DC00E74" w14:textId="77777777" w:rsidR="00F54036" w:rsidRPr="00246985" w:rsidRDefault="00F54036" w:rsidP="001B37C1">
            <w:pPr>
              <w:pStyle w:val="RanTable"/>
              <w:ind w:left="0" w:right="20"/>
            </w:pPr>
            <w:r w:rsidRPr="00246985">
              <w:t>Sets the number of DHCP Snooping max-entry for each port</w:t>
            </w:r>
            <w:r w:rsidRPr="00246985">
              <w:rPr>
                <w:rStyle w:val="Charf5"/>
              </w:rPr>
              <w:t xml:space="preserve">. </w:t>
            </w:r>
            <w:r w:rsidRPr="00246985">
              <w:t>It does not delete any entry that is valid (and in use of an IP) even when binding entries are generated because it exceeds the max-entry.</w:t>
            </w:r>
          </w:p>
          <w:p w14:paraId="4BF77D96" w14:textId="77777777" w:rsidR="00F54036" w:rsidRPr="00246985" w:rsidRDefault="005A1350" w:rsidP="001B37C1">
            <w:pPr>
              <w:pStyle w:val="RanTable"/>
              <w:ind w:left="0" w:right="20"/>
            </w:pPr>
            <w:r w:rsidRPr="00246985">
              <w:t xml:space="preserve">By default, each port has </w:t>
            </w:r>
            <w:r w:rsidR="002D1AB4" w:rsidRPr="00246985">
              <w:t>1</w:t>
            </w:r>
            <w:r w:rsidRPr="00246985">
              <w:t>0</w:t>
            </w:r>
            <w:r w:rsidR="00F54036" w:rsidRPr="00246985">
              <w:t xml:space="preserve">000 Max-entries. </w:t>
            </w:r>
          </w:p>
        </w:tc>
      </w:tr>
    </w:tbl>
    <w:p w14:paraId="57E6D62F" w14:textId="77777777" w:rsidR="00F54036" w:rsidRPr="00246985" w:rsidRDefault="00F54036" w:rsidP="001B37C1">
      <w:pPr>
        <w:pStyle w:val="a3"/>
        <w:ind w:left="0" w:right="20"/>
      </w:pPr>
      <w:r w:rsidRPr="00246985">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246985" w14:paraId="5746ECA2" w14:textId="77777777" w:rsidTr="003E15A7">
        <w:tc>
          <w:tcPr>
            <w:tcW w:w="9000" w:type="dxa"/>
          </w:tcPr>
          <w:p w14:paraId="4DB3AD67"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w:t>
            </w:r>
            <w:r w:rsidRPr="00246985">
              <w:rPr>
                <w:rFonts w:ascii="Courier New" w:hAnsi="Courier New" w:cs="Courier New" w:hint="eastAsia"/>
              </w:rPr>
              <w:t xml:space="preserve"> </w:t>
            </w:r>
            <w:r w:rsidRPr="00246985">
              <w:rPr>
                <w:rFonts w:ascii="Courier New" w:hAnsi="Courier New" w:cs="Courier New"/>
              </w:rPr>
              <w:t xml:space="preserve">configure terminal </w:t>
            </w:r>
          </w:p>
          <w:p w14:paraId="01102A94"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w:t>
            </w:r>
            <w:r w:rsidRPr="00246985">
              <w:rPr>
                <w:rFonts w:ascii="Courier New" w:hAnsi="Courier New" w:cs="Courier New" w:hint="eastAsia"/>
              </w:rPr>
              <w:t xml:space="preserve"> interface </w:t>
            </w:r>
            <w:r w:rsidRPr="00246985">
              <w:rPr>
                <w:rFonts w:ascii="Courier New" w:hAnsi="Courier New" w:cs="Courier New"/>
              </w:rPr>
              <w:t>GigabitEthernet 6/</w:t>
            </w:r>
            <w:r w:rsidRPr="00246985">
              <w:rPr>
                <w:rFonts w:ascii="Courier New" w:hAnsi="Courier New" w:cs="Courier New" w:hint="eastAsia"/>
              </w:rPr>
              <w:t>2</w:t>
            </w:r>
          </w:p>
          <w:p w14:paraId="643E214B"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ip dhcp snooping max-entry 100</w:t>
            </w:r>
          </w:p>
          <w:p w14:paraId="3E90168F"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end</w:t>
            </w:r>
          </w:p>
          <w:p w14:paraId="38BE48D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Switch# show ip dhcp snooping interface </w:t>
            </w:r>
          </w:p>
          <w:p w14:paraId="76FE02C0"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Interface          Trust State    Max Entry   </w:t>
            </w:r>
          </w:p>
          <w:p w14:paraId="09BC6FFF"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    ------------</w:t>
            </w:r>
          </w:p>
          <w:p w14:paraId="1D214103"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Giga6/1            Trusted               </w:t>
            </w:r>
            <w:r w:rsidR="00925D74" w:rsidRPr="00246985">
              <w:t>10000</w:t>
            </w:r>
          </w:p>
          <w:p w14:paraId="1FC7CC7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Giga6/2            Untrusted             </w:t>
            </w:r>
            <w:r w:rsidRPr="00246985">
              <w:rPr>
                <w:rFonts w:ascii="Courier New" w:hAnsi="Courier New" w:cs="Courier New" w:hint="eastAsia"/>
              </w:rPr>
              <w:t xml:space="preserve">  1</w:t>
            </w:r>
            <w:r w:rsidRPr="00246985">
              <w:rPr>
                <w:rFonts w:ascii="Courier New" w:hAnsi="Courier New" w:cs="Courier New"/>
              </w:rPr>
              <w:t>0</w:t>
            </w:r>
            <w:r w:rsidRPr="00246985">
              <w:rPr>
                <w:rFonts w:ascii="Courier New" w:hAnsi="Courier New" w:cs="Courier New" w:hint="eastAsia"/>
              </w:rPr>
              <w:t>0</w:t>
            </w:r>
          </w:p>
          <w:p w14:paraId="4EFC73F5"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Giga6/3            Untrusted             </w:t>
            </w:r>
            <w:r w:rsidR="00925D74" w:rsidRPr="00246985">
              <w:t>10000</w:t>
            </w:r>
          </w:p>
          <w:p w14:paraId="45F95FB6"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Giga6/4            Untrusted             </w:t>
            </w:r>
            <w:r w:rsidR="00925D74" w:rsidRPr="00246985">
              <w:t>10000</w:t>
            </w:r>
          </w:p>
          <w:p w14:paraId="0AD99D91"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Giga6/5            Untrusted             </w:t>
            </w:r>
            <w:r w:rsidR="00925D74" w:rsidRPr="00246985">
              <w:t>10000</w:t>
            </w:r>
          </w:p>
          <w:p w14:paraId="597E6BF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Giga6/6            Untrusted             </w:t>
            </w:r>
            <w:r w:rsidR="00925D74" w:rsidRPr="00246985">
              <w:t>10000</w:t>
            </w:r>
          </w:p>
          <w:p w14:paraId="6201981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Giga6/7            Untrusted             </w:t>
            </w:r>
            <w:r w:rsidR="00925D74" w:rsidRPr="00246985">
              <w:t>10000</w:t>
            </w:r>
          </w:p>
          <w:p w14:paraId="723543C9"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Giga6/8            Untrusted             </w:t>
            </w:r>
            <w:r w:rsidR="00925D74" w:rsidRPr="00246985">
              <w:t>10000</w:t>
            </w:r>
          </w:p>
          <w:p w14:paraId="00765927" w14:textId="77777777" w:rsidR="00F54036" w:rsidRPr="00246985" w:rsidRDefault="00F54036" w:rsidP="001B37C1">
            <w:pPr>
              <w:pStyle w:val="aa"/>
              <w:ind w:right="20"/>
            </w:pPr>
            <w:r w:rsidRPr="00246985">
              <w:rPr>
                <w:rFonts w:ascii="Courier New" w:hAnsi="Courier New" w:cs="Courier New"/>
              </w:rPr>
              <w:t>Switch#</w:t>
            </w:r>
          </w:p>
        </w:tc>
      </w:tr>
    </w:tbl>
    <w:p w14:paraId="56F0D6EC" w14:textId="77777777" w:rsidR="00F54036" w:rsidRDefault="00F54036" w:rsidP="001B37C1">
      <w:pPr>
        <w:ind w:right="20"/>
      </w:pPr>
    </w:p>
    <w:p w14:paraId="7071F964" w14:textId="77777777" w:rsidR="00F54036" w:rsidRPr="00A85791" w:rsidRDefault="00F54036" w:rsidP="001B37C1">
      <w:pPr>
        <w:pStyle w:val="3"/>
        <w:ind w:left="0" w:right="20"/>
      </w:pPr>
      <w:bookmarkStart w:id="1336" w:name="_Toc174759677"/>
      <w:bookmarkStart w:id="1337" w:name="_Toc198525734"/>
      <w:bookmarkStart w:id="1338" w:name="_Toc198621936"/>
      <w:bookmarkStart w:id="1339" w:name="_Toc363228401"/>
      <w:bookmarkStart w:id="1340" w:name="_Toc445130840"/>
      <w:r w:rsidRPr="00A85791">
        <w:rPr>
          <w:rFonts w:hint="eastAsia"/>
        </w:rPr>
        <w:lastRenderedPageBreak/>
        <w:t xml:space="preserve">DHCP </w:t>
      </w:r>
      <w:r w:rsidRPr="003E15A7">
        <w:rPr>
          <w:rFonts w:hint="eastAsia"/>
        </w:rPr>
        <w:t>Snooping</w:t>
      </w:r>
      <w:r w:rsidRPr="00A85791">
        <w:rPr>
          <w:rFonts w:hint="eastAsia"/>
        </w:rPr>
        <w:t xml:space="preserve"> Entry Time </w:t>
      </w:r>
      <w:bookmarkEnd w:id="1336"/>
      <w:bookmarkEnd w:id="1337"/>
      <w:bookmarkEnd w:id="1338"/>
      <w:bookmarkEnd w:id="1339"/>
      <w:r w:rsidRPr="00D867F8">
        <w:t>Configuration</w:t>
      </w:r>
      <w:bookmarkEnd w:id="1340"/>
    </w:p>
    <w:p w14:paraId="5F79737A" w14:textId="77777777" w:rsidR="00F54036" w:rsidRDefault="00F54036" w:rsidP="001B37C1">
      <w:pPr>
        <w:pStyle w:val="a3"/>
        <w:ind w:left="0" w:right="20"/>
      </w:pPr>
      <w:r w:rsidRPr="002F5F3A">
        <w:t>To set the time restoring a DHCP Snooping binding entry that is not invalid (not in use of an IP address), use the following command:</w:t>
      </w:r>
    </w:p>
    <w:p w14:paraId="514FFCCA" w14:textId="77777777" w:rsidR="00485197" w:rsidRDefault="00485197" w:rsidP="001B37C1">
      <w:pPr>
        <w:pStyle w:val="afffff3"/>
        <w:ind w:left="0" w:right="20"/>
      </w:pPr>
      <w:bookmarkStart w:id="1341" w:name="_Toc391575215"/>
      <w:r>
        <w:t xml:space="preserve">Table </w:t>
      </w:r>
      <w:r w:rsidR="005832B8">
        <w:fldChar w:fldCharType="begin"/>
      </w:r>
      <w:r w:rsidR="00092D8C">
        <w:instrText xml:space="preserve"> SEQ Table \* ARABIC </w:instrText>
      </w:r>
      <w:r w:rsidR="005832B8">
        <w:fldChar w:fldCharType="separate"/>
      </w:r>
      <w:r w:rsidR="003C4BF7">
        <w:rPr>
          <w:noProof/>
        </w:rPr>
        <w:t>73</w:t>
      </w:r>
      <w:r w:rsidR="005832B8">
        <w:rPr>
          <w:noProof/>
        </w:rPr>
        <w:fldChar w:fldCharType="end"/>
      </w:r>
      <w:r>
        <w:rPr>
          <w:rFonts w:hint="eastAsia"/>
        </w:rPr>
        <w:t xml:space="preserve"> </w:t>
      </w:r>
      <w:r w:rsidRPr="002F5F3A">
        <w:t>DHCP Snooping Entry Time Configuration</w:t>
      </w:r>
      <w:bookmarkEnd w:id="1341"/>
    </w:p>
    <w:tbl>
      <w:tblPr>
        <w:tblStyle w:val="CLIWide"/>
        <w:tblW w:w="0" w:type="auto"/>
        <w:tblLook w:val="01E0" w:firstRow="1" w:lastRow="1" w:firstColumn="1" w:lastColumn="1" w:noHBand="0" w:noVBand="0"/>
      </w:tblPr>
      <w:tblGrid>
        <w:gridCol w:w="3138"/>
        <w:gridCol w:w="4794"/>
      </w:tblGrid>
      <w:tr w:rsidR="00F54036"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2F5F3A" w:rsidRDefault="00F54036" w:rsidP="001B37C1">
            <w:pPr>
              <w:pStyle w:val="ab"/>
              <w:wordWrap/>
              <w:ind w:right="20"/>
              <w:rPr>
                <w:b w:val="0"/>
              </w:rPr>
            </w:pPr>
            <w:r w:rsidRPr="002F5F3A">
              <w:rPr>
                <w:b w:val="0"/>
              </w:rPr>
              <w:t>Command</w:t>
            </w:r>
          </w:p>
        </w:tc>
        <w:tc>
          <w:tcPr>
            <w:tcW w:w="5480" w:type="dxa"/>
          </w:tcPr>
          <w:p w14:paraId="4B5D426B" w14:textId="77777777" w:rsidR="00F54036" w:rsidRPr="002F5F3A" w:rsidRDefault="00F54036" w:rsidP="001B37C1">
            <w:pPr>
              <w:pStyle w:val="ab"/>
              <w:wordWrap/>
              <w:ind w:right="20"/>
              <w:rPr>
                <w:b w:val="0"/>
              </w:rPr>
            </w:pPr>
            <w:r w:rsidRPr="002F5F3A">
              <w:rPr>
                <w:b w:val="0"/>
              </w:rPr>
              <w:t>Description</w:t>
            </w:r>
          </w:p>
        </w:tc>
      </w:tr>
      <w:tr w:rsidR="00F54036" w14:paraId="25FCEEA0" w14:textId="77777777" w:rsidTr="00485197">
        <w:tc>
          <w:tcPr>
            <w:tcW w:w="3520" w:type="dxa"/>
          </w:tcPr>
          <w:p w14:paraId="039D92DA" w14:textId="77777777" w:rsidR="00F54036" w:rsidRPr="002F5F3A" w:rsidRDefault="00F54036" w:rsidP="001B37C1">
            <w:pPr>
              <w:pStyle w:val="aa"/>
              <w:ind w:right="20"/>
            </w:pPr>
            <w:r w:rsidRPr="002F5F3A">
              <w:rPr>
                <w:b/>
                <w:bCs/>
              </w:rPr>
              <w:t xml:space="preserve">ip dhcp snooping entry-time </w:t>
            </w:r>
            <w:r w:rsidR="00D11330">
              <w:rPr>
                <w:b/>
                <w:bCs/>
              </w:rPr>
              <w:t xml:space="preserve">   </w:t>
            </w:r>
            <w:r w:rsidRPr="002F5F3A">
              <w:rPr>
                <w:i/>
                <w:iCs/>
              </w:rPr>
              <w:t>&lt;5-65535&gt;</w:t>
            </w:r>
          </w:p>
        </w:tc>
        <w:tc>
          <w:tcPr>
            <w:tcW w:w="5480" w:type="dxa"/>
          </w:tcPr>
          <w:p w14:paraId="4F176573" w14:textId="77777777" w:rsidR="00F54036" w:rsidRPr="002F5F3A" w:rsidRDefault="00F54036" w:rsidP="001B37C1">
            <w:pPr>
              <w:pStyle w:val="afffc"/>
              <w:ind w:right="20"/>
            </w:pPr>
            <w:r w:rsidRPr="002F5F3A">
              <w:t xml:space="preserve">Sets the time for an Invalid DHCP Snooping Binding Entry (not in use of an IP address) to be stored. The time is set in minutes. </w:t>
            </w:r>
          </w:p>
          <w:p w14:paraId="4F9BC5B7" w14:textId="77777777" w:rsidR="00F54036" w:rsidRPr="002F5F3A" w:rsidRDefault="00F54036" w:rsidP="001B37C1">
            <w:pPr>
              <w:pStyle w:val="afffc"/>
              <w:ind w:right="20"/>
            </w:pPr>
            <w:r w:rsidRPr="002F5F3A">
              <w:t>By default, entry time is 14400 minutes (10 days).</w:t>
            </w:r>
          </w:p>
        </w:tc>
      </w:tr>
    </w:tbl>
    <w:p w14:paraId="735B2E3D" w14:textId="77777777" w:rsidR="00F54036" w:rsidRDefault="00F54036" w:rsidP="001B37C1">
      <w:pPr>
        <w:pStyle w:val="a3"/>
        <w:ind w:left="0" w:right="20"/>
      </w:pPr>
      <w:r w:rsidRPr="002F5F3A">
        <w:t xml:space="preserve">The following example shows how to set entry time DHCP Snooping with </w:t>
      </w:r>
      <w:r>
        <w:t>5 minutes</w:t>
      </w:r>
      <w:r w:rsidRPr="002F5F3A">
        <w:t>:</w:t>
      </w:r>
    </w:p>
    <w:tbl>
      <w:tblPr>
        <w:tblStyle w:val="48"/>
        <w:tblW w:w="0" w:type="auto"/>
        <w:tblLook w:val="01E0" w:firstRow="1" w:lastRow="1" w:firstColumn="1" w:lastColumn="1" w:noHBand="0" w:noVBand="0"/>
      </w:tblPr>
      <w:tblGrid>
        <w:gridCol w:w="8045"/>
      </w:tblGrid>
      <w:tr w:rsidR="00F54036" w14:paraId="099C8044" w14:textId="77777777" w:rsidTr="003E15A7">
        <w:tc>
          <w:tcPr>
            <w:tcW w:w="9048" w:type="dxa"/>
          </w:tcPr>
          <w:p w14:paraId="0C09CA4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6EA0EF4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p>
          <w:p w14:paraId="2F07BA6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&lt;5-65535&gt;  Minutes</w:t>
            </w:r>
          </w:p>
          <w:p w14:paraId="5686CBF8"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r>
              <w:rPr>
                <w:rFonts w:ascii="Courier New" w:hAnsi="Courier New" w:cs="Courier New" w:hint="eastAsia"/>
              </w:rPr>
              <w:t>5</w:t>
            </w:r>
          </w:p>
          <w:p w14:paraId="0C4BDF0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w:t>
            </w:r>
            <w:r>
              <w:rPr>
                <w:rFonts w:ascii="Courier New" w:hAnsi="Courier New" w:cs="Courier New" w:hint="eastAsia"/>
              </w:rPr>
              <w:t>it</w:t>
            </w:r>
          </w:p>
          <w:p w14:paraId="55B80BF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Pr>
                <w:rFonts w:ascii="Courier New" w:hAnsi="Courier New" w:cs="Courier New" w:hint="eastAsia"/>
              </w:rPr>
              <w:t>ow</w:t>
            </w:r>
            <w:r w:rsidRPr="009C1857">
              <w:rPr>
                <w:rFonts w:ascii="Courier New" w:hAnsi="Courier New" w:cs="Courier New"/>
              </w:rPr>
              <w:t xml:space="preserve"> ip dhcp snooping </w:t>
            </w:r>
          </w:p>
          <w:p w14:paraId="10B12A8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77B93E4D" w14:textId="77777777"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14:paraId="1898183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DHCP </w:t>
            </w:r>
            <w:r>
              <w:rPr>
                <w:rFonts w:ascii="Courier New" w:hAnsi="Courier New" w:cs="Courier New"/>
              </w:rPr>
              <w:t xml:space="preserve">Packet rate-limit per client: </w:t>
            </w:r>
            <w:r w:rsidRPr="009C1857">
              <w:rPr>
                <w:rFonts w:ascii="Courier New" w:hAnsi="Courier New" w:cs="Courier New"/>
              </w:rPr>
              <w:t>0 pps</w:t>
            </w:r>
          </w:p>
          <w:p w14:paraId="1DE4F25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73317B3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4C520DF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02EE4367"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53F16CDF" w14:textId="77777777" w:rsidR="00F54036" w:rsidRPr="002442C1" w:rsidRDefault="00F54036" w:rsidP="001B37C1">
      <w:pPr>
        <w:pStyle w:val="3"/>
        <w:ind w:left="0" w:right="20"/>
      </w:pPr>
      <w:bookmarkStart w:id="1342" w:name="_Toc174759676"/>
      <w:bookmarkStart w:id="1343" w:name="_Toc198525735"/>
      <w:bookmarkStart w:id="1344" w:name="_Toc198621937"/>
      <w:bookmarkStart w:id="1345" w:name="_Toc363228402"/>
      <w:bookmarkStart w:id="1346" w:name="_Toc445130841"/>
      <w:r w:rsidRPr="002442C1">
        <w:rPr>
          <w:rFonts w:hint="eastAsia"/>
        </w:rPr>
        <w:t xml:space="preserve">DHCP Snooping Rate-Limit </w:t>
      </w:r>
      <w:bookmarkEnd w:id="1342"/>
      <w:bookmarkEnd w:id="1343"/>
      <w:bookmarkEnd w:id="1344"/>
      <w:bookmarkEnd w:id="1345"/>
      <w:r w:rsidRPr="00D867F8">
        <w:t>Configuration</w:t>
      </w:r>
      <w:bookmarkEnd w:id="1346"/>
    </w:p>
    <w:p w14:paraId="6FEA925F" w14:textId="77777777" w:rsidR="00F54036" w:rsidRDefault="00F54036" w:rsidP="001B37C1">
      <w:pPr>
        <w:pStyle w:val="a3"/>
        <w:ind w:left="0" w:right="20"/>
      </w:pPr>
      <w:r w:rsidRPr="002F5F3A">
        <w:t>To set the rate-limit of the DHCP packet from the same DHCP client, use the following command:</w:t>
      </w:r>
    </w:p>
    <w:p w14:paraId="14FE4299" w14:textId="77777777" w:rsidR="00485197" w:rsidRDefault="00485197" w:rsidP="001B37C1">
      <w:pPr>
        <w:pStyle w:val="afffff3"/>
        <w:ind w:left="0" w:right="20"/>
      </w:pPr>
      <w:bookmarkStart w:id="1347" w:name="_Toc391575216"/>
      <w:r>
        <w:t xml:space="preserve">Table </w:t>
      </w:r>
      <w:r w:rsidR="005832B8">
        <w:fldChar w:fldCharType="begin"/>
      </w:r>
      <w:r w:rsidR="00092D8C">
        <w:instrText xml:space="preserve"> SEQ Table \* ARABIC </w:instrText>
      </w:r>
      <w:r w:rsidR="005832B8">
        <w:fldChar w:fldCharType="separate"/>
      </w:r>
      <w:r w:rsidR="003C4BF7">
        <w:rPr>
          <w:noProof/>
        </w:rPr>
        <w:t>74</w:t>
      </w:r>
      <w:r w:rsidR="005832B8">
        <w:rPr>
          <w:noProof/>
        </w:rPr>
        <w:fldChar w:fldCharType="end"/>
      </w:r>
      <w:r>
        <w:rPr>
          <w:rFonts w:hint="eastAsia"/>
        </w:rPr>
        <w:t xml:space="preserve"> </w:t>
      </w:r>
      <w:r w:rsidRPr="002F5F3A">
        <w:t>DHCP Snooping Rate-Limit Configuration</w:t>
      </w:r>
      <w:bookmarkEnd w:id="1347"/>
    </w:p>
    <w:tbl>
      <w:tblPr>
        <w:tblStyle w:val="CLIWide"/>
        <w:tblW w:w="0" w:type="auto"/>
        <w:tblLook w:val="01E0" w:firstRow="1" w:lastRow="1" w:firstColumn="1" w:lastColumn="1" w:noHBand="0" w:noVBand="0"/>
      </w:tblPr>
      <w:tblGrid>
        <w:gridCol w:w="3138"/>
        <w:gridCol w:w="4794"/>
      </w:tblGrid>
      <w:tr w:rsidR="00F54036"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2F5F3A" w:rsidRDefault="00F54036" w:rsidP="001B37C1">
            <w:pPr>
              <w:pStyle w:val="ab"/>
              <w:wordWrap/>
              <w:ind w:right="20"/>
              <w:rPr>
                <w:b w:val="0"/>
              </w:rPr>
            </w:pPr>
            <w:r w:rsidRPr="002F5F3A">
              <w:rPr>
                <w:b w:val="0"/>
              </w:rPr>
              <w:t>Command</w:t>
            </w:r>
          </w:p>
        </w:tc>
        <w:tc>
          <w:tcPr>
            <w:tcW w:w="5480" w:type="dxa"/>
          </w:tcPr>
          <w:p w14:paraId="30176D92" w14:textId="77777777" w:rsidR="00F54036" w:rsidRPr="002F5F3A" w:rsidRDefault="00F54036" w:rsidP="001B37C1">
            <w:pPr>
              <w:pStyle w:val="ab"/>
              <w:wordWrap/>
              <w:ind w:right="20"/>
              <w:rPr>
                <w:b w:val="0"/>
              </w:rPr>
            </w:pPr>
            <w:r w:rsidRPr="002F5F3A">
              <w:rPr>
                <w:b w:val="0"/>
              </w:rPr>
              <w:t>Description</w:t>
            </w:r>
          </w:p>
        </w:tc>
      </w:tr>
      <w:tr w:rsidR="00F54036" w14:paraId="220209C6" w14:textId="77777777" w:rsidTr="00485197">
        <w:tc>
          <w:tcPr>
            <w:tcW w:w="3520" w:type="dxa"/>
          </w:tcPr>
          <w:p w14:paraId="0037258D" w14:textId="77777777" w:rsidR="00F54036" w:rsidRPr="002F5F3A" w:rsidRDefault="00F54036" w:rsidP="001B37C1">
            <w:pPr>
              <w:pStyle w:val="aa"/>
              <w:ind w:right="20"/>
            </w:pPr>
            <w:r w:rsidRPr="002F5F3A">
              <w:rPr>
                <w:b/>
                <w:bCs/>
              </w:rPr>
              <w:t>ip dhcp snooping rate-limit</w:t>
            </w:r>
          </w:p>
        </w:tc>
        <w:tc>
          <w:tcPr>
            <w:tcW w:w="5480" w:type="dxa"/>
          </w:tcPr>
          <w:p w14:paraId="5EA84459" w14:textId="77777777" w:rsidR="00F54036" w:rsidRPr="002F5F3A" w:rsidRDefault="00F54036" w:rsidP="001B37C1">
            <w:pPr>
              <w:pStyle w:val="RanTable"/>
              <w:ind w:left="0" w:right="20"/>
            </w:pPr>
            <w:r w:rsidRPr="002F5F3A">
              <w:t>Sets the number of DHCP Packets, which are the same type, to be accepted sent from the same DHCP client per second.</w:t>
            </w:r>
          </w:p>
          <w:p w14:paraId="7852F807" w14:textId="77777777" w:rsidR="00F54036" w:rsidRPr="002F5F3A" w:rsidRDefault="00F54036" w:rsidP="001B37C1">
            <w:pPr>
              <w:pStyle w:val="RanTable"/>
              <w:ind w:left="0" w:right="20"/>
            </w:pPr>
            <w:r w:rsidRPr="002F5F3A">
              <w:t>By default, it accepts two packets per second.</w:t>
            </w:r>
          </w:p>
        </w:tc>
      </w:tr>
    </w:tbl>
    <w:p w14:paraId="433DB3B1" w14:textId="77777777" w:rsidR="00F54036" w:rsidRPr="002F5F3A" w:rsidRDefault="00F54036" w:rsidP="001B37C1">
      <w:pPr>
        <w:pStyle w:val="a3"/>
        <w:ind w:left="0" w:right="20"/>
      </w:pPr>
      <w:r w:rsidRPr="002F5F3A">
        <w:t>The following example shows how to set DHCP Snooping rate-limit with 100:</w:t>
      </w:r>
    </w:p>
    <w:tbl>
      <w:tblPr>
        <w:tblStyle w:val="48"/>
        <w:tblW w:w="0" w:type="auto"/>
        <w:tblLook w:val="01E0" w:firstRow="1" w:lastRow="1" w:firstColumn="1" w:lastColumn="1" w:noHBand="0" w:noVBand="0"/>
      </w:tblPr>
      <w:tblGrid>
        <w:gridCol w:w="8045"/>
      </w:tblGrid>
      <w:tr w:rsidR="00F54036" w14:paraId="60C85DC1" w14:textId="77777777" w:rsidTr="003E15A7">
        <w:tc>
          <w:tcPr>
            <w:tcW w:w="9000" w:type="dxa"/>
          </w:tcPr>
          <w:p w14:paraId="3123611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354FCC3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rate-limit </w:t>
            </w:r>
          </w:p>
          <w:p w14:paraId="515A9AF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&lt;1-100&gt;  DHCP Packet rate-limit in pps</w:t>
            </w:r>
          </w:p>
          <w:p w14:paraId="1BF8FEE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rate-limit 100</w:t>
            </w:r>
          </w:p>
          <w:p w14:paraId="3A56DA3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end</w:t>
            </w:r>
          </w:p>
          <w:p w14:paraId="30FDB5E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14:paraId="10388E4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64B60896"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36744C7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26A55EB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14:paraId="31309B1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30BB2CD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17B4A36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07EE6C96"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01C195DA" w14:textId="77777777" w:rsidR="00F54036" w:rsidRDefault="00F54036" w:rsidP="001B37C1">
      <w:pPr>
        <w:ind w:right="20"/>
      </w:pPr>
    </w:p>
    <w:p w14:paraId="7A9E6C69" w14:textId="77777777" w:rsidR="00F54036" w:rsidRPr="00BC7F2F" w:rsidRDefault="00F54036" w:rsidP="001B37C1">
      <w:pPr>
        <w:pStyle w:val="3"/>
        <w:ind w:left="0" w:right="20"/>
      </w:pPr>
      <w:bookmarkStart w:id="1348" w:name="_Toc174759678"/>
      <w:bookmarkStart w:id="1349" w:name="_Toc198525736"/>
      <w:bookmarkStart w:id="1350" w:name="_Toc198621938"/>
      <w:bookmarkStart w:id="1351" w:name="_Toc363228403"/>
      <w:bookmarkStart w:id="1352" w:name="_Toc445130842"/>
      <w:r w:rsidRPr="00BC7F2F">
        <w:rPr>
          <w:rFonts w:hint="eastAsia"/>
        </w:rPr>
        <w:t xml:space="preserve">DHCP Snooping Verify MAC-Address </w:t>
      </w:r>
      <w:bookmarkEnd w:id="1348"/>
      <w:bookmarkEnd w:id="1349"/>
      <w:bookmarkEnd w:id="1350"/>
      <w:bookmarkEnd w:id="1351"/>
      <w:r w:rsidRPr="00D867F8">
        <w:t>Configuration</w:t>
      </w:r>
      <w:bookmarkEnd w:id="1352"/>
    </w:p>
    <w:p w14:paraId="2AB1FC66" w14:textId="77777777" w:rsidR="00F54036" w:rsidRDefault="00F54036" w:rsidP="001B37C1">
      <w:pPr>
        <w:pStyle w:val="a3"/>
        <w:ind w:left="0" w:right="20"/>
      </w:pPr>
      <w:r w:rsidRPr="002F5F3A">
        <w:lastRenderedPageBreak/>
        <w:t>To drop a packet whose DHCP client Identifier or Client HW Address has changed, use the following command:</w:t>
      </w:r>
    </w:p>
    <w:p w14:paraId="092C9007" w14:textId="77777777" w:rsidR="00F54036" w:rsidRPr="00BC7F2F" w:rsidRDefault="00485197" w:rsidP="001B37C1">
      <w:pPr>
        <w:pStyle w:val="afffff3"/>
        <w:ind w:left="0" w:right="20"/>
      </w:pPr>
      <w:bookmarkStart w:id="1353" w:name="_Toc391575217"/>
      <w:r>
        <w:t xml:space="preserve">Table </w:t>
      </w:r>
      <w:r w:rsidR="005832B8">
        <w:fldChar w:fldCharType="begin"/>
      </w:r>
      <w:r w:rsidR="00092D8C">
        <w:instrText xml:space="preserve"> SEQ Table \* ARABIC </w:instrText>
      </w:r>
      <w:r w:rsidR="005832B8">
        <w:fldChar w:fldCharType="separate"/>
      </w:r>
      <w:r w:rsidR="003C4BF7">
        <w:rPr>
          <w:noProof/>
        </w:rPr>
        <w:t>75</w:t>
      </w:r>
      <w:r w:rsidR="005832B8">
        <w:rPr>
          <w:noProof/>
        </w:rPr>
        <w:fldChar w:fldCharType="end"/>
      </w:r>
      <w:r>
        <w:rPr>
          <w:rFonts w:hint="eastAsia"/>
        </w:rPr>
        <w:t xml:space="preserve"> </w:t>
      </w:r>
      <w:r w:rsidRPr="002F5F3A">
        <w:t>DHCP Snooping Verify MAC-Address Configuration</w:t>
      </w:r>
      <w:bookmarkEnd w:id="1353"/>
    </w:p>
    <w:tbl>
      <w:tblPr>
        <w:tblStyle w:val="CLIWide"/>
        <w:tblW w:w="0" w:type="auto"/>
        <w:tblLook w:val="01E0" w:firstRow="1" w:lastRow="1" w:firstColumn="1" w:lastColumn="1" w:noHBand="0" w:noVBand="0"/>
      </w:tblPr>
      <w:tblGrid>
        <w:gridCol w:w="3138"/>
        <w:gridCol w:w="4794"/>
      </w:tblGrid>
      <w:tr w:rsidR="00F54036"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2F5F3A" w:rsidRDefault="00F54036" w:rsidP="001B37C1">
            <w:pPr>
              <w:pStyle w:val="ab"/>
              <w:wordWrap/>
              <w:ind w:right="20"/>
              <w:rPr>
                <w:b w:val="0"/>
              </w:rPr>
            </w:pPr>
            <w:r w:rsidRPr="002F5F3A">
              <w:rPr>
                <w:b w:val="0"/>
              </w:rPr>
              <w:t>Command</w:t>
            </w:r>
          </w:p>
        </w:tc>
        <w:tc>
          <w:tcPr>
            <w:tcW w:w="5480" w:type="dxa"/>
          </w:tcPr>
          <w:p w14:paraId="039184BA" w14:textId="77777777" w:rsidR="00F54036" w:rsidRPr="002F5F3A" w:rsidRDefault="00F54036" w:rsidP="001B37C1">
            <w:pPr>
              <w:pStyle w:val="ab"/>
              <w:wordWrap/>
              <w:ind w:right="20"/>
              <w:rPr>
                <w:b w:val="0"/>
              </w:rPr>
            </w:pPr>
            <w:r w:rsidRPr="002F5F3A">
              <w:rPr>
                <w:b w:val="0"/>
              </w:rPr>
              <w:t>Description</w:t>
            </w:r>
          </w:p>
        </w:tc>
      </w:tr>
      <w:tr w:rsidR="00F54036" w14:paraId="38922106" w14:textId="77777777" w:rsidTr="008039B1">
        <w:tc>
          <w:tcPr>
            <w:tcW w:w="3520" w:type="dxa"/>
          </w:tcPr>
          <w:p w14:paraId="34729EA1" w14:textId="77777777" w:rsidR="00F54036" w:rsidRPr="002F5F3A" w:rsidRDefault="00F54036" w:rsidP="001B37C1">
            <w:pPr>
              <w:pStyle w:val="aa"/>
              <w:ind w:right="20"/>
              <w:jc w:val="left"/>
            </w:pPr>
            <w:r w:rsidRPr="002F5F3A">
              <w:rPr>
                <w:b/>
                <w:bCs/>
              </w:rPr>
              <w:t>ip dhcp snooping verify mac-address</w:t>
            </w:r>
          </w:p>
        </w:tc>
        <w:tc>
          <w:tcPr>
            <w:tcW w:w="5480" w:type="dxa"/>
          </w:tcPr>
          <w:p w14:paraId="2C3C5D8F" w14:textId="77777777" w:rsidR="00F54036" w:rsidRPr="002F5F3A" w:rsidRDefault="00F54036" w:rsidP="001B37C1">
            <w:pPr>
              <w:pStyle w:val="RanTable"/>
              <w:ind w:left="0" w:right="20"/>
            </w:pPr>
            <w:r w:rsidRPr="002F5F3A">
              <w:t>Drops the packet whose DHCP client Identifier or Client HW Address has been changed.</w:t>
            </w:r>
          </w:p>
          <w:p w14:paraId="22DDF87A" w14:textId="77777777" w:rsidR="00F54036" w:rsidRPr="002F5F3A" w:rsidRDefault="00F54036" w:rsidP="001B37C1">
            <w:pPr>
              <w:pStyle w:val="RanTable"/>
              <w:ind w:left="0" w:right="20"/>
            </w:pPr>
            <w:r w:rsidRPr="002F5F3A">
              <w:t>By default, this is enabled.</w:t>
            </w:r>
          </w:p>
        </w:tc>
      </w:tr>
    </w:tbl>
    <w:p w14:paraId="5909A3F4" w14:textId="77777777" w:rsidR="00F54036" w:rsidRPr="002F5F3A" w:rsidRDefault="00F54036" w:rsidP="001B37C1">
      <w:pPr>
        <w:pStyle w:val="a3"/>
        <w:ind w:left="0" w:right="20"/>
      </w:pPr>
      <w:r w:rsidRPr="002F5F3A">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14:paraId="5E81F06A" w14:textId="77777777" w:rsidTr="003E15A7">
        <w:tc>
          <w:tcPr>
            <w:tcW w:w="9048" w:type="dxa"/>
          </w:tcPr>
          <w:p w14:paraId="61E3B5C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77C1BA4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no ip dhcp snooping verify mac-address </w:t>
            </w:r>
          </w:p>
          <w:p w14:paraId="5E153DD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6FF161F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ip dhcp snooping </w:t>
            </w:r>
          </w:p>
          <w:p w14:paraId="1A479E1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48899BAC" w14:textId="77777777"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14:paraId="6225E6D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14:paraId="6316437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disabled</w:t>
            </w:r>
          </w:p>
          <w:p w14:paraId="6825FE6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149D595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737805C3" w14:textId="77777777" w:rsidR="00F54036" w:rsidRPr="009C1857" w:rsidRDefault="00F54036" w:rsidP="001B37C1">
            <w:pPr>
              <w:pStyle w:val="aa"/>
              <w:ind w:right="20"/>
              <w:rPr>
                <w:rFonts w:ascii="Courier New" w:hAnsi="Courier New" w:cs="Courier New"/>
              </w:rPr>
            </w:pPr>
            <w:r w:rsidRPr="0068651E">
              <w:t xml:space="preserve"> vlan1</w:t>
            </w:r>
            <w:r>
              <w:rPr>
                <w:rFonts w:hint="eastAsia"/>
              </w:rPr>
              <w:t>0</w:t>
            </w:r>
          </w:p>
        </w:tc>
      </w:tr>
    </w:tbl>
    <w:p w14:paraId="39F105F9" w14:textId="77777777" w:rsidR="00F54036" w:rsidRDefault="00F54036" w:rsidP="0021019A">
      <w:pPr>
        <w:pStyle w:val="2"/>
        <w:ind w:right="20"/>
      </w:pPr>
      <w:bookmarkStart w:id="1354" w:name="_Toc20973450"/>
      <w:bookmarkStart w:id="1355" w:name="_Toc198621940"/>
      <w:bookmarkStart w:id="1356" w:name="_Toc363228405"/>
      <w:bookmarkStart w:id="1357" w:name="_Toc445130843"/>
      <w:bookmarkEnd w:id="1211"/>
      <w:r w:rsidRPr="003E15A7">
        <w:lastRenderedPageBreak/>
        <w:t>DHCP</w:t>
      </w:r>
      <w:r>
        <w:t xml:space="preserve"> </w:t>
      </w:r>
      <w:r>
        <w:rPr>
          <w:rFonts w:hint="eastAsia"/>
        </w:rPr>
        <w:t>Server</w:t>
      </w:r>
      <w:r>
        <w:t xml:space="preserve"> </w:t>
      </w:r>
      <w:bookmarkEnd w:id="1354"/>
      <w:bookmarkEnd w:id="1355"/>
      <w:bookmarkEnd w:id="1356"/>
      <w:r w:rsidRPr="002F5F3A">
        <w:t>Monitoring and Management</w:t>
      </w:r>
      <w:bookmarkEnd w:id="1357"/>
    </w:p>
    <w:p w14:paraId="6E7EF7C6" w14:textId="77777777" w:rsidR="00F54036" w:rsidRDefault="00F54036" w:rsidP="001F3C12">
      <w:pPr>
        <w:pStyle w:val="3"/>
        <w:ind w:left="0" w:right="20"/>
      </w:pPr>
      <w:bookmarkStart w:id="1358" w:name="_Toc363228406"/>
      <w:bookmarkStart w:id="1359" w:name="_Toc445130844"/>
      <w:r>
        <w:t xml:space="preserve">DHCP </w:t>
      </w:r>
      <w:r w:rsidRPr="003E15A7">
        <w:rPr>
          <w:rFonts w:hint="eastAsia"/>
        </w:rPr>
        <w:t>Server</w:t>
      </w:r>
      <w:r>
        <w:t xml:space="preserve"> </w:t>
      </w:r>
      <w:r>
        <w:rPr>
          <w:rFonts w:hint="eastAsia"/>
        </w:rPr>
        <w:t>Pool</w:t>
      </w:r>
      <w:r>
        <w:t xml:space="preserve"> </w:t>
      </w:r>
      <w:bookmarkEnd w:id="1358"/>
      <w:r w:rsidRPr="00D867F8">
        <w:t>Information Inquiry</w:t>
      </w:r>
      <w:bookmarkEnd w:id="1359"/>
    </w:p>
    <w:p w14:paraId="17F44A5D" w14:textId="77777777" w:rsidR="00F54036" w:rsidRDefault="00F54036" w:rsidP="001F3C12">
      <w:pPr>
        <w:pStyle w:val="a3"/>
        <w:ind w:left="0" w:right="20"/>
      </w:pPr>
      <w:r w:rsidRPr="002F5F3A">
        <w:t xml:space="preserve">To inquire DHCP address pool information in DHCP server, use the following command in the </w:t>
      </w:r>
      <w:r w:rsidR="00221294">
        <w:t>Privileged</w:t>
      </w:r>
      <w:r w:rsidRPr="002F5F3A">
        <w:t xml:space="preserve"> mode:</w:t>
      </w:r>
    </w:p>
    <w:p w14:paraId="11D586C3" w14:textId="77777777" w:rsidR="00485197" w:rsidRDefault="004804C9" w:rsidP="001F3C12">
      <w:pPr>
        <w:pStyle w:val="afffff3"/>
        <w:ind w:left="0" w:right="20"/>
      </w:pPr>
      <w:bookmarkStart w:id="1360" w:name="_Toc391575218"/>
      <w:r>
        <w:t xml:space="preserve">Table </w:t>
      </w:r>
      <w:r w:rsidR="005832B8">
        <w:fldChar w:fldCharType="begin"/>
      </w:r>
      <w:r w:rsidR="00092D8C">
        <w:instrText xml:space="preserve"> SEQ Table \* ARABIC </w:instrText>
      </w:r>
      <w:r w:rsidR="005832B8">
        <w:fldChar w:fldCharType="separate"/>
      </w:r>
      <w:r w:rsidR="003C4BF7">
        <w:rPr>
          <w:noProof/>
        </w:rPr>
        <w:t>76</w:t>
      </w:r>
      <w:r w:rsidR="005832B8">
        <w:rPr>
          <w:noProof/>
        </w:rPr>
        <w:fldChar w:fldCharType="end"/>
      </w:r>
      <w:r>
        <w:rPr>
          <w:rFonts w:hint="eastAsia"/>
        </w:rPr>
        <w:t xml:space="preserve"> </w:t>
      </w:r>
      <w:r w:rsidR="00485197" w:rsidRPr="002F5F3A">
        <w:t>DHCP server Pool Information Inquiry</w:t>
      </w:r>
      <w:bookmarkEnd w:id="1360"/>
    </w:p>
    <w:tbl>
      <w:tblPr>
        <w:tblStyle w:val="CLIWide"/>
        <w:tblW w:w="0" w:type="auto"/>
        <w:tblLook w:val="01E0" w:firstRow="1" w:lastRow="1" w:firstColumn="1" w:lastColumn="1" w:noHBand="0" w:noVBand="0"/>
      </w:tblPr>
      <w:tblGrid>
        <w:gridCol w:w="2760"/>
        <w:gridCol w:w="5172"/>
      </w:tblGrid>
      <w:tr w:rsidR="00F54036"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2F5F3A" w:rsidRDefault="00F54036" w:rsidP="001F3C12">
            <w:pPr>
              <w:pStyle w:val="ab"/>
              <w:wordWrap/>
              <w:ind w:right="20"/>
              <w:rPr>
                <w:b w:val="0"/>
              </w:rPr>
            </w:pPr>
            <w:r w:rsidRPr="002F5F3A">
              <w:rPr>
                <w:b w:val="0"/>
              </w:rPr>
              <w:t>Command</w:t>
            </w:r>
          </w:p>
        </w:tc>
        <w:tc>
          <w:tcPr>
            <w:tcW w:w="5940" w:type="dxa"/>
          </w:tcPr>
          <w:p w14:paraId="5359EB4B" w14:textId="77777777" w:rsidR="00F54036" w:rsidRPr="002F5F3A" w:rsidRDefault="00F54036" w:rsidP="001F3C12">
            <w:pPr>
              <w:pStyle w:val="ab"/>
              <w:wordWrap/>
              <w:ind w:right="20"/>
              <w:rPr>
                <w:b w:val="0"/>
              </w:rPr>
            </w:pPr>
            <w:r w:rsidRPr="002F5F3A">
              <w:rPr>
                <w:b w:val="0"/>
              </w:rPr>
              <w:t>Description</w:t>
            </w:r>
          </w:p>
        </w:tc>
      </w:tr>
      <w:tr w:rsidR="00F54036" w14:paraId="23617EE1" w14:textId="77777777" w:rsidTr="000615FA">
        <w:tc>
          <w:tcPr>
            <w:tcW w:w="3060" w:type="dxa"/>
          </w:tcPr>
          <w:p w14:paraId="2EB4E2C7" w14:textId="77777777" w:rsidR="00F54036" w:rsidRPr="002F5F3A" w:rsidRDefault="00F54036" w:rsidP="001F3C12">
            <w:pPr>
              <w:pStyle w:val="aa"/>
              <w:ind w:right="20"/>
            </w:pPr>
            <w:r w:rsidRPr="002F5F3A">
              <w:rPr>
                <w:b/>
                <w:bCs/>
              </w:rPr>
              <w:t>show ip dhcp pool</w:t>
            </w:r>
          </w:p>
        </w:tc>
        <w:tc>
          <w:tcPr>
            <w:tcW w:w="5940" w:type="dxa"/>
          </w:tcPr>
          <w:p w14:paraId="6C6CC229" w14:textId="77777777" w:rsidR="00F54036" w:rsidRPr="002F5F3A" w:rsidRDefault="00F54036" w:rsidP="001F3C12">
            <w:pPr>
              <w:pStyle w:val="afffc"/>
              <w:ind w:right="20"/>
            </w:pPr>
            <w:r w:rsidRPr="002F5F3A">
              <w:t>Shows the DHCP address</w:t>
            </w:r>
            <w:r>
              <w:t xml:space="preserve"> pool </w:t>
            </w:r>
            <w:r w:rsidRPr="002F5F3A">
              <w:t>information of the DHCP server.</w:t>
            </w:r>
          </w:p>
        </w:tc>
      </w:tr>
      <w:tr w:rsidR="00F54036" w14:paraId="7D1391C9" w14:textId="77777777" w:rsidTr="000615FA">
        <w:tc>
          <w:tcPr>
            <w:tcW w:w="3060" w:type="dxa"/>
          </w:tcPr>
          <w:p w14:paraId="6E4D4B70" w14:textId="77777777" w:rsidR="00F54036" w:rsidRPr="002F5F3A" w:rsidRDefault="00F54036" w:rsidP="001F3C12">
            <w:pPr>
              <w:pStyle w:val="aa"/>
              <w:ind w:right="20"/>
              <w:rPr>
                <w:b/>
                <w:bCs/>
              </w:rPr>
            </w:pPr>
            <w:r w:rsidRPr="002F5F3A">
              <w:rPr>
                <w:b/>
                <w:bCs/>
              </w:rPr>
              <w:t xml:space="preserve">show ip dhcp pool </w:t>
            </w:r>
            <w:r w:rsidRPr="002F5F3A">
              <w:t>[pool_name]</w:t>
            </w:r>
          </w:p>
        </w:tc>
        <w:tc>
          <w:tcPr>
            <w:tcW w:w="5940" w:type="dxa"/>
          </w:tcPr>
          <w:p w14:paraId="2653EF64" w14:textId="77777777" w:rsidR="00F54036" w:rsidRPr="002F5F3A" w:rsidRDefault="00F54036" w:rsidP="001F3C12">
            <w:pPr>
              <w:pStyle w:val="afffc"/>
              <w:ind w:right="20"/>
            </w:pPr>
            <w:r w:rsidRPr="002F5F3A">
              <w:t>Shows</w:t>
            </w:r>
            <w:r>
              <w:t xml:space="preserve"> the</w:t>
            </w:r>
            <w:r w:rsidRPr="002F5F3A">
              <w:t xml:space="preserve"> DHCP address pool information of the DHCP server</w:t>
            </w:r>
            <w:r>
              <w:t xml:space="preserve"> which has the name, </w:t>
            </w:r>
            <w:r w:rsidRPr="002F5F3A">
              <w:t>pool_name.</w:t>
            </w:r>
          </w:p>
        </w:tc>
      </w:tr>
    </w:tbl>
    <w:p w14:paraId="72CCD0A4" w14:textId="77777777" w:rsidR="00F54036" w:rsidRDefault="00F54036" w:rsidP="001F3C12">
      <w:pPr>
        <w:pStyle w:val="3"/>
        <w:ind w:left="0" w:right="20"/>
      </w:pPr>
      <w:bookmarkStart w:id="1361" w:name="_Toc337198494"/>
      <w:bookmarkStart w:id="1362" w:name="_Toc445130845"/>
      <w:r w:rsidRPr="002F5F3A">
        <w:t xml:space="preserve">DHCP Server </w:t>
      </w:r>
      <w:r w:rsidRPr="003E15A7">
        <w:t>Binding</w:t>
      </w:r>
      <w:r w:rsidRPr="002F5F3A">
        <w:t xml:space="preserve"> Information Search</w:t>
      </w:r>
      <w:bookmarkEnd w:id="1361"/>
      <w:bookmarkEnd w:id="1362"/>
    </w:p>
    <w:p w14:paraId="366D10E6" w14:textId="77777777" w:rsidR="00F54036" w:rsidRDefault="00F54036" w:rsidP="001F3C12">
      <w:pPr>
        <w:pStyle w:val="a3"/>
        <w:ind w:left="0" w:right="20"/>
      </w:pPr>
      <w:r w:rsidRPr="002F5F3A">
        <w:t xml:space="preserve">To search the binding information of addresses provided by the DHCP server to the client, use the following command in </w:t>
      </w:r>
      <w:r w:rsidR="00221294">
        <w:t>Privileged</w:t>
      </w:r>
      <w:r w:rsidRPr="002F5F3A">
        <w:t xml:space="preserve"> mode:</w:t>
      </w:r>
    </w:p>
    <w:p w14:paraId="112E21FF" w14:textId="77777777" w:rsidR="004804C9" w:rsidRDefault="004804C9" w:rsidP="001F3C12">
      <w:pPr>
        <w:pStyle w:val="afffff3"/>
        <w:ind w:left="0" w:right="20"/>
      </w:pPr>
      <w:bookmarkStart w:id="1363" w:name="_Toc391575219"/>
      <w:r>
        <w:t xml:space="preserve">Table </w:t>
      </w:r>
      <w:r w:rsidR="005832B8">
        <w:fldChar w:fldCharType="begin"/>
      </w:r>
      <w:r w:rsidR="00092D8C">
        <w:instrText xml:space="preserve"> SEQ Table \* ARABIC </w:instrText>
      </w:r>
      <w:r w:rsidR="005832B8">
        <w:fldChar w:fldCharType="separate"/>
      </w:r>
      <w:r w:rsidR="003C4BF7">
        <w:rPr>
          <w:noProof/>
        </w:rPr>
        <w:t>77</w:t>
      </w:r>
      <w:r w:rsidR="005832B8">
        <w:rPr>
          <w:noProof/>
        </w:rPr>
        <w:fldChar w:fldCharType="end"/>
      </w:r>
      <w:r>
        <w:rPr>
          <w:rFonts w:hint="eastAsia"/>
        </w:rPr>
        <w:t xml:space="preserve"> </w:t>
      </w:r>
      <w:r w:rsidRPr="002F5F3A">
        <w:t>DHCP Server Binding Information Search</w:t>
      </w:r>
      <w:bookmarkEnd w:id="1363"/>
    </w:p>
    <w:tbl>
      <w:tblPr>
        <w:tblStyle w:val="CLIWide"/>
        <w:tblW w:w="0" w:type="auto"/>
        <w:tblLook w:val="01E0" w:firstRow="1" w:lastRow="1" w:firstColumn="1" w:lastColumn="1" w:noHBand="0" w:noVBand="0"/>
      </w:tblPr>
      <w:tblGrid>
        <w:gridCol w:w="2759"/>
        <w:gridCol w:w="5173"/>
      </w:tblGrid>
      <w:tr w:rsidR="00F54036"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2F5F3A" w:rsidRDefault="00F54036" w:rsidP="001F3C12">
            <w:pPr>
              <w:pStyle w:val="ab"/>
              <w:wordWrap/>
              <w:ind w:right="20"/>
              <w:rPr>
                <w:b w:val="0"/>
              </w:rPr>
            </w:pPr>
            <w:r w:rsidRPr="002F5F3A">
              <w:rPr>
                <w:b w:val="0"/>
              </w:rPr>
              <w:t>Command</w:t>
            </w:r>
          </w:p>
        </w:tc>
        <w:tc>
          <w:tcPr>
            <w:tcW w:w="5455" w:type="dxa"/>
          </w:tcPr>
          <w:p w14:paraId="3742A54D" w14:textId="77777777" w:rsidR="00F54036" w:rsidRPr="002F5F3A" w:rsidRDefault="00F54036" w:rsidP="001F3C12">
            <w:pPr>
              <w:pStyle w:val="ab"/>
              <w:wordWrap/>
              <w:ind w:right="20"/>
              <w:rPr>
                <w:b w:val="0"/>
              </w:rPr>
            </w:pPr>
            <w:r w:rsidRPr="002F5F3A">
              <w:rPr>
                <w:b w:val="0"/>
              </w:rPr>
              <w:t>Purpose</w:t>
            </w:r>
          </w:p>
        </w:tc>
      </w:tr>
      <w:tr w:rsidR="00F54036" w14:paraId="02955C59" w14:textId="77777777" w:rsidTr="000615FA">
        <w:tc>
          <w:tcPr>
            <w:tcW w:w="2867" w:type="dxa"/>
          </w:tcPr>
          <w:p w14:paraId="4293F01B" w14:textId="77777777" w:rsidR="00F54036" w:rsidRPr="002F5F3A" w:rsidRDefault="00F54036" w:rsidP="001F3C12">
            <w:pPr>
              <w:pStyle w:val="aa"/>
              <w:ind w:right="20"/>
            </w:pPr>
            <w:r w:rsidRPr="002F5F3A">
              <w:rPr>
                <w:b/>
                <w:bCs/>
              </w:rPr>
              <w:t>show ip dhcp binding</w:t>
            </w:r>
          </w:p>
        </w:tc>
        <w:tc>
          <w:tcPr>
            <w:tcW w:w="5455" w:type="dxa"/>
          </w:tcPr>
          <w:p w14:paraId="406F22C3" w14:textId="77777777" w:rsidR="00F54036" w:rsidRPr="002F5F3A" w:rsidRDefault="00F54036" w:rsidP="001F3C12">
            <w:pPr>
              <w:pStyle w:val="afffc"/>
              <w:ind w:right="20"/>
            </w:pPr>
            <w:r w:rsidRPr="002F5F3A">
              <w:t>Displays all bindings on DHCP server.</w:t>
            </w:r>
          </w:p>
        </w:tc>
      </w:tr>
      <w:tr w:rsidR="00F54036" w14:paraId="0C6E15CD" w14:textId="77777777" w:rsidTr="000615FA">
        <w:tc>
          <w:tcPr>
            <w:tcW w:w="2867" w:type="dxa"/>
          </w:tcPr>
          <w:p w14:paraId="37047D14" w14:textId="77777777" w:rsidR="00F54036" w:rsidRPr="002F5F3A" w:rsidRDefault="00F54036" w:rsidP="001F3C12">
            <w:pPr>
              <w:pStyle w:val="aa"/>
              <w:ind w:right="20"/>
              <w:rPr>
                <w:b/>
                <w:bCs/>
              </w:rPr>
            </w:pPr>
            <w:r w:rsidRPr="002F5F3A">
              <w:rPr>
                <w:b/>
                <w:bCs/>
              </w:rPr>
              <w:t>show ip dhcp binding detail</w:t>
            </w:r>
          </w:p>
        </w:tc>
        <w:tc>
          <w:tcPr>
            <w:tcW w:w="5455" w:type="dxa"/>
          </w:tcPr>
          <w:p w14:paraId="423F2B54" w14:textId="77777777" w:rsidR="00F54036" w:rsidRPr="002F5F3A" w:rsidRDefault="00F54036" w:rsidP="001F3C12">
            <w:pPr>
              <w:pStyle w:val="afffc"/>
              <w:ind w:right="20"/>
            </w:pPr>
            <w:r w:rsidRPr="002F5F3A">
              <w:t>Displays all bindings on DHCP server in more detailed format</w:t>
            </w:r>
          </w:p>
        </w:tc>
      </w:tr>
    </w:tbl>
    <w:p w14:paraId="76471C9B" w14:textId="77777777" w:rsidR="00F54036" w:rsidRDefault="00F54036" w:rsidP="001F3C12">
      <w:pPr>
        <w:pStyle w:val="3"/>
        <w:ind w:left="0" w:right="20"/>
      </w:pPr>
      <w:bookmarkStart w:id="1364" w:name="_Toc337198495"/>
      <w:bookmarkStart w:id="1365" w:name="_Toc445130846"/>
      <w:r w:rsidRPr="002F5F3A">
        <w:t xml:space="preserve">DHCP </w:t>
      </w:r>
      <w:r w:rsidRPr="003E15A7">
        <w:t>Server</w:t>
      </w:r>
      <w:r w:rsidRPr="002F5F3A">
        <w:t xml:space="preserve"> Statistics Search</w:t>
      </w:r>
      <w:bookmarkEnd w:id="1364"/>
      <w:bookmarkEnd w:id="1365"/>
    </w:p>
    <w:p w14:paraId="21215CEC" w14:textId="77777777" w:rsidR="004804C9" w:rsidRPr="004804C9" w:rsidRDefault="004804C9" w:rsidP="001F3C12">
      <w:pPr>
        <w:pStyle w:val="afffff3"/>
        <w:ind w:left="0" w:right="20"/>
      </w:pPr>
      <w:bookmarkStart w:id="1366" w:name="_Toc391575220"/>
      <w:r>
        <w:t xml:space="preserve">Table </w:t>
      </w:r>
      <w:r w:rsidR="005832B8">
        <w:fldChar w:fldCharType="begin"/>
      </w:r>
      <w:r w:rsidR="00092D8C">
        <w:instrText xml:space="preserve"> SEQ Table \* ARABIC </w:instrText>
      </w:r>
      <w:r w:rsidR="005832B8">
        <w:fldChar w:fldCharType="separate"/>
      </w:r>
      <w:r w:rsidR="003C4BF7">
        <w:rPr>
          <w:noProof/>
        </w:rPr>
        <w:t>78</w:t>
      </w:r>
      <w:r w:rsidR="005832B8">
        <w:rPr>
          <w:noProof/>
        </w:rPr>
        <w:fldChar w:fldCharType="end"/>
      </w:r>
      <w:r>
        <w:rPr>
          <w:rFonts w:hint="eastAsia"/>
        </w:rPr>
        <w:t xml:space="preserve"> </w:t>
      </w:r>
      <w:r w:rsidRPr="002F5F3A">
        <w:t>DHCP Server Statistics Search</w:t>
      </w:r>
      <w:bookmarkEnd w:id="1366"/>
    </w:p>
    <w:tbl>
      <w:tblPr>
        <w:tblStyle w:val="CLIWide"/>
        <w:tblW w:w="0" w:type="auto"/>
        <w:tblLook w:val="01E0" w:firstRow="1" w:lastRow="1" w:firstColumn="1" w:lastColumn="1" w:noHBand="0" w:noVBand="0"/>
      </w:tblPr>
      <w:tblGrid>
        <w:gridCol w:w="2758"/>
        <w:gridCol w:w="5174"/>
      </w:tblGrid>
      <w:tr w:rsidR="00F54036"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2F5F3A" w:rsidRDefault="00F54036" w:rsidP="001F3C12">
            <w:pPr>
              <w:pStyle w:val="ab"/>
              <w:wordWrap/>
              <w:ind w:right="20"/>
              <w:rPr>
                <w:b w:val="0"/>
              </w:rPr>
            </w:pPr>
            <w:r w:rsidRPr="002F5F3A">
              <w:rPr>
                <w:b w:val="0"/>
              </w:rPr>
              <w:t>Command</w:t>
            </w:r>
          </w:p>
        </w:tc>
        <w:tc>
          <w:tcPr>
            <w:tcW w:w="5940" w:type="dxa"/>
          </w:tcPr>
          <w:p w14:paraId="6947AE98" w14:textId="77777777" w:rsidR="00F54036" w:rsidRPr="002F5F3A" w:rsidRDefault="00F54036" w:rsidP="001F3C12">
            <w:pPr>
              <w:pStyle w:val="ab"/>
              <w:wordWrap/>
              <w:ind w:right="20"/>
              <w:rPr>
                <w:b w:val="0"/>
              </w:rPr>
            </w:pPr>
            <w:r w:rsidRPr="002F5F3A">
              <w:rPr>
                <w:b w:val="0"/>
              </w:rPr>
              <w:t>Purpose</w:t>
            </w:r>
          </w:p>
        </w:tc>
      </w:tr>
      <w:tr w:rsidR="00F54036" w14:paraId="6F75AA2C" w14:textId="77777777" w:rsidTr="000615FA">
        <w:tc>
          <w:tcPr>
            <w:tcW w:w="3060" w:type="dxa"/>
          </w:tcPr>
          <w:p w14:paraId="2998559F" w14:textId="77777777" w:rsidR="00F54036" w:rsidRPr="002F5F3A" w:rsidRDefault="00F54036" w:rsidP="001F3C12">
            <w:pPr>
              <w:pStyle w:val="aa"/>
              <w:ind w:right="20"/>
            </w:pPr>
            <w:r w:rsidRPr="002F5F3A">
              <w:rPr>
                <w:b/>
                <w:bCs/>
              </w:rPr>
              <w:t>show ip dhcp server statistics</w:t>
            </w:r>
          </w:p>
        </w:tc>
        <w:tc>
          <w:tcPr>
            <w:tcW w:w="5940" w:type="dxa"/>
          </w:tcPr>
          <w:p w14:paraId="541973A0" w14:textId="77777777" w:rsidR="00F54036" w:rsidRPr="002F5F3A" w:rsidRDefault="00F54036" w:rsidP="001F3C12">
            <w:pPr>
              <w:pStyle w:val="afffc"/>
              <w:ind w:right="20"/>
            </w:pPr>
            <w:r w:rsidRPr="002F5F3A">
              <w:t>Displays the statistics of the server and the information of counters of sent/ received messages.</w:t>
            </w:r>
          </w:p>
        </w:tc>
      </w:tr>
    </w:tbl>
    <w:p w14:paraId="100E4D27" w14:textId="77777777" w:rsidR="00F54036" w:rsidRDefault="00F54036" w:rsidP="001F3C12">
      <w:pPr>
        <w:pStyle w:val="3"/>
        <w:ind w:left="0" w:right="20"/>
      </w:pPr>
      <w:bookmarkStart w:id="1367" w:name="_Toc337198496"/>
      <w:bookmarkStart w:id="1368" w:name="_Toc445130847"/>
      <w:r w:rsidRPr="002F5F3A">
        <w:t xml:space="preserve">DHCP Server </w:t>
      </w:r>
      <w:r w:rsidRPr="003E15A7">
        <w:t>Conflict</w:t>
      </w:r>
      <w:r w:rsidRPr="002F5F3A">
        <w:t xml:space="preserve"> Search</w:t>
      </w:r>
      <w:bookmarkEnd w:id="1367"/>
      <w:bookmarkEnd w:id="1368"/>
    </w:p>
    <w:p w14:paraId="0FB28BB1" w14:textId="77777777" w:rsidR="004804C9" w:rsidRPr="004804C9" w:rsidRDefault="004804C9" w:rsidP="001F3C12">
      <w:pPr>
        <w:pStyle w:val="afffff3"/>
        <w:ind w:left="0" w:right="20"/>
      </w:pPr>
      <w:bookmarkStart w:id="1369" w:name="_Toc391575221"/>
      <w:r>
        <w:t xml:space="preserve">Table </w:t>
      </w:r>
      <w:r w:rsidR="005832B8">
        <w:fldChar w:fldCharType="begin"/>
      </w:r>
      <w:r w:rsidR="00092D8C">
        <w:instrText xml:space="preserve"> SEQ Table \* ARABIC </w:instrText>
      </w:r>
      <w:r w:rsidR="005832B8">
        <w:fldChar w:fldCharType="separate"/>
      </w:r>
      <w:r w:rsidR="003C4BF7">
        <w:rPr>
          <w:noProof/>
        </w:rPr>
        <w:t>79</w:t>
      </w:r>
      <w:r w:rsidR="005832B8">
        <w:rPr>
          <w:noProof/>
        </w:rPr>
        <w:fldChar w:fldCharType="end"/>
      </w:r>
      <w:r>
        <w:rPr>
          <w:rFonts w:hint="eastAsia"/>
        </w:rPr>
        <w:t xml:space="preserve"> </w:t>
      </w:r>
      <w:r w:rsidRPr="002F5F3A">
        <w:t>DHCP Server Conflict Search</w:t>
      </w:r>
      <w:bookmarkEnd w:id="1369"/>
    </w:p>
    <w:tbl>
      <w:tblPr>
        <w:tblStyle w:val="CLIWide"/>
        <w:tblW w:w="0" w:type="auto"/>
        <w:tblLook w:val="01E0" w:firstRow="1" w:lastRow="1" w:firstColumn="1" w:lastColumn="1" w:noHBand="0" w:noVBand="0"/>
      </w:tblPr>
      <w:tblGrid>
        <w:gridCol w:w="2764"/>
        <w:gridCol w:w="5168"/>
      </w:tblGrid>
      <w:tr w:rsidR="00F54036"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2F5F3A" w:rsidRDefault="00F54036" w:rsidP="001F3C12">
            <w:pPr>
              <w:pStyle w:val="ab"/>
              <w:wordWrap/>
              <w:ind w:right="20"/>
              <w:rPr>
                <w:b w:val="0"/>
              </w:rPr>
            </w:pPr>
            <w:r w:rsidRPr="002F5F3A">
              <w:rPr>
                <w:b w:val="0"/>
              </w:rPr>
              <w:t>Command</w:t>
            </w:r>
          </w:p>
        </w:tc>
        <w:tc>
          <w:tcPr>
            <w:tcW w:w="5940" w:type="dxa"/>
          </w:tcPr>
          <w:p w14:paraId="22E26526" w14:textId="77777777" w:rsidR="00F54036" w:rsidRPr="002F5F3A" w:rsidRDefault="00F54036" w:rsidP="001F3C12">
            <w:pPr>
              <w:pStyle w:val="ab"/>
              <w:wordWrap/>
              <w:ind w:right="20"/>
              <w:rPr>
                <w:b w:val="0"/>
              </w:rPr>
            </w:pPr>
            <w:r w:rsidRPr="002F5F3A">
              <w:rPr>
                <w:b w:val="0"/>
              </w:rPr>
              <w:t>Purpose</w:t>
            </w:r>
          </w:p>
        </w:tc>
      </w:tr>
      <w:tr w:rsidR="00F54036" w14:paraId="575F9AE0" w14:textId="77777777" w:rsidTr="000615FA">
        <w:tc>
          <w:tcPr>
            <w:tcW w:w="3060" w:type="dxa"/>
          </w:tcPr>
          <w:p w14:paraId="12A01118" w14:textId="77777777" w:rsidR="00F54036" w:rsidRPr="002F5F3A" w:rsidRDefault="00F54036" w:rsidP="001F3C12">
            <w:pPr>
              <w:pStyle w:val="aa"/>
              <w:ind w:right="20"/>
              <w:jc w:val="left"/>
            </w:pPr>
            <w:r w:rsidRPr="002F5F3A">
              <w:rPr>
                <w:b/>
                <w:bCs/>
              </w:rPr>
              <w:t xml:space="preserve">show ip dhcp conflict </w:t>
            </w:r>
            <w:r w:rsidRPr="002F5F3A">
              <w:rPr>
                <w:i/>
                <w:iCs/>
              </w:rPr>
              <w:t>{poolname}</w:t>
            </w:r>
          </w:p>
        </w:tc>
        <w:tc>
          <w:tcPr>
            <w:tcW w:w="5940" w:type="dxa"/>
          </w:tcPr>
          <w:p w14:paraId="21BC7EF7" w14:textId="77777777" w:rsidR="00F54036" w:rsidRPr="002F5F3A" w:rsidRDefault="00F54036" w:rsidP="001F3C12">
            <w:pPr>
              <w:pStyle w:val="afffc"/>
              <w:ind w:right="20"/>
            </w:pPr>
            <w:r w:rsidRPr="002F5F3A">
              <w:t>Displays all address conflicts recorded in the DHCP server.</w:t>
            </w:r>
          </w:p>
        </w:tc>
      </w:tr>
    </w:tbl>
    <w:p w14:paraId="09C578B7" w14:textId="77777777" w:rsidR="00BB71A4" w:rsidRDefault="00BB71A4" w:rsidP="001F3C12">
      <w:pPr>
        <w:ind w:right="20"/>
        <w:rPr>
          <w:rFonts w:cs="Times New Roman"/>
        </w:rPr>
      </w:pPr>
      <w:bookmarkStart w:id="1370" w:name="_Toc20659850"/>
    </w:p>
    <w:p w14:paraId="77B4C930" w14:textId="77777777" w:rsidR="00BB71A4" w:rsidRDefault="00BB71A4" w:rsidP="001F3C12">
      <w:pPr>
        <w:widowControl/>
        <w:wordWrap/>
        <w:snapToGrid/>
        <w:spacing w:line="240" w:lineRule="auto"/>
        <w:ind w:right="20"/>
        <w:jc w:val="left"/>
        <w:rPr>
          <w:rFonts w:cs="Times New Roman"/>
        </w:rPr>
      </w:pPr>
      <w:r>
        <w:rPr>
          <w:rFonts w:cs="Times New Roman"/>
        </w:rPr>
        <w:br w:type="page"/>
      </w:r>
    </w:p>
    <w:p w14:paraId="6D9725EE" w14:textId="77777777" w:rsidR="00F54036" w:rsidRDefault="00F54036" w:rsidP="001F3C12">
      <w:pPr>
        <w:pStyle w:val="3"/>
        <w:ind w:left="0" w:right="20"/>
      </w:pPr>
      <w:bookmarkStart w:id="1371" w:name="_Toc337198497"/>
      <w:bookmarkStart w:id="1372" w:name="_Toc445130848"/>
      <w:bookmarkEnd w:id="1370"/>
      <w:r w:rsidRPr="002F5F3A">
        <w:lastRenderedPageBreak/>
        <w:t xml:space="preserve">DHCP Server </w:t>
      </w:r>
      <w:r w:rsidRPr="003E15A7">
        <w:t>Variables</w:t>
      </w:r>
      <w:r w:rsidRPr="002F5F3A">
        <w:t xml:space="preserve"> Initialization Command</w:t>
      </w:r>
      <w:bookmarkEnd w:id="1371"/>
      <w:bookmarkEnd w:id="1372"/>
    </w:p>
    <w:p w14:paraId="5A970017" w14:textId="77777777" w:rsidR="004804C9" w:rsidRPr="004804C9" w:rsidRDefault="004804C9" w:rsidP="001F3C12">
      <w:pPr>
        <w:pStyle w:val="afffff3"/>
        <w:ind w:left="0" w:right="20"/>
      </w:pPr>
      <w:bookmarkStart w:id="1373" w:name="_Toc391575222"/>
      <w:r>
        <w:t xml:space="preserve">Table </w:t>
      </w:r>
      <w:r w:rsidR="005832B8">
        <w:fldChar w:fldCharType="begin"/>
      </w:r>
      <w:r w:rsidR="00092D8C">
        <w:instrText xml:space="preserve"> SEQ Table \* ARABIC </w:instrText>
      </w:r>
      <w:r w:rsidR="005832B8">
        <w:fldChar w:fldCharType="separate"/>
      </w:r>
      <w:r w:rsidR="003C4BF7">
        <w:rPr>
          <w:noProof/>
        </w:rPr>
        <w:t>80</w:t>
      </w:r>
      <w:r w:rsidR="005832B8">
        <w:rPr>
          <w:noProof/>
        </w:rPr>
        <w:fldChar w:fldCharType="end"/>
      </w:r>
      <w:r>
        <w:rPr>
          <w:rFonts w:hint="eastAsia"/>
        </w:rPr>
        <w:t xml:space="preserve"> </w:t>
      </w:r>
      <w:r w:rsidRPr="002F5F3A">
        <w:t>DHCP Server Variables Initialization Command</w:t>
      </w:r>
      <w:bookmarkEnd w:id="1373"/>
    </w:p>
    <w:tbl>
      <w:tblPr>
        <w:tblStyle w:val="CLIWide"/>
        <w:tblW w:w="0" w:type="auto"/>
        <w:tblLook w:val="01E0" w:firstRow="1" w:lastRow="1" w:firstColumn="1" w:lastColumn="1" w:noHBand="0" w:noVBand="0"/>
      </w:tblPr>
      <w:tblGrid>
        <w:gridCol w:w="3202"/>
        <w:gridCol w:w="4730"/>
      </w:tblGrid>
      <w:tr w:rsidR="00F54036"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2F5F3A" w:rsidRDefault="00F54036" w:rsidP="001F3C12">
            <w:pPr>
              <w:pStyle w:val="ab"/>
              <w:wordWrap/>
              <w:ind w:right="20"/>
              <w:rPr>
                <w:b w:val="0"/>
              </w:rPr>
            </w:pPr>
            <w:r w:rsidRPr="002F5F3A">
              <w:rPr>
                <w:b w:val="0"/>
              </w:rPr>
              <w:t>Command</w:t>
            </w:r>
          </w:p>
        </w:tc>
        <w:tc>
          <w:tcPr>
            <w:tcW w:w="5400" w:type="dxa"/>
          </w:tcPr>
          <w:p w14:paraId="76866F74" w14:textId="77777777" w:rsidR="00F54036" w:rsidRPr="002F5F3A" w:rsidRDefault="00F54036" w:rsidP="001F3C12">
            <w:pPr>
              <w:pStyle w:val="ab"/>
              <w:wordWrap/>
              <w:ind w:right="20"/>
              <w:rPr>
                <w:b w:val="0"/>
              </w:rPr>
            </w:pPr>
            <w:r w:rsidRPr="002F5F3A">
              <w:rPr>
                <w:b w:val="0"/>
              </w:rPr>
              <w:t>Purpose</w:t>
            </w:r>
          </w:p>
        </w:tc>
      </w:tr>
      <w:tr w:rsidR="00F54036" w14:paraId="1DF913D2" w14:textId="77777777" w:rsidTr="000615FA">
        <w:tc>
          <w:tcPr>
            <w:tcW w:w="3600" w:type="dxa"/>
          </w:tcPr>
          <w:p w14:paraId="182FC2B8" w14:textId="77777777" w:rsidR="00F54036" w:rsidRPr="002F5F3A" w:rsidRDefault="00F54036" w:rsidP="001F3C12">
            <w:pPr>
              <w:pStyle w:val="aa"/>
              <w:ind w:right="20"/>
            </w:pPr>
            <w:r w:rsidRPr="002F5F3A">
              <w:t>clear ip dhcp binding {</w:t>
            </w:r>
            <w:r w:rsidRPr="002F5F3A">
              <w:rPr>
                <w:i/>
                <w:iCs/>
              </w:rPr>
              <w:t>address</w:t>
            </w:r>
            <w:r w:rsidRPr="002F5F3A">
              <w:t>|</w:t>
            </w:r>
            <w:r w:rsidRPr="002F5F3A">
              <w:rPr>
                <w:i/>
                <w:iCs/>
              </w:rPr>
              <w:t>*</w:t>
            </w:r>
            <w:r w:rsidRPr="002F5F3A">
              <w:t>}</w:t>
            </w:r>
          </w:p>
        </w:tc>
        <w:tc>
          <w:tcPr>
            <w:tcW w:w="5400" w:type="dxa"/>
          </w:tcPr>
          <w:p w14:paraId="7B4DC6D6" w14:textId="77777777" w:rsidR="00F54036" w:rsidRPr="002F5F3A" w:rsidRDefault="00F54036" w:rsidP="001F3C12">
            <w:pPr>
              <w:pStyle w:val="afffc"/>
              <w:ind w:right="20"/>
            </w:pPr>
            <w:r w:rsidRPr="002F5F3A">
              <w:t>Deletes the automatic address binding function from the DHCP database.</w:t>
            </w:r>
          </w:p>
          <w:p w14:paraId="71D1F035" w14:textId="77777777" w:rsidR="00F54036" w:rsidRPr="002F5F3A" w:rsidRDefault="00F54036" w:rsidP="001F3C12">
            <w:pPr>
              <w:pStyle w:val="afffc"/>
              <w:ind w:right="20"/>
            </w:pPr>
            <w:r w:rsidRPr="002F5F3A">
              <w:t xml:space="preserve">When you specify an address it will automatically bind of the specified address; when you use </w:t>
            </w:r>
            <w:r w:rsidRPr="002F5F3A">
              <w:t>“</w:t>
            </w:r>
            <w:r w:rsidRPr="002F5F3A">
              <w:t>*</w:t>
            </w:r>
            <w:r w:rsidRPr="002F5F3A">
              <w:t>”</w:t>
            </w:r>
            <w:r w:rsidRPr="002F5F3A">
              <w:t xml:space="preserve"> it will delete all automatic bindings.</w:t>
            </w:r>
          </w:p>
        </w:tc>
      </w:tr>
      <w:tr w:rsidR="00F54036" w14:paraId="33A2AFE0" w14:textId="77777777" w:rsidTr="000615FA">
        <w:tc>
          <w:tcPr>
            <w:tcW w:w="3600" w:type="dxa"/>
          </w:tcPr>
          <w:p w14:paraId="777A2EC9" w14:textId="77777777" w:rsidR="00F54036" w:rsidRPr="002F5F3A" w:rsidRDefault="00F54036" w:rsidP="001F3C12">
            <w:pPr>
              <w:pStyle w:val="aa"/>
              <w:ind w:right="20"/>
            </w:pPr>
            <w:r w:rsidRPr="002F5F3A">
              <w:t>clear ip dhcp server statistics</w:t>
            </w:r>
          </w:p>
        </w:tc>
        <w:tc>
          <w:tcPr>
            <w:tcW w:w="5400" w:type="dxa"/>
          </w:tcPr>
          <w:p w14:paraId="2561CA82" w14:textId="77777777" w:rsidR="00F54036" w:rsidRPr="002F5F3A" w:rsidRDefault="00F54036" w:rsidP="001F3C12">
            <w:pPr>
              <w:pStyle w:val="afffc"/>
              <w:ind w:right="20"/>
            </w:pPr>
            <w:r w:rsidRPr="002F5F3A">
              <w:t>Initializes all statistic counters of the DHCP server</w:t>
            </w:r>
          </w:p>
        </w:tc>
      </w:tr>
    </w:tbl>
    <w:p w14:paraId="0341E544" w14:textId="77777777" w:rsidR="00F54036" w:rsidRDefault="00F54036" w:rsidP="001F3C12">
      <w:pPr>
        <w:pStyle w:val="3"/>
        <w:ind w:left="0" w:right="20"/>
      </w:pPr>
      <w:bookmarkStart w:id="1374" w:name="_Toc363228411"/>
      <w:bookmarkStart w:id="1375" w:name="_Toc445130849"/>
      <w:r>
        <w:t xml:space="preserve">DHCP </w:t>
      </w:r>
      <w:r>
        <w:rPr>
          <w:rFonts w:hint="eastAsia"/>
        </w:rPr>
        <w:t>Server</w:t>
      </w:r>
      <w:r>
        <w:t xml:space="preserve"> </w:t>
      </w:r>
      <w:bookmarkEnd w:id="1374"/>
      <w:r w:rsidRPr="003E15A7">
        <w:rPr>
          <w:rFonts w:hint="eastAsia"/>
        </w:rPr>
        <w:t>D</w:t>
      </w:r>
      <w:r w:rsidRPr="003E15A7">
        <w:t>ebug</w:t>
      </w:r>
      <w:r>
        <w:t xml:space="preserve"> command</w:t>
      </w:r>
      <w:bookmarkEnd w:id="1375"/>
    </w:p>
    <w:p w14:paraId="120520B9" w14:textId="77777777" w:rsidR="004804C9" w:rsidRPr="004804C9" w:rsidRDefault="004804C9" w:rsidP="001F3C12">
      <w:pPr>
        <w:pStyle w:val="afffff3"/>
        <w:ind w:left="0" w:right="20"/>
      </w:pPr>
      <w:bookmarkStart w:id="1376" w:name="_Toc391575223"/>
      <w:r>
        <w:t xml:space="preserve">Table </w:t>
      </w:r>
      <w:r w:rsidR="005832B8">
        <w:fldChar w:fldCharType="begin"/>
      </w:r>
      <w:r w:rsidR="00092D8C">
        <w:instrText xml:space="preserve"> SEQ Table \* ARABIC </w:instrText>
      </w:r>
      <w:r w:rsidR="005832B8">
        <w:fldChar w:fldCharType="separate"/>
      </w:r>
      <w:r w:rsidR="009220C2">
        <w:rPr>
          <w:noProof/>
        </w:rPr>
        <w:t>81</w:t>
      </w:r>
      <w:r w:rsidR="005832B8">
        <w:rPr>
          <w:noProof/>
        </w:rPr>
        <w:fldChar w:fldCharType="end"/>
      </w:r>
      <w:r>
        <w:rPr>
          <w:rFonts w:hint="eastAsia"/>
        </w:rPr>
        <w:t xml:space="preserve"> DHCP Server Debug command</w:t>
      </w:r>
      <w:bookmarkEnd w:id="1376"/>
    </w:p>
    <w:tbl>
      <w:tblPr>
        <w:tblStyle w:val="CLIWide"/>
        <w:tblW w:w="0" w:type="auto"/>
        <w:tblLook w:val="01E0" w:firstRow="1" w:lastRow="1" w:firstColumn="1" w:lastColumn="1" w:noHBand="0" w:noVBand="0"/>
      </w:tblPr>
      <w:tblGrid>
        <w:gridCol w:w="3205"/>
        <w:gridCol w:w="4727"/>
      </w:tblGrid>
      <w:tr w:rsidR="00F54036"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2F5F3A" w:rsidRDefault="00F54036" w:rsidP="001F3C12">
            <w:pPr>
              <w:pStyle w:val="ab"/>
              <w:wordWrap/>
              <w:ind w:right="20"/>
              <w:rPr>
                <w:b w:val="0"/>
              </w:rPr>
            </w:pPr>
            <w:r w:rsidRPr="002F5F3A">
              <w:rPr>
                <w:b w:val="0"/>
              </w:rPr>
              <w:t>Command</w:t>
            </w:r>
          </w:p>
        </w:tc>
        <w:tc>
          <w:tcPr>
            <w:tcW w:w="5400" w:type="dxa"/>
          </w:tcPr>
          <w:p w14:paraId="4622EE28" w14:textId="77777777" w:rsidR="00F54036" w:rsidRPr="002F5F3A" w:rsidRDefault="00F54036" w:rsidP="001F3C12">
            <w:pPr>
              <w:pStyle w:val="ab"/>
              <w:wordWrap/>
              <w:ind w:right="20"/>
              <w:rPr>
                <w:b w:val="0"/>
              </w:rPr>
            </w:pPr>
            <w:r w:rsidRPr="002F5F3A">
              <w:rPr>
                <w:b w:val="0"/>
              </w:rPr>
              <w:t>Description</w:t>
            </w:r>
          </w:p>
        </w:tc>
      </w:tr>
      <w:tr w:rsidR="00F54036" w14:paraId="35CB57CF" w14:textId="77777777" w:rsidTr="000615FA">
        <w:tc>
          <w:tcPr>
            <w:tcW w:w="3600" w:type="dxa"/>
          </w:tcPr>
          <w:p w14:paraId="29F2A683" w14:textId="77777777" w:rsidR="00F54036" w:rsidRDefault="00F54036" w:rsidP="001F3C12">
            <w:pPr>
              <w:pStyle w:val="aa"/>
              <w:ind w:right="20"/>
              <w:rPr>
                <w:rFonts w:ascii="Courier New" w:hAnsi="Courier New"/>
              </w:rPr>
            </w:pPr>
            <w:r>
              <w:rPr>
                <w:rFonts w:ascii="Courier New" w:hAnsi="Courier New"/>
              </w:rPr>
              <w:t xml:space="preserve">debug ip dhcp server </w:t>
            </w:r>
            <w:r>
              <w:rPr>
                <w:rFonts w:ascii="Courier New" w:hAnsi="Courier New" w:hint="eastAsia"/>
              </w:rPr>
              <w:t>on</w:t>
            </w:r>
          </w:p>
        </w:tc>
        <w:tc>
          <w:tcPr>
            <w:tcW w:w="5400" w:type="dxa"/>
          </w:tcPr>
          <w:p w14:paraId="5CEAC66E" w14:textId="77777777" w:rsidR="00F54036" w:rsidRDefault="00F54036" w:rsidP="002B424F">
            <w:pPr>
              <w:pStyle w:val="a9"/>
              <w:numPr>
                <w:ilvl w:val="0"/>
                <w:numId w:val="9"/>
              </w:numPr>
              <w:ind w:left="0" w:right="20"/>
              <w:rPr>
                <w:rFonts w:cs="Times New Roman"/>
              </w:rPr>
            </w:pPr>
            <w:r>
              <w:t xml:space="preserve">Enable the debugging function in DHCP </w:t>
            </w:r>
            <w:r>
              <w:rPr>
                <w:rFonts w:cs="굴림체" w:hint="eastAsia"/>
              </w:rPr>
              <w:t>Server</w:t>
            </w:r>
          </w:p>
        </w:tc>
      </w:tr>
    </w:tbl>
    <w:p w14:paraId="54F45E9D" w14:textId="77777777" w:rsidR="00F54036" w:rsidRDefault="00F54036" w:rsidP="001F3C12">
      <w:pPr>
        <w:pStyle w:val="3"/>
        <w:ind w:left="0" w:right="20"/>
      </w:pPr>
      <w:bookmarkStart w:id="1377" w:name="_Toc337198498"/>
      <w:bookmarkStart w:id="1378" w:name="_Toc354416228"/>
      <w:bookmarkStart w:id="1379" w:name="_Toc445130850"/>
      <w:r w:rsidRPr="003E15A7">
        <w:t>DHCP</w:t>
      </w:r>
      <w:r w:rsidRPr="00D867F8">
        <w:t xml:space="preserve"> relay Monitoring and Control</w:t>
      </w:r>
      <w:bookmarkEnd w:id="1377"/>
      <w:bookmarkEnd w:id="1378"/>
      <w:bookmarkEnd w:id="1379"/>
    </w:p>
    <w:p w14:paraId="3DDE92A3" w14:textId="77777777" w:rsidR="004804C9" w:rsidRPr="004804C9" w:rsidRDefault="004804C9" w:rsidP="001F3C12">
      <w:pPr>
        <w:pStyle w:val="afffff3"/>
        <w:ind w:left="0" w:right="20"/>
      </w:pPr>
      <w:bookmarkStart w:id="1380" w:name="_Toc391575224"/>
      <w:r>
        <w:t xml:space="preserve">Table </w:t>
      </w:r>
      <w:r w:rsidR="005832B8">
        <w:fldChar w:fldCharType="begin"/>
      </w:r>
      <w:r w:rsidR="00092D8C">
        <w:instrText xml:space="preserve"> SEQ Table \* ARABIC </w:instrText>
      </w:r>
      <w:r w:rsidR="005832B8">
        <w:fldChar w:fldCharType="separate"/>
      </w:r>
      <w:r w:rsidR="009220C2">
        <w:rPr>
          <w:noProof/>
        </w:rPr>
        <w:t>82</w:t>
      </w:r>
      <w:r w:rsidR="005832B8">
        <w:rPr>
          <w:noProof/>
        </w:rPr>
        <w:fldChar w:fldCharType="end"/>
      </w:r>
      <w:r>
        <w:rPr>
          <w:rFonts w:hint="eastAsia"/>
        </w:rPr>
        <w:t xml:space="preserve"> </w:t>
      </w:r>
      <w:r w:rsidRPr="002F5F3A">
        <w:t>DHCP relay Monitoring and Control Command</w:t>
      </w:r>
      <w:bookmarkEnd w:id="1380"/>
    </w:p>
    <w:tbl>
      <w:tblPr>
        <w:tblStyle w:val="CLIWide"/>
        <w:tblW w:w="0" w:type="auto"/>
        <w:tblLook w:val="01E0" w:firstRow="1" w:lastRow="1" w:firstColumn="1" w:lastColumn="1" w:noHBand="0" w:noVBand="0"/>
      </w:tblPr>
      <w:tblGrid>
        <w:gridCol w:w="3283"/>
        <w:gridCol w:w="4649"/>
      </w:tblGrid>
      <w:tr w:rsidR="00F54036"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2F5F3A" w:rsidRDefault="00F54036" w:rsidP="001F3C12">
            <w:pPr>
              <w:pStyle w:val="ab"/>
              <w:wordWrap/>
              <w:ind w:right="20"/>
              <w:rPr>
                <w:b w:val="0"/>
              </w:rPr>
            </w:pPr>
            <w:r w:rsidRPr="002F5F3A">
              <w:rPr>
                <w:b w:val="0"/>
              </w:rPr>
              <w:t>Command</w:t>
            </w:r>
          </w:p>
        </w:tc>
        <w:tc>
          <w:tcPr>
            <w:tcW w:w="5400" w:type="dxa"/>
          </w:tcPr>
          <w:p w14:paraId="556EC395" w14:textId="77777777" w:rsidR="00F54036" w:rsidRPr="002F5F3A" w:rsidRDefault="00F54036" w:rsidP="001F3C12">
            <w:pPr>
              <w:pStyle w:val="ab"/>
              <w:wordWrap/>
              <w:ind w:right="20"/>
              <w:rPr>
                <w:b w:val="0"/>
              </w:rPr>
            </w:pPr>
            <w:r w:rsidRPr="002F5F3A">
              <w:rPr>
                <w:b w:val="0"/>
              </w:rPr>
              <w:t>Description</w:t>
            </w:r>
          </w:p>
        </w:tc>
      </w:tr>
      <w:tr w:rsidR="00F54036" w14:paraId="123E0C60" w14:textId="77777777" w:rsidTr="000615FA">
        <w:tc>
          <w:tcPr>
            <w:tcW w:w="3600" w:type="dxa"/>
          </w:tcPr>
          <w:p w14:paraId="07E8A082" w14:textId="77777777" w:rsidR="00F54036" w:rsidRPr="002F5F3A" w:rsidRDefault="00F54036" w:rsidP="001F3C12">
            <w:pPr>
              <w:pStyle w:val="aa"/>
              <w:ind w:right="20"/>
              <w:jc w:val="left"/>
            </w:pPr>
            <w:r w:rsidRPr="002F5F3A">
              <w:t>show ip dhcp helper-address</w:t>
            </w:r>
          </w:p>
        </w:tc>
        <w:tc>
          <w:tcPr>
            <w:tcW w:w="5400" w:type="dxa"/>
          </w:tcPr>
          <w:p w14:paraId="02625AB2" w14:textId="77777777" w:rsidR="00F54036" w:rsidRPr="002F5F3A" w:rsidRDefault="00F54036" w:rsidP="001F3C12">
            <w:pPr>
              <w:pStyle w:val="afffc"/>
              <w:ind w:right="20"/>
            </w:pPr>
            <w:r w:rsidRPr="002F5F3A">
              <w:t>Shows the DHCP server list</w:t>
            </w:r>
          </w:p>
        </w:tc>
      </w:tr>
      <w:tr w:rsidR="00F54036" w14:paraId="58BA0F10" w14:textId="77777777" w:rsidTr="000615FA">
        <w:tc>
          <w:tcPr>
            <w:tcW w:w="3600" w:type="dxa"/>
          </w:tcPr>
          <w:p w14:paraId="716D6AB5" w14:textId="77777777" w:rsidR="00F54036" w:rsidRPr="002F5F3A" w:rsidRDefault="00F54036" w:rsidP="001F3C12">
            <w:pPr>
              <w:pStyle w:val="aa"/>
              <w:ind w:right="20"/>
              <w:jc w:val="left"/>
            </w:pPr>
            <w:r w:rsidRPr="002F5F3A">
              <w:t xml:space="preserve">show ip dhcp relay information option </w:t>
            </w:r>
          </w:p>
        </w:tc>
        <w:tc>
          <w:tcPr>
            <w:tcW w:w="5400" w:type="dxa"/>
          </w:tcPr>
          <w:p w14:paraId="0DA39C91" w14:textId="77777777" w:rsidR="00F54036" w:rsidRPr="002F5F3A" w:rsidRDefault="00F54036" w:rsidP="001F3C12">
            <w:pPr>
              <w:pStyle w:val="afffc"/>
              <w:ind w:right="20"/>
            </w:pPr>
            <w:r w:rsidRPr="002F5F3A">
              <w:t>Enables DHCP relay agent information option and shows reforwarding policy</w:t>
            </w:r>
          </w:p>
        </w:tc>
      </w:tr>
      <w:tr w:rsidR="00F54036" w14:paraId="7044D86D" w14:textId="77777777" w:rsidTr="000615FA">
        <w:tc>
          <w:tcPr>
            <w:tcW w:w="3600" w:type="dxa"/>
          </w:tcPr>
          <w:p w14:paraId="74E0AEFA" w14:textId="77777777" w:rsidR="00F54036" w:rsidRPr="002F5F3A" w:rsidRDefault="00F54036" w:rsidP="001F3C12">
            <w:pPr>
              <w:pStyle w:val="aa"/>
              <w:ind w:right="20"/>
              <w:jc w:val="left"/>
            </w:pPr>
            <w:r w:rsidRPr="002F5F3A">
              <w:t>show ip dhcp relay statistics</w:t>
            </w:r>
          </w:p>
        </w:tc>
        <w:tc>
          <w:tcPr>
            <w:tcW w:w="5400" w:type="dxa"/>
          </w:tcPr>
          <w:p w14:paraId="6AA5A8AD" w14:textId="77777777" w:rsidR="00F54036" w:rsidRPr="002F5F3A" w:rsidRDefault="00F54036" w:rsidP="001F3C12">
            <w:pPr>
              <w:pStyle w:val="afffc"/>
              <w:ind w:right="20"/>
            </w:pPr>
            <w:r w:rsidRPr="002F5F3A">
              <w:t>Shows relay statistics and counted information of received messages</w:t>
            </w:r>
          </w:p>
        </w:tc>
      </w:tr>
      <w:tr w:rsidR="00F54036" w14:paraId="10CF7F67" w14:textId="77777777" w:rsidTr="000615FA">
        <w:tc>
          <w:tcPr>
            <w:tcW w:w="3600" w:type="dxa"/>
          </w:tcPr>
          <w:p w14:paraId="1C2FB6CD" w14:textId="77777777" w:rsidR="00F54036" w:rsidRPr="002F5F3A" w:rsidRDefault="00F54036" w:rsidP="001F3C12">
            <w:pPr>
              <w:pStyle w:val="aa"/>
              <w:ind w:right="20"/>
              <w:jc w:val="left"/>
            </w:pPr>
            <w:r w:rsidRPr="002F5F3A">
              <w:t>debug ip dhcp relay {events|packets:pal}</w:t>
            </w:r>
          </w:p>
        </w:tc>
        <w:tc>
          <w:tcPr>
            <w:tcW w:w="5400" w:type="dxa"/>
          </w:tcPr>
          <w:p w14:paraId="6D848AD8" w14:textId="77777777" w:rsidR="00F54036" w:rsidRPr="002F5F3A" w:rsidRDefault="00F54036" w:rsidP="001F3C12">
            <w:pPr>
              <w:pStyle w:val="afffc"/>
              <w:ind w:right="20"/>
            </w:pPr>
            <w:r w:rsidRPr="002F5F3A">
              <w:t>Enables debugging of DHCP relay</w:t>
            </w:r>
          </w:p>
        </w:tc>
      </w:tr>
    </w:tbl>
    <w:p w14:paraId="03573A82" w14:textId="77777777" w:rsidR="00F54036" w:rsidRDefault="00F54036" w:rsidP="001F3C12">
      <w:pPr>
        <w:pStyle w:val="3"/>
        <w:ind w:left="0" w:right="20"/>
      </w:pPr>
      <w:bookmarkStart w:id="1381" w:name="_Toc168282223"/>
      <w:bookmarkStart w:id="1382" w:name="_Toc174759683"/>
      <w:bookmarkStart w:id="1383" w:name="_Toc198525738"/>
      <w:bookmarkStart w:id="1384" w:name="_Toc198621942"/>
      <w:bookmarkStart w:id="1385" w:name="_Toc363228413"/>
      <w:bookmarkStart w:id="1386" w:name="_Toc445130851"/>
      <w:r w:rsidRPr="00676828">
        <w:rPr>
          <w:rFonts w:hint="eastAsia"/>
        </w:rPr>
        <w:t xml:space="preserve">DHCP Snooping </w:t>
      </w:r>
      <w:bookmarkEnd w:id="1381"/>
      <w:bookmarkEnd w:id="1382"/>
      <w:bookmarkEnd w:id="1383"/>
      <w:bookmarkEnd w:id="1384"/>
      <w:bookmarkEnd w:id="1385"/>
      <w:r w:rsidRPr="00D867F8">
        <w:t>Monitoring and Control</w:t>
      </w:r>
      <w:bookmarkEnd w:id="1386"/>
    </w:p>
    <w:p w14:paraId="446C4785" w14:textId="77777777" w:rsidR="004804C9" w:rsidRPr="004804C9" w:rsidRDefault="004804C9" w:rsidP="001F3C12">
      <w:pPr>
        <w:pStyle w:val="afffff3"/>
        <w:ind w:left="0" w:right="20"/>
      </w:pPr>
      <w:bookmarkStart w:id="1387" w:name="_Toc391575225"/>
      <w:r>
        <w:t xml:space="preserve">Table </w:t>
      </w:r>
      <w:r w:rsidR="005832B8">
        <w:fldChar w:fldCharType="begin"/>
      </w:r>
      <w:r w:rsidR="00092D8C">
        <w:instrText xml:space="preserve"> SEQ Table \* ARABIC </w:instrText>
      </w:r>
      <w:r w:rsidR="005832B8">
        <w:fldChar w:fldCharType="separate"/>
      </w:r>
      <w:r w:rsidR="009220C2">
        <w:rPr>
          <w:noProof/>
        </w:rPr>
        <w:t>83</w:t>
      </w:r>
      <w:r w:rsidR="005832B8">
        <w:rPr>
          <w:noProof/>
        </w:rPr>
        <w:fldChar w:fldCharType="end"/>
      </w:r>
      <w:r w:rsidR="00713FB7">
        <w:rPr>
          <w:rFonts w:hint="eastAsia"/>
          <w:noProof/>
        </w:rPr>
        <w:t xml:space="preserve"> </w:t>
      </w:r>
      <w:r w:rsidRPr="002F5F3A">
        <w:t>Showing DHCP Snooping and Control</w:t>
      </w:r>
      <w:bookmarkEnd w:id="1387"/>
    </w:p>
    <w:tbl>
      <w:tblPr>
        <w:tblStyle w:val="CLIWide"/>
        <w:tblW w:w="0" w:type="auto"/>
        <w:tblLook w:val="01E0" w:firstRow="1" w:lastRow="1" w:firstColumn="1" w:lastColumn="1" w:noHBand="0" w:noVBand="0"/>
      </w:tblPr>
      <w:tblGrid>
        <w:gridCol w:w="3559"/>
        <w:gridCol w:w="4373"/>
      </w:tblGrid>
      <w:tr w:rsidR="00F54036"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2F5F3A" w:rsidRDefault="00F54036" w:rsidP="001F3C12">
            <w:pPr>
              <w:pStyle w:val="ab"/>
              <w:wordWrap/>
              <w:ind w:right="20"/>
              <w:rPr>
                <w:b w:val="0"/>
              </w:rPr>
            </w:pPr>
            <w:r w:rsidRPr="002F5F3A">
              <w:rPr>
                <w:b w:val="0"/>
              </w:rPr>
              <w:t>Command</w:t>
            </w:r>
          </w:p>
        </w:tc>
        <w:tc>
          <w:tcPr>
            <w:tcW w:w="5220" w:type="dxa"/>
          </w:tcPr>
          <w:p w14:paraId="77EBE240" w14:textId="77777777" w:rsidR="00F54036" w:rsidRPr="002F5F3A" w:rsidRDefault="00F54036" w:rsidP="001F3C12">
            <w:pPr>
              <w:pStyle w:val="ab"/>
              <w:wordWrap/>
              <w:ind w:right="20"/>
              <w:rPr>
                <w:b w:val="0"/>
              </w:rPr>
            </w:pPr>
            <w:r w:rsidRPr="002F5F3A">
              <w:rPr>
                <w:b w:val="0"/>
              </w:rPr>
              <w:t>Description</w:t>
            </w:r>
          </w:p>
        </w:tc>
      </w:tr>
      <w:tr w:rsidR="00F54036" w14:paraId="0B2251C6" w14:textId="77777777" w:rsidTr="000615FA">
        <w:tc>
          <w:tcPr>
            <w:tcW w:w="3780" w:type="dxa"/>
          </w:tcPr>
          <w:p w14:paraId="366A1C4E" w14:textId="77777777" w:rsidR="00F54036" w:rsidRPr="002F5F3A" w:rsidRDefault="00F54036" w:rsidP="001F3C12">
            <w:pPr>
              <w:pStyle w:val="aa"/>
              <w:ind w:right="20"/>
            </w:pPr>
            <w:r w:rsidRPr="002F5F3A">
              <w:t>show ip dhcp snooping</w:t>
            </w:r>
          </w:p>
        </w:tc>
        <w:tc>
          <w:tcPr>
            <w:tcW w:w="5220" w:type="dxa"/>
          </w:tcPr>
          <w:p w14:paraId="1FCCB401" w14:textId="77777777" w:rsidR="00F54036" w:rsidRPr="002F5F3A" w:rsidRDefault="00F54036" w:rsidP="001F3C12">
            <w:pPr>
              <w:pStyle w:val="afffc"/>
              <w:ind w:right="20"/>
            </w:pPr>
            <w:r w:rsidRPr="002F5F3A">
              <w:t>Shows global DHCP Snooping configuration</w:t>
            </w:r>
          </w:p>
        </w:tc>
      </w:tr>
      <w:tr w:rsidR="00F54036" w14:paraId="2FAA1461" w14:textId="77777777" w:rsidTr="000615FA">
        <w:tc>
          <w:tcPr>
            <w:tcW w:w="3780" w:type="dxa"/>
          </w:tcPr>
          <w:p w14:paraId="3EA7D061" w14:textId="77777777" w:rsidR="00F54036" w:rsidRPr="002F5F3A" w:rsidRDefault="00F54036" w:rsidP="001F3C12">
            <w:pPr>
              <w:pStyle w:val="aa"/>
              <w:ind w:right="20"/>
            </w:pPr>
            <w:r w:rsidRPr="002F5F3A">
              <w:t>show ip dhcp snooping binding</w:t>
            </w:r>
          </w:p>
          <w:p w14:paraId="46F1DC99" w14:textId="77777777" w:rsidR="00F54036" w:rsidRPr="002F5F3A" w:rsidRDefault="00F54036" w:rsidP="001F3C12">
            <w:pPr>
              <w:pStyle w:val="aa"/>
              <w:ind w:right="20"/>
            </w:pPr>
            <w:r w:rsidRPr="002F5F3A">
              <w:t>{IFNAME|invalid|manual|VLAN}</w:t>
            </w:r>
          </w:p>
        </w:tc>
        <w:tc>
          <w:tcPr>
            <w:tcW w:w="5220" w:type="dxa"/>
          </w:tcPr>
          <w:p w14:paraId="47A8BEBC" w14:textId="77777777" w:rsidR="00F54036" w:rsidRPr="002F5F3A" w:rsidRDefault="00F54036" w:rsidP="001F3C12">
            <w:pPr>
              <w:pStyle w:val="afffc"/>
              <w:ind w:right="20"/>
            </w:pPr>
            <w:r w:rsidRPr="002F5F3A">
              <w:t>Shows DHCP Snooping binding entry</w:t>
            </w:r>
          </w:p>
        </w:tc>
      </w:tr>
      <w:tr w:rsidR="00F54036" w14:paraId="2D9E4697" w14:textId="77777777" w:rsidTr="000615FA">
        <w:tc>
          <w:tcPr>
            <w:tcW w:w="3780" w:type="dxa"/>
          </w:tcPr>
          <w:p w14:paraId="2ADC9E2A" w14:textId="77777777" w:rsidR="00F54036" w:rsidRPr="002F5F3A" w:rsidRDefault="00F54036" w:rsidP="001F3C12">
            <w:pPr>
              <w:pStyle w:val="aa"/>
              <w:ind w:right="20"/>
            </w:pPr>
            <w:r w:rsidRPr="002F5F3A">
              <w:t>show ip dhcp snooping interface</w:t>
            </w:r>
          </w:p>
        </w:tc>
        <w:tc>
          <w:tcPr>
            <w:tcW w:w="5220" w:type="dxa"/>
          </w:tcPr>
          <w:p w14:paraId="6CAC6B53" w14:textId="77777777" w:rsidR="00F54036" w:rsidRPr="002F5F3A" w:rsidRDefault="00F54036" w:rsidP="001F3C12">
            <w:pPr>
              <w:pStyle w:val="afffc"/>
              <w:ind w:right="20"/>
            </w:pPr>
            <w:r w:rsidRPr="002F5F3A">
              <w:t>Shows DHCP Snooping configuration to interface.</w:t>
            </w:r>
          </w:p>
        </w:tc>
      </w:tr>
      <w:tr w:rsidR="00F54036" w14:paraId="6EF10C6F" w14:textId="77777777" w:rsidTr="000615FA">
        <w:tc>
          <w:tcPr>
            <w:tcW w:w="3780" w:type="dxa"/>
          </w:tcPr>
          <w:p w14:paraId="2C06D703" w14:textId="77777777" w:rsidR="00F54036" w:rsidRPr="002F5F3A" w:rsidRDefault="00F54036" w:rsidP="001F3C12">
            <w:pPr>
              <w:pStyle w:val="aa"/>
              <w:ind w:right="20"/>
            </w:pPr>
            <w:r w:rsidRPr="002F5F3A">
              <w:t>show ip dhcp snooping statistics</w:t>
            </w:r>
          </w:p>
        </w:tc>
        <w:tc>
          <w:tcPr>
            <w:tcW w:w="5220" w:type="dxa"/>
          </w:tcPr>
          <w:p w14:paraId="1D7364DC" w14:textId="77777777" w:rsidR="00F54036" w:rsidRPr="002F5F3A" w:rsidRDefault="00F54036" w:rsidP="001F3C12">
            <w:pPr>
              <w:pStyle w:val="afffc"/>
              <w:ind w:right="20"/>
            </w:pPr>
            <w:r w:rsidRPr="002F5F3A">
              <w:t>Shows DHCP Snooping statistica; information.</w:t>
            </w:r>
          </w:p>
        </w:tc>
      </w:tr>
      <w:tr w:rsidR="00F54036" w14:paraId="4F5A6BE0" w14:textId="77777777" w:rsidTr="000615FA">
        <w:tc>
          <w:tcPr>
            <w:tcW w:w="3780" w:type="dxa"/>
          </w:tcPr>
          <w:p w14:paraId="3076E73A" w14:textId="77777777" w:rsidR="00F54036" w:rsidRPr="002F5F3A" w:rsidRDefault="00F54036" w:rsidP="001F3C12">
            <w:pPr>
              <w:pStyle w:val="aa"/>
              <w:ind w:right="20"/>
            </w:pPr>
            <w:r w:rsidRPr="002F5F3A">
              <w:t>show debugging ip dhcp snooping</w:t>
            </w:r>
          </w:p>
        </w:tc>
        <w:tc>
          <w:tcPr>
            <w:tcW w:w="5220" w:type="dxa"/>
          </w:tcPr>
          <w:p w14:paraId="5C915AEF" w14:textId="77777777" w:rsidR="00F54036" w:rsidRPr="002F5F3A" w:rsidRDefault="00F54036" w:rsidP="001F3C12">
            <w:pPr>
              <w:pStyle w:val="afffc"/>
              <w:ind w:right="20"/>
            </w:pPr>
            <w:r w:rsidRPr="002F5F3A">
              <w:t>Shows DHCP Snooping debugging.</w:t>
            </w:r>
          </w:p>
        </w:tc>
      </w:tr>
      <w:tr w:rsidR="00F54036" w14:paraId="70F77414" w14:textId="77777777" w:rsidTr="000615FA">
        <w:tc>
          <w:tcPr>
            <w:tcW w:w="3780" w:type="dxa"/>
          </w:tcPr>
          <w:p w14:paraId="5AE93D2D" w14:textId="77777777" w:rsidR="00F54036" w:rsidRPr="002F5F3A" w:rsidRDefault="00F54036" w:rsidP="001F3C12">
            <w:pPr>
              <w:pStyle w:val="aa"/>
              <w:ind w:right="20"/>
            </w:pPr>
            <w:r w:rsidRPr="002F5F3A">
              <w:t xml:space="preserve">debug ip dhcp snooping </w:t>
            </w:r>
            <w:r>
              <w:t>all</w:t>
            </w:r>
          </w:p>
        </w:tc>
        <w:tc>
          <w:tcPr>
            <w:tcW w:w="5220" w:type="dxa"/>
          </w:tcPr>
          <w:p w14:paraId="40DCC828" w14:textId="77777777" w:rsidR="00F54036" w:rsidRPr="002F5F3A" w:rsidRDefault="00F54036" w:rsidP="001F3C12">
            <w:pPr>
              <w:pStyle w:val="afffc"/>
              <w:ind w:right="20"/>
            </w:pPr>
            <w:r w:rsidRPr="002F5F3A">
              <w:t>Enables DHCP Snooping debugging function.</w:t>
            </w:r>
          </w:p>
        </w:tc>
      </w:tr>
    </w:tbl>
    <w:p w14:paraId="602D2364" w14:textId="77777777" w:rsidR="00F54036" w:rsidRDefault="00F54036" w:rsidP="001F3C12">
      <w:pPr>
        <w:ind w:right="20"/>
        <w:rPr>
          <w:rFonts w:cs="Times New Roman"/>
        </w:rPr>
      </w:pPr>
    </w:p>
    <w:p w14:paraId="3EB3A48C" w14:textId="77777777" w:rsidR="00F54036" w:rsidRDefault="00F54036" w:rsidP="0021019A">
      <w:pPr>
        <w:pStyle w:val="2"/>
        <w:ind w:right="20"/>
      </w:pPr>
      <w:bookmarkStart w:id="1388" w:name="_Toc198621946"/>
      <w:bookmarkStart w:id="1389" w:name="_Toc363228416"/>
      <w:bookmarkStart w:id="1390" w:name="_Toc445130852"/>
      <w:r>
        <w:lastRenderedPageBreak/>
        <w:t xml:space="preserve">DHCP </w:t>
      </w:r>
      <w:bookmarkEnd w:id="1388"/>
      <w:r w:rsidRPr="002F5F3A">
        <w:t>Configuration Examples</w:t>
      </w:r>
      <w:bookmarkEnd w:id="1389"/>
      <w:bookmarkEnd w:id="1390"/>
    </w:p>
    <w:p w14:paraId="0CBC53F2" w14:textId="77777777" w:rsidR="00F54036" w:rsidRPr="002F5F3A" w:rsidRDefault="00F54036" w:rsidP="00457AE6">
      <w:pPr>
        <w:pStyle w:val="a3"/>
        <w:ind w:left="0" w:right="20"/>
      </w:pPr>
      <w:r w:rsidRPr="002F5F3A">
        <w:t>This section provides examples as follows:</w:t>
      </w:r>
    </w:p>
    <w:p w14:paraId="2FED3086" w14:textId="77777777" w:rsidR="00F54036" w:rsidRDefault="00F54036" w:rsidP="00457AE6">
      <w:pPr>
        <w:pStyle w:val="Randomlist"/>
        <w:tabs>
          <w:tab w:val="clear" w:pos="3968"/>
          <w:tab w:val="num" w:pos="1980"/>
          <w:tab w:val="num" w:pos="3320"/>
        </w:tabs>
        <w:ind w:left="0" w:right="20" w:hanging="403"/>
      </w:pPr>
      <w:r w:rsidRPr="002F5F3A">
        <w:t>DHCP network pool configuration example</w:t>
      </w:r>
    </w:p>
    <w:p w14:paraId="396B54B4" w14:textId="77777777" w:rsidR="00F54036" w:rsidRDefault="00F54036" w:rsidP="00457AE6">
      <w:pPr>
        <w:pStyle w:val="Randomlist"/>
        <w:tabs>
          <w:tab w:val="clear" w:pos="3968"/>
          <w:tab w:val="num" w:pos="1980"/>
          <w:tab w:val="num" w:pos="3320"/>
        </w:tabs>
        <w:ind w:left="0" w:right="20" w:hanging="403"/>
      </w:pPr>
      <w:r w:rsidRPr="002F5F3A">
        <w:t>DHCP server monitoring and management example</w:t>
      </w:r>
    </w:p>
    <w:p w14:paraId="659D56EE" w14:textId="77777777" w:rsidR="00F54036" w:rsidRDefault="00F54036" w:rsidP="00457AE6">
      <w:pPr>
        <w:pStyle w:val="Randomlist"/>
        <w:tabs>
          <w:tab w:val="clear" w:pos="3968"/>
          <w:tab w:val="num" w:pos="1980"/>
          <w:tab w:val="num" w:pos="3320"/>
        </w:tabs>
        <w:ind w:left="0" w:right="20" w:hanging="403"/>
      </w:pPr>
      <w:r w:rsidRPr="002F5F3A">
        <w:t>DHCP relay agent configuration example</w:t>
      </w:r>
    </w:p>
    <w:p w14:paraId="601CC49F" w14:textId="77777777" w:rsidR="00F54036" w:rsidRDefault="00F54036" w:rsidP="00457AE6">
      <w:pPr>
        <w:pStyle w:val="Randomlist"/>
        <w:tabs>
          <w:tab w:val="clear" w:pos="3968"/>
          <w:tab w:val="num" w:pos="1980"/>
          <w:tab w:val="num" w:pos="3320"/>
        </w:tabs>
        <w:ind w:left="0" w:right="20" w:hanging="403"/>
      </w:pPr>
      <w:r w:rsidRPr="002F5F3A">
        <w:t>DHCP relay agent monitoring and management example</w:t>
      </w:r>
    </w:p>
    <w:p w14:paraId="4AAFF1A3" w14:textId="77777777" w:rsidR="00F54036" w:rsidRDefault="00F54036" w:rsidP="00457AE6">
      <w:pPr>
        <w:pStyle w:val="3"/>
        <w:ind w:left="0" w:right="20"/>
      </w:pPr>
      <w:bookmarkStart w:id="1391" w:name="_Toc20973456"/>
      <w:bookmarkStart w:id="1392" w:name="_Toc198621947"/>
      <w:bookmarkStart w:id="1393" w:name="_Toc363228417"/>
      <w:bookmarkStart w:id="1394" w:name="_Toc445130853"/>
      <w:r>
        <w:t xml:space="preserve">DHCP </w:t>
      </w:r>
      <w:r>
        <w:rPr>
          <w:rFonts w:hint="eastAsia"/>
        </w:rPr>
        <w:t>Network</w:t>
      </w:r>
      <w:r>
        <w:t xml:space="preserve"> </w:t>
      </w:r>
      <w:r>
        <w:rPr>
          <w:rFonts w:hint="eastAsia"/>
        </w:rPr>
        <w:t>Pool</w:t>
      </w:r>
      <w:r>
        <w:t xml:space="preserve"> </w:t>
      </w:r>
      <w:bookmarkEnd w:id="1391"/>
      <w:bookmarkEnd w:id="1392"/>
      <w:r w:rsidRPr="00D867F8">
        <w:t>Configuration</w:t>
      </w:r>
      <w:bookmarkEnd w:id="1393"/>
      <w:bookmarkEnd w:id="1394"/>
    </w:p>
    <w:p w14:paraId="5AD5C6F1" w14:textId="77777777" w:rsidR="00F54036" w:rsidRDefault="00F54036" w:rsidP="00457AE6">
      <w:pPr>
        <w:pStyle w:val="a3"/>
        <w:ind w:left="0" w:right="20"/>
      </w:pPr>
      <w:r w:rsidRPr="002F5F3A">
        <w:t xml:space="preserve">The following is the example of the generation of DHCP network pool that uses 192.168.1.0/24 network. The default router of the client is set as 192.168.1.1 and </w:t>
      </w:r>
      <w:r w:rsidR="00E93CDC">
        <w:rPr>
          <w:rFonts w:hint="eastAsia"/>
        </w:rPr>
        <w:t>CommScope</w:t>
      </w:r>
      <w:r>
        <w:t xml:space="preserve">.com </w:t>
      </w:r>
      <w:r w:rsidRPr="002F5F3A">
        <w:t>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14:paraId="404B4830" w14:textId="77777777" w:rsidTr="00150139">
        <w:tc>
          <w:tcPr>
            <w:tcW w:w="8820" w:type="dxa"/>
          </w:tcPr>
          <w:p w14:paraId="563DE564"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14:paraId="1F95FF01" w14:textId="77777777" w:rsidR="00F54036" w:rsidRDefault="00F54036" w:rsidP="00457AE6">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ip dhcp pool</w:t>
            </w:r>
            <w:r>
              <w:rPr>
                <w:rFonts w:ascii="Courier New" w:hAnsi="Courier New" w:cs="Courier New"/>
              </w:rPr>
              <w:t xml:space="preserve"> marketing</w:t>
            </w:r>
          </w:p>
          <w:p w14:paraId="58647C63" w14:textId="77777777" w:rsidR="00F54036" w:rsidRDefault="00F54036" w:rsidP="00457AE6">
            <w:pPr>
              <w:pStyle w:val="aa"/>
              <w:ind w:right="20"/>
              <w:rPr>
                <w:rFonts w:ascii="Courier New" w:hAnsi="Courier New" w:cs="Courier New"/>
              </w:rPr>
            </w:pPr>
            <w:r>
              <w:rPr>
                <w:rFonts w:ascii="Courier New" w:hAnsi="Courier New" w:cs="Courier New"/>
              </w:rPr>
              <w:t xml:space="preserve">Switch(dhcp-config)# </w:t>
            </w:r>
            <w:r>
              <w:rPr>
                <w:rFonts w:ascii="Courier New" w:hAnsi="Courier New" w:cs="Courier New"/>
                <w:b/>
                <w:bCs/>
              </w:rPr>
              <w:t>domain-name</w:t>
            </w:r>
            <w:r>
              <w:rPr>
                <w:rFonts w:ascii="Courier New" w:hAnsi="Courier New" w:cs="Courier New"/>
              </w:rPr>
              <w:t xml:space="preserve"> </w:t>
            </w:r>
            <w:r w:rsidR="00E93CDC">
              <w:rPr>
                <w:rFonts w:ascii="Courier New" w:hAnsi="Courier New" w:cs="Courier New" w:hint="eastAsia"/>
              </w:rPr>
              <w:t>CommScope</w:t>
            </w:r>
            <w:r>
              <w:rPr>
                <w:rFonts w:ascii="Courier New" w:hAnsi="Courier New" w:cs="Courier New"/>
              </w:rPr>
              <w:t>.com</w:t>
            </w:r>
          </w:p>
          <w:p w14:paraId="2204D68E"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1</w:t>
            </w:r>
            <w:r>
              <w:rPr>
                <w:rFonts w:ascii="Courier New" w:hAnsi="Courier New" w:cs="Courier New" w:hint="eastAsia"/>
              </w:rPr>
              <w:t xml:space="preserve"> 0 0</w:t>
            </w:r>
          </w:p>
          <w:p w14:paraId="2EA7D157"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192.168.1.0/24</w:t>
            </w:r>
          </w:p>
          <w:p w14:paraId="7716C294"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w:t>
            </w:r>
            <w:r>
              <w:rPr>
                <w:rFonts w:ascii="Courier New" w:hAnsi="Courier New" w:cs="Courier New"/>
              </w:rPr>
              <w:t xml:space="preserve"> 192.168.1.1</w:t>
            </w:r>
          </w:p>
          <w:p w14:paraId="3F33AF03"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192.168.1.10 192.168.1.100</w:t>
            </w:r>
          </w:p>
          <w:p w14:paraId="3CCDDAAF" w14:textId="77777777"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192.168.1.150 192.168.1.230</w:t>
            </w:r>
          </w:p>
        </w:tc>
      </w:tr>
    </w:tbl>
    <w:p w14:paraId="231D2066" w14:textId="77777777" w:rsidR="00F54036" w:rsidRDefault="00F54036" w:rsidP="00457AE6">
      <w:pPr>
        <w:pStyle w:val="a3"/>
        <w:ind w:left="0" w:right="20"/>
      </w:pPr>
      <w:r w:rsidRPr="002F5F3A">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t>0~192.168.3.230. And DNS server</w:t>
      </w:r>
      <w:r w:rsidRPr="002F5F3A">
        <w:t xml:space="preserve"> </w:t>
      </w:r>
      <w:r w:rsidR="00F571AB">
        <w:t>is</w:t>
      </w:r>
      <w:r w:rsidRPr="002F5F3A">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14:paraId="57C86F38" w14:textId="77777777" w:rsidTr="00150139">
        <w:tc>
          <w:tcPr>
            <w:tcW w:w="8820" w:type="dxa"/>
          </w:tcPr>
          <w:p w14:paraId="2F709D0E"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14:paraId="0E45FE2D"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sales1</w:t>
            </w:r>
          </w:p>
          <w:p w14:paraId="2E34C0E4"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1.2.3.4</w:t>
            </w:r>
          </w:p>
          <w:p w14:paraId="38D8BBAD"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14:paraId="6DA4B54F"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192.168.2.0/24</w:t>
            </w:r>
          </w:p>
          <w:p w14:paraId="62CC9341"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192.168.2.1</w:t>
            </w:r>
          </w:p>
          <w:p w14:paraId="5D3A12AE"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 </w:t>
            </w:r>
            <w:r>
              <w:rPr>
                <w:rFonts w:ascii="Courier New" w:hAnsi="Courier New" w:cs="Courier New"/>
              </w:rPr>
              <w:t>192.168.2.10 192.168.2.240</w:t>
            </w:r>
          </w:p>
          <w:p w14:paraId="17EB96E6"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14:paraId="4408A86E"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exit</w:t>
            </w:r>
          </w:p>
          <w:p w14:paraId="1B326A9E"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sales2</w:t>
            </w:r>
          </w:p>
          <w:p w14:paraId="7830DD07"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w:t>
            </w:r>
            <w:r>
              <w:rPr>
                <w:rFonts w:ascii="Courier New" w:hAnsi="Courier New" w:cs="Courier New" w:hint="eastAsia"/>
              </w:rPr>
              <w:t>4</w:t>
            </w:r>
          </w:p>
          <w:p w14:paraId="059C4723"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14:paraId="5761CB47"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192.168.3.0/24</w:t>
            </w:r>
          </w:p>
          <w:p w14:paraId="5DC03A28"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192.168.3.1</w:t>
            </w:r>
          </w:p>
          <w:p w14:paraId="328408CB"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192.168.3.10 192.168.3.50</w:t>
            </w:r>
          </w:p>
          <w:p w14:paraId="0E521BAE"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192.168.3.100 192.168.3.230</w:t>
            </w:r>
          </w:p>
          <w:p w14:paraId="7EFCA412"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14:paraId="3D2F39C7" w14:textId="77777777"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exit</w:t>
            </w:r>
          </w:p>
        </w:tc>
      </w:tr>
    </w:tbl>
    <w:p w14:paraId="3F5F8EB6" w14:textId="77777777"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920"/>
        <w:gridCol w:w="1055"/>
        <w:gridCol w:w="5957"/>
      </w:tblGrid>
      <w:tr w:rsidR="00F54036" w14:paraId="1B67FBE5" w14:textId="77777777" w:rsidTr="00150139">
        <w:tc>
          <w:tcPr>
            <w:tcW w:w="960" w:type="dxa"/>
            <w:vAlign w:val="center"/>
          </w:tcPr>
          <w:p w14:paraId="4FF2AE03"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Default="00F54036" w:rsidP="00457AE6">
            <w:pPr>
              <w:pStyle w:val="aa"/>
              <w:ind w:right="20"/>
              <w:jc w:val="both"/>
              <w:rPr>
                <w:b/>
                <w:bCs/>
              </w:rPr>
            </w:pPr>
            <w:r>
              <w:rPr>
                <w:b/>
                <w:bCs/>
              </w:rPr>
              <w:t>Notice</w:t>
            </w:r>
          </w:p>
        </w:tc>
        <w:tc>
          <w:tcPr>
            <w:tcW w:w="6800" w:type="dxa"/>
            <w:vAlign w:val="center"/>
          </w:tcPr>
          <w:p w14:paraId="2D5E72D4" w14:textId="77777777" w:rsidR="00F54036" w:rsidRDefault="00F54036" w:rsidP="00457AE6">
            <w:pPr>
              <w:pStyle w:val="aa"/>
              <w:ind w:right="20"/>
              <w:jc w:val="both"/>
            </w:pPr>
            <w:r>
              <w:t>To the client who has been manually bound will be assigned same IP address all the time.</w:t>
            </w:r>
          </w:p>
        </w:tc>
      </w:tr>
    </w:tbl>
    <w:p w14:paraId="7F37419A" w14:textId="77777777" w:rsidR="00F54036" w:rsidRDefault="00F54036" w:rsidP="00457AE6">
      <w:pPr>
        <w:ind w:right="20"/>
        <w:rPr>
          <w:rFonts w:cs="Times New Roman"/>
        </w:rPr>
      </w:pPr>
    </w:p>
    <w:p w14:paraId="05DCA0BE" w14:textId="77777777" w:rsidR="00457AE6" w:rsidRDefault="00457AE6" w:rsidP="00457AE6">
      <w:pPr>
        <w:pStyle w:val="3"/>
        <w:ind w:left="0" w:right="20"/>
      </w:pPr>
      <w:bookmarkStart w:id="1395" w:name="_Toc21141115"/>
    </w:p>
    <w:p w14:paraId="7C0F4CCC" w14:textId="77777777" w:rsidR="00F54036" w:rsidRDefault="00F54036" w:rsidP="00457AE6">
      <w:pPr>
        <w:pStyle w:val="3"/>
        <w:ind w:left="0" w:right="20"/>
      </w:pPr>
      <w:bookmarkStart w:id="1396" w:name="_Toc445130854"/>
      <w:r>
        <w:t xml:space="preserve">DHCP </w:t>
      </w:r>
      <w:r>
        <w:rPr>
          <w:rFonts w:hint="eastAsia"/>
        </w:rPr>
        <w:t>Server</w:t>
      </w:r>
      <w:r>
        <w:t xml:space="preserve"> </w:t>
      </w:r>
      <w:bookmarkEnd w:id="1395"/>
      <w:r w:rsidRPr="00D867F8">
        <w:t>Monitoring and Control</w:t>
      </w:r>
      <w:bookmarkEnd w:id="1396"/>
    </w:p>
    <w:p w14:paraId="72021BA7" w14:textId="77777777" w:rsidR="00F54036" w:rsidRDefault="00F54036" w:rsidP="00457AE6">
      <w:pPr>
        <w:pStyle w:val="a3"/>
        <w:ind w:left="0" w:right="20"/>
      </w:pPr>
      <w:r w:rsidRPr="002F5F3A">
        <w:lastRenderedPageBreak/>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14:paraId="374D3070" w14:textId="77777777" w:rsidTr="00150139">
        <w:tc>
          <w:tcPr>
            <w:tcW w:w="9077" w:type="dxa"/>
          </w:tcPr>
          <w:p w14:paraId="55EBC516" w14:textId="77777777" w:rsidR="00F54036" w:rsidRDefault="00F54036" w:rsidP="00457AE6">
            <w:pPr>
              <w:ind w:right="20"/>
              <w:rPr>
                <w:rFonts w:ascii="Courier New" w:hAnsi="Courier New" w:cs="Courier New"/>
                <w:b/>
                <w:bCs/>
              </w:rPr>
            </w:pPr>
            <w:r w:rsidRPr="000A56ED">
              <w:rPr>
                <w:rFonts w:ascii="Courier New" w:hAnsi="Courier New" w:cs="Courier New"/>
              </w:rPr>
              <w:t>Switch#</w:t>
            </w:r>
            <w:r>
              <w:rPr>
                <w:rFonts w:ascii="Courier New" w:hAnsi="Courier New" w:cs="Courier New"/>
                <w:b/>
                <w:bCs/>
              </w:rPr>
              <w:t xml:space="preserve"> show ip dhcp pool</w:t>
            </w:r>
          </w:p>
          <w:p w14:paraId="50F4BABA" w14:textId="77777777" w:rsidR="00F54036" w:rsidRPr="000A56ED" w:rsidRDefault="00F54036" w:rsidP="00457AE6">
            <w:pPr>
              <w:ind w:right="20"/>
              <w:rPr>
                <w:rFonts w:cs="Times New Roman"/>
              </w:rPr>
            </w:pPr>
            <w:r w:rsidRPr="000A56ED">
              <w:rPr>
                <w:rFonts w:cs="Times New Roman"/>
              </w:rPr>
              <w:t>Pool marketing :</w:t>
            </w:r>
          </w:p>
          <w:p w14:paraId="57AC5453" w14:textId="77777777" w:rsidR="00F54036" w:rsidRPr="000A56ED" w:rsidRDefault="00F54036" w:rsidP="00457AE6">
            <w:pPr>
              <w:ind w:right="20"/>
              <w:rPr>
                <w:rFonts w:cs="Times New Roman"/>
              </w:rPr>
            </w:pPr>
            <w:r w:rsidRPr="000A56ED">
              <w:rPr>
                <w:rFonts w:cs="Times New Roman"/>
              </w:rPr>
              <w:t xml:space="preserve">  network: 192.168.1.0/24</w:t>
            </w:r>
          </w:p>
          <w:p w14:paraId="092BDD6E" w14:textId="77777777" w:rsidR="00F54036" w:rsidRPr="000A56ED" w:rsidRDefault="00F54036" w:rsidP="00457AE6">
            <w:pPr>
              <w:ind w:right="20"/>
              <w:rPr>
                <w:rFonts w:cs="Times New Roman"/>
              </w:rPr>
            </w:pPr>
            <w:r w:rsidRPr="000A56ED">
              <w:rPr>
                <w:rFonts w:cs="Times New Roman"/>
              </w:rPr>
              <w:t xml:space="preserve">  address range(s):</w:t>
            </w:r>
          </w:p>
          <w:p w14:paraId="72DA804D" w14:textId="77777777" w:rsidR="00F54036" w:rsidRPr="000A56ED" w:rsidRDefault="00F54036" w:rsidP="00457AE6">
            <w:pPr>
              <w:ind w:right="20"/>
              <w:rPr>
                <w:rFonts w:cs="Times New Roman"/>
              </w:rPr>
            </w:pPr>
            <w:r w:rsidRPr="000A56ED">
              <w:rPr>
                <w:rFonts w:cs="Times New Roman"/>
              </w:rPr>
              <w:t xml:space="preserve">    add: 192.168.1.10 to 192.168.1.100</w:t>
            </w:r>
          </w:p>
          <w:p w14:paraId="437904C8" w14:textId="77777777" w:rsidR="00F54036" w:rsidRPr="000A56ED" w:rsidRDefault="00F54036" w:rsidP="00457AE6">
            <w:pPr>
              <w:ind w:right="20"/>
              <w:rPr>
                <w:rFonts w:cs="Times New Roman"/>
              </w:rPr>
            </w:pPr>
            <w:r w:rsidRPr="000A56ED">
              <w:rPr>
                <w:rFonts w:cs="Times New Roman"/>
              </w:rPr>
              <w:t xml:space="preserve">    add: 192.168.1.150 to 192.168.1.230</w:t>
            </w:r>
          </w:p>
          <w:p w14:paraId="14B93B69" w14:textId="77777777" w:rsidR="00F54036" w:rsidRPr="000A56ED" w:rsidRDefault="00F54036" w:rsidP="00457AE6">
            <w:pPr>
              <w:ind w:right="20"/>
              <w:rPr>
                <w:rFonts w:cs="Times New Roman"/>
              </w:rPr>
            </w:pPr>
            <w:r w:rsidRPr="000A56ED">
              <w:rPr>
                <w:rFonts w:cs="Times New Roman"/>
              </w:rPr>
              <w:t xml:space="preserve">  lease &lt;days:hours:minutes&gt; &lt;1:0:0&gt;</w:t>
            </w:r>
          </w:p>
          <w:p w14:paraId="2128DAF3" w14:textId="77777777" w:rsidR="00F54036" w:rsidRPr="000A56ED" w:rsidRDefault="00F54036" w:rsidP="00457AE6">
            <w:pPr>
              <w:ind w:right="20"/>
              <w:rPr>
                <w:rFonts w:cs="Times New Roman"/>
              </w:rPr>
            </w:pPr>
            <w:r w:rsidRPr="000A56ED">
              <w:rPr>
                <w:rFonts w:cs="Times New Roman"/>
              </w:rPr>
              <w:t xml:space="preserve">  domain: </w:t>
            </w:r>
            <w:r w:rsidR="00E93CDC">
              <w:rPr>
                <w:rFonts w:cs="Times New Roman"/>
              </w:rPr>
              <w:t>CommScope</w:t>
            </w:r>
            <w:r w:rsidRPr="000A56ED">
              <w:rPr>
                <w:rFonts w:cs="Times New Roman"/>
              </w:rPr>
              <w:t>.com</w:t>
            </w:r>
          </w:p>
          <w:p w14:paraId="376471C5" w14:textId="77777777" w:rsidR="00F54036" w:rsidRPr="000A56ED" w:rsidRDefault="00F54036" w:rsidP="00457AE6">
            <w:pPr>
              <w:ind w:right="20"/>
              <w:rPr>
                <w:rFonts w:cs="Times New Roman"/>
              </w:rPr>
            </w:pPr>
            <w:r w:rsidRPr="000A56ED">
              <w:rPr>
                <w:rFonts w:cs="Times New Roman"/>
              </w:rPr>
              <w:t xml:space="preserve">  no dns-servers</w:t>
            </w:r>
          </w:p>
          <w:p w14:paraId="236D7613" w14:textId="77777777" w:rsidR="00F54036" w:rsidRPr="000A56ED" w:rsidRDefault="00F54036" w:rsidP="00457AE6">
            <w:pPr>
              <w:ind w:right="20"/>
              <w:rPr>
                <w:rFonts w:cs="Times New Roman"/>
              </w:rPr>
            </w:pPr>
            <w:r w:rsidRPr="000A56ED">
              <w:rPr>
                <w:rFonts w:cs="Times New Roman" w:hint="eastAsia"/>
              </w:rPr>
              <w:t xml:space="preserve">  </w:t>
            </w:r>
            <w:r w:rsidRPr="000A56ED">
              <w:rPr>
                <w:rFonts w:cs="Times New Roman"/>
              </w:rPr>
              <w:t>default-router(s):  192.168.1.1</w:t>
            </w:r>
          </w:p>
          <w:p w14:paraId="395772C5" w14:textId="77777777" w:rsidR="00F54036" w:rsidRPr="000A56ED" w:rsidRDefault="00F54036" w:rsidP="00457AE6">
            <w:pPr>
              <w:ind w:right="20" w:firstLine="120"/>
              <w:rPr>
                <w:rFonts w:cs="Times New Roman"/>
              </w:rPr>
            </w:pPr>
          </w:p>
          <w:p w14:paraId="6ADACE6C" w14:textId="77777777" w:rsidR="00F54036" w:rsidRPr="000A56ED" w:rsidRDefault="00F54036" w:rsidP="00457AE6">
            <w:pPr>
              <w:ind w:right="20"/>
              <w:rPr>
                <w:rFonts w:cs="Times New Roman"/>
              </w:rPr>
            </w:pPr>
            <w:r w:rsidRPr="000A56ED">
              <w:rPr>
                <w:rFonts w:cs="Times New Roman"/>
              </w:rPr>
              <w:t>Pool sales1 :</w:t>
            </w:r>
          </w:p>
          <w:p w14:paraId="672E03C9" w14:textId="77777777" w:rsidR="00F54036" w:rsidRPr="000A56ED" w:rsidRDefault="00F54036" w:rsidP="00457AE6">
            <w:pPr>
              <w:ind w:right="20"/>
              <w:rPr>
                <w:rFonts w:cs="Times New Roman"/>
              </w:rPr>
            </w:pPr>
            <w:r w:rsidRPr="000A56ED">
              <w:rPr>
                <w:rFonts w:cs="Times New Roman"/>
              </w:rPr>
              <w:t xml:space="preserve">  network: 192.168.2.0/24</w:t>
            </w:r>
          </w:p>
          <w:p w14:paraId="6B542E47" w14:textId="77777777" w:rsidR="00F54036" w:rsidRPr="000A56ED" w:rsidRDefault="00F54036" w:rsidP="00457AE6">
            <w:pPr>
              <w:ind w:right="20"/>
              <w:rPr>
                <w:rFonts w:cs="Times New Roman"/>
              </w:rPr>
            </w:pPr>
            <w:r w:rsidRPr="000A56ED">
              <w:rPr>
                <w:rFonts w:cs="Times New Roman"/>
              </w:rPr>
              <w:t xml:space="preserve">  address range(s):</w:t>
            </w:r>
          </w:p>
          <w:p w14:paraId="17804817" w14:textId="77777777" w:rsidR="00F54036" w:rsidRPr="000A56ED" w:rsidRDefault="00F54036" w:rsidP="00457AE6">
            <w:pPr>
              <w:ind w:right="20"/>
              <w:rPr>
                <w:rFonts w:cs="Times New Roman"/>
              </w:rPr>
            </w:pPr>
            <w:r w:rsidRPr="000A56ED">
              <w:rPr>
                <w:rFonts w:cs="Times New Roman"/>
              </w:rPr>
              <w:t xml:space="preserve">    add: 192.168.2.10 to 192.168.2.240</w:t>
            </w:r>
          </w:p>
          <w:p w14:paraId="2F5A5C38" w14:textId="77777777" w:rsidR="00F54036" w:rsidRPr="000A56ED" w:rsidRDefault="00F54036" w:rsidP="00457AE6">
            <w:pPr>
              <w:ind w:right="20"/>
              <w:rPr>
                <w:rFonts w:cs="Times New Roman"/>
              </w:rPr>
            </w:pPr>
            <w:r w:rsidRPr="000A56ED">
              <w:rPr>
                <w:rFonts w:cs="Times New Roman"/>
              </w:rPr>
              <w:t xml:space="preserve">  lease &lt;days:hours:minutes&gt; &lt;0:12:0&gt;</w:t>
            </w:r>
          </w:p>
          <w:p w14:paraId="38909D39" w14:textId="77777777" w:rsidR="00F54036" w:rsidRPr="000A56ED" w:rsidRDefault="00F54036" w:rsidP="00457AE6">
            <w:pPr>
              <w:ind w:right="20"/>
              <w:rPr>
                <w:rFonts w:cs="Times New Roman"/>
              </w:rPr>
            </w:pPr>
            <w:r w:rsidRPr="000A56ED">
              <w:rPr>
                <w:rFonts w:cs="Times New Roman"/>
              </w:rPr>
              <w:t xml:space="preserve">  no domain is defined</w:t>
            </w:r>
          </w:p>
          <w:p w14:paraId="1EEC551F" w14:textId="77777777" w:rsidR="00F54036" w:rsidRPr="000A56ED" w:rsidRDefault="00F54036" w:rsidP="00457AE6">
            <w:pPr>
              <w:ind w:right="20"/>
              <w:rPr>
                <w:rFonts w:cs="Times New Roman"/>
              </w:rPr>
            </w:pPr>
            <w:r w:rsidRPr="000A56ED">
              <w:rPr>
                <w:rFonts w:cs="Times New Roman"/>
              </w:rPr>
              <w:t xml:space="preserve">  dns-server(s):  1.2.3.4, 1.2.3.5</w:t>
            </w:r>
          </w:p>
          <w:p w14:paraId="6B8A4FB0" w14:textId="77777777" w:rsidR="00F54036" w:rsidRPr="000A56ED" w:rsidRDefault="00F54036" w:rsidP="00457AE6">
            <w:pPr>
              <w:ind w:right="20" w:firstLine="120"/>
              <w:rPr>
                <w:rFonts w:cs="Times New Roman"/>
              </w:rPr>
            </w:pPr>
            <w:r w:rsidRPr="000A56ED">
              <w:rPr>
                <w:rFonts w:cs="Times New Roman"/>
              </w:rPr>
              <w:t xml:space="preserve">default-router(s):  192.168.2.1 </w:t>
            </w:r>
          </w:p>
          <w:p w14:paraId="34201371" w14:textId="77777777" w:rsidR="00F54036" w:rsidRPr="000A56ED" w:rsidRDefault="00F54036" w:rsidP="00457AE6">
            <w:pPr>
              <w:ind w:right="20" w:firstLine="120"/>
              <w:rPr>
                <w:rFonts w:cs="Times New Roman"/>
              </w:rPr>
            </w:pPr>
          </w:p>
          <w:p w14:paraId="4D969D4F" w14:textId="77777777" w:rsidR="00F54036" w:rsidRPr="000A56ED" w:rsidRDefault="00F54036" w:rsidP="00457AE6">
            <w:pPr>
              <w:ind w:right="20"/>
              <w:rPr>
                <w:rFonts w:cs="Times New Roman"/>
              </w:rPr>
            </w:pPr>
            <w:r w:rsidRPr="000A56ED">
              <w:rPr>
                <w:rFonts w:cs="Times New Roman"/>
              </w:rPr>
              <w:t>Pool sales2 :</w:t>
            </w:r>
          </w:p>
          <w:p w14:paraId="261DAF93" w14:textId="77777777" w:rsidR="00F54036" w:rsidRPr="000A56ED" w:rsidRDefault="00F54036" w:rsidP="00457AE6">
            <w:pPr>
              <w:ind w:right="20"/>
              <w:rPr>
                <w:rFonts w:cs="Times New Roman"/>
              </w:rPr>
            </w:pPr>
            <w:r w:rsidRPr="000A56ED">
              <w:rPr>
                <w:rFonts w:cs="Times New Roman"/>
              </w:rPr>
              <w:t xml:space="preserve">  network: 192.168.3.0/24</w:t>
            </w:r>
          </w:p>
          <w:p w14:paraId="5BE56601" w14:textId="77777777" w:rsidR="00F54036" w:rsidRPr="000A56ED" w:rsidRDefault="00F54036" w:rsidP="00457AE6">
            <w:pPr>
              <w:ind w:right="20"/>
              <w:rPr>
                <w:rFonts w:cs="Times New Roman"/>
              </w:rPr>
            </w:pPr>
            <w:r w:rsidRPr="000A56ED">
              <w:rPr>
                <w:rFonts w:cs="Times New Roman"/>
              </w:rPr>
              <w:t xml:space="preserve">  address range(s):</w:t>
            </w:r>
          </w:p>
          <w:p w14:paraId="0A8718C5" w14:textId="77777777" w:rsidR="00F54036" w:rsidRPr="000A56ED" w:rsidRDefault="00F54036" w:rsidP="00457AE6">
            <w:pPr>
              <w:ind w:right="20"/>
              <w:rPr>
                <w:rFonts w:cs="Times New Roman"/>
              </w:rPr>
            </w:pPr>
            <w:r w:rsidRPr="000A56ED">
              <w:rPr>
                <w:rFonts w:cs="Times New Roman"/>
              </w:rPr>
              <w:t xml:space="preserve">    add: 192.168.3.10 to 192.168.3.50</w:t>
            </w:r>
          </w:p>
          <w:p w14:paraId="7BCE0053" w14:textId="77777777" w:rsidR="00F54036" w:rsidRPr="000A56ED" w:rsidRDefault="00F54036" w:rsidP="00457AE6">
            <w:pPr>
              <w:ind w:right="20"/>
              <w:rPr>
                <w:rFonts w:cs="Times New Roman"/>
              </w:rPr>
            </w:pPr>
            <w:r w:rsidRPr="000A56ED">
              <w:rPr>
                <w:rFonts w:cs="Times New Roman"/>
              </w:rPr>
              <w:t xml:space="preserve">    add: 192.168.3.100 to 192.168.3.230</w:t>
            </w:r>
          </w:p>
          <w:p w14:paraId="28EF6A4A" w14:textId="77777777" w:rsidR="00F54036" w:rsidRPr="000A56ED" w:rsidRDefault="00F54036" w:rsidP="00457AE6">
            <w:pPr>
              <w:ind w:right="20"/>
              <w:rPr>
                <w:rFonts w:cs="Times New Roman"/>
              </w:rPr>
            </w:pPr>
            <w:r w:rsidRPr="000A56ED">
              <w:rPr>
                <w:rFonts w:cs="Times New Roman"/>
              </w:rPr>
              <w:t xml:space="preserve">  lease &lt;days:hours:minutes&gt; &lt;0:12:0&gt;</w:t>
            </w:r>
          </w:p>
          <w:p w14:paraId="03CD4F5C" w14:textId="77777777" w:rsidR="00F54036" w:rsidRPr="000A56ED" w:rsidRDefault="00F54036" w:rsidP="00457AE6">
            <w:pPr>
              <w:ind w:right="20"/>
              <w:rPr>
                <w:rFonts w:cs="Times New Roman"/>
              </w:rPr>
            </w:pPr>
            <w:r w:rsidRPr="000A56ED">
              <w:rPr>
                <w:rFonts w:cs="Times New Roman"/>
              </w:rPr>
              <w:t xml:space="preserve">  no domain is defined</w:t>
            </w:r>
          </w:p>
          <w:p w14:paraId="766A31EB" w14:textId="77777777" w:rsidR="00F54036" w:rsidRPr="000A56ED" w:rsidRDefault="00F54036" w:rsidP="00457AE6">
            <w:pPr>
              <w:ind w:right="20"/>
              <w:rPr>
                <w:rFonts w:cs="Times New Roman"/>
              </w:rPr>
            </w:pPr>
            <w:r w:rsidRPr="000A56ED">
              <w:rPr>
                <w:rFonts w:cs="Times New Roman"/>
              </w:rPr>
              <w:t xml:space="preserve">  dns-server(s):  1.2.3.4, 1.2.3.5</w:t>
            </w:r>
          </w:p>
          <w:p w14:paraId="6309F8BC" w14:textId="77777777" w:rsidR="00F54036" w:rsidRPr="000A56ED" w:rsidRDefault="00F54036" w:rsidP="00457AE6">
            <w:pPr>
              <w:ind w:right="20" w:firstLine="120"/>
              <w:rPr>
                <w:rFonts w:cs="Times New Roman"/>
              </w:rPr>
            </w:pPr>
            <w:r w:rsidRPr="000A56ED">
              <w:rPr>
                <w:rFonts w:cs="Times New Roman"/>
              </w:rPr>
              <w:t>default-router(s):  192.168.3.1</w:t>
            </w:r>
          </w:p>
          <w:p w14:paraId="10982196" w14:textId="77777777" w:rsidR="00F54036" w:rsidRPr="000A56ED" w:rsidRDefault="00F54036" w:rsidP="00457AE6">
            <w:pPr>
              <w:ind w:right="20"/>
              <w:rPr>
                <w:rFonts w:cs="Times New Roman"/>
                <w:b/>
                <w:bCs/>
              </w:rPr>
            </w:pPr>
            <w:r w:rsidRPr="000A56ED">
              <w:rPr>
                <w:rFonts w:cs="Times New Roman"/>
              </w:rPr>
              <w:t>Switch#</w:t>
            </w:r>
          </w:p>
        </w:tc>
      </w:tr>
    </w:tbl>
    <w:p w14:paraId="27481454" w14:textId="77777777"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869"/>
        <w:gridCol w:w="1055"/>
        <w:gridCol w:w="6008"/>
      </w:tblGrid>
      <w:tr w:rsidR="00F54036" w14:paraId="0D13F0C6" w14:textId="77777777" w:rsidTr="00150139">
        <w:tc>
          <w:tcPr>
            <w:tcW w:w="900" w:type="dxa"/>
            <w:vAlign w:val="center"/>
          </w:tcPr>
          <w:p w14:paraId="1340939D"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Default="00F54036" w:rsidP="00457AE6">
            <w:pPr>
              <w:pStyle w:val="aa"/>
              <w:ind w:right="20"/>
              <w:jc w:val="both"/>
              <w:rPr>
                <w:b/>
                <w:bCs/>
              </w:rPr>
            </w:pPr>
            <w:r>
              <w:rPr>
                <w:b/>
                <w:bCs/>
              </w:rPr>
              <w:t>Notice</w:t>
            </w:r>
          </w:p>
        </w:tc>
        <w:tc>
          <w:tcPr>
            <w:tcW w:w="6800" w:type="dxa"/>
            <w:vAlign w:val="center"/>
          </w:tcPr>
          <w:p w14:paraId="517B951A" w14:textId="77777777" w:rsidR="00F54036" w:rsidRDefault="00F54036" w:rsidP="00457AE6">
            <w:pPr>
              <w:pStyle w:val="aa"/>
              <w:ind w:right="20"/>
            </w:pPr>
            <w:r w:rsidRPr="002F5F3A">
              <w:t>With show running-config command, you can see the configuration information that the administrator has set.</w:t>
            </w:r>
          </w:p>
        </w:tc>
      </w:tr>
    </w:tbl>
    <w:p w14:paraId="510885BD" w14:textId="77777777" w:rsidR="00BB71A4" w:rsidRDefault="00BB71A4" w:rsidP="00457AE6">
      <w:pPr>
        <w:ind w:right="20"/>
        <w:rPr>
          <w:rFonts w:cs="Times New Roman"/>
        </w:rPr>
      </w:pPr>
    </w:p>
    <w:p w14:paraId="4EFF8B23" w14:textId="77777777" w:rsidR="00F54036" w:rsidRDefault="00F54036" w:rsidP="00457AE6">
      <w:pPr>
        <w:ind w:leftChars="900" w:left="1620" w:right="20"/>
      </w:pPr>
      <w:r w:rsidRPr="002F5F3A">
        <w:t xml:space="preserve">The following example shows the IP address that DHCP server </w:t>
      </w:r>
      <w:r>
        <w:t xml:space="preserve">has </w:t>
      </w:r>
      <w:r w:rsidRPr="002F5F3A">
        <w:t>assigned to the client:</w:t>
      </w:r>
    </w:p>
    <w:tbl>
      <w:tblPr>
        <w:tblStyle w:val="48"/>
        <w:tblW w:w="0" w:type="auto"/>
        <w:tblLook w:val="0000" w:firstRow="0" w:lastRow="0" w:firstColumn="0" w:lastColumn="0" w:noHBand="0" w:noVBand="0"/>
      </w:tblPr>
      <w:tblGrid>
        <w:gridCol w:w="1590"/>
        <w:gridCol w:w="2130"/>
        <w:gridCol w:w="2471"/>
        <w:gridCol w:w="1854"/>
      </w:tblGrid>
      <w:tr w:rsidR="00F54036" w14:paraId="04A4DE7A" w14:textId="77777777" w:rsidTr="00150139">
        <w:tc>
          <w:tcPr>
            <w:tcW w:w="8435" w:type="dxa"/>
            <w:gridSpan w:val="4"/>
          </w:tcPr>
          <w:p w14:paraId="3C8991A3" w14:textId="77777777" w:rsidR="00F54036" w:rsidRDefault="00F54036" w:rsidP="00457AE6">
            <w:pPr>
              <w:ind w:right="20"/>
              <w:rPr>
                <w:rFonts w:cs="Times New Roman"/>
              </w:rPr>
            </w:pPr>
            <w:r>
              <w:rPr>
                <w:rFonts w:ascii="Courier New" w:hAnsi="Courier New" w:cs="Courier New"/>
              </w:rPr>
              <w:lastRenderedPageBreak/>
              <w:t xml:space="preserve">Switch# </w:t>
            </w:r>
            <w:r>
              <w:rPr>
                <w:rFonts w:ascii="Courier New" w:hAnsi="Courier New" w:cs="Courier New"/>
                <w:b/>
                <w:bCs/>
              </w:rPr>
              <w:t>show ip dhcp binding</w:t>
            </w:r>
          </w:p>
        </w:tc>
      </w:tr>
      <w:tr w:rsidR="00F54036" w14:paraId="49C4E8E9" w14:textId="77777777" w:rsidTr="00150139">
        <w:tc>
          <w:tcPr>
            <w:tcW w:w="1600" w:type="dxa"/>
          </w:tcPr>
          <w:p w14:paraId="43F7B401" w14:textId="77777777" w:rsidR="00F54036" w:rsidRDefault="00F54036" w:rsidP="00457AE6">
            <w:pPr>
              <w:ind w:right="20"/>
              <w:rPr>
                <w:rFonts w:cs="Times New Roman"/>
              </w:rPr>
            </w:pPr>
            <w:r>
              <w:rPr>
                <w:rFonts w:ascii="Courier New" w:hAnsi="Courier New" w:cs="Courier New"/>
              </w:rPr>
              <w:t>IP address</w:t>
            </w:r>
          </w:p>
        </w:tc>
        <w:tc>
          <w:tcPr>
            <w:tcW w:w="2140" w:type="dxa"/>
          </w:tcPr>
          <w:p w14:paraId="10C1615C" w14:textId="77777777" w:rsidR="00F54036" w:rsidRDefault="00F54036" w:rsidP="00457AE6">
            <w:pPr>
              <w:ind w:right="20"/>
              <w:rPr>
                <w:rFonts w:cs="Times New Roman"/>
              </w:rPr>
            </w:pPr>
            <w:r>
              <w:rPr>
                <w:rFonts w:ascii="Courier New" w:hAnsi="Courier New" w:cs="Courier New"/>
              </w:rPr>
              <w:t>Hardware address</w:t>
            </w:r>
          </w:p>
        </w:tc>
        <w:tc>
          <w:tcPr>
            <w:tcW w:w="2672" w:type="dxa"/>
          </w:tcPr>
          <w:p w14:paraId="65C0B57A" w14:textId="77777777" w:rsidR="00F54036" w:rsidRDefault="00F54036" w:rsidP="00457AE6">
            <w:pPr>
              <w:ind w:right="20"/>
              <w:rPr>
                <w:rFonts w:cs="Times New Roman"/>
              </w:rPr>
            </w:pPr>
            <w:r>
              <w:rPr>
                <w:rFonts w:ascii="Courier New" w:hAnsi="Courier New" w:cs="Courier New"/>
              </w:rPr>
              <w:t>Lease expiration</w:t>
            </w:r>
          </w:p>
        </w:tc>
        <w:tc>
          <w:tcPr>
            <w:tcW w:w="2023" w:type="dxa"/>
          </w:tcPr>
          <w:p w14:paraId="2CFEE5DC" w14:textId="77777777" w:rsidR="00F54036" w:rsidRDefault="00F54036" w:rsidP="00457AE6">
            <w:pPr>
              <w:ind w:right="20"/>
              <w:rPr>
                <w:rFonts w:cs="Times New Roman"/>
              </w:rPr>
            </w:pPr>
            <w:r>
              <w:rPr>
                <w:rFonts w:ascii="Courier New" w:hAnsi="Courier New" w:cs="Courier New"/>
              </w:rPr>
              <w:t>Type</w:t>
            </w:r>
          </w:p>
        </w:tc>
      </w:tr>
      <w:tr w:rsidR="00F54036" w14:paraId="28836CAF" w14:textId="77777777" w:rsidTr="00150139">
        <w:tc>
          <w:tcPr>
            <w:tcW w:w="1600" w:type="dxa"/>
          </w:tcPr>
          <w:p w14:paraId="22281122" w14:textId="77777777" w:rsidR="00F54036" w:rsidRDefault="00F54036" w:rsidP="00457AE6">
            <w:pPr>
              <w:ind w:right="20"/>
              <w:rPr>
                <w:rFonts w:cs="Times New Roman"/>
              </w:rPr>
            </w:pPr>
            <w:r>
              <w:rPr>
                <w:rFonts w:ascii="Courier New" w:hAnsi="Courier New" w:cs="Courier New"/>
              </w:rPr>
              <w:t>192.168.</w:t>
            </w:r>
            <w:r>
              <w:rPr>
                <w:rFonts w:ascii="Courier New" w:hAnsi="Courier New" w:cs="Courier New" w:hint="eastAsia"/>
              </w:rPr>
              <w:t>2</w:t>
            </w:r>
            <w:r>
              <w:rPr>
                <w:rFonts w:ascii="Courier New" w:hAnsi="Courier New" w:cs="Courier New"/>
              </w:rPr>
              <w:t>.</w:t>
            </w:r>
            <w:r>
              <w:rPr>
                <w:rFonts w:ascii="Courier New" w:hAnsi="Courier New" w:cs="Courier New" w:hint="eastAsia"/>
              </w:rPr>
              <w:t>10</w:t>
            </w:r>
          </w:p>
        </w:tc>
        <w:tc>
          <w:tcPr>
            <w:tcW w:w="2140" w:type="dxa"/>
          </w:tcPr>
          <w:p w14:paraId="7625FAB3" w14:textId="77777777" w:rsidR="00F54036" w:rsidRDefault="00F54036" w:rsidP="00457AE6">
            <w:pPr>
              <w:ind w:right="20"/>
              <w:rPr>
                <w:rFonts w:cs="Times New Roman"/>
              </w:rPr>
            </w:pPr>
            <w:r>
              <w:rPr>
                <w:rFonts w:ascii="Courier New" w:hAnsi="Courier New" w:cs="Courier New"/>
              </w:rPr>
              <w:t>00:01:02:94:77:d7</w:t>
            </w:r>
          </w:p>
        </w:tc>
        <w:tc>
          <w:tcPr>
            <w:tcW w:w="2672" w:type="dxa"/>
          </w:tcPr>
          <w:p w14:paraId="2A0F8B75" w14:textId="77777777" w:rsidR="00F54036" w:rsidRDefault="00F54036" w:rsidP="00457AE6">
            <w:pPr>
              <w:ind w:right="20"/>
              <w:rPr>
                <w:rFonts w:cs="Times New Roman"/>
              </w:rPr>
            </w:pPr>
            <w:r>
              <w:rPr>
                <w:rFonts w:ascii="Courier New" w:hAnsi="Courier New" w:cs="Courier New"/>
              </w:rPr>
              <w:t>Infinite</w:t>
            </w:r>
          </w:p>
        </w:tc>
        <w:tc>
          <w:tcPr>
            <w:tcW w:w="2023" w:type="dxa"/>
          </w:tcPr>
          <w:p w14:paraId="3165C6AB" w14:textId="77777777" w:rsidR="00F54036" w:rsidRDefault="00F54036" w:rsidP="00457AE6">
            <w:pPr>
              <w:ind w:right="20"/>
              <w:rPr>
                <w:rFonts w:cs="Times New Roman"/>
              </w:rPr>
            </w:pPr>
            <w:r>
              <w:rPr>
                <w:rFonts w:ascii="Courier New" w:hAnsi="Courier New" w:cs="Courier New"/>
              </w:rPr>
              <w:t>Maunal</w:t>
            </w:r>
          </w:p>
        </w:tc>
      </w:tr>
      <w:tr w:rsidR="00F54036" w14:paraId="4FBA52DA" w14:textId="77777777" w:rsidTr="00150139">
        <w:tc>
          <w:tcPr>
            <w:tcW w:w="1600" w:type="dxa"/>
          </w:tcPr>
          <w:p w14:paraId="54ED31E4" w14:textId="77777777" w:rsidR="00F54036" w:rsidRDefault="00F54036" w:rsidP="00457AE6">
            <w:pPr>
              <w:ind w:right="20"/>
              <w:rPr>
                <w:rFonts w:cs="Times New Roman"/>
              </w:rPr>
            </w:pPr>
            <w:r>
              <w:rPr>
                <w:rFonts w:ascii="Courier New" w:hAnsi="Courier New" w:cs="Courier New"/>
              </w:rPr>
              <w:t>192.168.3.10</w:t>
            </w:r>
          </w:p>
        </w:tc>
        <w:tc>
          <w:tcPr>
            <w:tcW w:w="2140" w:type="dxa"/>
          </w:tcPr>
          <w:p w14:paraId="2A9FDA23" w14:textId="77777777" w:rsidR="00F54036" w:rsidRDefault="00F54036" w:rsidP="00457AE6">
            <w:pPr>
              <w:ind w:right="20"/>
              <w:rPr>
                <w:rFonts w:cs="Times New Roman"/>
              </w:rPr>
            </w:pPr>
            <w:r>
              <w:rPr>
                <w:rFonts w:ascii="Courier New" w:hAnsi="Courier New" w:cs="Courier New"/>
              </w:rPr>
              <w:t>02:c7:f8:00:04:22</w:t>
            </w:r>
          </w:p>
        </w:tc>
        <w:tc>
          <w:tcPr>
            <w:tcW w:w="2672" w:type="dxa"/>
          </w:tcPr>
          <w:p w14:paraId="5180302E" w14:textId="77777777" w:rsidR="00F54036" w:rsidRDefault="00F54036" w:rsidP="00457AE6">
            <w:pPr>
              <w:ind w:right="20"/>
              <w:rPr>
                <w:rFonts w:cs="Times New Roman"/>
              </w:rPr>
            </w:pPr>
            <w:r>
              <w:rPr>
                <w:rFonts w:ascii="Courier New" w:hAnsi="Courier New" w:cs="Courier New"/>
              </w:rPr>
              <w:t>Infinite</w:t>
            </w:r>
          </w:p>
        </w:tc>
        <w:tc>
          <w:tcPr>
            <w:tcW w:w="2023" w:type="dxa"/>
          </w:tcPr>
          <w:p w14:paraId="3DC528C8" w14:textId="77777777" w:rsidR="00F54036" w:rsidRPr="000A56ED" w:rsidRDefault="00F54036" w:rsidP="00457AE6">
            <w:pPr>
              <w:ind w:right="20"/>
              <w:rPr>
                <w:rFonts w:ascii="Courier" w:eastAsia="바탕" w:hAnsi="Courier" w:cs="Courier"/>
                <w:color w:val="333333"/>
                <w:kern w:val="0"/>
                <w:sz w:val="16"/>
                <w:szCs w:val="16"/>
              </w:rPr>
            </w:pPr>
            <w:r>
              <w:rPr>
                <w:rFonts w:ascii="Courier New" w:hAnsi="Courier New" w:cs="Courier New"/>
              </w:rPr>
              <w:t>Maunal</w:t>
            </w:r>
          </w:p>
        </w:tc>
      </w:tr>
      <w:tr w:rsidR="00F54036" w14:paraId="13A82CBE" w14:textId="77777777" w:rsidTr="00150139">
        <w:tc>
          <w:tcPr>
            <w:tcW w:w="8435" w:type="dxa"/>
            <w:gridSpan w:val="4"/>
          </w:tcPr>
          <w:p w14:paraId="3A095900" w14:textId="77777777" w:rsidR="00F54036" w:rsidRPr="000A56ED" w:rsidRDefault="00F54036" w:rsidP="00457AE6">
            <w:pPr>
              <w:ind w:right="20"/>
              <w:rPr>
                <w:rFonts w:ascii="Courier New" w:hAnsi="Courier New" w:cs="Courier New"/>
              </w:rPr>
            </w:pPr>
            <w:r w:rsidRPr="000A56ED">
              <w:rPr>
                <w:rFonts w:ascii="Courier New" w:hAnsi="Courier New" w:cs="Courier New"/>
              </w:rPr>
              <w:t xml:space="preserve">total </w:t>
            </w:r>
            <w:r>
              <w:rPr>
                <w:rFonts w:ascii="Courier New" w:hAnsi="Courier New" w:cs="Courier New" w:hint="eastAsia"/>
              </w:rPr>
              <w:t>2</w:t>
            </w:r>
            <w:r w:rsidRPr="000A56ED">
              <w:rPr>
                <w:rFonts w:ascii="Courier New" w:hAnsi="Courier New" w:cs="Courier New"/>
              </w:rPr>
              <w:t xml:space="preserve"> bindings found</w:t>
            </w:r>
          </w:p>
        </w:tc>
      </w:tr>
    </w:tbl>
    <w:p w14:paraId="35C94366" w14:textId="77777777" w:rsidR="00F54036" w:rsidRDefault="00F54036" w:rsidP="00457AE6">
      <w:pPr>
        <w:pStyle w:val="a3"/>
        <w:ind w:left="0" w:right="20"/>
      </w:pPr>
      <w:r w:rsidRPr="002F5F3A">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14:paraId="6FEA581F" w14:textId="77777777" w:rsidTr="00150139">
        <w:tc>
          <w:tcPr>
            <w:tcW w:w="9156" w:type="dxa"/>
            <w:gridSpan w:val="2"/>
          </w:tcPr>
          <w:p w14:paraId="052B79BF" w14:textId="77777777" w:rsidR="00F54036" w:rsidRPr="00A93285" w:rsidRDefault="00F54036" w:rsidP="00457AE6">
            <w:pPr>
              <w:pStyle w:val="ac"/>
            </w:pPr>
            <w:r w:rsidRPr="00A93285">
              <w:t>Switch(Config)# show ip dhcp binding detail</w:t>
            </w:r>
          </w:p>
        </w:tc>
      </w:tr>
      <w:tr w:rsidR="00F54036" w14:paraId="1467E4BF" w14:textId="77777777" w:rsidTr="00150139">
        <w:tc>
          <w:tcPr>
            <w:tcW w:w="9156" w:type="dxa"/>
            <w:gridSpan w:val="2"/>
          </w:tcPr>
          <w:p w14:paraId="0C437EE6" w14:textId="77777777" w:rsidR="00F54036" w:rsidRDefault="00F54036" w:rsidP="00457AE6">
            <w:pPr>
              <w:pStyle w:val="aa"/>
              <w:ind w:right="20"/>
            </w:pPr>
            <w:r>
              <w:t>---------------------------------------------------------------------------</w:t>
            </w:r>
          </w:p>
        </w:tc>
      </w:tr>
      <w:tr w:rsidR="00F54036" w14:paraId="5D37CF94" w14:textId="77777777" w:rsidTr="00150139">
        <w:tc>
          <w:tcPr>
            <w:tcW w:w="2619" w:type="dxa"/>
          </w:tcPr>
          <w:p w14:paraId="70BF26C9" w14:textId="77777777"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14:paraId="703FDE15" w14:textId="77777777" w:rsidR="00F54036" w:rsidRDefault="00F54036" w:rsidP="00457AE6">
            <w:pPr>
              <w:pStyle w:val="aa"/>
              <w:ind w:right="20"/>
              <w:rPr>
                <w:rFonts w:ascii="Courier New" w:hAnsi="Courier New" w:cs="Courier New"/>
              </w:rPr>
            </w:pPr>
            <w:r>
              <w:rPr>
                <w:rFonts w:ascii="Courier New" w:hAnsi="Courier New" w:cs="Courier New"/>
              </w:rPr>
              <w:t>: Manual</w:t>
            </w:r>
          </w:p>
        </w:tc>
      </w:tr>
      <w:tr w:rsidR="00F54036" w14:paraId="4F3FB2CA" w14:textId="77777777" w:rsidTr="00150139">
        <w:tc>
          <w:tcPr>
            <w:tcW w:w="2619" w:type="dxa"/>
          </w:tcPr>
          <w:p w14:paraId="412335A9" w14:textId="77777777"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14:paraId="7ECE6683" w14:textId="77777777"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2.10</w:t>
            </w:r>
          </w:p>
        </w:tc>
      </w:tr>
      <w:tr w:rsidR="00F54036" w14:paraId="7E463490" w14:textId="77777777" w:rsidTr="00150139">
        <w:tc>
          <w:tcPr>
            <w:tcW w:w="2619" w:type="dxa"/>
          </w:tcPr>
          <w:p w14:paraId="59BACB52" w14:textId="77777777"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14:paraId="6E16DDC1" w14:textId="77777777" w:rsidR="00F54036" w:rsidRDefault="00F54036" w:rsidP="00457AE6">
            <w:pPr>
              <w:pStyle w:val="aa"/>
              <w:ind w:right="20"/>
              <w:rPr>
                <w:rFonts w:ascii="Courier New" w:hAnsi="Courier New" w:cs="Courier New"/>
              </w:rPr>
            </w:pPr>
            <w:r>
              <w:rPr>
                <w:rFonts w:ascii="Courier New" w:hAnsi="Courier New" w:cs="Courier New"/>
              </w:rPr>
              <w:t>: 00:01:02:94:77:d7</w:t>
            </w:r>
          </w:p>
        </w:tc>
      </w:tr>
      <w:tr w:rsidR="00F54036" w14:paraId="3244B5EB" w14:textId="77777777" w:rsidTr="00150139">
        <w:tc>
          <w:tcPr>
            <w:tcW w:w="2619" w:type="dxa"/>
          </w:tcPr>
          <w:p w14:paraId="665B7777" w14:textId="77777777"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14:paraId="5E02F382" w14:textId="77777777" w:rsidR="00F54036" w:rsidRDefault="00F54036" w:rsidP="00457AE6">
            <w:pPr>
              <w:pStyle w:val="aa"/>
              <w:ind w:right="20"/>
              <w:rPr>
                <w:rFonts w:ascii="Courier New" w:hAnsi="Courier New" w:cs="Courier New"/>
              </w:rPr>
            </w:pPr>
            <w:r>
              <w:rPr>
                <w:rFonts w:ascii="Courier New" w:hAnsi="Courier New" w:cs="Courier New"/>
              </w:rPr>
              <w:t>: -</w:t>
            </w:r>
          </w:p>
        </w:tc>
      </w:tr>
      <w:tr w:rsidR="00F54036" w14:paraId="4B4CA5E3" w14:textId="77777777" w:rsidTr="00150139">
        <w:tc>
          <w:tcPr>
            <w:tcW w:w="2619" w:type="dxa"/>
          </w:tcPr>
          <w:p w14:paraId="1103BD3C" w14:textId="77777777" w:rsidR="00F54036" w:rsidRPr="000A56ED" w:rsidRDefault="00F54036" w:rsidP="00457AE6">
            <w:pPr>
              <w:pStyle w:val="aa"/>
              <w:ind w:right="20"/>
              <w:rPr>
                <w:rFonts w:ascii="Courier New" w:hAnsi="Courier New" w:cs="Courier New"/>
              </w:rPr>
            </w:pPr>
            <w:r w:rsidRPr="000A56ED">
              <w:rPr>
                <w:rFonts w:ascii="Courier New" w:hAnsi="Courier New" w:cs="Courier New"/>
              </w:rPr>
              <w:t xml:space="preserve">Host Name </w:t>
            </w:r>
          </w:p>
        </w:tc>
        <w:tc>
          <w:tcPr>
            <w:tcW w:w="6537" w:type="dxa"/>
          </w:tcPr>
          <w:p w14:paraId="577F5780" w14:textId="77777777" w:rsidR="00F54036" w:rsidRPr="00A93285" w:rsidRDefault="00F54036" w:rsidP="00457AE6">
            <w:pPr>
              <w:pStyle w:val="ac"/>
            </w:pPr>
            <w:r w:rsidRPr="00A93285">
              <w:t>: -</w:t>
            </w:r>
          </w:p>
        </w:tc>
      </w:tr>
      <w:tr w:rsidR="00F54036" w14:paraId="53200B31" w14:textId="77777777" w:rsidTr="00150139">
        <w:tc>
          <w:tcPr>
            <w:tcW w:w="2619" w:type="dxa"/>
          </w:tcPr>
          <w:p w14:paraId="5684CDE1" w14:textId="77777777"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14:paraId="3FDB1777" w14:textId="77777777"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14:paraId="14F9F35F" w14:textId="77777777" w:rsidTr="00150139">
        <w:tc>
          <w:tcPr>
            <w:tcW w:w="9156" w:type="dxa"/>
            <w:gridSpan w:val="2"/>
          </w:tcPr>
          <w:p w14:paraId="0F5A4446" w14:textId="77777777" w:rsidR="00F54036" w:rsidRPr="00A93285" w:rsidRDefault="00F54036" w:rsidP="00457AE6">
            <w:pPr>
              <w:pStyle w:val="ac"/>
            </w:pPr>
            <w:r w:rsidRPr="00A93285">
              <w:t>---------------------------------------------------------------------------</w:t>
            </w:r>
          </w:p>
        </w:tc>
      </w:tr>
      <w:tr w:rsidR="00F54036" w14:paraId="01A46B45" w14:textId="77777777" w:rsidTr="00150139">
        <w:tc>
          <w:tcPr>
            <w:tcW w:w="2619" w:type="dxa"/>
          </w:tcPr>
          <w:p w14:paraId="53FA30FE" w14:textId="77777777"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14:paraId="403663EE" w14:textId="77777777" w:rsidR="00F54036" w:rsidRDefault="00F54036" w:rsidP="00457AE6">
            <w:pPr>
              <w:pStyle w:val="aa"/>
              <w:ind w:right="20"/>
              <w:rPr>
                <w:rFonts w:ascii="Courier New" w:hAnsi="Courier New" w:cs="Courier New"/>
              </w:rPr>
            </w:pPr>
            <w:r>
              <w:rPr>
                <w:rFonts w:ascii="Courier New" w:hAnsi="Courier New" w:cs="Courier New"/>
              </w:rPr>
              <w:t>: Manual</w:t>
            </w:r>
          </w:p>
        </w:tc>
      </w:tr>
      <w:tr w:rsidR="00F54036" w14:paraId="5963CC36" w14:textId="77777777" w:rsidTr="00150139">
        <w:tc>
          <w:tcPr>
            <w:tcW w:w="2619" w:type="dxa"/>
          </w:tcPr>
          <w:p w14:paraId="1BB3E653" w14:textId="77777777"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14:paraId="5F97B0BA" w14:textId="77777777"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3.10</w:t>
            </w:r>
          </w:p>
        </w:tc>
      </w:tr>
      <w:tr w:rsidR="00F54036" w14:paraId="03D8E3E5" w14:textId="77777777" w:rsidTr="00150139">
        <w:tc>
          <w:tcPr>
            <w:tcW w:w="2619" w:type="dxa"/>
          </w:tcPr>
          <w:p w14:paraId="649E26B5" w14:textId="77777777"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14:paraId="223FC798" w14:textId="77777777" w:rsidR="00F54036" w:rsidRDefault="00F54036" w:rsidP="00457AE6">
            <w:pPr>
              <w:pStyle w:val="aa"/>
              <w:ind w:right="20"/>
              <w:rPr>
                <w:rFonts w:ascii="Courier New" w:hAnsi="Courier New" w:cs="Courier New"/>
              </w:rPr>
            </w:pPr>
            <w:r>
              <w:rPr>
                <w:rFonts w:ascii="Courier New" w:hAnsi="Courier New" w:cs="Courier New"/>
              </w:rPr>
              <w:t>: 02:c7:f8:00:04:22</w:t>
            </w:r>
          </w:p>
        </w:tc>
      </w:tr>
      <w:tr w:rsidR="00F54036" w14:paraId="3EB469CB" w14:textId="77777777" w:rsidTr="00150139">
        <w:tc>
          <w:tcPr>
            <w:tcW w:w="2619" w:type="dxa"/>
          </w:tcPr>
          <w:p w14:paraId="32AB7B38" w14:textId="77777777"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14:paraId="77A2E191" w14:textId="77777777" w:rsidR="00F54036" w:rsidRDefault="00F54036" w:rsidP="00457AE6">
            <w:pPr>
              <w:pStyle w:val="aa"/>
              <w:ind w:right="20"/>
              <w:rPr>
                <w:rFonts w:ascii="Courier New" w:hAnsi="Courier New" w:cs="Courier New"/>
              </w:rPr>
            </w:pPr>
            <w:r>
              <w:rPr>
                <w:rFonts w:ascii="Courier New" w:hAnsi="Courier New" w:cs="Courier New"/>
              </w:rPr>
              <w:t>: -</w:t>
            </w:r>
          </w:p>
        </w:tc>
      </w:tr>
      <w:tr w:rsidR="00F54036" w14:paraId="6A09DEC3" w14:textId="77777777" w:rsidTr="00150139">
        <w:tc>
          <w:tcPr>
            <w:tcW w:w="2619" w:type="dxa"/>
          </w:tcPr>
          <w:p w14:paraId="2A4B5CCD" w14:textId="77777777" w:rsidR="00F54036" w:rsidRDefault="00F54036" w:rsidP="00457AE6">
            <w:pPr>
              <w:pStyle w:val="aa"/>
              <w:ind w:right="20"/>
              <w:rPr>
                <w:rFonts w:cs="Times New Roman"/>
              </w:rPr>
            </w:pPr>
            <w:r w:rsidRPr="000A56ED">
              <w:rPr>
                <w:rFonts w:ascii="Courier New" w:hAnsi="Courier New" w:cs="Courier New"/>
              </w:rPr>
              <w:t>Host Name</w:t>
            </w:r>
          </w:p>
        </w:tc>
        <w:tc>
          <w:tcPr>
            <w:tcW w:w="6537" w:type="dxa"/>
          </w:tcPr>
          <w:p w14:paraId="2833E5F6" w14:textId="77777777" w:rsidR="00F54036" w:rsidRPr="00A93285" w:rsidRDefault="00F54036" w:rsidP="00457AE6">
            <w:pPr>
              <w:pStyle w:val="ac"/>
            </w:pPr>
            <w:r w:rsidRPr="00A93285">
              <w:t>: -</w:t>
            </w:r>
          </w:p>
        </w:tc>
      </w:tr>
      <w:tr w:rsidR="00F54036" w14:paraId="65E7B316" w14:textId="77777777" w:rsidTr="00150139">
        <w:tc>
          <w:tcPr>
            <w:tcW w:w="2619" w:type="dxa"/>
          </w:tcPr>
          <w:p w14:paraId="17B3DB39" w14:textId="77777777"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14:paraId="69EDE143" w14:textId="77777777"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14:paraId="75BFEBDB" w14:textId="77777777" w:rsidTr="00150139">
        <w:tc>
          <w:tcPr>
            <w:tcW w:w="9156" w:type="dxa"/>
            <w:gridSpan w:val="2"/>
          </w:tcPr>
          <w:p w14:paraId="04CE347A" w14:textId="77777777" w:rsidR="00F54036" w:rsidRDefault="00F54036" w:rsidP="00457AE6">
            <w:pPr>
              <w:pStyle w:val="aa"/>
              <w:ind w:right="20"/>
              <w:rPr>
                <w:rFonts w:ascii="Courier New" w:hAnsi="Courier New" w:cs="Courier New"/>
              </w:rPr>
            </w:pPr>
            <w:r w:rsidRPr="00A93285">
              <w:t>---------------------------------------------------------------------------</w:t>
            </w:r>
          </w:p>
        </w:tc>
      </w:tr>
      <w:tr w:rsidR="00F54036" w14:paraId="21E94B1A" w14:textId="77777777" w:rsidTr="00150139">
        <w:tc>
          <w:tcPr>
            <w:tcW w:w="2619" w:type="dxa"/>
          </w:tcPr>
          <w:p w14:paraId="5EC831F5" w14:textId="77777777" w:rsidR="00F54036" w:rsidRDefault="00F54036" w:rsidP="00457AE6">
            <w:pPr>
              <w:pStyle w:val="aa"/>
              <w:ind w:right="20"/>
              <w:rPr>
                <w:rFonts w:ascii="Courier New" w:hAnsi="Courier New" w:cs="Courier New"/>
              </w:rPr>
            </w:pPr>
            <w:r>
              <w:rPr>
                <w:rFonts w:ascii="Courier New" w:hAnsi="Courier New" w:cs="Courier New"/>
              </w:rPr>
              <w:t xml:space="preserve">total </w:t>
            </w:r>
            <w:r>
              <w:rPr>
                <w:rFonts w:ascii="Courier New" w:hAnsi="Courier New" w:cs="Courier New" w:hint="eastAsia"/>
              </w:rPr>
              <w:t>2</w:t>
            </w:r>
            <w:r>
              <w:rPr>
                <w:rFonts w:ascii="Courier New" w:hAnsi="Courier New" w:cs="Courier New"/>
              </w:rPr>
              <w:t xml:space="preserve"> bindings found</w:t>
            </w:r>
          </w:p>
        </w:tc>
        <w:tc>
          <w:tcPr>
            <w:tcW w:w="6537" w:type="dxa"/>
          </w:tcPr>
          <w:p w14:paraId="41317885" w14:textId="77777777" w:rsidR="00F54036" w:rsidRDefault="00F54036" w:rsidP="00457AE6">
            <w:pPr>
              <w:pStyle w:val="aa"/>
              <w:ind w:right="20"/>
              <w:rPr>
                <w:rFonts w:ascii="Courier New" w:hAnsi="Courier New" w:cs="Courier New"/>
              </w:rPr>
            </w:pPr>
          </w:p>
        </w:tc>
      </w:tr>
    </w:tbl>
    <w:p w14:paraId="0DF2F48C" w14:textId="77777777" w:rsidR="00F54036" w:rsidRDefault="00F54036" w:rsidP="00457AE6">
      <w:pPr>
        <w:pStyle w:val="a3"/>
        <w:ind w:left="0" w:right="20"/>
      </w:pPr>
      <w:r w:rsidRPr="002F5F3A">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14:paraId="550F5367" w14:textId="77777777" w:rsidTr="00150139">
        <w:tc>
          <w:tcPr>
            <w:tcW w:w="9156" w:type="dxa"/>
            <w:gridSpan w:val="2"/>
          </w:tcPr>
          <w:p w14:paraId="3C9C5901" w14:textId="77777777" w:rsidR="00F54036" w:rsidRDefault="00F54036" w:rsidP="00457AE6">
            <w:pPr>
              <w:ind w:right="20"/>
              <w:rPr>
                <w:rFonts w:ascii="Courier New" w:hAnsi="Courier New" w:cs="Courier New"/>
                <w:b/>
                <w:bCs/>
              </w:rPr>
            </w:pPr>
            <w:r>
              <w:rPr>
                <w:rFonts w:ascii="Courier New" w:hAnsi="Courier New" w:cs="Courier New"/>
                <w:b/>
                <w:bCs/>
              </w:rPr>
              <w:t>Switch# show ip dhcp server statistics</w:t>
            </w:r>
          </w:p>
        </w:tc>
      </w:tr>
      <w:tr w:rsidR="00F54036" w14:paraId="54BF00C0" w14:textId="77777777" w:rsidTr="00150139">
        <w:tc>
          <w:tcPr>
            <w:tcW w:w="4578" w:type="dxa"/>
          </w:tcPr>
          <w:p w14:paraId="47FF80AB" w14:textId="77777777"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14:paraId="2FF7E954" w14:textId="77777777" w:rsidR="00F54036" w:rsidRDefault="00F54036" w:rsidP="00457AE6">
            <w:pPr>
              <w:ind w:right="20"/>
              <w:rPr>
                <w:rFonts w:ascii="Courier New" w:hAnsi="Courier New" w:cs="Courier New"/>
              </w:rPr>
            </w:pPr>
            <w:r>
              <w:rPr>
                <w:rFonts w:ascii="Courier New" w:hAnsi="Courier New" w:cs="Courier New"/>
              </w:rPr>
              <w:t>Received</w:t>
            </w:r>
          </w:p>
        </w:tc>
      </w:tr>
      <w:tr w:rsidR="00F54036" w14:paraId="199E969F" w14:textId="77777777" w:rsidTr="00150139">
        <w:tc>
          <w:tcPr>
            <w:tcW w:w="4578" w:type="dxa"/>
          </w:tcPr>
          <w:p w14:paraId="3E8C994C" w14:textId="77777777" w:rsidR="00F54036" w:rsidRDefault="00F54036" w:rsidP="00457AE6">
            <w:pPr>
              <w:ind w:right="20"/>
              <w:rPr>
                <w:rFonts w:ascii="Courier New" w:hAnsi="Courier New" w:cs="Courier New"/>
              </w:rPr>
            </w:pPr>
            <w:r>
              <w:rPr>
                <w:rFonts w:ascii="Courier New" w:hAnsi="Courier New" w:cs="Courier New"/>
              </w:rPr>
              <w:t>Malformed messages</w:t>
            </w:r>
          </w:p>
        </w:tc>
        <w:tc>
          <w:tcPr>
            <w:tcW w:w="4578" w:type="dxa"/>
          </w:tcPr>
          <w:p w14:paraId="32E1C064"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18D2A3BC" w14:textId="77777777" w:rsidTr="00150139">
        <w:tc>
          <w:tcPr>
            <w:tcW w:w="4578" w:type="dxa"/>
          </w:tcPr>
          <w:p w14:paraId="74050084" w14:textId="77777777" w:rsidR="00F54036" w:rsidRDefault="00F54036" w:rsidP="00457AE6">
            <w:pPr>
              <w:ind w:right="20"/>
              <w:rPr>
                <w:rFonts w:ascii="Courier New" w:hAnsi="Courier New" w:cs="Courier New"/>
              </w:rPr>
            </w:pPr>
            <w:r>
              <w:rPr>
                <w:rFonts w:ascii="Courier New" w:hAnsi="Courier New" w:cs="Courier New"/>
              </w:rPr>
              <w:t>BOOTREQUEST</w:t>
            </w:r>
          </w:p>
        </w:tc>
        <w:tc>
          <w:tcPr>
            <w:tcW w:w="4578" w:type="dxa"/>
          </w:tcPr>
          <w:p w14:paraId="7EF1AEFA"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22B8DD78" w14:textId="77777777" w:rsidTr="00150139">
        <w:tc>
          <w:tcPr>
            <w:tcW w:w="4578" w:type="dxa"/>
          </w:tcPr>
          <w:p w14:paraId="63E020F6" w14:textId="77777777" w:rsidR="00F54036" w:rsidRDefault="00F54036" w:rsidP="00457AE6">
            <w:pPr>
              <w:ind w:right="20"/>
              <w:rPr>
                <w:rFonts w:ascii="Courier New" w:hAnsi="Courier New" w:cs="Courier New"/>
              </w:rPr>
            </w:pPr>
            <w:r>
              <w:rPr>
                <w:rFonts w:ascii="Courier New" w:hAnsi="Courier New" w:cs="Courier New"/>
              </w:rPr>
              <w:t>DHCPDISCOVER</w:t>
            </w:r>
          </w:p>
        </w:tc>
        <w:tc>
          <w:tcPr>
            <w:tcW w:w="4578" w:type="dxa"/>
          </w:tcPr>
          <w:p w14:paraId="285D6A04" w14:textId="77777777" w:rsidR="00F54036" w:rsidRDefault="00F54036" w:rsidP="00457AE6">
            <w:pPr>
              <w:ind w:right="20"/>
              <w:rPr>
                <w:rFonts w:ascii="Courier New" w:hAnsi="Courier New" w:cs="Courier New"/>
              </w:rPr>
            </w:pPr>
            <w:r>
              <w:rPr>
                <w:rFonts w:ascii="Courier New" w:hAnsi="Courier New" w:cs="Courier New"/>
              </w:rPr>
              <w:t>200</w:t>
            </w:r>
          </w:p>
        </w:tc>
      </w:tr>
      <w:tr w:rsidR="00F54036" w14:paraId="1B71FD96" w14:textId="77777777" w:rsidTr="00150139">
        <w:tc>
          <w:tcPr>
            <w:tcW w:w="4578" w:type="dxa"/>
          </w:tcPr>
          <w:p w14:paraId="2914F90C" w14:textId="77777777" w:rsidR="00F54036" w:rsidRDefault="00F54036" w:rsidP="00457AE6">
            <w:pPr>
              <w:ind w:right="20"/>
              <w:rPr>
                <w:rFonts w:ascii="Courier New" w:hAnsi="Courier New" w:cs="Courier New"/>
              </w:rPr>
            </w:pPr>
            <w:r>
              <w:rPr>
                <w:rFonts w:ascii="Courier New" w:hAnsi="Courier New" w:cs="Courier New"/>
              </w:rPr>
              <w:t>DHCPREQUEST</w:t>
            </w:r>
          </w:p>
        </w:tc>
        <w:tc>
          <w:tcPr>
            <w:tcW w:w="4578" w:type="dxa"/>
          </w:tcPr>
          <w:p w14:paraId="24A2FA88" w14:textId="77777777" w:rsidR="00F54036" w:rsidRDefault="00F54036" w:rsidP="00457AE6">
            <w:pPr>
              <w:ind w:right="20"/>
              <w:rPr>
                <w:rFonts w:ascii="Courier New" w:hAnsi="Courier New" w:cs="Courier New"/>
              </w:rPr>
            </w:pPr>
            <w:r>
              <w:rPr>
                <w:rFonts w:ascii="Courier New" w:hAnsi="Courier New" w:cs="Courier New"/>
              </w:rPr>
              <w:t>178</w:t>
            </w:r>
          </w:p>
        </w:tc>
      </w:tr>
      <w:tr w:rsidR="00F54036" w14:paraId="27603B74" w14:textId="77777777" w:rsidTr="00150139">
        <w:tc>
          <w:tcPr>
            <w:tcW w:w="4578" w:type="dxa"/>
          </w:tcPr>
          <w:p w14:paraId="7F1A3696" w14:textId="77777777" w:rsidR="00F54036" w:rsidRDefault="00F54036" w:rsidP="00457AE6">
            <w:pPr>
              <w:ind w:right="20"/>
              <w:rPr>
                <w:rFonts w:ascii="Courier New" w:hAnsi="Courier New" w:cs="Courier New"/>
              </w:rPr>
            </w:pPr>
            <w:r>
              <w:rPr>
                <w:rFonts w:ascii="Courier New" w:hAnsi="Courier New" w:cs="Courier New"/>
              </w:rPr>
              <w:t>DHCPDECLINE</w:t>
            </w:r>
          </w:p>
        </w:tc>
        <w:tc>
          <w:tcPr>
            <w:tcW w:w="4578" w:type="dxa"/>
          </w:tcPr>
          <w:p w14:paraId="2BAD0331"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1E83A31E" w14:textId="77777777" w:rsidTr="00150139">
        <w:tc>
          <w:tcPr>
            <w:tcW w:w="4578" w:type="dxa"/>
          </w:tcPr>
          <w:p w14:paraId="31D5A403" w14:textId="77777777" w:rsidR="00F54036" w:rsidRDefault="00F54036" w:rsidP="00457AE6">
            <w:pPr>
              <w:ind w:right="20"/>
              <w:rPr>
                <w:rFonts w:ascii="Courier New" w:hAnsi="Courier New" w:cs="Courier New"/>
              </w:rPr>
            </w:pPr>
            <w:r>
              <w:rPr>
                <w:rFonts w:ascii="Courier New" w:hAnsi="Courier New" w:cs="Courier New"/>
              </w:rPr>
              <w:t>DHCPRELEASE</w:t>
            </w:r>
          </w:p>
        </w:tc>
        <w:tc>
          <w:tcPr>
            <w:tcW w:w="4578" w:type="dxa"/>
          </w:tcPr>
          <w:p w14:paraId="6C01DCE1"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0E2F4515" w14:textId="77777777" w:rsidTr="00150139">
        <w:tc>
          <w:tcPr>
            <w:tcW w:w="4578" w:type="dxa"/>
          </w:tcPr>
          <w:p w14:paraId="3B1587A5" w14:textId="77777777" w:rsidR="00F54036" w:rsidRDefault="00F54036" w:rsidP="00457AE6">
            <w:pPr>
              <w:ind w:right="20"/>
              <w:rPr>
                <w:rFonts w:ascii="Courier New" w:hAnsi="Courier New" w:cs="Courier New"/>
              </w:rPr>
            </w:pPr>
            <w:r>
              <w:rPr>
                <w:rFonts w:ascii="Courier New" w:hAnsi="Courier New" w:cs="Courier New"/>
              </w:rPr>
              <w:t>DHCPINFORM</w:t>
            </w:r>
          </w:p>
        </w:tc>
        <w:tc>
          <w:tcPr>
            <w:tcW w:w="4578" w:type="dxa"/>
          </w:tcPr>
          <w:p w14:paraId="4401A54D"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0A329916" w14:textId="77777777" w:rsidTr="00150139">
        <w:tc>
          <w:tcPr>
            <w:tcW w:w="4578" w:type="dxa"/>
          </w:tcPr>
          <w:p w14:paraId="4679DC65" w14:textId="77777777" w:rsidR="00F54036" w:rsidRDefault="00F54036" w:rsidP="00457AE6">
            <w:pPr>
              <w:ind w:right="20"/>
              <w:rPr>
                <w:rFonts w:ascii="Courier New" w:hAnsi="Courier New" w:cs="Courier New"/>
              </w:rPr>
            </w:pPr>
            <w:r>
              <w:rPr>
                <w:rFonts w:ascii="Courier New" w:hAnsi="Courier New" w:cs="Courier New"/>
              </w:rPr>
              <w:t>ICMPECHO</w:t>
            </w:r>
          </w:p>
        </w:tc>
        <w:tc>
          <w:tcPr>
            <w:tcW w:w="4578" w:type="dxa"/>
          </w:tcPr>
          <w:p w14:paraId="4C08D726" w14:textId="77777777" w:rsidR="00F54036" w:rsidRDefault="00F54036" w:rsidP="00457AE6">
            <w:pPr>
              <w:ind w:right="20"/>
              <w:rPr>
                <w:rFonts w:ascii="Courier New" w:hAnsi="Courier New" w:cs="Courier New"/>
              </w:rPr>
            </w:pPr>
          </w:p>
        </w:tc>
      </w:tr>
      <w:tr w:rsidR="00F54036" w14:paraId="5C65B01F" w14:textId="77777777" w:rsidTr="00150139">
        <w:tc>
          <w:tcPr>
            <w:tcW w:w="4578" w:type="dxa"/>
          </w:tcPr>
          <w:p w14:paraId="52279105" w14:textId="77777777" w:rsidR="00F54036" w:rsidRDefault="00F54036" w:rsidP="00457AE6">
            <w:pPr>
              <w:ind w:right="20"/>
              <w:rPr>
                <w:rFonts w:ascii="Courier New" w:hAnsi="Courier New" w:cs="Courier New"/>
              </w:rPr>
            </w:pPr>
          </w:p>
        </w:tc>
        <w:tc>
          <w:tcPr>
            <w:tcW w:w="4578" w:type="dxa"/>
          </w:tcPr>
          <w:p w14:paraId="52F35737" w14:textId="77777777" w:rsidR="00F54036" w:rsidRDefault="00F54036" w:rsidP="00457AE6">
            <w:pPr>
              <w:ind w:right="20"/>
              <w:rPr>
                <w:rFonts w:ascii="Courier New" w:hAnsi="Courier New" w:cs="Courier New"/>
              </w:rPr>
            </w:pPr>
          </w:p>
        </w:tc>
      </w:tr>
      <w:tr w:rsidR="00F54036" w14:paraId="5C388267" w14:textId="77777777" w:rsidTr="00150139">
        <w:tc>
          <w:tcPr>
            <w:tcW w:w="4578" w:type="dxa"/>
          </w:tcPr>
          <w:p w14:paraId="4422789E" w14:textId="77777777"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14:paraId="797A19B1" w14:textId="77777777" w:rsidR="00F54036" w:rsidRDefault="00F54036" w:rsidP="00457AE6">
            <w:pPr>
              <w:ind w:right="20"/>
              <w:rPr>
                <w:rFonts w:ascii="Courier New" w:hAnsi="Courier New" w:cs="Courier New"/>
              </w:rPr>
            </w:pPr>
            <w:r>
              <w:rPr>
                <w:rFonts w:ascii="Courier New" w:hAnsi="Courier New" w:cs="Courier New"/>
              </w:rPr>
              <w:t>Sent</w:t>
            </w:r>
          </w:p>
        </w:tc>
      </w:tr>
      <w:tr w:rsidR="00F54036" w14:paraId="433B1958" w14:textId="77777777" w:rsidTr="00150139">
        <w:tc>
          <w:tcPr>
            <w:tcW w:w="4578" w:type="dxa"/>
          </w:tcPr>
          <w:p w14:paraId="7EEF80DB" w14:textId="77777777" w:rsidR="00F54036" w:rsidRDefault="00F54036" w:rsidP="00457AE6">
            <w:pPr>
              <w:ind w:right="20"/>
              <w:rPr>
                <w:rFonts w:ascii="Courier New" w:hAnsi="Courier New" w:cs="Courier New"/>
              </w:rPr>
            </w:pPr>
            <w:r>
              <w:rPr>
                <w:rFonts w:ascii="Courier New" w:hAnsi="Courier New" w:cs="Courier New"/>
              </w:rPr>
              <w:t>BOOTREPLY</w:t>
            </w:r>
          </w:p>
        </w:tc>
        <w:tc>
          <w:tcPr>
            <w:tcW w:w="4578" w:type="dxa"/>
          </w:tcPr>
          <w:p w14:paraId="452F50C9"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38293482" w14:textId="77777777" w:rsidTr="00150139">
        <w:tc>
          <w:tcPr>
            <w:tcW w:w="4578" w:type="dxa"/>
          </w:tcPr>
          <w:p w14:paraId="4D481524" w14:textId="77777777" w:rsidR="00F54036" w:rsidRDefault="00F54036" w:rsidP="00457AE6">
            <w:pPr>
              <w:ind w:right="20"/>
              <w:rPr>
                <w:rFonts w:ascii="Courier New" w:hAnsi="Courier New" w:cs="Courier New"/>
              </w:rPr>
            </w:pPr>
            <w:r>
              <w:rPr>
                <w:rFonts w:ascii="Courier New" w:hAnsi="Courier New" w:cs="Courier New"/>
              </w:rPr>
              <w:t>DHCPOFFER</w:t>
            </w:r>
          </w:p>
        </w:tc>
        <w:tc>
          <w:tcPr>
            <w:tcW w:w="4578" w:type="dxa"/>
          </w:tcPr>
          <w:p w14:paraId="615FED8D" w14:textId="77777777" w:rsidR="00F54036" w:rsidRDefault="00F54036" w:rsidP="00457AE6">
            <w:pPr>
              <w:ind w:right="20"/>
              <w:rPr>
                <w:rFonts w:ascii="Courier New" w:hAnsi="Courier New" w:cs="Courier New"/>
              </w:rPr>
            </w:pPr>
            <w:r>
              <w:rPr>
                <w:rFonts w:ascii="Courier New" w:hAnsi="Courier New" w:cs="Courier New"/>
              </w:rPr>
              <w:t>190</w:t>
            </w:r>
          </w:p>
        </w:tc>
      </w:tr>
      <w:tr w:rsidR="00F54036" w14:paraId="63EAC7B5" w14:textId="77777777" w:rsidTr="00150139">
        <w:tc>
          <w:tcPr>
            <w:tcW w:w="4578" w:type="dxa"/>
          </w:tcPr>
          <w:p w14:paraId="1FD0237D" w14:textId="77777777" w:rsidR="00F54036" w:rsidRDefault="00F54036" w:rsidP="00457AE6">
            <w:pPr>
              <w:ind w:right="20"/>
              <w:rPr>
                <w:rFonts w:ascii="Courier New" w:hAnsi="Courier New" w:cs="Courier New"/>
              </w:rPr>
            </w:pPr>
            <w:r>
              <w:rPr>
                <w:rFonts w:ascii="Courier New" w:hAnsi="Courier New" w:cs="Courier New"/>
              </w:rPr>
              <w:t>DHCPACK</w:t>
            </w:r>
          </w:p>
        </w:tc>
        <w:tc>
          <w:tcPr>
            <w:tcW w:w="4578" w:type="dxa"/>
          </w:tcPr>
          <w:p w14:paraId="0EEE3819" w14:textId="77777777" w:rsidR="00F54036" w:rsidRDefault="00F54036" w:rsidP="00457AE6">
            <w:pPr>
              <w:ind w:right="20"/>
              <w:rPr>
                <w:rFonts w:ascii="Courier New" w:hAnsi="Courier New" w:cs="Courier New"/>
              </w:rPr>
            </w:pPr>
            <w:r>
              <w:rPr>
                <w:rFonts w:ascii="Courier New" w:hAnsi="Courier New" w:cs="Courier New"/>
              </w:rPr>
              <w:t>172</w:t>
            </w:r>
          </w:p>
        </w:tc>
      </w:tr>
      <w:tr w:rsidR="00F54036" w14:paraId="628C00B0" w14:textId="77777777" w:rsidTr="00150139">
        <w:tc>
          <w:tcPr>
            <w:tcW w:w="4578" w:type="dxa"/>
          </w:tcPr>
          <w:p w14:paraId="40FC6689" w14:textId="77777777" w:rsidR="00F54036" w:rsidRDefault="00F54036" w:rsidP="00457AE6">
            <w:pPr>
              <w:ind w:right="20"/>
              <w:rPr>
                <w:rFonts w:ascii="Courier New" w:hAnsi="Courier New" w:cs="Courier New"/>
              </w:rPr>
            </w:pPr>
            <w:r>
              <w:rPr>
                <w:rFonts w:ascii="Courier New" w:hAnsi="Courier New" w:cs="Courier New"/>
              </w:rPr>
              <w:t>DHCPNAK</w:t>
            </w:r>
          </w:p>
        </w:tc>
        <w:tc>
          <w:tcPr>
            <w:tcW w:w="4578" w:type="dxa"/>
          </w:tcPr>
          <w:p w14:paraId="2DF6724F" w14:textId="77777777" w:rsidR="00F54036" w:rsidRDefault="00F54036" w:rsidP="00457AE6">
            <w:pPr>
              <w:ind w:right="20"/>
              <w:rPr>
                <w:rFonts w:ascii="Courier New" w:hAnsi="Courier New" w:cs="Courier New"/>
              </w:rPr>
            </w:pPr>
            <w:r>
              <w:rPr>
                <w:rFonts w:ascii="Courier New" w:hAnsi="Courier New" w:cs="Courier New"/>
              </w:rPr>
              <w:t>6</w:t>
            </w:r>
          </w:p>
        </w:tc>
      </w:tr>
    </w:tbl>
    <w:p w14:paraId="30033E6C" w14:textId="77777777" w:rsidR="00F54036" w:rsidRDefault="00F54036" w:rsidP="00457AE6">
      <w:pPr>
        <w:pStyle w:val="3"/>
        <w:ind w:left="0" w:right="20"/>
      </w:pPr>
      <w:bookmarkStart w:id="1397" w:name="_Toc294800430"/>
      <w:bookmarkStart w:id="1398" w:name="_Toc294800754"/>
      <w:bookmarkStart w:id="1399" w:name="_Toc294800846"/>
      <w:bookmarkStart w:id="1400" w:name="_Toc445130855"/>
      <w:r w:rsidRPr="00150139">
        <w:t>DHCP</w:t>
      </w:r>
      <w:r>
        <w:t xml:space="preserve"> Relay Agent </w:t>
      </w:r>
      <w:bookmarkEnd w:id="1397"/>
      <w:bookmarkEnd w:id="1398"/>
      <w:r w:rsidRPr="00D867F8">
        <w:t>Configuration</w:t>
      </w:r>
      <w:bookmarkEnd w:id="1399"/>
      <w:bookmarkEnd w:id="1400"/>
    </w:p>
    <w:p w14:paraId="077E90F3" w14:textId="77777777" w:rsidR="00F54036" w:rsidRDefault="00F54036" w:rsidP="00457AE6">
      <w:pPr>
        <w:pStyle w:val="a3"/>
        <w:ind w:left="0" w:right="20"/>
      </w:pPr>
      <w:r w:rsidRPr="002F5F3A">
        <w:t>The following example shows that the DHCP relay agent of the switch sets the DHCP server to transfer the requests of the client. If there is no DHCP address pool that satisfies the client</w:t>
      </w:r>
      <w:r w:rsidRPr="002F5F3A">
        <w:t>’</w:t>
      </w:r>
      <w:r w:rsidRPr="002F5F3A">
        <w:t>s request, the switch transfers the request to the DHCP server located in another sub-network.</w:t>
      </w:r>
    </w:p>
    <w:p w14:paraId="1D8B7A58" w14:textId="77777777" w:rsidR="00F54036" w:rsidRDefault="00F54036" w:rsidP="00457AE6">
      <w:pPr>
        <w:ind w:right="20"/>
      </w:pPr>
    </w:p>
    <w:p w14:paraId="0AE14110" w14:textId="77777777" w:rsidR="00F54036" w:rsidRDefault="00150139" w:rsidP="00457AE6">
      <w:pPr>
        <w:keepNext/>
        <w:spacing w:after="180"/>
        <w:ind w:leftChars="945" w:left="1701" w:right="20"/>
        <w:jc w:val="left"/>
        <w:rPr>
          <w:rFonts w:cs="Times New Roman"/>
        </w:rPr>
      </w:pPr>
      <w:r>
        <w:rPr>
          <w:rFonts w:cs="Times New Roman"/>
          <w:noProof/>
        </w:rPr>
        <w:lastRenderedPageBreak/>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Default="004804C9" w:rsidP="00457AE6">
      <w:pPr>
        <w:pStyle w:val="afffff3"/>
        <w:ind w:left="0" w:right="20"/>
      </w:pPr>
      <w:bookmarkStart w:id="1401" w:name="_Toc294800882"/>
      <w:bookmarkStart w:id="1402" w:name="_Toc294856170"/>
      <w:bookmarkStart w:id="1403" w:name="_Toc391575473"/>
      <w:r>
        <w:t xml:space="preserve">Figure </w:t>
      </w:r>
      <w:bookmarkEnd w:id="1401"/>
      <w:r w:rsidR="00D52C4A">
        <w:fldChar w:fldCharType="begin"/>
      </w:r>
      <w:r w:rsidR="00D52C4A">
        <w:instrText xml:space="preserve"> SEQ Figure \* ARABIC </w:instrText>
      </w:r>
      <w:r w:rsidR="00D52C4A">
        <w:fldChar w:fldCharType="separate"/>
      </w:r>
      <w:r w:rsidR="00D52C4A">
        <w:rPr>
          <w:noProof/>
        </w:rPr>
        <w:t>18</w:t>
      </w:r>
      <w:r w:rsidR="00D52C4A">
        <w:fldChar w:fldCharType="end"/>
      </w:r>
      <w:r w:rsidR="00D52C4A">
        <w:rPr>
          <w:rFonts w:hint="eastAsia"/>
        </w:rPr>
        <w:t xml:space="preserve"> </w:t>
      </w:r>
      <w:r w:rsidR="00F54036" w:rsidRPr="002F5F3A">
        <w:t>Network – DHCP Relay Agent Configuration</w:t>
      </w:r>
      <w:bookmarkEnd w:id="1402"/>
      <w:bookmarkEnd w:id="1403"/>
    </w:p>
    <w:tbl>
      <w:tblPr>
        <w:tblStyle w:val="48"/>
        <w:tblW w:w="0" w:type="auto"/>
        <w:tblLook w:val="0000" w:firstRow="0" w:lastRow="0" w:firstColumn="0" w:lastColumn="0" w:noHBand="0" w:noVBand="0"/>
      </w:tblPr>
      <w:tblGrid>
        <w:gridCol w:w="8045"/>
      </w:tblGrid>
      <w:tr w:rsidR="00F54036" w14:paraId="742080FE" w14:textId="77777777" w:rsidTr="00150139">
        <w:tc>
          <w:tcPr>
            <w:tcW w:w="8820" w:type="dxa"/>
          </w:tcPr>
          <w:p w14:paraId="03CCCA70" w14:textId="77777777" w:rsidR="00F54036" w:rsidRDefault="00F54036" w:rsidP="00457AE6">
            <w:pPr>
              <w:pStyle w:val="aa"/>
              <w:ind w:right="20"/>
              <w:rPr>
                <w:rFonts w:ascii="Courier New" w:hAnsi="Courier New" w:cs="Courier New"/>
              </w:rPr>
            </w:pPr>
            <w:r>
              <w:rPr>
                <w:rFonts w:ascii="Courier New" w:hAnsi="Courier New" w:cs="Courier New" w:hint="eastAsia"/>
              </w:rPr>
              <w:t>Switch(config)# configure terminal</w:t>
            </w:r>
          </w:p>
          <w:p w14:paraId="627EE641" w14:textId="77777777" w:rsidR="00F54036" w:rsidRDefault="00F54036" w:rsidP="00457AE6">
            <w:pPr>
              <w:pStyle w:val="aa"/>
              <w:ind w:right="20"/>
              <w:rPr>
                <w:rFonts w:ascii="Courier New" w:hAnsi="Courier New" w:cs="Courier New"/>
              </w:rPr>
            </w:pPr>
            <w:r>
              <w:rPr>
                <w:rFonts w:ascii="Courier New" w:hAnsi="Courier New" w:cs="Courier New" w:hint="eastAsia"/>
              </w:rPr>
              <w:t xml:space="preserve">Switch(config)# </w:t>
            </w:r>
            <w:r>
              <w:rPr>
                <w:rFonts w:ascii="Courier New" w:hAnsi="Courier New" w:cs="Courier New" w:hint="eastAsia"/>
                <w:b/>
                <w:bCs/>
              </w:rPr>
              <w:t>ip dhcp-server</w:t>
            </w:r>
            <w:r>
              <w:rPr>
                <w:rFonts w:ascii="Courier New" w:hAnsi="Courier New" w:cs="Courier New" w:hint="eastAsia"/>
              </w:rPr>
              <w:t xml:space="preserve"> 10.1.1.2</w:t>
            </w:r>
          </w:p>
          <w:p w14:paraId="395434F7" w14:textId="77777777" w:rsidR="00F54036" w:rsidRPr="00671CEB" w:rsidRDefault="00F54036" w:rsidP="00457AE6">
            <w:pPr>
              <w:pStyle w:val="aa"/>
              <w:ind w:right="20"/>
              <w:rPr>
                <w:rFonts w:ascii="Courier New" w:hAnsi="Courier New" w:cs="Courier New"/>
                <w:b/>
                <w:bCs/>
              </w:rPr>
            </w:pPr>
            <w:r>
              <w:rPr>
                <w:rFonts w:ascii="Courier New" w:hAnsi="Courier New" w:cs="Courier New" w:hint="eastAsia"/>
              </w:rPr>
              <w:t xml:space="preserve">Switch(config)# </w:t>
            </w:r>
            <w:r>
              <w:rPr>
                <w:rFonts w:ascii="Courier New" w:hAnsi="Courier New" w:cs="Courier New" w:hint="eastAsia"/>
                <w:b/>
                <w:bCs/>
              </w:rPr>
              <w:t xml:space="preserve">service </w:t>
            </w:r>
            <w:r w:rsidRPr="00671CEB">
              <w:rPr>
                <w:rFonts w:ascii="Courier New" w:hAnsi="Courier New" w:cs="Courier New"/>
                <w:b/>
                <w:bCs/>
              </w:rPr>
              <w:t>dhcp relay</w:t>
            </w:r>
          </w:p>
          <w:p w14:paraId="6E80AA0A" w14:textId="77777777"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r>
              <w:rPr>
                <w:rFonts w:ascii="Courier New" w:hAnsi="Courier New" w:cs="Courier New" w:hint="eastAsia"/>
              </w:rPr>
              <w:t>(config)</w:t>
            </w:r>
            <w:r w:rsidRPr="00671CEB">
              <w:t>#</w:t>
            </w:r>
            <w:r>
              <w:rPr>
                <w:rFonts w:hint="eastAsia"/>
              </w:rPr>
              <w:t xml:space="preserve"> </w:t>
            </w:r>
            <w:r w:rsidRPr="00671CEB">
              <w:rPr>
                <w:rFonts w:hint="eastAsia"/>
                <w:b/>
              </w:rPr>
              <w:t>end</w:t>
            </w:r>
          </w:p>
          <w:p w14:paraId="59083851" w14:textId="77777777" w:rsidR="00F54036" w:rsidRDefault="00F54036" w:rsidP="00457AE6">
            <w:pPr>
              <w:pStyle w:val="aa"/>
              <w:ind w:right="20"/>
              <w:rPr>
                <w:rFonts w:ascii="Courier New" w:hAnsi="Courier New" w:cs="Courier New"/>
                <w:b/>
                <w:bCs/>
              </w:rPr>
            </w:pPr>
            <w:r>
              <w:rPr>
                <w:rFonts w:ascii="Courier New" w:hAnsi="Courier New" w:cs="Courier New" w:hint="eastAsia"/>
              </w:rPr>
              <w:t xml:space="preserve">Switch# </w:t>
            </w:r>
            <w:r>
              <w:rPr>
                <w:rFonts w:ascii="Courier New" w:hAnsi="Courier New" w:cs="Courier New" w:hint="eastAsia"/>
                <w:b/>
                <w:bCs/>
              </w:rPr>
              <w:t>show ip dhcp helper-address</w:t>
            </w:r>
          </w:p>
          <w:p w14:paraId="2B6570D7" w14:textId="77777777" w:rsidR="00F54036" w:rsidRDefault="00F54036" w:rsidP="00457AE6">
            <w:pPr>
              <w:pStyle w:val="aa"/>
              <w:ind w:right="20"/>
              <w:rPr>
                <w:rFonts w:ascii="Courier New" w:hAnsi="Courier New" w:cs="Courier New"/>
              </w:rPr>
            </w:pPr>
            <w:r>
              <w:rPr>
                <w:rFonts w:ascii="Courier New" w:hAnsi="Courier New" w:cs="Courier New" w:hint="eastAsia"/>
              </w:rPr>
              <w:t>Server</w:t>
            </w:r>
            <w:r>
              <w:rPr>
                <w:rFonts w:ascii="Courier New" w:hAnsi="Courier New" w:cs="Courier New"/>
              </w:rPr>
              <w:t>’</w:t>
            </w:r>
            <w:r>
              <w:rPr>
                <w:rFonts w:ascii="Courier New" w:hAnsi="Courier New" w:cs="Courier New" w:hint="eastAsia"/>
              </w:rPr>
              <w:t>s  IP address : 10.1.1.2</w:t>
            </w:r>
          </w:p>
          <w:p w14:paraId="6DA6B3C8" w14:textId="77777777"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p>
          <w:p w14:paraId="2F4BEB08" w14:textId="77777777" w:rsidR="00F54036" w:rsidRPr="00671CEB" w:rsidRDefault="00F54036" w:rsidP="00457AE6">
            <w:pPr>
              <w:pStyle w:val="aa"/>
              <w:ind w:right="20"/>
            </w:pPr>
            <w:r>
              <w:rPr>
                <w:rFonts w:ascii="Courier New" w:hAnsi="Courier New" w:cs="Courier New" w:hint="eastAsia"/>
              </w:rPr>
              <w:t>Switch</w:t>
            </w:r>
            <w:r w:rsidRPr="00671CEB">
              <w:t xml:space="preserve"> # </w:t>
            </w:r>
            <w:r w:rsidRPr="00671CEB">
              <w:rPr>
                <w:b/>
              </w:rPr>
              <w:t>show ip dhcp relay statistics</w:t>
            </w:r>
            <w:r w:rsidRPr="00671CEB">
              <w:t xml:space="preserve"> </w:t>
            </w:r>
          </w:p>
          <w:p w14:paraId="0E8450A0" w14:textId="77777777" w:rsidR="00F54036" w:rsidRPr="00671CEB" w:rsidRDefault="00F54036" w:rsidP="00457AE6">
            <w:pPr>
              <w:pStyle w:val="aa"/>
              <w:ind w:right="20"/>
            </w:pPr>
          </w:p>
          <w:p w14:paraId="0515BEE1" w14:textId="77777777" w:rsidR="00F54036" w:rsidRPr="00671CEB" w:rsidRDefault="00F54036" w:rsidP="00457AE6">
            <w:pPr>
              <w:pStyle w:val="aa"/>
              <w:ind w:right="20"/>
            </w:pPr>
            <w:r w:rsidRPr="00671CEB">
              <w:t xml:space="preserve">Destination(Server)           Value     </w:t>
            </w:r>
          </w:p>
          <w:p w14:paraId="2E486C6C" w14:textId="77777777" w:rsidR="00F54036" w:rsidRPr="00671CEB" w:rsidRDefault="00F54036" w:rsidP="00457AE6">
            <w:pPr>
              <w:pStyle w:val="aa"/>
              <w:ind w:right="20"/>
            </w:pPr>
            <w:r w:rsidRPr="00671CEB">
              <w:t xml:space="preserve">Client-packets relayed        </w:t>
            </w:r>
            <w:r>
              <w:rPr>
                <w:rFonts w:hint="eastAsia"/>
              </w:rPr>
              <w:t xml:space="preserve"> </w:t>
            </w:r>
            <w:r w:rsidRPr="00671CEB">
              <w:t xml:space="preserve">8         </w:t>
            </w:r>
          </w:p>
          <w:p w14:paraId="2B7424EE" w14:textId="77777777" w:rsidR="00F54036" w:rsidRPr="00671CEB" w:rsidRDefault="00F54036" w:rsidP="00457AE6">
            <w:pPr>
              <w:pStyle w:val="aa"/>
              <w:ind w:right="20"/>
            </w:pPr>
            <w:r w:rsidRPr="00671CEB">
              <w:t xml:space="preserve">Client-packets errored       </w:t>
            </w:r>
            <w:r>
              <w:rPr>
                <w:rFonts w:hint="eastAsia"/>
              </w:rPr>
              <w:t xml:space="preserve"> </w:t>
            </w:r>
            <w:r w:rsidRPr="00671CEB">
              <w:t xml:space="preserve"> 0         </w:t>
            </w:r>
          </w:p>
          <w:p w14:paraId="21B9930F" w14:textId="77777777" w:rsidR="00F54036" w:rsidRPr="00671CEB" w:rsidRDefault="00F54036" w:rsidP="00457AE6">
            <w:pPr>
              <w:pStyle w:val="aa"/>
              <w:ind w:right="20"/>
            </w:pPr>
          </w:p>
          <w:p w14:paraId="674B5CB2" w14:textId="77777777" w:rsidR="00F54036" w:rsidRPr="00671CEB" w:rsidRDefault="00F54036" w:rsidP="00457AE6">
            <w:pPr>
              <w:pStyle w:val="aa"/>
              <w:ind w:right="20"/>
            </w:pPr>
            <w:r w:rsidRPr="00671CEB">
              <w:t xml:space="preserve">Destination(Client)           value     </w:t>
            </w:r>
          </w:p>
          <w:p w14:paraId="513005FC" w14:textId="77777777" w:rsidR="00F54036" w:rsidRPr="00671CEB" w:rsidRDefault="00F54036" w:rsidP="00457AE6">
            <w:pPr>
              <w:pStyle w:val="aa"/>
              <w:ind w:right="20"/>
            </w:pPr>
            <w:r w:rsidRPr="00671CEB">
              <w:t xml:space="preserve">Server-packets relayed        6         </w:t>
            </w:r>
          </w:p>
          <w:p w14:paraId="3A626EE9" w14:textId="77777777" w:rsidR="00F54036" w:rsidRPr="00671CEB" w:rsidRDefault="00F54036" w:rsidP="00457AE6">
            <w:pPr>
              <w:pStyle w:val="aa"/>
              <w:ind w:right="20"/>
            </w:pPr>
            <w:r w:rsidRPr="00671CEB">
              <w:t xml:space="preserve">Server-packets errored        0         </w:t>
            </w:r>
          </w:p>
          <w:p w14:paraId="6D45BCBB" w14:textId="77777777" w:rsidR="00F54036" w:rsidRPr="00671CEB" w:rsidRDefault="00F54036" w:rsidP="00457AE6">
            <w:pPr>
              <w:pStyle w:val="aa"/>
              <w:ind w:right="20"/>
            </w:pPr>
            <w:r w:rsidRPr="00671CEB">
              <w:t xml:space="preserve">Giaddr errored               0         </w:t>
            </w:r>
          </w:p>
          <w:p w14:paraId="276634D7" w14:textId="77777777" w:rsidR="00F54036" w:rsidRPr="00671CEB" w:rsidRDefault="00F54036" w:rsidP="00457AE6">
            <w:pPr>
              <w:pStyle w:val="aa"/>
              <w:ind w:right="20"/>
            </w:pPr>
            <w:r w:rsidRPr="00671CEB">
              <w:t xml:space="preserve">Corrupt agent options         0         </w:t>
            </w:r>
          </w:p>
          <w:p w14:paraId="1705ECF5" w14:textId="77777777" w:rsidR="00F54036" w:rsidRPr="00671CEB" w:rsidRDefault="00F54036" w:rsidP="00457AE6">
            <w:pPr>
              <w:pStyle w:val="aa"/>
              <w:ind w:right="20"/>
            </w:pPr>
            <w:r w:rsidRPr="00671CEB">
              <w:t xml:space="preserve">Missing agent options         0         </w:t>
            </w:r>
          </w:p>
          <w:p w14:paraId="5960261B" w14:textId="77777777" w:rsidR="00F54036" w:rsidRPr="00671CEB" w:rsidRDefault="00F54036" w:rsidP="00457AE6">
            <w:pPr>
              <w:pStyle w:val="aa"/>
              <w:ind w:right="20"/>
            </w:pPr>
            <w:r w:rsidRPr="00671CEB">
              <w:t xml:space="preserve">Bad circuit id              </w:t>
            </w:r>
            <w:r>
              <w:rPr>
                <w:rFonts w:hint="eastAsia"/>
              </w:rPr>
              <w:t xml:space="preserve"> </w:t>
            </w:r>
            <w:r w:rsidRPr="00671CEB">
              <w:t xml:space="preserve">  0         </w:t>
            </w:r>
          </w:p>
          <w:p w14:paraId="58A2AF00" w14:textId="77777777" w:rsidR="00F54036" w:rsidRDefault="00F54036" w:rsidP="00457AE6">
            <w:pPr>
              <w:pStyle w:val="aa"/>
              <w:ind w:right="20"/>
              <w:rPr>
                <w:rFonts w:cs="Times New Roman"/>
              </w:rPr>
            </w:pPr>
            <w:r w:rsidRPr="00671CEB">
              <w:t xml:space="preserve">Missing circuit id          </w:t>
            </w:r>
            <w:r>
              <w:rPr>
                <w:rFonts w:hint="eastAsia"/>
              </w:rPr>
              <w:t xml:space="preserve">  </w:t>
            </w:r>
            <w:r w:rsidRPr="00671CEB">
              <w:t xml:space="preserve">  0</w:t>
            </w:r>
          </w:p>
        </w:tc>
      </w:tr>
    </w:tbl>
    <w:p w14:paraId="1E0182FE" w14:textId="77777777" w:rsidR="00F54036" w:rsidRPr="007858DE" w:rsidRDefault="00F54036" w:rsidP="00457AE6">
      <w:pPr>
        <w:ind w:right="20"/>
      </w:pPr>
    </w:p>
    <w:tbl>
      <w:tblPr>
        <w:tblStyle w:val="NOTICE"/>
        <w:tblW w:w="0" w:type="auto"/>
        <w:tblLook w:val="0000" w:firstRow="0" w:lastRow="0" w:firstColumn="0" w:lastColumn="0" w:noHBand="0" w:noVBand="0"/>
      </w:tblPr>
      <w:tblGrid>
        <w:gridCol w:w="870"/>
        <w:gridCol w:w="1056"/>
        <w:gridCol w:w="6006"/>
      </w:tblGrid>
      <w:tr w:rsidR="00F54036" w14:paraId="57313A15" w14:textId="77777777" w:rsidTr="00150139">
        <w:tc>
          <w:tcPr>
            <w:tcW w:w="900" w:type="dxa"/>
            <w:vAlign w:val="center"/>
          </w:tcPr>
          <w:p w14:paraId="3B0B0159"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Default="00F54036" w:rsidP="00457AE6">
            <w:pPr>
              <w:pStyle w:val="aa"/>
              <w:ind w:right="20"/>
              <w:jc w:val="both"/>
              <w:rPr>
                <w:b/>
                <w:bCs/>
              </w:rPr>
            </w:pPr>
            <w:r>
              <w:rPr>
                <w:b/>
                <w:bCs/>
              </w:rPr>
              <w:t>Notice</w:t>
            </w:r>
          </w:p>
        </w:tc>
        <w:tc>
          <w:tcPr>
            <w:tcW w:w="6800" w:type="dxa"/>
            <w:vAlign w:val="center"/>
          </w:tcPr>
          <w:p w14:paraId="0E406361" w14:textId="77777777" w:rsidR="00F54036" w:rsidRDefault="00F54036" w:rsidP="00457AE6">
            <w:pPr>
              <w:pStyle w:val="aa"/>
              <w:ind w:right="20"/>
              <w:jc w:val="both"/>
            </w:pPr>
            <w:r w:rsidRPr="002F5F3A">
              <w:rPr>
                <w:iCs/>
              </w:rPr>
              <w:t>To transfer a DHCP message to a DHCP server located in other sub-network, the route information on the network must be configured in the DHCP server of the switch</w:t>
            </w:r>
            <w:r w:rsidRPr="002F5F3A">
              <w:t>.</w:t>
            </w:r>
          </w:p>
        </w:tc>
      </w:tr>
    </w:tbl>
    <w:p w14:paraId="168E1A2A" w14:textId="77777777" w:rsidR="00F54036" w:rsidRDefault="00F54036" w:rsidP="00457AE6">
      <w:pPr>
        <w:ind w:right="20"/>
        <w:rPr>
          <w:rFonts w:cs="Times New Roman"/>
        </w:rPr>
      </w:pPr>
    </w:p>
    <w:p w14:paraId="648E6B43" w14:textId="77777777" w:rsidR="00F54036" w:rsidRPr="00F54036" w:rsidRDefault="00F54036" w:rsidP="00457AE6">
      <w:pPr>
        <w:ind w:right="20"/>
      </w:pPr>
    </w:p>
    <w:p w14:paraId="46B5D769" w14:textId="77777777" w:rsidR="00CA2EEE" w:rsidRDefault="00150139" w:rsidP="0021019A">
      <w:pPr>
        <w:pStyle w:val="1"/>
        <w:ind w:right="20"/>
      </w:pPr>
      <w:bookmarkStart w:id="1404" w:name="_Toc294856717"/>
      <w:bookmarkStart w:id="1405" w:name="_Toc294857377"/>
      <w:bookmarkStart w:id="1406" w:name="_Toc391378351"/>
      <w:bookmarkStart w:id="1407" w:name="_Toc445130856"/>
      <w:r>
        <w:rPr>
          <w:rFonts w:hint="eastAsia"/>
        </w:rPr>
        <w:lastRenderedPageBreak/>
        <w:t>RIP</w:t>
      </w:r>
      <w:bookmarkEnd w:id="1404"/>
      <w:bookmarkEnd w:id="1405"/>
      <w:bookmarkEnd w:id="1406"/>
      <w:bookmarkEnd w:id="1407"/>
    </w:p>
    <w:p w14:paraId="4915AA77" w14:textId="77777777" w:rsidR="00150139" w:rsidRPr="00150139" w:rsidRDefault="00150139" w:rsidP="0021019A">
      <w:pPr>
        <w:ind w:right="20"/>
      </w:pPr>
      <w:bookmarkStart w:id="1408" w:name="_Toc294857443"/>
      <w:bookmarkStart w:id="1409" w:name="_Toc294877586"/>
      <w:bookmarkStart w:id="1410" w:name="_Toc294878113"/>
      <w:bookmarkStart w:id="1411" w:name="_Toc294879738"/>
      <w:bookmarkStart w:id="1412" w:name="_Toc294880422"/>
      <w:bookmarkStart w:id="1413" w:name="_Toc294880948"/>
      <w:bookmarkStart w:id="1414" w:name="_Toc294882252"/>
      <w:bookmarkStart w:id="1415" w:name="_Toc294882777"/>
      <w:bookmarkStart w:id="1416" w:name="_Toc295242039"/>
      <w:bookmarkStart w:id="1417" w:name="_Toc295242480"/>
      <w:bookmarkStart w:id="1418" w:name="_Toc295290800"/>
      <w:bookmarkStart w:id="1419" w:name="_Toc295390135"/>
      <w:bookmarkStart w:id="1420" w:name="_Toc295402217"/>
      <w:bookmarkStart w:id="1421" w:name="_Toc295402259"/>
      <w:bookmarkStart w:id="1422" w:name="_Toc295470737"/>
      <w:bookmarkStart w:id="1423" w:name="_Toc295741855"/>
      <w:bookmarkStart w:id="1424" w:name="_Toc295750544"/>
      <w:bookmarkStart w:id="1425" w:name="_Toc295825895"/>
      <w:bookmarkStart w:id="1426" w:name="_Toc295832337"/>
      <w:bookmarkStart w:id="1427" w:name="_Toc295832379"/>
      <w:bookmarkStart w:id="1428" w:name="_Toc295833055"/>
      <w:bookmarkStart w:id="1429" w:name="_Toc295833819"/>
      <w:bookmarkStart w:id="1430" w:name="_Toc295836569"/>
      <w:bookmarkStart w:id="1431" w:name="_Toc295894117"/>
      <w:bookmarkStart w:id="1432" w:name="_Toc295987277"/>
      <w:bookmarkStart w:id="1433" w:name="_Toc296000207"/>
      <w:bookmarkStart w:id="1434" w:name="_Toc296001301"/>
      <w:bookmarkStart w:id="1435" w:name="_Toc296020332"/>
      <w:bookmarkStart w:id="1436" w:name="_Toc296083566"/>
      <w:bookmarkStart w:id="1437" w:name="_Toc296087037"/>
      <w:bookmarkStart w:id="1438" w:name="_Toc296176547"/>
      <w:bookmarkStart w:id="1439" w:name="_Toc296177322"/>
      <w:bookmarkStart w:id="1440" w:name="_Toc296180929"/>
      <w:bookmarkStart w:id="1441" w:name="_Toc296182006"/>
      <w:bookmarkStart w:id="1442" w:name="_Toc296182780"/>
      <w:bookmarkStart w:id="1443" w:name="_Toc296184019"/>
      <w:bookmarkStart w:id="1444" w:name="_Toc296339849"/>
      <w:bookmarkStart w:id="1445" w:name="_Toc296340629"/>
      <w:bookmarkStart w:id="1446" w:name="_Toc296671343"/>
      <w:bookmarkStart w:id="1447" w:name="_Toc296671822"/>
      <w:bookmarkStart w:id="1448" w:name="_Toc296690642"/>
      <w:bookmarkStart w:id="1449" w:name="_Toc296959251"/>
      <w:bookmarkStart w:id="1450" w:name="_Toc297822523"/>
      <w:bookmarkStart w:id="1451" w:name="_Toc306024375"/>
      <w:bookmarkStart w:id="1452" w:name="_Toc306029270"/>
      <w:bookmarkStart w:id="1453" w:name="_Toc306092027"/>
      <w:bookmarkStart w:id="1454" w:name="_Toc306093364"/>
      <w:bookmarkStart w:id="1455" w:name="_Toc306283331"/>
      <w:bookmarkStart w:id="1456" w:name="_Toc306284136"/>
      <w:bookmarkStart w:id="1457" w:name="_Toc306284941"/>
      <w:bookmarkStart w:id="1458" w:name="_Toc325378209"/>
      <w:bookmarkStart w:id="1459" w:name="_Toc327782399"/>
      <w:bookmarkStart w:id="1460" w:name="_Toc329073618"/>
      <w:bookmarkStart w:id="1461" w:name="_Toc329076560"/>
      <w:bookmarkStart w:id="1462" w:name="_Toc335384426"/>
      <w:bookmarkStart w:id="1463" w:name="_Toc335385239"/>
      <w:bookmarkStart w:id="1464" w:name="_Toc335386052"/>
      <w:bookmarkStart w:id="1465" w:name="_Toc340663659"/>
      <w:bookmarkStart w:id="1466" w:name="_Toc341455549"/>
      <w:bookmarkStart w:id="1467" w:name="_Toc341693787"/>
      <w:bookmarkStart w:id="1468" w:name="_Toc341699521"/>
      <w:bookmarkStart w:id="1469" w:name="_Toc341886345"/>
      <w:bookmarkStart w:id="1470" w:name="_Toc341976142"/>
      <w:bookmarkStart w:id="1471" w:name="_Toc342046112"/>
      <w:bookmarkStart w:id="1472" w:name="_Toc343863897"/>
      <w:bookmarkStart w:id="1473" w:name="_Toc348529246"/>
      <w:bookmarkStart w:id="1474" w:name="_Toc348536320"/>
      <w:bookmarkStart w:id="1475" w:name="_Toc348537264"/>
      <w:bookmarkStart w:id="1476" w:name="_Toc348538209"/>
      <w:bookmarkStart w:id="1477" w:name="_Toc348539154"/>
      <w:bookmarkStart w:id="1478" w:name="_Toc348540099"/>
      <w:bookmarkStart w:id="1479" w:name="_Toc348541044"/>
      <w:bookmarkStart w:id="1480" w:name="_Toc348541989"/>
      <w:bookmarkStart w:id="1481" w:name="_Toc348542934"/>
      <w:bookmarkStart w:id="1482" w:name="_Toc348624859"/>
      <w:bookmarkStart w:id="1483" w:name="_Toc348625804"/>
      <w:bookmarkStart w:id="1484" w:name="_Toc354409725"/>
      <w:bookmarkStart w:id="1485" w:name="_Toc354416040"/>
      <w:bookmarkStart w:id="1486" w:name="_Toc259458915"/>
      <w:bookmarkStart w:id="1487" w:name="_Toc363228419"/>
      <w:bookmarkStart w:id="1488" w:name="_Toc259458916"/>
      <w:bookmarkStart w:id="1489" w:name="_Toc363228420"/>
    </w:p>
    <w:p w14:paraId="5F397078" w14:textId="77777777" w:rsidR="00150139" w:rsidRDefault="00150139" w:rsidP="0021019A">
      <w:pPr>
        <w:pStyle w:val="-1"/>
        <w:ind w:right="20"/>
      </w:pPr>
      <w:bookmarkStart w:id="1490" w:name="_Toc259458917"/>
      <w:bookmarkStart w:id="1491" w:name="_Toc391378352"/>
      <w:r w:rsidRPr="002F5F3A">
        <w:t>This chapter introduces how to set up RIP (Rounting Information Protocol). RIP has been used for many years and is still used for IGP (Interior Gateway Protocol) of small network</w:t>
      </w:r>
      <w:bookmarkEnd w:id="1408"/>
      <w:bookmarkEnd w:id="1409"/>
      <w:bookmarkEnd w:id="1410"/>
      <w:bookmarkEnd w:id="1411"/>
      <w:bookmarkEnd w:id="1412"/>
      <w:bookmarkEnd w:id="1413"/>
      <w:bookmarkEnd w:id="1414"/>
      <w:r w:rsidRPr="002F5F3A">
        <w:t>.</w:t>
      </w:r>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399C923F" w14:textId="77777777" w:rsidR="00150139" w:rsidRDefault="00150139" w:rsidP="0021019A">
      <w:pPr>
        <w:ind w:right="20"/>
      </w:pPr>
    </w:p>
    <w:p w14:paraId="46A34EE2" w14:textId="77777777" w:rsidR="00150139" w:rsidRDefault="00150139" w:rsidP="0021019A">
      <w:pPr>
        <w:ind w:right="20"/>
      </w:pPr>
      <w:r>
        <w:br w:type="page"/>
      </w:r>
    </w:p>
    <w:p w14:paraId="0215FF55" w14:textId="77777777" w:rsidR="00150139" w:rsidRDefault="00150139" w:rsidP="0021019A">
      <w:pPr>
        <w:pStyle w:val="2"/>
        <w:ind w:right="20"/>
      </w:pPr>
      <w:bookmarkStart w:id="1492" w:name="_Toc363228421"/>
      <w:bookmarkStart w:id="1493" w:name="_Toc445130857"/>
      <w:r w:rsidRPr="00150139">
        <w:rPr>
          <w:rFonts w:hint="eastAsia"/>
        </w:rPr>
        <w:lastRenderedPageBreak/>
        <w:t>Information</w:t>
      </w:r>
      <w:r>
        <w:rPr>
          <w:rFonts w:hint="eastAsia"/>
        </w:rPr>
        <w:t xml:space="preserve"> about RIP</w:t>
      </w:r>
      <w:bookmarkEnd w:id="1492"/>
      <w:bookmarkEnd w:id="1493"/>
    </w:p>
    <w:p w14:paraId="20F12172" w14:textId="77777777" w:rsidR="00150139" w:rsidRDefault="00150139" w:rsidP="0021019A">
      <w:pPr>
        <w:pStyle w:val="a3"/>
        <w:ind w:right="20"/>
      </w:pPr>
      <w:r w:rsidRPr="002F5F3A">
        <w:t>RIP is an interior gateway protocol that has been used for many years and is still used for small network environment. RIP is one of routing protocols that is a classical distance-vector.</w:t>
      </w:r>
    </w:p>
    <w:p w14:paraId="5D9CC36B" w14:textId="77777777" w:rsidR="00150139" w:rsidRDefault="00150139" w:rsidP="0021019A">
      <w:pPr>
        <w:pStyle w:val="a3"/>
        <w:ind w:right="20"/>
      </w:pPr>
      <w:r w:rsidRPr="002F5F3A">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Default="00150139" w:rsidP="0021019A">
      <w:pPr>
        <w:pStyle w:val="a3"/>
        <w:ind w:right="20"/>
      </w:pPr>
      <w:r w:rsidRPr="002F5F3A">
        <w:t xml:space="preserve">The metric using in RIP is hop count. Hop count is number of router going through to router. </w:t>
      </w:r>
    </w:p>
    <w:p w14:paraId="798012CB" w14:textId="77777777" w:rsidR="00150139" w:rsidRDefault="00150139" w:rsidP="0021019A">
      <w:pPr>
        <w:pStyle w:val="a3"/>
        <w:ind w:right="20"/>
      </w:pPr>
      <w:r w:rsidRPr="002F5F3A">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Default="00150139" w:rsidP="0021019A">
      <w:pPr>
        <w:pStyle w:val="a3"/>
        <w:ind w:right="20"/>
      </w:pPr>
      <w:r w:rsidRPr="002F5F3A">
        <w:t>In this case, default network become advertisement via RIP and another RIP neighbor.</w:t>
      </w:r>
    </w:p>
    <w:p w14:paraId="4939050F" w14:textId="77777777" w:rsidR="00150139" w:rsidRPr="003311F3" w:rsidRDefault="00150139" w:rsidP="0021019A">
      <w:pPr>
        <w:ind w:right="20"/>
      </w:pPr>
    </w:p>
    <w:p w14:paraId="2B83FF32" w14:textId="77777777" w:rsidR="00150139" w:rsidRDefault="00150139" w:rsidP="0021019A">
      <w:pPr>
        <w:pStyle w:val="2"/>
        <w:ind w:right="20"/>
      </w:pPr>
      <w:bookmarkStart w:id="1494" w:name="_Toc259458918"/>
      <w:bookmarkStart w:id="1495" w:name="_Toc363228422"/>
      <w:bookmarkStart w:id="1496" w:name="_Toc445130858"/>
      <w:r>
        <w:rPr>
          <w:rFonts w:hint="eastAsia"/>
        </w:rPr>
        <w:lastRenderedPageBreak/>
        <w:t xml:space="preserve">How to </w:t>
      </w:r>
      <w:r w:rsidRPr="00150139">
        <w:rPr>
          <w:rFonts w:hint="eastAsia"/>
        </w:rPr>
        <w:t>Configure</w:t>
      </w:r>
      <w:r>
        <w:rPr>
          <w:rFonts w:hint="eastAsia"/>
        </w:rPr>
        <w:t xml:space="preserve"> RIP</w:t>
      </w:r>
      <w:bookmarkEnd w:id="1494"/>
      <w:bookmarkEnd w:id="1495"/>
      <w:bookmarkEnd w:id="1496"/>
    </w:p>
    <w:p w14:paraId="01E1E67A" w14:textId="77777777" w:rsidR="00150139" w:rsidRPr="007D1638" w:rsidRDefault="00150139" w:rsidP="0096529E">
      <w:pPr>
        <w:pStyle w:val="a3"/>
        <w:ind w:left="0" w:right="20"/>
      </w:pPr>
      <w:r w:rsidRPr="002F5F3A">
        <w:t>The following commands should be completed for RIP configuration.</w:t>
      </w:r>
    </w:p>
    <w:p w14:paraId="52538A78" w14:textId="77777777" w:rsidR="00150139" w:rsidRDefault="00150139" w:rsidP="0096529E">
      <w:pPr>
        <w:pStyle w:val="Randomlist"/>
        <w:tabs>
          <w:tab w:val="clear" w:pos="3968"/>
          <w:tab w:val="num" w:pos="1980"/>
          <w:tab w:val="num" w:pos="3320"/>
        </w:tabs>
        <w:ind w:left="0" w:right="20" w:hanging="403"/>
      </w:pPr>
      <w:r>
        <w:rPr>
          <w:rFonts w:hint="eastAsia"/>
        </w:rPr>
        <w:t>Enabling RIP</w:t>
      </w:r>
    </w:p>
    <w:p w14:paraId="69F4079E" w14:textId="77777777" w:rsidR="00150139" w:rsidRDefault="00150139" w:rsidP="0096529E">
      <w:pPr>
        <w:pStyle w:val="Randomlist"/>
        <w:tabs>
          <w:tab w:val="clear" w:pos="3968"/>
          <w:tab w:val="num" w:pos="1980"/>
          <w:tab w:val="num" w:pos="3320"/>
        </w:tabs>
        <w:ind w:left="0" w:right="20" w:hanging="403"/>
      </w:pPr>
      <w:r>
        <w:rPr>
          <w:rFonts w:hint="eastAsia"/>
        </w:rPr>
        <w:t>Allowing Unicast Updates for RIP</w:t>
      </w:r>
    </w:p>
    <w:p w14:paraId="51D52A10" w14:textId="77777777" w:rsidR="00150139" w:rsidRDefault="00150139" w:rsidP="0096529E">
      <w:pPr>
        <w:pStyle w:val="Randomlist"/>
        <w:tabs>
          <w:tab w:val="clear" w:pos="3968"/>
          <w:tab w:val="num" w:pos="1980"/>
          <w:tab w:val="num" w:pos="3320"/>
        </w:tabs>
        <w:ind w:left="0" w:right="20" w:hanging="403"/>
      </w:pPr>
      <w:r>
        <w:rPr>
          <w:rFonts w:hint="eastAsia"/>
        </w:rPr>
        <w:t>Passive interface</w:t>
      </w:r>
    </w:p>
    <w:p w14:paraId="79BB96B4" w14:textId="77777777" w:rsidR="00150139" w:rsidRDefault="00150139" w:rsidP="0096529E">
      <w:pPr>
        <w:pStyle w:val="Randomlist"/>
        <w:tabs>
          <w:tab w:val="clear" w:pos="3968"/>
          <w:tab w:val="num" w:pos="1980"/>
          <w:tab w:val="num" w:pos="3320"/>
        </w:tabs>
        <w:ind w:left="0" w:right="20" w:hanging="403"/>
      </w:pPr>
      <w:r>
        <w:rPr>
          <w:rFonts w:hint="eastAsia"/>
        </w:rPr>
        <w:t>Applying Offsets to Routing Metrics</w:t>
      </w:r>
    </w:p>
    <w:p w14:paraId="2C917100" w14:textId="77777777" w:rsidR="00150139" w:rsidRDefault="00150139" w:rsidP="0096529E">
      <w:pPr>
        <w:pStyle w:val="Randomlist"/>
        <w:tabs>
          <w:tab w:val="clear" w:pos="3968"/>
          <w:tab w:val="num" w:pos="1980"/>
          <w:tab w:val="num" w:pos="3320"/>
        </w:tabs>
        <w:ind w:left="0" w:right="20" w:hanging="403"/>
      </w:pPr>
      <w:r>
        <w:rPr>
          <w:rFonts w:hint="eastAsia"/>
        </w:rPr>
        <w:t>Adjusting Timers</w:t>
      </w:r>
    </w:p>
    <w:p w14:paraId="62A8DF58" w14:textId="77777777" w:rsidR="00150139" w:rsidRDefault="00150139" w:rsidP="0096529E">
      <w:pPr>
        <w:pStyle w:val="Randomlist"/>
        <w:tabs>
          <w:tab w:val="clear" w:pos="3968"/>
          <w:tab w:val="num" w:pos="1980"/>
          <w:tab w:val="num" w:pos="3320"/>
        </w:tabs>
        <w:ind w:left="0" w:right="20" w:hanging="403"/>
      </w:pPr>
      <w:r>
        <w:rPr>
          <w:rFonts w:hint="eastAsia"/>
        </w:rPr>
        <w:t>Specifying a RIP version</w:t>
      </w:r>
    </w:p>
    <w:p w14:paraId="038D24B7" w14:textId="77777777" w:rsidR="00150139" w:rsidRDefault="00150139" w:rsidP="0096529E">
      <w:pPr>
        <w:pStyle w:val="Randomlist"/>
        <w:tabs>
          <w:tab w:val="clear" w:pos="3968"/>
          <w:tab w:val="num" w:pos="1980"/>
          <w:tab w:val="num" w:pos="3320"/>
        </w:tabs>
        <w:ind w:left="0" w:right="20" w:hanging="403"/>
      </w:pPr>
      <w:r>
        <w:rPr>
          <w:rFonts w:hint="eastAsia"/>
        </w:rPr>
        <w:t>Applying Distnace</w:t>
      </w:r>
    </w:p>
    <w:p w14:paraId="58C6299D" w14:textId="77777777" w:rsidR="00150139" w:rsidRDefault="00150139" w:rsidP="0096529E">
      <w:pPr>
        <w:pStyle w:val="Randomlist"/>
        <w:tabs>
          <w:tab w:val="clear" w:pos="3968"/>
          <w:tab w:val="num" w:pos="1980"/>
          <w:tab w:val="num" w:pos="3320"/>
        </w:tabs>
        <w:ind w:left="0" w:right="20" w:hanging="403"/>
      </w:pPr>
      <w:r>
        <w:rPr>
          <w:rFonts w:hint="eastAsia"/>
        </w:rPr>
        <w:t>Enabling Split Horizon</w:t>
      </w:r>
    </w:p>
    <w:p w14:paraId="45376186" w14:textId="77777777" w:rsidR="00150139" w:rsidRPr="00150139" w:rsidRDefault="00150139" w:rsidP="0096529E">
      <w:pPr>
        <w:pStyle w:val="3"/>
        <w:ind w:left="0" w:right="20"/>
      </w:pPr>
      <w:bookmarkStart w:id="1497" w:name="_Toc259458919"/>
      <w:bookmarkStart w:id="1498" w:name="_Toc363228423"/>
      <w:bookmarkStart w:id="1499" w:name="_Toc445130859"/>
      <w:r>
        <w:rPr>
          <w:rFonts w:hint="eastAsia"/>
        </w:rPr>
        <w:t>Enabling RIP</w:t>
      </w:r>
      <w:bookmarkEnd w:id="1497"/>
      <w:bookmarkEnd w:id="1498"/>
      <w:bookmarkEnd w:id="1499"/>
    </w:p>
    <w:p w14:paraId="78A52453" w14:textId="77777777" w:rsidR="00150139" w:rsidRDefault="00150139" w:rsidP="0096529E">
      <w:pPr>
        <w:pStyle w:val="a3"/>
        <w:ind w:left="0" w:right="20"/>
      </w:pPr>
      <w:r w:rsidRPr="002F5F3A">
        <w:t>To enable RIP, do the following steps</w:t>
      </w:r>
      <w:r>
        <w:rPr>
          <w:rFonts w:hint="eastAsia"/>
        </w:rPr>
        <w:t>.</w:t>
      </w:r>
    </w:p>
    <w:p w14:paraId="726F6B67" w14:textId="77777777" w:rsidR="00150139" w:rsidRPr="00150139" w:rsidRDefault="0017004D" w:rsidP="0096529E">
      <w:pPr>
        <w:pStyle w:val="afffff3"/>
        <w:ind w:left="0" w:right="20"/>
        <w:rPr>
          <w:b w:val="0"/>
        </w:rPr>
      </w:pPr>
      <w:bookmarkStart w:id="1500" w:name="_Toc391575226"/>
      <w:r>
        <w:t xml:space="preserve">Table </w:t>
      </w:r>
      <w:r w:rsidR="005832B8">
        <w:fldChar w:fldCharType="begin"/>
      </w:r>
      <w:r w:rsidR="00092D8C">
        <w:instrText xml:space="preserve"> SEQ Table \* ARABIC </w:instrText>
      </w:r>
      <w:r w:rsidR="005832B8">
        <w:fldChar w:fldCharType="separate"/>
      </w:r>
      <w:r w:rsidR="009220C2">
        <w:rPr>
          <w:noProof/>
        </w:rPr>
        <w:t>84</w:t>
      </w:r>
      <w:r w:rsidR="005832B8">
        <w:rPr>
          <w:noProof/>
        </w:rPr>
        <w:fldChar w:fldCharType="end"/>
      </w:r>
      <w:r>
        <w:rPr>
          <w:rFonts w:hint="eastAsia"/>
        </w:rPr>
        <w:t xml:space="preserve"> </w:t>
      </w:r>
      <w:r w:rsidR="00150139" w:rsidRPr="0017004D">
        <w:rPr>
          <w:rFonts w:hint="eastAsia"/>
        </w:rPr>
        <w:t>Enabling RIP</w:t>
      </w:r>
      <w:bookmarkEnd w:id="1500"/>
    </w:p>
    <w:tbl>
      <w:tblPr>
        <w:tblStyle w:val="CLIWide"/>
        <w:tblW w:w="0" w:type="auto"/>
        <w:tblLook w:val="01E0" w:firstRow="1" w:lastRow="1" w:firstColumn="1" w:lastColumn="1" w:noHBand="0" w:noVBand="0"/>
      </w:tblPr>
      <w:tblGrid>
        <w:gridCol w:w="920"/>
        <w:gridCol w:w="3713"/>
        <w:gridCol w:w="3299"/>
      </w:tblGrid>
      <w:tr w:rsidR="00150139" w:rsidRPr="005C642D"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2F5F3A" w:rsidRDefault="00150139" w:rsidP="0096529E">
            <w:pPr>
              <w:ind w:right="20"/>
              <w:rPr>
                <w:rFonts w:eastAsia="굴림"/>
                <w:b/>
                <w:bCs/>
              </w:rPr>
            </w:pPr>
            <w:r w:rsidRPr="002F5F3A">
              <w:rPr>
                <w:rFonts w:eastAsia="굴림"/>
                <w:b/>
                <w:bCs/>
              </w:rPr>
              <w:t>Step</w:t>
            </w:r>
          </w:p>
        </w:tc>
        <w:tc>
          <w:tcPr>
            <w:tcW w:w="4320" w:type="dxa"/>
          </w:tcPr>
          <w:p w14:paraId="196DA98D" w14:textId="77777777" w:rsidR="00150139" w:rsidRPr="002F5F3A" w:rsidRDefault="00150139" w:rsidP="0096529E">
            <w:pPr>
              <w:ind w:right="20"/>
              <w:rPr>
                <w:rFonts w:eastAsia="굴림"/>
                <w:b/>
                <w:bCs/>
              </w:rPr>
            </w:pPr>
            <w:r w:rsidRPr="002F5F3A">
              <w:rPr>
                <w:rFonts w:eastAsia="굴림"/>
                <w:b/>
                <w:bCs/>
              </w:rPr>
              <w:t>Command or Action</w:t>
            </w:r>
          </w:p>
        </w:tc>
        <w:tc>
          <w:tcPr>
            <w:tcW w:w="3848" w:type="dxa"/>
          </w:tcPr>
          <w:p w14:paraId="1F0E4983"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20D8F21E" w14:textId="77777777" w:rsidTr="00150139">
        <w:tc>
          <w:tcPr>
            <w:tcW w:w="988" w:type="dxa"/>
          </w:tcPr>
          <w:p w14:paraId="282F4859" w14:textId="77777777" w:rsidR="00150139" w:rsidRPr="002F5F3A" w:rsidRDefault="00150139" w:rsidP="0096529E">
            <w:pPr>
              <w:ind w:right="20"/>
              <w:rPr>
                <w:rFonts w:eastAsia="굴림"/>
                <w:b/>
                <w:bCs/>
              </w:rPr>
            </w:pPr>
            <w:r w:rsidRPr="002F5F3A">
              <w:rPr>
                <w:rFonts w:eastAsia="굴림"/>
                <w:b/>
                <w:bCs/>
              </w:rPr>
              <w:t>Step 1</w:t>
            </w:r>
          </w:p>
        </w:tc>
        <w:tc>
          <w:tcPr>
            <w:tcW w:w="4320" w:type="dxa"/>
          </w:tcPr>
          <w:p w14:paraId="38F74EE2" w14:textId="77777777" w:rsidR="00150139" w:rsidRPr="002F5F3A" w:rsidRDefault="00150139" w:rsidP="0096529E">
            <w:pPr>
              <w:ind w:right="20"/>
              <w:rPr>
                <w:rFonts w:eastAsia="굴림"/>
                <w:b/>
                <w:bCs/>
              </w:rPr>
            </w:pPr>
            <w:r w:rsidRPr="002F5F3A">
              <w:rPr>
                <w:rFonts w:eastAsia="굴림"/>
                <w:b/>
                <w:bCs/>
              </w:rPr>
              <w:t>Configure terminal</w:t>
            </w:r>
          </w:p>
          <w:p w14:paraId="029A08B3" w14:textId="77777777" w:rsidR="00150139" w:rsidRPr="002F5F3A" w:rsidRDefault="00150139" w:rsidP="0096529E">
            <w:pPr>
              <w:ind w:right="20"/>
              <w:rPr>
                <w:rFonts w:eastAsia="굴림"/>
                <w:b/>
                <w:bCs/>
              </w:rPr>
            </w:pPr>
            <w:r w:rsidRPr="002F5F3A">
              <w:rPr>
                <w:rFonts w:eastAsia="굴림"/>
                <w:b/>
                <w:bCs/>
              </w:rPr>
              <w:t>Example:</w:t>
            </w:r>
          </w:p>
          <w:p w14:paraId="6A4C7146" w14:textId="77777777" w:rsidR="00150139" w:rsidRPr="002F5F3A" w:rsidRDefault="00150139" w:rsidP="0096529E">
            <w:pPr>
              <w:ind w:right="20"/>
              <w:rPr>
                <w:rFonts w:eastAsia="굴림"/>
              </w:rPr>
            </w:pPr>
            <w:r w:rsidRPr="002F5F3A">
              <w:rPr>
                <w:rFonts w:eastAsia="굴림"/>
              </w:rPr>
              <w:t xml:space="preserve">Switch# </w:t>
            </w:r>
            <w:r w:rsidRPr="002F5F3A">
              <w:rPr>
                <w:rFonts w:eastAsia="굴림"/>
                <w:b/>
              </w:rPr>
              <w:t>configure terminal</w:t>
            </w:r>
          </w:p>
        </w:tc>
        <w:tc>
          <w:tcPr>
            <w:tcW w:w="3848" w:type="dxa"/>
          </w:tcPr>
          <w:p w14:paraId="11A277C1" w14:textId="77777777" w:rsidR="00150139" w:rsidRPr="002F5F3A" w:rsidRDefault="00150139" w:rsidP="0096529E">
            <w:pPr>
              <w:ind w:right="20"/>
              <w:jc w:val="left"/>
              <w:rPr>
                <w:rFonts w:eastAsia="굴림"/>
              </w:rPr>
            </w:pPr>
            <w:r w:rsidRPr="002F5F3A">
              <w:rPr>
                <w:rFonts w:eastAsia="굴림"/>
              </w:rPr>
              <w:t>Enters the Global configuration mode</w:t>
            </w:r>
          </w:p>
        </w:tc>
      </w:tr>
      <w:tr w:rsidR="00150139" w:rsidRPr="005C642D" w14:paraId="6E81C17D" w14:textId="77777777" w:rsidTr="00150139">
        <w:tc>
          <w:tcPr>
            <w:tcW w:w="988" w:type="dxa"/>
          </w:tcPr>
          <w:p w14:paraId="3DCD3BEB" w14:textId="77777777" w:rsidR="00150139" w:rsidRPr="002F5F3A" w:rsidRDefault="00150139" w:rsidP="0096529E">
            <w:pPr>
              <w:ind w:right="20"/>
              <w:rPr>
                <w:rFonts w:eastAsia="굴림"/>
                <w:b/>
                <w:bCs/>
              </w:rPr>
            </w:pPr>
            <w:r w:rsidRPr="002F5F3A">
              <w:rPr>
                <w:rFonts w:eastAsia="굴림"/>
                <w:b/>
                <w:bCs/>
              </w:rPr>
              <w:t>Step 2</w:t>
            </w:r>
          </w:p>
        </w:tc>
        <w:tc>
          <w:tcPr>
            <w:tcW w:w="4320" w:type="dxa"/>
          </w:tcPr>
          <w:p w14:paraId="05808A1B" w14:textId="77777777" w:rsidR="00150139" w:rsidRPr="002F5F3A" w:rsidRDefault="00150139" w:rsidP="0096529E">
            <w:pPr>
              <w:ind w:right="20"/>
              <w:rPr>
                <w:rFonts w:eastAsia="굴림"/>
              </w:rPr>
            </w:pPr>
            <w:r w:rsidRPr="002F5F3A">
              <w:rPr>
                <w:rFonts w:eastAsia="굴림"/>
                <w:b/>
                <w:bCs/>
              </w:rPr>
              <w:t>router rip</w:t>
            </w:r>
          </w:p>
          <w:p w14:paraId="2F3ED838" w14:textId="77777777" w:rsidR="00150139" w:rsidRPr="002F5F3A" w:rsidRDefault="00150139" w:rsidP="0096529E">
            <w:pPr>
              <w:ind w:right="20"/>
              <w:rPr>
                <w:rFonts w:eastAsia="굴림"/>
                <w:b/>
                <w:bCs/>
              </w:rPr>
            </w:pPr>
            <w:r w:rsidRPr="002F5F3A">
              <w:rPr>
                <w:rFonts w:eastAsia="굴림"/>
                <w:b/>
                <w:bCs/>
              </w:rPr>
              <w:t>Example:</w:t>
            </w:r>
          </w:p>
          <w:p w14:paraId="18F9AED8" w14:textId="77777777" w:rsidR="00150139" w:rsidRPr="002F5F3A" w:rsidRDefault="00150139" w:rsidP="0096529E">
            <w:pPr>
              <w:ind w:right="20"/>
              <w:rPr>
                <w:rFonts w:eastAsia="굴림"/>
                <w:b/>
                <w:bCs/>
              </w:rPr>
            </w:pPr>
            <w:r w:rsidRPr="002F5F3A">
              <w:rPr>
                <w:rFonts w:eastAsia="굴림"/>
              </w:rPr>
              <w:t xml:space="preserve">Switch(config)# </w:t>
            </w:r>
            <w:r w:rsidRPr="002F5F3A">
              <w:rPr>
                <w:rFonts w:eastAsia="굴림"/>
                <w:b/>
              </w:rPr>
              <w:t>router rip</w:t>
            </w:r>
          </w:p>
        </w:tc>
        <w:tc>
          <w:tcPr>
            <w:tcW w:w="3848" w:type="dxa"/>
          </w:tcPr>
          <w:p w14:paraId="3DB5476C" w14:textId="77777777" w:rsidR="00150139" w:rsidRPr="002F5F3A" w:rsidRDefault="00150139" w:rsidP="0096529E">
            <w:pPr>
              <w:ind w:right="20"/>
              <w:jc w:val="left"/>
              <w:rPr>
                <w:rFonts w:eastAsia="굴림"/>
              </w:rPr>
            </w:pPr>
            <w:r w:rsidRPr="002F5F3A">
              <w:rPr>
                <w:rFonts w:eastAsia="굴림"/>
              </w:rPr>
              <w:t xml:space="preserve">Enter the RIP routing configuration mode </w:t>
            </w:r>
          </w:p>
        </w:tc>
      </w:tr>
      <w:tr w:rsidR="00150139" w:rsidRPr="005C642D" w14:paraId="5447B2F7" w14:textId="77777777" w:rsidTr="00150139">
        <w:tc>
          <w:tcPr>
            <w:tcW w:w="988" w:type="dxa"/>
          </w:tcPr>
          <w:p w14:paraId="02E8CEA7" w14:textId="77777777" w:rsidR="00150139" w:rsidRPr="002F5F3A" w:rsidRDefault="00150139" w:rsidP="0096529E">
            <w:pPr>
              <w:ind w:right="20"/>
              <w:rPr>
                <w:rFonts w:eastAsia="굴림"/>
                <w:b/>
                <w:bCs/>
              </w:rPr>
            </w:pPr>
            <w:r w:rsidRPr="002F5F3A">
              <w:rPr>
                <w:rFonts w:eastAsia="굴림"/>
                <w:b/>
                <w:bCs/>
              </w:rPr>
              <w:t>Step 3</w:t>
            </w:r>
          </w:p>
        </w:tc>
        <w:tc>
          <w:tcPr>
            <w:tcW w:w="4320" w:type="dxa"/>
          </w:tcPr>
          <w:p w14:paraId="384C820F" w14:textId="77777777" w:rsidR="00150139" w:rsidRPr="002F5F3A" w:rsidRDefault="00150139" w:rsidP="0096529E">
            <w:pPr>
              <w:ind w:right="20"/>
              <w:rPr>
                <w:rFonts w:eastAsia="굴림"/>
              </w:rPr>
            </w:pPr>
            <w:r w:rsidRPr="002F5F3A">
              <w:rPr>
                <w:rFonts w:eastAsia="굴림"/>
                <w:b/>
                <w:bCs/>
              </w:rPr>
              <w:t xml:space="preserve">network </w:t>
            </w:r>
            <w:r w:rsidRPr="002F5F3A">
              <w:rPr>
                <w:rFonts w:eastAsia="굴림"/>
                <w:i/>
                <w:iCs/>
              </w:rPr>
              <w:t>ip-address/prefix-len</w:t>
            </w:r>
          </w:p>
          <w:p w14:paraId="6A26456D" w14:textId="77777777" w:rsidR="00150139" w:rsidRPr="002F5F3A" w:rsidRDefault="00150139" w:rsidP="0096529E">
            <w:pPr>
              <w:ind w:right="20"/>
              <w:rPr>
                <w:rFonts w:eastAsia="굴림"/>
                <w:b/>
                <w:bCs/>
              </w:rPr>
            </w:pPr>
            <w:r w:rsidRPr="002F5F3A">
              <w:rPr>
                <w:rFonts w:eastAsia="굴림"/>
                <w:b/>
                <w:bCs/>
              </w:rPr>
              <w:t>Example:</w:t>
            </w:r>
          </w:p>
          <w:p w14:paraId="59425E7B"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network 33.1.1.0/24</w:t>
            </w:r>
          </w:p>
        </w:tc>
        <w:tc>
          <w:tcPr>
            <w:tcW w:w="3848" w:type="dxa"/>
          </w:tcPr>
          <w:p w14:paraId="622F867F" w14:textId="77777777" w:rsidR="00150139" w:rsidRPr="002F5F3A" w:rsidRDefault="00150139" w:rsidP="0096529E">
            <w:pPr>
              <w:ind w:right="20"/>
              <w:jc w:val="left"/>
              <w:rPr>
                <w:rFonts w:eastAsia="굴림"/>
              </w:rPr>
            </w:pPr>
            <w:r w:rsidRPr="002F5F3A">
              <w:rPr>
                <w:rFonts w:eastAsia="굴림"/>
              </w:rPr>
              <w:t>Assigns network for advertising to another router via RIP.</w:t>
            </w:r>
          </w:p>
        </w:tc>
      </w:tr>
      <w:tr w:rsidR="00150139" w:rsidRPr="005C642D" w14:paraId="1787BFCB" w14:textId="77777777" w:rsidTr="00150139">
        <w:tc>
          <w:tcPr>
            <w:tcW w:w="988" w:type="dxa"/>
          </w:tcPr>
          <w:p w14:paraId="5DA99F18" w14:textId="77777777" w:rsidR="00150139" w:rsidRPr="002F5F3A" w:rsidRDefault="00150139" w:rsidP="0096529E">
            <w:pPr>
              <w:ind w:right="20"/>
              <w:rPr>
                <w:rFonts w:eastAsia="굴림"/>
                <w:b/>
                <w:bCs/>
              </w:rPr>
            </w:pPr>
            <w:r w:rsidRPr="002F5F3A">
              <w:rPr>
                <w:rFonts w:eastAsia="굴림"/>
                <w:b/>
                <w:bCs/>
              </w:rPr>
              <w:t>Step 4</w:t>
            </w:r>
          </w:p>
        </w:tc>
        <w:tc>
          <w:tcPr>
            <w:tcW w:w="4320" w:type="dxa"/>
          </w:tcPr>
          <w:p w14:paraId="4F49551A" w14:textId="77777777" w:rsidR="00150139" w:rsidRPr="002F5F3A" w:rsidRDefault="00150139" w:rsidP="0096529E">
            <w:pPr>
              <w:ind w:right="20"/>
              <w:rPr>
                <w:rFonts w:eastAsia="굴림"/>
                <w:b/>
                <w:bCs/>
              </w:rPr>
            </w:pPr>
            <w:r w:rsidRPr="002F5F3A">
              <w:rPr>
                <w:rFonts w:eastAsia="굴림"/>
                <w:b/>
                <w:bCs/>
              </w:rPr>
              <w:t>End</w:t>
            </w:r>
          </w:p>
          <w:p w14:paraId="4B52AA2D" w14:textId="77777777" w:rsidR="00150139" w:rsidRPr="002F5F3A" w:rsidRDefault="00150139" w:rsidP="0096529E">
            <w:pPr>
              <w:ind w:right="20"/>
              <w:rPr>
                <w:rFonts w:eastAsia="굴림"/>
                <w:b/>
                <w:bCs/>
              </w:rPr>
            </w:pPr>
            <w:r w:rsidRPr="002F5F3A">
              <w:rPr>
                <w:rFonts w:eastAsia="굴림"/>
                <w:b/>
                <w:bCs/>
              </w:rPr>
              <w:t>Example:</w:t>
            </w:r>
          </w:p>
          <w:p w14:paraId="3D57511F"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end</w:t>
            </w:r>
          </w:p>
        </w:tc>
        <w:tc>
          <w:tcPr>
            <w:tcW w:w="3848" w:type="dxa"/>
          </w:tcPr>
          <w:p w14:paraId="59CFE4C2" w14:textId="77777777" w:rsidR="00150139" w:rsidRPr="002F5F3A" w:rsidRDefault="00150139" w:rsidP="0096529E">
            <w:pPr>
              <w:ind w:right="20"/>
              <w:jc w:val="left"/>
              <w:rPr>
                <w:rFonts w:eastAsia="굴림"/>
              </w:rPr>
            </w:pPr>
            <w:r w:rsidRPr="002F5F3A">
              <w:rPr>
                <w:rFonts w:eastAsia="굴림"/>
              </w:rPr>
              <w:t xml:space="preserve">Enters the </w:t>
            </w:r>
            <w:r w:rsidR="00221294">
              <w:rPr>
                <w:rFonts w:eastAsia="굴림"/>
              </w:rPr>
              <w:t>Privileged</w:t>
            </w:r>
            <w:r w:rsidRPr="002F5F3A">
              <w:rPr>
                <w:rFonts w:eastAsia="굴림"/>
              </w:rPr>
              <w:t xml:space="preserve"> mode</w:t>
            </w:r>
          </w:p>
        </w:tc>
      </w:tr>
    </w:tbl>
    <w:p w14:paraId="4DD59601" w14:textId="77777777" w:rsidR="00150139" w:rsidRDefault="00150139" w:rsidP="0096529E">
      <w:pPr>
        <w:pStyle w:val="3"/>
        <w:ind w:left="0" w:right="20"/>
      </w:pPr>
      <w:bookmarkStart w:id="1501" w:name="_Toc259458920"/>
      <w:bookmarkStart w:id="1502" w:name="_Toc363228424"/>
      <w:bookmarkStart w:id="1503" w:name="_Toc445130860"/>
      <w:r>
        <w:rPr>
          <w:rFonts w:hint="eastAsia"/>
        </w:rPr>
        <w:t xml:space="preserve">Allowing Unicast </w:t>
      </w:r>
      <w:r w:rsidRPr="00150139">
        <w:rPr>
          <w:rFonts w:hint="eastAsia"/>
        </w:rPr>
        <w:t>updates</w:t>
      </w:r>
      <w:r>
        <w:rPr>
          <w:rFonts w:hint="eastAsia"/>
        </w:rPr>
        <w:t xml:space="preserve"> for RIP</w:t>
      </w:r>
      <w:bookmarkEnd w:id="1501"/>
      <w:bookmarkEnd w:id="1502"/>
      <w:bookmarkEnd w:id="1503"/>
    </w:p>
    <w:p w14:paraId="15E8743D" w14:textId="77777777" w:rsidR="00150139" w:rsidRDefault="00150139" w:rsidP="0096529E">
      <w:pPr>
        <w:pStyle w:val="a3"/>
        <w:ind w:left="0" w:right="20"/>
      </w:pPr>
      <w:r>
        <w:t xml:space="preserve">As </w:t>
      </w:r>
      <w:r>
        <w:rPr>
          <w:rFonts w:hint="eastAsia"/>
        </w:rPr>
        <w:t>RIP</w:t>
      </w:r>
      <w:r>
        <w:t xml:space="preserve"> is a</w:t>
      </w:r>
      <w:r>
        <w:rPr>
          <w:rFonts w:hint="eastAsia"/>
        </w:rPr>
        <w:t xml:space="preserve"> broadcast </w:t>
      </w:r>
      <w:r>
        <w:t>protocol, in order t</w:t>
      </w:r>
      <w:r w:rsidRPr="002F5F3A">
        <w:t xml:space="preserve">o </w:t>
      </w:r>
      <w:r>
        <w:t>make</w:t>
      </w:r>
      <w:r w:rsidRPr="002F5F3A">
        <w:t xml:space="preserve"> </w:t>
      </w:r>
      <w:r>
        <w:t xml:space="preserve">RIP routing reach to </w:t>
      </w:r>
      <w:r>
        <w:rPr>
          <w:rFonts w:hint="eastAsia"/>
        </w:rPr>
        <w:t>non</w:t>
      </w:r>
      <w:r>
        <w:t>-</w:t>
      </w:r>
      <w:r>
        <w:rPr>
          <w:rFonts w:hint="eastAsia"/>
        </w:rPr>
        <w:t xml:space="preserve">broadcast </w:t>
      </w:r>
      <w:r>
        <w:t>network</w:t>
      </w:r>
      <w:r w:rsidRPr="002F5F3A">
        <w:t>, use the following command in the router configuration mode.</w:t>
      </w:r>
    </w:p>
    <w:p w14:paraId="11C013C4" w14:textId="77777777" w:rsidR="00150139" w:rsidRPr="00150139" w:rsidRDefault="0017004D" w:rsidP="0096529E">
      <w:pPr>
        <w:pStyle w:val="afffff3"/>
        <w:ind w:left="0" w:right="20"/>
        <w:rPr>
          <w:b w:val="0"/>
        </w:rPr>
      </w:pPr>
      <w:bookmarkStart w:id="1504" w:name="_Toc391575227"/>
      <w:r>
        <w:t xml:space="preserve">Table </w:t>
      </w:r>
      <w:r w:rsidR="005832B8">
        <w:fldChar w:fldCharType="begin"/>
      </w:r>
      <w:r w:rsidR="00092D8C">
        <w:instrText xml:space="preserve"> SEQ Table \* ARABIC </w:instrText>
      </w:r>
      <w:r w:rsidR="005832B8">
        <w:fldChar w:fldCharType="separate"/>
      </w:r>
      <w:r w:rsidR="009220C2">
        <w:rPr>
          <w:noProof/>
        </w:rPr>
        <w:t>85</w:t>
      </w:r>
      <w:r w:rsidR="005832B8">
        <w:rPr>
          <w:noProof/>
        </w:rPr>
        <w:fldChar w:fldCharType="end"/>
      </w:r>
      <w:r>
        <w:rPr>
          <w:rFonts w:hint="eastAsia"/>
        </w:rPr>
        <w:t xml:space="preserve"> </w:t>
      </w:r>
      <w:r w:rsidR="00150139" w:rsidRPr="0017004D">
        <w:t>Allowing Unicast updates for RIP</w:t>
      </w:r>
      <w:bookmarkEnd w:id="1504"/>
      <w:r w:rsidR="00150139" w:rsidRPr="00150139">
        <w:rPr>
          <w:b w:val="0"/>
        </w:rPr>
        <w:tab/>
      </w:r>
    </w:p>
    <w:tbl>
      <w:tblPr>
        <w:tblStyle w:val="CLIWide"/>
        <w:tblW w:w="0" w:type="auto"/>
        <w:tblLook w:val="01E0" w:firstRow="1" w:lastRow="1" w:firstColumn="1" w:lastColumn="1" w:noHBand="0" w:noVBand="0"/>
      </w:tblPr>
      <w:tblGrid>
        <w:gridCol w:w="3736"/>
        <w:gridCol w:w="4196"/>
      </w:tblGrid>
      <w:tr w:rsidR="00150139" w:rsidRPr="005C642D"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2486A7A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719D98D6" w14:textId="77777777" w:rsidTr="00150139">
        <w:tc>
          <w:tcPr>
            <w:tcW w:w="4244" w:type="dxa"/>
          </w:tcPr>
          <w:p w14:paraId="407E3897" w14:textId="77777777" w:rsidR="00150139" w:rsidRPr="002F5F3A" w:rsidRDefault="00150139" w:rsidP="0096529E">
            <w:pPr>
              <w:ind w:right="20"/>
              <w:rPr>
                <w:rFonts w:eastAsia="굴림"/>
              </w:rPr>
            </w:pPr>
            <w:r w:rsidRPr="002F5F3A">
              <w:rPr>
                <w:rFonts w:eastAsia="굴림"/>
                <w:b/>
                <w:bCs/>
              </w:rPr>
              <w:t xml:space="preserve">neighbor </w:t>
            </w:r>
            <w:r w:rsidRPr="002F5F3A">
              <w:rPr>
                <w:rFonts w:eastAsia="굴림"/>
                <w:i/>
                <w:iCs/>
              </w:rPr>
              <w:t>ip-address</w:t>
            </w:r>
            <w:r w:rsidRPr="002F5F3A">
              <w:rPr>
                <w:rFonts w:eastAsia="굴림"/>
                <w:b/>
                <w:bCs/>
              </w:rPr>
              <w:t xml:space="preserve"> </w:t>
            </w:r>
          </w:p>
          <w:p w14:paraId="454DC6C8" w14:textId="77777777" w:rsidR="00150139" w:rsidRPr="002F5F3A" w:rsidRDefault="00150139" w:rsidP="0096529E">
            <w:pPr>
              <w:ind w:right="20"/>
              <w:rPr>
                <w:rFonts w:eastAsia="굴림"/>
                <w:b/>
                <w:bCs/>
              </w:rPr>
            </w:pPr>
            <w:r w:rsidRPr="002F5F3A">
              <w:rPr>
                <w:rFonts w:eastAsia="굴림"/>
                <w:b/>
                <w:bCs/>
              </w:rPr>
              <w:t>Example:</w:t>
            </w:r>
          </w:p>
          <w:p w14:paraId="53CFBCE6" w14:textId="77777777" w:rsidR="00150139" w:rsidRPr="002F5F3A" w:rsidRDefault="00150139" w:rsidP="0096529E">
            <w:pPr>
              <w:ind w:right="20"/>
              <w:rPr>
                <w:rFonts w:eastAsia="굴림"/>
                <w:i/>
              </w:rPr>
            </w:pPr>
            <w:r w:rsidRPr="002F5F3A">
              <w:rPr>
                <w:rFonts w:eastAsia="굴림"/>
              </w:rPr>
              <w:t>Switch(config-router</w:t>
            </w:r>
            <w:r w:rsidRPr="002F5F3A">
              <w:rPr>
                <w:rFonts w:eastAsia="굴림"/>
                <w:b/>
              </w:rPr>
              <w:t>)# neighbor 3.3.3.2</w:t>
            </w:r>
          </w:p>
        </w:tc>
        <w:tc>
          <w:tcPr>
            <w:tcW w:w="4844" w:type="dxa"/>
          </w:tcPr>
          <w:p w14:paraId="638EA004" w14:textId="77777777" w:rsidR="00150139" w:rsidRPr="002F5F3A" w:rsidRDefault="00150139" w:rsidP="0096529E">
            <w:pPr>
              <w:ind w:right="20"/>
              <w:rPr>
                <w:rFonts w:eastAsia="굴림"/>
              </w:rPr>
            </w:pPr>
            <w:r w:rsidRPr="002F5F3A">
              <w:rPr>
                <w:rFonts w:eastAsia="굴림"/>
              </w:rPr>
              <w:t>Defines switch for neighboring to exchange routing information.</w:t>
            </w:r>
          </w:p>
        </w:tc>
      </w:tr>
    </w:tbl>
    <w:p w14:paraId="45FD2C59" w14:textId="77777777" w:rsidR="00150139" w:rsidRDefault="00150139" w:rsidP="0096529E">
      <w:pPr>
        <w:ind w:right="20"/>
      </w:pPr>
    </w:p>
    <w:p w14:paraId="1C9B2DAC" w14:textId="77777777" w:rsidR="00150139" w:rsidRDefault="00150139" w:rsidP="0096529E">
      <w:pPr>
        <w:pStyle w:val="3"/>
        <w:ind w:left="0" w:right="20"/>
      </w:pPr>
      <w:bookmarkStart w:id="1505" w:name="_Toc259458921"/>
      <w:bookmarkStart w:id="1506" w:name="_Toc363228425"/>
      <w:bookmarkStart w:id="1507" w:name="_Toc445130861"/>
      <w:r>
        <w:rPr>
          <w:rFonts w:hint="eastAsia"/>
        </w:rPr>
        <w:t xml:space="preserve">Passive </w:t>
      </w:r>
      <w:r w:rsidRPr="00150139">
        <w:rPr>
          <w:rFonts w:hint="eastAsia"/>
        </w:rPr>
        <w:t>interface</w:t>
      </w:r>
      <w:bookmarkEnd w:id="1505"/>
      <w:bookmarkEnd w:id="1506"/>
      <w:bookmarkEnd w:id="1507"/>
    </w:p>
    <w:p w14:paraId="0833E313" w14:textId="77777777" w:rsidR="00150139" w:rsidRPr="00A31E2C" w:rsidRDefault="00150139" w:rsidP="0096529E">
      <w:pPr>
        <w:pStyle w:val="a3"/>
        <w:ind w:left="0" w:right="20"/>
      </w:pPr>
      <w:r>
        <w:t>By this command,</w:t>
      </w:r>
      <w:r w:rsidRPr="00D214EE">
        <w:rPr>
          <w:rFonts w:hint="eastAsia"/>
          <w:b/>
          <w:bCs/>
        </w:rPr>
        <w:t xml:space="preserve"> </w:t>
      </w:r>
      <w:r w:rsidRPr="00A31E2C">
        <w:rPr>
          <w:rFonts w:hint="eastAsia"/>
          <w:b/>
          <w:bCs/>
        </w:rPr>
        <w:t>passive-interface</w:t>
      </w:r>
      <w:r>
        <w:rPr>
          <w:b/>
          <w:bCs/>
        </w:rPr>
        <w:t>,</w:t>
      </w:r>
      <w:r>
        <w:t xml:space="preserve"> you can disable the transfer of U</w:t>
      </w:r>
      <w:r>
        <w:rPr>
          <w:rFonts w:hint="eastAsia"/>
        </w:rPr>
        <w:t xml:space="preserve">pdate </w:t>
      </w:r>
      <w:r>
        <w:t>routing information for a specific interface.</w:t>
      </w:r>
      <w:r>
        <w:rPr>
          <w:rFonts w:hint="eastAsia"/>
        </w:rPr>
        <w:t xml:space="preserve"> </w:t>
      </w:r>
      <w:r w:rsidRPr="002F5F3A">
        <w:t xml:space="preserve">To set passive interface, use the </w:t>
      </w:r>
      <w:r>
        <w:t>co</w:t>
      </w:r>
      <w:r w:rsidRPr="002F5F3A">
        <w:t>mmand in router configuration mode.</w:t>
      </w:r>
    </w:p>
    <w:p w14:paraId="499AFD3C" w14:textId="77777777" w:rsidR="00150139" w:rsidRPr="00150139" w:rsidRDefault="0017004D" w:rsidP="0096529E">
      <w:pPr>
        <w:pStyle w:val="afffff3"/>
        <w:ind w:left="0" w:right="20"/>
        <w:rPr>
          <w:b w:val="0"/>
        </w:rPr>
      </w:pPr>
      <w:bookmarkStart w:id="1508" w:name="_Toc391575228"/>
      <w:r>
        <w:lastRenderedPageBreak/>
        <w:t xml:space="preserve">Table </w:t>
      </w:r>
      <w:r w:rsidR="005832B8">
        <w:fldChar w:fldCharType="begin"/>
      </w:r>
      <w:r w:rsidR="00092D8C">
        <w:instrText xml:space="preserve"> SEQ Table \* ARABIC </w:instrText>
      </w:r>
      <w:r w:rsidR="005832B8">
        <w:fldChar w:fldCharType="separate"/>
      </w:r>
      <w:r w:rsidR="009220C2">
        <w:rPr>
          <w:noProof/>
        </w:rPr>
        <w:t>86</w:t>
      </w:r>
      <w:r w:rsidR="005832B8">
        <w:rPr>
          <w:noProof/>
        </w:rPr>
        <w:fldChar w:fldCharType="end"/>
      </w:r>
      <w:r>
        <w:rPr>
          <w:rFonts w:hint="eastAsia"/>
        </w:rPr>
        <w:t xml:space="preserve"> </w:t>
      </w:r>
      <w:r w:rsidRPr="0017004D">
        <w:rPr>
          <w:rFonts w:hint="eastAsia"/>
        </w:rPr>
        <w:t>Passive interface</w:t>
      </w:r>
      <w:bookmarkEnd w:id="1508"/>
    </w:p>
    <w:tbl>
      <w:tblPr>
        <w:tblStyle w:val="CLIWide"/>
        <w:tblW w:w="0" w:type="auto"/>
        <w:tblLook w:val="01E0" w:firstRow="1" w:lastRow="1" w:firstColumn="1" w:lastColumn="1" w:noHBand="0" w:noVBand="0"/>
      </w:tblPr>
      <w:tblGrid>
        <w:gridCol w:w="3746"/>
        <w:gridCol w:w="4186"/>
      </w:tblGrid>
      <w:tr w:rsidR="00150139" w:rsidRPr="005C642D"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29D9E600"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7359D3CB" w14:textId="77777777" w:rsidTr="00150139">
        <w:tc>
          <w:tcPr>
            <w:tcW w:w="4244" w:type="dxa"/>
          </w:tcPr>
          <w:p w14:paraId="2B591BA2" w14:textId="77777777" w:rsidR="00150139" w:rsidRPr="002F5F3A" w:rsidRDefault="00150139" w:rsidP="0096529E">
            <w:pPr>
              <w:ind w:right="20"/>
              <w:jc w:val="left"/>
              <w:rPr>
                <w:rFonts w:eastAsia="굴림"/>
              </w:rPr>
            </w:pPr>
            <w:r w:rsidRPr="002F5F3A">
              <w:rPr>
                <w:rFonts w:eastAsia="굴림"/>
                <w:b/>
                <w:bCs/>
              </w:rPr>
              <w:t xml:space="preserve">passive-interface </w:t>
            </w:r>
            <w:r w:rsidRPr="002F5F3A">
              <w:rPr>
                <w:rFonts w:eastAsia="굴림"/>
              </w:rPr>
              <w:t>IFNAME</w:t>
            </w:r>
          </w:p>
          <w:p w14:paraId="1485E37B" w14:textId="77777777" w:rsidR="00150139" w:rsidRPr="002F5F3A" w:rsidRDefault="00150139" w:rsidP="0096529E">
            <w:pPr>
              <w:ind w:right="20"/>
              <w:jc w:val="left"/>
              <w:rPr>
                <w:rFonts w:eastAsia="굴림"/>
              </w:rPr>
            </w:pPr>
          </w:p>
          <w:p w14:paraId="6F74A00D" w14:textId="77777777" w:rsidR="00150139" w:rsidRPr="002F5F3A" w:rsidRDefault="00150139" w:rsidP="0096529E">
            <w:pPr>
              <w:ind w:right="20"/>
              <w:jc w:val="left"/>
              <w:rPr>
                <w:rFonts w:eastAsia="굴림"/>
                <w:b/>
                <w:bCs/>
              </w:rPr>
            </w:pPr>
            <w:r w:rsidRPr="002F5F3A">
              <w:rPr>
                <w:rFonts w:eastAsia="굴림"/>
                <w:b/>
                <w:bCs/>
              </w:rPr>
              <w:t>Example:</w:t>
            </w:r>
          </w:p>
          <w:p w14:paraId="682CFFAB" w14:textId="77777777" w:rsidR="00150139" w:rsidRPr="002F5F3A" w:rsidRDefault="00150139" w:rsidP="0096529E">
            <w:pPr>
              <w:ind w:right="20"/>
              <w:jc w:val="left"/>
              <w:rPr>
                <w:rFonts w:eastAsia="굴림"/>
                <w:i/>
              </w:rPr>
            </w:pPr>
            <w:r w:rsidRPr="002F5F3A">
              <w:rPr>
                <w:rFonts w:eastAsia="굴림"/>
              </w:rPr>
              <w:t>Switch(config-router</w:t>
            </w:r>
            <w:r w:rsidR="006571D8">
              <w:rPr>
                <w:rFonts w:eastAsia="굴림"/>
                <w:b/>
              </w:rPr>
              <w:t>)# passive-interface gi7</w:t>
            </w:r>
            <w:r w:rsidRPr="002F5F3A">
              <w:rPr>
                <w:rFonts w:eastAsia="굴림"/>
                <w:b/>
              </w:rPr>
              <w:t>/1</w:t>
            </w:r>
          </w:p>
        </w:tc>
        <w:tc>
          <w:tcPr>
            <w:tcW w:w="4844" w:type="dxa"/>
          </w:tcPr>
          <w:p w14:paraId="21592129" w14:textId="77777777" w:rsidR="00150139" w:rsidRPr="002F5F3A" w:rsidRDefault="00150139" w:rsidP="0096529E">
            <w:pPr>
              <w:ind w:right="20"/>
              <w:rPr>
                <w:rFonts w:eastAsia="굴림"/>
              </w:rPr>
            </w:pPr>
            <w:r w:rsidRPr="002F5F3A">
              <w:rPr>
                <w:rFonts w:eastAsia="굴림"/>
              </w:rPr>
              <w:t>Sets Passive interface</w:t>
            </w:r>
          </w:p>
        </w:tc>
      </w:tr>
    </w:tbl>
    <w:p w14:paraId="581F11E6" w14:textId="77777777" w:rsidR="00150139" w:rsidRDefault="00150139" w:rsidP="0096529E">
      <w:pPr>
        <w:pStyle w:val="3"/>
        <w:ind w:left="0" w:right="20"/>
      </w:pPr>
      <w:bookmarkStart w:id="1509" w:name="_Toc335386795"/>
      <w:bookmarkStart w:id="1510" w:name="_Toc363748190"/>
      <w:bookmarkStart w:id="1511" w:name="_Toc445130862"/>
      <w:r w:rsidRPr="00150139">
        <w:rPr>
          <w:rFonts w:hint="eastAsia"/>
        </w:rPr>
        <w:t>Applying</w:t>
      </w:r>
      <w:r>
        <w:rPr>
          <w:rFonts w:hint="eastAsia"/>
        </w:rPr>
        <w:t xml:space="preserve"> Offsets to Routing metrics</w:t>
      </w:r>
      <w:bookmarkEnd w:id="1509"/>
      <w:bookmarkEnd w:id="1510"/>
      <w:bookmarkEnd w:id="1511"/>
    </w:p>
    <w:p w14:paraId="3AFE87D6" w14:textId="77777777" w:rsidR="00150139" w:rsidRDefault="00150139" w:rsidP="0096529E">
      <w:pPr>
        <w:pStyle w:val="a3"/>
        <w:ind w:left="0" w:right="20"/>
      </w:pPr>
      <w:r w:rsidRPr="002F5F3A">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Default="0017004D" w:rsidP="0096529E">
      <w:pPr>
        <w:pStyle w:val="afffff3"/>
        <w:ind w:left="0" w:right="20"/>
      </w:pPr>
      <w:bookmarkStart w:id="1512" w:name="_Toc259458922"/>
      <w:bookmarkStart w:id="1513" w:name="_Toc391575229"/>
      <w:r>
        <w:t xml:space="preserve">Table </w:t>
      </w:r>
      <w:r w:rsidR="005832B8">
        <w:fldChar w:fldCharType="begin"/>
      </w:r>
      <w:r w:rsidR="00092D8C">
        <w:instrText xml:space="preserve"> SEQ Table \* ARABIC </w:instrText>
      </w:r>
      <w:r w:rsidR="005832B8">
        <w:fldChar w:fldCharType="separate"/>
      </w:r>
      <w:r w:rsidR="009220C2">
        <w:rPr>
          <w:noProof/>
        </w:rPr>
        <w:t>87</w:t>
      </w:r>
      <w:r w:rsidR="005832B8">
        <w:rPr>
          <w:noProof/>
        </w:rPr>
        <w:fldChar w:fldCharType="end"/>
      </w:r>
      <w:r>
        <w:rPr>
          <w:rFonts w:hint="eastAsia"/>
        </w:rPr>
        <w:t xml:space="preserve"> </w:t>
      </w:r>
      <w:r w:rsidRPr="002F5F3A">
        <w:t>Applying Offsets to Routing metrics</w:t>
      </w:r>
      <w:bookmarkEnd w:id="1512"/>
      <w:bookmarkEnd w:id="1513"/>
    </w:p>
    <w:tbl>
      <w:tblPr>
        <w:tblStyle w:val="CLIWide"/>
        <w:tblW w:w="0" w:type="auto"/>
        <w:tblLook w:val="01E0" w:firstRow="1" w:lastRow="1" w:firstColumn="1" w:lastColumn="1" w:noHBand="0" w:noVBand="0"/>
      </w:tblPr>
      <w:tblGrid>
        <w:gridCol w:w="3732"/>
        <w:gridCol w:w="4200"/>
      </w:tblGrid>
      <w:tr w:rsidR="00150139" w:rsidRPr="005C642D"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58B3151F"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07C9A3F9" w14:textId="77777777" w:rsidTr="00150139">
        <w:tc>
          <w:tcPr>
            <w:tcW w:w="4244" w:type="dxa"/>
          </w:tcPr>
          <w:p w14:paraId="0FC412B9" w14:textId="77777777" w:rsidR="00150139" w:rsidRPr="002F5F3A" w:rsidRDefault="00150139" w:rsidP="0096529E">
            <w:pPr>
              <w:ind w:right="20"/>
              <w:rPr>
                <w:rFonts w:eastAsia="굴림"/>
                <w:b/>
                <w:bCs/>
              </w:rPr>
            </w:pPr>
            <w:r w:rsidRPr="002F5F3A">
              <w:rPr>
                <w:rFonts w:eastAsia="굴림"/>
                <w:b/>
                <w:bCs/>
              </w:rPr>
              <w:t xml:space="preserve">offset-list </w:t>
            </w:r>
            <w:r w:rsidRPr="002F5F3A">
              <w:rPr>
                <w:rFonts w:eastAsia="굴림"/>
                <w:i/>
                <w:iCs/>
              </w:rPr>
              <w:t>access-list-name {in|out} metric IFNAME</w:t>
            </w:r>
          </w:p>
          <w:p w14:paraId="700F0391" w14:textId="77777777" w:rsidR="00150139" w:rsidRPr="002F5F3A" w:rsidRDefault="00150139" w:rsidP="0096529E">
            <w:pPr>
              <w:ind w:right="20"/>
              <w:rPr>
                <w:rFonts w:eastAsia="굴림"/>
              </w:rPr>
            </w:pPr>
          </w:p>
          <w:p w14:paraId="0B08D301" w14:textId="77777777" w:rsidR="00150139" w:rsidRPr="002F5F3A" w:rsidRDefault="00150139" w:rsidP="0096529E">
            <w:pPr>
              <w:ind w:right="20"/>
              <w:rPr>
                <w:rFonts w:eastAsia="굴림"/>
                <w:b/>
                <w:bCs/>
              </w:rPr>
            </w:pPr>
            <w:r w:rsidRPr="002F5F3A">
              <w:rPr>
                <w:rFonts w:eastAsia="굴림"/>
                <w:b/>
                <w:bCs/>
              </w:rPr>
              <w:t>Example:</w:t>
            </w:r>
          </w:p>
          <w:p w14:paraId="6C93949E" w14:textId="77777777" w:rsidR="00150139" w:rsidRPr="002F5F3A" w:rsidRDefault="00150139" w:rsidP="0096529E">
            <w:pPr>
              <w:ind w:right="20"/>
              <w:rPr>
                <w:rFonts w:eastAsia="굴림"/>
              </w:rPr>
            </w:pPr>
            <w:r w:rsidRPr="002F5F3A">
              <w:rPr>
                <w:rFonts w:eastAsia="굴림"/>
              </w:rPr>
              <w:t xml:space="preserve">Switch (router-config)# </w:t>
            </w:r>
            <w:r w:rsidR="006571D8">
              <w:rPr>
                <w:rFonts w:eastAsia="굴림"/>
                <w:b/>
                <w:bCs/>
              </w:rPr>
              <w:t>offset-list aa in 5 gi7</w:t>
            </w:r>
            <w:r w:rsidRPr="002F5F3A">
              <w:rPr>
                <w:rFonts w:eastAsia="굴림"/>
                <w:b/>
                <w:bCs/>
              </w:rPr>
              <w:t>/1</w:t>
            </w:r>
          </w:p>
        </w:tc>
        <w:tc>
          <w:tcPr>
            <w:tcW w:w="4844" w:type="dxa"/>
          </w:tcPr>
          <w:p w14:paraId="74B967A2" w14:textId="77777777" w:rsidR="00150139" w:rsidRPr="002F5F3A" w:rsidRDefault="00150139" w:rsidP="0096529E">
            <w:pPr>
              <w:ind w:right="20"/>
              <w:rPr>
                <w:rFonts w:eastAsia="굴림"/>
              </w:rPr>
            </w:pPr>
            <w:r w:rsidRPr="002F5F3A">
              <w:rPr>
                <w:rFonts w:eastAsia="굴림"/>
              </w:rPr>
              <w:t xml:space="preserve">To apply offset on routing metric </w:t>
            </w:r>
          </w:p>
        </w:tc>
      </w:tr>
    </w:tbl>
    <w:p w14:paraId="5DA42D25" w14:textId="77777777" w:rsidR="00150139" w:rsidRDefault="00150139" w:rsidP="0096529E">
      <w:pPr>
        <w:pStyle w:val="3"/>
        <w:ind w:left="0" w:right="20"/>
      </w:pPr>
      <w:bookmarkStart w:id="1514" w:name="_Toc363228426"/>
      <w:bookmarkStart w:id="1515" w:name="_Toc445130863"/>
      <w:r w:rsidRPr="00150139">
        <w:rPr>
          <w:rFonts w:hint="eastAsia"/>
        </w:rPr>
        <w:t>Adjusting</w:t>
      </w:r>
      <w:r>
        <w:rPr>
          <w:rFonts w:hint="eastAsia"/>
        </w:rPr>
        <w:t xml:space="preserve"> Timers</w:t>
      </w:r>
      <w:bookmarkEnd w:id="1514"/>
      <w:bookmarkEnd w:id="1515"/>
    </w:p>
    <w:p w14:paraId="7E64CC4A" w14:textId="77777777" w:rsidR="00150139" w:rsidRPr="002F5F3A" w:rsidRDefault="00150139" w:rsidP="0096529E">
      <w:pPr>
        <w:pStyle w:val="a3"/>
        <w:ind w:left="0" w:right="20"/>
      </w:pPr>
      <w:r w:rsidRPr="002F5F3A">
        <w:t>Routing protocol uses various timers. Network administrator can manage the timer that changes the routing protocol performance to match for the network. You can make adjustments as follows:</w:t>
      </w:r>
    </w:p>
    <w:p w14:paraId="7BFE29A4" w14:textId="77777777" w:rsidR="00150139" w:rsidRDefault="00150139" w:rsidP="002B424F">
      <w:pPr>
        <w:pStyle w:val="afffff4"/>
        <w:numPr>
          <w:ilvl w:val="0"/>
          <w:numId w:val="20"/>
        </w:numPr>
        <w:spacing w:before="100"/>
        <w:ind w:leftChars="0" w:left="0" w:right="20" w:hanging="403"/>
      </w:pPr>
      <w:r>
        <w:rPr>
          <w:rFonts w:hint="eastAsia"/>
        </w:rPr>
        <w:t xml:space="preserve">Routing table update timer (default </w:t>
      </w:r>
      <w:r w:rsidRPr="002F5F3A">
        <w:t>30 seconds</w:t>
      </w:r>
      <w:r>
        <w:rPr>
          <w:rFonts w:hint="eastAsia"/>
        </w:rPr>
        <w:t>)</w:t>
      </w:r>
    </w:p>
    <w:p w14:paraId="60907508" w14:textId="77777777" w:rsidR="00150139" w:rsidRDefault="00150139" w:rsidP="002B424F">
      <w:pPr>
        <w:pStyle w:val="afffff4"/>
        <w:numPr>
          <w:ilvl w:val="0"/>
          <w:numId w:val="20"/>
        </w:numPr>
        <w:spacing w:before="100"/>
        <w:ind w:leftChars="0" w:left="0" w:right="20" w:hanging="403"/>
      </w:pPr>
      <w:r>
        <w:rPr>
          <w:rFonts w:hint="eastAsia"/>
        </w:rPr>
        <w:t xml:space="preserve">Routing </w:t>
      </w:r>
      <w:r>
        <w:t>information</w:t>
      </w:r>
      <w:r>
        <w:rPr>
          <w:rFonts w:hint="eastAsia"/>
        </w:rPr>
        <w:t xml:space="preserve"> timeout timer (</w:t>
      </w:r>
      <w:r>
        <w:t>1</w:t>
      </w:r>
      <w:r w:rsidRPr="002F5F3A">
        <w:t>80</w:t>
      </w:r>
      <w:r>
        <w:t xml:space="preserve"> </w:t>
      </w:r>
      <w:r w:rsidRPr="002F5F3A">
        <w:t>seconds)</w:t>
      </w:r>
    </w:p>
    <w:p w14:paraId="20E6A8DF" w14:textId="77777777" w:rsidR="00150139" w:rsidRDefault="00150139" w:rsidP="002B424F">
      <w:pPr>
        <w:pStyle w:val="afffff4"/>
        <w:numPr>
          <w:ilvl w:val="0"/>
          <w:numId w:val="20"/>
        </w:numPr>
        <w:spacing w:before="100"/>
        <w:ind w:leftChars="0" w:left="0" w:right="20" w:hanging="403"/>
      </w:pPr>
      <w:r>
        <w:rPr>
          <w:rFonts w:hint="eastAsia"/>
        </w:rPr>
        <w:t>Garbage collection timer (120</w:t>
      </w:r>
      <w:r>
        <w:t xml:space="preserve"> </w:t>
      </w:r>
      <w:r w:rsidRPr="002F5F3A">
        <w:t>seconds</w:t>
      </w:r>
      <w:r>
        <w:rPr>
          <w:rFonts w:hint="eastAsia"/>
        </w:rPr>
        <w:t>)</w:t>
      </w:r>
    </w:p>
    <w:p w14:paraId="4BE93B3E" w14:textId="77777777" w:rsidR="00150139" w:rsidRDefault="00150139" w:rsidP="0096529E">
      <w:pPr>
        <w:pStyle w:val="a3"/>
        <w:ind w:left="0" w:right="20"/>
      </w:pPr>
      <w:r w:rsidRPr="002F5F3A">
        <w:t>To adust time value, use the following command in router configuration mode</w:t>
      </w:r>
      <w:r>
        <w:t>:</w:t>
      </w:r>
    </w:p>
    <w:p w14:paraId="4D929742" w14:textId="77777777" w:rsidR="00150139" w:rsidRPr="00150139" w:rsidRDefault="00F376CE" w:rsidP="0096529E">
      <w:pPr>
        <w:pStyle w:val="afffff3"/>
        <w:ind w:left="0" w:right="20"/>
        <w:rPr>
          <w:b w:val="0"/>
        </w:rPr>
      </w:pPr>
      <w:bookmarkStart w:id="1516" w:name="_Toc259458923"/>
      <w:bookmarkStart w:id="1517" w:name="_Toc391575230"/>
      <w:r>
        <w:t xml:space="preserve">Table </w:t>
      </w:r>
      <w:r w:rsidR="005832B8">
        <w:fldChar w:fldCharType="begin"/>
      </w:r>
      <w:r w:rsidR="00092D8C">
        <w:instrText xml:space="preserve"> SEQ Table \* ARABIC </w:instrText>
      </w:r>
      <w:r w:rsidR="005832B8">
        <w:fldChar w:fldCharType="separate"/>
      </w:r>
      <w:r w:rsidR="009220C2">
        <w:rPr>
          <w:noProof/>
        </w:rPr>
        <w:t>88</w:t>
      </w:r>
      <w:r w:rsidR="005832B8">
        <w:rPr>
          <w:noProof/>
        </w:rPr>
        <w:fldChar w:fldCharType="end"/>
      </w:r>
      <w:r>
        <w:rPr>
          <w:rFonts w:hint="eastAsia"/>
        </w:rPr>
        <w:t xml:space="preserve"> </w:t>
      </w:r>
      <w:r w:rsidR="00150139" w:rsidRPr="00150139">
        <w:rPr>
          <w:b w:val="0"/>
        </w:rPr>
        <w:t>Adjusting Timers</w:t>
      </w:r>
      <w:bookmarkEnd w:id="1516"/>
      <w:bookmarkEnd w:id="1517"/>
    </w:p>
    <w:tbl>
      <w:tblPr>
        <w:tblStyle w:val="CLIWide"/>
        <w:tblW w:w="0" w:type="auto"/>
        <w:tblLook w:val="01E0" w:firstRow="1" w:lastRow="1" w:firstColumn="1" w:lastColumn="1" w:noHBand="0" w:noVBand="0"/>
      </w:tblPr>
      <w:tblGrid>
        <w:gridCol w:w="4125"/>
        <w:gridCol w:w="3807"/>
      </w:tblGrid>
      <w:tr w:rsidR="00150139" w:rsidRPr="005C642D"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2F5F3A" w:rsidRDefault="00150139" w:rsidP="0096529E">
            <w:pPr>
              <w:ind w:right="20"/>
              <w:rPr>
                <w:rFonts w:eastAsia="굴림"/>
                <w:b/>
                <w:bCs/>
              </w:rPr>
            </w:pPr>
            <w:r w:rsidRPr="002F5F3A">
              <w:rPr>
                <w:rFonts w:eastAsia="굴림"/>
                <w:b/>
                <w:bCs/>
              </w:rPr>
              <w:t>Command or Action</w:t>
            </w:r>
          </w:p>
        </w:tc>
        <w:tc>
          <w:tcPr>
            <w:tcW w:w="4284" w:type="dxa"/>
          </w:tcPr>
          <w:p w14:paraId="1E666C3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6E9420CF" w14:textId="77777777" w:rsidTr="00150139">
        <w:tc>
          <w:tcPr>
            <w:tcW w:w="4644" w:type="dxa"/>
          </w:tcPr>
          <w:p w14:paraId="1914C7D0" w14:textId="77777777" w:rsidR="00150139" w:rsidRPr="002F5F3A" w:rsidRDefault="00150139" w:rsidP="0096529E">
            <w:pPr>
              <w:ind w:right="20"/>
              <w:rPr>
                <w:rFonts w:eastAsia="굴림"/>
                <w:b/>
                <w:bCs/>
              </w:rPr>
            </w:pPr>
            <w:r w:rsidRPr="002F5F3A">
              <w:rPr>
                <w:rFonts w:eastAsia="굴림"/>
                <w:b/>
                <w:bCs/>
              </w:rPr>
              <w:t xml:space="preserve">timer basic </w:t>
            </w:r>
            <w:r w:rsidRPr="002F5F3A">
              <w:rPr>
                <w:rFonts w:eastAsia="굴림"/>
                <w:i/>
                <w:iCs/>
              </w:rPr>
              <w:t>update invalid holddown</w:t>
            </w:r>
          </w:p>
          <w:p w14:paraId="4D42453D" w14:textId="77777777" w:rsidR="00150139" w:rsidRPr="002F5F3A" w:rsidRDefault="00150139" w:rsidP="0096529E">
            <w:pPr>
              <w:ind w:right="20"/>
              <w:rPr>
                <w:rFonts w:eastAsia="굴림"/>
              </w:rPr>
            </w:pPr>
          </w:p>
          <w:p w14:paraId="0267045D" w14:textId="77777777" w:rsidR="00150139" w:rsidRPr="002F5F3A" w:rsidRDefault="00150139" w:rsidP="0096529E">
            <w:pPr>
              <w:ind w:right="20"/>
              <w:rPr>
                <w:rFonts w:eastAsia="굴림"/>
                <w:b/>
                <w:bCs/>
              </w:rPr>
            </w:pPr>
            <w:r w:rsidRPr="002F5F3A">
              <w:rPr>
                <w:rFonts w:eastAsia="굴림"/>
                <w:b/>
                <w:bCs/>
              </w:rPr>
              <w:t>Example:</w:t>
            </w:r>
          </w:p>
          <w:p w14:paraId="451F1709"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timer basic 30 120 120</w:t>
            </w:r>
          </w:p>
        </w:tc>
        <w:tc>
          <w:tcPr>
            <w:tcW w:w="4284" w:type="dxa"/>
          </w:tcPr>
          <w:p w14:paraId="54C39767" w14:textId="77777777" w:rsidR="00150139" w:rsidRPr="002F5F3A" w:rsidRDefault="00150139" w:rsidP="0096529E">
            <w:pPr>
              <w:ind w:right="20"/>
              <w:rPr>
                <w:rFonts w:eastAsia="굴림"/>
              </w:rPr>
            </w:pPr>
            <w:r w:rsidRPr="002F5F3A">
              <w:rPr>
                <w:rFonts w:eastAsia="굴림"/>
              </w:rPr>
              <w:t xml:space="preserve">Adjusts routing protocoltimer </w:t>
            </w:r>
          </w:p>
        </w:tc>
      </w:tr>
    </w:tbl>
    <w:p w14:paraId="43BB8F99" w14:textId="77777777" w:rsidR="00150139" w:rsidRDefault="00150139" w:rsidP="0096529E">
      <w:pPr>
        <w:pStyle w:val="3"/>
        <w:ind w:left="0" w:right="20"/>
      </w:pPr>
      <w:bookmarkStart w:id="1518" w:name="_Toc363228427"/>
      <w:bookmarkStart w:id="1519" w:name="_Toc445130864"/>
      <w:r>
        <w:rPr>
          <w:rFonts w:hint="eastAsia"/>
        </w:rPr>
        <w:t xml:space="preserve">Specifying a </w:t>
      </w:r>
      <w:r w:rsidRPr="00150139">
        <w:rPr>
          <w:rFonts w:hint="eastAsia"/>
        </w:rPr>
        <w:t>RIP</w:t>
      </w:r>
      <w:r>
        <w:rPr>
          <w:rFonts w:hint="eastAsia"/>
        </w:rPr>
        <w:t xml:space="preserve"> Version</w:t>
      </w:r>
      <w:bookmarkEnd w:id="1518"/>
      <w:bookmarkEnd w:id="1519"/>
    </w:p>
    <w:p w14:paraId="0D80B7BA" w14:textId="77777777" w:rsidR="00150139" w:rsidRDefault="00150139" w:rsidP="0096529E">
      <w:pPr>
        <w:pStyle w:val="a3"/>
        <w:ind w:left="0" w:right="20"/>
      </w:pPr>
      <w:r w:rsidRPr="002F5F3A">
        <w:t xml:space="preserve">To </w:t>
      </w:r>
      <w:r>
        <w:t>make packets of a</w:t>
      </w:r>
      <w:r w:rsidRPr="002F5F3A">
        <w:t xml:space="preserve"> </w:t>
      </w:r>
      <w:r>
        <w:t xml:space="preserve">same </w:t>
      </w:r>
      <w:r w:rsidRPr="002F5F3A">
        <w:t>RIP version</w:t>
      </w:r>
      <w:r>
        <w:t xml:space="preserve"> to be available</w:t>
      </w:r>
      <w:r w:rsidRPr="002F5F3A">
        <w:t>, use the following command in router configuration mode</w:t>
      </w:r>
      <w:r>
        <w:t xml:space="preserve">. </w:t>
      </w:r>
    </w:p>
    <w:p w14:paraId="1E151790" w14:textId="77777777" w:rsidR="0096529E" w:rsidRDefault="0096529E" w:rsidP="0096529E">
      <w:pPr>
        <w:pStyle w:val="afffff3"/>
        <w:ind w:left="0" w:right="20"/>
      </w:pPr>
      <w:bookmarkStart w:id="1520" w:name="_Toc259458924"/>
      <w:bookmarkStart w:id="1521" w:name="_Toc391575231"/>
    </w:p>
    <w:p w14:paraId="2A35C39C" w14:textId="77777777" w:rsidR="0017004D" w:rsidRDefault="0017004D" w:rsidP="0096529E">
      <w:pPr>
        <w:pStyle w:val="afffff3"/>
        <w:ind w:left="0" w:right="20"/>
      </w:pPr>
      <w:r>
        <w:t xml:space="preserve">Table </w:t>
      </w:r>
      <w:r w:rsidR="005832B8">
        <w:fldChar w:fldCharType="begin"/>
      </w:r>
      <w:r w:rsidR="00092D8C">
        <w:instrText xml:space="preserve"> SEQ Table \* ARABIC </w:instrText>
      </w:r>
      <w:r w:rsidR="005832B8">
        <w:fldChar w:fldCharType="separate"/>
      </w:r>
      <w:r w:rsidR="009220C2">
        <w:rPr>
          <w:noProof/>
        </w:rPr>
        <w:t>89</w:t>
      </w:r>
      <w:r w:rsidR="005832B8">
        <w:rPr>
          <w:noProof/>
        </w:rPr>
        <w:fldChar w:fldCharType="end"/>
      </w:r>
      <w:r>
        <w:rPr>
          <w:rFonts w:hint="eastAsia"/>
        </w:rPr>
        <w:t xml:space="preserve"> </w:t>
      </w:r>
      <w:r w:rsidRPr="002F5F3A">
        <w:t>Specifying a RIP Version</w:t>
      </w:r>
      <w:r>
        <w:rPr>
          <w:rFonts w:hint="eastAsia"/>
        </w:rPr>
        <w:t xml:space="preserve"> 1</w:t>
      </w:r>
      <w:bookmarkEnd w:id="1520"/>
      <w:bookmarkEnd w:id="1521"/>
    </w:p>
    <w:tbl>
      <w:tblPr>
        <w:tblStyle w:val="CLIWide"/>
        <w:tblW w:w="0" w:type="auto"/>
        <w:tblLook w:val="01E0" w:firstRow="1" w:lastRow="1" w:firstColumn="1" w:lastColumn="1" w:noHBand="0" w:noVBand="0"/>
      </w:tblPr>
      <w:tblGrid>
        <w:gridCol w:w="4022"/>
        <w:gridCol w:w="3910"/>
      </w:tblGrid>
      <w:tr w:rsidR="00150139" w:rsidRPr="005C642D"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2F5F3A" w:rsidRDefault="00150139" w:rsidP="0096529E">
            <w:pPr>
              <w:ind w:right="20"/>
              <w:rPr>
                <w:rFonts w:eastAsia="굴림"/>
                <w:b/>
                <w:bCs/>
              </w:rPr>
            </w:pPr>
            <w:r w:rsidRPr="002F5F3A">
              <w:rPr>
                <w:rFonts w:eastAsia="굴림"/>
                <w:b/>
                <w:bCs/>
              </w:rPr>
              <w:lastRenderedPageBreak/>
              <w:t>Command or Action</w:t>
            </w:r>
          </w:p>
        </w:tc>
        <w:tc>
          <w:tcPr>
            <w:tcW w:w="4428" w:type="dxa"/>
          </w:tcPr>
          <w:p w14:paraId="264FAB9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084970B3" w14:textId="77777777" w:rsidTr="00150139">
        <w:tc>
          <w:tcPr>
            <w:tcW w:w="4500" w:type="dxa"/>
          </w:tcPr>
          <w:p w14:paraId="3010D71B" w14:textId="77777777" w:rsidR="00150139" w:rsidRPr="002F5F3A" w:rsidRDefault="00150139" w:rsidP="0096529E">
            <w:pPr>
              <w:ind w:right="20"/>
              <w:rPr>
                <w:rFonts w:eastAsia="굴림"/>
              </w:rPr>
            </w:pPr>
            <w:r w:rsidRPr="002F5F3A">
              <w:rPr>
                <w:rFonts w:eastAsia="굴림"/>
                <w:b/>
                <w:bCs/>
              </w:rPr>
              <w:t xml:space="preserve">version </w:t>
            </w:r>
            <w:r w:rsidRPr="002F5F3A">
              <w:rPr>
                <w:rFonts w:eastAsia="굴림"/>
              </w:rPr>
              <w:t>{1 | 2}</w:t>
            </w:r>
          </w:p>
          <w:p w14:paraId="1118E4ED" w14:textId="77777777" w:rsidR="00150139" w:rsidRPr="002F5F3A" w:rsidRDefault="00150139" w:rsidP="0096529E">
            <w:pPr>
              <w:ind w:right="20"/>
              <w:rPr>
                <w:rFonts w:eastAsia="굴림"/>
              </w:rPr>
            </w:pPr>
          </w:p>
          <w:p w14:paraId="031321D5" w14:textId="77777777" w:rsidR="00150139" w:rsidRPr="002F5F3A" w:rsidRDefault="00150139" w:rsidP="0096529E">
            <w:pPr>
              <w:ind w:right="20"/>
              <w:rPr>
                <w:rFonts w:eastAsia="굴림"/>
                <w:b/>
                <w:bCs/>
              </w:rPr>
            </w:pPr>
            <w:r w:rsidRPr="002F5F3A">
              <w:rPr>
                <w:rFonts w:eastAsia="굴림"/>
                <w:b/>
                <w:bCs/>
              </w:rPr>
              <w:t>Example:</w:t>
            </w:r>
          </w:p>
          <w:p w14:paraId="100591AB"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version 2</w:t>
            </w:r>
          </w:p>
        </w:tc>
        <w:tc>
          <w:tcPr>
            <w:tcW w:w="4428" w:type="dxa"/>
          </w:tcPr>
          <w:p w14:paraId="40B203D2" w14:textId="77777777" w:rsidR="00150139" w:rsidRPr="002F5F3A" w:rsidRDefault="00150139" w:rsidP="0096529E">
            <w:pPr>
              <w:ind w:right="20"/>
              <w:rPr>
                <w:rFonts w:eastAsia="굴림"/>
              </w:rPr>
            </w:pPr>
            <w:r w:rsidRPr="002F5F3A">
              <w:rPr>
                <w:rFonts w:eastAsia="굴림"/>
              </w:rPr>
              <w:t>Sets to change RIP version.</w:t>
            </w:r>
          </w:p>
        </w:tc>
      </w:tr>
    </w:tbl>
    <w:p w14:paraId="04753B9A" w14:textId="77777777" w:rsidR="00150139" w:rsidRDefault="00150139" w:rsidP="0096529E">
      <w:pPr>
        <w:pStyle w:val="a3"/>
        <w:ind w:left="0" w:right="20"/>
      </w:pPr>
      <w:r w:rsidRPr="002F5F3A">
        <w:t>To manage RIP version sent by a specific interface, use the following command in configuration mode of interface.</w:t>
      </w:r>
    </w:p>
    <w:p w14:paraId="207C3BBE" w14:textId="77777777" w:rsidR="0017004D" w:rsidRDefault="0017004D" w:rsidP="0096529E">
      <w:pPr>
        <w:pStyle w:val="afffff3"/>
        <w:ind w:left="0" w:right="20"/>
      </w:pPr>
      <w:bookmarkStart w:id="1522" w:name="_Toc363228428"/>
      <w:bookmarkStart w:id="1523" w:name="_Toc391575232"/>
      <w:r>
        <w:t xml:space="preserve">Table </w:t>
      </w:r>
      <w:r w:rsidR="005832B8">
        <w:fldChar w:fldCharType="begin"/>
      </w:r>
      <w:r w:rsidR="00092D8C">
        <w:instrText xml:space="preserve"> SEQ Table \* ARABIC </w:instrText>
      </w:r>
      <w:r w:rsidR="005832B8">
        <w:fldChar w:fldCharType="separate"/>
      </w:r>
      <w:r w:rsidR="009220C2">
        <w:rPr>
          <w:noProof/>
        </w:rPr>
        <w:t>90</w:t>
      </w:r>
      <w:r w:rsidR="005832B8">
        <w:rPr>
          <w:noProof/>
        </w:rPr>
        <w:fldChar w:fldCharType="end"/>
      </w:r>
      <w:r>
        <w:rPr>
          <w:rFonts w:hint="eastAsia"/>
        </w:rPr>
        <w:t xml:space="preserve"> </w:t>
      </w:r>
      <w:r w:rsidRPr="002F5F3A">
        <w:t>Specifying a RIP Version</w:t>
      </w:r>
      <w:r>
        <w:rPr>
          <w:rFonts w:hint="eastAsia"/>
        </w:rPr>
        <w:t xml:space="preserve"> 2</w:t>
      </w:r>
      <w:bookmarkEnd w:id="1522"/>
      <w:bookmarkEnd w:id="1523"/>
    </w:p>
    <w:tbl>
      <w:tblPr>
        <w:tblStyle w:val="CLIWide"/>
        <w:tblW w:w="0" w:type="auto"/>
        <w:tblLook w:val="01E0" w:firstRow="1" w:lastRow="1" w:firstColumn="1" w:lastColumn="1" w:noHBand="0" w:noVBand="0"/>
      </w:tblPr>
      <w:tblGrid>
        <w:gridCol w:w="4359"/>
        <w:gridCol w:w="3573"/>
      </w:tblGrid>
      <w:tr w:rsidR="00150139" w:rsidRPr="005C642D"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2F5F3A" w:rsidRDefault="00150139" w:rsidP="0096529E">
            <w:pPr>
              <w:ind w:right="20"/>
              <w:rPr>
                <w:rFonts w:eastAsia="굴림"/>
                <w:b/>
                <w:bCs/>
              </w:rPr>
            </w:pPr>
            <w:r w:rsidRPr="002F5F3A">
              <w:rPr>
                <w:rFonts w:eastAsia="굴림"/>
                <w:b/>
                <w:bCs/>
              </w:rPr>
              <w:t>Command or Action</w:t>
            </w:r>
          </w:p>
        </w:tc>
        <w:tc>
          <w:tcPr>
            <w:tcW w:w="3729" w:type="dxa"/>
          </w:tcPr>
          <w:p w14:paraId="57A461E8"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5D42BABE" w14:textId="77777777" w:rsidTr="0017004D">
        <w:tc>
          <w:tcPr>
            <w:tcW w:w="4593" w:type="dxa"/>
          </w:tcPr>
          <w:p w14:paraId="19BDEC12" w14:textId="77777777" w:rsidR="00150139" w:rsidRPr="002F5F3A" w:rsidRDefault="00150139" w:rsidP="0096529E">
            <w:pPr>
              <w:ind w:right="20"/>
              <w:rPr>
                <w:rFonts w:eastAsia="굴림"/>
              </w:rPr>
            </w:pPr>
            <w:r w:rsidRPr="002F5F3A">
              <w:rPr>
                <w:rFonts w:eastAsia="굴림"/>
                <w:b/>
                <w:bCs/>
              </w:rPr>
              <w:t xml:space="preserve">ip rip send version </w:t>
            </w:r>
            <w:r w:rsidRPr="002F5F3A">
              <w:rPr>
                <w:rFonts w:eastAsia="굴림"/>
              </w:rPr>
              <w:t>VERSION</w:t>
            </w:r>
          </w:p>
          <w:p w14:paraId="26163559" w14:textId="77777777" w:rsidR="00150139" w:rsidRPr="009B58DD" w:rsidRDefault="00150139" w:rsidP="0096529E">
            <w:pPr>
              <w:ind w:right="20"/>
              <w:rPr>
                <w:rFonts w:eastAsia="굴림"/>
              </w:rPr>
            </w:pPr>
          </w:p>
          <w:p w14:paraId="3D0963C2" w14:textId="77777777" w:rsidR="00150139" w:rsidRPr="009B58DD" w:rsidRDefault="00150139" w:rsidP="0096529E">
            <w:pPr>
              <w:ind w:right="20"/>
              <w:rPr>
                <w:rFonts w:eastAsia="굴림"/>
                <w:b/>
                <w:bCs/>
              </w:rPr>
            </w:pPr>
            <w:r w:rsidRPr="009B58DD">
              <w:rPr>
                <w:rFonts w:eastAsia="굴림"/>
                <w:b/>
                <w:bCs/>
              </w:rPr>
              <w:t>Example:</w:t>
            </w:r>
          </w:p>
          <w:p w14:paraId="2C44EDCF" w14:textId="77777777" w:rsidR="00150139" w:rsidRPr="009B58DD"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ip rip send version 1</w:t>
            </w:r>
          </w:p>
          <w:p w14:paraId="6B63D9FD" w14:textId="77777777"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 xml:space="preserve">ip </w:t>
            </w:r>
            <w:r w:rsidR="00150139" w:rsidRPr="002F5F3A">
              <w:rPr>
                <w:rFonts w:eastAsia="굴림"/>
                <w:b/>
                <w:bCs/>
              </w:rPr>
              <w:t>rip send version 2</w:t>
            </w:r>
          </w:p>
          <w:p w14:paraId="70AEBD29" w14:textId="77777777" w:rsidR="00150139" w:rsidRPr="002F5F3A" w:rsidRDefault="006571D8" w:rsidP="0096529E">
            <w:pPr>
              <w:ind w:right="20"/>
              <w:rPr>
                <w:rFonts w:eastAsia="굴림"/>
              </w:rPr>
            </w:pPr>
            <w:r>
              <w:rPr>
                <w:rFonts w:eastAsia="굴림"/>
              </w:rPr>
              <w:t>Switch(config-if-Giga</w:t>
            </w:r>
            <w:r w:rsidR="00552428">
              <w:rPr>
                <w:rFonts w:eastAsia="굴림"/>
              </w:rPr>
              <w:t>7/1</w:t>
            </w:r>
            <w:r w:rsidR="00150139" w:rsidRPr="002F5F3A">
              <w:rPr>
                <w:rFonts w:eastAsia="굴림"/>
              </w:rPr>
              <w:t xml:space="preserve">)#  </w:t>
            </w:r>
            <w:r w:rsidR="00150139" w:rsidRPr="002F5F3A">
              <w:rPr>
                <w:rFonts w:eastAsia="굴림"/>
                <w:b/>
                <w:bCs/>
              </w:rPr>
              <w:t>ip rip send version 1 2</w:t>
            </w:r>
          </w:p>
        </w:tc>
        <w:tc>
          <w:tcPr>
            <w:tcW w:w="3729" w:type="dxa"/>
          </w:tcPr>
          <w:p w14:paraId="7A9BD0A4" w14:textId="77777777" w:rsidR="00150139" w:rsidRPr="002F5F3A" w:rsidRDefault="00150139" w:rsidP="0096529E">
            <w:pPr>
              <w:ind w:right="20"/>
              <w:rPr>
                <w:rFonts w:eastAsia="굴림"/>
              </w:rPr>
            </w:pPr>
            <w:r w:rsidRPr="002F5F3A">
              <w:rPr>
                <w:rFonts w:eastAsia="굴림"/>
              </w:rPr>
              <w:t xml:space="preserve">Sets interface to receive only RIP packets that are </w:t>
            </w:r>
            <w:r>
              <w:rPr>
                <w:rFonts w:eastAsia="굴림"/>
              </w:rPr>
              <w:t xml:space="preserve">of the specified </w:t>
            </w:r>
            <w:r>
              <w:rPr>
                <w:rFonts w:eastAsia="굴림"/>
              </w:rPr>
              <w:t>‘</w:t>
            </w:r>
            <w:r w:rsidRPr="002F5F3A">
              <w:rPr>
                <w:rFonts w:eastAsia="굴림"/>
              </w:rPr>
              <w:t>VERSION</w:t>
            </w:r>
            <w:r>
              <w:rPr>
                <w:rFonts w:eastAsia="굴림"/>
              </w:rPr>
              <w:t>’</w:t>
            </w:r>
          </w:p>
          <w:p w14:paraId="46A0226F" w14:textId="77777777" w:rsidR="00150139" w:rsidRPr="002F5F3A" w:rsidRDefault="00150139" w:rsidP="0096529E">
            <w:pPr>
              <w:ind w:right="20"/>
              <w:rPr>
                <w:rFonts w:eastAsia="굴림"/>
              </w:rPr>
            </w:pPr>
          </w:p>
          <w:p w14:paraId="0855C3BC" w14:textId="77777777"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xml:space="preserve"> Both versions of 1 and 2 are supported when they are selected.</w:t>
            </w:r>
          </w:p>
        </w:tc>
      </w:tr>
    </w:tbl>
    <w:p w14:paraId="6402F4BF" w14:textId="77777777" w:rsidR="00150139" w:rsidRDefault="00150139" w:rsidP="0096529E">
      <w:pPr>
        <w:ind w:right="20"/>
      </w:pPr>
    </w:p>
    <w:p w14:paraId="6074288A" w14:textId="77777777" w:rsidR="00150139" w:rsidRDefault="00150139" w:rsidP="0096529E">
      <w:pPr>
        <w:pStyle w:val="a3"/>
        <w:ind w:left="0" w:right="20"/>
      </w:pPr>
      <w:r>
        <w:t>To control the version of the packets coming into an</w:t>
      </w:r>
      <w:r w:rsidRPr="002F5F3A">
        <w:t xml:space="preserve"> interface, use the following command in interface configuration mode.</w:t>
      </w:r>
    </w:p>
    <w:p w14:paraId="63441836" w14:textId="77777777" w:rsidR="0017004D" w:rsidRPr="0017004D" w:rsidRDefault="0017004D" w:rsidP="0096529E">
      <w:pPr>
        <w:pStyle w:val="afffff3"/>
        <w:ind w:left="0" w:right="20"/>
      </w:pPr>
      <w:bookmarkStart w:id="1524" w:name="_Toc391575233"/>
      <w:r>
        <w:t xml:space="preserve">Table </w:t>
      </w:r>
      <w:r w:rsidR="005832B8">
        <w:fldChar w:fldCharType="begin"/>
      </w:r>
      <w:r w:rsidR="00092D8C">
        <w:instrText xml:space="preserve"> SEQ Table \* ARABIC </w:instrText>
      </w:r>
      <w:r w:rsidR="005832B8">
        <w:fldChar w:fldCharType="separate"/>
      </w:r>
      <w:r w:rsidR="009220C2">
        <w:rPr>
          <w:noProof/>
        </w:rPr>
        <w:t>91</w:t>
      </w:r>
      <w:r w:rsidR="005832B8">
        <w:rPr>
          <w:noProof/>
        </w:rPr>
        <w:fldChar w:fldCharType="end"/>
      </w:r>
      <w:r>
        <w:rPr>
          <w:rFonts w:hint="eastAsia"/>
        </w:rPr>
        <w:t xml:space="preserve"> </w:t>
      </w:r>
      <w:r w:rsidRPr="002F5F3A">
        <w:t>Specifying a RIP Version</w:t>
      </w:r>
      <w:bookmarkEnd w:id="1524"/>
    </w:p>
    <w:tbl>
      <w:tblPr>
        <w:tblStyle w:val="CLIWide"/>
        <w:tblW w:w="0" w:type="auto"/>
        <w:tblLook w:val="01E0" w:firstRow="1" w:lastRow="1" w:firstColumn="1" w:lastColumn="1" w:noHBand="0" w:noVBand="0"/>
      </w:tblPr>
      <w:tblGrid>
        <w:gridCol w:w="4305"/>
        <w:gridCol w:w="3627"/>
      </w:tblGrid>
      <w:tr w:rsidR="00150139" w:rsidRPr="005C642D"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2F5F3A" w:rsidRDefault="00150139" w:rsidP="0096529E">
            <w:pPr>
              <w:ind w:right="20"/>
              <w:rPr>
                <w:rFonts w:eastAsia="굴림"/>
                <w:b/>
                <w:bCs/>
              </w:rPr>
            </w:pPr>
            <w:r w:rsidRPr="002F5F3A">
              <w:rPr>
                <w:rFonts w:eastAsia="굴림"/>
                <w:b/>
                <w:bCs/>
              </w:rPr>
              <w:t>Command or Action</w:t>
            </w:r>
          </w:p>
        </w:tc>
        <w:tc>
          <w:tcPr>
            <w:tcW w:w="4104" w:type="dxa"/>
          </w:tcPr>
          <w:p w14:paraId="30186C5A"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3713EEF4" w14:textId="77777777" w:rsidTr="00150139">
        <w:tc>
          <w:tcPr>
            <w:tcW w:w="4984" w:type="dxa"/>
          </w:tcPr>
          <w:p w14:paraId="3A0F1293" w14:textId="77777777" w:rsidR="00150139" w:rsidRPr="002F5F3A" w:rsidRDefault="00150139" w:rsidP="0096529E">
            <w:pPr>
              <w:ind w:right="20"/>
              <w:rPr>
                <w:rFonts w:eastAsia="굴림"/>
              </w:rPr>
            </w:pPr>
            <w:r w:rsidRPr="002F5F3A">
              <w:rPr>
                <w:rFonts w:eastAsia="굴림"/>
                <w:b/>
                <w:bCs/>
              </w:rPr>
              <w:t xml:space="preserve">ip rip receive version </w:t>
            </w:r>
            <w:r w:rsidRPr="002F5F3A">
              <w:rPr>
                <w:rFonts w:eastAsia="굴림"/>
              </w:rPr>
              <w:t>VERSION</w:t>
            </w:r>
          </w:p>
          <w:p w14:paraId="6F485A3B" w14:textId="77777777" w:rsidR="00150139" w:rsidRPr="002F5F3A" w:rsidRDefault="00150139" w:rsidP="0096529E">
            <w:pPr>
              <w:ind w:right="20"/>
              <w:rPr>
                <w:rFonts w:eastAsia="굴림"/>
              </w:rPr>
            </w:pPr>
          </w:p>
          <w:p w14:paraId="45BA788D" w14:textId="77777777" w:rsidR="00150139" w:rsidRPr="009B58DD" w:rsidRDefault="00150139" w:rsidP="0096529E">
            <w:pPr>
              <w:ind w:right="20"/>
              <w:rPr>
                <w:rFonts w:eastAsia="굴림"/>
                <w:b/>
                <w:bCs/>
              </w:rPr>
            </w:pPr>
            <w:r w:rsidRPr="002F5F3A">
              <w:rPr>
                <w:rFonts w:eastAsia="굴림"/>
                <w:b/>
                <w:bCs/>
              </w:rPr>
              <w:t>Example</w:t>
            </w:r>
            <w:r w:rsidRPr="009B58DD">
              <w:rPr>
                <w:rFonts w:eastAsia="굴림"/>
                <w:b/>
                <w:bCs/>
              </w:rPr>
              <w:t>:</w:t>
            </w:r>
          </w:p>
          <w:p w14:paraId="1DAFA173" w14:textId="77777777"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2F5F3A">
              <w:rPr>
                <w:rFonts w:eastAsia="굴림"/>
                <w:b/>
                <w:bCs/>
              </w:rPr>
              <w:t>ip rip receive version 1</w:t>
            </w:r>
          </w:p>
          <w:p w14:paraId="75D185A7" w14:textId="77777777" w:rsidR="00150139" w:rsidRPr="002F5F3A" w:rsidRDefault="006571D8" w:rsidP="0096529E">
            <w:pPr>
              <w:ind w:right="20"/>
              <w:rPr>
                <w:rFonts w:eastAsia="굴림"/>
                <w:b/>
                <w:bCs/>
              </w:rPr>
            </w:pPr>
            <w:r>
              <w:rPr>
                <w:rFonts w:eastAsia="굴림"/>
              </w:rPr>
              <w:t>Switch(config-if-Giga7/</w:t>
            </w:r>
            <w:r w:rsidR="00150139" w:rsidRPr="002F5F3A">
              <w:rPr>
                <w:rFonts w:eastAsia="굴림"/>
              </w:rPr>
              <w:t xml:space="preserve">1)#  </w:t>
            </w:r>
            <w:r w:rsidR="00150139" w:rsidRPr="002F5F3A">
              <w:rPr>
                <w:rFonts w:eastAsia="굴림"/>
                <w:b/>
                <w:bCs/>
              </w:rPr>
              <w:t>ip rip receive version 2</w:t>
            </w:r>
          </w:p>
          <w:p w14:paraId="02013F73" w14:textId="77777777" w:rsidR="00150139" w:rsidRPr="002F5F3A" w:rsidRDefault="00150139" w:rsidP="0096529E">
            <w:pPr>
              <w:ind w:right="20"/>
              <w:rPr>
                <w:rFonts w:eastAsia="굴림"/>
              </w:rPr>
            </w:pPr>
            <w:r w:rsidRPr="002F5F3A">
              <w:rPr>
                <w:rFonts w:eastAsia="굴림"/>
              </w:rPr>
              <w:t>Switch(config-if-Giga</w:t>
            </w:r>
            <w:r w:rsidR="006571D8">
              <w:rPr>
                <w:rFonts w:eastAsia="굴림"/>
              </w:rPr>
              <w:t>7</w:t>
            </w:r>
            <w:r w:rsidRPr="002F5F3A">
              <w:rPr>
                <w:rFonts w:eastAsia="굴림"/>
              </w:rPr>
              <w:t xml:space="preserve">/1)#  </w:t>
            </w:r>
            <w:r w:rsidRPr="002F5F3A">
              <w:rPr>
                <w:rFonts w:eastAsia="굴림"/>
                <w:b/>
                <w:bCs/>
              </w:rPr>
              <w:t>ip rip receive version 1 2</w:t>
            </w:r>
          </w:p>
        </w:tc>
        <w:tc>
          <w:tcPr>
            <w:tcW w:w="4104" w:type="dxa"/>
          </w:tcPr>
          <w:p w14:paraId="04EBC1EC" w14:textId="77777777" w:rsidR="00150139" w:rsidRPr="002F5F3A" w:rsidRDefault="00150139" w:rsidP="0096529E">
            <w:pPr>
              <w:ind w:right="20"/>
              <w:rPr>
                <w:rFonts w:eastAsia="굴림"/>
              </w:rPr>
            </w:pPr>
            <w:r w:rsidRPr="002F5F3A">
              <w:rPr>
                <w:rFonts w:eastAsia="굴림"/>
              </w:rPr>
              <w:t>Sets interface to receive only RIP packets that are relevant</w:t>
            </w:r>
          </w:p>
          <w:p w14:paraId="637B357B" w14:textId="77777777" w:rsidR="00150139" w:rsidRPr="002F5F3A" w:rsidRDefault="00150139" w:rsidP="0096529E">
            <w:pPr>
              <w:ind w:right="20"/>
              <w:rPr>
                <w:rFonts w:eastAsia="굴림"/>
              </w:rPr>
            </w:pPr>
          </w:p>
          <w:p w14:paraId="08BF89BE" w14:textId="77777777"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Both versions of 1 and 2 are supported when they are selected.</w:t>
            </w:r>
          </w:p>
        </w:tc>
      </w:tr>
    </w:tbl>
    <w:p w14:paraId="12C2D192" w14:textId="77777777" w:rsidR="007F79EE" w:rsidRDefault="007F79EE" w:rsidP="0096529E">
      <w:pPr>
        <w:ind w:right="20"/>
      </w:pPr>
    </w:p>
    <w:p w14:paraId="56EE9A17" w14:textId="77777777" w:rsidR="007F79EE" w:rsidRDefault="007F79EE" w:rsidP="0096529E">
      <w:pPr>
        <w:widowControl/>
        <w:wordWrap/>
        <w:snapToGrid/>
        <w:spacing w:line="240" w:lineRule="auto"/>
        <w:ind w:right="20"/>
        <w:jc w:val="left"/>
      </w:pPr>
      <w:r>
        <w:br w:type="page"/>
      </w:r>
    </w:p>
    <w:p w14:paraId="1A9A4C35" w14:textId="77777777" w:rsidR="00150139" w:rsidRPr="00D33869" w:rsidRDefault="00150139" w:rsidP="0096529E">
      <w:pPr>
        <w:pStyle w:val="3"/>
        <w:ind w:left="0" w:right="20"/>
      </w:pPr>
      <w:bookmarkStart w:id="1525" w:name="_Toc259458925"/>
      <w:bookmarkStart w:id="1526" w:name="_Toc363228429"/>
      <w:bookmarkStart w:id="1527" w:name="_Toc445130865"/>
      <w:r>
        <w:rPr>
          <w:rFonts w:hint="eastAsia"/>
        </w:rPr>
        <w:lastRenderedPageBreak/>
        <w:t>Applying Distance</w:t>
      </w:r>
      <w:bookmarkEnd w:id="1525"/>
      <w:bookmarkEnd w:id="1526"/>
      <w:bookmarkEnd w:id="1527"/>
    </w:p>
    <w:p w14:paraId="2C6A5DA7" w14:textId="77777777" w:rsidR="00150139" w:rsidRDefault="00150139" w:rsidP="0096529E">
      <w:pPr>
        <w:pStyle w:val="a3"/>
        <w:ind w:left="0" w:right="20"/>
      </w:pPr>
      <w:r w:rsidRPr="002F5F3A">
        <w:t>Administrative distance represents the reliability of routing information source. In general, a large number means less reliability. The default of RIP is 120.</w:t>
      </w:r>
    </w:p>
    <w:p w14:paraId="0797A5B0" w14:textId="77777777" w:rsidR="00150139" w:rsidRDefault="00150139" w:rsidP="0096529E">
      <w:pPr>
        <w:pStyle w:val="a3"/>
        <w:ind w:left="0" w:right="20"/>
      </w:pPr>
      <w:r w:rsidRPr="002F5F3A">
        <w:t>To adjust admimistrative distance value, use the following commands in router configuration mode</w:t>
      </w:r>
      <w:r>
        <w:t>.</w:t>
      </w:r>
    </w:p>
    <w:p w14:paraId="5FBC187E" w14:textId="77777777" w:rsidR="0017004D" w:rsidRPr="00A95261" w:rsidRDefault="0017004D" w:rsidP="0096529E">
      <w:pPr>
        <w:pStyle w:val="afffff3"/>
        <w:ind w:left="0" w:right="20"/>
      </w:pPr>
      <w:bookmarkStart w:id="1528" w:name="_Toc391575234"/>
      <w:r>
        <w:t xml:space="preserve">Table </w:t>
      </w:r>
      <w:r w:rsidR="005832B8">
        <w:fldChar w:fldCharType="begin"/>
      </w:r>
      <w:r w:rsidR="00092D8C">
        <w:instrText xml:space="preserve"> SEQ Table \* ARABIC </w:instrText>
      </w:r>
      <w:r w:rsidR="005832B8">
        <w:fldChar w:fldCharType="separate"/>
      </w:r>
      <w:r w:rsidR="009220C2">
        <w:rPr>
          <w:noProof/>
        </w:rPr>
        <w:t>92</w:t>
      </w:r>
      <w:r w:rsidR="005832B8">
        <w:rPr>
          <w:noProof/>
        </w:rPr>
        <w:fldChar w:fldCharType="end"/>
      </w:r>
      <w:r>
        <w:rPr>
          <w:rFonts w:hint="eastAsia"/>
        </w:rPr>
        <w:t xml:space="preserve"> </w:t>
      </w:r>
      <w:r w:rsidRPr="002F5F3A">
        <w:t>Applying Distance</w:t>
      </w:r>
      <w:bookmarkEnd w:id="1528"/>
    </w:p>
    <w:tbl>
      <w:tblPr>
        <w:tblStyle w:val="CLIWide"/>
        <w:tblW w:w="0" w:type="auto"/>
        <w:tblLook w:val="01E0" w:firstRow="1" w:lastRow="1" w:firstColumn="1" w:lastColumn="1" w:noHBand="0" w:noVBand="0"/>
      </w:tblPr>
      <w:tblGrid>
        <w:gridCol w:w="4211"/>
        <w:gridCol w:w="3721"/>
      </w:tblGrid>
      <w:tr w:rsidR="00150139" w:rsidRPr="005C642D"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2F5F3A" w:rsidRDefault="00150139" w:rsidP="0096529E">
            <w:pPr>
              <w:ind w:right="20"/>
              <w:rPr>
                <w:rFonts w:eastAsia="굴림"/>
                <w:b/>
                <w:bCs/>
              </w:rPr>
            </w:pPr>
            <w:r w:rsidRPr="002F5F3A">
              <w:rPr>
                <w:rFonts w:eastAsia="굴림"/>
                <w:b/>
                <w:bCs/>
              </w:rPr>
              <w:t>Command or Action</w:t>
            </w:r>
          </w:p>
        </w:tc>
        <w:tc>
          <w:tcPr>
            <w:tcW w:w="4245" w:type="dxa"/>
          </w:tcPr>
          <w:p w14:paraId="1E8320CD"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33B37BEB" w14:textId="77777777" w:rsidTr="00150139">
        <w:tc>
          <w:tcPr>
            <w:tcW w:w="4843" w:type="dxa"/>
          </w:tcPr>
          <w:p w14:paraId="113C0622" w14:textId="77777777" w:rsidR="00150139" w:rsidRPr="002F5F3A" w:rsidRDefault="00150139" w:rsidP="0096529E">
            <w:pPr>
              <w:ind w:right="20"/>
              <w:rPr>
                <w:rFonts w:eastAsia="굴림"/>
                <w:b/>
                <w:bCs/>
              </w:rPr>
            </w:pPr>
            <w:r w:rsidRPr="002F5F3A">
              <w:rPr>
                <w:rFonts w:eastAsia="굴림"/>
                <w:b/>
                <w:bCs/>
              </w:rPr>
              <w:t xml:space="preserve">distance </w:t>
            </w:r>
            <w:r w:rsidRPr="002F5F3A">
              <w:rPr>
                <w:rFonts w:eastAsia="굴림"/>
              </w:rPr>
              <w:t>VALUE A.B.C.D/M</w:t>
            </w:r>
          </w:p>
          <w:p w14:paraId="46C3EE10" w14:textId="77777777" w:rsidR="00150139" w:rsidRPr="002F5F3A" w:rsidRDefault="00150139" w:rsidP="0096529E">
            <w:pPr>
              <w:ind w:right="20"/>
              <w:rPr>
                <w:rFonts w:eastAsia="굴림"/>
              </w:rPr>
            </w:pPr>
          </w:p>
          <w:p w14:paraId="6590BFFD" w14:textId="77777777" w:rsidR="00150139" w:rsidRPr="002F5F3A" w:rsidRDefault="00150139" w:rsidP="0096529E">
            <w:pPr>
              <w:ind w:right="20"/>
              <w:rPr>
                <w:rFonts w:eastAsia="굴림"/>
                <w:b/>
                <w:bCs/>
              </w:rPr>
            </w:pPr>
            <w:r w:rsidRPr="002F5F3A">
              <w:rPr>
                <w:rFonts w:eastAsia="굴림"/>
                <w:b/>
                <w:bCs/>
              </w:rPr>
              <w:t>Example:</w:t>
            </w:r>
          </w:p>
          <w:p w14:paraId="7D22477D"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distance 90 10.1.1.1/24</w:t>
            </w:r>
          </w:p>
        </w:tc>
        <w:tc>
          <w:tcPr>
            <w:tcW w:w="4245" w:type="dxa"/>
          </w:tcPr>
          <w:p w14:paraId="271D8CE9" w14:textId="77777777" w:rsidR="00150139" w:rsidRPr="002F5F3A" w:rsidRDefault="00150139" w:rsidP="0096529E">
            <w:pPr>
              <w:ind w:right="20"/>
              <w:rPr>
                <w:rFonts w:eastAsia="굴림"/>
              </w:rPr>
            </w:pPr>
            <w:r w:rsidRPr="002F5F3A">
              <w:rPr>
                <w:rFonts w:eastAsia="굴림"/>
              </w:rPr>
              <w:t>Changes the Administrative distance value.</w:t>
            </w:r>
          </w:p>
        </w:tc>
      </w:tr>
    </w:tbl>
    <w:p w14:paraId="07A5C5D5" w14:textId="77777777" w:rsidR="00150139" w:rsidRPr="00D33869" w:rsidRDefault="00150139" w:rsidP="0096529E">
      <w:pPr>
        <w:pStyle w:val="3"/>
        <w:ind w:left="0" w:right="20"/>
      </w:pPr>
      <w:bookmarkStart w:id="1529" w:name="_Toc199055023"/>
      <w:bookmarkStart w:id="1530" w:name="_Toc259458926"/>
      <w:bookmarkStart w:id="1531" w:name="_Toc363228430"/>
      <w:bookmarkStart w:id="1532" w:name="_Toc445130866"/>
      <w:r w:rsidRPr="00150139">
        <w:rPr>
          <w:rFonts w:hint="eastAsia"/>
        </w:rPr>
        <w:t>Enabling</w:t>
      </w:r>
      <w:r>
        <w:rPr>
          <w:rFonts w:hint="eastAsia"/>
        </w:rPr>
        <w:t xml:space="preserve"> Split Horizon</w:t>
      </w:r>
      <w:bookmarkEnd w:id="1529"/>
      <w:bookmarkEnd w:id="1530"/>
      <w:bookmarkEnd w:id="1531"/>
      <w:bookmarkEnd w:id="1532"/>
    </w:p>
    <w:p w14:paraId="7DA33F96" w14:textId="77777777" w:rsidR="00150139" w:rsidRPr="002F5F3A" w:rsidRDefault="00150139" w:rsidP="0096529E">
      <w:pPr>
        <w:pStyle w:val="a3"/>
        <w:ind w:left="0" w:right="20"/>
      </w:pPr>
      <w:r w:rsidRPr="002F5F3A">
        <w:t>Distance-vector routing uses split horizon mechanism to lower the risk of routing loop.</w:t>
      </w:r>
    </w:p>
    <w:p w14:paraId="7ACB5B12" w14:textId="77777777" w:rsidR="00150139" w:rsidRDefault="00150139" w:rsidP="0096529E">
      <w:pPr>
        <w:pStyle w:val="a3"/>
        <w:ind w:left="0" w:right="20"/>
      </w:pPr>
      <w:r w:rsidRPr="002F5F3A">
        <w:t>Use the following commands to enable Split horizon in interface configuration mode.</w:t>
      </w:r>
    </w:p>
    <w:p w14:paraId="6671ABDC" w14:textId="77777777" w:rsidR="0017004D" w:rsidRDefault="0017004D" w:rsidP="0096529E">
      <w:pPr>
        <w:pStyle w:val="afffff3"/>
        <w:ind w:left="0" w:right="20"/>
      </w:pPr>
      <w:bookmarkStart w:id="1533" w:name="_Toc391575235"/>
      <w:r>
        <w:t xml:space="preserve">Table </w:t>
      </w:r>
      <w:r w:rsidR="005832B8">
        <w:fldChar w:fldCharType="begin"/>
      </w:r>
      <w:r w:rsidR="00092D8C">
        <w:instrText xml:space="preserve"> SEQ Table \* ARABIC </w:instrText>
      </w:r>
      <w:r w:rsidR="005832B8">
        <w:fldChar w:fldCharType="separate"/>
      </w:r>
      <w:r w:rsidR="009220C2">
        <w:rPr>
          <w:noProof/>
        </w:rPr>
        <w:t>93</w:t>
      </w:r>
      <w:r w:rsidR="005832B8">
        <w:rPr>
          <w:noProof/>
        </w:rPr>
        <w:fldChar w:fldCharType="end"/>
      </w:r>
      <w:r>
        <w:rPr>
          <w:rFonts w:hint="eastAsia"/>
        </w:rPr>
        <w:t xml:space="preserve"> </w:t>
      </w:r>
      <w:r w:rsidRPr="002F5F3A">
        <w:t>Enabling Split Horizon</w:t>
      </w:r>
      <w:bookmarkEnd w:id="1533"/>
    </w:p>
    <w:tbl>
      <w:tblPr>
        <w:tblStyle w:val="CLIWide"/>
        <w:tblW w:w="0" w:type="auto"/>
        <w:tblLook w:val="01E0" w:firstRow="1" w:lastRow="1" w:firstColumn="1" w:lastColumn="1" w:noHBand="0" w:noVBand="0"/>
      </w:tblPr>
      <w:tblGrid>
        <w:gridCol w:w="4833"/>
        <w:gridCol w:w="3099"/>
      </w:tblGrid>
      <w:tr w:rsidR="00150139" w:rsidRPr="005C642D"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2F5F3A" w:rsidRDefault="00150139" w:rsidP="0096529E">
            <w:pPr>
              <w:ind w:right="20"/>
              <w:rPr>
                <w:rFonts w:eastAsia="굴림"/>
                <w:b/>
                <w:bCs/>
              </w:rPr>
            </w:pPr>
            <w:r w:rsidRPr="002F5F3A">
              <w:rPr>
                <w:rFonts w:eastAsia="굴림"/>
                <w:b/>
                <w:bCs/>
              </w:rPr>
              <w:t>Command or Action</w:t>
            </w:r>
          </w:p>
        </w:tc>
        <w:tc>
          <w:tcPr>
            <w:tcW w:w="3245" w:type="dxa"/>
          </w:tcPr>
          <w:p w14:paraId="3BA308DA"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6004696D" w14:textId="77777777" w:rsidTr="00150139">
        <w:tc>
          <w:tcPr>
            <w:tcW w:w="5077" w:type="dxa"/>
          </w:tcPr>
          <w:p w14:paraId="62BD9545" w14:textId="77777777" w:rsidR="00150139" w:rsidRPr="002F5F3A" w:rsidRDefault="00150139" w:rsidP="0096529E">
            <w:pPr>
              <w:ind w:right="20"/>
              <w:rPr>
                <w:rFonts w:eastAsia="굴림"/>
                <w:b/>
                <w:bCs/>
              </w:rPr>
            </w:pPr>
            <w:r w:rsidRPr="002F5F3A">
              <w:rPr>
                <w:rFonts w:eastAsia="굴림"/>
                <w:b/>
                <w:bCs/>
              </w:rPr>
              <w:t xml:space="preserve">ip rip split-horizon </w:t>
            </w:r>
            <w:r w:rsidRPr="002F5F3A">
              <w:rPr>
                <w:rFonts w:eastAsia="굴림"/>
              </w:rPr>
              <w:t>[poisoned]</w:t>
            </w:r>
          </w:p>
          <w:p w14:paraId="1E146098" w14:textId="77777777" w:rsidR="00150139" w:rsidRPr="002F5F3A" w:rsidRDefault="00150139" w:rsidP="0096529E">
            <w:pPr>
              <w:ind w:right="20"/>
              <w:rPr>
                <w:rFonts w:eastAsia="굴림"/>
              </w:rPr>
            </w:pPr>
          </w:p>
          <w:p w14:paraId="0ECA699C" w14:textId="77777777" w:rsidR="00150139" w:rsidRPr="009B58DD" w:rsidRDefault="00150139" w:rsidP="0096529E">
            <w:pPr>
              <w:ind w:right="20"/>
              <w:rPr>
                <w:rFonts w:eastAsia="굴림"/>
                <w:b/>
                <w:bCs/>
              </w:rPr>
            </w:pPr>
            <w:r w:rsidRPr="002F5F3A">
              <w:rPr>
                <w:rFonts w:eastAsia="굴림"/>
                <w:b/>
                <w:bCs/>
              </w:rPr>
              <w:t>Example:</w:t>
            </w:r>
          </w:p>
          <w:p w14:paraId="0642369B" w14:textId="77777777" w:rsidR="00150139" w:rsidRPr="002F5F3A" w:rsidRDefault="006571D8" w:rsidP="0096529E">
            <w:pPr>
              <w:ind w:right="20"/>
              <w:rPr>
                <w:rFonts w:eastAsia="굴림"/>
              </w:rPr>
            </w:pPr>
            <w:r w:rsidRPr="009B58DD">
              <w:rPr>
                <w:rFonts w:eastAsia="굴림"/>
              </w:rPr>
              <w:t>Switch(config-if-Giga7</w:t>
            </w:r>
            <w:r w:rsidR="00150139" w:rsidRPr="009B58DD">
              <w:rPr>
                <w:rFonts w:eastAsia="굴림"/>
              </w:rPr>
              <w:t xml:space="preserve">/1)# </w:t>
            </w:r>
            <w:r w:rsidR="00150139" w:rsidRPr="002F5F3A">
              <w:rPr>
                <w:rFonts w:eastAsia="굴림"/>
                <w:b/>
                <w:bCs/>
              </w:rPr>
              <w:t xml:space="preserve">ip rip split-horizon poisoned </w:t>
            </w:r>
          </w:p>
        </w:tc>
        <w:tc>
          <w:tcPr>
            <w:tcW w:w="3245" w:type="dxa"/>
          </w:tcPr>
          <w:p w14:paraId="35357CE0" w14:textId="77777777" w:rsidR="00150139" w:rsidRPr="002F5F3A" w:rsidRDefault="00150139" w:rsidP="0096529E">
            <w:pPr>
              <w:ind w:right="20"/>
              <w:rPr>
                <w:rFonts w:eastAsia="굴림"/>
              </w:rPr>
            </w:pPr>
            <w:r w:rsidRPr="002F5F3A">
              <w:rPr>
                <w:rFonts w:eastAsia="굴림"/>
              </w:rPr>
              <w:t>To enable Split horizon poisened</w:t>
            </w:r>
          </w:p>
        </w:tc>
      </w:tr>
    </w:tbl>
    <w:p w14:paraId="244D6273" w14:textId="77777777" w:rsidR="00150139" w:rsidRDefault="00150139" w:rsidP="0096529E">
      <w:pPr>
        <w:ind w:right="20"/>
      </w:pPr>
    </w:p>
    <w:p w14:paraId="47C6A62D" w14:textId="77777777" w:rsidR="00150139" w:rsidRDefault="00150139" w:rsidP="0096529E">
      <w:pPr>
        <w:ind w:right="20"/>
      </w:pPr>
    </w:p>
    <w:p w14:paraId="2AE1E25E" w14:textId="77777777" w:rsidR="00150139" w:rsidRDefault="00150139" w:rsidP="0021019A">
      <w:pPr>
        <w:pStyle w:val="2"/>
        <w:ind w:right="20"/>
      </w:pPr>
      <w:bookmarkStart w:id="1534" w:name="_Toc259458929"/>
      <w:bookmarkStart w:id="1535" w:name="_Toc361679441"/>
      <w:bookmarkStart w:id="1536" w:name="_Toc445130867"/>
      <w:r w:rsidRPr="00150139">
        <w:rPr>
          <w:rFonts w:hint="eastAsia"/>
        </w:rPr>
        <w:lastRenderedPageBreak/>
        <w:t>Configuration</w:t>
      </w:r>
      <w:r>
        <w:rPr>
          <w:rFonts w:hint="eastAsia"/>
        </w:rPr>
        <w:t xml:space="preserve"> Examples for RIP</w:t>
      </w:r>
      <w:bookmarkEnd w:id="1534"/>
      <w:bookmarkEnd w:id="1535"/>
      <w:bookmarkEnd w:id="1536"/>
    </w:p>
    <w:p w14:paraId="36B5F7B5" w14:textId="77777777" w:rsidR="00150139" w:rsidRPr="00150139" w:rsidRDefault="00150139" w:rsidP="006A33C7">
      <w:pPr>
        <w:pStyle w:val="3"/>
        <w:ind w:left="0" w:right="20"/>
      </w:pPr>
      <w:bookmarkStart w:id="1537" w:name="_Toc199055026"/>
      <w:bookmarkStart w:id="1538" w:name="_Toc259458927"/>
      <w:bookmarkStart w:id="1539" w:name="_Toc363228431"/>
      <w:bookmarkStart w:id="1540" w:name="_Toc445130868"/>
      <w:r>
        <w:t xml:space="preserve">RIP </w:t>
      </w:r>
      <w:bookmarkEnd w:id="1537"/>
      <w:bookmarkEnd w:id="1538"/>
      <w:bookmarkEnd w:id="1539"/>
      <w:r>
        <w:rPr>
          <w:rFonts w:hint="eastAsia"/>
        </w:rPr>
        <w:t>c</w:t>
      </w:r>
      <w:r>
        <w:t>onstruction</w:t>
      </w:r>
      <w:bookmarkEnd w:id="1540"/>
    </w:p>
    <w:p w14:paraId="7DECA022" w14:textId="77777777" w:rsidR="00150139" w:rsidRDefault="00150139" w:rsidP="006A33C7">
      <w:pPr>
        <w:pStyle w:val="a3"/>
        <w:ind w:left="0" w:right="20"/>
      </w:pPr>
      <w:r w:rsidRPr="002F5F3A">
        <w:t>Let us investigate an example of RIP construction by looking at the Network Configuration in the following figure</w:t>
      </w:r>
      <w:r>
        <w:t>.</w:t>
      </w:r>
    </w:p>
    <w:p w14:paraId="79C84031" w14:textId="77777777" w:rsidR="00150139" w:rsidRDefault="00150139" w:rsidP="006A33C7">
      <w:pPr>
        <w:ind w:right="20"/>
      </w:pPr>
    </w:p>
    <w:p w14:paraId="1253A425" w14:textId="77777777" w:rsidR="00150139" w:rsidRDefault="00150139" w:rsidP="006A33C7">
      <w:pPr>
        <w:keepNext/>
        <w:ind w:right="20"/>
        <w:jc w:val="center"/>
      </w:pPr>
      <w:r>
        <w:rPr>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Default="0017004D" w:rsidP="006A33C7">
      <w:pPr>
        <w:pStyle w:val="afffff3"/>
        <w:ind w:left="0" w:right="20"/>
      </w:pPr>
      <w:bookmarkStart w:id="1541" w:name="_Toc199055027"/>
      <w:bookmarkStart w:id="1542" w:name="_Toc259458928"/>
      <w:bookmarkStart w:id="1543" w:name="_Toc363228432"/>
      <w:bookmarkStart w:id="1544" w:name="_Toc391575474"/>
      <w:r>
        <w:t xml:space="preserve">Figure </w:t>
      </w:r>
      <w:bookmarkEnd w:id="1541"/>
      <w:bookmarkEnd w:id="1542"/>
      <w:r w:rsidR="00D52C4A">
        <w:fldChar w:fldCharType="begin"/>
      </w:r>
      <w:r w:rsidR="00D52C4A">
        <w:instrText xml:space="preserve"> SEQ Figure \* ARABIC </w:instrText>
      </w:r>
      <w:r w:rsidR="00D52C4A">
        <w:fldChar w:fldCharType="separate"/>
      </w:r>
      <w:r w:rsidR="00D52C4A">
        <w:rPr>
          <w:noProof/>
        </w:rPr>
        <w:t>19</w:t>
      </w:r>
      <w:r w:rsidR="00D52C4A">
        <w:rPr>
          <w:noProof/>
        </w:rPr>
        <w:fldChar w:fldCharType="end"/>
      </w:r>
      <w:r w:rsidR="00D52C4A">
        <w:rPr>
          <w:rFonts w:hint="eastAsia"/>
        </w:rPr>
        <w:t xml:space="preserve"> </w:t>
      </w:r>
      <w:r w:rsidR="00150139" w:rsidRPr="002F5F3A">
        <w:t>RIP Network Configuration Example and Diagram</w:t>
      </w:r>
      <w:bookmarkEnd w:id="1543"/>
      <w:bookmarkEnd w:id="1544"/>
    </w:p>
    <w:tbl>
      <w:tblPr>
        <w:tblStyle w:val="CLIWide"/>
        <w:tblW w:w="0" w:type="auto"/>
        <w:tblLook w:val="01E0" w:firstRow="1" w:lastRow="1" w:firstColumn="1" w:lastColumn="1" w:noHBand="0" w:noVBand="0"/>
      </w:tblPr>
      <w:tblGrid>
        <w:gridCol w:w="3520"/>
        <w:gridCol w:w="3520"/>
      </w:tblGrid>
      <w:tr w:rsidR="00150139"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Default="00150139" w:rsidP="006A33C7">
            <w:pPr>
              <w:pStyle w:val="ab"/>
              <w:ind w:right="20" w:firstLineChars="50" w:firstLine="98"/>
              <w:jc w:val="center"/>
            </w:pPr>
            <w:r>
              <w:rPr>
                <w:rFonts w:cs="굴림체" w:hint="eastAsia"/>
              </w:rPr>
              <w:t>Switch</w:t>
            </w:r>
            <w:r>
              <w:t xml:space="preserve"> A</w:t>
            </w:r>
          </w:p>
        </w:tc>
        <w:tc>
          <w:tcPr>
            <w:tcW w:w="3520" w:type="dxa"/>
          </w:tcPr>
          <w:p w14:paraId="59F4265B" w14:textId="77777777" w:rsidR="00150139" w:rsidRDefault="00150139" w:rsidP="006A33C7">
            <w:pPr>
              <w:pStyle w:val="ab"/>
              <w:ind w:right="20" w:firstLineChars="50" w:firstLine="98"/>
              <w:jc w:val="center"/>
            </w:pPr>
            <w:r>
              <w:rPr>
                <w:rFonts w:cs="굴림체" w:hint="eastAsia"/>
              </w:rPr>
              <w:t>Switch</w:t>
            </w:r>
            <w:r>
              <w:t xml:space="preserve"> B</w:t>
            </w:r>
          </w:p>
        </w:tc>
      </w:tr>
      <w:tr w:rsidR="00150139" w14:paraId="22731CE7" w14:textId="77777777" w:rsidTr="0017004D">
        <w:tc>
          <w:tcPr>
            <w:tcW w:w="3520" w:type="dxa"/>
          </w:tcPr>
          <w:p w14:paraId="21659825" w14:textId="77777777" w:rsidR="00150139" w:rsidRDefault="00150139" w:rsidP="006A33C7">
            <w:pPr>
              <w:pStyle w:val="aa"/>
              <w:ind w:right="20"/>
            </w:pPr>
            <w:r>
              <w:t>vlan10 192.168.1.1/24</w:t>
            </w:r>
          </w:p>
          <w:p w14:paraId="518A8C45" w14:textId="77777777" w:rsidR="00150139" w:rsidRDefault="00150139" w:rsidP="006A33C7">
            <w:pPr>
              <w:pStyle w:val="aa"/>
              <w:ind w:right="20"/>
            </w:pPr>
            <w:r>
              <w:t>vlan20 192.168.2.1/24</w:t>
            </w:r>
          </w:p>
          <w:p w14:paraId="4B34222F" w14:textId="77777777" w:rsidR="00150139" w:rsidRDefault="00150139" w:rsidP="006A33C7">
            <w:pPr>
              <w:pStyle w:val="aa"/>
              <w:ind w:right="20"/>
            </w:pPr>
            <w:r>
              <w:t>vlan30 10.1.30.1/24</w:t>
            </w:r>
          </w:p>
        </w:tc>
        <w:tc>
          <w:tcPr>
            <w:tcW w:w="3520" w:type="dxa"/>
          </w:tcPr>
          <w:p w14:paraId="2A104D3A" w14:textId="77777777" w:rsidR="00150139" w:rsidRDefault="00150139" w:rsidP="006A33C7">
            <w:pPr>
              <w:pStyle w:val="aa"/>
              <w:ind w:right="20"/>
            </w:pPr>
            <w:r>
              <w:t>vlan30 10.1.30.2/24</w:t>
            </w:r>
          </w:p>
          <w:p w14:paraId="4E6F6FFA" w14:textId="77777777" w:rsidR="00150139" w:rsidRDefault="00150139" w:rsidP="006A33C7">
            <w:pPr>
              <w:pStyle w:val="aa"/>
              <w:ind w:right="20"/>
            </w:pPr>
            <w:r>
              <w:t>vlan40 192.168.4.1/24</w:t>
            </w:r>
          </w:p>
          <w:p w14:paraId="2427B5B8" w14:textId="77777777" w:rsidR="00150139" w:rsidRDefault="00150139" w:rsidP="006A33C7">
            <w:pPr>
              <w:pStyle w:val="aa"/>
              <w:ind w:right="20"/>
            </w:pPr>
            <w:r>
              <w:t>vlan50 192.168.5.1/24</w:t>
            </w:r>
          </w:p>
        </w:tc>
      </w:tr>
    </w:tbl>
    <w:p w14:paraId="35288137" w14:textId="77777777" w:rsidR="00150139" w:rsidRDefault="00150139" w:rsidP="006A33C7">
      <w:pPr>
        <w:pStyle w:val="a3"/>
        <w:ind w:left="0" w:right="20"/>
      </w:pPr>
      <w:r w:rsidRPr="002F5F3A">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14:paraId="56DC6B9D" w14:textId="77777777" w:rsidTr="00150139">
        <w:tc>
          <w:tcPr>
            <w:tcW w:w="8435" w:type="dxa"/>
          </w:tcPr>
          <w:p w14:paraId="6DF1F6C4" w14:textId="77777777" w:rsidR="00150139" w:rsidRPr="00555F48"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sidRPr="00555F48">
              <w:rPr>
                <w:rFonts w:ascii="Courier New" w:hAnsi="Courier New" w:cs="Courier New"/>
                <w:b/>
                <w:bCs/>
                <w:u w:val="single"/>
              </w:rPr>
              <w:t xml:space="preserve"> A </w:t>
            </w:r>
            <w:r w:rsidRPr="002F5F3A">
              <w:rPr>
                <w:rFonts w:eastAsia="굴림"/>
                <w:b/>
                <w:bCs/>
                <w:u w:val="single"/>
              </w:rPr>
              <w:t>Configuration</w:t>
            </w:r>
          </w:p>
          <w:p w14:paraId="7694AA98"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A(config)# </w:t>
            </w:r>
            <w:r w:rsidRPr="00555F48">
              <w:rPr>
                <w:rFonts w:ascii="Courier New" w:hAnsi="Courier New" w:cs="Courier New"/>
                <w:b/>
                <w:bCs/>
              </w:rPr>
              <w:t>router rip</w:t>
            </w:r>
          </w:p>
          <w:p w14:paraId="406190EA"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192.168.1.1/24</w:t>
            </w:r>
          </w:p>
          <w:p w14:paraId="7A01390C"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192.168.2.1/24</w:t>
            </w:r>
          </w:p>
          <w:p w14:paraId="1BF66B9C"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10.1.30.1/24</w:t>
            </w:r>
          </w:p>
          <w:p w14:paraId="578B0907"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w:t>
            </w:r>
            <w:r>
              <w:rPr>
                <w:rFonts w:ascii="Courier New" w:hAnsi="Courier New" w:cs="Courier New"/>
              </w:rPr>
              <w:t>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end</w:t>
            </w:r>
          </w:p>
          <w:p w14:paraId="0BE624B8"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 </w:t>
            </w:r>
            <w:r w:rsidRPr="00555F48">
              <w:rPr>
                <w:rFonts w:ascii="Courier New" w:hAnsi="Courier New" w:cs="Courier New"/>
                <w:b/>
                <w:bCs/>
              </w:rPr>
              <w:t>show ip route</w:t>
            </w:r>
            <w:r>
              <w:rPr>
                <w:rFonts w:ascii="Courier New" w:hAnsi="Courier New" w:cs="Courier New" w:hint="eastAsia"/>
                <w:b/>
                <w:bCs/>
              </w:rPr>
              <w:t xml:space="preserve"> database</w:t>
            </w:r>
          </w:p>
          <w:p w14:paraId="171B4BC9"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14:paraId="0D37268E"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14:paraId="17CEC279"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14:paraId="720747DD"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14:paraId="1C5CD40F"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14:paraId="30401725" w14:textId="77777777"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14:paraId="25C4BC29" w14:textId="77777777" w:rsidR="00150139" w:rsidRPr="00075A39" w:rsidRDefault="00150139" w:rsidP="006A33C7">
            <w:pPr>
              <w:pStyle w:val="aa"/>
              <w:ind w:right="20"/>
              <w:rPr>
                <w:rFonts w:ascii="Courier New" w:hAnsi="Courier New" w:cs="Courier New"/>
              </w:rPr>
            </w:pPr>
          </w:p>
          <w:p w14:paraId="077342F2"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10.1.30.0/24 is directly connected, vlan30</w:t>
            </w:r>
          </w:p>
          <w:p w14:paraId="6BDBED6B"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192.168.1.0/24 is directly connected, vlan10</w:t>
            </w:r>
          </w:p>
          <w:p w14:paraId="6F3001DA"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192.168.2.0/24 is directly connected, vlan20</w:t>
            </w:r>
          </w:p>
          <w:p w14:paraId="1FC3FC43"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R&gt;  192.168.4.0/24 [120/1] via 10.1.30.2, vlan30, 00:01:42</w:t>
            </w:r>
          </w:p>
          <w:p w14:paraId="3CB157C1"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R&gt;* 192.168.5.0/24 [120/1] via 10.1.30.2, vlan30, 00:01:42</w:t>
            </w:r>
          </w:p>
          <w:p w14:paraId="7A80508A"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w:t>
            </w:r>
          </w:p>
          <w:p w14:paraId="279EBEA3" w14:textId="77777777" w:rsidR="00150139" w:rsidRDefault="00150139" w:rsidP="006A33C7">
            <w:pPr>
              <w:pStyle w:val="aa"/>
              <w:ind w:right="20"/>
              <w:rPr>
                <w:rFonts w:ascii="Courier New" w:hAnsi="Courier New" w:cs="Courier New"/>
              </w:rPr>
            </w:pPr>
          </w:p>
          <w:p w14:paraId="10043A7A" w14:textId="77777777" w:rsidR="00150139"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Pr>
                <w:rFonts w:ascii="Courier New" w:hAnsi="Courier New" w:cs="Courier New"/>
                <w:b/>
                <w:bCs/>
                <w:u w:val="single"/>
              </w:rPr>
              <w:t xml:space="preserve"> B </w:t>
            </w:r>
            <w:r w:rsidRPr="002F5F3A">
              <w:rPr>
                <w:rFonts w:eastAsia="굴림"/>
                <w:b/>
                <w:bCs/>
                <w:u w:val="single"/>
              </w:rPr>
              <w:t>Configuration</w:t>
            </w:r>
          </w:p>
          <w:p w14:paraId="0D4403D6"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 </w:t>
            </w:r>
            <w:r>
              <w:rPr>
                <w:rFonts w:ascii="Courier New" w:hAnsi="Courier New" w:cs="Courier New"/>
                <w:b/>
                <w:bCs/>
              </w:rPr>
              <w:t>router rip</w:t>
            </w:r>
          </w:p>
          <w:p w14:paraId="0553CDFC"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192.168.4.1/24</w:t>
            </w:r>
          </w:p>
          <w:p w14:paraId="7B11FA96"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192.168.5.1/24</w:t>
            </w:r>
          </w:p>
          <w:p w14:paraId="7BC7359D"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10.1.30.2/24</w:t>
            </w:r>
          </w:p>
          <w:p w14:paraId="2460C23F"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14:paraId="2F08A841" w14:textId="77777777" w:rsidR="00150139" w:rsidRDefault="00150139" w:rsidP="006A33C7">
            <w:pPr>
              <w:pStyle w:val="aa"/>
              <w:ind w:right="20"/>
              <w:rPr>
                <w:rFonts w:ascii="Courier New" w:hAnsi="Courier New" w:cs="Courier New"/>
              </w:rPr>
            </w:pPr>
            <w:r>
              <w:rPr>
                <w:rFonts w:ascii="Courier New" w:hAnsi="Courier New" w:cs="Courier New" w:hint="eastAsia"/>
              </w:rPr>
              <w:lastRenderedPageBreak/>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14:paraId="7A2B9662"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14:paraId="75352675"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14:paraId="13115642"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14:paraId="1B26F047"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14:paraId="3FDCA684"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14:paraId="0EECDDD0" w14:textId="77777777"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14:paraId="30062F75" w14:textId="77777777" w:rsidR="00150139" w:rsidRDefault="00150139" w:rsidP="006A33C7">
            <w:pPr>
              <w:pStyle w:val="aa"/>
              <w:ind w:right="20"/>
              <w:rPr>
                <w:rFonts w:ascii="Courier New" w:hAnsi="Courier New" w:cs="Courier New"/>
              </w:rPr>
            </w:pPr>
          </w:p>
          <w:p w14:paraId="78576C80" w14:textId="77777777" w:rsidR="00150139" w:rsidRDefault="00150139" w:rsidP="006A33C7">
            <w:pPr>
              <w:pStyle w:val="aa"/>
              <w:ind w:right="20"/>
              <w:rPr>
                <w:rFonts w:ascii="Courier New" w:hAnsi="Courier New" w:cs="Courier New"/>
              </w:rPr>
            </w:pPr>
            <w:r>
              <w:rPr>
                <w:rFonts w:ascii="Courier New" w:hAnsi="Courier New" w:cs="Courier New"/>
              </w:rPr>
              <w:t>C&gt;* 10.1.30.0/24 is directly connected, vlan30</w:t>
            </w:r>
          </w:p>
          <w:p w14:paraId="4CEA51E7" w14:textId="77777777" w:rsidR="00150139" w:rsidRDefault="00150139" w:rsidP="006A33C7">
            <w:pPr>
              <w:pStyle w:val="aa"/>
              <w:ind w:right="20"/>
              <w:rPr>
                <w:rFonts w:ascii="Courier New" w:hAnsi="Courier New" w:cs="Courier New"/>
              </w:rPr>
            </w:pPr>
            <w:r>
              <w:rPr>
                <w:rFonts w:ascii="Courier New" w:hAnsi="Courier New" w:cs="Courier New"/>
              </w:rPr>
              <w:t>R&gt;* 192.168.1.0/24 [120/1] via 10.1.30.1, vlan30, 00:02:13</w:t>
            </w:r>
          </w:p>
          <w:p w14:paraId="5454D7DE" w14:textId="77777777" w:rsidR="00150139" w:rsidRDefault="00150139" w:rsidP="006A33C7">
            <w:pPr>
              <w:pStyle w:val="aa"/>
              <w:ind w:right="20"/>
              <w:rPr>
                <w:rFonts w:ascii="Courier New" w:hAnsi="Courier New" w:cs="Courier New"/>
              </w:rPr>
            </w:pPr>
            <w:r>
              <w:rPr>
                <w:rFonts w:ascii="Courier New" w:hAnsi="Courier New" w:cs="Courier New"/>
              </w:rPr>
              <w:t>R&gt;* 192.168.2.0/24 [120/1] via 10.1.30.1, vlan30, 00:02:13</w:t>
            </w:r>
          </w:p>
          <w:p w14:paraId="55EA4E64" w14:textId="77777777" w:rsidR="00150139" w:rsidRDefault="00150139" w:rsidP="006A33C7">
            <w:pPr>
              <w:pStyle w:val="aa"/>
              <w:ind w:right="20"/>
              <w:rPr>
                <w:rFonts w:ascii="Courier New" w:hAnsi="Courier New" w:cs="Courier New"/>
              </w:rPr>
            </w:pPr>
            <w:r>
              <w:rPr>
                <w:rFonts w:ascii="Courier New" w:hAnsi="Courier New" w:cs="Courier New"/>
              </w:rPr>
              <w:t>C&gt;* 192.168.4.0/24 is directly connected, vlan40</w:t>
            </w:r>
          </w:p>
          <w:p w14:paraId="18CE3E01" w14:textId="77777777" w:rsidR="00150139" w:rsidRDefault="00150139" w:rsidP="006A33C7">
            <w:pPr>
              <w:ind w:right="20"/>
              <w:rPr>
                <w:rFonts w:ascii="Courier New" w:hAnsi="Courier New" w:cs="Courier New"/>
              </w:rPr>
            </w:pPr>
            <w:r>
              <w:rPr>
                <w:rFonts w:ascii="Courier New" w:hAnsi="Courier New" w:cs="Courier New"/>
              </w:rPr>
              <w:t>C&gt;* 192.168.5.0/24 is directly connected, vlan50</w:t>
            </w:r>
          </w:p>
          <w:p w14:paraId="3B2D6084" w14:textId="77777777" w:rsidR="00150139" w:rsidRDefault="00150139" w:rsidP="006A33C7">
            <w:pPr>
              <w:ind w:right="20"/>
            </w:pPr>
            <w:r>
              <w:rPr>
                <w:rFonts w:ascii="Courier New" w:hAnsi="Courier New" w:cs="Courier New" w:hint="eastAsia"/>
              </w:rPr>
              <w:t>Switch</w:t>
            </w:r>
            <w:r>
              <w:rPr>
                <w:rFonts w:ascii="Courier New" w:hAnsi="Courier New" w:cs="Courier New"/>
              </w:rPr>
              <w:t xml:space="preserve"> B#</w:t>
            </w:r>
          </w:p>
        </w:tc>
      </w:tr>
    </w:tbl>
    <w:p w14:paraId="611940B2" w14:textId="77777777" w:rsidR="00150139" w:rsidRDefault="00150139" w:rsidP="006A33C7">
      <w:pPr>
        <w:pStyle w:val="3"/>
        <w:ind w:left="0" w:right="20"/>
      </w:pPr>
      <w:bookmarkStart w:id="1545" w:name="_Toc294857379"/>
      <w:bookmarkStart w:id="1546" w:name="_Toc445130869"/>
      <w:r>
        <w:lastRenderedPageBreak/>
        <w:t xml:space="preserve">Offset-list </w:t>
      </w:r>
      <w:r>
        <w:rPr>
          <w:rFonts w:hint="eastAsia"/>
        </w:rPr>
        <w:t>Set-UP</w:t>
      </w:r>
      <w:bookmarkEnd w:id="1545"/>
      <w:bookmarkEnd w:id="1546"/>
    </w:p>
    <w:p w14:paraId="20D3E4A0" w14:textId="77777777" w:rsidR="00150139" w:rsidRDefault="00150139" w:rsidP="006A33C7">
      <w:pPr>
        <w:pStyle w:val="a3"/>
        <w:ind w:left="0" w:right="20"/>
      </w:pPr>
      <w:r w:rsidRPr="002F5F3A">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14:paraId="2287C728" w14:textId="77777777" w:rsidTr="008308DC">
        <w:tc>
          <w:tcPr>
            <w:tcW w:w="10118" w:type="dxa"/>
          </w:tcPr>
          <w:p w14:paraId="7BF6A08B"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14:paraId="3F79ED35"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offset-list</w:t>
            </w:r>
            <w:r>
              <w:rPr>
                <w:rFonts w:ascii="Courier New" w:hAnsi="Courier New" w:cs="Courier New"/>
              </w:rPr>
              <w:t xml:space="preserve"> 4 in 2</w:t>
            </w:r>
          </w:p>
          <w:p w14:paraId="438DD5B5"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exit</w:t>
            </w:r>
          </w:p>
          <w:p w14:paraId="334C5739"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access-list</w:t>
            </w:r>
            <w:r>
              <w:rPr>
                <w:rFonts w:ascii="Courier New" w:hAnsi="Courier New" w:cs="Courier New"/>
              </w:rPr>
              <w:t xml:space="preserve"> 4 </w:t>
            </w:r>
            <w:r>
              <w:rPr>
                <w:rFonts w:ascii="Courier New" w:hAnsi="Courier New" w:cs="Courier New"/>
                <w:b/>
                <w:bCs/>
              </w:rPr>
              <w:t>permit</w:t>
            </w:r>
            <w:r>
              <w:rPr>
                <w:rFonts w:ascii="Courier New" w:hAnsi="Courier New" w:cs="Courier New"/>
              </w:rPr>
              <w:t xml:space="preserve"> any</w:t>
            </w:r>
          </w:p>
          <w:p w14:paraId="12BAF0B7"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hint="eastAsia"/>
                <w:b/>
                <w:bCs/>
              </w:rPr>
              <w:t>end</w:t>
            </w:r>
          </w:p>
          <w:p w14:paraId="28B14924"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14:paraId="344FA772" w14:textId="77777777" w:rsidR="008308DC" w:rsidRPr="00C67DAF" w:rsidRDefault="008308DC" w:rsidP="006A33C7">
            <w:pPr>
              <w:ind w:right="20"/>
              <w:rPr>
                <w:rFonts w:ascii="Courier New" w:hAnsi="Courier New" w:cs="Courier New"/>
              </w:rPr>
            </w:pPr>
            <w:r w:rsidRPr="00C67DAF">
              <w:rPr>
                <w:rFonts w:ascii="Courier New" w:hAnsi="Courier New" w:cs="Courier New"/>
              </w:rPr>
              <w:t>Codes: K - kernel, C - connected, S - static, R - RIP, B - BGP</w:t>
            </w:r>
          </w:p>
          <w:p w14:paraId="6ED7912F"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O - OSPF, IA - OSPF inter area</w:t>
            </w:r>
          </w:p>
          <w:p w14:paraId="5EE9B0EF"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14:paraId="46359A37"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1169FE35"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2A4A0302" w14:textId="77777777" w:rsidR="008308DC" w:rsidRDefault="008308DC"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74622FB3" w14:textId="77777777" w:rsidR="008308DC" w:rsidRPr="00C67DAF" w:rsidRDefault="008308DC" w:rsidP="006A33C7">
            <w:pPr>
              <w:ind w:right="20"/>
              <w:rPr>
                <w:rFonts w:ascii="Courier New" w:hAnsi="Courier New" w:cs="Courier New"/>
              </w:rPr>
            </w:pPr>
          </w:p>
          <w:p w14:paraId="75CCED45" w14:textId="77777777" w:rsidR="008308DC" w:rsidRDefault="008308DC" w:rsidP="006A33C7">
            <w:pPr>
              <w:ind w:right="20"/>
              <w:rPr>
                <w:rFonts w:ascii="Courier New" w:hAnsi="Courier New" w:cs="Courier New"/>
              </w:rPr>
            </w:pPr>
            <w:r>
              <w:rPr>
                <w:rFonts w:ascii="Courier New" w:hAnsi="Courier New" w:cs="Courier New"/>
              </w:rPr>
              <w:t>C&gt;* 10.1.30.0/24 is directly connected, vlan30</w:t>
            </w:r>
          </w:p>
          <w:p w14:paraId="51B76B06" w14:textId="77777777" w:rsidR="008308DC" w:rsidRDefault="008308DC" w:rsidP="006A33C7">
            <w:pPr>
              <w:ind w:right="20"/>
              <w:rPr>
                <w:rFonts w:ascii="Courier New" w:hAnsi="Courier New" w:cs="Courier New"/>
              </w:rPr>
            </w:pPr>
            <w:r>
              <w:rPr>
                <w:rFonts w:ascii="Courier New" w:hAnsi="Courier New" w:cs="Courier New"/>
              </w:rPr>
              <w:t>C&gt;* 192.168.1.0/24 is directly connected, valn10</w:t>
            </w:r>
          </w:p>
          <w:p w14:paraId="0491A1DF" w14:textId="77777777" w:rsidR="008308DC" w:rsidRDefault="008308DC" w:rsidP="006A33C7">
            <w:pPr>
              <w:ind w:right="20"/>
              <w:rPr>
                <w:rFonts w:ascii="Courier New" w:hAnsi="Courier New" w:cs="Courier New"/>
              </w:rPr>
            </w:pPr>
            <w:r>
              <w:rPr>
                <w:rFonts w:ascii="Courier New" w:hAnsi="Courier New" w:cs="Courier New"/>
              </w:rPr>
              <w:t>C&gt;* 192.168.2.0/24 is directly connected, vlan20</w:t>
            </w:r>
          </w:p>
          <w:p w14:paraId="61FB8F92" w14:textId="77777777" w:rsidR="008308DC" w:rsidRPr="00CA6D4C" w:rsidRDefault="008308DC" w:rsidP="006A33C7">
            <w:pPr>
              <w:ind w:right="20"/>
              <w:rPr>
                <w:rFonts w:ascii="Courier New" w:hAnsi="Courier New" w:cs="Courier New"/>
              </w:rPr>
            </w:pPr>
            <w:r w:rsidRPr="00CA6D4C">
              <w:rPr>
                <w:rFonts w:ascii="Courier New" w:hAnsi="Courier New" w:cs="Courier New"/>
              </w:rPr>
              <w:t>R&gt;  192.168.4.0/24 [120/3] via 10.1.30.2, vlan30, 00:06:26</w:t>
            </w:r>
          </w:p>
          <w:p w14:paraId="0ABFD0A6" w14:textId="77777777" w:rsidR="008308DC" w:rsidRPr="00CA6D4C" w:rsidRDefault="008308DC" w:rsidP="006A33C7">
            <w:pPr>
              <w:ind w:right="20"/>
              <w:rPr>
                <w:rFonts w:ascii="Courier New" w:hAnsi="Courier New" w:cs="Courier New"/>
              </w:rPr>
            </w:pPr>
            <w:r w:rsidRPr="00CA6D4C">
              <w:rPr>
                <w:rFonts w:ascii="Courier New" w:hAnsi="Courier New" w:cs="Courier New"/>
              </w:rPr>
              <w:t>R&gt;* 192.168.5.0/24 [120/3] via 10.1.30.2, vlan30, 00:29:04</w:t>
            </w:r>
          </w:p>
          <w:p w14:paraId="7BB42666" w14:textId="77777777" w:rsidR="008308DC" w:rsidRPr="00CA6D4C" w:rsidRDefault="008308DC" w:rsidP="006A33C7">
            <w:pPr>
              <w:ind w:right="20"/>
              <w:rPr>
                <w:rFonts w:ascii="Courier New" w:hAnsi="Courier New" w:cs="Courier New"/>
              </w:rPr>
            </w:pPr>
            <w:r w:rsidRPr="00CA6D4C">
              <w:rPr>
                <w:rFonts w:ascii="Courier New" w:hAnsi="Courier New" w:cs="Courier New"/>
              </w:rPr>
              <w:t xml:space="preserve"> </w:t>
            </w:r>
            <w:r w:rsidRPr="00CA6D4C">
              <w:rPr>
                <w:rFonts w:ascii="Courier New" w:hAnsi="Courier New" w:cs="Courier New" w:hint="eastAsia"/>
              </w:rPr>
              <w:t>Switch</w:t>
            </w:r>
            <w:r w:rsidRPr="00CA6D4C">
              <w:rPr>
                <w:rFonts w:ascii="Courier New" w:hAnsi="Courier New" w:cs="Courier New"/>
              </w:rPr>
              <w:t xml:space="preserve"> A#</w:t>
            </w:r>
          </w:p>
          <w:p w14:paraId="49321CCD" w14:textId="77777777" w:rsidR="008308DC" w:rsidRPr="008308DC" w:rsidRDefault="008308DC" w:rsidP="006A33C7">
            <w:pPr>
              <w:ind w:right="20"/>
              <w:rPr>
                <w:rFonts w:ascii="Courier New" w:hAnsi="Courier New" w:cs="Courier New"/>
              </w:rPr>
            </w:pPr>
          </w:p>
        </w:tc>
      </w:tr>
    </w:tbl>
    <w:p w14:paraId="4DF00579" w14:textId="77777777" w:rsidR="00150139" w:rsidRPr="002F5F3A" w:rsidRDefault="00150139" w:rsidP="006A33C7">
      <w:pPr>
        <w:pStyle w:val="a3"/>
        <w:ind w:left="0" w:right="20"/>
      </w:pPr>
      <w:r w:rsidRPr="002F5F3A">
        <w:t>As shown above, the metric values of 192.168.4.0 and 192.168.5.0 have increased to 3. You can also set up outgoing setting as distribute-list.</w:t>
      </w:r>
    </w:p>
    <w:p w14:paraId="0C0ED8CA" w14:textId="77777777" w:rsidR="00150139" w:rsidRDefault="00150139" w:rsidP="006A33C7">
      <w:pPr>
        <w:pStyle w:val="3"/>
        <w:ind w:left="0" w:right="20"/>
      </w:pPr>
      <w:bookmarkStart w:id="1547" w:name="_Toc294857445"/>
      <w:bookmarkStart w:id="1548" w:name="_Toc294877588"/>
      <w:bookmarkStart w:id="1549" w:name="_Toc294878115"/>
      <w:bookmarkStart w:id="1550" w:name="_Toc294879740"/>
      <w:bookmarkStart w:id="1551" w:name="_Toc445130870"/>
      <w:r>
        <w:t>Passive-</w:t>
      </w:r>
      <w:r w:rsidRPr="008308DC">
        <w:t>interface</w:t>
      </w:r>
      <w:r>
        <w:t xml:space="preserve"> </w:t>
      </w:r>
      <w:bookmarkEnd w:id="1547"/>
      <w:bookmarkEnd w:id="1548"/>
      <w:bookmarkEnd w:id="1549"/>
      <w:r w:rsidRPr="001E1F11">
        <w:t>Configuration</w:t>
      </w:r>
      <w:bookmarkEnd w:id="1550"/>
      <w:bookmarkEnd w:id="1551"/>
    </w:p>
    <w:p w14:paraId="309F6B17" w14:textId="77777777" w:rsidR="00150139" w:rsidRPr="002F5F3A" w:rsidRDefault="00150139" w:rsidP="006A33C7">
      <w:pPr>
        <w:pStyle w:val="a3"/>
        <w:ind w:left="0" w:right="20"/>
      </w:pPr>
      <w:r w:rsidRPr="002F5F3A">
        <w:t>When you apply this command to a certain interface of the router, the interface does not advertise outgoing paths. For example, when Router A in the example network sets a passive-interface in vlan3</w:t>
      </w:r>
      <w:r>
        <w:t>0</w:t>
      </w:r>
      <w:r w:rsidRPr="002F5F3A">
        <w:t xml:space="preserve"> of Router A, Router A receives all the paths but Router B cannot get any update of the paths that Router A sends to vlan3</w:t>
      </w:r>
      <w:r>
        <w:t>0</w:t>
      </w:r>
      <w:r w:rsidRPr="002F5F3A">
        <w:t>.</w:t>
      </w:r>
    </w:p>
    <w:tbl>
      <w:tblPr>
        <w:tblStyle w:val="48"/>
        <w:tblW w:w="0" w:type="auto"/>
        <w:tblLook w:val="04A0" w:firstRow="1" w:lastRow="0" w:firstColumn="1" w:lastColumn="0" w:noHBand="0" w:noVBand="1"/>
      </w:tblPr>
      <w:tblGrid>
        <w:gridCol w:w="8045"/>
      </w:tblGrid>
      <w:tr w:rsidR="00762D34" w14:paraId="2C4BFEF1" w14:textId="77777777" w:rsidTr="00762D34">
        <w:tc>
          <w:tcPr>
            <w:tcW w:w="10118" w:type="dxa"/>
          </w:tcPr>
          <w:p w14:paraId="6EDC238D"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14:paraId="0E4CBC08"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passive-interface</w:t>
            </w:r>
            <w:r>
              <w:rPr>
                <w:rFonts w:ascii="Courier New" w:hAnsi="Courier New" w:cs="Courier New"/>
              </w:rPr>
              <w:t xml:space="preserve"> vlan30</w:t>
            </w:r>
          </w:p>
          <w:p w14:paraId="30D63049"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14:paraId="24072EE6"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14:paraId="429EE0E1" w14:textId="77777777" w:rsidR="00762D34" w:rsidRPr="00C67DAF" w:rsidRDefault="00762D34" w:rsidP="006A33C7">
            <w:pPr>
              <w:ind w:right="20"/>
              <w:rPr>
                <w:rFonts w:ascii="Courier New" w:hAnsi="Courier New" w:cs="Courier New"/>
              </w:rPr>
            </w:pPr>
            <w:r w:rsidRPr="00C67DAF">
              <w:rPr>
                <w:rFonts w:ascii="Courier New" w:hAnsi="Courier New" w:cs="Courier New"/>
              </w:rPr>
              <w:t>Codes: K - kernel, C - connected, S - static, R - RIP, B - BGP</w:t>
            </w:r>
          </w:p>
          <w:p w14:paraId="642601D6"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14:paraId="21215060" w14:textId="77777777" w:rsidR="00762D34" w:rsidRPr="00C67DAF" w:rsidRDefault="00762D34" w:rsidP="006A33C7">
            <w:pPr>
              <w:ind w:right="20"/>
              <w:rPr>
                <w:rFonts w:ascii="Courier New" w:hAnsi="Courier New" w:cs="Courier New"/>
              </w:rPr>
            </w:pPr>
            <w:r w:rsidRPr="00C67DAF">
              <w:rPr>
                <w:rFonts w:ascii="Courier New" w:hAnsi="Courier New" w:cs="Courier New"/>
              </w:rPr>
              <w:lastRenderedPageBreak/>
              <w:t xml:space="preserve">       N1 - OSPF NSSA external type 1, N2 - OSPF NSSA external type 2</w:t>
            </w:r>
          </w:p>
          <w:p w14:paraId="1615405B"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48528F7E"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2257A39A" w14:textId="77777777"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172C01B9" w14:textId="77777777" w:rsidR="00762D34" w:rsidRPr="00C67DAF" w:rsidRDefault="00762D34" w:rsidP="006A33C7">
            <w:pPr>
              <w:ind w:right="20"/>
              <w:rPr>
                <w:rFonts w:ascii="Courier New" w:hAnsi="Courier New" w:cs="Courier New"/>
              </w:rPr>
            </w:pPr>
          </w:p>
          <w:p w14:paraId="0E4AC138" w14:textId="77777777" w:rsidR="00762D34" w:rsidRDefault="00762D34" w:rsidP="006A33C7">
            <w:pPr>
              <w:ind w:right="20"/>
              <w:rPr>
                <w:rFonts w:ascii="Courier New" w:hAnsi="Courier New" w:cs="Courier New"/>
              </w:rPr>
            </w:pPr>
            <w:r>
              <w:rPr>
                <w:rFonts w:ascii="Courier New" w:hAnsi="Courier New" w:cs="Courier New"/>
              </w:rPr>
              <w:t>C&gt;* 10.1.30.0/24 is directly connected, vlan30</w:t>
            </w:r>
          </w:p>
          <w:p w14:paraId="64E33EDC" w14:textId="77777777" w:rsidR="00762D34" w:rsidRDefault="00762D34" w:rsidP="006A33C7">
            <w:pPr>
              <w:ind w:right="20"/>
              <w:rPr>
                <w:rFonts w:ascii="Courier New" w:hAnsi="Courier New" w:cs="Courier New"/>
              </w:rPr>
            </w:pPr>
            <w:r>
              <w:rPr>
                <w:rFonts w:ascii="Courier New" w:hAnsi="Courier New" w:cs="Courier New"/>
              </w:rPr>
              <w:t>C&gt;* 192.168.1.0/24 is directly connected, vlan10</w:t>
            </w:r>
          </w:p>
          <w:p w14:paraId="7CEF5CA1" w14:textId="77777777" w:rsidR="00762D34" w:rsidRDefault="00762D34" w:rsidP="006A33C7">
            <w:pPr>
              <w:ind w:right="20"/>
              <w:rPr>
                <w:rFonts w:ascii="Courier New" w:hAnsi="Courier New" w:cs="Courier New"/>
              </w:rPr>
            </w:pPr>
            <w:r>
              <w:rPr>
                <w:rFonts w:ascii="Courier New" w:hAnsi="Courier New" w:cs="Courier New"/>
              </w:rPr>
              <w:t>C&gt;* 192.168.2.0/24 is directly connected, vlan20</w:t>
            </w:r>
          </w:p>
          <w:p w14:paraId="05C17D1C" w14:textId="77777777" w:rsidR="00762D34" w:rsidRDefault="00762D34" w:rsidP="006A33C7">
            <w:pPr>
              <w:ind w:right="20"/>
              <w:rPr>
                <w:rFonts w:ascii="Courier New" w:hAnsi="Courier New" w:cs="Courier New"/>
              </w:rPr>
            </w:pPr>
            <w:r>
              <w:rPr>
                <w:rFonts w:ascii="Courier New" w:hAnsi="Courier New" w:cs="Courier New"/>
              </w:rPr>
              <w:t>R&gt;  192.168.4.0/24 [130/1] via 10.1.30.2, vlan30, 00:14:28</w:t>
            </w:r>
          </w:p>
          <w:p w14:paraId="6AE94EF2" w14:textId="77777777" w:rsidR="00762D34" w:rsidRDefault="00762D34" w:rsidP="006A33C7">
            <w:pPr>
              <w:ind w:right="20"/>
              <w:rPr>
                <w:rFonts w:ascii="Courier New" w:hAnsi="Courier New" w:cs="Courier New"/>
              </w:rPr>
            </w:pPr>
            <w:r>
              <w:rPr>
                <w:rFonts w:ascii="Courier New" w:hAnsi="Courier New" w:cs="Courier New"/>
              </w:rPr>
              <w:t>R&gt;* 192.168.5.0/24 [120/1] via 10.1.30.2, vlan30, 00:37:06</w:t>
            </w:r>
          </w:p>
          <w:p w14:paraId="13868776"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w:t>
            </w:r>
          </w:p>
          <w:p w14:paraId="2B0782ED" w14:textId="77777777" w:rsidR="00762D34" w:rsidRDefault="00762D34" w:rsidP="006A33C7">
            <w:pPr>
              <w:ind w:right="20"/>
              <w:rPr>
                <w:rFonts w:ascii="Courier New" w:hAnsi="Courier New" w:cs="Courier New"/>
              </w:rPr>
            </w:pPr>
          </w:p>
          <w:p w14:paraId="5A367565" w14:textId="77777777" w:rsidR="00762D34" w:rsidRDefault="00762D34" w:rsidP="006A33C7">
            <w:pPr>
              <w:ind w:right="20"/>
              <w:rPr>
                <w:rFonts w:ascii="Courier New" w:hAnsi="Courier New" w:cs="Courier New"/>
              </w:rPr>
            </w:pPr>
          </w:p>
          <w:p w14:paraId="76427F7A"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14:paraId="702158B7" w14:textId="77777777" w:rsidR="00762D34" w:rsidRPr="00C67DAF" w:rsidRDefault="00762D34" w:rsidP="006A33C7">
            <w:pPr>
              <w:ind w:right="20"/>
              <w:rPr>
                <w:rFonts w:ascii="Courier New" w:hAnsi="Courier New" w:cs="Courier New"/>
              </w:rPr>
            </w:pPr>
            <w:r w:rsidRPr="00C67DAF">
              <w:rPr>
                <w:rFonts w:ascii="Courier New" w:hAnsi="Courier New" w:cs="Courier New"/>
              </w:rPr>
              <w:t>Codes: K - kernel, C - connected, S - static, R - RIP, B - BGP</w:t>
            </w:r>
          </w:p>
          <w:p w14:paraId="4A5545D0"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14:paraId="4464149A"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14:paraId="4E774231"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5033415E"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595F9EBF" w14:textId="77777777"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4459D8EF" w14:textId="77777777" w:rsidR="00762D34" w:rsidRPr="00C67DAF" w:rsidRDefault="00762D34" w:rsidP="006A33C7">
            <w:pPr>
              <w:ind w:right="20"/>
              <w:rPr>
                <w:rFonts w:ascii="Courier New" w:hAnsi="Courier New" w:cs="Courier New"/>
              </w:rPr>
            </w:pPr>
          </w:p>
          <w:p w14:paraId="45E4109B" w14:textId="77777777" w:rsidR="00762D34" w:rsidRDefault="00762D34" w:rsidP="006A33C7">
            <w:pPr>
              <w:ind w:right="20"/>
              <w:rPr>
                <w:rFonts w:ascii="Courier New" w:hAnsi="Courier New" w:cs="Courier New"/>
              </w:rPr>
            </w:pPr>
            <w:r>
              <w:rPr>
                <w:rFonts w:ascii="Courier New" w:hAnsi="Courier New" w:cs="Courier New"/>
              </w:rPr>
              <w:t>C&gt;* 10.1.30.0/24 is directly connected, vlan30</w:t>
            </w:r>
          </w:p>
          <w:p w14:paraId="595DE499" w14:textId="77777777" w:rsidR="00762D34" w:rsidRDefault="00762D34" w:rsidP="006A33C7">
            <w:pPr>
              <w:ind w:right="20"/>
              <w:rPr>
                <w:rFonts w:ascii="Courier New" w:hAnsi="Courier New" w:cs="Courier New"/>
              </w:rPr>
            </w:pPr>
            <w:r>
              <w:rPr>
                <w:rFonts w:ascii="Courier New" w:hAnsi="Courier New" w:cs="Courier New"/>
              </w:rPr>
              <w:t>C&gt;* 192.168.4.0/24 is directly connected, vlan40</w:t>
            </w:r>
          </w:p>
          <w:p w14:paraId="021796B4" w14:textId="77777777" w:rsidR="00762D34" w:rsidRDefault="00762D34" w:rsidP="006A33C7">
            <w:pPr>
              <w:ind w:right="20"/>
              <w:rPr>
                <w:rFonts w:ascii="Courier New" w:hAnsi="Courier New" w:cs="Courier New"/>
              </w:rPr>
            </w:pPr>
            <w:r>
              <w:rPr>
                <w:rFonts w:ascii="Courier New" w:hAnsi="Courier New" w:cs="Courier New"/>
              </w:rPr>
              <w:t>C&gt;* 192.168.5.0/24 is directly connected, vlan50</w:t>
            </w:r>
          </w:p>
          <w:p w14:paraId="5DFD380D"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w:t>
            </w:r>
          </w:p>
          <w:p w14:paraId="565C418F" w14:textId="77777777" w:rsidR="00762D34" w:rsidRPr="00762D34" w:rsidRDefault="00762D34" w:rsidP="006A33C7">
            <w:pPr>
              <w:ind w:right="20"/>
            </w:pPr>
          </w:p>
        </w:tc>
      </w:tr>
    </w:tbl>
    <w:p w14:paraId="7A801DEB" w14:textId="77777777" w:rsidR="00762D34" w:rsidRDefault="00762D34" w:rsidP="006A33C7">
      <w:pPr>
        <w:ind w:right="20"/>
      </w:pPr>
    </w:p>
    <w:p w14:paraId="2008AD52" w14:textId="77777777" w:rsidR="00762D34" w:rsidRDefault="00762D34" w:rsidP="006A33C7">
      <w:pPr>
        <w:ind w:right="20"/>
      </w:pPr>
      <w:r>
        <w:br w:type="page"/>
      </w:r>
    </w:p>
    <w:p w14:paraId="07EDDA77" w14:textId="77777777" w:rsidR="00150139" w:rsidRDefault="00762D34" w:rsidP="0021019A">
      <w:pPr>
        <w:pStyle w:val="1"/>
        <w:ind w:right="20"/>
      </w:pPr>
      <w:bookmarkStart w:id="1552" w:name="_Toc294880424"/>
      <w:bookmarkStart w:id="1553" w:name="_Toc294880950"/>
      <w:bookmarkStart w:id="1554" w:name="_Toc391378353"/>
      <w:bookmarkStart w:id="1555" w:name="_Toc445130871"/>
      <w:r>
        <w:rPr>
          <w:rFonts w:hint="eastAsia"/>
        </w:rPr>
        <w:lastRenderedPageBreak/>
        <w:t>OSPF</w:t>
      </w:r>
      <w:bookmarkEnd w:id="1552"/>
      <w:bookmarkEnd w:id="1553"/>
      <w:bookmarkEnd w:id="1554"/>
      <w:bookmarkEnd w:id="1555"/>
    </w:p>
    <w:p w14:paraId="4AE2B922" w14:textId="77777777" w:rsidR="000615FA" w:rsidRPr="000615FA" w:rsidRDefault="000615FA" w:rsidP="0021019A">
      <w:pPr>
        <w:ind w:right="20"/>
      </w:pPr>
      <w:bookmarkStart w:id="1556" w:name="_Toc294882254"/>
      <w:bookmarkStart w:id="1557" w:name="_Toc294882779"/>
      <w:bookmarkStart w:id="1558" w:name="_Toc295242041"/>
      <w:bookmarkStart w:id="1559" w:name="_Toc295242482"/>
      <w:bookmarkStart w:id="1560" w:name="_Toc295290802"/>
      <w:bookmarkStart w:id="1561" w:name="_Toc295390137"/>
      <w:bookmarkStart w:id="1562" w:name="_Toc295402219"/>
      <w:bookmarkStart w:id="1563" w:name="_Toc295402261"/>
      <w:bookmarkStart w:id="1564" w:name="_Toc295470739"/>
      <w:bookmarkStart w:id="1565" w:name="_Toc295741857"/>
      <w:bookmarkStart w:id="1566" w:name="_Toc295750546"/>
      <w:bookmarkStart w:id="1567" w:name="_Toc295832381"/>
      <w:bookmarkStart w:id="1568" w:name="_Toc295833057"/>
      <w:bookmarkStart w:id="1569" w:name="_Toc295833821"/>
      <w:bookmarkStart w:id="1570" w:name="_Toc295836571"/>
      <w:bookmarkStart w:id="1571" w:name="_Toc295894119"/>
      <w:bookmarkStart w:id="1572" w:name="_Toc295987279"/>
      <w:bookmarkStart w:id="1573" w:name="_Toc296000209"/>
      <w:bookmarkStart w:id="1574" w:name="_Toc296001303"/>
      <w:bookmarkStart w:id="1575" w:name="_Toc296020334"/>
      <w:bookmarkStart w:id="1576" w:name="_Toc296083568"/>
      <w:bookmarkStart w:id="1577" w:name="_Toc296087039"/>
      <w:bookmarkStart w:id="1578" w:name="_Toc296176549"/>
      <w:bookmarkStart w:id="1579" w:name="_Toc296177324"/>
      <w:bookmarkStart w:id="1580" w:name="_Toc296180931"/>
      <w:bookmarkStart w:id="1581" w:name="_Toc296182008"/>
      <w:bookmarkStart w:id="1582" w:name="_Toc296182782"/>
      <w:bookmarkStart w:id="1583" w:name="_Toc296184021"/>
      <w:bookmarkStart w:id="1584" w:name="_Toc296339851"/>
      <w:bookmarkStart w:id="1585" w:name="_Toc296340631"/>
      <w:bookmarkStart w:id="1586" w:name="_Toc296671345"/>
      <w:bookmarkStart w:id="1587" w:name="_Toc296671824"/>
      <w:bookmarkStart w:id="1588" w:name="_Toc296690644"/>
      <w:bookmarkStart w:id="1589" w:name="_Toc296959253"/>
      <w:bookmarkStart w:id="1590" w:name="_Toc297822525"/>
      <w:bookmarkStart w:id="1591" w:name="_Toc306024377"/>
      <w:bookmarkStart w:id="1592" w:name="_Toc306029272"/>
      <w:bookmarkStart w:id="1593" w:name="_Toc306092029"/>
      <w:bookmarkStart w:id="1594" w:name="_Toc306093366"/>
      <w:bookmarkStart w:id="1595" w:name="_Toc306283333"/>
      <w:bookmarkStart w:id="1596" w:name="_Toc306284138"/>
      <w:bookmarkStart w:id="1597" w:name="_Toc306284943"/>
      <w:bookmarkStart w:id="1598" w:name="_Toc325378211"/>
      <w:bookmarkStart w:id="1599" w:name="_Toc327782401"/>
      <w:bookmarkStart w:id="1600" w:name="_Toc329073620"/>
      <w:bookmarkStart w:id="1601" w:name="_Toc329076562"/>
      <w:bookmarkStart w:id="1602" w:name="_Toc335384428"/>
      <w:bookmarkStart w:id="1603" w:name="_Toc335385241"/>
      <w:bookmarkStart w:id="1604" w:name="_Toc335386054"/>
      <w:bookmarkStart w:id="1605" w:name="_Toc340663661"/>
      <w:bookmarkStart w:id="1606" w:name="_Toc341455551"/>
      <w:bookmarkStart w:id="1607" w:name="_Toc341693789"/>
      <w:bookmarkStart w:id="1608" w:name="_Toc341699523"/>
      <w:bookmarkStart w:id="1609" w:name="_Toc341886347"/>
      <w:bookmarkStart w:id="1610" w:name="_Toc341976144"/>
      <w:bookmarkStart w:id="1611" w:name="_Toc342046114"/>
      <w:bookmarkStart w:id="1612" w:name="_Toc343863899"/>
      <w:bookmarkStart w:id="1613" w:name="_Toc348529248"/>
      <w:bookmarkStart w:id="1614" w:name="_Toc348536322"/>
      <w:bookmarkStart w:id="1615" w:name="_Toc348537266"/>
      <w:bookmarkStart w:id="1616" w:name="_Toc348538211"/>
      <w:bookmarkStart w:id="1617" w:name="_Toc348539156"/>
      <w:bookmarkStart w:id="1618" w:name="_Toc348540101"/>
      <w:bookmarkStart w:id="1619" w:name="_Toc348541046"/>
      <w:bookmarkStart w:id="1620" w:name="_Toc348541991"/>
      <w:bookmarkStart w:id="1621" w:name="_Toc348542936"/>
      <w:bookmarkStart w:id="1622" w:name="_Toc348624861"/>
      <w:bookmarkStart w:id="1623" w:name="_Toc348625806"/>
      <w:bookmarkStart w:id="1624" w:name="_Toc354409727"/>
      <w:bookmarkStart w:id="1625" w:name="_Toc354416042"/>
      <w:bookmarkStart w:id="1626" w:name="_Toc8448085"/>
      <w:bookmarkStart w:id="1627" w:name="_Toc259457473"/>
      <w:bookmarkStart w:id="1628" w:name="_Toc363228434"/>
      <w:bookmarkStart w:id="1629" w:name="_Toc8448086"/>
      <w:bookmarkStart w:id="1630" w:name="_Toc259457474"/>
      <w:bookmarkStart w:id="1631" w:name="_Toc363228435"/>
    </w:p>
    <w:p w14:paraId="76E52623" w14:textId="77777777" w:rsidR="00762D34" w:rsidRDefault="00762D34" w:rsidP="0021019A">
      <w:pPr>
        <w:pStyle w:val="a3"/>
        <w:ind w:right="20"/>
      </w:pPr>
      <w:r w:rsidRPr="002F5F3A">
        <w:t xml:space="preserve">This chapter introduces OSPF routing protocol used in </w:t>
      </w:r>
      <w:r w:rsidR="00094318">
        <w:t>C9500</w:t>
      </w:r>
      <w:r w:rsidRPr="002F5F3A">
        <w:t>. OSPF routing protocol is described in RFC 2328.</w:t>
      </w:r>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p w14:paraId="4FF51648" w14:textId="77777777" w:rsidR="00762D34" w:rsidRDefault="00762D34" w:rsidP="0021019A">
      <w:pPr>
        <w:pStyle w:val="a3"/>
        <w:ind w:right="20"/>
      </w:pPr>
    </w:p>
    <w:p w14:paraId="0864B4E2" w14:textId="77777777" w:rsidR="00762D34" w:rsidRDefault="00762D34" w:rsidP="0021019A">
      <w:pPr>
        <w:ind w:right="20"/>
        <w:rPr>
          <w:rFonts w:cs="굴림"/>
          <w:noProof/>
        </w:rPr>
      </w:pPr>
      <w:r>
        <w:br w:type="page"/>
      </w:r>
    </w:p>
    <w:p w14:paraId="1A7BE4B9" w14:textId="77777777" w:rsidR="00762D34" w:rsidRDefault="00762D34" w:rsidP="0021019A">
      <w:pPr>
        <w:pStyle w:val="2"/>
        <w:ind w:right="20"/>
      </w:pPr>
      <w:bookmarkStart w:id="1632" w:name="_Toc534636156"/>
      <w:bookmarkStart w:id="1633" w:name="_Toc259457213"/>
      <w:bookmarkStart w:id="1634" w:name="_Toc361679357"/>
      <w:bookmarkStart w:id="1635" w:name="_Toc445130872"/>
      <w:r>
        <w:lastRenderedPageBreak/>
        <w:t xml:space="preserve">OSPF </w:t>
      </w:r>
      <w:bookmarkEnd w:id="1632"/>
      <w:bookmarkEnd w:id="1633"/>
      <w:r w:rsidRPr="00762D34">
        <w:t>Overview</w:t>
      </w:r>
      <w:bookmarkEnd w:id="1634"/>
      <w:bookmarkEnd w:id="1635"/>
    </w:p>
    <w:p w14:paraId="1E023D8A" w14:textId="77777777" w:rsidR="00762D34" w:rsidRDefault="00762D34" w:rsidP="006A33C7">
      <w:pPr>
        <w:pStyle w:val="a3"/>
        <w:ind w:left="0" w:right="20"/>
      </w:pPr>
      <w:r w:rsidRPr="002F5F3A">
        <w:t>OSPF is a link-state routing protocol that distributes routing information among the routers in one IP domain (</w:t>
      </w:r>
      <w:r w:rsidRPr="002F5F3A">
        <w:rPr>
          <w:i/>
          <w:iCs/>
          <w:kern w:val="0"/>
        </w:rPr>
        <w:t xml:space="preserve">autonomous system </w:t>
      </w:r>
      <w:r w:rsidRPr="002F5F3A">
        <w:t>(AS)). In a link-state routing protocol, each router keeps database of autonomous system topology. Each participating router has an identical database maintained from the perspective of that router.</w:t>
      </w:r>
    </w:p>
    <w:p w14:paraId="56FF90AD" w14:textId="77777777" w:rsidR="00762D34" w:rsidRPr="002F5F3A" w:rsidRDefault="00762D34" w:rsidP="006A33C7">
      <w:pPr>
        <w:pStyle w:val="a3"/>
        <w:ind w:left="0" w:right="20"/>
      </w:pPr>
      <w:r w:rsidRPr="002F5F3A">
        <w:t>From Link-state DB (LSDB), each router generates the shortest path tree where it is root. This shortest path tree provides the paths to each destination in AS. If there are many paths for a destination and they cost the same, traffic can be distributed</w:t>
      </w:r>
      <w:r>
        <w:t xml:space="preserve"> to all these paths. The path co</w:t>
      </w:r>
      <w:r w:rsidRPr="002F5F3A">
        <w:t>st is expressed in a metric.</w:t>
      </w:r>
    </w:p>
    <w:p w14:paraId="255E29DF" w14:textId="77777777" w:rsidR="00762D34" w:rsidRDefault="00762D34" w:rsidP="006A33C7">
      <w:pPr>
        <w:pStyle w:val="3"/>
        <w:ind w:left="0" w:right="20"/>
      </w:pPr>
      <w:bookmarkStart w:id="1636" w:name="_Ref340580540"/>
      <w:bookmarkStart w:id="1637" w:name="_Toc8448087"/>
      <w:bookmarkStart w:id="1638" w:name="_Toc259457475"/>
      <w:bookmarkStart w:id="1639" w:name="_Toc445130873"/>
      <w:r>
        <w:t>Link-</w:t>
      </w:r>
      <w:r w:rsidRPr="00762D34">
        <w:t>state</w:t>
      </w:r>
      <w:r>
        <w:t xml:space="preserve"> Database</w:t>
      </w:r>
      <w:bookmarkEnd w:id="1636"/>
      <w:bookmarkEnd w:id="1637"/>
      <w:bookmarkEnd w:id="1638"/>
      <w:bookmarkEnd w:id="1639"/>
    </w:p>
    <w:p w14:paraId="28790E81" w14:textId="77777777" w:rsidR="00762D34" w:rsidRDefault="00762D34" w:rsidP="006A33C7">
      <w:pPr>
        <w:pStyle w:val="a3"/>
        <w:ind w:left="0" w:right="20"/>
      </w:pPr>
      <w:r w:rsidRPr="002F5F3A">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Default="00762D34" w:rsidP="006A33C7">
      <w:pPr>
        <w:pStyle w:val="a3"/>
        <w:ind w:left="0" w:right="20"/>
        <w:rPr>
          <w:rFonts w:cs="Times New Roman"/>
        </w:rPr>
      </w:pPr>
      <w:r w:rsidRPr="002F5F3A">
        <w:t>The following table describes LSA type numbers.</w:t>
      </w:r>
    </w:p>
    <w:p w14:paraId="521D60F2" w14:textId="77777777" w:rsidR="00762D34" w:rsidRDefault="006A4BB0" w:rsidP="006A33C7">
      <w:pPr>
        <w:pStyle w:val="afffff3"/>
        <w:ind w:left="0" w:right="20"/>
      </w:pPr>
      <w:bookmarkStart w:id="1640" w:name="_Toc363228436"/>
      <w:bookmarkStart w:id="1641" w:name="_Toc363228437"/>
      <w:bookmarkStart w:id="1642" w:name="_Toc363228438"/>
      <w:bookmarkStart w:id="1643" w:name="_Toc39157523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94</w:t>
      </w:r>
      <w:r w:rsidR="005832B8">
        <w:fldChar w:fldCharType="end"/>
      </w:r>
      <w:r w:rsidR="00762D34">
        <w:t xml:space="preserve"> LSA Type number</w:t>
      </w:r>
      <w:bookmarkEnd w:id="1640"/>
      <w:bookmarkEnd w:id="1641"/>
      <w:bookmarkEnd w:id="1642"/>
      <w:bookmarkEnd w:id="164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49"/>
        <w:gridCol w:w="4483"/>
      </w:tblGrid>
      <w:tr w:rsidR="00762D34" w:rsidRPr="002F5F3A" w14:paraId="62A266F9" w14:textId="77777777" w:rsidTr="00A94F08">
        <w:trPr>
          <w:trHeight w:val="303"/>
        </w:trPr>
        <w:tc>
          <w:tcPr>
            <w:tcW w:w="3982" w:type="dxa"/>
            <w:shd w:val="clear" w:color="auto" w:fill="E6E6E6"/>
            <w:vAlign w:val="center"/>
          </w:tcPr>
          <w:p w14:paraId="4C1D02D9" w14:textId="77777777" w:rsidR="00762D34" w:rsidRPr="002F5F3A" w:rsidRDefault="00762D34" w:rsidP="006A33C7">
            <w:pPr>
              <w:pStyle w:val="ab"/>
              <w:ind w:right="20"/>
              <w:jc w:val="center"/>
              <w:rPr>
                <w:rFonts w:eastAsia="굴림"/>
                <w:b w:val="0"/>
                <w:kern w:val="0"/>
              </w:rPr>
            </w:pPr>
            <w:r w:rsidRPr="002F5F3A">
              <w:rPr>
                <w:rFonts w:eastAsia="굴림"/>
                <w:b w:val="0"/>
                <w:kern w:val="0"/>
              </w:rPr>
              <w:t>Type Number</w:t>
            </w:r>
          </w:p>
        </w:tc>
        <w:tc>
          <w:tcPr>
            <w:tcW w:w="5177" w:type="dxa"/>
            <w:shd w:val="clear" w:color="auto" w:fill="E6E6E6"/>
            <w:vAlign w:val="center"/>
          </w:tcPr>
          <w:p w14:paraId="10031DFF" w14:textId="77777777" w:rsidR="00762D34" w:rsidRPr="002F5F3A" w:rsidRDefault="00762D34" w:rsidP="006A33C7">
            <w:pPr>
              <w:pStyle w:val="ab"/>
              <w:ind w:right="20"/>
              <w:rPr>
                <w:rFonts w:eastAsia="굴림"/>
                <w:b w:val="0"/>
                <w:kern w:val="0"/>
              </w:rPr>
            </w:pPr>
            <w:r w:rsidRPr="002F5F3A">
              <w:rPr>
                <w:rFonts w:eastAsia="굴림"/>
                <w:b w:val="0"/>
                <w:kern w:val="0"/>
              </w:rPr>
              <w:t>Description</w:t>
            </w:r>
          </w:p>
        </w:tc>
      </w:tr>
      <w:tr w:rsidR="00762D34" w:rsidRPr="002F5F3A" w14:paraId="53E46251" w14:textId="77777777" w:rsidTr="00A94F08">
        <w:trPr>
          <w:trHeight w:val="318"/>
        </w:trPr>
        <w:tc>
          <w:tcPr>
            <w:tcW w:w="3982" w:type="dxa"/>
            <w:vAlign w:val="center"/>
          </w:tcPr>
          <w:p w14:paraId="0B554629" w14:textId="77777777" w:rsidR="00762D34" w:rsidRPr="002F5F3A" w:rsidRDefault="00762D34" w:rsidP="006A33C7">
            <w:pPr>
              <w:pStyle w:val="aa"/>
              <w:ind w:right="20"/>
              <w:jc w:val="center"/>
              <w:rPr>
                <w:rFonts w:eastAsia="굴림"/>
                <w:kern w:val="0"/>
              </w:rPr>
            </w:pPr>
            <w:r w:rsidRPr="002F5F3A">
              <w:rPr>
                <w:rFonts w:eastAsia="굴림"/>
                <w:kern w:val="0"/>
              </w:rPr>
              <w:t>1</w:t>
            </w:r>
          </w:p>
        </w:tc>
        <w:tc>
          <w:tcPr>
            <w:tcW w:w="5177" w:type="dxa"/>
            <w:vAlign w:val="center"/>
          </w:tcPr>
          <w:p w14:paraId="6171555B" w14:textId="77777777" w:rsidR="00762D34" w:rsidRPr="002F5F3A" w:rsidRDefault="00762D34" w:rsidP="006A33C7">
            <w:pPr>
              <w:pStyle w:val="aa"/>
              <w:ind w:right="20"/>
              <w:rPr>
                <w:rFonts w:eastAsia="굴림"/>
                <w:kern w:val="0"/>
              </w:rPr>
            </w:pPr>
            <w:r w:rsidRPr="002F5F3A">
              <w:rPr>
                <w:rFonts w:eastAsia="굴림"/>
                <w:kern w:val="0"/>
              </w:rPr>
              <w:t>Router link</w:t>
            </w:r>
          </w:p>
        </w:tc>
      </w:tr>
      <w:tr w:rsidR="00762D34" w:rsidRPr="002F5F3A" w14:paraId="52273D0E" w14:textId="77777777" w:rsidTr="00A94F08">
        <w:trPr>
          <w:trHeight w:val="318"/>
        </w:trPr>
        <w:tc>
          <w:tcPr>
            <w:tcW w:w="3982" w:type="dxa"/>
            <w:vAlign w:val="center"/>
          </w:tcPr>
          <w:p w14:paraId="7B9CAA98" w14:textId="77777777" w:rsidR="00762D34" w:rsidRPr="002F5F3A" w:rsidRDefault="00762D34" w:rsidP="006A33C7">
            <w:pPr>
              <w:pStyle w:val="aa"/>
              <w:ind w:right="20"/>
              <w:jc w:val="center"/>
              <w:rPr>
                <w:rFonts w:eastAsia="굴림"/>
                <w:kern w:val="0"/>
              </w:rPr>
            </w:pPr>
            <w:r w:rsidRPr="002F5F3A">
              <w:rPr>
                <w:rFonts w:eastAsia="굴림"/>
                <w:kern w:val="0"/>
              </w:rPr>
              <w:t>2</w:t>
            </w:r>
          </w:p>
        </w:tc>
        <w:tc>
          <w:tcPr>
            <w:tcW w:w="5177" w:type="dxa"/>
            <w:vAlign w:val="center"/>
          </w:tcPr>
          <w:p w14:paraId="44497C02" w14:textId="77777777" w:rsidR="00762D34" w:rsidRPr="002F5F3A" w:rsidRDefault="00762D34" w:rsidP="006A33C7">
            <w:pPr>
              <w:pStyle w:val="aa"/>
              <w:ind w:right="20"/>
              <w:rPr>
                <w:rFonts w:eastAsia="굴림"/>
                <w:kern w:val="0"/>
              </w:rPr>
            </w:pPr>
            <w:r w:rsidRPr="002F5F3A">
              <w:rPr>
                <w:rFonts w:eastAsia="굴림"/>
                <w:kern w:val="0"/>
              </w:rPr>
              <w:t>Network link</w:t>
            </w:r>
          </w:p>
        </w:tc>
      </w:tr>
      <w:tr w:rsidR="00762D34" w:rsidRPr="002F5F3A" w14:paraId="57B15CD1" w14:textId="77777777" w:rsidTr="00A94F08">
        <w:trPr>
          <w:trHeight w:val="318"/>
        </w:trPr>
        <w:tc>
          <w:tcPr>
            <w:tcW w:w="3982" w:type="dxa"/>
            <w:vAlign w:val="center"/>
          </w:tcPr>
          <w:p w14:paraId="465E243E" w14:textId="77777777" w:rsidR="00762D34" w:rsidRPr="002F5F3A" w:rsidRDefault="00762D34" w:rsidP="006A33C7">
            <w:pPr>
              <w:pStyle w:val="aa"/>
              <w:ind w:right="20"/>
              <w:jc w:val="center"/>
              <w:rPr>
                <w:rFonts w:eastAsia="굴림"/>
                <w:kern w:val="0"/>
              </w:rPr>
            </w:pPr>
            <w:r w:rsidRPr="002F5F3A">
              <w:rPr>
                <w:rFonts w:eastAsia="굴림"/>
                <w:kern w:val="0"/>
              </w:rPr>
              <w:t>3</w:t>
            </w:r>
          </w:p>
        </w:tc>
        <w:tc>
          <w:tcPr>
            <w:tcW w:w="5177" w:type="dxa"/>
            <w:vAlign w:val="center"/>
          </w:tcPr>
          <w:p w14:paraId="24A1366B" w14:textId="77777777" w:rsidR="00762D34" w:rsidRPr="002F5F3A" w:rsidRDefault="00762D34" w:rsidP="006A33C7">
            <w:pPr>
              <w:pStyle w:val="aa"/>
              <w:ind w:right="20"/>
              <w:rPr>
                <w:rFonts w:eastAsia="굴림"/>
                <w:kern w:val="0"/>
              </w:rPr>
            </w:pPr>
            <w:r w:rsidRPr="002F5F3A">
              <w:rPr>
                <w:rFonts w:eastAsia="굴림"/>
                <w:kern w:val="0"/>
              </w:rPr>
              <w:t>Summary link</w:t>
            </w:r>
          </w:p>
        </w:tc>
      </w:tr>
      <w:tr w:rsidR="00762D34" w:rsidRPr="002F5F3A" w14:paraId="2B6ADE08" w14:textId="77777777" w:rsidTr="00A94F08">
        <w:trPr>
          <w:trHeight w:val="303"/>
        </w:trPr>
        <w:tc>
          <w:tcPr>
            <w:tcW w:w="3982" w:type="dxa"/>
            <w:vAlign w:val="center"/>
          </w:tcPr>
          <w:p w14:paraId="4A42B5BC" w14:textId="77777777" w:rsidR="00762D34" w:rsidRPr="002F5F3A" w:rsidRDefault="00762D34" w:rsidP="006A33C7">
            <w:pPr>
              <w:pStyle w:val="aa"/>
              <w:ind w:right="20"/>
              <w:jc w:val="center"/>
              <w:rPr>
                <w:rFonts w:eastAsia="굴림"/>
                <w:kern w:val="0"/>
              </w:rPr>
            </w:pPr>
            <w:r w:rsidRPr="002F5F3A">
              <w:rPr>
                <w:rFonts w:eastAsia="굴림"/>
                <w:kern w:val="0"/>
              </w:rPr>
              <w:t>4</w:t>
            </w:r>
          </w:p>
        </w:tc>
        <w:tc>
          <w:tcPr>
            <w:tcW w:w="5177" w:type="dxa"/>
            <w:vAlign w:val="center"/>
          </w:tcPr>
          <w:p w14:paraId="7C42D824" w14:textId="77777777" w:rsidR="00762D34" w:rsidRPr="002F5F3A" w:rsidRDefault="00762D34" w:rsidP="006A33C7">
            <w:pPr>
              <w:pStyle w:val="aa"/>
              <w:ind w:right="20"/>
              <w:rPr>
                <w:rFonts w:eastAsia="굴림"/>
                <w:kern w:val="0"/>
              </w:rPr>
            </w:pPr>
            <w:r w:rsidRPr="002F5F3A">
              <w:rPr>
                <w:rFonts w:eastAsia="굴림"/>
                <w:kern w:val="0"/>
              </w:rPr>
              <w:t>AS summary link</w:t>
            </w:r>
          </w:p>
        </w:tc>
      </w:tr>
      <w:tr w:rsidR="00762D34" w:rsidRPr="002F5F3A" w14:paraId="7DBD59EC" w14:textId="77777777" w:rsidTr="00A94F08">
        <w:trPr>
          <w:trHeight w:val="318"/>
        </w:trPr>
        <w:tc>
          <w:tcPr>
            <w:tcW w:w="3982" w:type="dxa"/>
            <w:vAlign w:val="center"/>
          </w:tcPr>
          <w:p w14:paraId="3DD4A39C" w14:textId="77777777" w:rsidR="00762D34" w:rsidRPr="002F5F3A" w:rsidRDefault="00762D34" w:rsidP="006A33C7">
            <w:pPr>
              <w:pStyle w:val="aa"/>
              <w:ind w:right="20"/>
              <w:jc w:val="center"/>
              <w:rPr>
                <w:rFonts w:eastAsia="굴림"/>
                <w:kern w:val="0"/>
              </w:rPr>
            </w:pPr>
            <w:r w:rsidRPr="002F5F3A">
              <w:rPr>
                <w:rFonts w:eastAsia="굴림"/>
                <w:kern w:val="0"/>
              </w:rPr>
              <w:t>5</w:t>
            </w:r>
          </w:p>
        </w:tc>
        <w:tc>
          <w:tcPr>
            <w:tcW w:w="5177" w:type="dxa"/>
            <w:vAlign w:val="center"/>
          </w:tcPr>
          <w:p w14:paraId="2195752F" w14:textId="77777777" w:rsidR="00762D34" w:rsidRPr="002F5F3A" w:rsidRDefault="00762D34" w:rsidP="006A33C7">
            <w:pPr>
              <w:pStyle w:val="aa"/>
              <w:ind w:right="20"/>
              <w:rPr>
                <w:rFonts w:eastAsia="굴림"/>
                <w:kern w:val="0"/>
              </w:rPr>
            </w:pPr>
            <w:r w:rsidRPr="002F5F3A">
              <w:rPr>
                <w:rFonts w:eastAsia="굴림"/>
                <w:kern w:val="0"/>
              </w:rPr>
              <w:t>AS external link</w:t>
            </w:r>
          </w:p>
        </w:tc>
      </w:tr>
      <w:tr w:rsidR="00762D34" w:rsidRPr="002F5F3A" w14:paraId="2AB0A879" w14:textId="77777777" w:rsidTr="006A33C7">
        <w:trPr>
          <w:trHeight w:val="43"/>
        </w:trPr>
        <w:tc>
          <w:tcPr>
            <w:tcW w:w="3982" w:type="dxa"/>
            <w:vAlign w:val="center"/>
          </w:tcPr>
          <w:p w14:paraId="642FA85F" w14:textId="77777777" w:rsidR="00762D34" w:rsidRPr="002F5F3A" w:rsidRDefault="00762D34" w:rsidP="006A33C7">
            <w:pPr>
              <w:pStyle w:val="aa"/>
              <w:ind w:right="20"/>
              <w:jc w:val="center"/>
              <w:rPr>
                <w:rFonts w:eastAsia="굴림"/>
                <w:kern w:val="0"/>
              </w:rPr>
            </w:pPr>
            <w:r w:rsidRPr="002F5F3A">
              <w:rPr>
                <w:rFonts w:eastAsia="굴림"/>
                <w:kern w:val="0"/>
              </w:rPr>
              <w:t>7</w:t>
            </w:r>
          </w:p>
        </w:tc>
        <w:tc>
          <w:tcPr>
            <w:tcW w:w="5177" w:type="dxa"/>
            <w:vAlign w:val="center"/>
          </w:tcPr>
          <w:p w14:paraId="135B253F" w14:textId="77777777" w:rsidR="00762D34" w:rsidRPr="002F5F3A" w:rsidRDefault="00762D34" w:rsidP="006A33C7">
            <w:pPr>
              <w:pStyle w:val="aa"/>
              <w:ind w:right="20"/>
              <w:rPr>
                <w:rFonts w:eastAsia="굴림"/>
                <w:kern w:val="0"/>
              </w:rPr>
            </w:pPr>
            <w:r w:rsidRPr="002F5F3A">
              <w:rPr>
                <w:rFonts w:eastAsia="굴림"/>
                <w:kern w:val="0"/>
              </w:rPr>
              <w:t>NSSA external link</w:t>
            </w:r>
          </w:p>
        </w:tc>
      </w:tr>
    </w:tbl>
    <w:p w14:paraId="563BE17A" w14:textId="77777777" w:rsidR="00762D34" w:rsidRDefault="00762D34" w:rsidP="006A33C7">
      <w:pPr>
        <w:pStyle w:val="3"/>
        <w:ind w:left="0" w:right="20"/>
      </w:pPr>
      <w:bookmarkStart w:id="1644" w:name="_Toc363228439"/>
      <w:bookmarkStart w:id="1645" w:name="_Toc8448088"/>
      <w:bookmarkStart w:id="1646" w:name="_Toc445130874"/>
      <w:r w:rsidRPr="00762D34">
        <w:t>Areas</w:t>
      </w:r>
      <w:bookmarkEnd w:id="1644"/>
      <w:bookmarkEnd w:id="1645"/>
      <w:bookmarkEnd w:id="1646"/>
    </w:p>
    <w:p w14:paraId="5245F603" w14:textId="77777777" w:rsidR="00762D34" w:rsidRDefault="00762D34" w:rsidP="006A33C7">
      <w:pPr>
        <w:pStyle w:val="a3"/>
        <w:ind w:left="0" w:right="20"/>
      </w:pPr>
      <w:r w:rsidRPr="002F5F3A">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2F5F3A" w:rsidRDefault="00762D34" w:rsidP="006A33C7">
      <w:pPr>
        <w:pStyle w:val="a3"/>
        <w:ind w:left="0" w:right="20"/>
      </w:pPr>
      <w:r w:rsidRPr="002F5F3A">
        <w:t>OSPF defines the type of router into the three categories as follows:</w:t>
      </w:r>
    </w:p>
    <w:p w14:paraId="32ED31B8" w14:textId="77777777" w:rsidR="00762D34" w:rsidRPr="00762D34" w:rsidRDefault="00762D34" w:rsidP="006A33C7">
      <w:pPr>
        <w:pStyle w:val="Randomlist"/>
        <w:tabs>
          <w:tab w:val="clear" w:pos="3968"/>
          <w:tab w:val="num" w:pos="1980"/>
          <w:tab w:val="num" w:pos="3320"/>
        </w:tabs>
        <w:ind w:left="0" w:right="20" w:hanging="403"/>
      </w:pPr>
      <w:r w:rsidRPr="00762D34">
        <w:rPr>
          <w:b/>
          <w:bCs/>
          <w:sz w:val="22"/>
          <w:szCs w:val="22"/>
        </w:rPr>
        <w:t>Internal Router (IR)</w:t>
      </w:r>
      <w:r w:rsidRPr="00762D34">
        <w:rPr>
          <w:b/>
          <w:bCs/>
          <w:sz w:val="22"/>
          <w:szCs w:val="22"/>
        </w:rPr>
        <w:br/>
      </w:r>
      <w:r w:rsidRPr="00762D34">
        <w:t xml:space="preserve">An internal router has all of its interfaces within the same area. </w:t>
      </w:r>
    </w:p>
    <w:p w14:paraId="50992D3E" w14:textId="77777777" w:rsidR="00762D34" w:rsidRDefault="00762D34" w:rsidP="006A33C7">
      <w:pPr>
        <w:pStyle w:val="Randomlist"/>
        <w:tabs>
          <w:tab w:val="clear" w:pos="3968"/>
          <w:tab w:val="num" w:pos="1980"/>
          <w:tab w:val="num" w:pos="3320"/>
        </w:tabs>
        <w:ind w:left="0" w:right="20" w:hanging="403"/>
      </w:pPr>
      <w:r>
        <w:rPr>
          <w:b/>
          <w:bCs/>
          <w:sz w:val="22"/>
          <w:szCs w:val="22"/>
        </w:rPr>
        <w:t>Area Border Router (ABR)</w:t>
      </w:r>
      <w:r>
        <w:rPr>
          <w:rFonts w:cs="Times New Roman"/>
          <w:b/>
          <w:bCs/>
          <w:sz w:val="22"/>
          <w:szCs w:val="22"/>
        </w:rPr>
        <w:br/>
      </w:r>
      <w:r w:rsidRPr="002F5F3A">
        <w:t>The router that has interfaces in many areas, ABR exchanges the summary advertisement with other ABRs.</w:t>
      </w:r>
    </w:p>
    <w:p w14:paraId="1F6995B7" w14:textId="77777777" w:rsidR="00762D34" w:rsidRDefault="00762D34" w:rsidP="006A33C7">
      <w:pPr>
        <w:pStyle w:val="Randomlist"/>
        <w:tabs>
          <w:tab w:val="clear" w:pos="3968"/>
          <w:tab w:val="num" w:pos="1980"/>
          <w:tab w:val="num" w:pos="3320"/>
        </w:tabs>
        <w:ind w:left="0" w:right="20" w:hanging="403"/>
      </w:pPr>
      <w:r w:rsidRPr="00762D34">
        <w:rPr>
          <w:b/>
          <w:bCs/>
          <w:sz w:val="22"/>
          <w:szCs w:val="22"/>
        </w:rPr>
        <w:t>Autonomous System Border Router (ASBR)</w:t>
      </w:r>
      <w:r w:rsidRPr="00762D34">
        <w:rPr>
          <w:b/>
          <w:bCs/>
          <w:sz w:val="22"/>
          <w:szCs w:val="22"/>
        </w:rPr>
        <w:br/>
      </w:r>
      <w:r w:rsidRPr="002F5F3A">
        <w:t>ASBR works as the gateway between OSPF and other routing protocol, or other autonomous systems.</w:t>
      </w:r>
    </w:p>
    <w:p w14:paraId="30A1606D" w14:textId="77777777" w:rsidR="00762D34" w:rsidRDefault="00762D34" w:rsidP="006A33C7">
      <w:pPr>
        <w:pStyle w:val="3"/>
        <w:ind w:left="0" w:right="20"/>
      </w:pPr>
      <w:bookmarkStart w:id="1647" w:name="_Toc259457476"/>
      <w:bookmarkStart w:id="1648" w:name="_Toc363228440"/>
      <w:bookmarkStart w:id="1649" w:name="_Toc445130875"/>
      <w:r>
        <w:t>AREA 0</w:t>
      </w:r>
      <w:bookmarkEnd w:id="1647"/>
      <w:bookmarkEnd w:id="1648"/>
      <w:bookmarkEnd w:id="1649"/>
    </w:p>
    <w:p w14:paraId="39FD125C" w14:textId="77777777" w:rsidR="00762D34" w:rsidRDefault="00762D34" w:rsidP="006A33C7">
      <w:pPr>
        <w:pStyle w:val="a3"/>
        <w:ind w:left="0" w:right="20"/>
      </w:pPr>
      <w:r w:rsidRPr="002F5F3A">
        <w:t xml:space="preserve">Any OSPF network that contains more than one area is required to have an area configured as area 0, also called the </w:t>
      </w:r>
      <w:r w:rsidRPr="002F5F3A">
        <w:rPr>
          <w:i/>
          <w:iCs/>
          <w:kern w:val="0"/>
        </w:rPr>
        <w:t>backbone</w:t>
      </w:r>
      <w:r w:rsidRPr="002F5F3A">
        <w:t>. All the areas in autonomous system must be connected to the backbone. When you design a network, you have to start from area 0 and extend the network to other areas.</w:t>
      </w:r>
    </w:p>
    <w:p w14:paraId="3CB62851" w14:textId="77777777" w:rsidR="00762D34" w:rsidRDefault="00762D34" w:rsidP="006A33C7">
      <w:pPr>
        <w:pStyle w:val="a3"/>
        <w:ind w:left="0" w:right="20"/>
      </w:pPr>
      <w:r w:rsidRPr="002F5F3A">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Default="006A33C7" w:rsidP="006A33C7">
      <w:pPr>
        <w:pStyle w:val="3"/>
        <w:ind w:left="0" w:right="20"/>
      </w:pPr>
      <w:bookmarkStart w:id="1650" w:name="_Toc8448096"/>
    </w:p>
    <w:p w14:paraId="261E40B3" w14:textId="77777777" w:rsidR="00762D34" w:rsidRDefault="00762D34" w:rsidP="006A33C7">
      <w:pPr>
        <w:pStyle w:val="3"/>
        <w:ind w:left="0" w:right="20"/>
      </w:pPr>
      <w:bookmarkStart w:id="1651" w:name="_Toc445130876"/>
      <w:r>
        <w:lastRenderedPageBreak/>
        <w:t xml:space="preserve">Stub </w:t>
      </w:r>
      <w:r w:rsidRPr="00762D34">
        <w:t>areas</w:t>
      </w:r>
      <w:bookmarkEnd w:id="1650"/>
      <w:bookmarkEnd w:id="1651"/>
    </w:p>
    <w:p w14:paraId="71A4C886" w14:textId="77777777" w:rsidR="00762D34" w:rsidRPr="002F5F3A" w:rsidRDefault="00762D34" w:rsidP="006A33C7">
      <w:pPr>
        <w:pStyle w:val="a3"/>
        <w:ind w:left="0" w:right="20"/>
      </w:pPr>
      <w:r w:rsidRPr="002F5F3A">
        <w:t xml:space="preserve">OSPF allows certain areas to be configured as </w:t>
      </w:r>
      <w:r w:rsidRPr="002F5F3A">
        <w:rPr>
          <w:i/>
          <w:iCs/>
          <w:kern w:val="0"/>
        </w:rPr>
        <w:t>stub areas</w:t>
      </w:r>
      <w:r w:rsidRPr="002F5F3A">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Default="00762D34" w:rsidP="006A33C7">
      <w:pPr>
        <w:pStyle w:val="3"/>
        <w:ind w:left="0" w:right="20"/>
      </w:pPr>
      <w:bookmarkStart w:id="1652" w:name="_Toc259457477"/>
      <w:bookmarkStart w:id="1653" w:name="_Toc363228441"/>
      <w:bookmarkStart w:id="1654" w:name="_Toc445130877"/>
      <w:r w:rsidRPr="00762D34">
        <w:t>Virtual</w:t>
      </w:r>
      <w:r>
        <w:t xml:space="preserve"> links</w:t>
      </w:r>
      <w:bookmarkEnd w:id="1652"/>
      <w:bookmarkEnd w:id="1653"/>
      <w:bookmarkEnd w:id="1654"/>
    </w:p>
    <w:p w14:paraId="776DD047" w14:textId="77777777" w:rsidR="00762D34" w:rsidRPr="002F5F3A" w:rsidRDefault="00762D34" w:rsidP="006A33C7">
      <w:pPr>
        <w:pStyle w:val="a3"/>
        <w:ind w:left="0" w:right="20"/>
      </w:pPr>
      <w:r w:rsidRPr="002F5F3A">
        <w:t xml:space="preserve">In the situation when a new area is introduced that does have a direct physical attachment to the backbone, a </w:t>
      </w:r>
      <w:r w:rsidRPr="002F5F3A">
        <w:rPr>
          <w:i/>
          <w:iCs/>
          <w:kern w:val="0"/>
        </w:rPr>
        <w:t xml:space="preserve">virtual link </w:t>
      </w:r>
      <w:r w:rsidRPr="002F5F3A">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Default="00762D34" w:rsidP="006A33C7">
      <w:pPr>
        <w:pStyle w:val="3"/>
        <w:ind w:left="0" w:right="20"/>
      </w:pPr>
      <w:bookmarkStart w:id="1655" w:name="_Toc259457478"/>
      <w:bookmarkStart w:id="1656" w:name="_Toc363228442"/>
      <w:bookmarkStart w:id="1657" w:name="_Toc445130878"/>
      <w:r w:rsidRPr="00762D34">
        <w:t>Route</w:t>
      </w:r>
      <w:r>
        <w:t xml:space="preserve"> Redistribution</w:t>
      </w:r>
      <w:bookmarkEnd w:id="1655"/>
      <w:bookmarkEnd w:id="1656"/>
      <w:bookmarkEnd w:id="1657"/>
    </w:p>
    <w:p w14:paraId="7D9565DD" w14:textId="77777777" w:rsidR="00762D34" w:rsidRPr="002F5F3A" w:rsidRDefault="00762D34" w:rsidP="006A33C7">
      <w:pPr>
        <w:pStyle w:val="a3"/>
        <w:ind w:left="0" w:right="20"/>
      </w:pPr>
      <w:r w:rsidRPr="002F5F3A">
        <w:t xml:space="preserve">RIP and OSPF can be </w:t>
      </w:r>
      <w:r>
        <w:t>used</w:t>
      </w:r>
      <w:r w:rsidRPr="002F5F3A">
        <w:t xml:space="preserve"> </w:t>
      </w:r>
      <w:r>
        <w:t>at the same time</w:t>
      </w:r>
      <w:r w:rsidRPr="002F5F3A">
        <w:t xml:space="preserve"> on the switch. Route redistribution allows the switch to exchange routes, including static routes, between the two routing protocols. </w:t>
      </w:r>
    </w:p>
    <w:p w14:paraId="6771D51B" w14:textId="77777777" w:rsidR="00762D34" w:rsidRPr="00126499" w:rsidRDefault="00762D34" w:rsidP="006A33C7">
      <w:pPr>
        <w:ind w:right="20"/>
        <w:rPr>
          <w:kern w:val="0"/>
        </w:rPr>
      </w:pPr>
    </w:p>
    <w:tbl>
      <w:tblPr>
        <w:tblStyle w:val="NOTICE"/>
        <w:tblW w:w="0" w:type="auto"/>
        <w:tblLook w:val="0000" w:firstRow="0" w:lastRow="0" w:firstColumn="0" w:lastColumn="0" w:noHBand="0" w:noVBand="0"/>
      </w:tblPr>
      <w:tblGrid>
        <w:gridCol w:w="918"/>
        <w:gridCol w:w="1051"/>
        <w:gridCol w:w="5963"/>
      </w:tblGrid>
      <w:tr w:rsidR="00762D34" w14:paraId="3C91B7D4" w14:textId="77777777" w:rsidTr="00762D34">
        <w:tc>
          <w:tcPr>
            <w:tcW w:w="960" w:type="dxa"/>
            <w:vAlign w:val="center"/>
          </w:tcPr>
          <w:p w14:paraId="15095689" w14:textId="77777777" w:rsidR="00762D34" w:rsidRDefault="00762D34" w:rsidP="006A33C7">
            <w:pPr>
              <w:pStyle w:val="aa"/>
              <w:spacing w:after="120"/>
              <w:ind w:right="20"/>
              <w:jc w:val="both"/>
              <w:rPr>
                <w:rFonts w:cs="Times New Roman"/>
              </w:rPr>
            </w:pPr>
            <w:r>
              <w:rPr>
                <w:rFonts w:cs="Times New Roman" w:hint="eastAsia"/>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Default="00762D34" w:rsidP="006A33C7">
            <w:pPr>
              <w:pStyle w:val="aa"/>
              <w:ind w:right="20"/>
              <w:jc w:val="both"/>
              <w:rPr>
                <w:b/>
                <w:bCs/>
              </w:rPr>
            </w:pPr>
            <w:r>
              <w:rPr>
                <w:b/>
                <w:bCs/>
              </w:rPr>
              <w:t>Notice</w:t>
            </w:r>
          </w:p>
        </w:tc>
        <w:tc>
          <w:tcPr>
            <w:tcW w:w="6800" w:type="dxa"/>
            <w:vAlign w:val="center"/>
          </w:tcPr>
          <w:p w14:paraId="796F4407" w14:textId="77777777" w:rsidR="00762D34" w:rsidRDefault="00762D34" w:rsidP="006A33C7">
            <w:pPr>
              <w:pStyle w:val="aa"/>
              <w:ind w:right="20"/>
              <w:jc w:val="both"/>
            </w:pPr>
            <w:r w:rsidRPr="002F5F3A">
              <w:t>Although RIP and OSPF can be run simultaneously on the switch, you cannot apply them both to the same VLAN</w:t>
            </w:r>
            <w:r w:rsidRPr="002F5F3A">
              <w:rPr>
                <w:i/>
              </w:rPr>
              <w:t>.</w:t>
            </w:r>
          </w:p>
        </w:tc>
      </w:tr>
    </w:tbl>
    <w:p w14:paraId="3D462073" w14:textId="77777777" w:rsidR="00762D34" w:rsidRDefault="00762D34" w:rsidP="006A33C7">
      <w:pPr>
        <w:ind w:right="20"/>
        <w:rPr>
          <w:rFonts w:cs="Times New Roman"/>
        </w:rPr>
      </w:pPr>
    </w:p>
    <w:p w14:paraId="4657ACDA" w14:textId="77777777" w:rsidR="00762D34" w:rsidRDefault="00762D34" w:rsidP="0021019A">
      <w:pPr>
        <w:pStyle w:val="2"/>
        <w:ind w:right="20"/>
      </w:pPr>
      <w:bookmarkStart w:id="1658" w:name="_Toc259457214"/>
      <w:bookmarkStart w:id="1659" w:name="_Toc361679358"/>
      <w:bookmarkStart w:id="1660" w:name="_Toc259457479"/>
      <w:bookmarkStart w:id="1661" w:name="_Toc445130879"/>
      <w:r>
        <w:lastRenderedPageBreak/>
        <w:t xml:space="preserve">OSPF </w:t>
      </w:r>
      <w:bookmarkEnd w:id="1658"/>
      <w:bookmarkEnd w:id="1659"/>
      <w:r w:rsidRPr="00762D34">
        <w:t>Configuration</w:t>
      </w:r>
      <w:bookmarkEnd w:id="1660"/>
      <w:bookmarkEnd w:id="1661"/>
    </w:p>
    <w:p w14:paraId="2C8EEF34" w14:textId="77777777" w:rsidR="00762D34" w:rsidRPr="002F5F3A" w:rsidRDefault="00762D34" w:rsidP="00C403CD">
      <w:pPr>
        <w:pStyle w:val="a3"/>
        <w:ind w:left="0" w:right="20"/>
      </w:pPr>
      <w:r w:rsidRPr="002F5F3A">
        <w:t>To use OSPF Routing Protocol, you msut enable OSPF. The following explains the procedure.</w:t>
      </w:r>
    </w:p>
    <w:p w14:paraId="027B66BA" w14:textId="77777777" w:rsidR="00762D34" w:rsidRPr="002F5F3A" w:rsidRDefault="00762D34" w:rsidP="00C403CD">
      <w:pPr>
        <w:pStyle w:val="Randomlist"/>
        <w:tabs>
          <w:tab w:val="clear" w:pos="3968"/>
          <w:tab w:val="num" w:pos="1980"/>
          <w:tab w:val="num" w:pos="3320"/>
        </w:tabs>
        <w:ind w:left="0" w:right="20" w:hanging="403"/>
      </w:pPr>
      <w:r w:rsidRPr="002F5F3A">
        <w:t>Enter from config mode to ospf mode.</w:t>
      </w:r>
    </w:p>
    <w:tbl>
      <w:tblPr>
        <w:tblStyle w:val="48"/>
        <w:tblW w:w="0" w:type="auto"/>
        <w:tblLook w:val="01E0" w:firstRow="1" w:lastRow="1" w:firstColumn="1" w:lastColumn="1" w:noHBand="0" w:noVBand="0"/>
      </w:tblPr>
      <w:tblGrid>
        <w:gridCol w:w="8045"/>
      </w:tblGrid>
      <w:tr w:rsidR="00762D34" w:rsidRPr="002F5F3A" w14:paraId="233FB886" w14:textId="77777777" w:rsidTr="00762D34">
        <w:trPr>
          <w:trHeight w:val="138"/>
        </w:trPr>
        <w:tc>
          <w:tcPr>
            <w:tcW w:w="8640" w:type="dxa"/>
          </w:tcPr>
          <w:p w14:paraId="53208FF6" w14:textId="77777777" w:rsidR="00762D34" w:rsidRPr="002F5F3A" w:rsidRDefault="00762D34" w:rsidP="00C403CD">
            <w:pPr>
              <w:pStyle w:val="22"/>
              <w:ind w:leftChars="0" w:left="0" w:right="20" w:firstLineChars="0" w:firstLine="0"/>
              <w:rPr>
                <w:rFonts w:eastAsia="굴림"/>
                <w:b/>
                <w:bCs/>
                <w:i/>
                <w:sz w:val="18"/>
                <w:szCs w:val="18"/>
              </w:rPr>
            </w:pPr>
            <w:r w:rsidRPr="002F5F3A">
              <w:rPr>
                <w:rFonts w:eastAsia="굴림"/>
                <w:b/>
                <w:bCs/>
                <w:sz w:val="18"/>
                <w:szCs w:val="18"/>
              </w:rPr>
              <w:t>router ospf [</w:t>
            </w:r>
            <w:r w:rsidRPr="002F5F3A">
              <w:rPr>
                <w:rFonts w:eastAsia="굴림"/>
                <w:b/>
                <w:bCs/>
                <w:i/>
                <w:sz w:val="18"/>
                <w:szCs w:val="18"/>
              </w:rPr>
              <w:t>process id</w:t>
            </w:r>
            <w:r w:rsidRPr="002F5F3A">
              <w:rPr>
                <w:rFonts w:eastAsia="굴림"/>
                <w:b/>
                <w:bCs/>
                <w:sz w:val="18"/>
                <w:szCs w:val="18"/>
              </w:rPr>
              <w:t>]</w:t>
            </w:r>
          </w:p>
        </w:tc>
      </w:tr>
    </w:tbl>
    <w:p w14:paraId="5E96A33A" w14:textId="77777777" w:rsidR="00762D34" w:rsidRPr="002F5F3A" w:rsidRDefault="00762D34" w:rsidP="00C403CD">
      <w:pPr>
        <w:pStyle w:val="Randomlist"/>
        <w:tabs>
          <w:tab w:val="clear" w:pos="3968"/>
          <w:tab w:val="num" w:pos="1980"/>
          <w:tab w:val="num" w:pos="3320"/>
        </w:tabs>
        <w:ind w:left="0" w:right="20" w:hanging="403"/>
      </w:pPr>
      <w:r w:rsidRPr="002F5F3A">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F5F3A" w14:paraId="3D74C9CC" w14:textId="77777777" w:rsidTr="00762D34">
        <w:tc>
          <w:tcPr>
            <w:tcW w:w="8640" w:type="dxa"/>
          </w:tcPr>
          <w:p w14:paraId="5400CAE6" w14:textId="77777777" w:rsidR="00762D34" w:rsidRPr="002F5F3A" w:rsidRDefault="00762D34" w:rsidP="00C403CD">
            <w:pPr>
              <w:ind w:right="20"/>
              <w:rPr>
                <w:b/>
              </w:rPr>
            </w:pPr>
            <w:r w:rsidRPr="002F5F3A">
              <w:rPr>
                <w:b/>
              </w:rPr>
              <w:t>network (ip address/M | ip address wildcard mask) area (area id | area address)</w:t>
            </w:r>
          </w:p>
        </w:tc>
      </w:tr>
    </w:tbl>
    <w:p w14:paraId="446E74B2" w14:textId="77777777" w:rsidR="00762D34" w:rsidRPr="002F5F3A" w:rsidRDefault="00762D34" w:rsidP="00C403CD">
      <w:pPr>
        <w:pStyle w:val="a3"/>
        <w:ind w:left="0" w:right="20"/>
      </w:pPr>
      <w:r w:rsidRPr="002F5F3A">
        <w:t>After enabling OSPF, use the following commands to manage protocol according to the requirements and needs.</w:t>
      </w:r>
    </w:p>
    <w:p w14:paraId="5C7FA57B" w14:textId="77777777" w:rsidR="00762D34" w:rsidRDefault="00762D34" w:rsidP="00C403CD">
      <w:pPr>
        <w:pStyle w:val="3"/>
        <w:ind w:left="0" w:right="20"/>
      </w:pPr>
      <w:bookmarkStart w:id="1662" w:name="_Toc363228443"/>
      <w:bookmarkStart w:id="1663" w:name="_Toc445130880"/>
      <w:r w:rsidRPr="00762D34">
        <w:rPr>
          <w:rFonts w:hint="eastAsia"/>
        </w:rPr>
        <w:t>OSPF</w:t>
      </w:r>
      <w:r>
        <w:rPr>
          <w:rFonts w:hint="eastAsia"/>
        </w:rPr>
        <w:t xml:space="preserve"> interface parameters</w:t>
      </w:r>
      <w:bookmarkEnd w:id="1662"/>
      <w:bookmarkEnd w:id="1663"/>
      <w:r>
        <w:rPr>
          <w:rFonts w:hint="eastAsia"/>
        </w:rPr>
        <w:t xml:space="preserve"> </w:t>
      </w:r>
    </w:p>
    <w:p w14:paraId="27FC5134" w14:textId="77777777" w:rsidR="00762D34" w:rsidRDefault="00762D34" w:rsidP="00C403CD">
      <w:pPr>
        <w:pStyle w:val="a3"/>
        <w:ind w:left="0" w:right="20"/>
      </w:pPr>
      <w:r w:rsidRPr="002F5F3A">
        <w:t xml:space="preserve">You must set some OSPF parameters with the same value about all router in a network. These parameters can be set with </w:t>
      </w:r>
      <w:r w:rsidRPr="002F5F3A">
        <w:rPr>
          <w:b/>
        </w:rPr>
        <w:t xml:space="preserve">ip ospf hello-interval, ip ospf dead-interval, ip ospf authentication-key </w:t>
      </w:r>
      <w:r w:rsidRPr="002F5F3A">
        <w:t>command. When you change OSPF parameters, you must change all interface parameters of all router in a network.</w:t>
      </w:r>
    </w:p>
    <w:p w14:paraId="15C3F27D" w14:textId="77777777" w:rsidR="00762D34" w:rsidRPr="002F5F3A" w:rsidRDefault="00762D34" w:rsidP="00C403CD">
      <w:pPr>
        <w:pStyle w:val="a3"/>
        <w:ind w:left="0" w:right="20"/>
      </w:pPr>
      <w:r w:rsidRPr="002F5F3A">
        <w:t>To change interface parameters, use the following commands in interface configuration mode.</w:t>
      </w:r>
    </w:p>
    <w:p w14:paraId="193A5A89" w14:textId="77777777" w:rsidR="00762D34" w:rsidRDefault="006A4BB0" w:rsidP="00C403CD">
      <w:pPr>
        <w:pStyle w:val="afffff3"/>
        <w:ind w:left="0" w:right="20"/>
      </w:pPr>
      <w:bookmarkStart w:id="1664" w:name="_Toc259457215"/>
      <w:bookmarkStart w:id="1665" w:name="_Toc361679359"/>
      <w:bookmarkStart w:id="1666" w:name="_Toc39157523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95</w:t>
      </w:r>
      <w:r w:rsidR="005832B8">
        <w:fldChar w:fldCharType="end"/>
      </w:r>
      <w:r w:rsidR="00762D34">
        <w:rPr>
          <w:rFonts w:hint="eastAsia"/>
        </w:rPr>
        <w:t xml:space="preserve"> OSPF interface parameter CLI</w:t>
      </w:r>
      <w:bookmarkEnd w:id="1664"/>
      <w:bookmarkEnd w:id="1665"/>
      <w:bookmarkEnd w:id="1666"/>
    </w:p>
    <w:tbl>
      <w:tblPr>
        <w:tblStyle w:val="CLIWide"/>
        <w:tblW w:w="0" w:type="auto"/>
        <w:tblLook w:val="01E0" w:firstRow="1" w:lastRow="1" w:firstColumn="1" w:lastColumn="1" w:noHBand="0" w:noVBand="0"/>
      </w:tblPr>
      <w:tblGrid>
        <w:gridCol w:w="4335"/>
        <w:gridCol w:w="3597"/>
      </w:tblGrid>
      <w:tr w:rsidR="00762D34"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980" w:type="dxa"/>
          </w:tcPr>
          <w:p w14:paraId="72AE07B2"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220863E8" w14:textId="77777777" w:rsidTr="000615FA">
        <w:tc>
          <w:tcPr>
            <w:tcW w:w="4820" w:type="dxa"/>
          </w:tcPr>
          <w:p w14:paraId="1A6F9717"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cost</w:t>
            </w:r>
            <w:r w:rsidRPr="002F5F3A">
              <w:rPr>
                <w:rFonts w:eastAsia="굴림"/>
              </w:rPr>
              <w:t xml:space="preserve"> </w:t>
            </w:r>
            <w:r w:rsidRPr="002F5F3A">
              <w:rPr>
                <w:rFonts w:eastAsia="굴림"/>
                <w:i/>
              </w:rPr>
              <w:t>cost</w:t>
            </w:r>
          </w:p>
        </w:tc>
        <w:tc>
          <w:tcPr>
            <w:tcW w:w="3980" w:type="dxa"/>
          </w:tcPr>
          <w:p w14:paraId="4603FCDC" w14:textId="77777777" w:rsidR="00762D34" w:rsidRPr="002F5F3A" w:rsidRDefault="00762D34" w:rsidP="00C403CD">
            <w:pPr>
              <w:pStyle w:val="aa"/>
              <w:ind w:right="20"/>
              <w:rPr>
                <w:rFonts w:eastAsia="굴림"/>
              </w:rPr>
            </w:pPr>
            <w:r w:rsidRPr="002F5F3A">
              <w:rPr>
                <w:rFonts w:eastAsia="굴림"/>
              </w:rPr>
              <w:t>Sets the cost of packet sent by OSPF interface</w:t>
            </w:r>
          </w:p>
        </w:tc>
      </w:tr>
      <w:tr w:rsidR="00762D34" w14:paraId="03C2190A" w14:textId="77777777" w:rsidTr="000615FA">
        <w:tc>
          <w:tcPr>
            <w:tcW w:w="4820" w:type="dxa"/>
          </w:tcPr>
          <w:p w14:paraId="36ED88E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retransmit-interval</w:t>
            </w:r>
            <w:r w:rsidRPr="002F5F3A">
              <w:rPr>
                <w:rFonts w:eastAsia="굴림"/>
              </w:rPr>
              <w:t xml:space="preserve"> </w:t>
            </w:r>
            <w:r w:rsidRPr="002F5F3A">
              <w:rPr>
                <w:rFonts w:eastAsia="굴림"/>
                <w:i/>
              </w:rPr>
              <w:t>seconds</w:t>
            </w:r>
          </w:p>
        </w:tc>
        <w:tc>
          <w:tcPr>
            <w:tcW w:w="3980" w:type="dxa"/>
          </w:tcPr>
          <w:p w14:paraId="51AA0D03" w14:textId="77777777" w:rsidR="00762D34" w:rsidRPr="002F5F3A" w:rsidRDefault="00762D34" w:rsidP="00C403CD">
            <w:pPr>
              <w:pStyle w:val="aa"/>
              <w:ind w:right="20"/>
              <w:rPr>
                <w:rFonts w:eastAsia="굴림"/>
              </w:rPr>
            </w:pPr>
            <w:r w:rsidRPr="002F5F3A">
              <w:rPr>
                <w:rFonts w:eastAsia="굴림"/>
              </w:rPr>
              <w:t>Sets LSA retransmit-interval of OSPF interface</w:t>
            </w:r>
          </w:p>
        </w:tc>
      </w:tr>
      <w:tr w:rsidR="00762D34" w14:paraId="51C72CF4" w14:textId="77777777" w:rsidTr="000615FA">
        <w:tc>
          <w:tcPr>
            <w:tcW w:w="4820" w:type="dxa"/>
          </w:tcPr>
          <w:p w14:paraId="48474C2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transmit-delay</w:t>
            </w:r>
            <w:r w:rsidRPr="002F5F3A">
              <w:rPr>
                <w:rFonts w:eastAsia="굴림"/>
                <w:i/>
              </w:rPr>
              <w:t xml:space="preserve"> seconds</w:t>
            </w:r>
          </w:p>
        </w:tc>
        <w:tc>
          <w:tcPr>
            <w:tcW w:w="3980" w:type="dxa"/>
          </w:tcPr>
          <w:p w14:paraId="724164DB" w14:textId="77777777" w:rsidR="00762D34" w:rsidRPr="002F5F3A" w:rsidRDefault="00762D34" w:rsidP="00C403CD">
            <w:pPr>
              <w:pStyle w:val="aa"/>
              <w:ind w:right="20"/>
              <w:rPr>
                <w:rFonts w:eastAsia="굴림"/>
              </w:rPr>
            </w:pPr>
            <w:r w:rsidRPr="002F5F3A">
              <w:rPr>
                <w:rFonts w:eastAsia="굴림"/>
              </w:rPr>
              <w:t>Sets expected time of transmission sent by OSPF interface.</w:t>
            </w:r>
          </w:p>
        </w:tc>
      </w:tr>
      <w:tr w:rsidR="00762D34" w14:paraId="732ECDC3" w14:textId="77777777" w:rsidTr="000615FA">
        <w:tc>
          <w:tcPr>
            <w:tcW w:w="4820" w:type="dxa"/>
          </w:tcPr>
          <w:p w14:paraId="61146F2B"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priority</w:t>
            </w:r>
            <w:r w:rsidRPr="002F5F3A">
              <w:rPr>
                <w:rFonts w:eastAsia="굴림"/>
              </w:rPr>
              <w:t xml:space="preserve"> </w:t>
            </w:r>
            <w:r w:rsidRPr="002F5F3A">
              <w:rPr>
                <w:rFonts w:eastAsia="굴림"/>
                <w:i/>
              </w:rPr>
              <w:t>number-value</w:t>
            </w:r>
          </w:p>
        </w:tc>
        <w:tc>
          <w:tcPr>
            <w:tcW w:w="3980" w:type="dxa"/>
          </w:tcPr>
          <w:p w14:paraId="67F9BF5A" w14:textId="77777777" w:rsidR="00762D34" w:rsidRPr="002F5F3A" w:rsidRDefault="00762D34" w:rsidP="00C403CD">
            <w:pPr>
              <w:pStyle w:val="aa"/>
              <w:ind w:right="20"/>
              <w:rPr>
                <w:rFonts w:eastAsia="굴림"/>
              </w:rPr>
            </w:pPr>
            <w:r w:rsidRPr="002F5F3A">
              <w:rPr>
                <w:rFonts w:eastAsia="굴림"/>
              </w:rPr>
              <w:t>Sets the priority used when selecting a OSPF designated router</w:t>
            </w:r>
          </w:p>
        </w:tc>
      </w:tr>
      <w:tr w:rsidR="00762D34" w14:paraId="69717A05" w14:textId="77777777" w:rsidTr="000615FA">
        <w:tc>
          <w:tcPr>
            <w:tcW w:w="4820" w:type="dxa"/>
          </w:tcPr>
          <w:p w14:paraId="6598AB85"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hello-interval</w:t>
            </w:r>
            <w:r w:rsidRPr="002F5F3A">
              <w:rPr>
                <w:rFonts w:eastAsia="굴림"/>
              </w:rPr>
              <w:t xml:space="preserve"> </w:t>
            </w:r>
            <w:r w:rsidRPr="002F5F3A">
              <w:rPr>
                <w:rFonts w:eastAsia="굴림"/>
                <w:i/>
              </w:rPr>
              <w:t>seconds</w:t>
            </w:r>
          </w:p>
        </w:tc>
        <w:tc>
          <w:tcPr>
            <w:tcW w:w="3980" w:type="dxa"/>
          </w:tcPr>
          <w:p w14:paraId="2CF90CEC" w14:textId="77777777" w:rsidR="00762D34" w:rsidRPr="002F5F3A" w:rsidRDefault="00762D34" w:rsidP="00C403CD">
            <w:pPr>
              <w:pStyle w:val="aa"/>
              <w:ind w:right="20"/>
              <w:rPr>
                <w:rFonts w:eastAsia="굴림"/>
              </w:rPr>
            </w:pPr>
            <w:r w:rsidRPr="002F5F3A">
              <w:rPr>
                <w:rFonts w:eastAsia="굴림"/>
              </w:rPr>
              <w:t>Sets a interval of hello packet sent by OSPF interface</w:t>
            </w:r>
          </w:p>
        </w:tc>
      </w:tr>
      <w:tr w:rsidR="00762D34" w14:paraId="42322054" w14:textId="77777777" w:rsidTr="000615FA">
        <w:tc>
          <w:tcPr>
            <w:tcW w:w="4820" w:type="dxa"/>
          </w:tcPr>
          <w:p w14:paraId="41630C2D"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dead-interval</w:t>
            </w:r>
            <w:r w:rsidRPr="002F5F3A">
              <w:rPr>
                <w:rFonts w:eastAsia="굴림"/>
              </w:rPr>
              <w:t xml:space="preserve"> </w:t>
            </w:r>
            <w:r w:rsidRPr="002F5F3A">
              <w:rPr>
                <w:rFonts w:eastAsia="굴림"/>
                <w:i/>
              </w:rPr>
              <w:t>seconds</w:t>
            </w:r>
          </w:p>
        </w:tc>
        <w:tc>
          <w:tcPr>
            <w:tcW w:w="3980" w:type="dxa"/>
          </w:tcPr>
          <w:p w14:paraId="0FD6E594" w14:textId="77777777" w:rsidR="00762D34" w:rsidRPr="002F5F3A" w:rsidRDefault="00762D34" w:rsidP="00C403CD">
            <w:pPr>
              <w:pStyle w:val="aa"/>
              <w:ind w:right="20"/>
              <w:rPr>
                <w:rFonts w:eastAsia="굴림"/>
              </w:rPr>
            </w:pPr>
            <w:r w:rsidRPr="002F5F3A">
              <w:rPr>
                <w:rFonts w:eastAsia="굴림"/>
              </w:rPr>
              <w:t>Sets OSPF dead-interval time.</w:t>
            </w:r>
          </w:p>
        </w:tc>
      </w:tr>
      <w:tr w:rsidR="00762D34" w14:paraId="1C8CECEF" w14:textId="77777777" w:rsidTr="000615FA">
        <w:tc>
          <w:tcPr>
            <w:tcW w:w="4820" w:type="dxa"/>
          </w:tcPr>
          <w:p w14:paraId="180F0DE3"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authentication-key</w:t>
            </w:r>
            <w:r w:rsidRPr="002F5F3A">
              <w:rPr>
                <w:rFonts w:eastAsia="굴림"/>
              </w:rPr>
              <w:t xml:space="preserve"> </w:t>
            </w:r>
            <w:r w:rsidRPr="002F5F3A">
              <w:rPr>
                <w:rFonts w:eastAsia="굴림"/>
                <w:i/>
              </w:rPr>
              <w:t>key</w:t>
            </w:r>
          </w:p>
        </w:tc>
        <w:tc>
          <w:tcPr>
            <w:tcW w:w="3980" w:type="dxa"/>
          </w:tcPr>
          <w:p w14:paraId="14946900" w14:textId="77777777" w:rsidR="00762D34" w:rsidRPr="002F5F3A" w:rsidRDefault="00762D34" w:rsidP="00C403CD">
            <w:pPr>
              <w:pStyle w:val="aa"/>
              <w:ind w:right="20"/>
              <w:rPr>
                <w:rFonts w:eastAsia="굴림"/>
              </w:rPr>
            </w:pPr>
            <w:r w:rsidRPr="002F5F3A">
              <w:rPr>
                <w:rFonts w:eastAsia="굴림"/>
              </w:rPr>
              <w:t>Sets a password that will be used in network segment which uses OSPF simple password authentication</w:t>
            </w:r>
          </w:p>
        </w:tc>
      </w:tr>
      <w:tr w:rsidR="00762D34" w14:paraId="16FC4D57" w14:textId="77777777" w:rsidTr="000615FA">
        <w:tc>
          <w:tcPr>
            <w:tcW w:w="4820" w:type="dxa"/>
          </w:tcPr>
          <w:p w14:paraId="656A4EAF"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i/>
              </w:rPr>
              <w:t xml:space="preserve"> key</w:t>
            </w:r>
          </w:p>
        </w:tc>
        <w:tc>
          <w:tcPr>
            <w:tcW w:w="3980" w:type="dxa"/>
          </w:tcPr>
          <w:p w14:paraId="3A5982D1" w14:textId="77777777" w:rsidR="00762D34" w:rsidRPr="002F5F3A" w:rsidRDefault="00762D34" w:rsidP="00C403CD">
            <w:pPr>
              <w:pStyle w:val="aa"/>
              <w:ind w:right="20"/>
              <w:rPr>
                <w:rFonts w:eastAsia="굴림"/>
              </w:rPr>
            </w:pPr>
            <w:r w:rsidRPr="002F5F3A">
              <w:rPr>
                <w:rFonts w:eastAsia="굴림"/>
              </w:rPr>
              <w:t>Sets a key-id and key value that are used in OSPF MD5 authentication</w:t>
            </w:r>
          </w:p>
        </w:tc>
      </w:tr>
      <w:tr w:rsidR="00762D34" w14:paraId="55FA3653" w14:textId="77777777" w:rsidTr="000615FA">
        <w:trPr>
          <w:trHeight w:val="36"/>
        </w:trPr>
        <w:tc>
          <w:tcPr>
            <w:tcW w:w="4820" w:type="dxa"/>
          </w:tcPr>
          <w:p w14:paraId="682FCC0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w:t>
            </w:r>
            <w:r w:rsidRPr="002F5F3A">
              <w:rPr>
                <w:rFonts w:eastAsia="굴림"/>
              </w:rPr>
              <w:t xml:space="preserve"> {</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w:t>
            </w:r>
          </w:p>
        </w:tc>
        <w:tc>
          <w:tcPr>
            <w:tcW w:w="3980" w:type="dxa"/>
          </w:tcPr>
          <w:p w14:paraId="0CB34F69" w14:textId="77777777" w:rsidR="00762D34" w:rsidRPr="002F5F3A" w:rsidRDefault="00762D34" w:rsidP="00C403CD">
            <w:pPr>
              <w:pStyle w:val="aa"/>
              <w:ind w:right="20"/>
              <w:rPr>
                <w:rFonts w:eastAsia="굴림"/>
              </w:rPr>
            </w:pPr>
            <w:r w:rsidRPr="002F5F3A">
              <w:rPr>
                <w:rFonts w:eastAsia="굴림"/>
              </w:rPr>
              <w:t>Sets the Authentication type</w:t>
            </w:r>
          </w:p>
        </w:tc>
      </w:tr>
    </w:tbl>
    <w:p w14:paraId="7B02FD6B" w14:textId="77777777" w:rsidR="00762D34" w:rsidRDefault="00762D34" w:rsidP="00C403CD">
      <w:pPr>
        <w:pStyle w:val="3"/>
        <w:ind w:left="0" w:right="20"/>
      </w:pPr>
      <w:bookmarkStart w:id="1667" w:name="_Toc259457216"/>
      <w:bookmarkStart w:id="1668" w:name="_Toc361679360"/>
      <w:bookmarkStart w:id="1669" w:name="_Toc445130881"/>
      <w:r w:rsidRPr="00762D34">
        <w:rPr>
          <w:rFonts w:hint="eastAsia"/>
        </w:rPr>
        <w:t>Different</w:t>
      </w:r>
      <w:r>
        <w:rPr>
          <w:rFonts w:hint="eastAsia"/>
        </w:rPr>
        <w:t xml:space="preserve"> Physical Networks</w:t>
      </w:r>
      <w:bookmarkEnd w:id="1667"/>
      <w:bookmarkEnd w:id="1668"/>
      <w:bookmarkEnd w:id="1669"/>
      <w:r>
        <w:rPr>
          <w:rFonts w:hint="eastAsia"/>
        </w:rPr>
        <w:t xml:space="preserve"> </w:t>
      </w:r>
    </w:p>
    <w:p w14:paraId="3CC0E7F5" w14:textId="77777777" w:rsidR="00762D34" w:rsidRDefault="00762D34" w:rsidP="00C403CD">
      <w:pPr>
        <w:pStyle w:val="a3"/>
        <w:ind w:left="0" w:right="20"/>
        <w:rPr>
          <w:rFonts w:cs="Times New Roman"/>
        </w:rPr>
      </w:pPr>
      <w:r w:rsidRPr="002F5F3A">
        <w:t>There are three default network types depending on different medium of OSPF.</w:t>
      </w:r>
    </w:p>
    <w:p w14:paraId="4F8F8608" w14:textId="77777777" w:rsidR="00762D34" w:rsidRPr="00A94F08" w:rsidRDefault="00762D34" w:rsidP="002B424F">
      <w:pPr>
        <w:pStyle w:val="Orderlist"/>
        <w:numPr>
          <w:ilvl w:val="0"/>
          <w:numId w:val="21"/>
        </w:numPr>
        <w:tabs>
          <w:tab w:val="num" w:pos="360"/>
        </w:tabs>
        <w:ind w:left="0" w:right="20" w:hanging="357"/>
        <w:rPr>
          <w:rFonts w:cs="Times New Roman"/>
        </w:rPr>
      </w:pPr>
      <w:r w:rsidRPr="00A94F08">
        <w:rPr>
          <w:rFonts w:cs="Times New Roman" w:hint="eastAsia"/>
        </w:rPr>
        <w:t>Broadcast networks (Ethernet, Token Ring, FDDI)</w:t>
      </w:r>
    </w:p>
    <w:p w14:paraId="5015CD8D" w14:textId="77777777" w:rsidR="00762D34" w:rsidRDefault="00762D34" w:rsidP="002B424F">
      <w:pPr>
        <w:pStyle w:val="Orderlist"/>
        <w:numPr>
          <w:ilvl w:val="0"/>
          <w:numId w:val="21"/>
        </w:numPr>
        <w:tabs>
          <w:tab w:val="num" w:pos="360"/>
        </w:tabs>
        <w:ind w:left="0" w:right="20" w:hanging="357"/>
        <w:rPr>
          <w:rFonts w:cs="Times New Roman"/>
        </w:rPr>
      </w:pPr>
      <w:r>
        <w:rPr>
          <w:rFonts w:cs="Times New Roman" w:hint="eastAsia"/>
        </w:rPr>
        <w:t xml:space="preserve">Nonbroadcast </w:t>
      </w:r>
      <w:r>
        <w:rPr>
          <w:rFonts w:cs="Times New Roman"/>
        </w:rPr>
        <w:t>multi-access</w:t>
      </w:r>
      <w:r>
        <w:rPr>
          <w:rFonts w:cs="Times New Roman" w:hint="eastAsia"/>
        </w:rPr>
        <w:t>(NBMA) networks (Switched Multimegabit Data Service(SMDS), Frame Relay, X.25)</w:t>
      </w:r>
    </w:p>
    <w:p w14:paraId="6F7B8298" w14:textId="77777777" w:rsidR="00762D34" w:rsidRPr="00170802" w:rsidRDefault="00762D34" w:rsidP="002B424F">
      <w:pPr>
        <w:pStyle w:val="Orderlist"/>
        <w:numPr>
          <w:ilvl w:val="0"/>
          <w:numId w:val="21"/>
        </w:numPr>
        <w:tabs>
          <w:tab w:val="num" w:pos="360"/>
        </w:tabs>
        <w:ind w:left="0" w:right="20" w:hanging="357"/>
        <w:rPr>
          <w:rFonts w:cs="Times New Roman"/>
        </w:rPr>
      </w:pPr>
      <w:r>
        <w:rPr>
          <w:rFonts w:cs="Times New Roman" w:hint="eastAsia"/>
        </w:rPr>
        <w:t>Point-to-Point networks (High-Level Data Link Control(HDLC), PPP)</w:t>
      </w:r>
    </w:p>
    <w:p w14:paraId="704E0264" w14:textId="77777777" w:rsidR="00762D34" w:rsidRPr="009738CD" w:rsidRDefault="00762D34" w:rsidP="00C403CD">
      <w:pPr>
        <w:pStyle w:val="3"/>
        <w:ind w:left="0" w:right="20"/>
      </w:pPr>
      <w:bookmarkStart w:id="1670" w:name="_Toc445130882"/>
      <w:r w:rsidRPr="009738CD">
        <w:rPr>
          <w:rFonts w:hint="eastAsia"/>
        </w:rPr>
        <w:t>OSPF Network type</w:t>
      </w:r>
      <w:bookmarkEnd w:id="1670"/>
      <w:r w:rsidRPr="009738CD">
        <w:rPr>
          <w:rFonts w:hint="eastAsia"/>
        </w:rPr>
        <w:t xml:space="preserve"> </w:t>
      </w:r>
    </w:p>
    <w:p w14:paraId="7BBEBC39" w14:textId="77777777" w:rsidR="00762D34" w:rsidRDefault="00762D34" w:rsidP="00C403CD">
      <w:pPr>
        <w:pStyle w:val="a3"/>
        <w:ind w:left="0" w:right="20"/>
      </w:pPr>
      <w:r w:rsidRPr="002F5F3A">
        <w:t>You can set OSPF network with broadcast or NBMA regardless of Default media type. For example, you can set broadcast network like NBMA network or NBMA network with broadcast Network.</w:t>
      </w:r>
    </w:p>
    <w:p w14:paraId="5F47C753" w14:textId="77777777" w:rsidR="00762D34" w:rsidRPr="002F5F3A" w:rsidRDefault="00762D34" w:rsidP="00C403CD">
      <w:pPr>
        <w:pStyle w:val="a3"/>
        <w:ind w:left="0" w:right="20"/>
      </w:pPr>
      <w:r w:rsidRPr="002F5F3A">
        <w:t>OSPF point-to-multipoint interface is defined with numbered point-to-point having more than one neighbor. OSPF point-to-multipoint network has the merit as follows:</w:t>
      </w:r>
    </w:p>
    <w:p w14:paraId="5FB6954A" w14:textId="77777777" w:rsidR="00762D34" w:rsidRPr="00A94F08" w:rsidRDefault="00762D34" w:rsidP="00C403CD">
      <w:pPr>
        <w:pStyle w:val="Randomlist"/>
        <w:tabs>
          <w:tab w:val="clear" w:pos="3968"/>
          <w:tab w:val="num" w:pos="1980"/>
          <w:tab w:val="num" w:pos="3320"/>
        </w:tabs>
        <w:ind w:left="0" w:right="20" w:hanging="403"/>
      </w:pPr>
      <w:r w:rsidRPr="00A94F08">
        <w:lastRenderedPageBreak/>
        <w:t xml:space="preserve">Point-to-multipoint does not need neighbor setting, be easy because it does not select DR. </w:t>
      </w:r>
    </w:p>
    <w:p w14:paraId="7A8A256D" w14:textId="77777777" w:rsidR="00762D34" w:rsidRPr="00A94F08" w:rsidRDefault="00762D34" w:rsidP="00C403CD">
      <w:pPr>
        <w:pStyle w:val="Randomlist"/>
        <w:tabs>
          <w:tab w:val="clear" w:pos="3968"/>
          <w:tab w:val="num" w:pos="1980"/>
          <w:tab w:val="num" w:pos="3320"/>
        </w:tabs>
        <w:ind w:left="0" w:right="20" w:hanging="403"/>
      </w:pPr>
      <w:r w:rsidRPr="00A94F08">
        <w:t>Reduce cost because it does not need Full meshed topology.</w:t>
      </w:r>
    </w:p>
    <w:p w14:paraId="20CAB5DE" w14:textId="77777777" w:rsidR="00762D34" w:rsidRPr="00A94F08" w:rsidRDefault="00762D34" w:rsidP="00C403CD">
      <w:pPr>
        <w:pStyle w:val="Randomlist"/>
        <w:tabs>
          <w:tab w:val="clear" w:pos="3968"/>
          <w:tab w:val="num" w:pos="1980"/>
          <w:tab w:val="num" w:pos="3320"/>
        </w:tabs>
        <w:ind w:left="0" w:right="20" w:hanging="403"/>
      </w:pPr>
      <w:r w:rsidRPr="00A94F08">
        <w:t>More reliable because it maintains connection on VC (virtual circuit) failure.</w:t>
      </w:r>
    </w:p>
    <w:p w14:paraId="1BAFD573" w14:textId="77777777" w:rsidR="00762D34" w:rsidRDefault="00762D34" w:rsidP="00C403CD">
      <w:pPr>
        <w:pStyle w:val="a3"/>
        <w:ind w:left="0" w:right="20"/>
        <w:rPr>
          <w:rFonts w:cs="Times New Roman"/>
        </w:rPr>
      </w:pPr>
      <w:r w:rsidRPr="002F5F3A">
        <w:t>To set OSPF network type, use the following commands in interface configuration mode.</w:t>
      </w:r>
    </w:p>
    <w:p w14:paraId="439C6169" w14:textId="77777777" w:rsidR="00762D34" w:rsidRDefault="00B2702F" w:rsidP="00C403CD">
      <w:pPr>
        <w:pStyle w:val="afffff3"/>
        <w:ind w:left="0" w:right="20"/>
      </w:pPr>
      <w:bookmarkStart w:id="1671" w:name="_Toc259457217"/>
      <w:bookmarkStart w:id="1672" w:name="_Toc361679361"/>
      <w:bookmarkStart w:id="1673" w:name="_Toc391575238"/>
      <w:r>
        <w:t xml:space="preserve">Table </w:t>
      </w:r>
      <w:r w:rsidR="005832B8">
        <w:fldChar w:fldCharType="begin"/>
      </w:r>
      <w:r>
        <w:instrText xml:space="preserve"> SEQ Table \* ARABIC </w:instrText>
      </w:r>
      <w:r w:rsidR="005832B8">
        <w:fldChar w:fldCharType="separate"/>
      </w:r>
      <w:r>
        <w:rPr>
          <w:noProof/>
        </w:rPr>
        <w:t>96</w:t>
      </w:r>
      <w:r w:rsidR="005832B8">
        <w:rPr>
          <w:noProof/>
        </w:rPr>
        <w:fldChar w:fldCharType="end"/>
      </w:r>
      <w:r>
        <w:t xml:space="preserve"> </w:t>
      </w:r>
      <w:r w:rsidR="0017004D">
        <w:rPr>
          <w:rFonts w:hint="eastAsia"/>
        </w:rPr>
        <w:t xml:space="preserve"> </w:t>
      </w:r>
      <w:r w:rsidR="00762D34">
        <w:rPr>
          <w:rFonts w:hint="eastAsia"/>
        </w:rPr>
        <w:t>OSPF network type CLI</w:t>
      </w:r>
      <w:bookmarkEnd w:id="1671"/>
      <w:bookmarkEnd w:id="1672"/>
      <w:bookmarkEnd w:id="1673"/>
    </w:p>
    <w:tbl>
      <w:tblPr>
        <w:tblStyle w:val="CLIWide"/>
        <w:tblW w:w="0" w:type="auto"/>
        <w:tblLook w:val="01E0" w:firstRow="1" w:lastRow="1" w:firstColumn="1" w:lastColumn="1" w:noHBand="0" w:noVBand="0"/>
      </w:tblPr>
      <w:tblGrid>
        <w:gridCol w:w="4761"/>
        <w:gridCol w:w="3171"/>
      </w:tblGrid>
      <w:tr w:rsidR="00762D34"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2F5F3A" w:rsidRDefault="00762D34" w:rsidP="00C403CD">
            <w:pPr>
              <w:pStyle w:val="ab"/>
              <w:ind w:right="20"/>
              <w:rPr>
                <w:rFonts w:eastAsia="굴림"/>
                <w:b w:val="0"/>
              </w:rPr>
            </w:pPr>
            <w:r w:rsidRPr="002F5F3A">
              <w:rPr>
                <w:rFonts w:eastAsia="굴림"/>
                <w:b w:val="0"/>
              </w:rPr>
              <w:t>Command</w:t>
            </w:r>
          </w:p>
        </w:tc>
        <w:tc>
          <w:tcPr>
            <w:tcW w:w="3537" w:type="dxa"/>
          </w:tcPr>
          <w:p w14:paraId="1D4B45E0"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EA091F6" w14:textId="77777777" w:rsidTr="000615FA">
        <w:tc>
          <w:tcPr>
            <w:tcW w:w="5443" w:type="dxa"/>
          </w:tcPr>
          <w:p w14:paraId="65BCA243" w14:textId="77777777" w:rsidR="00762D34" w:rsidRPr="002F5F3A" w:rsidRDefault="00762D34" w:rsidP="00C403CD">
            <w:pPr>
              <w:pStyle w:val="aa"/>
              <w:ind w:right="20"/>
              <w:rPr>
                <w:rFonts w:eastAsia="굴림"/>
              </w:rPr>
            </w:pPr>
            <w:r w:rsidRPr="002F5F3A">
              <w:rPr>
                <w:rFonts w:eastAsia="굴림"/>
              </w:rPr>
              <w:t xml:space="preserve">Router (config-if) # </w:t>
            </w:r>
            <w:r w:rsidRPr="002F5F3A">
              <w:rPr>
                <w:rFonts w:eastAsia="굴림"/>
                <w:b/>
              </w:rPr>
              <w:t>ip ospf network</w:t>
            </w:r>
            <w:r w:rsidRPr="002F5F3A">
              <w:rPr>
                <w:rFonts w:eastAsia="굴림"/>
              </w:rPr>
              <w:t xml:space="preserve"> {</w:t>
            </w:r>
            <w:r w:rsidRPr="002F5F3A">
              <w:rPr>
                <w:rFonts w:eastAsia="굴림"/>
                <w:b/>
              </w:rPr>
              <w:t>broadcast</w:t>
            </w:r>
            <w:r w:rsidRPr="002F5F3A">
              <w:rPr>
                <w:rFonts w:eastAsia="굴림"/>
              </w:rPr>
              <w:t xml:space="preserve"> |</w:t>
            </w:r>
            <w:r w:rsidRPr="002F5F3A">
              <w:rPr>
                <w:rFonts w:eastAsia="굴림"/>
                <w:b/>
              </w:rPr>
              <w:t xml:space="preserve"> non-bradcast</w:t>
            </w:r>
            <w:r w:rsidRPr="002F5F3A">
              <w:rPr>
                <w:rFonts w:eastAsia="굴림"/>
              </w:rPr>
              <w:t xml:space="preserve"> |</w:t>
            </w:r>
            <w:r w:rsidRPr="002F5F3A">
              <w:rPr>
                <w:rFonts w:eastAsia="굴림"/>
                <w:b/>
              </w:rPr>
              <w:t xml:space="preserve"> </w:t>
            </w:r>
            <w:r w:rsidRPr="002F5F3A">
              <w:rPr>
                <w:rFonts w:eastAsia="굴림"/>
              </w:rPr>
              <w:t>{</w:t>
            </w:r>
            <w:r w:rsidRPr="002F5F3A">
              <w:rPr>
                <w:rFonts w:eastAsia="굴림"/>
                <w:b/>
              </w:rPr>
              <w:t xml:space="preserve">point-to-multipoint </w:t>
            </w:r>
            <w:r w:rsidRPr="002F5F3A">
              <w:rPr>
                <w:rFonts w:eastAsia="굴림"/>
              </w:rPr>
              <w:t>[</w:t>
            </w:r>
            <w:r w:rsidRPr="002F5F3A">
              <w:rPr>
                <w:rFonts w:eastAsia="굴림"/>
                <w:b/>
              </w:rPr>
              <w:t>non-broadcast</w:t>
            </w:r>
            <w:r w:rsidRPr="002F5F3A">
              <w:rPr>
                <w:rFonts w:eastAsia="굴림"/>
              </w:rPr>
              <w:t>] |</w:t>
            </w:r>
            <w:r w:rsidRPr="002F5F3A">
              <w:rPr>
                <w:rFonts w:eastAsia="굴림"/>
                <w:b/>
              </w:rPr>
              <w:t xml:space="preserve"> point-to-point</w:t>
            </w:r>
            <w:r w:rsidRPr="002F5F3A">
              <w:rPr>
                <w:rFonts w:eastAsia="굴림"/>
              </w:rPr>
              <w:t>}}</w:t>
            </w:r>
          </w:p>
        </w:tc>
        <w:tc>
          <w:tcPr>
            <w:tcW w:w="3537" w:type="dxa"/>
          </w:tcPr>
          <w:p w14:paraId="10A9D6C2" w14:textId="77777777" w:rsidR="00762D34" w:rsidRPr="002F5F3A" w:rsidRDefault="00762D34" w:rsidP="00C403CD">
            <w:pPr>
              <w:pStyle w:val="aa"/>
              <w:ind w:right="20"/>
              <w:rPr>
                <w:rFonts w:eastAsia="굴림"/>
              </w:rPr>
            </w:pPr>
            <w:r w:rsidRPr="002F5F3A">
              <w:rPr>
                <w:rFonts w:eastAsia="굴림"/>
              </w:rPr>
              <w:t>Sets OSPF network type of OSPF interface.</w:t>
            </w:r>
          </w:p>
        </w:tc>
      </w:tr>
    </w:tbl>
    <w:p w14:paraId="510C8121" w14:textId="77777777" w:rsidR="00762D34" w:rsidRPr="009738CD" w:rsidRDefault="00762D34" w:rsidP="00C403CD">
      <w:pPr>
        <w:pStyle w:val="3"/>
        <w:ind w:left="0" w:right="20"/>
      </w:pPr>
      <w:bookmarkStart w:id="1674" w:name="_Toc445130883"/>
      <w:r>
        <w:rPr>
          <w:rFonts w:hint="eastAsia"/>
        </w:rPr>
        <w:t>Point-to-Multipoint, Broadcast Networks</w:t>
      </w:r>
      <w:bookmarkEnd w:id="1674"/>
      <w:r>
        <w:rPr>
          <w:rFonts w:hint="eastAsia"/>
        </w:rPr>
        <w:t xml:space="preserve"> </w:t>
      </w:r>
    </w:p>
    <w:p w14:paraId="67C2A501" w14:textId="77777777" w:rsidR="00762D34" w:rsidRDefault="00762D34" w:rsidP="00C403CD">
      <w:pPr>
        <w:pStyle w:val="a3"/>
        <w:ind w:left="0" w:right="20"/>
      </w:pPr>
      <w:r w:rsidRPr="002F5F3A">
        <w:t xml:space="preserve">You need not to set neighbor setting on broadcast network. However, if you change cost as relevant neighbor, you can set with using </w:t>
      </w:r>
      <w:r w:rsidRPr="002F5F3A">
        <w:rPr>
          <w:b/>
        </w:rPr>
        <w:t xml:space="preserve">neighbor </w:t>
      </w:r>
      <w:r w:rsidRPr="002F5F3A">
        <w:t xml:space="preserve">command. OSPF Hello, LS Update, LS acknowledgment message is sent to multicast. Even if Cost sets with ip ospf cost command, you can each different cost with using neighbor command in case that the broadband differs per neighbor actually. </w:t>
      </w:r>
    </w:p>
    <w:p w14:paraId="31410549" w14:textId="77777777" w:rsidR="00762D34" w:rsidRPr="002F5F3A" w:rsidRDefault="00762D34" w:rsidP="00C403CD">
      <w:pPr>
        <w:pStyle w:val="a3"/>
        <w:ind w:left="0" w:right="20"/>
      </w:pPr>
      <w:r w:rsidRPr="002F5F3A">
        <w:t>To configure point-to-multipoint and broadcast netwrok, do the following steps.</w:t>
      </w:r>
    </w:p>
    <w:p w14:paraId="267486E8" w14:textId="77777777" w:rsidR="00762D34" w:rsidRDefault="006A4BB0" w:rsidP="00C403CD">
      <w:pPr>
        <w:pStyle w:val="afffff3"/>
        <w:ind w:left="0" w:right="20"/>
      </w:pPr>
      <w:bookmarkStart w:id="1675" w:name="_Toc259457218"/>
      <w:bookmarkStart w:id="1676" w:name="_Toc361679362"/>
      <w:bookmarkStart w:id="1677" w:name="_Toc39157523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97</w:t>
      </w:r>
      <w:r w:rsidR="005832B8">
        <w:fldChar w:fldCharType="end"/>
      </w:r>
      <w:r w:rsidR="0017004D">
        <w:rPr>
          <w:rFonts w:hint="eastAsia"/>
        </w:rPr>
        <w:t xml:space="preserve"> </w:t>
      </w:r>
      <w:r w:rsidR="00762D34">
        <w:rPr>
          <w:rFonts w:hint="eastAsia"/>
        </w:rPr>
        <w:t xml:space="preserve">P-to-Multipoint Network, Broadcast Network </w:t>
      </w:r>
      <w:bookmarkEnd w:id="1675"/>
      <w:bookmarkEnd w:id="1676"/>
      <w:r w:rsidR="0017004D">
        <w:rPr>
          <w:rFonts w:hint="eastAsia"/>
        </w:rPr>
        <w:t>Configuration</w:t>
      </w:r>
      <w:bookmarkEnd w:id="1677"/>
    </w:p>
    <w:tbl>
      <w:tblPr>
        <w:tblStyle w:val="CLIWide"/>
        <w:tblW w:w="0" w:type="auto"/>
        <w:tblLook w:val="01E0" w:firstRow="1" w:lastRow="1" w:firstColumn="1" w:lastColumn="1" w:noHBand="0" w:noVBand="0"/>
      </w:tblPr>
      <w:tblGrid>
        <w:gridCol w:w="938"/>
        <w:gridCol w:w="3108"/>
        <w:gridCol w:w="3886"/>
      </w:tblGrid>
      <w:tr w:rsidR="00762D34" w:rsidRPr="005C642D"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2F5F3A" w:rsidRDefault="00762D34" w:rsidP="00C403CD">
            <w:pPr>
              <w:ind w:right="20"/>
              <w:rPr>
                <w:rFonts w:eastAsia="굴림"/>
                <w:b/>
              </w:rPr>
            </w:pPr>
            <w:r w:rsidRPr="002F5F3A">
              <w:rPr>
                <w:rFonts w:eastAsia="굴림"/>
                <w:b/>
              </w:rPr>
              <w:t>Step</w:t>
            </w:r>
          </w:p>
        </w:tc>
        <w:tc>
          <w:tcPr>
            <w:tcW w:w="3600" w:type="dxa"/>
          </w:tcPr>
          <w:p w14:paraId="3AA287F5" w14:textId="77777777" w:rsidR="00762D34" w:rsidRPr="002F5F3A" w:rsidRDefault="00762D34" w:rsidP="00C403CD">
            <w:pPr>
              <w:ind w:right="20"/>
              <w:rPr>
                <w:rFonts w:eastAsia="굴림"/>
                <w:b/>
              </w:rPr>
            </w:pPr>
            <w:r w:rsidRPr="002F5F3A">
              <w:rPr>
                <w:rFonts w:eastAsia="굴림"/>
                <w:b/>
              </w:rPr>
              <w:t>Command</w:t>
            </w:r>
          </w:p>
        </w:tc>
        <w:tc>
          <w:tcPr>
            <w:tcW w:w="4548" w:type="dxa"/>
          </w:tcPr>
          <w:p w14:paraId="08469D0C" w14:textId="77777777" w:rsidR="00762D34" w:rsidRPr="002F5F3A" w:rsidRDefault="00762D34" w:rsidP="00C403CD">
            <w:pPr>
              <w:ind w:right="20"/>
              <w:rPr>
                <w:rFonts w:eastAsia="굴림"/>
                <w:b/>
              </w:rPr>
            </w:pPr>
            <w:r w:rsidRPr="002F5F3A">
              <w:rPr>
                <w:rFonts w:eastAsia="굴림"/>
                <w:b/>
              </w:rPr>
              <w:t>Description</w:t>
            </w:r>
          </w:p>
        </w:tc>
      </w:tr>
      <w:tr w:rsidR="00762D34" w:rsidRPr="005C642D" w14:paraId="2C610A8E" w14:textId="77777777" w:rsidTr="000615FA">
        <w:tc>
          <w:tcPr>
            <w:tcW w:w="1008" w:type="dxa"/>
          </w:tcPr>
          <w:p w14:paraId="58E1FFB8" w14:textId="77777777" w:rsidR="00762D34" w:rsidRPr="002F5F3A" w:rsidRDefault="00762D34" w:rsidP="00C403CD">
            <w:pPr>
              <w:ind w:right="20"/>
              <w:rPr>
                <w:rFonts w:eastAsia="굴림"/>
                <w:b/>
              </w:rPr>
            </w:pPr>
            <w:r w:rsidRPr="002F5F3A">
              <w:rPr>
                <w:rFonts w:eastAsia="굴림"/>
                <w:b/>
              </w:rPr>
              <w:t>Step 1</w:t>
            </w:r>
          </w:p>
        </w:tc>
        <w:tc>
          <w:tcPr>
            <w:tcW w:w="3600" w:type="dxa"/>
          </w:tcPr>
          <w:p w14:paraId="711C0A0F" w14:textId="77777777"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network point-to-multipoint</w:t>
            </w:r>
          </w:p>
        </w:tc>
        <w:tc>
          <w:tcPr>
            <w:tcW w:w="4548" w:type="dxa"/>
          </w:tcPr>
          <w:p w14:paraId="5BBAE7F2" w14:textId="77777777" w:rsidR="00762D34" w:rsidRPr="002F5F3A" w:rsidRDefault="00762D34" w:rsidP="00C403CD">
            <w:pPr>
              <w:ind w:right="20"/>
              <w:jc w:val="left"/>
              <w:rPr>
                <w:rFonts w:eastAsia="굴림"/>
              </w:rPr>
            </w:pPr>
            <w:r w:rsidRPr="002F5F3A">
              <w:rPr>
                <w:rFonts w:eastAsia="굴림"/>
              </w:rPr>
              <w:t>Sets Interface as Point-to-multipoint broadcast network type.</w:t>
            </w:r>
          </w:p>
        </w:tc>
      </w:tr>
      <w:tr w:rsidR="00762D34" w:rsidRPr="005C642D" w14:paraId="15C64C1F" w14:textId="77777777" w:rsidTr="000615FA">
        <w:tc>
          <w:tcPr>
            <w:tcW w:w="1008" w:type="dxa"/>
          </w:tcPr>
          <w:p w14:paraId="21DEA2AF" w14:textId="77777777" w:rsidR="00762D34" w:rsidRPr="002F5F3A" w:rsidRDefault="00762D34" w:rsidP="00C403CD">
            <w:pPr>
              <w:ind w:right="20"/>
              <w:rPr>
                <w:rFonts w:eastAsia="굴림"/>
                <w:b/>
              </w:rPr>
            </w:pPr>
            <w:r w:rsidRPr="002F5F3A">
              <w:rPr>
                <w:rFonts w:eastAsia="굴림"/>
                <w:b/>
              </w:rPr>
              <w:t>Step 2</w:t>
            </w:r>
          </w:p>
        </w:tc>
        <w:tc>
          <w:tcPr>
            <w:tcW w:w="3600" w:type="dxa"/>
          </w:tcPr>
          <w:p w14:paraId="7513D6C8"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548" w:type="dxa"/>
          </w:tcPr>
          <w:p w14:paraId="1523B43D" w14:textId="77777777" w:rsidR="00762D34" w:rsidRPr="002F5F3A" w:rsidRDefault="00762D34" w:rsidP="00C403CD">
            <w:pPr>
              <w:ind w:right="20"/>
              <w:rPr>
                <w:rFonts w:eastAsia="굴림"/>
              </w:rPr>
            </w:pPr>
            <w:r w:rsidRPr="002F5F3A">
              <w:rPr>
                <w:rFonts w:eastAsia="굴림"/>
              </w:rPr>
              <w:t>Changes with Global configuration mode.</w:t>
            </w:r>
          </w:p>
        </w:tc>
      </w:tr>
      <w:tr w:rsidR="00762D34" w:rsidRPr="005C642D" w14:paraId="694588D2" w14:textId="77777777" w:rsidTr="000615FA">
        <w:tc>
          <w:tcPr>
            <w:tcW w:w="1008" w:type="dxa"/>
          </w:tcPr>
          <w:p w14:paraId="7363116F" w14:textId="77777777" w:rsidR="00762D34" w:rsidRPr="002F5F3A" w:rsidRDefault="00762D34" w:rsidP="00C403CD">
            <w:pPr>
              <w:ind w:right="20"/>
              <w:rPr>
                <w:rFonts w:eastAsia="굴림"/>
                <w:b/>
              </w:rPr>
            </w:pPr>
            <w:r w:rsidRPr="002F5F3A">
              <w:rPr>
                <w:rFonts w:eastAsia="굴림"/>
                <w:b/>
              </w:rPr>
              <w:t>Step 3</w:t>
            </w:r>
          </w:p>
        </w:tc>
        <w:tc>
          <w:tcPr>
            <w:tcW w:w="3600" w:type="dxa"/>
          </w:tcPr>
          <w:p w14:paraId="3AA0B6CD" w14:textId="77777777"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548" w:type="dxa"/>
          </w:tcPr>
          <w:p w14:paraId="4291AA78" w14:textId="77777777" w:rsidR="00762D34" w:rsidRPr="002F5F3A" w:rsidRDefault="00762D34" w:rsidP="00C403CD">
            <w:pPr>
              <w:ind w:right="20"/>
              <w:rPr>
                <w:rFonts w:eastAsia="굴림"/>
              </w:rPr>
            </w:pPr>
            <w:r w:rsidRPr="002F5F3A">
              <w:rPr>
                <w:rFonts w:eastAsia="굴림"/>
              </w:rPr>
              <w:t>Changes with Router configuration mode.</w:t>
            </w:r>
          </w:p>
        </w:tc>
      </w:tr>
      <w:tr w:rsidR="00762D34" w:rsidRPr="005C642D" w14:paraId="12EE8C5E" w14:textId="77777777" w:rsidTr="000615FA">
        <w:tc>
          <w:tcPr>
            <w:tcW w:w="1008" w:type="dxa"/>
          </w:tcPr>
          <w:p w14:paraId="2B9EC837" w14:textId="77777777" w:rsidR="00762D34" w:rsidRPr="002F5F3A" w:rsidRDefault="00762D34" w:rsidP="00C403CD">
            <w:pPr>
              <w:ind w:right="20"/>
              <w:rPr>
                <w:rFonts w:eastAsia="굴림"/>
                <w:b/>
              </w:rPr>
            </w:pPr>
            <w:r w:rsidRPr="002F5F3A">
              <w:rPr>
                <w:rFonts w:eastAsia="굴림"/>
                <w:b/>
              </w:rPr>
              <w:t>Step 4</w:t>
            </w:r>
          </w:p>
        </w:tc>
        <w:tc>
          <w:tcPr>
            <w:tcW w:w="3600" w:type="dxa"/>
          </w:tcPr>
          <w:p w14:paraId="0573BD5A" w14:textId="77777777"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p>
        </w:tc>
        <w:tc>
          <w:tcPr>
            <w:tcW w:w="4548" w:type="dxa"/>
          </w:tcPr>
          <w:p w14:paraId="4433D13B" w14:textId="77777777" w:rsidR="00762D34" w:rsidRPr="002F5F3A" w:rsidRDefault="00762D34" w:rsidP="00C403CD">
            <w:pPr>
              <w:ind w:right="20"/>
              <w:rPr>
                <w:rFonts w:eastAsia="굴림"/>
              </w:rPr>
            </w:pPr>
            <w:r w:rsidRPr="002F5F3A">
              <w:rPr>
                <w:rFonts w:eastAsia="굴림"/>
              </w:rPr>
              <w:t>Sets cost of specific neighbor.</w:t>
            </w:r>
          </w:p>
        </w:tc>
      </w:tr>
    </w:tbl>
    <w:p w14:paraId="648BB402" w14:textId="77777777" w:rsidR="00762D34" w:rsidRPr="009738CD" w:rsidRDefault="00762D34" w:rsidP="00C403CD">
      <w:pPr>
        <w:pStyle w:val="3"/>
        <w:ind w:left="0" w:right="20"/>
      </w:pPr>
      <w:bookmarkStart w:id="1678" w:name="_Toc259457480"/>
      <w:bookmarkStart w:id="1679" w:name="_Toc445130884"/>
      <w:r>
        <w:rPr>
          <w:rFonts w:hint="eastAsia"/>
        </w:rPr>
        <w:t>Nonbroadcast Networks</w:t>
      </w:r>
      <w:bookmarkEnd w:id="1678"/>
      <w:bookmarkEnd w:id="1679"/>
      <w:r>
        <w:rPr>
          <w:rFonts w:hint="eastAsia"/>
        </w:rPr>
        <w:t xml:space="preserve"> </w:t>
      </w:r>
    </w:p>
    <w:p w14:paraId="5E85A3F7" w14:textId="77777777" w:rsidR="00762D34" w:rsidRDefault="00762D34" w:rsidP="00C403CD">
      <w:pPr>
        <w:pStyle w:val="a3"/>
        <w:ind w:left="0" w:right="20"/>
      </w:pPr>
      <w:r w:rsidRPr="002F5F3A">
        <w:t>You must select DR (designated router) because many routers in OSPF network may exist. If you do not set broadcast capability, need to set specific parameter for selecting DR.</w:t>
      </w:r>
    </w:p>
    <w:p w14:paraId="47F02282" w14:textId="77777777" w:rsidR="00762D34" w:rsidRDefault="00762D34" w:rsidP="00C403CD">
      <w:pPr>
        <w:pStyle w:val="a3"/>
        <w:ind w:left="0" w:right="20"/>
      </w:pPr>
      <w:r w:rsidRPr="002F5F3A">
        <w:t>You need to set this parameter only to have nonzero priority to become DR/BDR (backup DR) by itself.</w:t>
      </w:r>
    </w:p>
    <w:p w14:paraId="62689EA8" w14:textId="77777777" w:rsidR="00762D34" w:rsidRDefault="00762D34" w:rsidP="00C403CD">
      <w:pPr>
        <w:pStyle w:val="a3"/>
        <w:ind w:left="0" w:right="20"/>
      </w:pPr>
      <w:r w:rsidRPr="002F5F3A">
        <w:t xml:space="preserve">To set router setting of Nonbroadcast networks, use the following command in the router configuration mode. </w:t>
      </w:r>
    </w:p>
    <w:p w14:paraId="629B6D2B" w14:textId="77777777" w:rsidR="00762D34" w:rsidRDefault="006A4BB0" w:rsidP="00C403CD">
      <w:pPr>
        <w:pStyle w:val="afffff3"/>
        <w:ind w:left="0" w:right="20"/>
      </w:pPr>
      <w:bookmarkStart w:id="1680" w:name="_Toc363228444"/>
      <w:bookmarkStart w:id="1681" w:name="_Toc259457219"/>
      <w:bookmarkStart w:id="1682" w:name="_Toc391575240"/>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98</w:t>
      </w:r>
      <w:r w:rsidR="005832B8">
        <w:fldChar w:fldCharType="end"/>
      </w:r>
      <w:r w:rsidR="0017004D">
        <w:rPr>
          <w:rFonts w:hint="eastAsia"/>
        </w:rPr>
        <w:t xml:space="preserve"> </w:t>
      </w:r>
      <w:r w:rsidR="00762D34">
        <w:rPr>
          <w:rFonts w:hint="eastAsia"/>
        </w:rPr>
        <w:t>Non broadcast network CLI</w:t>
      </w:r>
      <w:bookmarkEnd w:id="1680"/>
      <w:bookmarkEnd w:id="1681"/>
      <w:bookmarkEnd w:id="1682"/>
    </w:p>
    <w:tbl>
      <w:tblPr>
        <w:tblStyle w:val="CLIWide"/>
        <w:tblW w:w="0" w:type="auto"/>
        <w:tblLook w:val="01E0" w:firstRow="1" w:lastRow="1" w:firstColumn="1" w:lastColumn="1" w:noHBand="0" w:noVBand="0"/>
      </w:tblPr>
      <w:tblGrid>
        <w:gridCol w:w="4217"/>
        <w:gridCol w:w="3715"/>
      </w:tblGrid>
      <w:tr w:rsidR="00762D34"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2F5F3A" w:rsidRDefault="00762D34" w:rsidP="00C403CD">
            <w:pPr>
              <w:pStyle w:val="ab"/>
              <w:ind w:right="20"/>
              <w:rPr>
                <w:rFonts w:eastAsia="굴림"/>
                <w:b w:val="0"/>
              </w:rPr>
            </w:pPr>
            <w:r w:rsidRPr="002F5F3A">
              <w:rPr>
                <w:rFonts w:eastAsia="굴림"/>
                <w:b w:val="0"/>
              </w:rPr>
              <w:t>Command</w:t>
            </w:r>
          </w:p>
        </w:tc>
        <w:tc>
          <w:tcPr>
            <w:tcW w:w="4180" w:type="dxa"/>
          </w:tcPr>
          <w:p w14:paraId="4FB85287"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8F02AD8" w14:textId="77777777" w:rsidTr="000615FA">
        <w:tc>
          <w:tcPr>
            <w:tcW w:w="4820" w:type="dxa"/>
          </w:tcPr>
          <w:p w14:paraId="37EC271B" w14:textId="77777777" w:rsidR="00762D34" w:rsidRPr="002F5F3A" w:rsidRDefault="00762D34" w:rsidP="00C403CD">
            <w:pPr>
              <w:pStyle w:val="aa"/>
              <w:ind w:right="20"/>
              <w:jc w:val="left"/>
              <w:rPr>
                <w:rFonts w:eastAsia="굴림"/>
              </w:rPr>
            </w:pPr>
            <w:r w:rsidRPr="002F5F3A">
              <w:rPr>
                <w:rFonts w:eastAsia="굴림"/>
              </w:rPr>
              <w:t>Router (config-router) #</w:t>
            </w:r>
            <w:r w:rsidRPr="002F5F3A">
              <w:rPr>
                <w:rFonts w:eastAsia="굴림"/>
                <w:b/>
              </w:rPr>
              <w:t xml:space="preserve"> neighbor</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b/>
              </w:rPr>
              <w:t>priority</w:t>
            </w:r>
            <w:r w:rsidRPr="002F5F3A">
              <w:rPr>
                <w:rFonts w:eastAsia="굴림"/>
              </w:rPr>
              <w:t xml:space="preserve"> </w:t>
            </w:r>
            <w:r w:rsidRPr="002F5F3A">
              <w:rPr>
                <w:rFonts w:eastAsia="굴림"/>
                <w:i/>
              </w:rPr>
              <w:t>number</w:t>
            </w:r>
            <w:r w:rsidRPr="002F5F3A">
              <w:rPr>
                <w:rFonts w:eastAsia="굴림"/>
              </w:rPr>
              <w:t>] [</w:t>
            </w:r>
            <w:r w:rsidRPr="002F5F3A">
              <w:rPr>
                <w:rFonts w:eastAsia="굴림"/>
                <w:b/>
              </w:rPr>
              <w:t>poll-interval</w:t>
            </w:r>
            <w:r w:rsidRPr="002F5F3A">
              <w:rPr>
                <w:rFonts w:eastAsia="굴림"/>
              </w:rPr>
              <w:t xml:space="preserve"> </w:t>
            </w:r>
            <w:r w:rsidRPr="002F5F3A">
              <w:rPr>
                <w:rFonts w:eastAsia="굴림"/>
                <w:i/>
              </w:rPr>
              <w:t>seconds</w:t>
            </w:r>
            <w:r w:rsidRPr="002F5F3A">
              <w:rPr>
                <w:rFonts w:eastAsia="굴림"/>
              </w:rPr>
              <w:t>]</w:t>
            </w:r>
          </w:p>
        </w:tc>
        <w:tc>
          <w:tcPr>
            <w:tcW w:w="4180" w:type="dxa"/>
          </w:tcPr>
          <w:p w14:paraId="79A4F8F8" w14:textId="77777777" w:rsidR="00762D34" w:rsidRPr="002F5F3A" w:rsidRDefault="00762D34" w:rsidP="00C403CD">
            <w:pPr>
              <w:pStyle w:val="aa"/>
              <w:ind w:right="20"/>
              <w:rPr>
                <w:rFonts w:eastAsia="굴림"/>
              </w:rPr>
            </w:pPr>
            <w:r w:rsidRPr="002F5F3A">
              <w:rPr>
                <w:rFonts w:eastAsia="굴림"/>
              </w:rPr>
              <w:t>Connets router of Nonbroadcast network.</w:t>
            </w:r>
          </w:p>
        </w:tc>
      </w:tr>
    </w:tbl>
    <w:p w14:paraId="40A877E9" w14:textId="77777777" w:rsidR="00762D34" w:rsidRDefault="00762D34" w:rsidP="00C403CD">
      <w:pPr>
        <w:pStyle w:val="a3"/>
        <w:ind w:left="0" w:right="20"/>
      </w:pPr>
      <w:r w:rsidRPr="002F5F3A">
        <w:t>To indentfy neighbors form point-to-multipoint nonbroadcast network, use neighbor command in rotuer configuration mode.</w:t>
      </w:r>
    </w:p>
    <w:p w14:paraId="1A0CFE83" w14:textId="77777777" w:rsidR="00762D34" w:rsidRDefault="00762D34" w:rsidP="00C403CD">
      <w:pPr>
        <w:pStyle w:val="a3"/>
        <w:ind w:left="0" w:right="20"/>
        <w:rPr>
          <w:rFonts w:cs="Times New Roman"/>
        </w:rPr>
      </w:pPr>
      <w:r w:rsidRPr="002F5F3A">
        <w:t>To set the interface with point-to-multipoint to the system not applied broadcast, use the following commands with order.</w:t>
      </w:r>
    </w:p>
    <w:p w14:paraId="7F8CAB65" w14:textId="77777777" w:rsidR="00762D34" w:rsidRDefault="006A4BB0" w:rsidP="00C403CD">
      <w:pPr>
        <w:pStyle w:val="afffff3"/>
        <w:ind w:left="0" w:right="20"/>
      </w:pPr>
      <w:bookmarkStart w:id="1683" w:name="_Toc361679363"/>
      <w:bookmarkStart w:id="1684" w:name="_Toc259457481"/>
      <w:bookmarkStart w:id="1685" w:name="_Toc39157524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99</w:t>
      </w:r>
      <w:r w:rsidR="005832B8">
        <w:fldChar w:fldCharType="end"/>
      </w:r>
      <w:r w:rsidR="0017004D">
        <w:rPr>
          <w:rFonts w:hint="eastAsia"/>
        </w:rPr>
        <w:t xml:space="preserve"> </w:t>
      </w:r>
      <w:r w:rsidR="00762D34">
        <w:rPr>
          <w:rFonts w:hint="eastAsia"/>
        </w:rPr>
        <w:t xml:space="preserve">Non broadcast network </w:t>
      </w:r>
      <w:bookmarkEnd w:id="1683"/>
      <w:r w:rsidR="00762D34" w:rsidRPr="002F5F3A">
        <w:t>Configuration</w:t>
      </w:r>
      <w:bookmarkEnd w:id="1684"/>
      <w:bookmarkEnd w:id="1685"/>
    </w:p>
    <w:tbl>
      <w:tblPr>
        <w:tblStyle w:val="CLIWide"/>
        <w:tblW w:w="0" w:type="auto"/>
        <w:tblLook w:val="01E0" w:firstRow="1" w:lastRow="1" w:firstColumn="1" w:lastColumn="1" w:noHBand="0" w:noVBand="0"/>
      </w:tblPr>
      <w:tblGrid>
        <w:gridCol w:w="938"/>
        <w:gridCol w:w="3362"/>
        <w:gridCol w:w="3632"/>
      </w:tblGrid>
      <w:tr w:rsidR="00762D34" w:rsidRPr="005C642D"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2F5F3A" w:rsidRDefault="00762D34" w:rsidP="00C403CD">
            <w:pPr>
              <w:ind w:right="20"/>
              <w:rPr>
                <w:rFonts w:eastAsia="굴림"/>
                <w:b/>
              </w:rPr>
            </w:pPr>
            <w:r w:rsidRPr="002F5F3A">
              <w:rPr>
                <w:rFonts w:eastAsia="굴림"/>
                <w:b/>
              </w:rPr>
              <w:t>Step</w:t>
            </w:r>
          </w:p>
        </w:tc>
        <w:tc>
          <w:tcPr>
            <w:tcW w:w="3920" w:type="dxa"/>
          </w:tcPr>
          <w:p w14:paraId="385B0663" w14:textId="77777777" w:rsidR="00762D34" w:rsidRPr="002F5F3A" w:rsidRDefault="00762D34" w:rsidP="00C403CD">
            <w:pPr>
              <w:ind w:right="20"/>
              <w:rPr>
                <w:rFonts w:eastAsia="굴림"/>
                <w:b/>
              </w:rPr>
            </w:pPr>
            <w:r w:rsidRPr="002F5F3A">
              <w:rPr>
                <w:rFonts w:eastAsia="굴림"/>
                <w:b/>
              </w:rPr>
              <w:t>Command</w:t>
            </w:r>
          </w:p>
        </w:tc>
        <w:tc>
          <w:tcPr>
            <w:tcW w:w="4228" w:type="dxa"/>
          </w:tcPr>
          <w:p w14:paraId="1710D723" w14:textId="77777777" w:rsidR="00762D34" w:rsidRPr="002F5F3A" w:rsidRDefault="00762D34" w:rsidP="00C403CD">
            <w:pPr>
              <w:ind w:right="20"/>
              <w:rPr>
                <w:rFonts w:eastAsia="굴림"/>
                <w:b/>
              </w:rPr>
            </w:pPr>
            <w:r w:rsidRPr="002F5F3A">
              <w:rPr>
                <w:rFonts w:eastAsia="굴림"/>
                <w:b/>
              </w:rPr>
              <w:t>Description</w:t>
            </w:r>
          </w:p>
        </w:tc>
      </w:tr>
      <w:tr w:rsidR="00762D34" w:rsidRPr="005C642D" w14:paraId="7F53520A" w14:textId="77777777" w:rsidTr="000615FA">
        <w:tc>
          <w:tcPr>
            <w:tcW w:w="1008" w:type="dxa"/>
          </w:tcPr>
          <w:p w14:paraId="120AF95A" w14:textId="77777777" w:rsidR="00762D34" w:rsidRPr="002F5F3A" w:rsidRDefault="00762D34" w:rsidP="00C403CD">
            <w:pPr>
              <w:ind w:right="20"/>
              <w:rPr>
                <w:rFonts w:eastAsia="굴림"/>
                <w:b/>
              </w:rPr>
            </w:pPr>
            <w:r w:rsidRPr="002F5F3A">
              <w:rPr>
                <w:rFonts w:eastAsia="굴림"/>
                <w:b/>
              </w:rPr>
              <w:lastRenderedPageBreak/>
              <w:t>Step 1</w:t>
            </w:r>
          </w:p>
        </w:tc>
        <w:tc>
          <w:tcPr>
            <w:tcW w:w="3920" w:type="dxa"/>
          </w:tcPr>
          <w:p w14:paraId="4A0C9E94" w14:textId="77777777"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t>
            </w:r>
            <w:r>
              <w:rPr>
                <w:rFonts w:eastAsia="굴림"/>
                <w:b/>
              </w:rPr>
              <w:t>work point-to-multipoint non-bro</w:t>
            </w:r>
            <w:r w:rsidRPr="002F5F3A">
              <w:rPr>
                <w:rFonts w:eastAsia="굴림"/>
                <w:b/>
              </w:rPr>
              <w:t>adcast</w:t>
            </w:r>
          </w:p>
        </w:tc>
        <w:tc>
          <w:tcPr>
            <w:tcW w:w="4228" w:type="dxa"/>
          </w:tcPr>
          <w:p w14:paraId="612C6609" w14:textId="77777777" w:rsidR="00762D34" w:rsidRPr="002F5F3A" w:rsidRDefault="00762D34" w:rsidP="00C403CD">
            <w:pPr>
              <w:ind w:right="20"/>
              <w:jc w:val="left"/>
              <w:rPr>
                <w:rFonts w:eastAsia="굴림"/>
              </w:rPr>
            </w:pPr>
            <w:r w:rsidRPr="002F5F3A">
              <w:rPr>
                <w:rFonts w:eastAsia="굴림"/>
              </w:rPr>
              <w:t>Sets interface as Point-to-multipoint nonbroadcast network type.</w:t>
            </w:r>
          </w:p>
        </w:tc>
      </w:tr>
      <w:tr w:rsidR="00762D34" w:rsidRPr="005C642D" w14:paraId="3DFCDBF3" w14:textId="77777777" w:rsidTr="000615FA">
        <w:tc>
          <w:tcPr>
            <w:tcW w:w="1008" w:type="dxa"/>
          </w:tcPr>
          <w:p w14:paraId="3A7F439E" w14:textId="77777777" w:rsidR="00762D34" w:rsidRPr="002F5F3A" w:rsidRDefault="00762D34" w:rsidP="00C403CD">
            <w:pPr>
              <w:ind w:right="20"/>
              <w:rPr>
                <w:rFonts w:eastAsia="굴림"/>
                <w:b/>
              </w:rPr>
            </w:pPr>
            <w:r w:rsidRPr="002F5F3A">
              <w:rPr>
                <w:rFonts w:eastAsia="굴림"/>
                <w:b/>
              </w:rPr>
              <w:t>Step 2</w:t>
            </w:r>
          </w:p>
        </w:tc>
        <w:tc>
          <w:tcPr>
            <w:tcW w:w="3920" w:type="dxa"/>
          </w:tcPr>
          <w:p w14:paraId="3F51D326"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228" w:type="dxa"/>
          </w:tcPr>
          <w:p w14:paraId="411E2EF9" w14:textId="77777777" w:rsidR="00762D34" w:rsidRPr="002F5F3A" w:rsidRDefault="00762D34" w:rsidP="00C403CD">
            <w:pPr>
              <w:ind w:right="20"/>
              <w:jc w:val="left"/>
              <w:rPr>
                <w:rFonts w:eastAsia="굴림"/>
              </w:rPr>
            </w:pPr>
            <w:r w:rsidRPr="002F5F3A">
              <w:rPr>
                <w:rFonts w:eastAsia="굴림"/>
              </w:rPr>
              <w:t>Changes with Global configuration mode.</w:t>
            </w:r>
          </w:p>
        </w:tc>
      </w:tr>
      <w:tr w:rsidR="00762D34" w:rsidRPr="005C642D" w14:paraId="49153558" w14:textId="77777777" w:rsidTr="000615FA">
        <w:tc>
          <w:tcPr>
            <w:tcW w:w="1008" w:type="dxa"/>
          </w:tcPr>
          <w:p w14:paraId="288EDCC9" w14:textId="77777777" w:rsidR="00762D34" w:rsidRPr="002F5F3A" w:rsidRDefault="00762D34" w:rsidP="00C403CD">
            <w:pPr>
              <w:ind w:right="20"/>
              <w:rPr>
                <w:rFonts w:eastAsia="굴림"/>
                <w:b/>
              </w:rPr>
            </w:pPr>
            <w:r w:rsidRPr="002F5F3A">
              <w:rPr>
                <w:rFonts w:eastAsia="굴림"/>
                <w:b/>
              </w:rPr>
              <w:t>Step 3</w:t>
            </w:r>
          </w:p>
        </w:tc>
        <w:tc>
          <w:tcPr>
            <w:tcW w:w="3920" w:type="dxa"/>
          </w:tcPr>
          <w:p w14:paraId="0BB8C6E4" w14:textId="77777777"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228" w:type="dxa"/>
          </w:tcPr>
          <w:p w14:paraId="4AB2D153" w14:textId="77777777" w:rsidR="00762D34" w:rsidRPr="002F5F3A" w:rsidRDefault="00762D34" w:rsidP="00C403CD">
            <w:pPr>
              <w:ind w:right="20"/>
              <w:jc w:val="left"/>
              <w:rPr>
                <w:rFonts w:eastAsia="굴림"/>
              </w:rPr>
            </w:pPr>
            <w:r w:rsidRPr="002F5F3A">
              <w:rPr>
                <w:rFonts w:eastAsia="굴림"/>
              </w:rPr>
              <w:t>Change with Router configuration mode.</w:t>
            </w:r>
          </w:p>
        </w:tc>
      </w:tr>
      <w:tr w:rsidR="00762D34" w:rsidRPr="005C642D" w14:paraId="70B3E3F2" w14:textId="77777777" w:rsidTr="000615FA">
        <w:tc>
          <w:tcPr>
            <w:tcW w:w="1008" w:type="dxa"/>
          </w:tcPr>
          <w:p w14:paraId="4DAC42CA" w14:textId="77777777" w:rsidR="00762D34" w:rsidRPr="002F5F3A" w:rsidRDefault="00762D34" w:rsidP="00C403CD">
            <w:pPr>
              <w:ind w:right="20"/>
              <w:rPr>
                <w:rFonts w:eastAsia="굴림"/>
                <w:b/>
              </w:rPr>
            </w:pPr>
            <w:r w:rsidRPr="002F5F3A">
              <w:rPr>
                <w:rFonts w:eastAsia="굴림"/>
                <w:b/>
              </w:rPr>
              <w:t>Step 4</w:t>
            </w:r>
          </w:p>
        </w:tc>
        <w:tc>
          <w:tcPr>
            <w:tcW w:w="3920" w:type="dxa"/>
          </w:tcPr>
          <w:p w14:paraId="648B26B5" w14:textId="77777777"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r w:rsidRPr="002F5F3A">
              <w:rPr>
                <w:rFonts w:eastAsia="굴림"/>
              </w:rPr>
              <w:t>]</w:t>
            </w:r>
          </w:p>
        </w:tc>
        <w:tc>
          <w:tcPr>
            <w:tcW w:w="4228" w:type="dxa"/>
          </w:tcPr>
          <w:p w14:paraId="4958DA1A" w14:textId="77777777" w:rsidR="00762D34" w:rsidRPr="002F5F3A" w:rsidRDefault="00762D34" w:rsidP="00C403CD">
            <w:pPr>
              <w:ind w:right="20"/>
              <w:jc w:val="left"/>
              <w:rPr>
                <w:rFonts w:eastAsia="굴림"/>
              </w:rPr>
            </w:pPr>
            <w:r w:rsidRPr="002F5F3A">
              <w:rPr>
                <w:rFonts w:eastAsia="굴림"/>
              </w:rPr>
              <w:t>Sets cost of neighbor and neighbor.</w:t>
            </w:r>
          </w:p>
        </w:tc>
      </w:tr>
    </w:tbl>
    <w:p w14:paraId="403CA636" w14:textId="77777777" w:rsidR="00762D34" w:rsidRDefault="00762D34" w:rsidP="00C403CD">
      <w:pPr>
        <w:pStyle w:val="3"/>
        <w:ind w:left="0" w:right="20"/>
      </w:pPr>
      <w:bookmarkStart w:id="1686" w:name="_Toc363228445"/>
      <w:bookmarkStart w:id="1687" w:name="_Toc259457235"/>
      <w:bookmarkStart w:id="1688" w:name="_Toc445130885"/>
      <w:r>
        <w:rPr>
          <w:rFonts w:hint="eastAsia"/>
        </w:rPr>
        <w:t>OSPF Area parameters</w:t>
      </w:r>
      <w:bookmarkEnd w:id="1686"/>
      <w:bookmarkEnd w:id="1687"/>
      <w:bookmarkEnd w:id="1688"/>
      <w:r>
        <w:rPr>
          <w:rFonts w:hint="eastAsia"/>
        </w:rPr>
        <w:t xml:space="preserve"> </w:t>
      </w:r>
    </w:p>
    <w:p w14:paraId="71C143A6" w14:textId="77777777" w:rsidR="00762D34" w:rsidRDefault="00762D34" w:rsidP="00C403CD">
      <w:pPr>
        <w:pStyle w:val="a3"/>
        <w:ind w:left="0" w:right="20"/>
      </w:pPr>
      <w:r w:rsidRPr="002F5F3A">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2F5F3A">
        <w:rPr>
          <w:b/>
        </w:rPr>
        <w:t>no-summary</w:t>
      </w:r>
      <w:r w:rsidRPr="002F5F3A">
        <w:t xml:space="preserve"> keyword, cut summary route and reduce router number accessing to area.</w:t>
      </w:r>
    </w:p>
    <w:p w14:paraId="1E4D35F0" w14:textId="77777777" w:rsidR="00762D34" w:rsidRPr="002F5F3A" w:rsidRDefault="00762D34" w:rsidP="00C403CD">
      <w:pPr>
        <w:pStyle w:val="a3"/>
        <w:ind w:left="0" w:right="20"/>
      </w:pPr>
      <w:r w:rsidRPr="002F5F3A">
        <w:t>To set OSPF area parameter, use the following command in the router configuration mode.</w:t>
      </w:r>
    </w:p>
    <w:p w14:paraId="131AEAC4" w14:textId="77777777" w:rsidR="00762D34" w:rsidRDefault="006A4BB0" w:rsidP="00C403CD">
      <w:pPr>
        <w:pStyle w:val="afffff3"/>
        <w:ind w:left="0" w:right="20"/>
      </w:pPr>
      <w:bookmarkStart w:id="1689" w:name="_Toc361679442"/>
      <w:bookmarkStart w:id="1690" w:name="_Toc259457220"/>
      <w:bookmarkStart w:id="1691" w:name="_Toc39157524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100</w:t>
      </w:r>
      <w:r w:rsidR="005832B8">
        <w:fldChar w:fldCharType="end"/>
      </w:r>
      <w:r w:rsidR="0017004D">
        <w:rPr>
          <w:rFonts w:hint="eastAsia"/>
        </w:rPr>
        <w:t xml:space="preserve"> </w:t>
      </w:r>
      <w:r w:rsidR="00762D34">
        <w:rPr>
          <w:rFonts w:hint="eastAsia"/>
        </w:rPr>
        <w:t>OSPF area parameter CLI</w:t>
      </w:r>
      <w:bookmarkEnd w:id="1689"/>
      <w:bookmarkEnd w:id="1690"/>
      <w:bookmarkEnd w:id="1691"/>
    </w:p>
    <w:tbl>
      <w:tblPr>
        <w:tblStyle w:val="CLIWide"/>
        <w:tblW w:w="0" w:type="auto"/>
        <w:tblLook w:val="01E0" w:firstRow="1" w:lastRow="1" w:firstColumn="1" w:lastColumn="1" w:noHBand="0" w:noVBand="0"/>
      </w:tblPr>
      <w:tblGrid>
        <w:gridCol w:w="4296"/>
        <w:gridCol w:w="3636"/>
      </w:tblGrid>
      <w:tr w:rsidR="00762D34"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2F5F3A" w:rsidRDefault="00762D34" w:rsidP="00C403CD">
            <w:pPr>
              <w:pStyle w:val="ab"/>
              <w:ind w:right="20"/>
              <w:rPr>
                <w:rFonts w:eastAsia="굴림"/>
                <w:b w:val="0"/>
              </w:rPr>
            </w:pPr>
            <w:r w:rsidRPr="002F5F3A">
              <w:rPr>
                <w:rFonts w:eastAsia="굴림"/>
                <w:b w:val="0"/>
              </w:rPr>
              <w:t>Command</w:t>
            </w:r>
          </w:p>
        </w:tc>
        <w:tc>
          <w:tcPr>
            <w:tcW w:w="4104" w:type="dxa"/>
          </w:tcPr>
          <w:p w14:paraId="307D20AA"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0B472A26" w14:textId="77777777" w:rsidTr="000615FA">
        <w:tc>
          <w:tcPr>
            <w:tcW w:w="4876" w:type="dxa"/>
          </w:tcPr>
          <w:p w14:paraId="78D6020E"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authentication</w:t>
            </w:r>
          </w:p>
        </w:tc>
        <w:tc>
          <w:tcPr>
            <w:tcW w:w="4104" w:type="dxa"/>
          </w:tcPr>
          <w:p w14:paraId="4519D683" w14:textId="77777777" w:rsidR="00762D34" w:rsidRPr="002F5F3A" w:rsidRDefault="00762D34" w:rsidP="00C403CD">
            <w:pPr>
              <w:pStyle w:val="aa"/>
              <w:ind w:right="20"/>
              <w:rPr>
                <w:rFonts w:eastAsia="굴림"/>
              </w:rPr>
            </w:pPr>
            <w:r w:rsidRPr="002F5F3A">
              <w:rPr>
                <w:rFonts w:eastAsia="굴림"/>
              </w:rPr>
              <w:t>Sets authentication to OSPF area.</w:t>
            </w:r>
          </w:p>
        </w:tc>
      </w:tr>
      <w:tr w:rsidR="00762D34" w14:paraId="10496163" w14:textId="77777777" w:rsidTr="000615FA">
        <w:tc>
          <w:tcPr>
            <w:tcW w:w="4876" w:type="dxa"/>
          </w:tcPr>
          <w:p w14:paraId="44289D04"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w:t>
            </w:r>
            <w:r w:rsidRPr="002F5F3A">
              <w:rPr>
                <w:rFonts w:eastAsia="굴림"/>
              </w:rPr>
              <w:t xml:space="preserve">area </w:t>
            </w:r>
            <w:r w:rsidRPr="002F5F3A">
              <w:rPr>
                <w:rFonts w:eastAsia="굴림"/>
                <w:i/>
              </w:rPr>
              <w:t>area-id</w:t>
            </w:r>
            <w:r w:rsidRPr="002F5F3A">
              <w:rPr>
                <w:rFonts w:eastAsia="굴림"/>
              </w:rPr>
              <w:t xml:space="preserve"> </w:t>
            </w:r>
            <w:r w:rsidRPr="002F5F3A">
              <w:rPr>
                <w:rFonts w:eastAsia="굴림"/>
                <w:b/>
              </w:rPr>
              <w:t>authentication message-digest</w:t>
            </w:r>
          </w:p>
        </w:tc>
        <w:tc>
          <w:tcPr>
            <w:tcW w:w="4104" w:type="dxa"/>
          </w:tcPr>
          <w:p w14:paraId="651C788B" w14:textId="77777777" w:rsidR="00762D34" w:rsidRPr="002F5F3A" w:rsidRDefault="00762D34" w:rsidP="00C403CD">
            <w:pPr>
              <w:pStyle w:val="aa"/>
              <w:ind w:right="20"/>
              <w:rPr>
                <w:rFonts w:eastAsia="굴림"/>
              </w:rPr>
            </w:pPr>
            <w:r w:rsidRPr="002F5F3A">
              <w:rPr>
                <w:rFonts w:eastAsia="굴림"/>
              </w:rPr>
              <w:t>Sets MD5 authentication to OSPF area.</w:t>
            </w:r>
          </w:p>
        </w:tc>
      </w:tr>
      <w:tr w:rsidR="00762D34" w14:paraId="0E0DE47B" w14:textId="77777777" w:rsidTr="000615FA">
        <w:tc>
          <w:tcPr>
            <w:tcW w:w="4876" w:type="dxa"/>
          </w:tcPr>
          <w:p w14:paraId="6A29D43A"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stub</w:t>
            </w:r>
          </w:p>
        </w:tc>
        <w:tc>
          <w:tcPr>
            <w:tcW w:w="4104" w:type="dxa"/>
          </w:tcPr>
          <w:p w14:paraId="61BF96ED" w14:textId="77777777" w:rsidR="00762D34" w:rsidRPr="002F5F3A" w:rsidRDefault="00762D34" w:rsidP="00C403CD">
            <w:pPr>
              <w:pStyle w:val="aa"/>
              <w:ind w:right="20"/>
              <w:rPr>
                <w:rFonts w:eastAsia="굴림"/>
              </w:rPr>
            </w:pPr>
            <w:r w:rsidRPr="002F5F3A">
              <w:rPr>
                <w:rFonts w:eastAsia="굴림"/>
              </w:rPr>
              <w:t>Sets Stub area.</w:t>
            </w:r>
          </w:p>
        </w:tc>
      </w:tr>
      <w:tr w:rsidR="00762D34" w14:paraId="6F11BE67" w14:textId="77777777" w:rsidTr="000615FA">
        <w:tc>
          <w:tcPr>
            <w:tcW w:w="4876" w:type="dxa"/>
          </w:tcPr>
          <w:p w14:paraId="4603091E"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 xml:space="preserve">default-cost </w:t>
            </w:r>
            <w:r w:rsidRPr="002F5F3A">
              <w:rPr>
                <w:rFonts w:eastAsia="굴림"/>
                <w:i/>
              </w:rPr>
              <w:t>cost</w:t>
            </w:r>
          </w:p>
        </w:tc>
        <w:tc>
          <w:tcPr>
            <w:tcW w:w="4104" w:type="dxa"/>
          </w:tcPr>
          <w:p w14:paraId="7D8193D8" w14:textId="77777777" w:rsidR="00762D34" w:rsidRPr="002F5F3A" w:rsidRDefault="00762D34" w:rsidP="00C403CD">
            <w:pPr>
              <w:pStyle w:val="aa"/>
              <w:ind w:right="20"/>
              <w:rPr>
                <w:rFonts w:eastAsia="굴림"/>
              </w:rPr>
            </w:pPr>
            <w:r w:rsidRPr="002F5F3A">
              <w:rPr>
                <w:rFonts w:eastAsia="굴림"/>
              </w:rPr>
              <w:t>Set cost of default summary route for Stub area.</w:t>
            </w:r>
          </w:p>
        </w:tc>
      </w:tr>
    </w:tbl>
    <w:p w14:paraId="16C255DB" w14:textId="77777777" w:rsidR="00762D34" w:rsidRPr="001648FC" w:rsidRDefault="00762D34" w:rsidP="00C403CD">
      <w:pPr>
        <w:pStyle w:val="3"/>
        <w:ind w:left="0" w:right="20"/>
      </w:pPr>
      <w:bookmarkStart w:id="1692" w:name="_Toc361679364"/>
      <w:bookmarkStart w:id="1693" w:name="_Toc259457482"/>
      <w:bookmarkStart w:id="1694" w:name="_Toc445130886"/>
      <w:r w:rsidRPr="00A94F08">
        <w:rPr>
          <w:rFonts w:hint="eastAsia"/>
        </w:rPr>
        <w:t>OSPF</w:t>
      </w:r>
      <w:r>
        <w:rPr>
          <w:rFonts w:hint="eastAsia"/>
        </w:rPr>
        <w:t xml:space="preserve"> NSSA</w:t>
      </w:r>
      <w:bookmarkEnd w:id="1692"/>
      <w:bookmarkEnd w:id="1693"/>
      <w:bookmarkEnd w:id="1694"/>
      <w:r>
        <w:rPr>
          <w:rFonts w:hint="eastAsia"/>
        </w:rPr>
        <w:t xml:space="preserve"> </w:t>
      </w:r>
    </w:p>
    <w:p w14:paraId="38645D58" w14:textId="77777777" w:rsidR="00762D34" w:rsidRDefault="00762D34" w:rsidP="00C403CD">
      <w:pPr>
        <w:pStyle w:val="a3"/>
        <w:ind w:left="0" w:right="20"/>
      </w:pPr>
      <w:r w:rsidRPr="002F5F3A">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Default="00762D34" w:rsidP="00C403CD">
      <w:pPr>
        <w:pStyle w:val="a3"/>
        <w:ind w:left="0" w:right="20"/>
      </w:pPr>
      <w:r w:rsidRPr="002F5F3A">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Default="00762D34" w:rsidP="00C403CD">
      <w:pPr>
        <w:pStyle w:val="a3"/>
        <w:ind w:left="0" w:right="20"/>
      </w:pPr>
      <w:r w:rsidRPr="002F5F3A">
        <w:t>In the following figure, the OSPF Area 1 is set to the stub area. As the stub area does not allow route redistribution, the ISIS route cannot be sent to the OSPF routing domain.</w:t>
      </w:r>
    </w:p>
    <w:p w14:paraId="66B0EA54" w14:textId="77777777" w:rsidR="00762D34" w:rsidRDefault="00762D34" w:rsidP="00C403CD">
      <w:pPr>
        <w:pStyle w:val="a3"/>
        <w:ind w:left="0" w:right="20"/>
      </w:pPr>
      <w:r w:rsidRPr="002F5F3A">
        <w:t xml:space="preserve">But if you set OSPF Area 1 with NSSA, NSSA ASBR can flood ISIS </w:t>
      </w:r>
      <w:r>
        <w:t xml:space="preserve">route to OSPF NSSA after making Type 7 </w:t>
      </w:r>
      <w:r w:rsidRPr="002F5F3A">
        <w:t>LSAs.</w:t>
      </w:r>
    </w:p>
    <w:p w14:paraId="2C1A841D" w14:textId="77777777" w:rsidR="00762D34" w:rsidRDefault="00762D34" w:rsidP="00C403CD">
      <w:pPr>
        <w:pStyle w:val="a3"/>
        <w:ind w:left="0" w:right="20"/>
        <w:rPr>
          <w:rFonts w:cs="Times New Roman"/>
        </w:rPr>
      </w:pPr>
      <w:r>
        <w:rPr>
          <w:rFonts w:cs="Times New Roman" w:hint="eastAsia"/>
        </w:rPr>
        <w:t>OSPF not-so-stubby area</w:t>
      </w:r>
      <w:r>
        <w:rPr>
          <w:rFonts w:cs="Times New Roman"/>
        </w:rPr>
        <w:t xml:space="preserve"> </w:t>
      </w:r>
      <w:r>
        <w:rPr>
          <w:rFonts w:cs="Times New Roman" w:hint="eastAsia"/>
        </w:rPr>
        <w:t xml:space="preserve">(NSSA) can be found </w:t>
      </w:r>
      <w:r>
        <w:rPr>
          <w:rFonts w:cs="Times New Roman"/>
        </w:rPr>
        <w:t xml:space="preserve">at </w:t>
      </w:r>
      <w:r>
        <w:rPr>
          <w:rFonts w:cs="Times New Roman" w:hint="eastAsia"/>
        </w:rPr>
        <w:t xml:space="preserve">RFC 3101 for further explanation. </w:t>
      </w:r>
    </w:p>
    <w:p w14:paraId="104B2015" w14:textId="77777777" w:rsidR="00762D34" w:rsidRDefault="00A94F08" w:rsidP="00C403CD">
      <w:pPr>
        <w:pStyle w:val="bonmun"/>
        <w:ind w:leftChars="945" w:left="1701" w:right="20"/>
      </w:pPr>
      <w:r>
        <w:rPr>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Default="0017004D" w:rsidP="00C403CD">
      <w:pPr>
        <w:pStyle w:val="afffff3"/>
        <w:ind w:left="0" w:right="20"/>
      </w:pPr>
      <w:bookmarkStart w:id="1695" w:name="_Toc363228446"/>
      <w:bookmarkStart w:id="1696" w:name="_Toc259457221"/>
      <w:bookmarkStart w:id="1697" w:name="_Toc391575475"/>
      <w:r>
        <w:t xml:space="preserve">Figure </w:t>
      </w:r>
      <w:r w:rsidR="00D52C4A">
        <w:t>20</w:t>
      </w:r>
      <w:r w:rsidR="00D52C4A">
        <w:rPr>
          <w:rFonts w:hint="eastAsia"/>
        </w:rPr>
        <w:t xml:space="preserve"> </w:t>
      </w:r>
      <w:r w:rsidR="00762D34">
        <w:rPr>
          <w:rFonts w:hint="eastAsia"/>
        </w:rPr>
        <w:t>OSPF Network</w:t>
      </w:r>
      <w:bookmarkEnd w:id="1695"/>
      <w:bookmarkEnd w:id="1696"/>
      <w:bookmarkEnd w:id="1697"/>
    </w:p>
    <w:p w14:paraId="6EAFCF6E" w14:textId="77777777" w:rsidR="00762D34" w:rsidRDefault="00762D34" w:rsidP="00C403CD">
      <w:pPr>
        <w:pStyle w:val="a3"/>
        <w:ind w:left="0" w:right="20"/>
      </w:pPr>
      <w:r w:rsidRPr="002F5F3A">
        <w:t>Because NSSA is extention of stub area, Route redistributed from RIP does</w:t>
      </w:r>
      <w:r>
        <w:t xml:space="preserve"> not flow in to OSPF Area 1. So i</w:t>
      </w:r>
      <w:r w:rsidRPr="002F5F3A">
        <w:t xml:space="preserve">t still maintains tendancy of Stub area not incoming Type 5 LSAs. </w:t>
      </w:r>
    </w:p>
    <w:p w14:paraId="69B5AA71" w14:textId="77777777" w:rsidR="00762D34" w:rsidRDefault="00762D34" w:rsidP="00C403CD">
      <w:pPr>
        <w:pStyle w:val="a3"/>
        <w:ind w:left="0" w:right="20"/>
      </w:pPr>
      <w:r w:rsidRPr="002F5F3A">
        <w:t xml:space="preserve">To set OSPF NSSA, use the following command in router configuration mode. </w:t>
      </w:r>
    </w:p>
    <w:p w14:paraId="79589813" w14:textId="77777777" w:rsidR="00762D34" w:rsidRDefault="006A4BB0" w:rsidP="00C403CD">
      <w:pPr>
        <w:pStyle w:val="afffff3"/>
        <w:ind w:left="0" w:right="20"/>
      </w:pPr>
      <w:bookmarkStart w:id="1698" w:name="_Toc361679365"/>
      <w:bookmarkStart w:id="1699" w:name="_Toc259457483"/>
      <w:bookmarkStart w:id="1700" w:name="_Toc391575243"/>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101</w:t>
      </w:r>
      <w:r w:rsidR="005832B8">
        <w:fldChar w:fldCharType="end"/>
      </w:r>
      <w:r w:rsidR="00D63F0E">
        <w:rPr>
          <w:rFonts w:hint="eastAsia"/>
        </w:rPr>
        <w:t xml:space="preserve"> </w:t>
      </w:r>
      <w:r w:rsidR="00762D34">
        <w:rPr>
          <w:rFonts w:hint="eastAsia"/>
        </w:rPr>
        <w:t>OSPF NSSA CLI</w:t>
      </w:r>
      <w:bookmarkEnd w:id="1698"/>
      <w:bookmarkEnd w:id="1699"/>
      <w:bookmarkEnd w:id="1700"/>
    </w:p>
    <w:tbl>
      <w:tblPr>
        <w:tblStyle w:val="CLIWide"/>
        <w:tblW w:w="0" w:type="auto"/>
        <w:tblLook w:val="01E0" w:firstRow="1" w:lastRow="1" w:firstColumn="1" w:lastColumn="1" w:noHBand="0" w:noVBand="0"/>
      </w:tblPr>
      <w:tblGrid>
        <w:gridCol w:w="4839"/>
        <w:gridCol w:w="3093"/>
      </w:tblGrid>
      <w:tr w:rsidR="00762D34"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471" w:type="dxa"/>
          </w:tcPr>
          <w:p w14:paraId="5F68BACB"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7A4BA26E" w14:textId="77777777" w:rsidTr="000615FA">
        <w:tc>
          <w:tcPr>
            <w:tcW w:w="5529" w:type="dxa"/>
          </w:tcPr>
          <w:p w14:paraId="6B205390"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nssa</w:t>
            </w:r>
            <w:r w:rsidRPr="002F5F3A">
              <w:rPr>
                <w:rFonts w:eastAsia="굴림"/>
              </w:rPr>
              <w:t xml:space="preserve"> [</w:t>
            </w:r>
            <w:r w:rsidRPr="002F5F3A">
              <w:rPr>
                <w:rFonts w:eastAsia="굴림"/>
                <w:b/>
              </w:rPr>
              <w:t>no-redistribution</w:t>
            </w:r>
            <w:r w:rsidRPr="002F5F3A">
              <w:rPr>
                <w:rFonts w:eastAsia="굴림"/>
              </w:rPr>
              <w:t>] [</w:t>
            </w:r>
            <w:r w:rsidRPr="002F5F3A">
              <w:rPr>
                <w:rFonts w:eastAsia="굴림"/>
                <w:b/>
              </w:rPr>
              <w:t>default-information-originate</w:t>
            </w:r>
            <w:r w:rsidRPr="002F5F3A">
              <w:rPr>
                <w:rFonts w:eastAsia="굴림"/>
              </w:rPr>
              <w:t>]</w:t>
            </w:r>
          </w:p>
        </w:tc>
        <w:tc>
          <w:tcPr>
            <w:tcW w:w="3471" w:type="dxa"/>
          </w:tcPr>
          <w:p w14:paraId="52329A05" w14:textId="77777777" w:rsidR="00762D34" w:rsidRPr="002F5F3A" w:rsidRDefault="00762D34" w:rsidP="00C403CD">
            <w:pPr>
              <w:pStyle w:val="aa"/>
              <w:ind w:right="20"/>
              <w:rPr>
                <w:rFonts w:eastAsia="굴림"/>
              </w:rPr>
            </w:pPr>
            <w:r w:rsidRPr="002F5F3A">
              <w:rPr>
                <w:rFonts w:eastAsia="굴림"/>
              </w:rPr>
              <w:t>Sets NSSA.</w:t>
            </w:r>
          </w:p>
        </w:tc>
      </w:tr>
    </w:tbl>
    <w:p w14:paraId="42A35663" w14:textId="77777777" w:rsidR="00762D34" w:rsidRDefault="00762D34" w:rsidP="00C403CD">
      <w:pPr>
        <w:pStyle w:val="3"/>
        <w:ind w:left="0" w:right="20"/>
      </w:pPr>
      <w:bookmarkStart w:id="1701" w:name="_Toc335386459"/>
      <w:bookmarkStart w:id="1702" w:name="_Toc354416479"/>
      <w:bookmarkStart w:id="1703" w:name="_Toc445130887"/>
      <w:r>
        <w:rPr>
          <w:rFonts w:hint="eastAsia"/>
        </w:rPr>
        <w:t xml:space="preserve">OSPF </w:t>
      </w:r>
      <w:r w:rsidRPr="00A94F08">
        <w:rPr>
          <w:rFonts w:hint="eastAsia"/>
        </w:rPr>
        <w:t>Area</w:t>
      </w:r>
      <w:r>
        <w:rPr>
          <w:rFonts w:hint="eastAsia"/>
        </w:rPr>
        <w:t xml:space="preserve"> Route summarization</w:t>
      </w:r>
      <w:bookmarkEnd w:id="1701"/>
      <w:bookmarkEnd w:id="1702"/>
      <w:bookmarkEnd w:id="1703"/>
      <w:r>
        <w:rPr>
          <w:rFonts w:hint="eastAsia"/>
        </w:rPr>
        <w:t xml:space="preserve"> </w:t>
      </w:r>
    </w:p>
    <w:p w14:paraId="0F35FAB2" w14:textId="77777777" w:rsidR="00762D34" w:rsidRDefault="00762D34" w:rsidP="00C403CD">
      <w:pPr>
        <w:pStyle w:val="a3"/>
        <w:ind w:left="0" w:right="20"/>
      </w:pPr>
      <w:r w:rsidRPr="002F5F3A">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Default="00762D34" w:rsidP="00C403CD">
      <w:pPr>
        <w:pStyle w:val="a3"/>
        <w:ind w:left="0" w:right="20"/>
      </w:pPr>
      <w:r w:rsidRPr="002F5F3A">
        <w:t>To set summary address range, use the following command on router configuration mode.</w:t>
      </w:r>
    </w:p>
    <w:p w14:paraId="21BE7ED0" w14:textId="77777777" w:rsidR="00762D34" w:rsidRDefault="006A4BB0" w:rsidP="00C403CD">
      <w:pPr>
        <w:pStyle w:val="afffff3"/>
        <w:ind w:left="0" w:right="20"/>
      </w:pPr>
      <w:bookmarkStart w:id="1704" w:name="_Toc259457222"/>
      <w:bookmarkStart w:id="1705" w:name="_Toc361679366"/>
      <w:bookmarkStart w:id="1706" w:name="_Toc39157524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102</w:t>
      </w:r>
      <w:r w:rsidR="005832B8">
        <w:fldChar w:fldCharType="end"/>
      </w:r>
      <w:r w:rsidR="00D63F0E">
        <w:rPr>
          <w:rFonts w:hint="eastAsia"/>
        </w:rPr>
        <w:t xml:space="preserve"> </w:t>
      </w:r>
      <w:r w:rsidR="00762D34">
        <w:rPr>
          <w:rFonts w:hint="eastAsia"/>
        </w:rPr>
        <w:t>OSPF area route summarization CLI</w:t>
      </w:r>
      <w:bookmarkEnd w:id="1704"/>
      <w:bookmarkEnd w:id="1705"/>
      <w:bookmarkEnd w:id="1706"/>
    </w:p>
    <w:tbl>
      <w:tblPr>
        <w:tblStyle w:val="CLIWide"/>
        <w:tblW w:w="0" w:type="auto"/>
        <w:tblLook w:val="01E0" w:firstRow="1" w:lastRow="1" w:firstColumn="1" w:lastColumn="1" w:noHBand="0" w:noVBand="0"/>
      </w:tblPr>
      <w:tblGrid>
        <w:gridCol w:w="4391"/>
        <w:gridCol w:w="3541"/>
      </w:tblGrid>
      <w:tr w:rsidR="00762D34"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2F5F3A" w:rsidRDefault="00762D34" w:rsidP="00C403CD">
            <w:pPr>
              <w:pStyle w:val="ab"/>
              <w:ind w:right="20"/>
              <w:rPr>
                <w:rFonts w:eastAsia="굴림"/>
                <w:b w:val="0"/>
              </w:rPr>
            </w:pPr>
            <w:r w:rsidRPr="002F5F3A">
              <w:rPr>
                <w:rFonts w:eastAsia="굴림"/>
                <w:b w:val="0"/>
              </w:rPr>
              <w:t>Command</w:t>
            </w:r>
          </w:p>
        </w:tc>
        <w:tc>
          <w:tcPr>
            <w:tcW w:w="3962" w:type="dxa"/>
          </w:tcPr>
          <w:p w14:paraId="22DA0959"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7CA38834" w14:textId="77777777" w:rsidTr="000615FA">
        <w:tc>
          <w:tcPr>
            <w:tcW w:w="5018" w:type="dxa"/>
          </w:tcPr>
          <w:p w14:paraId="5F45BBEE"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range</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i/>
              </w:rPr>
              <w:t>mask</w:t>
            </w:r>
            <w:r w:rsidRPr="002F5F3A">
              <w:rPr>
                <w:rFonts w:eastAsia="굴림"/>
              </w:rPr>
              <w:t xml:space="preserve"> [</w:t>
            </w:r>
            <w:r w:rsidRPr="002F5F3A">
              <w:rPr>
                <w:rFonts w:eastAsia="굴림"/>
                <w:b/>
              </w:rPr>
              <w:t>advertise</w:t>
            </w:r>
            <w:r w:rsidRPr="002F5F3A">
              <w:rPr>
                <w:rFonts w:eastAsia="굴림"/>
              </w:rPr>
              <w:t xml:space="preserve"> | </w:t>
            </w:r>
            <w:r w:rsidRPr="002F5F3A">
              <w:rPr>
                <w:rFonts w:eastAsia="굴림"/>
                <w:b/>
              </w:rPr>
              <w:t>not-advertise</w:t>
            </w:r>
            <w:r w:rsidRPr="002F5F3A">
              <w:rPr>
                <w:rFonts w:eastAsia="굴림"/>
              </w:rPr>
              <w:t>] [</w:t>
            </w:r>
            <w:r w:rsidRPr="002F5F3A">
              <w:rPr>
                <w:rFonts w:eastAsia="굴림"/>
                <w:b/>
              </w:rPr>
              <w:t>cost</w:t>
            </w:r>
            <w:r w:rsidRPr="002F5F3A">
              <w:rPr>
                <w:rFonts w:eastAsia="굴림"/>
              </w:rPr>
              <w:t xml:space="preserve"> </w:t>
            </w:r>
            <w:r w:rsidRPr="002F5F3A">
              <w:rPr>
                <w:rFonts w:eastAsia="굴림"/>
                <w:i/>
              </w:rPr>
              <w:t>cost</w:t>
            </w:r>
            <w:r w:rsidRPr="002F5F3A">
              <w:rPr>
                <w:rFonts w:eastAsia="굴림"/>
              </w:rPr>
              <w:t>]</w:t>
            </w:r>
          </w:p>
        </w:tc>
        <w:tc>
          <w:tcPr>
            <w:tcW w:w="3962" w:type="dxa"/>
          </w:tcPr>
          <w:p w14:paraId="11477015" w14:textId="77777777" w:rsidR="00762D34" w:rsidRPr="002F5F3A" w:rsidRDefault="00762D34" w:rsidP="00C403CD">
            <w:pPr>
              <w:pStyle w:val="aa"/>
              <w:ind w:right="20"/>
              <w:rPr>
                <w:rFonts w:eastAsia="굴림"/>
              </w:rPr>
            </w:pPr>
            <w:r w:rsidRPr="002F5F3A">
              <w:rPr>
                <w:rFonts w:eastAsia="굴림"/>
              </w:rPr>
              <w:t xml:space="preserve">Sets an address range for Summary route advertisement </w:t>
            </w:r>
          </w:p>
        </w:tc>
      </w:tr>
    </w:tbl>
    <w:p w14:paraId="28AD2409" w14:textId="77777777" w:rsidR="00762D34" w:rsidRDefault="00762D34" w:rsidP="00C403CD">
      <w:pPr>
        <w:pStyle w:val="3"/>
        <w:ind w:left="0" w:right="20"/>
      </w:pPr>
      <w:bookmarkStart w:id="1707" w:name="_Toc259457484"/>
      <w:bookmarkStart w:id="1708" w:name="_Toc363228448"/>
      <w:bookmarkStart w:id="1709" w:name="_Toc259457223"/>
      <w:bookmarkStart w:id="1710" w:name="_Toc445130888"/>
      <w:r w:rsidRPr="00A94F08">
        <w:t>Route</w:t>
      </w:r>
      <w:r w:rsidRPr="002F5F3A">
        <w:t xml:space="preserve"> </w:t>
      </w:r>
      <w:r w:rsidRPr="0050711F">
        <w:t>Summarization</w:t>
      </w:r>
      <w:bookmarkEnd w:id="1707"/>
      <w:r w:rsidRPr="002F5F3A">
        <w:t xml:space="preserve"> of Redistributed Routes</w:t>
      </w:r>
      <w:bookmarkEnd w:id="1708"/>
      <w:bookmarkEnd w:id="1709"/>
      <w:bookmarkEnd w:id="1710"/>
    </w:p>
    <w:p w14:paraId="154C2B8A" w14:textId="77777777" w:rsidR="00762D34" w:rsidRDefault="00762D34" w:rsidP="00C403CD">
      <w:pPr>
        <w:pStyle w:val="a3"/>
        <w:ind w:left="0" w:right="20"/>
      </w:pPr>
      <w:r w:rsidRPr="002F5F3A">
        <w:t xml:space="preserve">When routes are redistributed from other routing protocol, each route is distributed to the Type 5 AS-External LSA. However, the routes can be summarized to one route that includes all routes redistributed by the summary-address command. </w:t>
      </w:r>
    </w:p>
    <w:p w14:paraId="262EFE70" w14:textId="77777777" w:rsidR="00762D34" w:rsidRPr="002F5F3A" w:rsidRDefault="00762D34" w:rsidP="00C403CD">
      <w:pPr>
        <w:pStyle w:val="a3"/>
        <w:ind w:left="0" w:right="20"/>
      </w:pPr>
      <w:r w:rsidRPr="002F5F3A">
        <w:t>To summarize all redistributed routes with one route, use the following command in router configuration mode.</w:t>
      </w:r>
    </w:p>
    <w:p w14:paraId="73E3D617" w14:textId="77777777" w:rsidR="00C403CD" w:rsidRDefault="00C403CD" w:rsidP="00C403CD">
      <w:pPr>
        <w:pStyle w:val="afffff3"/>
        <w:ind w:left="0" w:right="20"/>
      </w:pPr>
      <w:bookmarkStart w:id="1711" w:name="_Toc361679367"/>
      <w:bookmarkStart w:id="1712" w:name="_Toc259457485"/>
      <w:bookmarkStart w:id="1713" w:name="_Toc391575245"/>
    </w:p>
    <w:p w14:paraId="06993488" w14:textId="77777777" w:rsidR="00C403CD" w:rsidRDefault="00C403CD" w:rsidP="00C403CD">
      <w:pPr>
        <w:pStyle w:val="afffff3"/>
        <w:ind w:left="0" w:right="20"/>
      </w:pPr>
    </w:p>
    <w:p w14:paraId="3E8108C4" w14:textId="77777777" w:rsidR="00762D34" w:rsidRDefault="006A4BB0" w:rsidP="00C403CD">
      <w:pPr>
        <w:pStyle w:val="afffff3"/>
        <w:ind w:left="0" w:right="20"/>
      </w:pPr>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103</w:t>
      </w:r>
      <w:r w:rsidR="005832B8">
        <w:fldChar w:fldCharType="end"/>
      </w:r>
      <w:r w:rsidR="00D63F0E">
        <w:rPr>
          <w:rFonts w:hint="eastAsia"/>
        </w:rPr>
        <w:t xml:space="preserve"> </w:t>
      </w:r>
      <w:r w:rsidR="00762D34">
        <w:rPr>
          <w:rFonts w:hint="eastAsia"/>
        </w:rPr>
        <w:t>External Route summarization CLI</w:t>
      </w:r>
      <w:bookmarkEnd w:id="1711"/>
      <w:bookmarkEnd w:id="1712"/>
      <w:bookmarkEnd w:id="1713"/>
    </w:p>
    <w:tbl>
      <w:tblPr>
        <w:tblStyle w:val="CLIWide"/>
        <w:tblW w:w="0" w:type="auto"/>
        <w:tblLook w:val="01E0" w:firstRow="1" w:lastRow="1" w:firstColumn="1" w:lastColumn="1" w:noHBand="0" w:noVBand="0"/>
      </w:tblPr>
      <w:tblGrid>
        <w:gridCol w:w="4777"/>
        <w:gridCol w:w="3155"/>
      </w:tblGrid>
      <w:tr w:rsidR="00762D34"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2F5F3A" w:rsidRDefault="00762D34" w:rsidP="00C403CD">
            <w:pPr>
              <w:pStyle w:val="ab"/>
              <w:ind w:right="20"/>
              <w:rPr>
                <w:rFonts w:eastAsia="굴림"/>
                <w:b w:val="0"/>
              </w:rPr>
            </w:pPr>
            <w:r w:rsidRPr="002F5F3A">
              <w:rPr>
                <w:rFonts w:eastAsia="굴림"/>
                <w:b w:val="0"/>
              </w:rPr>
              <w:t>Command</w:t>
            </w:r>
          </w:p>
        </w:tc>
        <w:tc>
          <w:tcPr>
            <w:tcW w:w="3537" w:type="dxa"/>
          </w:tcPr>
          <w:p w14:paraId="0DC4812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6886743" w14:textId="77777777" w:rsidTr="000615FA">
        <w:tc>
          <w:tcPr>
            <w:tcW w:w="5443" w:type="dxa"/>
          </w:tcPr>
          <w:p w14:paraId="4637A74E"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summary-address</w:t>
            </w:r>
            <w:r w:rsidRPr="002F5F3A">
              <w:rPr>
                <w:rFonts w:eastAsia="굴림"/>
              </w:rPr>
              <w:t xml:space="preserve"> {</w:t>
            </w:r>
            <w:r w:rsidRPr="002F5F3A">
              <w:rPr>
                <w:rFonts w:eastAsia="굴림"/>
                <w:i/>
              </w:rPr>
              <w:t>ip-address</w:t>
            </w:r>
            <w:r w:rsidRPr="002F5F3A">
              <w:rPr>
                <w:rFonts w:eastAsia="굴림"/>
              </w:rPr>
              <w:t>/</w:t>
            </w:r>
            <w:r w:rsidRPr="002F5F3A">
              <w:rPr>
                <w:rFonts w:eastAsia="굴림"/>
                <w:i/>
              </w:rPr>
              <w:t>prefix</w:t>
            </w:r>
            <w:r w:rsidRPr="002F5F3A">
              <w:rPr>
                <w:rFonts w:eastAsia="굴림"/>
              </w:rPr>
              <w:t>} [</w:t>
            </w:r>
            <w:r w:rsidRPr="002F5F3A">
              <w:rPr>
                <w:rFonts w:eastAsia="굴림"/>
                <w:b/>
              </w:rPr>
              <w:t>not-advertise</w:t>
            </w:r>
            <w:r w:rsidRPr="002F5F3A">
              <w:rPr>
                <w:rFonts w:eastAsia="굴림"/>
              </w:rPr>
              <w:t>] [</w:t>
            </w:r>
            <w:r w:rsidRPr="002F5F3A">
              <w:rPr>
                <w:rFonts w:eastAsia="굴림"/>
                <w:b/>
              </w:rPr>
              <w:t xml:space="preserve">tag </w:t>
            </w:r>
            <w:r w:rsidRPr="002F5F3A">
              <w:rPr>
                <w:rFonts w:eastAsia="굴림"/>
                <w:i/>
              </w:rPr>
              <w:t>tag</w:t>
            </w:r>
            <w:r w:rsidRPr="002F5F3A">
              <w:rPr>
                <w:rFonts w:eastAsia="굴림"/>
              </w:rPr>
              <w:t>]</w:t>
            </w:r>
          </w:p>
        </w:tc>
        <w:tc>
          <w:tcPr>
            <w:tcW w:w="3537" w:type="dxa"/>
          </w:tcPr>
          <w:p w14:paraId="601A2849" w14:textId="77777777" w:rsidR="00762D34" w:rsidRPr="002F5F3A" w:rsidRDefault="00762D34" w:rsidP="00C403CD">
            <w:pPr>
              <w:ind w:right="20"/>
            </w:pPr>
            <w:r w:rsidRPr="002F5F3A">
              <w:t>Sets an address including redistribted routes sent to one route.</w:t>
            </w:r>
          </w:p>
        </w:tc>
      </w:tr>
    </w:tbl>
    <w:p w14:paraId="19EE6104" w14:textId="77777777" w:rsidR="00762D34" w:rsidRDefault="00762D34" w:rsidP="00C403CD">
      <w:pPr>
        <w:pStyle w:val="3"/>
        <w:ind w:left="0" w:right="20"/>
      </w:pPr>
      <w:bookmarkStart w:id="1714" w:name="_Toc363228449"/>
      <w:bookmarkStart w:id="1715" w:name="_Toc259457224"/>
      <w:bookmarkStart w:id="1716" w:name="_Toc445130889"/>
      <w:r w:rsidRPr="00A94F08">
        <w:rPr>
          <w:rFonts w:hint="eastAsia"/>
        </w:rPr>
        <w:t>Virtual</w:t>
      </w:r>
      <w:r>
        <w:rPr>
          <w:rFonts w:hint="eastAsia"/>
        </w:rPr>
        <w:t xml:space="preserve"> Links</w:t>
      </w:r>
      <w:bookmarkEnd w:id="1714"/>
      <w:bookmarkEnd w:id="1715"/>
      <w:bookmarkEnd w:id="1716"/>
      <w:r>
        <w:rPr>
          <w:rFonts w:hint="eastAsia"/>
        </w:rPr>
        <w:t xml:space="preserve"> </w:t>
      </w:r>
    </w:p>
    <w:p w14:paraId="690C8A9A" w14:textId="77777777" w:rsidR="00762D34" w:rsidRDefault="00762D34" w:rsidP="00C403CD">
      <w:pPr>
        <w:pStyle w:val="a3"/>
        <w:ind w:left="0" w:right="20"/>
      </w:pPr>
      <w:r w:rsidRPr="002F5F3A">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2F5F3A" w:rsidRDefault="00762D34" w:rsidP="00C403CD">
      <w:pPr>
        <w:pStyle w:val="a3"/>
        <w:ind w:left="0" w:right="20"/>
      </w:pPr>
      <w:r w:rsidRPr="002F5F3A">
        <w:t>To set Virtual Link, use the following command in router configuration mode.</w:t>
      </w:r>
    </w:p>
    <w:p w14:paraId="018D47C3" w14:textId="77777777" w:rsidR="00762D34" w:rsidRDefault="006A4BB0" w:rsidP="00C403CD">
      <w:pPr>
        <w:pStyle w:val="afffff3"/>
        <w:ind w:left="0" w:right="20"/>
      </w:pPr>
      <w:bookmarkStart w:id="1717" w:name="_Toc361679368"/>
      <w:bookmarkStart w:id="1718" w:name="_Toc259457486"/>
      <w:bookmarkStart w:id="1719" w:name="_Toc39157524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104</w:t>
      </w:r>
      <w:r w:rsidR="005832B8">
        <w:fldChar w:fldCharType="end"/>
      </w:r>
      <w:r w:rsidR="00762D34">
        <w:rPr>
          <w:rFonts w:hint="eastAsia"/>
        </w:rPr>
        <w:t xml:space="preserve"> OSPF virtual link CLI</w:t>
      </w:r>
      <w:bookmarkEnd w:id="1717"/>
      <w:bookmarkEnd w:id="1718"/>
      <w:bookmarkEnd w:id="1719"/>
    </w:p>
    <w:tbl>
      <w:tblPr>
        <w:tblStyle w:val="CLIWide"/>
        <w:tblW w:w="0" w:type="auto"/>
        <w:tblLook w:val="01E0" w:firstRow="1" w:lastRow="1" w:firstColumn="1" w:lastColumn="1" w:noHBand="0" w:noVBand="0"/>
      </w:tblPr>
      <w:tblGrid>
        <w:gridCol w:w="4779"/>
        <w:gridCol w:w="3153"/>
      </w:tblGrid>
      <w:tr w:rsidR="00762D34"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2F5F3A" w:rsidRDefault="00762D34" w:rsidP="00C403CD">
            <w:pPr>
              <w:pStyle w:val="ab"/>
              <w:ind w:right="20"/>
              <w:rPr>
                <w:rFonts w:eastAsia="굴림"/>
                <w:b w:val="0"/>
              </w:rPr>
            </w:pPr>
            <w:r w:rsidRPr="002F5F3A">
              <w:rPr>
                <w:rFonts w:eastAsia="굴림"/>
                <w:b w:val="0"/>
              </w:rPr>
              <w:t>Command</w:t>
            </w:r>
          </w:p>
        </w:tc>
        <w:tc>
          <w:tcPr>
            <w:tcW w:w="3557" w:type="dxa"/>
          </w:tcPr>
          <w:p w14:paraId="2F773E53"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E927E72" w14:textId="77777777" w:rsidTr="000615FA">
        <w:tc>
          <w:tcPr>
            <w:tcW w:w="5443" w:type="dxa"/>
          </w:tcPr>
          <w:p w14:paraId="4437DE07"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virtual-link</w:t>
            </w:r>
            <w:r w:rsidRPr="002F5F3A">
              <w:rPr>
                <w:rFonts w:eastAsia="굴림"/>
              </w:rPr>
              <w:t xml:space="preserve"> </w:t>
            </w:r>
            <w:r w:rsidRPr="002F5F3A">
              <w:rPr>
                <w:rFonts w:eastAsia="굴림"/>
                <w:i/>
              </w:rPr>
              <w:t>router-id</w:t>
            </w:r>
            <w:r w:rsidRPr="002F5F3A">
              <w:rPr>
                <w:rFonts w:eastAsia="굴림"/>
              </w:rPr>
              <w:t xml:space="preserve"> [</w:t>
            </w:r>
            <w:r w:rsidRPr="002F5F3A">
              <w:rPr>
                <w:rFonts w:eastAsia="굴림"/>
                <w:b/>
              </w:rPr>
              <w:t xml:space="preserve">authentication </w:t>
            </w:r>
            <w:r w:rsidRPr="002F5F3A">
              <w:rPr>
                <w:rFonts w:eastAsia="굴림"/>
              </w:rPr>
              <w:t>[</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 [</w:t>
            </w:r>
            <w:r w:rsidRPr="002F5F3A">
              <w:rPr>
                <w:rFonts w:eastAsia="굴림"/>
                <w:b/>
              </w:rPr>
              <w:t>hello-interval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retransmit-interval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transmit-delay</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dead-interval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authentication-key</w:t>
            </w:r>
            <w:r w:rsidRPr="002F5F3A">
              <w:rPr>
                <w:rFonts w:eastAsia="굴림"/>
              </w:rPr>
              <w:t xml:space="preserve"> </w:t>
            </w:r>
            <w:r w:rsidRPr="002F5F3A">
              <w:rPr>
                <w:rFonts w:eastAsia="굴림"/>
                <w:i/>
              </w:rPr>
              <w:t>key</w:t>
            </w:r>
            <w:r w:rsidRPr="002F5F3A">
              <w:rPr>
                <w:rFonts w:eastAsia="굴림"/>
              </w:rPr>
              <w:t>] | [</w:t>
            </w:r>
            <w:r w:rsidRPr="002F5F3A">
              <w:rPr>
                <w:rFonts w:eastAsia="굴림"/>
                <w:b/>
              </w:rPr>
              <w:t>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rPr>
              <w:t xml:space="preserve"> </w:t>
            </w:r>
            <w:r w:rsidRPr="002F5F3A">
              <w:rPr>
                <w:rFonts w:eastAsia="굴림"/>
                <w:i/>
              </w:rPr>
              <w:t>key</w:t>
            </w:r>
            <w:r w:rsidRPr="002F5F3A">
              <w:rPr>
                <w:rFonts w:eastAsia="굴림"/>
              </w:rPr>
              <w:t>]]</w:t>
            </w:r>
          </w:p>
        </w:tc>
        <w:tc>
          <w:tcPr>
            <w:tcW w:w="3557" w:type="dxa"/>
          </w:tcPr>
          <w:p w14:paraId="2E4D8275" w14:textId="77777777" w:rsidR="00762D34" w:rsidRPr="002F5F3A" w:rsidRDefault="00762D34" w:rsidP="00C403CD">
            <w:pPr>
              <w:pStyle w:val="aa"/>
              <w:ind w:right="20"/>
              <w:rPr>
                <w:rFonts w:eastAsia="굴림"/>
              </w:rPr>
            </w:pPr>
            <w:r w:rsidRPr="002F5F3A">
              <w:rPr>
                <w:rFonts w:eastAsia="굴림"/>
              </w:rPr>
              <w:t xml:space="preserve">Sets Virtual link. </w:t>
            </w:r>
          </w:p>
        </w:tc>
      </w:tr>
    </w:tbl>
    <w:p w14:paraId="0509C13F" w14:textId="77777777" w:rsidR="00762D34" w:rsidRDefault="00762D34" w:rsidP="00C403CD">
      <w:pPr>
        <w:pStyle w:val="3"/>
        <w:ind w:left="0" w:right="20"/>
      </w:pPr>
      <w:bookmarkStart w:id="1720" w:name="_Toc259457225"/>
      <w:bookmarkStart w:id="1721" w:name="_Toc361679369"/>
      <w:bookmarkStart w:id="1722" w:name="_Toc445130890"/>
      <w:r w:rsidRPr="00A94F08">
        <w:rPr>
          <w:rFonts w:hint="eastAsia"/>
        </w:rPr>
        <w:t>Generating</w:t>
      </w:r>
      <w:r>
        <w:rPr>
          <w:rFonts w:hint="eastAsia"/>
        </w:rPr>
        <w:t xml:space="preserve"> a Default Route</w:t>
      </w:r>
      <w:bookmarkEnd w:id="1720"/>
      <w:bookmarkEnd w:id="1721"/>
      <w:bookmarkEnd w:id="1722"/>
      <w:r>
        <w:rPr>
          <w:rFonts w:hint="eastAsia"/>
        </w:rPr>
        <w:t xml:space="preserve"> </w:t>
      </w:r>
    </w:p>
    <w:p w14:paraId="62473BAB" w14:textId="77777777" w:rsidR="00762D34" w:rsidRDefault="00762D34" w:rsidP="00C403CD">
      <w:pPr>
        <w:pStyle w:val="a3"/>
        <w:ind w:left="0" w:right="20"/>
      </w:pPr>
      <w:r w:rsidRPr="002F5F3A">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2F5F3A" w:rsidRDefault="00762D34" w:rsidP="00C403CD">
      <w:pPr>
        <w:pStyle w:val="a3"/>
        <w:ind w:left="0" w:right="20"/>
      </w:pPr>
      <w:r w:rsidRPr="002F5F3A">
        <w:t>To generate a default router with ASBR, use the following command on router configuration mode.</w:t>
      </w:r>
    </w:p>
    <w:p w14:paraId="73841833" w14:textId="77777777" w:rsidR="00762D34" w:rsidRDefault="006A4BB0" w:rsidP="00C403CD">
      <w:pPr>
        <w:pStyle w:val="afffff3"/>
        <w:ind w:left="0" w:right="20"/>
      </w:pPr>
      <w:bookmarkStart w:id="1723" w:name="_Toc259457487"/>
      <w:bookmarkStart w:id="1724" w:name="_Toc363228450"/>
      <w:bookmarkStart w:id="1725" w:name="_Toc39157524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105</w:t>
      </w:r>
      <w:r w:rsidR="005832B8">
        <w:fldChar w:fldCharType="end"/>
      </w:r>
      <w:r w:rsidR="00D63F0E">
        <w:rPr>
          <w:rFonts w:hint="eastAsia"/>
        </w:rPr>
        <w:t xml:space="preserve"> </w:t>
      </w:r>
      <w:r w:rsidR="00762D34">
        <w:rPr>
          <w:rFonts w:hint="eastAsia"/>
        </w:rPr>
        <w:t>OSPF default route CLI</w:t>
      </w:r>
      <w:bookmarkEnd w:id="1723"/>
      <w:bookmarkEnd w:id="1724"/>
      <w:bookmarkEnd w:id="1725"/>
    </w:p>
    <w:tbl>
      <w:tblPr>
        <w:tblStyle w:val="CLIWide"/>
        <w:tblW w:w="0" w:type="auto"/>
        <w:tblLook w:val="01E0" w:firstRow="1" w:lastRow="1" w:firstColumn="1" w:lastColumn="1" w:noHBand="0" w:noVBand="0"/>
      </w:tblPr>
      <w:tblGrid>
        <w:gridCol w:w="4352"/>
        <w:gridCol w:w="3580"/>
      </w:tblGrid>
      <w:tr w:rsidR="00762D34"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2F5F3A" w:rsidRDefault="00762D34" w:rsidP="00C403CD">
            <w:pPr>
              <w:pStyle w:val="ab"/>
              <w:ind w:right="20"/>
              <w:rPr>
                <w:rFonts w:eastAsia="굴림"/>
                <w:b w:val="0"/>
              </w:rPr>
            </w:pPr>
            <w:r w:rsidRPr="002F5F3A">
              <w:rPr>
                <w:rFonts w:eastAsia="굴림"/>
                <w:b w:val="0"/>
              </w:rPr>
              <w:t>Command</w:t>
            </w:r>
          </w:p>
        </w:tc>
        <w:tc>
          <w:tcPr>
            <w:tcW w:w="4038" w:type="dxa"/>
          </w:tcPr>
          <w:p w14:paraId="222D269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1CC21F48" w14:textId="77777777" w:rsidTr="000615FA">
        <w:tc>
          <w:tcPr>
            <w:tcW w:w="4962" w:type="dxa"/>
          </w:tcPr>
          <w:p w14:paraId="310BEE97"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default-information originate</w:t>
            </w:r>
            <w:r w:rsidRPr="002F5F3A">
              <w:rPr>
                <w:rFonts w:eastAsia="굴림"/>
              </w:rPr>
              <w:t xml:space="preserve"> [</w:t>
            </w:r>
            <w:r w:rsidRPr="002F5F3A">
              <w:rPr>
                <w:rFonts w:eastAsia="굴림"/>
                <w:b/>
              </w:rPr>
              <w:t>always</w:t>
            </w:r>
            <w:r w:rsidRPr="002F5F3A">
              <w:rPr>
                <w:rFonts w:eastAsia="굴림"/>
              </w:rPr>
              <w:t>] [</w:t>
            </w:r>
            <w:r w:rsidRPr="002F5F3A">
              <w:rPr>
                <w:rFonts w:eastAsia="굴림"/>
                <w:b/>
              </w:rPr>
              <w:t>metric</w:t>
            </w:r>
            <w:r w:rsidRPr="002F5F3A">
              <w:rPr>
                <w:rFonts w:eastAsia="굴림"/>
              </w:rPr>
              <w:t xml:space="preserve"> </w:t>
            </w:r>
            <w:r w:rsidRPr="002F5F3A">
              <w:rPr>
                <w:rFonts w:eastAsia="굴림"/>
                <w:i/>
              </w:rPr>
              <w:t>metric-value</w:t>
            </w:r>
            <w:r w:rsidRPr="002F5F3A">
              <w:rPr>
                <w:rFonts w:eastAsia="굴림"/>
              </w:rPr>
              <w:t>] [</w:t>
            </w:r>
            <w:r w:rsidRPr="002F5F3A">
              <w:rPr>
                <w:rFonts w:eastAsia="굴림"/>
                <w:b/>
              </w:rPr>
              <w:t>metric-type</w:t>
            </w:r>
            <w:r w:rsidRPr="002F5F3A">
              <w:rPr>
                <w:rFonts w:eastAsia="굴림"/>
              </w:rPr>
              <w:t xml:space="preserve"> </w:t>
            </w:r>
            <w:r w:rsidRPr="002F5F3A">
              <w:rPr>
                <w:rFonts w:eastAsia="굴림"/>
                <w:i/>
              </w:rPr>
              <w:t>type-value</w:t>
            </w:r>
            <w:r w:rsidRPr="002F5F3A">
              <w:rPr>
                <w:rFonts w:eastAsia="굴림"/>
              </w:rPr>
              <w:t>] [</w:t>
            </w:r>
            <w:r w:rsidRPr="002F5F3A">
              <w:rPr>
                <w:rFonts w:eastAsia="굴림"/>
                <w:b/>
              </w:rPr>
              <w:t>route-map</w:t>
            </w:r>
            <w:r w:rsidRPr="002F5F3A">
              <w:rPr>
                <w:rFonts w:eastAsia="굴림"/>
              </w:rPr>
              <w:t xml:space="preserve"> </w:t>
            </w:r>
            <w:r w:rsidRPr="002F5F3A">
              <w:rPr>
                <w:rFonts w:eastAsia="굴림"/>
                <w:i/>
              </w:rPr>
              <w:t>map-name</w:t>
            </w:r>
            <w:r w:rsidRPr="002F5F3A">
              <w:rPr>
                <w:rFonts w:eastAsia="굴림"/>
              </w:rPr>
              <w:t>]</w:t>
            </w:r>
          </w:p>
        </w:tc>
        <w:tc>
          <w:tcPr>
            <w:tcW w:w="4038" w:type="dxa"/>
          </w:tcPr>
          <w:p w14:paraId="31CCE6E1" w14:textId="77777777" w:rsidR="00762D34" w:rsidRPr="002F5F3A" w:rsidRDefault="00762D34" w:rsidP="00C403CD">
            <w:pPr>
              <w:pStyle w:val="aa"/>
              <w:ind w:right="20"/>
              <w:rPr>
                <w:rFonts w:eastAsia="굴림"/>
              </w:rPr>
            </w:pPr>
            <w:r w:rsidRPr="002F5F3A">
              <w:rPr>
                <w:rFonts w:eastAsia="굴림"/>
              </w:rPr>
              <w:t>ASBR makes default route to OSPF routing domain</w:t>
            </w:r>
          </w:p>
        </w:tc>
      </w:tr>
    </w:tbl>
    <w:p w14:paraId="5E36C2F4" w14:textId="77777777" w:rsidR="00762D34" w:rsidRDefault="00762D34" w:rsidP="00C403CD">
      <w:pPr>
        <w:pStyle w:val="3"/>
        <w:ind w:left="0" w:right="20"/>
      </w:pPr>
      <w:bookmarkStart w:id="1726" w:name="_Toc259457226"/>
      <w:bookmarkStart w:id="1727" w:name="_Toc445130891"/>
      <w:r w:rsidRPr="00A94F08">
        <w:rPr>
          <w:rFonts w:hint="eastAsia"/>
        </w:rPr>
        <w:t>Router</w:t>
      </w:r>
      <w:r>
        <w:rPr>
          <w:rFonts w:hint="eastAsia"/>
        </w:rPr>
        <w:t xml:space="preserve"> ID Choice with a Loopback Interface</w:t>
      </w:r>
      <w:bookmarkEnd w:id="1726"/>
      <w:bookmarkEnd w:id="1727"/>
    </w:p>
    <w:p w14:paraId="75E1F483" w14:textId="77777777" w:rsidR="00762D34" w:rsidRDefault="00762D34" w:rsidP="00C403CD">
      <w:pPr>
        <w:pStyle w:val="a3"/>
        <w:ind w:left="0" w:right="20"/>
      </w:pPr>
      <w:r w:rsidRPr="002F5F3A">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2F5F3A" w:rsidRDefault="00762D34" w:rsidP="00C403CD">
      <w:pPr>
        <w:pStyle w:val="a3"/>
        <w:ind w:left="0" w:right="20"/>
      </w:pPr>
      <w:r w:rsidRPr="002F5F3A">
        <w:t>To assign IP address in Loopback interface, use the following commands in the order.</w:t>
      </w:r>
    </w:p>
    <w:p w14:paraId="3781450D" w14:textId="77777777" w:rsidR="00762D34" w:rsidRDefault="006A4BB0" w:rsidP="00C403CD">
      <w:pPr>
        <w:pStyle w:val="afffff3"/>
        <w:ind w:left="0" w:right="20"/>
      </w:pPr>
      <w:bookmarkStart w:id="1728" w:name="_Toc361679370"/>
      <w:bookmarkStart w:id="1729" w:name="_Toc259457488"/>
      <w:bookmarkStart w:id="1730" w:name="_Toc391575248"/>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106</w:t>
      </w:r>
      <w:r w:rsidR="005832B8">
        <w:fldChar w:fldCharType="end"/>
      </w:r>
      <w:r w:rsidR="00762D34">
        <w:rPr>
          <w:rFonts w:hint="eastAsia"/>
        </w:rPr>
        <w:t xml:space="preserve"> Loopback interface </w:t>
      </w:r>
      <w:bookmarkEnd w:id="1728"/>
      <w:r w:rsidR="00762D34" w:rsidRPr="002F5F3A">
        <w:t>Configuration</w:t>
      </w:r>
      <w:bookmarkEnd w:id="1729"/>
      <w:bookmarkEnd w:id="1730"/>
    </w:p>
    <w:tbl>
      <w:tblPr>
        <w:tblStyle w:val="CLIWide"/>
        <w:tblW w:w="0" w:type="auto"/>
        <w:tblLook w:val="01E0" w:firstRow="1" w:lastRow="1" w:firstColumn="1" w:lastColumn="1" w:noHBand="0" w:noVBand="0"/>
      </w:tblPr>
      <w:tblGrid>
        <w:gridCol w:w="930"/>
        <w:gridCol w:w="3842"/>
        <w:gridCol w:w="3160"/>
      </w:tblGrid>
      <w:tr w:rsidR="00762D34" w:rsidRPr="005C642D"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2F5F3A" w:rsidRDefault="00762D34" w:rsidP="00C403CD">
            <w:pPr>
              <w:pStyle w:val="ab"/>
              <w:ind w:right="20"/>
              <w:rPr>
                <w:rFonts w:eastAsia="굴림"/>
                <w:b w:val="0"/>
              </w:rPr>
            </w:pPr>
          </w:p>
        </w:tc>
        <w:tc>
          <w:tcPr>
            <w:tcW w:w="4487" w:type="dxa"/>
          </w:tcPr>
          <w:p w14:paraId="20043CF4" w14:textId="77777777" w:rsidR="00762D34" w:rsidRPr="002F5F3A" w:rsidRDefault="00762D34" w:rsidP="00C403CD">
            <w:pPr>
              <w:pStyle w:val="ab"/>
              <w:ind w:right="20"/>
              <w:rPr>
                <w:rFonts w:eastAsia="굴림"/>
                <w:b w:val="0"/>
              </w:rPr>
            </w:pPr>
            <w:r w:rsidRPr="002F5F3A">
              <w:rPr>
                <w:rFonts w:eastAsia="굴림"/>
                <w:b w:val="0"/>
              </w:rPr>
              <w:t>Command</w:t>
            </w:r>
          </w:p>
        </w:tc>
        <w:tc>
          <w:tcPr>
            <w:tcW w:w="3661" w:type="dxa"/>
          </w:tcPr>
          <w:p w14:paraId="5DA326E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rsidRPr="005C642D" w14:paraId="58FB5C56" w14:textId="77777777" w:rsidTr="000615FA">
        <w:tc>
          <w:tcPr>
            <w:tcW w:w="1008" w:type="dxa"/>
          </w:tcPr>
          <w:p w14:paraId="4DC21931" w14:textId="77777777" w:rsidR="00762D34" w:rsidRPr="002F5F3A" w:rsidRDefault="00762D34" w:rsidP="00C403CD">
            <w:pPr>
              <w:ind w:right="20"/>
              <w:rPr>
                <w:rFonts w:eastAsia="굴림"/>
                <w:b/>
              </w:rPr>
            </w:pPr>
            <w:r w:rsidRPr="002F5F3A">
              <w:rPr>
                <w:rFonts w:eastAsia="굴림"/>
                <w:b/>
              </w:rPr>
              <w:t>Step 1</w:t>
            </w:r>
          </w:p>
        </w:tc>
        <w:tc>
          <w:tcPr>
            <w:tcW w:w="4487" w:type="dxa"/>
          </w:tcPr>
          <w:p w14:paraId="2A4D39D4" w14:textId="77777777" w:rsidR="00762D34" w:rsidRPr="002F5F3A" w:rsidRDefault="00762D34" w:rsidP="00C403CD">
            <w:pPr>
              <w:ind w:right="20"/>
              <w:rPr>
                <w:rFonts w:eastAsia="굴림"/>
                <w:b/>
              </w:rPr>
            </w:pPr>
            <w:r w:rsidRPr="002F5F3A">
              <w:rPr>
                <w:rFonts w:eastAsia="굴림"/>
              </w:rPr>
              <w:t xml:space="preserve">Router (config-if) # </w:t>
            </w:r>
            <w:r w:rsidRPr="002F5F3A">
              <w:rPr>
                <w:rFonts w:eastAsia="굴림"/>
                <w:b/>
              </w:rPr>
              <w:t>interface Loopback 0</w:t>
            </w:r>
          </w:p>
        </w:tc>
        <w:tc>
          <w:tcPr>
            <w:tcW w:w="3661" w:type="dxa"/>
          </w:tcPr>
          <w:p w14:paraId="6FB0495D" w14:textId="77777777" w:rsidR="00762D34" w:rsidRPr="002F5F3A" w:rsidRDefault="00762D34" w:rsidP="00C403CD">
            <w:pPr>
              <w:ind w:right="20"/>
              <w:rPr>
                <w:rFonts w:eastAsia="굴림"/>
              </w:rPr>
            </w:pPr>
            <w:r w:rsidRPr="002F5F3A">
              <w:rPr>
                <w:rFonts w:eastAsia="굴림"/>
              </w:rPr>
              <w:t>Creats a Loopback interface</w:t>
            </w:r>
          </w:p>
        </w:tc>
      </w:tr>
      <w:tr w:rsidR="00762D34" w:rsidRPr="005C642D" w14:paraId="49B47441" w14:textId="77777777" w:rsidTr="000615FA">
        <w:tc>
          <w:tcPr>
            <w:tcW w:w="1008" w:type="dxa"/>
          </w:tcPr>
          <w:p w14:paraId="3E122A48" w14:textId="77777777" w:rsidR="00762D34" w:rsidRPr="002F5F3A" w:rsidRDefault="00762D34" w:rsidP="00C403CD">
            <w:pPr>
              <w:ind w:right="20"/>
              <w:rPr>
                <w:rFonts w:eastAsia="굴림"/>
                <w:b/>
              </w:rPr>
            </w:pPr>
            <w:r w:rsidRPr="002F5F3A">
              <w:rPr>
                <w:rFonts w:eastAsia="굴림"/>
                <w:b/>
              </w:rPr>
              <w:t>Step 2</w:t>
            </w:r>
          </w:p>
        </w:tc>
        <w:tc>
          <w:tcPr>
            <w:tcW w:w="4487" w:type="dxa"/>
          </w:tcPr>
          <w:p w14:paraId="59ECDA3B"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ip address </w:t>
            </w:r>
            <w:r w:rsidRPr="002F5F3A">
              <w:rPr>
                <w:rFonts w:eastAsia="굴림"/>
                <w:i/>
              </w:rPr>
              <w:t>ip-address/prefix</w:t>
            </w:r>
          </w:p>
        </w:tc>
        <w:tc>
          <w:tcPr>
            <w:tcW w:w="3661" w:type="dxa"/>
          </w:tcPr>
          <w:p w14:paraId="6E7CED9C" w14:textId="77777777" w:rsidR="00762D34" w:rsidRPr="002F5F3A" w:rsidRDefault="00762D34" w:rsidP="00C403CD">
            <w:pPr>
              <w:ind w:right="20"/>
              <w:rPr>
                <w:rFonts w:eastAsia="굴림"/>
              </w:rPr>
            </w:pPr>
            <w:r w:rsidRPr="002F5F3A">
              <w:rPr>
                <w:rFonts w:eastAsia="굴림"/>
              </w:rPr>
              <w:t>Assigns a IP address to Interface</w:t>
            </w:r>
          </w:p>
        </w:tc>
      </w:tr>
    </w:tbl>
    <w:p w14:paraId="2ADCC1BF" w14:textId="77777777" w:rsidR="00C403CD" w:rsidRDefault="00C403CD" w:rsidP="00C403CD">
      <w:pPr>
        <w:pStyle w:val="3"/>
        <w:ind w:left="0" w:right="20"/>
      </w:pPr>
      <w:bookmarkStart w:id="1731" w:name="_Toc363228451"/>
      <w:bookmarkStart w:id="1732" w:name="_Toc259457227"/>
    </w:p>
    <w:p w14:paraId="720197F2" w14:textId="77777777" w:rsidR="00C403CD" w:rsidRDefault="00C403CD" w:rsidP="00C403CD">
      <w:pPr>
        <w:pStyle w:val="3"/>
        <w:ind w:left="0" w:right="20"/>
      </w:pPr>
    </w:p>
    <w:p w14:paraId="422F1DC5" w14:textId="77777777" w:rsidR="00762D34" w:rsidRDefault="00762D34" w:rsidP="00C403CD">
      <w:pPr>
        <w:pStyle w:val="3"/>
        <w:ind w:left="0" w:right="20"/>
      </w:pPr>
      <w:bookmarkStart w:id="1733" w:name="_Toc445130892"/>
      <w:r>
        <w:rPr>
          <w:rFonts w:hint="eastAsia"/>
        </w:rPr>
        <w:t xml:space="preserve">Default </w:t>
      </w:r>
      <w:r w:rsidRPr="00A94F08">
        <w:rPr>
          <w:rFonts w:hint="eastAsia"/>
        </w:rPr>
        <w:t>metric</w:t>
      </w:r>
      <w:bookmarkEnd w:id="1731"/>
      <w:bookmarkEnd w:id="1732"/>
      <w:bookmarkEnd w:id="1733"/>
    </w:p>
    <w:p w14:paraId="2495D5FA" w14:textId="77777777" w:rsidR="00762D34" w:rsidRDefault="00762D34" w:rsidP="00C403CD">
      <w:pPr>
        <w:pStyle w:val="a3"/>
        <w:ind w:left="0" w:right="20"/>
      </w:pPr>
      <w:r w:rsidRPr="002F5F3A">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bandwidth command at the interface configuration mode. </w:t>
      </w:r>
    </w:p>
    <w:p w14:paraId="233E8F45" w14:textId="77777777" w:rsidR="00762D34" w:rsidRPr="002F5F3A" w:rsidRDefault="00762D34" w:rsidP="00C403CD">
      <w:pPr>
        <w:pStyle w:val="a3"/>
        <w:ind w:left="0" w:right="20"/>
      </w:pPr>
      <w:r w:rsidRPr="002F5F3A">
        <w:t>To change reference-bandwidth, use the following command in router configuration mode.</w:t>
      </w:r>
    </w:p>
    <w:p w14:paraId="320B0D6E" w14:textId="77777777" w:rsidR="00762D34" w:rsidRDefault="006A4BB0" w:rsidP="00C403CD">
      <w:pPr>
        <w:pStyle w:val="afffff3"/>
        <w:ind w:left="0" w:right="20"/>
      </w:pPr>
      <w:bookmarkStart w:id="1734" w:name="_Toc361679371"/>
      <w:bookmarkStart w:id="1735" w:name="_Toc259457489"/>
      <w:bookmarkStart w:id="1736" w:name="_Toc39157524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107</w:t>
      </w:r>
      <w:r w:rsidR="005832B8">
        <w:fldChar w:fldCharType="end"/>
      </w:r>
      <w:r w:rsidR="00762D34">
        <w:rPr>
          <w:rFonts w:hint="eastAsia"/>
        </w:rPr>
        <w:t xml:space="preserve"> Reference bandwidth CLI</w:t>
      </w:r>
      <w:bookmarkEnd w:id="1734"/>
      <w:bookmarkEnd w:id="1735"/>
      <w:bookmarkEnd w:id="1736"/>
    </w:p>
    <w:tbl>
      <w:tblPr>
        <w:tblStyle w:val="CLIWide"/>
        <w:tblW w:w="0" w:type="auto"/>
        <w:tblLook w:val="01E0" w:firstRow="1" w:lastRow="1" w:firstColumn="1" w:lastColumn="1" w:noHBand="0" w:noVBand="0"/>
      </w:tblPr>
      <w:tblGrid>
        <w:gridCol w:w="4643"/>
        <w:gridCol w:w="3289"/>
      </w:tblGrid>
      <w:tr w:rsidR="00762D34"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678" w:type="dxa"/>
          </w:tcPr>
          <w:p w14:paraId="71A9EED4"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8DF95A8" w14:textId="77777777" w:rsidTr="000615FA">
        <w:tc>
          <w:tcPr>
            <w:tcW w:w="5302" w:type="dxa"/>
          </w:tcPr>
          <w:p w14:paraId="63657459"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auto-cost reference-bandwidth </w:t>
            </w:r>
            <w:r w:rsidRPr="002F5F3A">
              <w:rPr>
                <w:rFonts w:eastAsia="굴림"/>
                <w:i/>
              </w:rPr>
              <w:t>ref-bw</w:t>
            </w:r>
          </w:p>
        </w:tc>
        <w:tc>
          <w:tcPr>
            <w:tcW w:w="3678" w:type="dxa"/>
          </w:tcPr>
          <w:p w14:paraId="462D749D" w14:textId="77777777" w:rsidR="00762D34" w:rsidRPr="002F5F3A" w:rsidRDefault="00762D34" w:rsidP="00C403CD">
            <w:pPr>
              <w:pStyle w:val="aa"/>
              <w:ind w:right="20"/>
              <w:rPr>
                <w:rFonts w:eastAsia="굴림"/>
              </w:rPr>
            </w:pPr>
            <w:r w:rsidRPr="002F5F3A">
              <w:rPr>
                <w:rFonts w:eastAsia="굴림"/>
              </w:rPr>
              <w:t>Changes reference-bandwidth</w:t>
            </w:r>
          </w:p>
        </w:tc>
      </w:tr>
    </w:tbl>
    <w:p w14:paraId="147D3A15" w14:textId="77777777" w:rsidR="00762D34" w:rsidRDefault="00762D34" w:rsidP="00C403CD">
      <w:pPr>
        <w:pStyle w:val="3"/>
        <w:ind w:left="0" w:right="20"/>
      </w:pPr>
      <w:bookmarkStart w:id="1737" w:name="_Toc363228452"/>
      <w:bookmarkStart w:id="1738" w:name="_Toc259457228"/>
      <w:bookmarkStart w:id="1739" w:name="_Toc445130893"/>
      <w:r>
        <w:rPr>
          <w:rFonts w:hint="eastAsia"/>
        </w:rPr>
        <w:t>OSPF administrative Distance</w:t>
      </w:r>
      <w:bookmarkEnd w:id="1737"/>
      <w:bookmarkEnd w:id="1738"/>
      <w:bookmarkEnd w:id="1739"/>
    </w:p>
    <w:p w14:paraId="2329E842" w14:textId="77777777" w:rsidR="00762D34" w:rsidRDefault="00762D34" w:rsidP="00C403CD">
      <w:pPr>
        <w:pStyle w:val="a3"/>
        <w:ind w:left="0" w:right="20"/>
      </w:pPr>
      <w:r w:rsidRPr="002F5F3A">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Default="00762D34" w:rsidP="00C403CD">
      <w:pPr>
        <w:pStyle w:val="a3"/>
        <w:ind w:left="0" w:right="20"/>
      </w:pPr>
      <w:r w:rsidRPr="002F5F3A">
        <w:t xml:space="preserve">The OSPF uses three administrative distances (intra-area, inter-area, and external) and the default value of each one is 110. </w:t>
      </w:r>
    </w:p>
    <w:p w14:paraId="76025C3A" w14:textId="77777777" w:rsidR="00762D34" w:rsidRPr="002F5F3A" w:rsidRDefault="00762D34" w:rsidP="00C403CD">
      <w:pPr>
        <w:pStyle w:val="a3"/>
        <w:ind w:left="0" w:right="20"/>
      </w:pPr>
      <w:r w:rsidRPr="002F5F3A">
        <w:t xml:space="preserve">To change OSPF distance, use the following commands in router configuration mode. </w:t>
      </w:r>
    </w:p>
    <w:p w14:paraId="5399036C" w14:textId="77777777" w:rsidR="00762D34" w:rsidRDefault="006A4BB0" w:rsidP="00C403CD">
      <w:pPr>
        <w:pStyle w:val="afffff3"/>
        <w:ind w:left="0" w:right="20"/>
      </w:pPr>
      <w:bookmarkStart w:id="1740" w:name="_Toc361679372"/>
      <w:bookmarkStart w:id="1741" w:name="_Toc259457490"/>
      <w:bookmarkStart w:id="1742" w:name="_Toc391575250"/>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108</w:t>
      </w:r>
      <w:r w:rsidR="005832B8">
        <w:fldChar w:fldCharType="end"/>
      </w:r>
      <w:r w:rsidR="00762D34">
        <w:rPr>
          <w:rFonts w:hint="eastAsia"/>
        </w:rPr>
        <w:t xml:space="preserve"> OSPF distance CLI</w:t>
      </w:r>
      <w:bookmarkEnd w:id="1740"/>
      <w:bookmarkEnd w:id="1741"/>
      <w:bookmarkEnd w:id="1742"/>
    </w:p>
    <w:tbl>
      <w:tblPr>
        <w:tblStyle w:val="CLIWide"/>
        <w:tblW w:w="0" w:type="auto"/>
        <w:tblLook w:val="01E0" w:firstRow="1" w:lastRow="1" w:firstColumn="1" w:lastColumn="1" w:noHBand="0" w:noVBand="0"/>
      </w:tblPr>
      <w:tblGrid>
        <w:gridCol w:w="5119"/>
        <w:gridCol w:w="2813"/>
      </w:tblGrid>
      <w:tr w:rsidR="00762D34"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2F5F3A" w:rsidRDefault="00762D34" w:rsidP="00C403CD">
            <w:pPr>
              <w:pStyle w:val="ab"/>
              <w:ind w:right="20"/>
              <w:rPr>
                <w:rFonts w:eastAsia="굴림"/>
                <w:b w:val="0"/>
              </w:rPr>
            </w:pPr>
            <w:r w:rsidRPr="002F5F3A">
              <w:rPr>
                <w:rFonts w:eastAsia="굴림"/>
                <w:b w:val="0"/>
              </w:rPr>
              <w:t>Command</w:t>
            </w:r>
          </w:p>
        </w:tc>
        <w:tc>
          <w:tcPr>
            <w:tcW w:w="3111" w:type="dxa"/>
          </w:tcPr>
          <w:p w14:paraId="1C04424D"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CC354AE" w14:textId="77777777" w:rsidTr="000615FA">
        <w:tc>
          <w:tcPr>
            <w:tcW w:w="5869" w:type="dxa"/>
          </w:tcPr>
          <w:p w14:paraId="6EB2C0F2"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distance ospf </w:t>
            </w:r>
            <w:r w:rsidRPr="002F5F3A">
              <w:rPr>
                <w:rFonts w:eastAsia="굴림"/>
              </w:rPr>
              <w:t>{[</w:t>
            </w:r>
            <w:r w:rsidRPr="002F5F3A">
              <w:rPr>
                <w:rFonts w:eastAsia="굴림"/>
                <w:b/>
              </w:rPr>
              <w:t xml:space="preserve">intea-area </w:t>
            </w:r>
            <w:r w:rsidRPr="002F5F3A">
              <w:rPr>
                <w:rFonts w:eastAsia="굴림"/>
                <w:i/>
              </w:rPr>
              <w:t>dist1</w:t>
            </w:r>
            <w:r w:rsidRPr="002F5F3A">
              <w:rPr>
                <w:rFonts w:eastAsia="굴림"/>
              </w:rPr>
              <w:t>] [</w:t>
            </w:r>
            <w:r w:rsidRPr="002F5F3A">
              <w:rPr>
                <w:rFonts w:eastAsia="굴림"/>
                <w:b/>
              </w:rPr>
              <w:t xml:space="preserve">inter-area </w:t>
            </w:r>
            <w:r w:rsidRPr="002F5F3A">
              <w:rPr>
                <w:rFonts w:eastAsia="굴림"/>
                <w:i/>
              </w:rPr>
              <w:t>dist2</w:t>
            </w:r>
            <w:r w:rsidRPr="002F5F3A">
              <w:rPr>
                <w:rFonts w:eastAsia="굴림"/>
              </w:rPr>
              <w:t>] [</w:t>
            </w:r>
            <w:r w:rsidRPr="002F5F3A">
              <w:rPr>
                <w:rFonts w:eastAsia="굴림"/>
                <w:b/>
              </w:rPr>
              <w:t xml:space="preserve">external </w:t>
            </w:r>
            <w:r w:rsidRPr="002F5F3A">
              <w:rPr>
                <w:rFonts w:eastAsia="굴림"/>
                <w:i/>
              </w:rPr>
              <w:t>dist3</w:t>
            </w:r>
            <w:r w:rsidRPr="002F5F3A">
              <w:rPr>
                <w:rFonts w:eastAsia="굴림"/>
              </w:rPr>
              <w:t>]}</w:t>
            </w:r>
          </w:p>
        </w:tc>
        <w:tc>
          <w:tcPr>
            <w:tcW w:w="3111" w:type="dxa"/>
          </w:tcPr>
          <w:p w14:paraId="5AA0FAD3" w14:textId="77777777" w:rsidR="00762D34" w:rsidRPr="002F5F3A" w:rsidRDefault="00762D34" w:rsidP="00C403CD">
            <w:pPr>
              <w:pStyle w:val="aa"/>
              <w:ind w:right="20"/>
              <w:rPr>
                <w:rFonts w:eastAsia="굴림"/>
              </w:rPr>
            </w:pPr>
            <w:r w:rsidRPr="002F5F3A">
              <w:rPr>
                <w:rFonts w:eastAsia="굴림"/>
              </w:rPr>
              <w:t>Changes OSPF distance</w:t>
            </w:r>
          </w:p>
        </w:tc>
      </w:tr>
    </w:tbl>
    <w:p w14:paraId="1C9483DC" w14:textId="77777777" w:rsidR="00762D34" w:rsidRDefault="00762D34" w:rsidP="00C403CD">
      <w:pPr>
        <w:pStyle w:val="3"/>
        <w:ind w:left="0" w:right="20"/>
      </w:pPr>
      <w:bookmarkStart w:id="1743" w:name="_Toc363228453"/>
      <w:bookmarkStart w:id="1744" w:name="_Toc259457229"/>
      <w:bookmarkStart w:id="1745" w:name="_Toc445130894"/>
      <w:r>
        <w:rPr>
          <w:rFonts w:hint="eastAsia"/>
        </w:rPr>
        <w:t xml:space="preserve">Passive </w:t>
      </w:r>
      <w:r w:rsidRPr="00A94F08">
        <w:rPr>
          <w:rFonts w:hint="eastAsia"/>
        </w:rPr>
        <w:t>interface</w:t>
      </w:r>
      <w:bookmarkEnd w:id="1743"/>
      <w:bookmarkEnd w:id="1744"/>
      <w:bookmarkEnd w:id="1745"/>
    </w:p>
    <w:p w14:paraId="08935116" w14:textId="77777777" w:rsidR="00762D34" w:rsidRDefault="00762D34" w:rsidP="00C403CD">
      <w:pPr>
        <w:pStyle w:val="a3"/>
        <w:ind w:left="0" w:right="20"/>
      </w:pPr>
      <w:r w:rsidRPr="002F5F3A">
        <w:t>The passive-interface command limits sending the hello message to a specific interface, but allows the receipt of a message by the interface.</w:t>
      </w:r>
    </w:p>
    <w:p w14:paraId="169A7B62" w14:textId="77777777" w:rsidR="00762D34" w:rsidRPr="002F5F3A" w:rsidRDefault="00762D34" w:rsidP="00C403CD">
      <w:pPr>
        <w:pStyle w:val="a3"/>
        <w:ind w:left="0" w:right="20"/>
      </w:pPr>
      <w:r w:rsidRPr="002F5F3A">
        <w:t>To set passive interface, use the following command in router configuration mode.</w:t>
      </w:r>
    </w:p>
    <w:p w14:paraId="3F7C0F88" w14:textId="77777777" w:rsidR="00762D34" w:rsidRDefault="006A4BB0" w:rsidP="00C403CD">
      <w:pPr>
        <w:pStyle w:val="afffff3"/>
        <w:ind w:left="0" w:right="20"/>
      </w:pPr>
      <w:bookmarkStart w:id="1746" w:name="_Toc361679373"/>
      <w:bookmarkStart w:id="1747" w:name="_Toc259457491"/>
      <w:bookmarkStart w:id="1748" w:name="_Toc39157525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109</w:t>
      </w:r>
      <w:r w:rsidR="005832B8">
        <w:fldChar w:fldCharType="end"/>
      </w:r>
      <w:r w:rsidR="00762D34">
        <w:rPr>
          <w:rFonts w:hint="eastAsia"/>
        </w:rPr>
        <w:t xml:space="preserve"> OSPF passive interface CLI</w:t>
      </w:r>
      <w:bookmarkEnd w:id="1746"/>
      <w:bookmarkEnd w:id="1747"/>
      <w:bookmarkEnd w:id="1748"/>
    </w:p>
    <w:tbl>
      <w:tblPr>
        <w:tblStyle w:val="CLIWide"/>
        <w:tblW w:w="0" w:type="auto"/>
        <w:tblLook w:val="01E0" w:firstRow="1" w:lastRow="1" w:firstColumn="1" w:lastColumn="1" w:noHBand="0" w:noVBand="0"/>
      </w:tblPr>
      <w:tblGrid>
        <w:gridCol w:w="4394"/>
        <w:gridCol w:w="3538"/>
      </w:tblGrid>
      <w:tr w:rsidR="00762D34"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982" w:type="dxa"/>
          </w:tcPr>
          <w:p w14:paraId="0329724C"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2CB5FF3F" w14:textId="77777777" w:rsidTr="000615FA">
        <w:tc>
          <w:tcPr>
            <w:tcW w:w="5018" w:type="dxa"/>
          </w:tcPr>
          <w:p w14:paraId="2B08827C"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passive-</w:t>
            </w:r>
            <w:r w:rsidRPr="002F5F3A">
              <w:rPr>
                <w:rFonts w:eastAsia="굴림"/>
                <w:i/>
              </w:rPr>
              <w:t>interface interface-name</w:t>
            </w:r>
          </w:p>
        </w:tc>
        <w:tc>
          <w:tcPr>
            <w:tcW w:w="3982" w:type="dxa"/>
          </w:tcPr>
          <w:p w14:paraId="008295B5" w14:textId="77777777" w:rsidR="00762D34" w:rsidRPr="002F5F3A" w:rsidRDefault="00762D34" w:rsidP="00C403CD">
            <w:pPr>
              <w:pStyle w:val="aa"/>
              <w:ind w:right="20"/>
              <w:rPr>
                <w:rFonts w:eastAsia="굴림"/>
              </w:rPr>
            </w:pPr>
            <w:r w:rsidRPr="002F5F3A">
              <w:rPr>
                <w:rFonts w:eastAsia="굴림"/>
              </w:rPr>
              <w:t>Restricts hello packets that transmitting through interface.</w:t>
            </w:r>
          </w:p>
        </w:tc>
      </w:tr>
    </w:tbl>
    <w:p w14:paraId="5D0DDA18" w14:textId="77777777" w:rsidR="00762D34" w:rsidRDefault="00762D34" w:rsidP="00C403CD">
      <w:pPr>
        <w:pStyle w:val="3"/>
        <w:ind w:left="0" w:right="20"/>
      </w:pPr>
      <w:bookmarkStart w:id="1749" w:name="_Toc363228454"/>
      <w:bookmarkStart w:id="1750" w:name="_Toc259457230"/>
      <w:bookmarkStart w:id="1751" w:name="_Toc445130895"/>
      <w:r>
        <w:rPr>
          <w:rFonts w:hint="eastAsia"/>
        </w:rPr>
        <w:t xml:space="preserve">Route </w:t>
      </w:r>
      <w:r w:rsidRPr="00A94F08">
        <w:rPr>
          <w:rFonts w:hint="eastAsia"/>
        </w:rPr>
        <w:t>Calculation</w:t>
      </w:r>
      <w:r>
        <w:rPr>
          <w:rFonts w:hint="eastAsia"/>
        </w:rPr>
        <w:t xml:space="preserve"> Timers</w:t>
      </w:r>
      <w:bookmarkEnd w:id="1749"/>
      <w:bookmarkEnd w:id="1750"/>
      <w:bookmarkEnd w:id="1751"/>
    </w:p>
    <w:p w14:paraId="7774B7A0" w14:textId="77777777" w:rsidR="00762D34" w:rsidRDefault="00762D34" w:rsidP="00C403CD">
      <w:pPr>
        <w:pStyle w:val="a3"/>
        <w:ind w:left="0" w:right="20"/>
      </w:pPr>
      <w:r w:rsidRPr="002F5F3A">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2F5F3A" w:rsidRDefault="00762D34" w:rsidP="00C403CD">
      <w:pPr>
        <w:pStyle w:val="a3"/>
        <w:ind w:left="0" w:right="20"/>
      </w:pPr>
      <w:r w:rsidRPr="002F5F3A">
        <w:t>To set SPF delay time, use the following command in router configuration mode.</w:t>
      </w:r>
    </w:p>
    <w:p w14:paraId="70972989" w14:textId="77777777" w:rsidR="00762D34" w:rsidRDefault="006A4BB0" w:rsidP="00C403CD">
      <w:pPr>
        <w:pStyle w:val="afffff3"/>
        <w:ind w:left="0" w:right="20"/>
      </w:pPr>
      <w:bookmarkStart w:id="1752" w:name="_Toc361679374"/>
      <w:bookmarkStart w:id="1753" w:name="_Toc259457492"/>
      <w:bookmarkStart w:id="1754" w:name="_Toc39157525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110</w:t>
      </w:r>
      <w:r w:rsidR="005832B8">
        <w:fldChar w:fldCharType="end"/>
      </w:r>
      <w:r w:rsidR="00762D34">
        <w:rPr>
          <w:rFonts w:hint="eastAsia"/>
        </w:rPr>
        <w:t xml:space="preserve"> OSPF SPF timer CLI</w:t>
      </w:r>
      <w:bookmarkEnd w:id="1752"/>
      <w:bookmarkEnd w:id="1753"/>
      <w:bookmarkEnd w:id="1754"/>
    </w:p>
    <w:tbl>
      <w:tblPr>
        <w:tblStyle w:val="CLIWide"/>
        <w:tblW w:w="0" w:type="auto"/>
        <w:tblLook w:val="01E0" w:firstRow="1" w:lastRow="1" w:firstColumn="1" w:lastColumn="1" w:noHBand="0" w:noVBand="0"/>
      </w:tblPr>
      <w:tblGrid>
        <w:gridCol w:w="4584"/>
        <w:gridCol w:w="3348"/>
      </w:tblGrid>
      <w:tr w:rsidR="00762D34"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14:paraId="07F0F7B0"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98006B1" w14:textId="77777777" w:rsidTr="000615FA">
        <w:tc>
          <w:tcPr>
            <w:tcW w:w="5245" w:type="dxa"/>
          </w:tcPr>
          <w:p w14:paraId="2FF59275" w14:textId="77777777" w:rsidR="00762D34" w:rsidRPr="002F5F3A" w:rsidRDefault="00762D34" w:rsidP="00C403CD">
            <w:pPr>
              <w:pStyle w:val="aa"/>
              <w:ind w:right="20"/>
              <w:rPr>
                <w:rFonts w:eastAsia="굴림"/>
              </w:rPr>
            </w:pPr>
            <w:r w:rsidRPr="002F5F3A">
              <w:rPr>
                <w:rFonts w:eastAsia="굴림"/>
              </w:rPr>
              <w:lastRenderedPageBreak/>
              <w:t xml:space="preserve">Router (config-router) # </w:t>
            </w:r>
            <w:r w:rsidRPr="002F5F3A">
              <w:rPr>
                <w:rFonts w:eastAsia="굴림"/>
                <w:b/>
              </w:rPr>
              <w:t xml:space="preserve">timers throttle </w:t>
            </w:r>
            <w:r w:rsidRPr="002F5F3A">
              <w:rPr>
                <w:rFonts w:eastAsia="굴림"/>
                <w:b/>
                <w:i/>
              </w:rPr>
              <w:t>spf</w:t>
            </w:r>
            <w:r w:rsidRPr="002F5F3A">
              <w:rPr>
                <w:rFonts w:eastAsia="굴림"/>
                <w:i/>
              </w:rPr>
              <w:t xml:space="preserve"> spf-start spf-hold spf-max-wait</w:t>
            </w:r>
          </w:p>
        </w:tc>
        <w:tc>
          <w:tcPr>
            <w:tcW w:w="3755" w:type="dxa"/>
          </w:tcPr>
          <w:p w14:paraId="7B006718" w14:textId="77777777" w:rsidR="00762D34" w:rsidRPr="002F5F3A" w:rsidRDefault="00762D34" w:rsidP="00C403CD">
            <w:pPr>
              <w:pStyle w:val="aa"/>
              <w:ind w:right="20"/>
              <w:rPr>
                <w:rFonts w:eastAsia="굴림"/>
              </w:rPr>
            </w:pPr>
            <w:r w:rsidRPr="002F5F3A">
              <w:rPr>
                <w:rFonts w:eastAsia="굴림"/>
              </w:rPr>
              <w:t xml:space="preserve">Changes the calculation time of SPF </w:t>
            </w:r>
          </w:p>
        </w:tc>
      </w:tr>
    </w:tbl>
    <w:p w14:paraId="1F8DA1A0" w14:textId="77777777" w:rsidR="00762D34" w:rsidRDefault="00762D34" w:rsidP="00C403CD">
      <w:pPr>
        <w:pStyle w:val="3"/>
        <w:ind w:left="0" w:right="20"/>
      </w:pPr>
      <w:bookmarkStart w:id="1755" w:name="_Toc363228455"/>
      <w:bookmarkStart w:id="1756" w:name="_Toc259457231"/>
      <w:bookmarkStart w:id="1757" w:name="_Toc445130896"/>
      <w:r w:rsidRPr="00A94F08">
        <w:rPr>
          <w:rFonts w:hint="eastAsia"/>
        </w:rPr>
        <w:t>Logging</w:t>
      </w:r>
      <w:r>
        <w:rPr>
          <w:rFonts w:hint="eastAsia"/>
        </w:rPr>
        <w:t xml:space="preserve"> Neighbors Going Up/Down</w:t>
      </w:r>
      <w:bookmarkEnd w:id="1755"/>
      <w:bookmarkEnd w:id="1756"/>
      <w:bookmarkEnd w:id="1757"/>
    </w:p>
    <w:p w14:paraId="177E2B21" w14:textId="77777777" w:rsidR="00762D34" w:rsidRDefault="00762D34" w:rsidP="00C403CD">
      <w:pPr>
        <w:pStyle w:val="a3"/>
        <w:ind w:left="0" w:right="20"/>
      </w:pPr>
      <w:r w:rsidRPr="002F5F3A">
        <w:t>The OSPF generates a system message for a neighbor up/down event. If you want to generate a detailed system message for the changed neighbor status, use the detail keyword.</w:t>
      </w:r>
    </w:p>
    <w:p w14:paraId="5E4946B6" w14:textId="77777777" w:rsidR="00762D34" w:rsidRPr="002F5F3A" w:rsidRDefault="00762D34" w:rsidP="00C403CD">
      <w:pPr>
        <w:pStyle w:val="a3"/>
        <w:ind w:left="0" w:right="20"/>
      </w:pPr>
      <w:r w:rsidRPr="002F5F3A">
        <w:t>To make system message about neighbor Up/Down, use the following command.</w:t>
      </w:r>
    </w:p>
    <w:p w14:paraId="3C2A9706" w14:textId="77777777" w:rsidR="00762D34" w:rsidRDefault="006A4BB0" w:rsidP="00C403CD">
      <w:pPr>
        <w:pStyle w:val="afffff3"/>
        <w:ind w:left="0" w:right="20"/>
      </w:pPr>
      <w:bookmarkStart w:id="1758" w:name="_Toc361679375"/>
      <w:bookmarkStart w:id="1759" w:name="_Toc259457493"/>
      <w:bookmarkStart w:id="1760" w:name="_Toc391575253"/>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111</w:t>
      </w:r>
      <w:r w:rsidR="005832B8">
        <w:fldChar w:fldCharType="end"/>
      </w:r>
      <w:r w:rsidR="00762D34">
        <w:rPr>
          <w:rFonts w:hint="eastAsia"/>
        </w:rPr>
        <w:t xml:space="preserve"> OSPF adjacency LOG CLI</w:t>
      </w:r>
      <w:bookmarkEnd w:id="1758"/>
      <w:bookmarkEnd w:id="1759"/>
      <w:bookmarkEnd w:id="1760"/>
    </w:p>
    <w:tbl>
      <w:tblPr>
        <w:tblStyle w:val="CLIWide"/>
        <w:tblW w:w="0" w:type="auto"/>
        <w:tblLook w:val="01E0" w:firstRow="1" w:lastRow="1" w:firstColumn="1" w:lastColumn="1" w:noHBand="0" w:noVBand="0"/>
      </w:tblPr>
      <w:tblGrid>
        <w:gridCol w:w="4595"/>
        <w:gridCol w:w="3337"/>
      </w:tblGrid>
      <w:tr w:rsidR="00762D34"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2F5F3A" w:rsidRDefault="00762D34" w:rsidP="00C403CD">
            <w:pPr>
              <w:pStyle w:val="ab"/>
              <w:ind w:right="20"/>
              <w:rPr>
                <w:rFonts w:eastAsia="굴림"/>
                <w:b w:val="0"/>
              </w:rPr>
            </w:pPr>
            <w:r w:rsidRPr="002F5F3A">
              <w:rPr>
                <w:rFonts w:eastAsia="굴림"/>
                <w:b w:val="0"/>
              </w:rPr>
              <w:t>Command</w:t>
            </w:r>
          </w:p>
        </w:tc>
        <w:tc>
          <w:tcPr>
            <w:tcW w:w="3735" w:type="dxa"/>
          </w:tcPr>
          <w:p w14:paraId="501EF002"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869C7DC" w14:textId="77777777" w:rsidTr="000615FA">
        <w:tc>
          <w:tcPr>
            <w:tcW w:w="5245" w:type="dxa"/>
          </w:tcPr>
          <w:p w14:paraId="3155925E"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log-adjacency-changes </w:t>
            </w:r>
            <w:r w:rsidRPr="002F5F3A">
              <w:rPr>
                <w:rFonts w:eastAsia="굴림"/>
              </w:rPr>
              <w:t>[</w:t>
            </w:r>
            <w:r w:rsidRPr="002F5F3A">
              <w:rPr>
                <w:rFonts w:eastAsia="굴림"/>
                <w:b/>
              </w:rPr>
              <w:t>detail</w:t>
            </w:r>
            <w:r w:rsidRPr="002F5F3A">
              <w:rPr>
                <w:rFonts w:eastAsia="굴림"/>
              </w:rPr>
              <w:t>]</w:t>
            </w:r>
          </w:p>
        </w:tc>
        <w:tc>
          <w:tcPr>
            <w:tcW w:w="3735" w:type="dxa"/>
          </w:tcPr>
          <w:p w14:paraId="3ADCEC80" w14:textId="77777777" w:rsidR="00762D34" w:rsidRPr="002F5F3A" w:rsidRDefault="00762D34" w:rsidP="00C403CD">
            <w:pPr>
              <w:pStyle w:val="aa"/>
              <w:ind w:right="20"/>
              <w:rPr>
                <w:rFonts w:eastAsia="굴림"/>
              </w:rPr>
            </w:pPr>
            <w:r w:rsidRPr="002F5F3A">
              <w:rPr>
                <w:rFonts w:eastAsia="굴림"/>
              </w:rPr>
              <w:t>Makes system message about OSPF neighbor UP/Down</w:t>
            </w:r>
          </w:p>
        </w:tc>
      </w:tr>
    </w:tbl>
    <w:p w14:paraId="1D252934" w14:textId="77777777" w:rsidR="00762D34" w:rsidRDefault="00762D34" w:rsidP="00C403CD">
      <w:pPr>
        <w:pStyle w:val="3"/>
        <w:ind w:left="0" w:right="20"/>
      </w:pPr>
      <w:bookmarkStart w:id="1761" w:name="_Toc363228456"/>
      <w:bookmarkStart w:id="1762" w:name="_Toc259457232"/>
      <w:bookmarkStart w:id="1763" w:name="_Toc445130897"/>
      <w:r w:rsidRPr="00A94F08">
        <w:rPr>
          <w:rFonts w:hint="eastAsia"/>
        </w:rPr>
        <w:t>Blocking</w:t>
      </w:r>
      <w:r>
        <w:rPr>
          <w:rFonts w:hint="eastAsia"/>
        </w:rPr>
        <w:t xml:space="preserve"> LSA Flooding</w:t>
      </w:r>
      <w:bookmarkEnd w:id="1761"/>
      <w:bookmarkEnd w:id="1762"/>
      <w:bookmarkEnd w:id="1763"/>
    </w:p>
    <w:p w14:paraId="35AA610B" w14:textId="77777777" w:rsidR="00762D34" w:rsidRDefault="00762D34" w:rsidP="00C403CD">
      <w:pPr>
        <w:pStyle w:val="a3"/>
        <w:ind w:left="0" w:right="20"/>
      </w:pPr>
      <w:r w:rsidRPr="002F5F3A">
        <w:t xml:space="preserve">When OSPF receives new LSA, OSPF floods LSA to interface excepting the received interface. But this running may make bandwith waste and CPU overload. If you use database-filter command, you can block LSA flooding to specific interface. </w:t>
      </w:r>
    </w:p>
    <w:p w14:paraId="6459C2D4" w14:textId="77777777" w:rsidR="00762D34" w:rsidRPr="002F5F3A" w:rsidRDefault="00762D34" w:rsidP="00C403CD">
      <w:pPr>
        <w:pStyle w:val="a3"/>
        <w:ind w:left="0" w:right="20"/>
      </w:pPr>
      <w:r w:rsidRPr="002F5F3A">
        <w:t>To block OSPF LSA flooding from Broadcast, non-broadcast, and point-to-point, use the following command.</w:t>
      </w:r>
    </w:p>
    <w:p w14:paraId="62942511" w14:textId="77777777" w:rsidR="00762D34" w:rsidRDefault="006A4BB0" w:rsidP="00C403CD">
      <w:pPr>
        <w:pStyle w:val="afffff3"/>
        <w:ind w:left="0" w:right="20"/>
      </w:pPr>
      <w:bookmarkStart w:id="1764" w:name="_Toc361679376"/>
      <w:bookmarkStart w:id="1765" w:name="_Toc259457494"/>
      <w:bookmarkStart w:id="1766" w:name="_Toc39157525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112</w:t>
      </w:r>
      <w:r w:rsidR="005832B8">
        <w:fldChar w:fldCharType="end"/>
      </w:r>
      <w:r w:rsidR="00762D34">
        <w:rPr>
          <w:rFonts w:hint="eastAsia"/>
        </w:rPr>
        <w:t xml:space="preserve"> Block LSA CLI</w:t>
      </w:r>
      <w:bookmarkEnd w:id="1764"/>
      <w:bookmarkEnd w:id="1765"/>
      <w:bookmarkEnd w:id="1766"/>
    </w:p>
    <w:tbl>
      <w:tblPr>
        <w:tblStyle w:val="CLIWide"/>
        <w:tblW w:w="0" w:type="auto"/>
        <w:tblLook w:val="01E0" w:firstRow="1" w:lastRow="1" w:firstColumn="1" w:lastColumn="1" w:noHBand="0" w:noVBand="0"/>
      </w:tblPr>
      <w:tblGrid>
        <w:gridCol w:w="4237"/>
        <w:gridCol w:w="3695"/>
      </w:tblGrid>
      <w:tr w:rsidR="00762D34"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2F5F3A" w:rsidRDefault="00762D34" w:rsidP="00C403CD">
            <w:pPr>
              <w:pStyle w:val="ab"/>
              <w:ind w:right="20"/>
              <w:rPr>
                <w:rFonts w:eastAsia="굴림"/>
                <w:b w:val="0"/>
              </w:rPr>
            </w:pPr>
            <w:r w:rsidRPr="002F5F3A">
              <w:rPr>
                <w:rFonts w:eastAsia="굴림"/>
                <w:b w:val="0"/>
              </w:rPr>
              <w:t>Command</w:t>
            </w:r>
          </w:p>
        </w:tc>
        <w:tc>
          <w:tcPr>
            <w:tcW w:w="4160" w:type="dxa"/>
          </w:tcPr>
          <w:p w14:paraId="1BB02C01"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C78BEE2" w14:textId="77777777" w:rsidTr="000615FA">
        <w:tc>
          <w:tcPr>
            <w:tcW w:w="4820" w:type="dxa"/>
          </w:tcPr>
          <w:p w14:paraId="7A85D7A2"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ip ospf database-filter all out</w:t>
            </w:r>
          </w:p>
        </w:tc>
        <w:tc>
          <w:tcPr>
            <w:tcW w:w="4160" w:type="dxa"/>
          </w:tcPr>
          <w:p w14:paraId="7BAE657F" w14:textId="77777777" w:rsidR="00762D34" w:rsidRPr="002F5F3A" w:rsidRDefault="00762D34" w:rsidP="00C403CD">
            <w:pPr>
              <w:pStyle w:val="aa"/>
              <w:ind w:right="20"/>
              <w:rPr>
                <w:rFonts w:eastAsia="굴림"/>
              </w:rPr>
            </w:pPr>
            <w:r w:rsidRPr="002F5F3A">
              <w:rPr>
                <w:rFonts w:eastAsia="굴림"/>
              </w:rPr>
              <w:t>Restricts LSA flooding of interface</w:t>
            </w:r>
          </w:p>
        </w:tc>
      </w:tr>
    </w:tbl>
    <w:p w14:paraId="6F3FC6C8" w14:textId="77777777" w:rsidR="00762D34" w:rsidRDefault="00762D34" w:rsidP="00C403CD">
      <w:pPr>
        <w:pStyle w:val="3"/>
        <w:ind w:left="0" w:right="20"/>
      </w:pPr>
      <w:bookmarkStart w:id="1767" w:name="_Toc363228457"/>
      <w:bookmarkStart w:id="1768" w:name="_Toc259457233"/>
      <w:bookmarkStart w:id="1769" w:name="_Toc445130898"/>
      <w:r w:rsidRPr="00A94F08">
        <w:rPr>
          <w:rFonts w:hint="eastAsia"/>
        </w:rPr>
        <w:t>Ignoring</w:t>
      </w:r>
      <w:r>
        <w:rPr>
          <w:rFonts w:hint="eastAsia"/>
        </w:rPr>
        <w:t xml:space="preserve"> MOSPF LSA Packets</w:t>
      </w:r>
      <w:bookmarkEnd w:id="1767"/>
      <w:bookmarkEnd w:id="1768"/>
      <w:bookmarkEnd w:id="1769"/>
    </w:p>
    <w:p w14:paraId="7CB9C909" w14:textId="77777777" w:rsidR="00762D34" w:rsidRDefault="00762D34" w:rsidP="00C403CD">
      <w:pPr>
        <w:pStyle w:val="a3"/>
        <w:ind w:left="0" w:right="20"/>
      </w:pPr>
      <w:r w:rsidRPr="002F5F3A">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Default="00762D34" w:rsidP="00C403CD">
      <w:pPr>
        <w:pStyle w:val="a3"/>
        <w:ind w:left="0" w:right="20"/>
      </w:pPr>
      <w:r w:rsidRPr="002F5F3A">
        <w:t>To ignore MOSPF LSA Packets, use the following command.</w:t>
      </w:r>
    </w:p>
    <w:p w14:paraId="1BE97B13" w14:textId="77777777" w:rsidR="00762D34" w:rsidRDefault="006A4BB0" w:rsidP="00C403CD">
      <w:pPr>
        <w:pStyle w:val="afffff3"/>
        <w:ind w:left="0" w:right="20"/>
      </w:pPr>
      <w:bookmarkStart w:id="1770" w:name="_Toc361679377"/>
      <w:bookmarkStart w:id="1771" w:name="_Toc259457234"/>
      <w:bookmarkStart w:id="1772" w:name="_Toc391575255"/>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113</w:t>
      </w:r>
      <w:r w:rsidR="005832B8">
        <w:fldChar w:fldCharType="end"/>
      </w:r>
      <w:r w:rsidR="00762D34">
        <w:rPr>
          <w:rFonts w:hint="eastAsia"/>
        </w:rPr>
        <w:t xml:space="preserve"> Ignore MOSPF LSA CLI</w:t>
      </w:r>
      <w:bookmarkEnd w:id="1770"/>
      <w:bookmarkEnd w:id="1771"/>
      <w:bookmarkEnd w:id="1772"/>
    </w:p>
    <w:tbl>
      <w:tblPr>
        <w:tblStyle w:val="CLIWide"/>
        <w:tblW w:w="0" w:type="auto"/>
        <w:tblLook w:val="01E0" w:firstRow="1" w:lastRow="1" w:firstColumn="1" w:lastColumn="1" w:noHBand="0" w:noVBand="0"/>
      </w:tblPr>
      <w:tblGrid>
        <w:gridCol w:w="3658"/>
        <w:gridCol w:w="4274"/>
      </w:tblGrid>
      <w:tr w:rsidR="00762D34"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2F5F3A" w:rsidRDefault="00762D34" w:rsidP="00C403CD">
            <w:pPr>
              <w:pStyle w:val="ab"/>
              <w:ind w:right="20"/>
              <w:rPr>
                <w:rFonts w:eastAsia="굴림"/>
                <w:b w:val="0"/>
              </w:rPr>
            </w:pPr>
            <w:r w:rsidRPr="002F5F3A">
              <w:rPr>
                <w:rFonts w:eastAsia="굴림"/>
                <w:b w:val="0"/>
              </w:rPr>
              <w:t>Command</w:t>
            </w:r>
          </w:p>
        </w:tc>
        <w:tc>
          <w:tcPr>
            <w:tcW w:w="4860" w:type="dxa"/>
          </w:tcPr>
          <w:p w14:paraId="4D031169"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E58013B" w14:textId="77777777" w:rsidTr="000615FA">
        <w:tc>
          <w:tcPr>
            <w:tcW w:w="4140" w:type="dxa"/>
          </w:tcPr>
          <w:p w14:paraId="1DEA00BD"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ignore lsa mospf</w:t>
            </w:r>
          </w:p>
        </w:tc>
        <w:tc>
          <w:tcPr>
            <w:tcW w:w="4860" w:type="dxa"/>
          </w:tcPr>
          <w:p w14:paraId="352B047D" w14:textId="77777777" w:rsidR="00762D34" w:rsidRPr="002F5F3A" w:rsidRDefault="00762D34" w:rsidP="00C403CD">
            <w:pPr>
              <w:pStyle w:val="aa"/>
              <w:ind w:right="20"/>
              <w:rPr>
                <w:rFonts w:eastAsia="굴림"/>
              </w:rPr>
            </w:pPr>
            <w:r w:rsidRPr="002F5F3A">
              <w:rPr>
                <w:rFonts w:eastAsia="굴림"/>
              </w:rPr>
              <w:t>When the system receives MOSPF LSA packet, ignores it.</w:t>
            </w:r>
          </w:p>
        </w:tc>
      </w:tr>
    </w:tbl>
    <w:p w14:paraId="21341BC3" w14:textId="77777777" w:rsidR="00762D34" w:rsidRDefault="00762D34" w:rsidP="00C403CD">
      <w:pPr>
        <w:pStyle w:val="3"/>
        <w:ind w:left="0" w:right="20"/>
      </w:pPr>
      <w:bookmarkStart w:id="1773" w:name="_Toc361679378"/>
      <w:bookmarkStart w:id="1774" w:name="_Toc445130899"/>
      <w:r w:rsidRPr="00A94F08">
        <w:rPr>
          <w:rFonts w:hint="eastAsia"/>
        </w:rPr>
        <w:t>Monitoring</w:t>
      </w:r>
      <w:r>
        <w:rPr>
          <w:rFonts w:hint="eastAsia"/>
        </w:rPr>
        <w:t xml:space="preserve"> and Maintaining OSPF</w:t>
      </w:r>
      <w:bookmarkEnd w:id="1773"/>
      <w:bookmarkEnd w:id="1774"/>
    </w:p>
    <w:p w14:paraId="6719CDD2" w14:textId="77777777" w:rsidR="00762D34" w:rsidRDefault="00762D34" w:rsidP="00C403CD">
      <w:pPr>
        <w:pStyle w:val="a3"/>
        <w:ind w:left="0" w:right="20"/>
      </w:pPr>
      <w:r w:rsidRPr="002F5F3A">
        <w:t>You can show the information about OSPF routing table, database, and connection status of neighbour router. This information can be used about solving the network trouble or resource management of switch.</w:t>
      </w:r>
    </w:p>
    <w:p w14:paraId="63F9E427" w14:textId="77777777" w:rsidR="00762D34" w:rsidRPr="002F5F3A" w:rsidRDefault="00762D34" w:rsidP="00C403CD">
      <w:pPr>
        <w:pStyle w:val="a3"/>
        <w:ind w:left="0" w:right="20"/>
      </w:pPr>
      <w:r w:rsidRPr="002F5F3A">
        <w:t>To search information on OSPF, use the following commands in EXEC mode.</w:t>
      </w:r>
    </w:p>
    <w:p w14:paraId="04B29778" w14:textId="77777777" w:rsidR="00762D34" w:rsidRDefault="006A4BB0" w:rsidP="00C403CD">
      <w:pPr>
        <w:pStyle w:val="afffff3"/>
        <w:ind w:left="0" w:right="20"/>
      </w:pPr>
      <w:bookmarkStart w:id="1775" w:name="_Toc294800434"/>
      <w:bookmarkStart w:id="1776" w:name="_Toc294800758"/>
      <w:bookmarkStart w:id="1777" w:name="_Toc39157525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114</w:t>
      </w:r>
      <w:r w:rsidR="005832B8">
        <w:fldChar w:fldCharType="end"/>
      </w:r>
      <w:r w:rsidR="00762D34">
        <w:rPr>
          <w:rFonts w:hint="eastAsia"/>
        </w:rPr>
        <w:t xml:space="preserve"> Monitoring OSPF CLI</w:t>
      </w:r>
      <w:bookmarkEnd w:id="1775"/>
      <w:bookmarkEnd w:id="1776"/>
      <w:bookmarkEnd w:id="1777"/>
    </w:p>
    <w:tbl>
      <w:tblPr>
        <w:tblStyle w:val="CLIWide"/>
        <w:tblW w:w="0" w:type="auto"/>
        <w:tblLook w:val="01E0" w:firstRow="1" w:lastRow="1" w:firstColumn="1" w:lastColumn="1" w:noHBand="0" w:noVBand="0"/>
      </w:tblPr>
      <w:tblGrid>
        <w:gridCol w:w="4574"/>
        <w:gridCol w:w="3358"/>
      </w:tblGrid>
      <w:tr w:rsidR="00762D34"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14:paraId="36839EF8" w14:textId="77777777" w:rsidR="00762D34" w:rsidRPr="002F5F3A" w:rsidRDefault="00762D34" w:rsidP="00C403CD">
            <w:pPr>
              <w:pStyle w:val="ab"/>
              <w:ind w:right="20"/>
              <w:rPr>
                <w:rFonts w:eastAsia="굴림"/>
                <w:b w:val="0"/>
              </w:rPr>
            </w:pPr>
            <w:r w:rsidRPr="002F5F3A">
              <w:rPr>
                <w:rFonts w:eastAsia="굴림"/>
                <w:b w:val="0"/>
              </w:rPr>
              <w:t xml:space="preserve">Description </w:t>
            </w:r>
          </w:p>
        </w:tc>
      </w:tr>
      <w:tr w:rsidR="00762D34" w14:paraId="6B10A26D" w14:textId="77777777" w:rsidTr="000615FA">
        <w:tc>
          <w:tcPr>
            <w:tcW w:w="5245" w:type="dxa"/>
          </w:tcPr>
          <w:p w14:paraId="43A2894F"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w:t>
            </w:r>
          </w:p>
        </w:tc>
        <w:tc>
          <w:tcPr>
            <w:tcW w:w="3755" w:type="dxa"/>
          </w:tcPr>
          <w:p w14:paraId="4D7A620E" w14:textId="77777777" w:rsidR="00762D34" w:rsidRPr="002F5F3A" w:rsidRDefault="00762D34" w:rsidP="00C403CD">
            <w:pPr>
              <w:pStyle w:val="aa"/>
              <w:ind w:right="20"/>
              <w:jc w:val="left"/>
              <w:rPr>
                <w:rFonts w:eastAsia="굴림"/>
              </w:rPr>
            </w:pPr>
            <w:r w:rsidRPr="002F5F3A">
              <w:rPr>
                <w:rFonts w:eastAsia="굴림"/>
              </w:rPr>
              <w:t>Shows OSPF routing process information</w:t>
            </w:r>
          </w:p>
        </w:tc>
      </w:tr>
      <w:tr w:rsidR="00762D34" w14:paraId="5180EE5E" w14:textId="77777777" w:rsidTr="000615FA">
        <w:tc>
          <w:tcPr>
            <w:tcW w:w="5245" w:type="dxa"/>
          </w:tcPr>
          <w:p w14:paraId="78342CA6"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 border-routers</w:t>
            </w:r>
          </w:p>
        </w:tc>
        <w:tc>
          <w:tcPr>
            <w:tcW w:w="3755" w:type="dxa"/>
          </w:tcPr>
          <w:p w14:paraId="04A1E2A8" w14:textId="77777777" w:rsidR="00762D34" w:rsidRPr="002F5F3A" w:rsidRDefault="00762D34" w:rsidP="00C403CD">
            <w:pPr>
              <w:pStyle w:val="aa"/>
              <w:ind w:right="20"/>
              <w:rPr>
                <w:rFonts w:eastAsia="굴림"/>
              </w:rPr>
            </w:pPr>
            <w:r w:rsidRPr="002F5F3A">
              <w:rPr>
                <w:rFonts w:eastAsia="굴림"/>
              </w:rPr>
              <w:t>Shows all routing tables of ABR/ASBR</w:t>
            </w:r>
          </w:p>
        </w:tc>
      </w:tr>
      <w:tr w:rsidR="00762D34" w14:paraId="61AF83B9" w14:textId="77777777" w:rsidTr="000615FA">
        <w:tc>
          <w:tcPr>
            <w:tcW w:w="5245" w:type="dxa"/>
          </w:tcPr>
          <w:p w14:paraId="5A4573D9" w14:textId="77777777" w:rsidR="00762D34" w:rsidRPr="002F5F3A" w:rsidRDefault="00762D34" w:rsidP="00C403CD">
            <w:pPr>
              <w:pStyle w:val="aa"/>
              <w:ind w:right="20"/>
              <w:rPr>
                <w:rFonts w:eastAsia="굴림"/>
              </w:rPr>
            </w:pPr>
            <w:r w:rsidRPr="002F5F3A">
              <w:rPr>
                <w:rFonts w:eastAsia="굴림"/>
              </w:rPr>
              <w:lastRenderedPageBreak/>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p>
          <w:p w14:paraId="357A34A8" w14:textId="77777777" w:rsidR="00762D34" w:rsidRPr="002F5F3A" w:rsidRDefault="00762D34" w:rsidP="00C403CD">
            <w:pPr>
              <w:pStyle w:val="aa"/>
              <w:ind w:right="20"/>
              <w:rPr>
                <w:rFonts w:eastAsia="굴림"/>
              </w:rPr>
            </w:pPr>
          </w:p>
          <w:p w14:paraId="2C42EF4B"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database-summary</w:t>
            </w:r>
            <w:r w:rsidRPr="002F5F3A">
              <w:rPr>
                <w:rFonts w:eastAsia="굴림"/>
              </w:rPr>
              <w:t>]</w:t>
            </w:r>
          </w:p>
          <w:p w14:paraId="1EE2D70E" w14:textId="77777777" w:rsidR="00762D34" w:rsidRPr="002F5F3A" w:rsidRDefault="00762D34" w:rsidP="00C403CD">
            <w:pPr>
              <w:pStyle w:val="aa"/>
              <w:ind w:right="20"/>
              <w:rPr>
                <w:rFonts w:eastAsia="굴림"/>
              </w:rPr>
            </w:pPr>
          </w:p>
          <w:p w14:paraId="7F61008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router</w:t>
            </w:r>
            <w:r w:rsidRPr="002F5F3A">
              <w:rPr>
                <w:rFonts w:eastAsia="굴림"/>
              </w:rPr>
              <w:t>] [</w:t>
            </w:r>
            <w:r w:rsidRPr="002F5F3A">
              <w:rPr>
                <w:rFonts w:eastAsia="굴림"/>
                <w:b/>
              </w:rPr>
              <w:t>self-originate</w:t>
            </w:r>
            <w:r w:rsidRPr="002F5F3A">
              <w:rPr>
                <w:rFonts w:eastAsia="굴림"/>
              </w:rPr>
              <w:t>]</w:t>
            </w:r>
          </w:p>
          <w:p w14:paraId="475D85EB" w14:textId="77777777" w:rsidR="00762D34" w:rsidRPr="002F5F3A" w:rsidRDefault="00762D34" w:rsidP="00C403CD">
            <w:pPr>
              <w:pStyle w:val="aa"/>
              <w:ind w:right="20"/>
              <w:rPr>
                <w:rFonts w:eastAsia="굴림"/>
              </w:rPr>
            </w:pPr>
          </w:p>
          <w:p w14:paraId="69E76A9A"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b/>
              </w:rPr>
              <w:t>adv-router</w:t>
            </w:r>
            <w:r w:rsidRPr="002F5F3A">
              <w:rPr>
                <w:rFonts w:eastAsia="굴림"/>
              </w:rPr>
              <w:t xml:space="preserve"> [</w:t>
            </w:r>
            <w:r w:rsidRPr="002F5F3A">
              <w:rPr>
                <w:rFonts w:eastAsia="굴림"/>
                <w:i/>
              </w:rPr>
              <w:t>ip-address</w:t>
            </w:r>
            <w:r w:rsidRPr="002F5F3A">
              <w:rPr>
                <w:rFonts w:eastAsia="굴림"/>
              </w:rPr>
              <w:t>]]</w:t>
            </w:r>
          </w:p>
          <w:p w14:paraId="6DF174CD" w14:textId="77777777" w:rsidR="00762D34" w:rsidRPr="002F5F3A" w:rsidRDefault="00762D34" w:rsidP="00C403CD">
            <w:pPr>
              <w:pStyle w:val="aa"/>
              <w:ind w:right="20"/>
              <w:rPr>
                <w:rFonts w:eastAsia="굴림"/>
              </w:rPr>
            </w:pPr>
          </w:p>
          <w:p w14:paraId="631ADB06"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i/>
              </w:rPr>
              <w:t>link-state-id</w:t>
            </w:r>
            <w:r w:rsidRPr="002F5F3A">
              <w:rPr>
                <w:rFonts w:eastAsia="굴림"/>
              </w:rPr>
              <w:t>]</w:t>
            </w:r>
          </w:p>
          <w:p w14:paraId="18516D71"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w:t>
            </w:r>
            <w:r w:rsidRPr="002F5F3A">
              <w:rPr>
                <w:rFonts w:eastAsia="굴림"/>
              </w:rPr>
              <w:t>[</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network</w:t>
            </w:r>
            <w:r w:rsidRPr="002F5F3A">
              <w:rPr>
                <w:rFonts w:eastAsia="굴림"/>
              </w:rPr>
              <w:t>] [</w:t>
            </w:r>
            <w:r w:rsidRPr="002F5F3A">
              <w:rPr>
                <w:rFonts w:eastAsia="굴림"/>
                <w:i/>
              </w:rPr>
              <w:t>link-state-id</w:t>
            </w:r>
            <w:r w:rsidRPr="002F5F3A">
              <w:rPr>
                <w:rFonts w:eastAsia="굴림"/>
              </w:rPr>
              <w:t>]</w:t>
            </w:r>
          </w:p>
          <w:p w14:paraId="06E04FFC" w14:textId="77777777" w:rsidR="00762D34" w:rsidRPr="002F5F3A" w:rsidRDefault="00762D34" w:rsidP="00C403CD">
            <w:pPr>
              <w:pStyle w:val="aa"/>
              <w:ind w:right="20"/>
              <w:rPr>
                <w:rFonts w:eastAsia="굴림"/>
              </w:rPr>
            </w:pPr>
          </w:p>
          <w:p w14:paraId="66693868"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summary</w:t>
            </w:r>
            <w:r w:rsidRPr="002F5F3A">
              <w:rPr>
                <w:rFonts w:eastAsia="굴림"/>
              </w:rPr>
              <w:t>] [</w:t>
            </w:r>
            <w:r w:rsidRPr="002F5F3A">
              <w:rPr>
                <w:rFonts w:eastAsia="굴림"/>
                <w:i/>
              </w:rPr>
              <w:t>link-state-id</w:t>
            </w:r>
            <w:r w:rsidRPr="002F5F3A">
              <w:rPr>
                <w:rFonts w:eastAsia="굴림"/>
              </w:rPr>
              <w:t>]</w:t>
            </w:r>
          </w:p>
          <w:p w14:paraId="6DA5E105" w14:textId="77777777" w:rsidR="00762D34" w:rsidRPr="002F5F3A" w:rsidRDefault="00762D34" w:rsidP="00C403CD">
            <w:pPr>
              <w:pStyle w:val="aa"/>
              <w:ind w:right="20"/>
              <w:rPr>
                <w:rFonts w:eastAsia="굴림"/>
              </w:rPr>
            </w:pPr>
          </w:p>
          <w:p w14:paraId="0FB66498"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asbr-summary</w:t>
            </w:r>
            <w:r w:rsidRPr="002F5F3A">
              <w:rPr>
                <w:rFonts w:eastAsia="굴림"/>
              </w:rPr>
              <w:t>] [</w:t>
            </w:r>
            <w:r w:rsidRPr="002F5F3A">
              <w:rPr>
                <w:rFonts w:eastAsia="굴림"/>
                <w:i/>
              </w:rPr>
              <w:t>link-state-id</w:t>
            </w:r>
            <w:r w:rsidRPr="002F5F3A">
              <w:rPr>
                <w:rFonts w:eastAsia="굴림"/>
              </w:rPr>
              <w:t>]</w:t>
            </w:r>
          </w:p>
          <w:p w14:paraId="633DE4B9" w14:textId="77777777" w:rsidR="00762D34" w:rsidRPr="002F5F3A" w:rsidRDefault="00762D34" w:rsidP="00C403CD">
            <w:pPr>
              <w:pStyle w:val="aa"/>
              <w:ind w:right="20"/>
              <w:rPr>
                <w:rFonts w:eastAsia="굴림"/>
              </w:rPr>
            </w:pPr>
          </w:p>
          <w:p w14:paraId="587C6E50"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external</w:t>
            </w:r>
            <w:r w:rsidRPr="002F5F3A">
              <w:rPr>
                <w:rFonts w:eastAsia="굴림"/>
              </w:rPr>
              <w:t>] [</w:t>
            </w:r>
            <w:r w:rsidRPr="002F5F3A">
              <w:rPr>
                <w:rFonts w:eastAsia="굴림"/>
                <w:i/>
              </w:rPr>
              <w:t>link-state-id</w:t>
            </w:r>
            <w:r w:rsidRPr="002F5F3A">
              <w:rPr>
                <w:rFonts w:eastAsia="굴림"/>
              </w:rPr>
              <w:t>]</w:t>
            </w:r>
          </w:p>
          <w:p w14:paraId="38A0DC7D" w14:textId="77777777" w:rsidR="00762D34" w:rsidRPr="002F5F3A" w:rsidRDefault="00762D34" w:rsidP="00C403CD">
            <w:pPr>
              <w:pStyle w:val="aa"/>
              <w:ind w:right="20"/>
              <w:rPr>
                <w:rFonts w:eastAsia="굴림"/>
              </w:rPr>
            </w:pPr>
          </w:p>
          <w:p w14:paraId="0E3770B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nssa-external</w:t>
            </w:r>
            <w:r w:rsidRPr="002F5F3A">
              <w:rPr>
                <w:rFonts w:eastAsia="굴림"/>
              </w:rPr>
              <w:t>] [</w:t>
            </w:r>
            <w:r w:rsidRPr="002F5F3A">
              <w:rPr>
                <w:rFonts w:eastAsia="굴림"/>
                <w:i/>
              </w:rPr>
              <w:t>link-state-id</w:t>
            </w:r>
            <w:r w:rsidRPr="002F5F3A">
              <w:rPr>
                <w:rFonts w:eastAsia="굴림"/>
              </w:rPr>
              <w:t>]</w:t>
            </w:r>
          </w:p>
          <w:p w14:paraId="7FEB0280" w14:textId="77777777" w:rsidR="00762D34" w:rsidRPr="002F5F3A" w:rsidRDefault="00762D34" w:rsidP="00C403CD">
            <w:pPr>
              <w:pStyle w:val="aa"/>
              <w:ind w:right="20"/>
              <w:rPr>
                <w:rFonts w:eastAsia="굴림"/>
              </w:rPr>
            </w:pPr>
          </w:p>
          <w:p w14:paraId="75CBDE49"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opaque-link</w:t>
            </w:r>
            <w:r w:rsidRPr="002F5F3A">
              <w:rPr>
                <w:rFonts w:eastAsia="굴림"/>
              </w:rPr>
              <w:t>] [</w:t>
            </w:r>
            <w:r w:rsidRPr="002F5F3A">
              <w:rPr>
                <w:rFonts w:eastAsia="굴림"/>
                <w:i/>
              </w:rPr>
              <w:t>link-state-id</w:t>
            </w:r>
            <w:r w:rsidRPr="002F5F3A">
              <w:rPr>
                <w:rFonts w:eastAsia="굴림"/>
              </w:rPr>
              <w:t>]</w:t>
            </w:r>
          </w:p>
          <w:p w14:paraId="291B850A" w14:textId="77777777" w:rsidR="00762D34" w:rsidRPr="002F5F3A" w:rsidRDefault="00762D34" w:rsidP="00C403CD">
            <w:pPr>
              <w:pStyle w:val="aa"/>
              <w:ind w:right="20"/>
              <w:rPr>
                <w:rFonts w:eastAsia="굴림"/>
              </w:rPr>
            </w:pPr>
          </w:p>
          <w:p w14:paraId="1FCBA77A"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opaque-area</w:t>
            </w:r>
            <w:r w:rsidRPr="002F5F3A">
              <w:rPr>
                <w:rFonts w:eastAsia="굴림"/>
              </w:rPr>
              <w:t>] [</w:t>
            </w:r>
            <w:r w:rsidRPr="002F5F3A">
              <w:rPr>
                <w:rFonts w:eastAsia="굴림"/>
                <w:i/>
              </w:rPr>
              <w:t>link-state-id</w:t>
            </w:r>
            <w:r w:rsidRPr="002F5F3A">
              <w:rPr>
                <w:rFonts w:eastAsia="굴림"/>
              </w:rPr>
              <w:t>]</w:t>
            </w:r>
          </w:p>
          <w:p w14:paraId="62E4BACD" w14:textId="77777777" w:rsidR="00762D34" w:rsidRPr="002F5F3A" w:rsidRDefault="00762D34" w:rsidP="00C403CD">
            <w:pPr>
              <w:pStyle w:val="aa"/>
              <w:ind w:right="20"/>
              <w:rPr>
                <w:rFonts w:eastAsia="굴림"/>
              </w:rPr>
            </w:pPr>
          </w:p>
          <w:p w14:paraId="7BDF2F3F"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opaque-as</w:t>
            </w:r>
            <w:r w:rsidRPr="002F5F3A">
              <w:rPr>
                <w:rFonts w:eastAsia="굴림"/>
              </w:rPr>
              <w:t>] [</w:t>
            </w:r>
            <w:r w:rsidRPr="002F5F3A">
              <w:rPr>
                <w:rFonts w:eastAsia="굴림"/>
                <w:i/>
              </w:rPr>
              <w:t>link-state-id</w:t>
            </w:r>
            <w:r w:rsidRPr="002F5F3A">
              <w:rPr>
                <w:rFonts w:eastAsia="굴림"/>
              </w:rPr>
              <w:t>]</w:t>
            </w:r>
          </w:p>
        </w:tc>
        <w:tc>
          <w:tcPr>
            <w:tcW w:w="3755" w:type="dxa"/>
          </w:tcPr>
          <w:p w14:paraId="3C248FDA" w14:textId="77777777" w:rsidR="00762D34" w:rsidRPr="002F5F3A" w:rsidRDefault="00762D34" w:rsidP="00C403CD">
            <w:pPr>
              <w:pStyle w:val="aa"/>
              <w:ind w:right="20"/>
              <w:rPr>
                <w:rFonts w:eastAsia="굴림"/>
              </w:rPr>
            </w:pPr>
            <w:r w:rsidRPr="002F5F3A">
              <w:rPr>
                <w:rFonts w:eastAsia="굴림"/>
              </w:rPr>
              <w:t>Shows OSPF database</w:t>
            </w:r>
          </w:p>
        </w:tc>
      </w:tr>
      <w:tr w:rsidR="00762D34" w14:paraId="324D7B69" w14:textId="77777777" w:rsidTr="000615FA">
        <w:tc>
          <w:tcPr>
            <w:tcW w:w="5245" w:type="dxa"/>
          </w:tcPr>
          <w:p w14:paraId="255D2EC5"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flood-list </w:t>
            </w:r>
            <w:r w:rsidRPr="002F5F3A">
              <w:rPr>
                <w:rFonts w:eastAsia="굴림"/>
              </w:rPr>
              <w:t>[</w:t>
            </w:r>
            <w:r w:rsidRPr="002F5F3A">
              <w:rPr>
                <w:rFonts w:eastAsia="굴림"/>
                <w:i/>
              </w:rPr>
              <w:t>interface-name</w:t>
            </w:r>
            <w:r w:rsidRPr="002F5F3A">
              <w:rPr>
                <w:rFonts w:eastAsia="굴림"/>
              </w:rPr>
              <w:t>]</w:t>
            </w:r>
          </w:p>
        </w:tc>
        <w:tc>
          <w:tcPr>
            <w:tcW w:w="3755" w:type="dxa"/>
          </w:tcPr>
          <w:p w14:paraId="02D7F7E3" w14:textId="77777777" w:rsidR="00762D34" w:rsidRPr="002F5F3A" w:rsidRDefault="00762D34" w:rsidP="00C403CD">
            <w:pPr>
              <w:pStyle w:val="aa"/>
              <w:ind w:right="20"/>
              <w:rPr>
                <w:rFonts w:eastAsia="굴림"/>
              </w:rPr>
            </w:pPr>
            <w:r w:rsidRPr="002F5F3A">
              <w:rPr>
                <w:rFonts w:eastAsia="굴림"/>
              </w:rPr>
              <w:t>Shows all LSAs that will be Flooding</w:t>
            </w:r>
          </w:p>
        </w:tc>
      </w:tr>
      <w:tr w:rsidR="00762D34" w14:paraId="5441A184" w14:textId="77777777" w:rsidTr="000615FA">
        <w:tc>
          <w:tcPr>
            <w:tcW w:w="5245" w:type="dxa"/>
          </w:tcPr>
          <w:p w14:paraId="61842A9C"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interface </w:t>
            </w:r>
            <w:r w:rsidRPr="002F5F3A">
              <w:rPr>
                <w:rFonts w:eastAsia="굴림"/>
              </w:rPr>
              <w:t>[</w:t>
            </w:r>
            <w:r w:rsidRPr="002F5F3A">
              <w:rPr>
                <w:rFonts w:eastAsia="굴림"/>
                <w:i/>
              </w:rPr>
              <w:t>interface-name</w:t>
            </w:r>
            <w:r w:rsidRPr="002F5F3A">
              <w:rPr>
                <w:rFonts w:eastAsia="굴림"/>
              </w:rPr>
              <w:t>]</w:t>
            </w:r>
          </w:p>
        </w:tc>
        <w:tc>
          <w:tcPr>
            <w:tcW w:w="3755" w:type="dxa"/>
          </w:tcPr>
          <w:p w14:paraId="26638DBF" w14:textId="77777777" w:rsidR="00762D34" w:rsidRPr="002F5F3A" w:rsidRDefault="00762D34" w:rsidP="00C403CD">
            <w:pPr>
              <w:pStyle w:val="aa"/>
              <w:ind w:right="20"/>
              <w:rPr>
                <w:rFonts w:eastAsia="굴림"/>
              </w:rPr>
            </w:pPr>
            <w:r w:rsidRPr="002F5F3A">
              <w:rPr>
                <w:rFonts w:eastAsia="굴림"/>
              </w:rPr>
              <w:t>Shows OSPF interface information</w:t>
            </w:r>
          </w:p>
        </w:tc>
      </w:tr>
      <w:tr w:rsidR="00762D34" w14:paraId="0D0729AB" w14:textId="77777777" w:rsidTr="000615FA">
        <w:tc>
          <w:tcPr>
            <w:tcW w:w="5245" w:type="dxa"/>
          </w:tcPr>
          <w:p w14:paraId="74DE2994"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neighbor </w:t>
            </w:r>
            <w:r w:rsidRPr="002F5F3A">
              <w:rPr>
                <w:rFonts w:eastAsia="굴림"/>
              </w:rPr>
              <w:t>[</w:t>
            </w:r>
            <w:r w:rsidRPr="002F5F3A">
              <w:rPr>
                <w:rFonts w:eastAsia="굴림"/>
                <w:i/>
              </w:rPr>
              <w:t>neighbor-id</w:t>
            </w:r>
            <w:r w:rsidRPr="002F5F3A">
              <w:rPr>
                <w:rFonts w:eastAsia="굴림"/>
              </w:rPr>
              <w:t>] [</w:t>
            </w:r>
            <w:r w:rsidRPr="002F5F3A">
              <w:rPr>
                <w:rFonts w:eastAsia="굴림"/>
                <w:b/>
              </w:rPr>
              <w:t>detail</w:t>
            </w:r>
            <w:r w:rsidRPr="002F5F3A">
              <w:rPr>
                <w:rFonts w:eastAsia="굴림"/>
              </w:rPr>
              <w:t>]</w:t>
            </w:r>
          </w:p>
        </w:tc>
        <w:tc>
          <w:tcPr>
            <w:tcW w:w="3755" w:type="dxa"/>
          </w:tcPr>
          <w:p w14:paraId="09EE10CC" w14:textId="77777777" w:rsidR="00762D34" w:rsidRPr="002F5F3A" w:rsidRDefault="00762D34" w:rsidP="00C403CD">
            <w:pPr>
              <w:pStyle w:val="aa"/>
              <w:ind w:right="20"/>
              <w:rPr>
                <w:rFonts w:eastAsia="굴림"/>
              </w:rPr>
            </w:pPr>
            <w:r w:rsidRPr="002F5F3A">
              <w:rPr>
                <w:rFonts w:eastAsia="굴림"/>
              </w:rPr>
              <w:t>Shows OSPF neighbor information</w:t>
            </w:r>
          </w:p>
        </w:tc>
      </w:tr>
      <w:tr w:rsidR="00762D34" w14:paraId="66B3CDDF" w14:textId="77777777" w:rsidTr="000615FA">
        <w:tc>
          <w:tcPr>
            <w:tcW w:w="5245" w:type="dxa"/>
          </w:tcPr>
          <w:p w14:paraId="66D64A81"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summary-address</w:t>
            </w:r>
          </w:p>
        </w:tc>
        <w:tc>
          <w:tcPr>
            <w:tcW w:w="3755" w:type="dxa"/>
          </w:tcPr>
          <w:p w14:paraId="45F51858" w14:textId="77777777" w:rsidR="00762D34" w:rsidRPr="002F5F3A" w:rsidRDefault="00762D34" w:rsidP="00C403CD">
            <w:pPr>
              <w:pStyle w:val="aa"/>
              <w:ind w:right="20"/>
              <w:rPr>
                <w:rFonts w:eastAsia="굴림"/>
              </w:rPr>
            </w:pPr>
            <w:r w:rsidRPr="002F5F3A">
              <w:rPr>
                <w:rFonts w:eastAsia="굴림"/>
              </w:rPr>
              <w:t xml:space="preserve">Shows all summary address information on Redistribution </w:t>
            </w:r>
          </w:p>
        </w:tc>
      </w:tr>
      <w:tr w:rsidR="00762D34" w14:paraId="4BB52D4A" w14:textId="77777777" w:rsidTr="000615FA">
        <w:tc>
          <w:tcPr>
            <w:tcW w:w="5245" w:type="dxa"/>
          </w:tcPr>
          <w:p w14:paraId="1AEDBF0D" w14:textId="77777777"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traffic </w:t>
            </w:r>
          </w:p>
        </w:tc>
        <w:tc>
          <w:tcPr>
            <w:tcW w:w="3755" w:type="dxa"/>
          </w:tcPr>
          <w:p w14:paraId="2DC723CD" w14:textId="77777777" w:rsidR="00762D34" w:rsidRPr="002F5F3A" w:rsidRDefault="00762D34" w:rsidP="00C403CD">
            <w:pPr>
              <w:pStyle w:val="aa"/>
              <w:ind w:right="20"/>
              <w:rPr>
                <w:rFonts w:eastAsia="굴림"/>
              </w:rPr>
            </w:pPr>
            <w:r w:rsidRPr="002F5F3A">
              <w:rPr>
                <w:rFonts w:eastAsia="굴림"/>
              </w:rPr>
              <w:t>Shows OSPF traffic statistics</w:t>
            </w:r>
          </w:p>
        </w:tc>
      </w:tr>
      <w:tr w:rsidR="00762D34" w14:paraId="4D70FE54" w14:textId="77777777" w:rsidTr="000615FA">
        <w:tc>
          <w:tcPr>
            <w:tcW w:w="5245" w:type="dxa"/>
          </w:tcPr>
          <w:p w14:paraId="0097441B" w14:textId="77777777"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virtual-links</w:t>
            </w:r>
          </w:p>
        </w:tc>
        <w:tc>
          <w:tcPr>
            <w:tcW w:w="3755" w:type="dxa"/>
          </w:tcPr>
          <w:p w14:paraId="461C7994" w14:textId="77777777" w:rsidR="00762D34" w:rsidRPr="002F5F3A" w:rsidRDefault="00762D34" w:rsidP="00C403CD">
            <w:pPr>
              <w:pStyle w:val="aa"/>
              <w:ind w:right="20"/>
              <w:rPr>
                <w:rFonts w:eastAsia="굴림"/>
              </w:rPr>
            </w:pPr>
            <w:r w:rsidRPr="002F5F3A">
              <w:rPr>
                <w:rFonts w:eastAsia="굴림"/>
              </w:rPr>
              <w:t>Shows OSPF virtual link information</w:t>
            </w:r>
          </w:p>
        </w:tc>
      </w:tr>
    </w:tbl>
    <w:p w14:paraId="02D9C079" w14:textId="77777777" w:rsidR="007A3FD1" w:rsidRDefault="00762D34" w:rsidP="00C403CD">
      <w:pPr>
        <w:pStyle w:val="a3"/>
        <w:ind w:left="0" w:right="20"/>
      </w:pPr>
      <w:r w:rsidRPr="002F5F3A">
        <w:t>Use the following command in EXEC mode to restart OSPF process.</w:t>
      </w:r>
    </w:p>
    <w:p w14:paraId="76B9A145" w14:textId="77777777" w:rsidR="00762D34" w:rsidRDefault="006A4BB0" w:rsidP="00C403CD">
      <w:pPr>
        <w:pStyle w:val="afffff3"/>
        <w:ind w:left="0" w:right="20"/>
      </w:pPr>
      <w:bookmarkStart w:id="1778" w:name="_Toc294800850"/>
      <w:bookmarkStart w:id="1779" w:name="_Toc294800886"/>
      <w:bookmarkStart w:id="1780" w:name="_Toc294856174"/>
      <w:bookmarkStart w:id="1781" w:name="_Toc39157525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115</w:t>
      </w:r>
      <w:r w:rsidR="005832B8">
        <w:fldChar w:fldCharType="end"/>
      </w:r>
      <w:r w:rsidR="00D63F0E">
        <w:rPr>
          <w:rFonts w:hint="eastAsia"/>
        </w:rPr>
        <w:t xml:space="preserve"> </w:t>
      </w:r>
      <w:r w:rsidR="00762D34">
        <w:rPr>
          <w:rFonts w:hint="eastAsia"/>
        </w:rPr>
        <w:t>Maintaining OSPF CLI</w:t>
      </w:r>
      <w:bookmarkEnd w:id="1778"/>
      <w:bookmarkEnd w:id="1779"/>
      <w:bookmarkEnd w:id="1780"/>
      <w:bookmarkEnd w:id="1781"/>
    </w:p>
    <w:tbl>
      <w:tblPr>
        <w:tblStyle w:val="CLIWide"/>
        <w:tblW w:w="0" w:type="auto"/>
        <w:tblLook w:val="01E0" w:firstRow="1" w:lastRow="1" w:firstColumn="1" w:lastColumn="1" w:noHBand="0" w:noVBand="0"/>
      </w:tblPr>
      <w:tblGrid>
        <w:gridCol w:w="4330"/>
        <w:gridCol w:w="3602"/>
      </w:tblGrid>
      <w:tr w:rsidR="00762D34" w14:paraId="0F97B6FA"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A6CC091" w14:textId="77777777" w:rsidR="00762D34" w:rsidRPr="002F5F3A" w:rsidRDefault="00762D34" w:rsidP="00C403CD">
            <w:pPr>
              <w:pStyle w:val="ab"/>
              <w:ind w:right="20"/>
              <w:rPr>
                <w:rFonts w:eastAsia="굴림"/>
                <w:b w:val="0"/>
              </w:rPr>
            </w:pPr>
            <w:r w:rsidRPr="002F5F3A">
              <w:rPr>
                <w:rFonts w:eastAsia="굴림"/>
                <w:b w:val="0"/>
              </w:rPr>
              <w:t>Command</w:t>
            </w:r>
          </w:p>
        </w:tc>
        <w:tc>
          <w:tcPr>
            <w:tcW w:w="3735" w:type="dxa"/>
          </w:tcPr>
          <w:p w14:paraId="492445D4"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14598625" w14:textId="77777777" w:rsidTr="000615FA">
        <w:tc>
          <w:tcPr>
            <w:tcW w:w="5245" w:type="dxa"/>
          </w:tcPr>
          <w:p w14:paraId="4A5349F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clear ip ospf </w:t>
            </w:r>
            <w:r w:rsidRPr="002F5F3A">
              <w:rPr>
                <w:rFonts w:eastAsia="굴림"/>
              </w:rPr>
              <w:t>[</w:t>
            </w:r>
            <w:r w:rsidRPr="002F5F3A">
              <w:rPr>
                <w:rFonts w:eastAsia="굴림"/>
                <w:i/>
              </w:rPr>
              <w:t>process-id</w:t>
            </w:r>
            <w:r w:rsidRPr="002F5F3A">
              <w:rPr>
                <w:rFonts w:eastAsia="굴림"/>
              </w:rPr>
              <w:t>] {</w:t>
            </w:r>
            <w:r w:rsidRPr="002F5F3A">
              <w:rPr>
                <w:rFonts w:eastAsia="굴림"/>
                <w:b/>
              </w:rPr>
              <w:t>process</w:t>
            </w:r>
            <w:r w:rsidRPr="002F5F3A">
              <w:rPr>
                <w:rFonts w:eastAsia="굴림"/>
              </w:rPr>
              <w:t xml:space="preserve"> | </w:t>
            </w:r>
            <w:r w:rsidRPr="002F5F3A">
              <w:rPr>
                <w:rFonts w:eastAsia="굴림"/>
                <w:b/>
              </w:rPr>
              <w:t>redistribution</w:t>
            </w:r>
            <w:r w:rsidRPr="002F5F3A">
              <w:rPr>
                <w:rFonts w:eastAsia="굴림"/>
              </w:rPr>
              <w:t xml:space="preserve"> | </w:t>
            </w:r>
            <w:r w:rsidRPr="002F5F3A">
              <w:rPr>
                <w:rFonts w:eastAsia="굴림"/>
                <w:b/>
              </w:rPr>
              <w:t>counters</w:t>
            </w:r>
            <w:r w:rsidRPr="002F5F3A">
              <w:rPr>
                <w:rFonts w:eastAsia="굴림"/>
              </w:rPr>
              <w:t xml:space="preserve"> | </w:t>
            </w:r>
            <w:r w:rsidRPr="002F5F3A">
              <w:rPr>
                <w:rFonts w:eastAsia="굴림"/>
                <w:b/>
              </w:rPr>
              <w:t>traffic</w:t>
            </w:r>
            <w:r w:rsidRPr="002F5F3A">
              <w:rPr>
                <w:rFonts w:eastAsia="굴림"/>
              </w:rPr>
              <w:t>}</w:t>
            </w:r>
          </w:p>
        </w:tc>
        <w:tc>
          <w:tcPr>
            <w:tcW w:w="3735" w:type="dxa"/>
          </w:tcPr>
          <w:p w14:paraId="78489A6F" w14:textId="77777777" w:rsidR="00762D34" w:rsidRPr="002F5F3A" w:rsidRDefault="00762D34" w:rsidP="00C403CD">
            <w:pPr>
              <w:pStyle w:val="aa"/>
              <w:ind w:right="20"/>
              <w:rPr>
                <w:rFonts w:eastAsia="굴림"/>
              </w:rPr>
            </w:pPr>
            <w:r w:rsidRPr="002F5F3A">
              <w:rPr>
                <w:rFonts w:eastAsia="굴림"/>
              </w:rPr>
              <w:t xml:space="preserve">Restarts OSPF process/counters/redistribution/traffic </w:t>
            </w:r>
          </w:p>
        </w:tc>
      </w:tr>
    </w:tbl>
    <w:p w14:paraId="497BE99F" w14:textId="77777777" w:rsidR="00A94F08" w:rsidRDefault="00A94F08" w:rsidP="00C403CD">
      <w:pPr>
        <w:ind w:right="20"/>
      </w:pPr>
    </w:p>
    <w:p w14:paraId="31BE4ABC" w14:textId="77777777" w:rsidR="00A94F08" w:rsidRDefault="00A94F08" w:rsidP="00C403CD">
      <w:pPr>
        <w:ind w:right="20"/>
      </w:pPr>
      <w:r>
        <w:br w:type="page"/>
      </w:r>
    </w:p>
    <w:p w14:paraId="12FEB71F"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bookmarkStart w:id="1782" w:name="_Toc434823002"/>
      <w:bookmarkStart w:id="1783" w:name="_Toc294856721"/>
      <w:bookmarkStart w:id="1784" w:name="_Toc294857223"/>
      <w:bookmarkStart w:id="1785" w:name="_Toc391378354"/>
    </w:p>
    <w:p w14:paraId="07AF5C85"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721C6FB1"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3A3C22ED"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24E16F5F"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2B90713E"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61341B63" w14:textId="77777777" w:rsidR="00586661" w:rsidRPr="00586661" w:rsidRDefault="00586661" w:rsidP="002B424F">
      <w:pPr>
        <w:pStyle w:val="afffff4"/>
        <w:keepNext/>
        <w:pageBreakBefore/>
        <w:numPr>
          <w:ilvl w:val="0"/>
          <w:numId w:val="34"/>
        </w:numPr>
        <w:spacing w:after="480" w:line="240" w:lineRule="auto"/>
        <w:ind w:leftChars="0"/>
        <w:jc w:val="right"/>
        <w:outlineLvl w:val="0"/>
        <w:rPr>
          <w:rFonts w:eastAsiaTheme="minorEastAsia"/>
          <w:b/>
          <w:i/>
          <w:vanish/>
          <w:sz w:val="40"/>
          <w:szCs w:val="40"/>
        </w:rPr>
      </w:pPr>
    </w:p>
    <w:p w14:paraId="0EF37028" w14:textId="5F5529DE" w:rsidR="00586661" w:rsidRDefault="00586661" w:rsidP="002B424F">
      <w:pPr>
        <w:pStyle w:val="1"/>
        <w:numPr>
          <w:ilvl w:val="0"/>
          <w:numId w:val="34"/>
        </w:numPr>
      </w:pPr>
      <w:bookmarkStart w:id="1786" w:name="_Toc445130900"/>
      <w:r>
        <w:rPr>
          <w:rFonts w:hint="eastAsia"/>
        </w:rPr>
        <w:lastRenderedPageBreak/>
        <w:t>IS-IS</w:t>
      </w:r>
      <w:bookmarkEnd w:id="1782"/>
      <w:bookmarkEnd w:id="1786"/>
      <w:r>
        <w:rPr>
          <w:rFonts w:hint="eastAsia"/>
        </w:rPr>
        <w:t xml:space="preserve"> </w:t>
      </w:r>
    </w:p>
    <w:p w14:paraId="2C22678E" w14:textId="77777777" w:rsidR="00586661" w:rsidRDefault="00586661" w:rsidP="00586661">
      <w:pPr>
        <w:ind w:right="20"/>
      </w:pPr>
    </w:p>
    <w:p w14:paraId="3EEB6ED4" w14:textId="77777777" w:rsidR="00586661" w:rsidRDefault="00586661" w:rsidP="00586661">
      <w:pPr>
        <w:pStyle w:val="-1"/>
        <w:ind w:left="0" w:right="20"/>
      </w:pPr>
      <w:r>
        <w:t>This chapter introduces IS-IS (Intermediate System to Intermediate System) routing protocol.</w:t>
      </w:r>
    </w:p>
    <w:p w14:paraId="6907965A" w14:textId="77777777" w:rsidR="00586661" w:rsidRDefault="00586661" w:rsidP="00586661">
      <w:pPr>
        <w:ind w:right="20"/>
      </w:pPr>
    </w:p>
    <w:p w14:paraId="631FE4A4" w14:textId="77777777" w:rsidR="00586661" w:rsidRDefault="00586661" w:rsidP="00586661">
      <w:pPr>
        <w:widowControl/>
        <w:wordWrap/>
        <w:snapToGrid/>
        <w:spacing w:line="240" w:lineRule="auto"/>
        <w:jc w:val="left"/>
      </w:pPr>
      <w:r>
        <w:rPr>
          <w:rFonts w:hint="eastAsia"/>
          <w:kern w:val="0"/>
        </w:rPr>
        <w:br w:type="page"/>
      </w:r>
    </w:p>
    <w:p w14:paraId="599361A3" w14:textId="77777777" w:rsidR="00586661" w:rsidRDefault="00586661" w:rsidP="00586661">
      <w:pPr>
        <w:pStyle w:val="2"/>
        <w:ind w:right="20"/>
      </w:pPr>
      <w:bookmarkStart w:id="1787" w:name="_Toc434823003"/>
      <w:bookmarkStart w:id="1788" w:name="_Toc445130901"/>
      <w:r>
        <w:lastRenderedPageBreak/>
        <w:t>IS-IS Overview</w:t>
      </w:r>
      <w:bookmarkEnd w:id="1787"/>
      <w:bookmarkEnd w:id="1788"/>
    </w:p>
    <w:p w14:paraId="06157FF0" w14:textId="77777777" w:rsidR="00586661" w:rsidRDefault="00586661" w:rsidP="00586661">
      <w:pPr>
        <w:pStyle w:val="MainText1forCSManual"/>
        <w:rPr>
          <w:lang w:val="en"/>
        </w:rPr>
      </w:pPr>
      <w:r>
        <w:rPr>
          <w:b/>
          <w:bCs/>
          <w:lang w:val="en"/>
        </w:rPr>
        <w:t>Intermediate System to Intermediate System</w:t>
      </w:r>
      <w:r>
        <w:rPr>
          <w:lang w:val="en"/>
        </w:rPr>
        <w:t xml:space="preserve"> (</w:t>
      </w:r>
      <w:r>
        <w:rPr>
          <w:b/>
          <w:bCs/>
          <w:lang w:val="en"/>
        </w:rPr>
        <w:t>IS-IS</w:t>
      </w:r>
      <w:r>
        <w:rPr>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Default="00586661" w:rsidP="00586661">
      <w:pPr>
        <w:pStyle w:val="MainText1forCSManual"/>
        <w:rPr>
          <w:bCs/>
          <w:lang w:val="en"/>
        </w:rPr>
      </w:pPr>
      <w:r>
        <w:rPr>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Default="00586661" w:rsidP="00586661">
      <w:pPr>
        <w:pStyle w:val="MainText1forCSManual"/>
        <w:rPr>
          <w:bCs/>
          <w:lang w:val="en"/>
        </w:rPr>
      </w:pPr>
      <w:r>
        <w:rPr>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Default="00586661" w:rsidP="00586661">
      <w:pPr>
        <w:ind w:right="20"/>
      </w:pPr>
    </w:p>
    <w:p w14:paraId="2C3891D6" w14:textId="77777777" w:rsidR="00586661" w:rsidRDefault="00586661" w:rsidP="00586661">
      <w:pPr>
        <w:ind w:right="20"/>
        <w:rPr>
          <w:rFonts w:ascii="Arial" w:eastAsia="맑은 고딕"/>
          <w:b/>
          <w:bCs/>
          <w:w w:val="105"/>
          <w:sz w:val="24"/>
          <w:szCs w:val="24"/>
        </w:rPr>
      </w:pPr>
      <w:r>
        <w:rPr>
          <w:rFonts w:ascii="Arial" w:eastAsia="맑은 고딕"/>
          <w:b/>
          <w:bCs/>
          <w:w w:val="105"/>
          <w:sz w:val="24"/>
          <w:szCs w:val="24"/>
        </w:rPr>
        <w:t>IS Address Assignment</w:t>
      </w:r>
    </w:p>
    <w:p w14:paraId="113F9669" w14:textId="77777777" w:rsidR="00586661" w:rsidRDefault="00586661" w:rsidP="00586661">
      <w:pPr>
        <w:ind w:right="20"/>
        <w:rPr>
          <w:rFonts w:ascii="Arial" w:eastAsia="맑은 고딕" w:cs="굴림"/>
          <w:noProof/>
        </w:rPr>
      </w:pPr>
      <w:r>
        <w:rPr>
          <w:rFonts w:ascii="Arial" w:eastAsia="맑은 고딕" w:cs="굴림"/>
          <w:noProof/>
        </w:rPr>
        <w:t>An IS is identified by an address known as a Network Entity Title (NET). The NET is the address of a Network</w:t>
      </w:r>
    </w:p>
    <w:p w14:paraId="4F7A018D" w14:textId="77777777" w:rsidR="00586661" w:rsidRDefault="00586661" w:rsidP="00586661">
      <w:pPr>
        <w:ind w:right="20"/>
        <w:rPr>
          <w:rFonts w:ascii="Arial" w:eastAsia="맑은 고딕" w:cs="굴림"/>
          <w:noProof/>
        </w:rPr>
      </w:pPr>
      <w:r>
        <w:rPr>
          <w:rFonts w:ascii="Arial" w:eastAsia="맑은 고딕" w:cs="굴림"/>
          <w:noProof/>
        </w:rPr>
        <w:t>Service Access Point (NSAP), which identifies an instance of the IS-IS routing protocol running on an IS.</w:t>
      </w:r>
    </w:p>
    <w:p w14:paraId="169A5C09" w14:textId="77777777" w:rsidR="00586661" w:rsidRDefault="00586661" w:rsidP="00586661">
      <w:pPr>
        <w:ind w:right="20"/>
        <w:rPr>
          <w:rFonts w:ascii="Arial" w:eastAsia="맑은 고딕" w:cs="굴림"/>
          <w:noProof/>
        </w:rPr>
      </w:pPr>
      <w:r>
        <w:rPr>
          <w:rFonts w:ascii="Arial" w:eastAsia="맑은 고딕" w:cs="굴림"/>
          <w:noProof/>
        </w:rPr>
        <w:t>The NET may be 8 to 20 octets in length and consists of three parts:</w:t>
      </w:r>
    </w:p>
    <w:p w14:paraId="3AC988A1" w14:textId="77777777" w:rsidR="00586661" w:rsidRDefault="00586661" w:rsidP="00586661">
      <w:pPr>
        <w:ind w:right="20" w:firstLine="107"/>
        <w:rPr>
          <w:rFonts w:ascii="Arial" w:eastAsia="맑은 고딕" w:cs="굴림"/>
          <w:noProof/>
        </w:rPr>
      </w:pPr>
      <w:r>
        <w:rPr>
          <w:rFonts w:ascii="Arial" w:eastAsia="맑은 고딕" w:cs="굴림" w:hint="eastAsia"/>
          <w:noProof/>
        </w:rPr>
        <w:t>•</w:t>
      </w:r>
      <w:r>
        <w:rPr>
          <w:rFonts w:ascii="Arial" w:eastAsia="맑은 고딕" w:cs="굴림"/>
          <w:noProof/>
        </w:rPr>
        <w:t xml:space="preserve"> Area address</w:t>
      </w:r>
      <w:r>
        <w:rPr>
          <w:rFonts w:ascii="Arial" w:eastAsia="맑은 고딕" w:cs="굴림" w:hint="eastAsia"/>
          <w:noProof/>
        </w:rPr>
        <w:t>—</w:t>
      </w:r>
      <w:r>
        <w:rPr>
          <w:rFonts w:ascii="Arial" w:eastAsia="맑은 고딕" w:cs="굴림"/>
          <w:noProof/>
        </w:rPr>
        <w:t>This field is 1 to 13 octets in length and is composed of high-order octets of the address.</w:t>
      </w:r>
    </w:p>
    <w:p w14:paraId="608B6DA4" w14:textId="77777777" w:rsidR="00586661" w:rsidRDefault="00586661" w:rsidP="00586661">
      <w:pPr>
        <w:ind w:right="20" w:firstLine="90"/>
        <w:rPr>
          <w:rFonts w:ascii="Arial" w:eastAsia="맑은 고딕" w:cs="굴림"/>
          <w:noProof/>
        </w:rPr>
      </w:pPr>
      <w:r>
        <w:rPr>
          <w:rFonts w:ascii="Arial" w:eastAsia="맑은 고딕" w:cs="굴림" w:hint="eastAsia"/>
          <w:noProof/>
        </w:rPr>
        <w:t>•</w:t>
      </w:r>
      <w:r>
        <w:rPr>
          <w:rFonts w:ascii="Arial" w:eastAsia="맑은 고딕" w:cs="굴림"/>
          <w:noProof/>
        </w:rPr>
        <w:t xml:space="preserve"> System ID</w:t>
      </w:r>
      <w:r>
        <w:rPr>
          <w:rFonts w:ascii="Arial" w:eastAsia="맑은 고딕" w:cs="굴림" w:hint="eastAsia"/>
          <w:noProof/>
        </w:rPr>
        <w:t>—</w:t>
      </w:r>
      <w:r>
        <w:rPr>
          <w:rFonts w:ascii="Arial" w:eastAsia="맑은 고딕" w:cs="굴림"/>
          <w:noProof/>
        </w:rPr>
        <w:t>This field is 6 octets long and immediately follows the area address. When the IS operates</w:t>
      </w:r>
    </w:p>
    <w:p w14:paraId="5FFA0EA8" w14:textId="77777777" w:rsidR="00586661" w:rsidRDefault="00586661" w:rsidP="00586661">
      <w:pPr>
        <w:ind w:right="20"/>
        <w:rPr>
          <w:rFonts w:ascii="Arial" w:eastAsia="맑은 고딕" w:cs="굴림"/>
          <w:noProof/>
        </w:rPr>
      </w:pPr>
      <w:r>
        <w:rPr>
          <w:rFonts w:ascii="Arial" w:eastAsia="맑은 고딕" w:cs="굴림"/>
          <w:noProof/>
        </w:rPr>
        <w:t>at Level 1, the system ID must be unique among all the Level-1 devices in the same area. When the IS</w:t>
      </w:r>
    </w:p>
    <w:p w14:paraId="17113A52" w14:textId="77777777" w:rsidR="00586661" w:rsidRDefault="00586661" w:rsidP="00586661">
      <w:pPr>
        <w:ind w:right="20"/>
        <w:rPr>
          <w:rFonts w:ascii="Arial" w:eastAsia="맑은 고딕" w:cs="굴림"/>
          <w:noProof/>
        </w:rPr>
      </w:pPr>
      <w:r>
        <w:rPr>
          <w:rFonts w:ascii="Arial" w:eastAsia="맑은 고딕" w:cs="굴림"/>
          <w:noProof/>
        </w:rPr>
        <w:t>operates at Level 2, the system ID must be unique among all devices in the domain.</w:t>
      </w:r>
    </w:p>
    <w:p w14:paraId="0AF715DD" w14:textId="77777777" w:rsidR="00586661" w:rsidRDefault="00586661" w:rsidP="00586661">
      <w:pPr>
        <w:wordWrap/>
        <w:autoSpaceDE w:val="0"/>
        <w:autoSpaceDN w:val="0"/>
        <w:adjustRightInd w:val="0"/>
        <w:snapToGrid/>
        <w:spacing w:line="240" w:lineRule="auto"/>
        <w:ind w:firstLine="100"/>
        <w:jc w:val="left"/>
        <w:rPr>
          <w:rFonts w:ascii="Arial" w:eastAsia="맑은 고딕" w:cs="굴림"/>
          <w:noProof/>
        </w:rPr>
      </w:pPr>
      <w:r>
        <w:rPr>
          <w:rFonts w:ascii="Arial" w:eastAsia="맑은 고딕" w:cs="굴림" w:hint="eastAsia"/>
          <w:noProof/>
        </w:rPr>
        <w:t>•</w:t>
      </w:r>
      <w:r>
        <w:rPr>
          <w:rFonts w:ascii="Arial" w:eastAsia="맑은 고딕" w:cs="굴림"/>
          <w:noProof/>
        </w:rPr>
        <w:t xml:space="preserve"> NSEL</w:t>
      </w:r>
      <w:r>
        <w:rPr>
          <w:rFonts w:ascii="Arial" w:eastAsia="맑은 고딕" w:cs="굴림" w:hint="eastAsia"/>
          <w:noProof/>
        </w:rPr>
        <w:t>—</w:t>
      </w:r>
      <w:r>
        <w:rPr>
          <w:rFonts w:ascii="Arial" w:eastAsia="맑은 고딕" w:cs="굴림"/>
          <w:noProof/>
        </w:rPr>
        <w:t>The N-selector field is 1 octet in length and immediately follows the system ID. It must be set</w:t>
      </w:r>
    </w:p>
    <w:p w14:paraId="440E69FF" w14:textId="77777777" w:rsidR="00586661" w:rsidRDefault="00586661" w:rsidP="00586661">
      <w:pPr>
        <w:wordWrap/>
        <w:autoSpaceDE w:val="0"/>
        <w:autoSpaceDN w:val="0"/>
        <w:adjustRightInd w:val="0"/>
        <w:snapToGrid/>
        <w:spacing w:line="240" w:lineRule="auto"/>
        <w:jc w:val="left"/>
        <w:rPr>
          <w:rFonts w:ascii="Arial" w:eastAsia="맑은 고딕" w:cs="굴림"/>
          <w:noProof/>
        </w:rPr>
      </w:pPr>
      <w:r>
        <w:rPr>
          <w:rFonts w:ascii="Arial" w:eastAsia="맑은 고딕" w:cs="굴림"/>
          <w:noProof/>
        </w:rPr>
        <w:t>to 00.</w:t>
      </w:r>
    </w:p>
    <w:p w14:paraId="780523A4" w14:textId="77777777" w:rsidR="00586661" w:rsidRDefault="00586661" w:rsidP="00586661">
      <w:pPr>
        <w:wordWrap/>
        <w:autoSpaceDE w:val="0"/>
        <w:autoSpaceDN w:val="0"/>
        <w:adjustRightInd w:val="0"/>
        <w:snapToGrid/>
        <w:spacing w:line="240" w:lineRule="auto"/>
        <w:jc w:val="left"/>
        <w:rPr>
          <w:rFonts w:ascii="Arial" w:eastAsia="맑은 고딕" w:cs="굴림"/>
          <w:noProof/>
        </w:rPr>
      </w:pPr>
    </w:p>
    <w:p w14:paraId="783539C5" w14:textId="77777777" w:rsidR="00586661" w:rsidRDefault="00586661" w:rsidP="00586661">
      <w:pPr>
        <w:ind w:right="20" w:firstLine="100"/>
        <w:rPr>
          <w:rFonts w:ascii="Arial" w:eastAsia="맑은 고딕" w:cs="굴림"/>
          <w:noProof/>
        </w:rPr>
      </w:pPr>
      <w:r>
        <w:rPr>
          <w:rFonts w:ascii="Arial" w:eastAsia="맑은 고딕" w:cs="굴림"/>
          <w:noProof/>
        </w:rPr>
        <w:t>The figure below shows the format for the NET.</w:t>
      </w:r>
      <w:r>
        <w:rPr>
          <w:rFonts w:ascii="Arial" w:eastAsia="맑은 고딕" w:cs="굴림"/>
          <w:noProof/>
        </w:rPr>
        <w:tab/>
      </w:r>
    </w:p>
    <w:p w14:paraId="2CF629B0" w14:textId="613D5E7F" w:rsidR="00586661" w:rsidRDefault="00586661" w:rsidP="00586661">
      <w:pPr>
        <w:ind w:right="20" w:firstLine="107"/>
        <w:jc w:val="center"/>
        <w:rPr>
          <w:rFonts w:ascii="Arial" w:eastAsia="맑은 고딕" w:cs="굴림"/>
          <w:bCs/>
          <w:noProof/>
          <w:lang w:val="en"/>
        </w:rPr>
      </w:pPr>
      <w:r>
        <w:rPr>
          <w:rFonts w:ascii="Arial" w:eastAsia="맑은 고딕"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Default="00586661" w:rsidP="00586661">
      <w:pPr>
        <w:ind w:right="20"/>
        <w:rPr>
          <w:rFonts w:ascii="Arial" w:eastAsia="맑은 고딕" w:cs="굴림"/>
          <w:bCs/>
          <w:noProof/>
          <w:lang w:val="en"/>
        </w:rPr>
      </w:pPr>
    </w:p>
    <w:p w14:paraId="67D3B359" w14:textId="77777777" w:rsidR="00586661" w:rsidRDefault="00586661" w:rsidP="00586661">
      <w:pPr>
        <w:pStyle w:val="3"/>
        <w:kinsoku w:val="0"/>
        <w:overflowPunct w:val="0"/>
        <w:ind w:left="107" w:right="46"/>
        <w:rPr>
          <w:b w:val="0"/>
          <w:bCs w:val="0"/>
        </w:rPr>
      </w:pPr>
      <w:bookmarkStart w:id="1789" w:name="_Toc434823004"/>
      <w:bookmarkStart w:id="1790" w:name="_Toc445130902"/>
      <w:r>
        <w:rPr>
          <w:w w:val="105"/>
        </w:rPr>
        <w:t>IS-IS</w:t>
      </w:r>
      <w:r>
        <w:rPr>
          <w:spacing w:val="-35"/>
          <w:w w:val="105"/>
        </w:rPr>
        <w:t xml:space="preserve"> </w:t>
      </w:r>
      <w:r>
        <w:rPr>
          <w:w w:val="105"/>
        </w:rPr>
        <w:t>PDU</w:t>
      </w:r>
      <w:r>
        <w:rPr>
          <w:spacing w:val="-34"/>
          <w:w w:val="105"/>
        </w:rPr>
        <w:t xml:space="preserve"> </w:t>
      </w:r>
      <w:r>
        <w:rPr>
          <w:spacing w:val="-31"/>
          <w:w w:val="105"/>
        </w:rPr>
        <w:t>T</w:t>
      </w:r>
      <w:r>
        <w:rPr>
          <w:w w:val="105"/>
        </w:rPr>
        <w:t>ypes</w:t>
      </w:r>
      <w:bookmarkEnd w:id="1789"/>
      <w:bookmarkEnd w:id="1790"/>
    </w:p>
    <w:p w14:paraId="3F944542" w14:textId="77777777" w:rsidR="00586661" w:rsidRDefault="00586661" w:rsidP="00586661">
      <w:pPr>
        <w:pStyle w:val="MainText1forCSManual"/>
        <w:rPr>
          <w:color w:val="000000" w:themeColor="text1"/>
        </w:rPr>
      </w:pPr>
      <w:bookmarkStart w:id="1791" w:name="IIHs"/>
      <w:bookmarkStart w:id="1792" w:name="bookmark7"/>
      <w:bookmarkEnd w:id="1791"/>
      <w:bookmarkEnd w:id="1792"/>
      <w:r>
        <w:rPr>
          <w:color w:val="000000" w:themeColor="text1"/>
        </w:rPr>
        <w:t>ISs</w:t>
      </w:r>
      <w:r>
        <w:rPr>
          <w:color w:val="000000" w:themeColor="text1"/>
          <w:spacing w:val="-6"/>
        </w:rPr>
        <w:t xml:space="preserve"> </w:t>
      </w:r>
      <w:r>
        <w:rPr>
          <w:color w:val="000000" w:themeColor="text1"/>
        </w:rPr>
        <w:t>exchange</w:t>
      </w:r>
      <w:r>
        <w:rPr>
          <w:color w:val="000000" w:themeColor="text1"/>
          <w:spacing w:val="-5"/>
        </w:rPr>
        <w:t xml:space="preserve"> </w:t>
      </w:r>
      <w:r>
        <w:rPr>
          <w:color w:val="000000" w:themeColor="text1"/>
        </w:rPr>
        <w:t>routing</w:t>
      </w:r>
      <w:r>
        <w:rPr>
          <w:color w:val="000000" w:themeColor="text1"/>
          <w:spacing w:val="-6"/>
        </w:rPr>
        <w:t xml:space="preserve"> </w:t>
      </w:r>
      <w:r>
        <w:rPr>
          <w:color w:val="000000" w:themeColor="text1"/>
        </w:rPr>
        <w:t>information</w:t>
      </w:r>
      <w:r>
        <w:rPr>
          <w:color w:val="000000" w:themeColor="text1"/>
          <w:spacing w:val="-5"/>
        </w:rPr>
        <w:t xml:space="preserve"> </w:t>
      </w:r>
      <w:r>
        <w:rPr>
          <w:color w:val="000000" w:themeColor="text1"/>
        </w:rPr>
        <w:t>with</w:t>
      </w:r>
      <w:r>
        <w:rPr>
          <w:color w:val="000000" w:themeColor="text1"/>
          <w:spacing w:val="-6"/>
        </w:rPr>
        <w:t xml:space="preserve"> </w:t>
      </w:r>
      <w:r>
        <w:rPr>
          <w:color w:val="000000" w:themeColor="text1"/>
        </w:rPr>
        <w:t>their</w:t>
      </w:r>
      <w:r>
        <w:rPr>
          <w:color w:val="000000" w:themeColor="text1"/>
          <w:spacing w:val="-5"/>
        </w:rPr>
        <w:t xml:space="preserve"> </w:t>
      </w:r>
      <w:r>
        <w:rPr>
          <w:color w:val="000000" w:themeColor="text1"/>
        </w:rPr>
        <w:t>peers</w:t>
      </w:r>
      <w:r>
        <w:rPr>
          <w:color w:val="000000" w:themeColor="text1"/>
          <w:spacing w:val="-6"/>
        </w:rPr>
        <w:t xml:space="preserve"> </w:t>
      </w:r>
      <w:r>
        <w:rPr>
          <w:color w:val="000000" w:themeColor="text1"/>
        </w:rPr>
        <w:t>using</w:t>
      </w:r>
      <w:r>
        <w:rPr>
          <w:color w:val="000000" w:themeColor="text1"/>
          <w:spacing w:val="-6"/>
        </w:rPr>
        <w:t xml:space="preserve"> </w:t>
      </w:r>
      <w:r>
        <w:rPr>
          <w:color w:val="000000" w:themeColor="text1"/>
        </w:rPr>
        <w:t>protocol</w:t>
      </w:r>
      <w:r>
        <w:rPr>
          <w:color w:val="000000" w:themeColor="text1"/>
          <w:spacing w:val="-5"/>
        </w:rPr>
        <w:t xml:space="preserve"> </w:t>
      </w:r>
      <w:r>
        <w:rPr>
          <w:color w:val="000000" w:themeColor="text1"/>
        </w:rPr>
        <w:t>data</w:t>
      </w:r>
      <w:r>
        <w:rPr>
          <w:color w:val="000000" w:themeColor="text1"/>
          <w:spacing w:val="-6"/>
        </w:rPr>
        <w:t xml:space="preserve"> </w:t>
      </w:r>
      <w:r>
        <w:rPr>
          <w:color w:val="000000" w:themeColor="text1"/>
        </w:rPr>
        <w:t>units</w:t>
      </w:r>
      <w:r>
        <w:rPr>
          <w:color w:val="000000" w:themeColor="text1"/>
          <w:spacing w:val="-5"/>
        </w:rPr>
        <w:t xml:space="preserve"> </w:t>
      </w:r>
      <w:r>
        <w:rPr>
          <w:color w:val="000000" w:themeColor="text1"/>
        </w:rPr>
        <w:t>(PDUs).</w:t>
      </w:r>
      <w:r>
        <w:rPr>
          <w:color w:val="000000" w:themeColor="text1"/>
          <w:spacing w:val="-6"/>
        </w:rPr>
        <w:t xml:space="preserve"> </w:t>
      </w:r>
      <w:r>
        <w:rPr>
          <w:color w:val="000000" w:themeColor="text1"/>
        </w:rPr>
        <w:t>The</w:t>
      </w:r>
      <w:r>
        <w:rPr>
          <w:color w:val="000000" w:themeColor="text1"/>
          <w:spacing w:val="-5"/>
        </w:rPr>
        <w:t xml:space="preserve"> </w:t>
      </w:r>
      <w:r>
        <w:rPr>
          <w:color w:val="000000" w:themeColor="text1"/>
        </w:rPr>
        <w:t>following</w:t>
      </w:r>
      <w:r>
        <w:rPr>
          <w:color w:val="000000" w:themeColor="text1"/>
          <w:spacing w:val="-6"/>
        </w:rPr>
        <w:t xml:space="preserve"> </w:t>
      </w:r>
      <w:r>
        <w:rPr>
          <w:color w:val="000000" w:themeColor="text1"/>
        </w:rPr>
        <w:t>types</w:t>
      </w:r>
      <w:r>
        <w:rPr>
          <w:color w:val="000000" w:themeColor="text1"/>
          <w:spacing w:val="-5"/>
        </w:rPr>
        <w:t xml:space="preserve"> </w:t>
      </w:r>
      <w:r>
        <w:rPr>
          <w:color w:val="000000" w:themeColor="text1"/>
        </w:rPr>
        <w:t>of PDUs</w:t>
      </w:r>
      <w:r>
        <w:rPr>
          <w:color w:val="000000" w:themeColor="text1"/>
          <w:spacing w:val="-5"/>
        </w:rPr>
        <w:t xml:space="preserve"> </w:t>
      </w:r>
      <w:r>
        <w:rPr>
          <w:color w:val="000000" w:themeColor="text1"/>
        </w:rPr>
        <w:t>are</w:t>
      </w:r>
      <w:r>
        <w:rPr>
          <w:color w:val="000000" w:themeColor="text1"/>
          <w:spacing w:val="-4"/>
        </w:rPr>
        <w:t xml:space="preserve"> </w:t>
      </w:r>
      <w:r>
        <w:rPr>
          <w:color w:val="000000" w:themeColor="text1"/>
        </w:rPr>
        <w:t>used:</w:t>
      </w:r>
    </w:p>
    <w:p w14:paraId="3631CC58" w14:textId="77777777" w:rsidR="00586661" w:rsidRDefault="00586661" w:rsidP="00586661">
      <w:pPr>
        <w:pStyle w:val="Title5forCSManual"/>
      </w:pPr>
      <w:r>
        <w:t>IIHs</w:t>
      </w:r>
    </w:p>
    <w:p w14:paraId="2F791DDE" w14:textId="77777777" w:rsidR="00586661" w:rsidRDefault="00586661" w:rsidP="00586661">
      <w:pPr>
        <w:pStyle w:val="MainText2forCSManual"/>
        <w:ind w:right="20"/>
      </w:pPr>
      <w:r>
        <w:t>Intermediate</w:t>
      </w:r>
      <w:r>
        <w:rPr>
          <w:spacing w:val="-8"/>
        </w:rPr>
        <w:t xml:space="preserve"> </w:t>
      </w:r>
      <w:r>
        <w:t>System-to-Intermediate</w:t>
      </w:r>
      <w:r>
        <w:rPr>
          <w:spacing w:val="-9"/>
        </w:rPr>
        <w:t xml:space="preserve"> </w:t>
      </w:r>
      <w:r>
        <w:t>System</w:t>
      </w:r>
      <w:r>
        <w:rPr>
          <w:spacing w:val="-7"/>
        </w:rPr>
        <w:t xml:space="preserve"> </w:t>
      </w:r>
      <w:r>
        <w:t>Hello</w:t>
      </w:r>
      <w:r>
        <w:rPr>
          <w:spacing w:val="-7"/>
        </w:rPr>
        <w:t xml:space="preserve"> </w:t>
      </w:r>
      <w:r>
        <w:t>PDUs</w:t>
      </w:r>
      <w:r>
        <w:rPr>
          <w:spacing w:val="-7"/>
        </w:rPr>
        <w:t xml:space="preserve"> </w:t>
      </w:r>
      <w:r>
        <w:t>(IIHs)</w:t>
      </w:r>
      <w:r>
        <w:rPr>
          <w:spacing w:val="-7"/>
        </w:rPr>
        <w:t xml:space="preserve"> </w:t>
      </w:r>
      <w:r>
        <w:t>are</w:t>
      </w:r>
      <w:r>
        <w:rPr>
          <w:spacing w:val="-7"/>
        </w:rPr>
        <w:t xml:space="preserve"> </w:t>
      </w:r>
      <w:r>
        <w:t>exchanged</w:t>
      </w:r>
      <w:r>
        <w:rPr>
          <w:spacing w:val="-7"/>
        </w:rPr>
        <w:t xml:space="preserve"> </w:t>
      </w:r>
      <w:r>
        <w:t>between</w:t>
      </w:r>
      <w:r>
        <w:rPr>
          <w:spacing w:val="-6"/>
        </w:rPr>
        <w:t xml:space="preserve"> </w:t>
      </w:r>
      <w:r>
        <w:t>IS</w:t>
      </w:r>
      <w:r>
        <w:rPr>
          <w:spacing w:val="-7"/>
        </w:rPr>
        <w:t xml:space="preserve"> </w:t>
      </w:r>
      <w:r>
        <w:t>neighbors</w:t>
      </w:r>
      <w:r>
        <w:rPr>
          <w:spacing w:val="-7"/>
        </w:rPr>
        <w:t xml:space="preserve"> </w:t>
      </w:r>
      <w:r>
        <w:t>on circuits</w:t>
      </w:r>
      <w:r>
        <w:rPr>
          <w:spacing w:val="-5"/>
        </w:rPr>
        <w:t xml:space="preserve"> </w:t>
      </w:r>
      <w:r>
        <w:t>on</w:t>
      </w:r>
      <w:r>
        <w:rPr>
          <w:spacing w:val="-3"/>
        </w:rPr>
        <w:t xml:space="preserve"> </w:t>
      </w:r>
      <w:r>
        <w:t>which</w:t>
      </w:r>
      <w:r>
        <w:rPr>
          <w:spacing w:val="-5"/>
        </w:rPr>
        <w:t xml:space="preserve"> </w:t>
      </w:r>
      <w:r>
        <w:t>the</w:t>
      </w:r>
      <w:r>
        <w:rPr>
          <w:spacing w:val="-4"/>
        </w:rPr>
        <w:t xml:space="preserve"> </w:t>
      </w:r>
      <w:r>
        <w:t>IS-IS</w:t>
      </w:r>
      <w:r>
        <w:rPr>
          <w:spacing w:val="-5"/>
        </w:rPr>
        <w:t xml:space="preserve"> </w:t>
      </w:r>
      <w:r>
        <w:t>protocol</w:t>
      </w:r>
      <w:r>
        <w:rPr>
          <w:spacing w:val="-4"/>
        </w:rPr>
        <w:t xml:space="preserve"> </w:t>
      </w:r>
      <w:r>
        <w:t>is</w:t>
      </w:r>
      <w:r>
        <w:rPr>
          <w:spacing w:val="-5"/>
        </w:rPr>
        <w:t xml:space="preserve"> </w:t>
      </w:r>
      <w:r>
        <w:t>enabled.</w:t>
      </w:r>
      <w:r>
        <w:rPr>
          <w:spacing w:val="-4"/>
        </w:rPr>
        <w:t xml:space="preserve"> </w:t>
      </w:r>
      <w:r>
        <w:t>IIHs</w:t>
      </w:r>
      <w:r>
        <w:rPr>
          <w:spacing w:val="-5"/>
        </w:rPr>
        <w:t xml:space="preserve"> </w:t>
      </w:r>
      <w:r>
        <w:t>include</w:t>
      </w:r>
      <w:r>
        <w:rPr>
          <w:spacing w:val="-4"/>
        </w:rPr>
        <w:t xml:space="preserve"> </w:t>
      </w:r>
      <w:r>
        <w:t>the</w:t>
      </w:r>
      <w:r>
        <w:rPr>
          <w:spacing w:val="-4"/>
        </w:rPr>
        <w:t xml:space="preserve"> </w:t>
      </w:r>
      <w:r>
        <w:t>system</w:t>
      </w:r>
      <w:r>
        <w:rPr>
          <w:spacing w:val="-5"/>
        </w:rPr>
        <w:t xml:space="preserve"> </w:t>
      </w:r>
      <w:r>
        <w:t>ID</w:t>
      </w:r>
      <w:r>
        <w:rPr>
          <w:spacing w:val="-4"/>
        </w:rPr>
        <w:t xml:space="preserve"> </w:t>
      </w:r>
      <w:r>
        <w:t>of</w:t>
      </w:r>
      <w:r>
        <w:rPr>
          <w:spacing w:val="-4"/>
        </w:rPr>
        <w:t xml:space="preserve"> </w:t>
      </w:r>
      <w:r>
        <w:t>the</w:t>
      </w:r>
      <w:r>
        <w:rPr>
          <w:spacing w:val="-4"/>
        </w:rPr>
        <w:t xml:space="preserve"> </w:t>
      </w:r>
      <w:r>
        <w:rPr>
          <w:spacing w:val="-2"/>
        </w:rPr>
        <w:t>sender,</w:t>
      </w:r>
      <w:r>
        <w:rPr>
          <w:spacing w:val="-4"/>
        </w:rPr>
        <w:t xml:space="preserve"> </w:t>
      </w:r>
      <w:r>
        <w:t>the</w:t>
      </w:r>
      <w:r>
        <w:rPr>
          <w:spacing w:val="-4"/>
        </w:rPr>
        <w:t xml:space="preserve"> </w:t>
      </w:r>
      <w:r>
        <w:t>assigned</w:t>
      </w:r>
      <w:r>
        <w:rPr>
          <w:spacing w:val="-5"/>
        </w:rPr>
        <w:t xml:space="preserve"> </w:t>
      </w:r>
      <w:r>
        <w:t>area</w:t>
      </w:r>
      <w:r>
        <w:rPr>
          <w:spacing w:val="25"/>
          <w:w w:val="99"/>
        </w:rPr>
        <w:t xml:space="preserve"> </w:t>
      </w:r>
      <w:r>
        <w:t>address(es),</w:t>
      </w:r>
      <w:r>
        <w:rPr>
          <w:spacing w:val="-12"/>
        </w:rPr>
        <w:t xml:space="preserve"> </w:t>
      </w:r>
      <w:r>
        <w:t>and</w:t>
      </w:r>
      <w:r>
        <w:rPr>
          <w:spacing w:val="-10"/>
        </w:rPr>
        <w:t xml:space="preserve"> </w:t>
      </w:r>
      <w:r>
        <w:t>the</w:t>
      </w:r>
      <w:r>
        <w:rPr>
          <w:spacing w:val="-11"/>
        </w:rPr>
        <w:t xml:space="preserve"> </w:t>
      </w:r>
      <w:r>
        <w:t>identity</w:t>
      </w:r>
      <w:r>
        <w:rPr>
          <w:spacing w:val="-11"/>
        </w:rPr>
        <w:t xml:space="preserve"> </w:t>
      </w:r>
      <w:r>
        <w:t>of</w:t>
      </w:r>
      <w:r>
        <w:rPr>
          <w:spacing w:val="-11"/>
        </w:rPr>
        <w:t xml:space="preserve"> </w:t>
      </w:r>
      <w:r>
        <w:t>neighbors</w:t>
      </w:r>
      <w:r>
        <w:rPr>
          <w:spacing w:val="-10"/>
        </w:rPr>
        <w:t xml:space="preserve"> </w:t>
      </w:r>
      <w:r>
        <w:t>on</w:t>
      </w:r>
      <w:r>
        <w:rPr>
          <w:spacing w:val="-10"/>
        </w:rPr>
        <w:t xml:space="preserve"> </w:t>
      </w:r>
      <w:r>
        <w:t>that</w:t>
      </w:r>
      <w:r>
        <w:rPr>
          <w:spacing w:val="-12"/>
        </w:rPr>
        <w:t xml:space="preserve"> </w:t>
      </w:r>
      <w:r>
        <w:t>circuit</w:t>
      </w:r>
      <w:r>
        <w:rPr>
          <w:spacing w:val="-11"/>
        </w:rPr>
        <w:t xml:space="preserve"> </w:t>
      </w:r>
      <w:r>
        <w:t>that</w:t>
      </w:r>
      <w:r>
        <w:rPr>
          <w:spacing w:val="-12"/>
        </w:rPr>
        <w:t xml:space="preserve"> </w:t>
      </w:r>
      <w:r>
        <w:t>are</w:t>
      </w:r>
      <w:r>
        <w:rPr>
          <w:spacing w:val="-10"/>
        </w:rPr>
        <w:t xml:space="preserve"> </w:t>
      </w:r>
      <w:r>
        <w:t>known</w:t>
      </w:r>
      <w:r>
        <w:rPr>
          <w:spacing w:val="-11"/>
        </w:rPr>
        <w:t xml:space="preserve"> </w:t>
      </w:r>
      <w:r>
        <w:t>to</w:t>
      </w:r>
      <w:r>
        <w:rPr>
          <w:spacing w:val="-10"/>
        </w:rPr>
        <w:t xml:space="preserve"> </w:t>
      </w:r>
      <w:r>
        <w:t>the</w:t>
      </w:r>
      <w:r>
        <w:rPr>
          <w:spacing w:val="-10"/>
        </w:rPr>
        <w:t xml:space="preserve"> </w:t>
      </w:r>
      <w:r>
        <w:t>sending</w:t>
      </w:r>
      <w:r>
        <w:rPr>
          <w:spacing w:val="-11"/>
        </w:rPr>
        <w:t xml:space="preserve"> </w:t>
      </w:r>
      <w:r>
        <w:t>IS.</w:t>
      </w:r>
      <w:r>
        <w:rPr>
          <w:spacing w:val="-10"/>
        </w:rPr>
        <w:t xml:space="preserve"> </w:t>
      </w:r>
      <w:r>
        <w:t>Additional</w:t>
      </w:r>
      <w:r>
        <w:rPr>
          <w:spacing w:val="-12"/>
        </w:rPr>
        <w:t xml:space="preserve"> </w:t>
      </w:r>
      <w:r>
        <w:t>optional</w:t>
      </w:r>
      <w:r>
        <w:rPr>
          <w:w w:val="99"/>
        </w:rPr>
        <w:t xml:space="preserve"> </w:t>
      </w:r>
      <w:r>
        <w:t>information</w:t>
      </w:r>
      <w:r>
        <w:rPr>
          <w:spacing w:val="-8"/>
        </w:rPr>
        <w:t xml:space="preserve"> </w:t>
      </w:r>
      <w:r>
        <w:t>may</w:t>
      </w:r>
      <w:r>
        <w:rPr>
          <w:spacing w:val="-7"/>
        </w:rPr>
        <w:t xml:space="preserve"> </w:t>
      </w:r>
      <w:r>
        <w:t>also</w:t>
      </w:r>
      <w:r>
        <w:rPr>
          <w:spacing w:val="-8"/>
        </w:rPr>
        <w:t xml:space="preserve"> </w:t>
      </w:r>
      <w:r>
        <w:t>be</w:t>
      </w:r>
      <w:r>
        <w:rPr>
          <w:spacing w:val="-7"/>
        </w:rPr>
        <w:t xml:space="preserve"> </w:t>
      </w:r>
      <w:r>
        <w:t>included.</w:t>
      </w:r>
    </w:p>
    <w:p w14:paraId="547B9594" w14:textId="77777777" w:rsidR="00586661" w:rsidRDefault="00586661" w:rsidP="00586661">
      <w:pPr>
        <w:pStyle w:val="MainText2forCSManual"/>
        <w:ind w:right="20"/>
      </w:pPr>
      <w:r>
        <w:t>There</w:t>
      </w:r>
      <w:r>
        <w:rPr>
          <w:spacing w:val="-5"/>
        </w:rPr>
        <w:t xml:space="preserve"> </w:t>
      </w:r>
      <w:r>
        <w:t>are</w:t>
      </w:r>
      <w:r>
        <w:rPr>
          <w:spacing w:val="-4"/>
        </w:rPr>
        <w:t xml:space="preserve"> </w:t>
      </w:r>
      <w:r>
        <w:t>three</w:t>
      </w:r>
      <w:r>
        <w:rPr>
          <w:spacing w:val="-4"/>
        </w:rPr>
        <w:t xml:space="preserve"> </w:t>
      </w:r>
      <w:r>
        <w:t>types</w:t>
      </w:r>
      <w:r>
        <w:rPr>
          <w:spacing w:val="-4"/>
        </w:rPr>
        <w:t xml:space="preserve"> </w:t>
      </w:r>
      <w:r>
        <w:t>of</w:t>
      </w:r>
      <w:r>
        <w:rPr>
          <w:spacing w:val="-3"/>
        </w:rPr>
        <w:t xml:space="preserve"> </w:t>
      </w:r>
      <w:r>
        <w:t>IIHs:</w:t>
      </w:r>
    </w:p>
    <w:p w14:paraId="242636FE" w14:textId="77777777" w:rsidR="00586661" w:rsidRDefault="00586661" w:rsidP="00586661">
      <w:pPr>
        <w:pStyle w:val="MainText2forCSManual"/>
        <w:ind w:right="20"/>
        <w:rPr>
          <w:rFonts w:eastAsia="Arial Unicode MS"/>
        </w:rPr>
      </w:pPr>
      <w:r>
        <w:t>Point-to-Point</w:t>
      </w:r>
      <w:r>
        <w:rPr>
          <w:spacing w:val="-8"/>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8"/>
        </w:rPr>
        <w:t xml:space="preserve"> </w:t>
      </w:r>
      <w:r>
        <w:rPr>
          <w:rFonts w:eastAsia="Arial Unicode MS"/>
        </w:rPr>
        <w:t>are</w:t>
      </w:r>
      <w:r>
        <w:rPr>
          <w:rFonts w:eastAsia="Arial Unicode MS"/>
          <w:spacing w:val="-7"/>
        </w:rPr>
        <w:t xml:space="preserve"> </w:t>
      </w:r>
      <w:r>
        <w:rPr>
          <w:rFonts w:eastAsia="Arial Unicode MS"/>
        </w:rPr>
        <w:t>sent</w:t>
      </w:r>
      <w:r>
        <w:rPr>
          <w:rFonts w:eastAsia="Arial Unicode MS"/>
          <w:spacing w:val="-8"/>
        </w:rPr>
        <w:t xml:space="preserve"> </w:t>
      </w:r>
      <w:r>
        <w:rPr>
          <w:rFonts w:eastAsia="Arial Unicode MS"/>
        </w:rPr>
        <w:t>on</w:t>
      </w:r>
      <w:r>
        <w:rPr>
          <w:rFonts w:eastAsia="Arial Unicode MS"/>
          <w:spacing w:val="-6"/>
        </w:rPr>
        <w:t xml:space="preserve"> </w:t>
      </w:r>
      <w:r>
        <w:rPr>
          <w:rFonts w:eastAsia="Arial Unicode MS"/>
        </w:rPr>
        <w:t>point-to-point</w:t>
      </w:r>
      <w:r>
        <w:rPr>
          <w:rFonts w:eastAsia="Arial Unicode MS"/>
          <w:spacing w:val="-8"/>
        </w:rPr>
        <w:t xml:space="preserve"> </w:t>
      </w:r>
      <w:r>
        <w:rPr>
          <w:rFonts w:eastAsia="Arial Unicode MS"/>
        </w:rPr>
        <w:t>circuits.</w:t>
      </w:r>
    </w:p>
    <w:p w14:paraId="69187B26" w14:textId="77777777" w:rsidR="00586661" w:rsidRDefault="00586661" w:rsidP="00586661">
      <w:pPr>
        <w:pStyle w:val="MainText2forCSManual"/>
        <w:ind w:right="20"/>
        <w:rPr>
          <w:rFonts w:eastAsia="Arial Unicode MS"/>
        </w:rPr>
      </w:pPr>
      <w:r>
        <w:t>Level-1</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Level-1</w:t>
      </w:r>
      <w:r>
        <w:rPr>
          <w:rFonts w:eastAsia="Arial Unicode MS"/>
          <w:w w:val="99"/>
        </w:rPr>
        <w:t xml:space="preserve"> </w:t>
      </w:r>
      <w:bookmarkStart w:id="1793" w:name="LSPs"/>
      <w:bookmarkEnd w:id="1793"/>
      <w:r>
        <w:rPr>
          <w:rFonts w:eastAsia="Arial Unicode MS"/>
          <w:w w:val="99"/>
        </w:rPr>
        <w:t xml:space="preserve"> </w:t>
      </w:r>
      <w:bookmarkStart w:id="1794" w:name="bookmark8"/>
      <w:bookmarkEnd w:id="1794"/>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14:paraId="6B394894" w14:textId="77777777" w:rsidR="00586661" w:rsidRDefault="00586661" w:rsidP="00586661">
      <w:pPr>
        <w:pStyle w:val="MainText2forCSManual"/>
        <w:ind w:right="20"/>
        <w:rPr>
          <w:rFonts w:eastAsia="Arial Unicode MS"/>
        </w:rPr>
      </w:pPr>
      <w:r>
        <w:t>Level-2</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Level-2</w:t>
      </w:r>
      <w:r>
        <w:rPr>
          <w:rFonts w:eastAsia="Arial Unicode MS"/>
          <w:spacing w:val="29"/>
          <w:w w:val="99"/>
        </w:rPr>
        <w:t xml:space="preserve"> </w:t>
      </w:r>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14:paraId="0FA24590" w14:textId="77777777" w:rsidR="00586661" w:rsidRDefault="00586661" w:rsidP="00586661">
      <w:pPr>
        <w:pStyle w:val="MainText1forCSManual"/>
        <w:rPr>
          <w:color w:val="000000" w:themeColor="text1"/>
        </w:rPr>
      </w:pPr>
    </w:p>
    <w:p w14:paraId="5F535916" w14:textId="77777777" w:rsidR="00586661" w:rsidRDefault="00586661" w:rsidP="00586661">
      <w:pPr>
        <w:pStyle w:val="Title5forCSManual"/>
      </w:pPr>
      <w:r>
        <w:lastRenderedPageBreak/>
        <w:t>LSPs</w:t>
      </w:r>
    </w:p>
    <w:p w14:paraId="1B8D8E8A" w14:textId="77777777" w:rsidR="00586661" w:rsidRDefault="00586661" w:rsidP="00586661">
      <w:pPr>
        <w:pStyle w:val="MainText2forCSManual"/>
        <w:ind w:right="20"/>
      </w:pPr>
      <w:r>
        <w:t>An</w:t>
      </w:r>
      <w:r>
        <w:rPr>
          <w:spacing w:val="-6"/>
        </w:rPr>
        <w:t xml:space="preserve"> </w:t>
      </w:r>
      <w:r>
        <w:t>IS</w:t>
      </w:r>
      <w:r>
        <w:rPr>
          <w:spacing w:val="-5"/>
        </w:rPr>
        <w:t xml:space="preserve"> </w:t>
      </w:r>
      <w:r>
        <w:t>generates</w:t>
      </w:r>
      <w:r>
        <w:rPr>
          <w:spacing w:val="-5"/>
        </w:rPr>
        <w:t xml:space="preserve"> </w:t>
      </w:r>
      <w:r>
        <w:t>Link-State</w:t>
      </w:r>
      <w:r>
        <w:rPr>
          <w:spacing w:val="-5"/>
        </w:rPr>
        <w:t xml:space="preserve"> </w:t>
      </w:r>
      <w:r>
        <w:t>PDUs</w:t>
      </w:r>
      <w:r>
        <w:rPr>
          <w:spacing w:val="-6"/>
        </w:rPr>
        <w:t xml:space="preserve"> </w:t>
      </w:r>
      <w:r>
        <w:t>(LSPs)</w:t>
      </w:r>
      <w:r>
        <w:rPr>
          <w:spacing w:val="-5"/>
        </w:rPr>
        <w:t xml:space="preserve"> </w:t>
      </w:r>
      <w:r>
        <w:t>to</w:t>
      </w:r>
      <w:r>
        <w:rPr>
          <w:spacing w:val="-5"/>
        </w:rPr>
        <w:t xml:space="preserve"> </w:t>
      </w:r>
      <w:r>
        <w:t>advertise</w:t>
      </w:r>
      <w:r>
        <w:rPr>
          <w:spacing w:val="-5"/>
        </w:rPr>
        <w:t xml:space="preserve"> </w:t>
      </w:r>
      <w:r>
        <w:t>its</w:t>
      </w:r>
      <w:r>
        <w:rPr>
          <w:spacing w:val="-5"/>
        </w:rPr>
        <w:t xml:space="preserve"> </w:t>
      </w:r>
      <w:r>
        <w:t>neighbors</w:t>
      </w:r>
      <w:r>
        <w:rPr>
          <w:spacing w:val="-5"/>
        </w:rPr>
        <w:t xml:space="preserve"> </w:t>
      </w:r>
      <w:r>
        <w:t>and</w:t>
      </w:r>
      <w:r>
        <w:rPr>
          <w:spacing w:val="-5"/>
        </w:rPr>
        <w:t xml:space="preserve"> </w:t>
      </w:r>
      <w:r>
        <w:t>the</w:t>
      </w:r>
      <w:r>
        <w:rPr>
          <w:spacing w:val="-5"/>
        </w:rPr>
        <w:t xml:space="preserve"> </w:t>
      </w:r>
      <w:r>
        <w:t>destination</w:t>
      </w:r>
      <w:r>
        <w:rPr>
          <w:spacing w:val="-6"/>
        </w:rPr>
        <w:t xml:space="preserve"> </w:t>
      </w:r>
      <w:r>
        <w:t>that</w:t>
      </w:r>
      <w:r>
        <w:rPr>
          <w:spacing w:val="-5"/>
        </w:rPr>
        <w:t xml:space="preserve"> </w:t>
      </w:r>
      <w:r>
        <w:t>are</w:t>
      </w:r>
      <w:r>
        <w:rPr>
          <w:spacing w:val="-5"/>
        </w:rPr>
        <w:t xml:space="preserve"> </w:t>
      </w:r>
      <w:r>
        <w:t>directly</w:t>
      </w:r>
      <w:r>
        <w:rPr>
          <w:w w:val="99"/>
        </w:rPr>
        <w:t xml:space="preserve"> </w:t>
      </w:r>
      <w:r>
        <w:t>connected</w:t>
      </w:r>
      <w:r>
        <w:rPr>
          <w:spacing w:val="-5"/>
        </w:rPr>
        <w:t xml:space="preserve"> </w:t>
      </w:r>
      <w:r>
        <w:t>to</w:t>
      </w:r>
      <w:r>
        <w:rPr>
          <w:spacing w:val="-5"/>
        </w:rPr>
        <w:t xml:space="preserve"> </w:t>
      </w:r>
      <w:r>
        <w:t>the</w:t>
      </w:r>
      <w:r>
        <w:rPr>
          <w:spacing w:val="-4"/>
        </w:rPr>
        <w:t xml:space="preserve"> </w:t>
      </w:r>
      <w:r>
        <w:t>IS.</w:t>
      </w:r>
      <w:r>
        <w:rPr>
          <w:spacing w:val="-5"/>
        </w:rPr>
        <w:t xml:space="preserve"> </w:t>
      </w:r>
      <w:r>
        <w:t>An</w:t>
      </w:r>
      <w:r>
        <w:rPr>
          <w:spacing w:val="-4"/>
        </w:rPr>
        <w:t xml:space="preserve"> </w:t>
      </w:r>
      <w:r>
        <w:t>LSP</w:t>
      </w:r>
      <w:r>
        <w:rPr>
          <w:spacing w:val="-5"/>
        </w:rPr>
        <w:t xml:space="preserve"> </w:t>
      </w:r>
      <w:r>
        <w:t>is</w:t>
      </w:r>
      <w:r>
        <w:rPr>
          <w:spacing w:val="-4"/>
        </w:rPr>
        <w:t xml:space="preserve"> </w:t>
      </w:r>
      <w:r>
        <w:t>uniquely</w:t>
      </w:r>
      <w:r>
        <w:rPr>
          <w:spacing w:val="-5"/>
        </w:rPr>
        <w:t xml:space="preserve"> </w:t>
      </w:r>
      <w:r>
        <w:t>identified</w:t>
      </w:r>
      <w:r>
        <w:rPr>
          <w:spacing w:val="-4"/>
        </w:rPr>
        <w:t xml:space="preserve"> </w:t>
      </w:r>
      <w:r>
        <w:t>by</w:t>
      </w:r>
      <w:r>
        <w:rPr>
          <w:spacing w:val="-4"/>
        </w:rPr>
        <w:t xml:space="preserve"> </w:t>
      </w:r>
      <w:r>
        <w:t>the</w:t>
      </w:r>
      <w:r>
        <w:rPr>
          <w:spacing w:val="-4"/>
        </w:rPr>
        <w:t xml:space="preserve"> </w:t>
      </w:r>
      <w:r>
        <w:t>following:</w:t>
      </w:r>
    </w:p>
    <w:p w14:paraId="20A20D0A" w14:textId="77777777" w:rsidR="00586661" w:rsidRDefault="00586661" w:rsidP="002B424F">
      <w:pPr>
        <w:pStyle w:val="MainText2forCSManual"/>
        <w:numPr>
          <w:ilvl w:val="0"/>
          <w:numId w:val="35"/>
        </w:numPr>
        <w:ind w:leftChars="0" w:right="20"/>
      </w:pPr>
      <w:r>
        <w:rPr>
          <w:position w:val="1"/>
        </w:rPr>
        <w:t>System</w:t>
      </w:r>
      <w:r>
        <w:rPr>
          <w:spacing w:val="-4"/>
          <w:position w:val="1"/>
        </w:rPr>
        <w:t xml:space="preserve"> </w:t>
      </w:r>
      <w:r>
        <w:rPr>
          <w:position w:val="1"/>
        </w:rPr>
        <w:t>ID</w:t>
      </w:r>
      <w:r>
        <w:rPr>
          <w:spacing w:val="-4"/>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IS</w:t>
      </w:r>
      <w:r>
        <w:rPr>
          <w:spacing w:val="-4"/>
          <w:position w:val="1"/>
        </w:rPr>
        <w:t xml:space="preserve"> </w:t>
      </w:r>
      <w:r>
        <w:rPr>
          <w:position w:val="1"/>
        </w:rPr>
        <w:t>that</w:t>
      </w:r>
      <w:r>
        <w:rPr>
          <w:spacing w:val="-4"/>
          <w:position w:val="1"/>
        </w:rPr>
        <w:t xml:space="preserve"> </w:t>
      </w:r>
      <w:r>
        <w:rPr>
          <w:position w:val="1"/>
        </w:rPr>
        <w:t>generated</w:t>
      </w:r>
      <w:r>
        <w:rPr>
          <w:spacing w:val="-3"/>
          <w:position w:val="1"/>
        </w:rPr>
        <w:t xml:space="preserve"> </w:t>
      </w:r>
      <w:r>
        <w:rPr>
          <w:position w:val="1"/>
        </w:rPr>
        <w:t>the</w:t>
      </w:r>
      <w:r>
        <w:rPr>
          <w:spacing w:val="-4"/>
          <w:position w:val="1"/>
        </w:rPr>
        <w:t xml:space="preserve"> </w:t>
      </w:r>
      <w:r>
        <w:rPr>
          <w:position w:val="1"/>
        </w:rPr>
        <w:t>LSP</w:t>
      </w:r>
    </w:p>
    <w:p w14:paraId="03DB085C" w14:textId="77777777" w:rsidR="00586661" w:rsidRDefault="00586661" w:rsidP="002B424F">
      <w:pPr>
        <w:pStyle w:val="MainText2forCSManual"/>
        <w:numPr>
          <w:ilvl w:val="0"/>
          <w:numId w:val="35"/>
        </w:numPr>
        <w:ind w:leftChars="0" w:right="20"/>
        <w:rPr>
          <w:rFonts w:eastAsiaTheme="minorEastAsia"/>
        </w:rPr>
      </w:pPr>
      <w:r>
        <w:t>Pseudonode</w:t>
      </w:r>
      <w:r>
        <w:rPr>
          <w:spacing w:val="-4"/>
        </w:rPr>
        <w:t xml:space="preserve"> </w:t>
      </w:r>
      <w:r>
        <w:rPr>
          <w:spacing w:val="-1"/>
        </w:rPr>
        <w:t>ID</w:t>
      </w:r>
      <w:r>
        <w:rPr>
          <w:rFonts w:ascii="Arial Unicode MS" w:eastAsia="Arial Unicode MS" w:cs="Arial Unicode MS" w:hint="eastAsia"/>
          <w:spacing w:val="-1"/>
        </w:rPr>
        <w:t>—</w:t>
      </w:r>
      <w:r>
        <w:rPr>
          <w:rFonts w:eastAsia="Arial Unicode MS"/>
          <w:spacing w:val="-1"/>
        </w:rPr>
        <w:t>This</w:t>
      </w:r>
      <w:r>
        <w:rPr>
          <w:rFonts w:eastAsia="Arial Unicode MS"/>
          <w:spacing w:val="-4"/>
        </w:rPr>
        <w:t xml:space="preserve"> </w:t>
      </w:r>
      <w:r>
        <w:rPr>
          <w:rFonts w:eastAsia="Arial Unicode MS"/>
        </w:rPr>
        <w:t>value</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always</w:t>
      </w:r>
      <w:r>
        <w:rPr>
          <w:rFonts w:eastAsia="Arial Unicode MS"/>
          <w:spacing w:val="-4"/>
        </w:rPr>
        <w:t xml:space="preserve"> </w:t>
      </w:r>
      <w:r>
        <w:rPr>
          <w:rFonts w:eastAsia="Arial Unicode MS"/>
        </w:rPr>
        <w:t>0</w:t>
      </w:r>
      <w:r>
        <w:rPr>
          <w:rFonts w:eastAsia="Arial Unicode MS"/>
          <w:spacing w:val="-3"/>
        </w:rPr>
        <w:t xml:space="preserve"> </w:t>
      </w:r>
      <w:r>
        <w:rPr>
          <w:rFonts w:eastAsia="Arial Unicode MS"/>
        </w:rPr>
        <w:t>except</w:t>
      </w:r>
      <w:r>
        <w:rPr>
          <w:rFonts w:eastAsia="Arial Unicode MS"/>
          <w:spacing w:val="-3"/>
        </w:rPr>
        <w:t xml:space="preserve"> </w:t>
      </w:r>
      <w:r>
        <w:rPr>
          <w:rFonts w:eastAsia="Arial Unicode MS"/>
        </w:rPr>
        <w:t>when</w:t>
      </w:r>
      <w:r>
        <w:rPr>
          <w:rFonts w:eastAsia="Arial Unicode MS"/>
          <w:spacing w:val="-4"/>
        </w:rPr>
        <w:t xml:space="preserve"> </w:t>
      </w:r>
      <w:r>
        <w:rPr>
          <w:rFonts w:eastAsia="Arial Unicode MS"/>
        </w:rPr>
        <w:t>the</w:t>
      </w:r>
      <w:r>
        <w:rPr>
          <w:rFonts w:eastAsia="Arial Unicode MS"/>
          <w:spacing w:val="-4"/>
        </w:rPr>
        <w:t xml:space="preserve"> </w:t>
      </w:r>
      <w:r>
        <w:rPr>
          <w:rFonts w:eastAsia="Arial Unicode MS"/>
        </w:rPr>
        <w:t>LSP</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w:t>
      </w:r>
      <w:r>
        <w:rPr>
          <w:rFonts w:eastAsia="Arial Unicode MS"/>
          <w:spacing w:val="-4"/>
        </w:rPr>
        <w:t xml:space="preserve"> </w:t>
      </w:r>
      <w:r>
        <w:rPr>
          <w:rFonts w:eastAsia="Arial Unicode MS"/>
        </w:rPr>
        <w:t>pseudonode</w:t>
      </w:r>
      <w:r>
        <w:rPr>
          <w:rFonts w:eastAsia="Arial Unicode MS"/>
          <w:spacing w:val="-3"/>
        </w:rPr>
        <w:t xml:space="preserve"> </w:t>
      </w:r>
      <w:r>
        <w:rPr>
          <w:rFonts w:eastAsia="Arial Unicode MS"/>
        </w:rPr>
        <w:t>LSP</w:t>
      </w:r>
      <w:r>
        <w:rPr>
          <w:rFonts w:eastAsia="Arial Unicode MS"/>
          <w:spacing w:val="-4"/>
        </w:rPr>
        <w:t xml:space="preserve"> </w:t>
      </w:r>
      <w:r>
        <w:rPr>
          <w:rFonts w:eastAsia="Arial Unicode MS"/>
        </w:rPr>
        <w:t>(see</w:t>
      </w:r>
      <w:r>
        <w:rPr>
          <w:rFonts w:eastAsia="Arial Unicode MS"/>
          <w:spacing w:val="-4"/>
        </w:rPr>
        <w:t xml:space="preserve"> </w:t>
      </w:r>
      <w:r>
        <w:rPr>
          <w:rFonts w:ascii="Arial Unicode MS" w:eastAsia="Arial Unicode MS" w:cs="Arial Unicode MS" w:hint="eastAsia"/>
        </w:rPr>
        <w:t>“</w:t>
      </w:r>
      <w:r>
        <w:rPr>
          <w:rFonts w:eastAsia="Arial Unicode MS"/>
        </w:rPr>
        <w:t>Operation</w:t>
      </w:r>
      <w:r>
        <w:rPr>
          <w:rFonts w:eastAsia="Arial Unicode MS"/>
          <w:spacing w:val="-4"/>
        </w:rPr>
        <w:t xml:space="preserve"> </w:t>
      </w:r>
      <w:r>
        <w:rPr>
          <w:rFonts w:eastAsia="Arial Unicode MS"/>
        </w:rPr>
        <w:t>of</w:t>
      </w:r>
      <w:r>
        <w:rPr>
          <w:rFonts w:eastAsia="Arial Unicode MS"/>
          <w:spacing w:val="26"/>
        </w:rPr>
        <w:t xml:space="preserve"> </w:t>
      </w:r>
      <w:r>
        <w:rPr>
          <w:rFonts w:eastAsia="Arial Unicode MS"/>
        </w:rPr>
        <w:t>IS-IS</w:t>
      </w:r>
      <w:r>
        <w:rPr>
          <w:rFonts w:eastAsia="Arial Unicode MS"/>
          <w:spacing w:val="-7"/>
        </w:rPr>
        <w:t xml:space="preserve"> </w:t>
      </w:r>
      <w:r>
        <w:rPr>
          <w:rFonts w:eastAsia="Arial Unicode MS"/>
        </w:rPr>
        <w:t>on</w:t>
      </w:r>
      <w:r>
        <w:rPr>
          <w:rFonts w:eastAsia="Arial Unicode MS"/>
          <w:spacing w:val="-6"/>
        </w:rPr>
        <w:t xml:space="preserve"> </w:t>
      </w:r>
      <w:r>
        <w:rPr>
          <w:rFonts w:eastAsia="Arial Unicode MS"/>
        </w:rPr>
        <w:t>Multiaccess</w:t>
      </w:r>
      <w:r>
        <w:rPr>
          <w:rFonts w:eastAsia="Arial Unicode MS"/>
          <w:spacing w:val="-7"/>
        </w:rPr>
        <w:t xml:space="preserve"> </w:t>
      </w:r>
      <w:r>
        <w:rPr>
          <w:rFonts w:eastAsia="Arial Unicode MS"/>
          <w:spacing w:val="-1"/>
        </w:rPr>
        <w:t>Circuits</w:t>
      </w:r>
      <w:r>
        <w:rPr>
          <w:rFonts w:ascii="Arial Unicode MS" w:eastAsia="Arial Unicode MS" w:cs="Arial Unicode MS" w:hint="eastAsia"/>
          <w:spacing w:val="-1"/>
        </w:rPr>
        <w:t>”</w:t>
      </w:r>
      <w:r>
        <w:rPr>
          <w:rFonts w:ascii="Arial Unicode MS" w:eastAsia="Arial Unicode MS" w:cs="Arial Unicode MS" w:hint="eastAsia"/>
          <w:spacing w:val="-12"/>
        </w:rPr>
        <w:t xml:space="preserve"> </w:t>
      </w:r>
      <w:r>
        <w:rPr>
          <w:rFonts w:eastAsia="Arial Unicode MS"/>
        </w:rPr>
        <w:t>section.</w:t>
      </w:r>
    </w:p>
    <w:p w14:paraId="04DC6F18" w14:textId="77777777" w:rsidR="00586661" w:rsidRDefault="00586661" w:rsidP="002B424F">
      <w:pPr>
        <w:pStyle w:val="MainText2forCSManual"/>
        <w:numPr>
          <w:ilvl w:val="0"/>
          <w:numId w:val="35"/>
        </w:numPr>
        <w:ind w:leftChars="0" w:right="20"/>
      </w:pPr>
      <w:r>
        <w:rPr>
          <w:position w:val="1"/>
        </w:rPr>
        <w:t>LSP</w:t>
      </w:r>
      <w:r>
        <w:rPr>
          <w:spacing w:val="-3"/>
          <w:position w:val="1"/>
        </w:rPr>
        <w:t xml:space="preserve"> </w:t>
      </w:r>
      <w:r>
        <w:rPr>
          <w:position w:val="1"/>
        </w:rPr>
        <w:t>number</w:t>
      </w:r>
      <w:r>
        <w:rPr>
          <w:spacing w:val="-3"/>
          <w:position w:val="1"/>
        </w:rPr>
        <w:t xml:space="preserve"> </w:t>
      </w:r>
      <w:r>
        <w:rPr>
          <w:position w:val="1"/>
        </w:rPr>
        <w:t>(0</w:t>
      </w:r>
      <w:r>
        <w:rPr>
          <w:spacing w:val="-2"/>
          <w:position w:val="1"/>
        </w:rPr>
        <w:t xml:space="preserve"> </w:t>
      </w:r>
      <w:r>
        <w:rPr>
          <w:position w:val="1"/>
        </w:rPr>
        <w:t>to</w:t>
      </w:r>
      <w:r>
        <w:rPr>
          <w:spacing w:val="-3"/>
          <w:position w:val="1"/>
        </w:rPr>
        <w:t xml:space="preserve"> </w:t>
      </w:r>
      <w:r>
        <w:rPr>
          <w:position w:val="1"/>
        </w:rPr>
        <w:t>255)</w:t>
      </w:r>
    </w:p>
    <w:p w14:paraId="179E8BA4" w14:textId="77777777" w:rsidR="00586661" w:rsidRDefault="00586661" w:rsidP="002B424F">
      <w:pPr>
        <w:pStyle w:val="MainText2forCSManual"/>
        <w:numPr>
          <w:ilvl w:val="0"/>
          <w:numId w:val="35"/>
        </w:numPr>
        <w:ind w:leftChars="0" w:right="20"/>
      </w:pPr>
      <w:r>
        <w:rPr>
          <w:position w:val="1"/>
        </w:rPr>
        <w:t>32-bit</w:t>
      </w:r>
      <w:r>
        <w:rPr>
          <w:spacing w:val="-11"/>
          <w:position w:val="1"/>
        </w:rPr>
        <w:t xml:space="preserve"> </w:t>
      </w:r>
      <w:r>
        <w:rPr>
          <w:position w:val="1"/>
        </w:rPr>
        <w:t>sequence</w:t>
      </w:r>
      <w:r>
        <w:rPr>
          <w:spacing w:val="-10"/>
          <w:position w:val="1"/>
        </w:rPr>
        <w:t xml:space="preserve"> </w:t>
      </w:r>
      <w:r>
        <w:rPr>
          <w:position w:val="1"/>
        </w:rPr>
        <w:t>number</w:t>
      </w:r>
    </w:p>
    <w:p w14:paraId="385FD497" w14:textId="77777777" w:rsidR="00586661" w:rsidRDefault="00586661" w:rsidP="00586661">
      <w:pPr>
        <w:pStyle w:val="MainText2forCSManual"/>
        <w:ind w:right="20"/>
      </w:pPr>
      <w:r>
        <w:t>Whenever</w:t>
      </w:r>
      <w:r>
        <w:rPr>
          <w:spacing w:val="-6"/>
        </w:rPr>
        <w:t xml:space="preserve"> </w:t>
      </w:r>
      <w:r>
        <w:t>a</w:t>
      </w:r>
      <w:r>
        <w:rPr>
          <w:spacing w:val="-5"/>
        </w:rPr>
        <w:t xml:space="preserve"> </w:t>
      </w:r>
      <w:r>
        <w:t>new</w:t>
      </w:r>
      <w:r>
        <w:rPr>
          <w:spacing w:val="-5"/>
        </w:rPr>
        <w:t xml:space="preserve"> </w:t>
      </w:r>
      <w:r>
        <w:t>version</w:t>
      </w:r>
      <w:r>
        <w:rPr>
          <w:spacing w:val="-5"/>
        </w:rPr>
        <w:t xml:space="preserve"> </w:t>
      </w:r>
      <w:r>
        <w:t>of</w:t>
      </w:r>
      <w:r>
        <w:rPr>
          <w:spacing w:val="-4"/>
        </w:rPr>
        <w:t xml:space="preserve"> </w:t>
      </w:r>
      <w:r>
        <w:t>an</w:t>
      </w:r>
      <w:r>
        <w:rPr>
          <w:spacing w:val="-5"/>
        </w:rPr>
        <w:t xml:space="preserve"> </w:t>
      </w:r>
      <w:r>
        <w:t>LSP</w:t>
      </w:r>
      <w:r>
        <w:rPr>
          <w:spacing w:val="-6"/>
        </w:rPr>
        <w:t xml:space="preserve"> </w:t>
      </w:r>
      <w:r>
        <w:t>is</w:t>
      </w:r>
      <w:r>
        <w:rPr>
          <w:spacing w:val="-5"/>
        </w:rPr>
        <w:t xml:space="preserve"> </w:t>
      </w:r>
      <w:r>
        <w:t>generated,</w:t>
      </w:r>
      <w:r>
        <w:rPr>
          <w:spacing w:val="-5"/>
        </w:rPr>
        <w:t xml:space="preserve"> </w:t>
      </w:r>
      <w:r>
        <w:t>the</w:t>
      </w:r>
      <w:r>
        <w:rPr>
          <w:spacing w:val="-5"/>
        </w:rPr>
        <w:t xml:space="preserve"> </w:t>
      </w:r>
      <w:r>
        <w:t>sequence</w:t>
      </w:r>
      <w:r>
        <w:rPr>
          <w:spacing w:val="-5"/>
        </w:rPr>
        <w:t xml:space="preserve"> </w:t>
      </w:r>
      <w:r>
        <w:t>number</w:t>
      </w:r>
      <w:r>
        <w:rPr>
          <w:spacing w:val="-5"/>
        </w:rPr>
        <w:t xml:space="preserve"> </w:t>
      </w:r>
      <w:r>
        <w:t>is</w:t>
      </w:r>
      <w:r>
        <w:rPr>
          <w:spacing w:val="-6"/>
        </w:rPr>
        <w:t xml:space="preserve"> </w:t>
      </w:r>
      <w:r>
        <w:t>incremented.</w:t>
      </w:r>
    </w:p>
    <w:p w14:paraId="4F6B7FAB" w14:textId="77777777" w:rsidR="00586661" w:rsidRDefault="00586661" w:rsidP="00586661">
      <w:pPr>
        <w:pStyle w:val="MainText2forCSManual"/>
        <w:ind w:right="20"/>
      </w:pPr>
      <w:r>
        <w:t>Level-1</w:t>
      </w:r>
      <w:r>
        <w:rPr>
          <w:spacing w:val="-16"/>
        </w:rPr>
        <w:t xml:space="preserve"> </w:t>
      </w:r>
      <w:r>
        <w:t>LSPs</w:t>
      </w:r>
      <w:r>
        <w:rPr>
          <w:spacing w:val="-15"/>
        </w:rPr>
        <w:t xml:space="preserve"> </w:t>
      </w:r>
      <w:r>
        <w:t>are</w:t>
      </w:r>
      <w:r>
        <w:rPr>
          <w:spacing w:val="-15"/>
        </w:rPr>
        <w:t xml:space="preserve"> </w:t>
      </w:r>
      <w:r>
        <w:t>generated</w:t>
      </w:r>
      <w:r>
        <w:rPr>
          <w:spacing w:val="-15"/>
        </w:rPr>
        <w:t xml:space="preserve"> </w:t>
      </w:r>
      <w:r>
        <w:t>by</w:t>
      </w:r>
      <w:r>
        <w:rPr>
          <w:spacing w:val="-14"/>
        </w:rPr>
        <w:t xml:space="preserve"> </w:t>
      </w:r>
      <w:r>
        <w:t>ISs</w:t>
      </w:r>
      <w:r>
        <w:rPr>
          <w:spacing w:val="-14"/>
        </w:rPr>
        <w:t xml:space="preserve"> </w:t>
      </w:r>
      <w:r>
        <w:t>that</w:t>
      </w:r>
      <w:r>
        <w:rPr>
          <w:spacing w:val="-16"/>
        </w:rPr>
        <w:t xml:space="preserve"> </w:t>
      </w:r>
      <w:r>
        <w:t>support</w:t>
      </w:r>
      <w:r>
        <w:rPr>
          <w:spacing w:val="-15"/>
        </w:rPr>
        <w:t xml:space="preserve"> </w:t>
      </w:r>
      <w:r>
        <w:t>Level</w:t>
      </w:r>
      <w:r>
        <w:rPr>
          <w:spacing w:val="-15"/>
        </w:rPr>
        <w:t xml:space="preserve"> </w:t>
      </w:r>
      <w:r>
        <w:t>1.</w:t>
      </w:r>
      <w:r>
        <w:rPr>
          <w:spacing w:val="-14"/>
        </w:rPr>
        <w:t xml:space="preserve"> </w:t>
      </w:r>
      <w:r>
        <w:t>The</w:t>
      </w:r>
      <w:r>
        <w:rPr>
          <w:spacing w:val="-15"/>
        </w:rPr>
        <w:t xml:space="preserve"> </w:t>
      </w:r>
      <w:r>
        <w:t>Level-1</w:t>
      </w:r>
      <w:r>
        <w:rPr>
          <w:spacing w:val="-15"/>
        </w:rPr>
        <w:t xml:space="preserve"> </w:t>
      </w:r>
      <w:r>
        <w:t>LSPs</w:t>
      </w:r>
      <w:r>
        <w:rPr>
          <w:spacing w:val="-16"/>
        </w:rPr>
        <w:t xml:space="preserve"> </w:t>
      </w:r>
      <w:r>
        <w:t>are</w:t>
      </w:r>
      <w:r>
        <w:rPr>
          <w:spacing w:val="-15"/>
        </w:rPr>
        <w:t xml:space="preserve"> </w:t>
      </w:r>
      <w:r>
        <w:t>flooded</w:t>
      </w:r>
      <w:r>
        <w:rPr>
          <w:spacing w:val="-15"/>
        </w:rPr>
        <w:t xml:space="preserve"> </w:t>
      </w:r>
      <w:r>
        <w:t>throughout</w:t>
      </w:r>
      <w:r>
        <w:rPr>
          <w:spacing w:val="-15"/>
        </w:rPr>
        <w:t xml:space="preserve"> </w:t>
      </w:r>
      <w:r>
        <w:t>the</w:t>
      </w:r>
      <w:r>
        <w:rPr>
          <w:spacing w:val="-15"/>
        </w:rPr>
        <w:t xml:space="preserve"> </w:t>
      </w:r>
      <w:r>
        <w:t>Level-1</w:t>
      </w:r>
      <w:r>
        <w:rPr>
          <w:w w:val="99"/>
        </w:rPr>
        <w:t xml:space="preserve"> </w:t>
      </w:r>
      <w:r>
        <w:t>area.</w:t>
      </w:r>
      <w:r>
        <w:rPr>
          <w:spacing w:val="-6"/>
        </w:rPr>
        <w:t xml:space="preserve"> </w:t>
      </w:r>
      <w:r>
        <w:t>The</w:t>
      </w:r>
      <w:r>
        <w:rPr>
          <w:spacing w:val="-6"/>
        </w:rPr>
        <w:t xml:space="preserve"> </w:t>
      </w:r>
      <w:r>
        <w:t>set</w:t>
      </w:r>
      <w:r>
        <w:rPr>
          <w:spacing w:val="-6"/>
        </w:rPr>
        <w:t xml:space="preserve"> </w:t>
      </w:r>
      <w:r>
        <w:t>of</w:t>
      </w:r>
      <w:r>
        <w:rPr>
          <w:spacing w:val="-5"/>
        </w:rPr>
        <w:t xml:space="preserve"> </w:t>
      </w:r>
      <w:r>
        <w:t>Level-1</w:t>
      </w:r>
      <w:r>
        <w:rPr>
          <w:spacing w:val="-6"/>
        </w:rPr>
        <w:t xml:space="preserve"> </w:t>
      </w:r>
      <w:r>
        <w:t>LSPs</w:t>
      </w:r>
      <w:r>
        <w:rPr>
          <w:spacing w:val="-6"/>
        </w:rPr>
        <w:t xml:space="preserve"> </w:t>
      </w:r>
      <w:r>
        <w:t>generated</w:t>
      </w:r>
      <w:r>
        <w:rPr>
          <w:spacing w:val="-7"/>
        </w:rPr>
        <w:t xml:space="preserve"> </w:t>
      </w:r>
      <w:r>
        <w:t>by</w:t>
      </w:r>
      <w:r>
        <w:rPr>
          <w:spacing w:val="-5"/>
        </w:rPr>
        <w:t xml:space="preserve"> </w:t>
      </w:r>
      <w:r>
        <w:t>all</w:t>
      </w:r>
      <w:r>
        <w:rPr>
          <w:spacing w:val="-6"/>
        </w:rPr>
        <w:t xml:space="preserve"> </w:t>
      </w:r>
      <w:r>
        <w:t>Level-1</w:t>
      </w:r>
      <w:r>
        <w:rPr>
          <w:spacing w:val="-6"/>
        </w:rPr>
        <w:t xml:space="preserve"> </w:t>
      </w:r>
      <w:r>
        <w:t>ISs</w:t>
      </w:r>
      <w:r>
        <w:rPr>
          <w:spacing w:val="-5"/>
        </w:rPr>
        <w:t xml:space="preserve"> </w:t>
      </w:r>
      <w:r>
        <w:t>in</w:t>
      </w:r>
      <w:r>
        <w:rPr>
          <w:spacing w:val="-6"/>
        </w:rPr>
        <w:t xml:space="preserve"> </w:t>
      </w:r>
      <w:r>
        <w:t>an</w:t>
      </w:r>
      <w:r>
        <w:rPr>
          <w:spacing w:val="-6"/>
        </w:rPr>
        <w:t xml:space="preserve"> </w:t>
      </w:r>
      <w:r>
        <w:t>area</w:t>
      </w:r>
      <w:r>
        <w:rPr>
          <w:spacing w:val="-6"/>
        </w:rPr>
        <w:t xml:space="preserve"> </w:t>
      </w:r>
      <w:r>
        <w:t>is</w:t>
      </w:r>
      <w:r>
        <w:rPr>
          <w:spacing w:val="-5"/>
        </w:rPr>
        <w:t xml:space="preserve"> </w:t>
      </w:r>
      <w:r>
        <w:t>the</w:t>
      </w:r>
      <w:r>
        <w:rPr>
          <w:spacing w:val="-6"/>
        </w:rPr>
        <w:t xml:space="preserve"> </w:t>
      </w:r>
      <w:r>
        <w:t>Level-1</w:t>
      </w:r>
      <w:r>
        <w:rPr>
          <w:spacing w:val="-6"/>
        </w:rPr>
        <w:t xml:space="preserve"> </w:t>
      </w:r>
      <w:r>
        <w:t>LSP</w:t>
      </w:r>
      <w:r>
        <w:rPr>
          <w:spacing w:val="-6"/>
        </w:rPr>
        <w:t xml:space="preserve"> </w:t>
      </w:r>
      <w:r>
        <w:t>Database</w:t>
      </w:r>
      <w:r>
        <w:rPr>
          <w:spacing w:val="-6"/>
        </w:rPr>
        <w:t xml:space="preserve"> </w:t>
      </w:r>
      <w:r>
        <w:t>(LSPDB). All</w:t>
      </w:r>
      <w:r>
        <w:rPr>
          <w:spacing w:val="-11"/>
        </w:rPr>
        <w:t xml:space="preserve"> </w:t>
      </w:r>
      <w:r>
        <w:t>Level-1</w:t>
      </w:r>
      <w:r>
        <w:rPr>
          <w:spacing w:val="-10"/>
        </w:rPr>
        <w:t xml:space="preserve"> </w:t>
      </w:r>
      <w:r>
        <w:t>ISs</w:t>
      </w:r>
      <w:r>
        <w:rPr>
          <w:spacing w:val="-10"/>
        </w:rPr>
        <w:t xml:space="preserve"> </w:t>
      </w:r>
      <w:r>
        <w:t>in</w:t>
      </w:r>
      <w:r>
        <w:rPr>
          <w:spacing w:val="-10"/>
        </w:rPr>
        <w:t xml:space="preserve"> </w:t>
      </w:r>
      <w:r>
        <w:t>an</w:t>
      </w:r>
      <w:r>
        <w:rPr>
          <w:spacing w:val="-9"/>
        </w:rPr>
        <w:t xml:space="preserve"> </w:t>
      </w:r>
      <w:r>
        <w:t>area</w:t>
      </w:r>
      <w:r>
        <w:rPr>
          <w:spacing w:val="-11"/>
        </w:rPr>
        <w:t xml:space="preserve"> </w:t>
      </w:r>
      <w:r>
        <w:t>will</w:t>
      </w:r>
      <w:r>
        <w:rPr>
          <w:spacing w:val="-10"/>
        </w:rPr>
        <w:t xml:space="preserve"> </w:t>
      </w:r>
      <w:r>
        <w:t>have</w:t>
      </w:r>
      <w:r>
        <w:rPr>
          <w:spacing w:val="-11"/>
        </w:rPr>
        <w:t xml:space="preserve"> </w:t>
      </w:r>
      <w:r>
        <w:t>an</w:t>
      </w:r>
      <w:r>
        <w:rPr>
          <w:spacing w:val="-9"/>
        </w:rPr>
        <w:t xml:space="preserve"> </w:t>
      </w:r>
      <w:r>
        <w:t>identical</w:t>
      </w:r>
      <w:r>
        <w:rPr>
          <w:spacing w:val="-11"/>
        </w:rPr>
        <w:t xml:space="preserve"> </w:t>
      </w:r>
      <w:r>
        <w:t>Level-1</w:t>
      </w:r>
      <w:r>
        <w:rPr>
          <w:spacing w:val="-10"/>
        </w:rPr>
        <w:t xml:space="preserve"> </w:t>
      </w:r>
      <w:r>
        <w:t>LSPDB</w:t>
      </w:r>
      <w:r>
        <w:rPr>
          <w:spacing w:val="-11"/>
        </w:rPr>
        <w:t xml:space="preserve"> </w:t>
      </w:r>
      <w:r>
        <w:t>and</w:t>
      </w:r>
      <w:r>
        <w:rPr>
          <w:spacing w:val="-9"/>
        </w:rPr>
        <w:t xml:space="preserve"> </w:t>
      </w:r>
      <w:r>
        <w:t>will</w:t>
      </w:r>
      <w:r>
        <w:rPr>
          <w:spacing w:val="-11"/>
        </w:rPr>
        <w:t xml:space="preserve"> </w:t>
      </w:r>
      <w:r>
        <w:t>therefore</w:t>
      </w:r>
      <w:r>
        <w:rPr>
          <w:spacing w:val="-10"/>
        </w:rPr>
        <w:t xml:space="preserve"> </w:t>
      </w:r>
      <w:r>
        <w:t>have</w:t>
      </w:r>
      <w:r>
        <w:rPr>
          <w:spacing w:val="-11"/>
        </w:rPr>
        <w:t xml:space="preserve"> </w:t>
      </w:r>
      <w:r>
        <w:t>an</w:t>
      </w:r>
      <w:r>
        <w:rPr>
          <w:spacing w:val="-9"/>
        </w:rPr>
        <w:t xml:space="preserve"> </w:t>
      </w:r>
      <w:r>
        <w:t>identical</w:t>
      </w:r>
      <w:r>
        <w:rPr>
          <w:spacing w:val="-11"/>
        </w:rPr>
        <w:t xml:space="preserve"> </w:t>
      </w:r>
      <w:r>
        <w:t>network</w:t>
      </w:r>
      <w:r>
        <w:rPr>
          <w:w w:val="99"/>
        </w:rPr>
        <w:t xml:space="preserve"> </w:t>
      </w:r>
      <w:r>
        <w:t>connectivity</w:t>
      </w:r>
      <w:r>
        <w:rPr>
          <w:spacing w:val="-7"/>
        </w:rPr>
        <w:t xml:space="preserve"> </w:t>
      </w:r>
      <w:r>
        <w:t>map</w:t>
      </w:r>
      <w:r>
        <w:rPr>
          <w:spacing w:val="-6"/>
        </w:rPr>
        <w:t xml:space="preserve"> </w:t>
      </w:r>
      <w:r>
        <w:t>for</w:t>
      </w:r>
      <w:r>
        <w:rPr>
          <w:spacing w:val="-5"/>
        </w:rPr>
        <w:t xml:space="preserve"> </w:t>
      </w:r>
      <w:r>
        <w:t>the</w:t>
      </w:r>
      <w:r>
        <w:rPr>
          <w:spacing w:val="-6"/>
        </w:rPr>
        <w:t xml:space="preserve"> </w:t>
      </w:r>
      <w:r>
        <w:t>area.</w:t>
      </w:r>
    </w:p>
    <w:p w14:paraId="6A0DA2A7" w14:textId="77777777" w:rsidR="00586661" w:rsidRDefault="00586661" w:rsidP="00586661">
      <w:pPr>
        <w:pStyle w:val="MainText2forCSManual"/>
        <w:ind w:right="20"/>
      </w:pPr>
      <w:r>
        <w:t>Level-2</w:t>
      </w:r>
      <w:r>
        <w:rPr>
          <w:spacing w:val="-5"/>
        </w:rPr>
        <w:t xml:space="preserve"> </w:t>
      </w:r>
      <w:r>
        <w:t>LSPs</w:t>
      </w:r>
      <w:r>
        <w:rPr>
          <w:spacing w:val="-4"/>
        </w:rPr>
        <w:t xml:space="preserve"> </w:t>
      </w:r>
      <w:r>
        <w:t>are</w:t>
      </w:r>
      <w:r>
        <w:rPr>
          <w:spacing w:val="-5"/>
        </w:rPr>
        <w:t xml:space="preserve"> </w:t>
      </w:r>
      <w:r>
        <w:t>generated</w:t>
      </w:r>
      <w:r>
        <w:rPr>
          <w:spacing w:val="-4"/>
        </w:rPr>
        <w:t xml:space="preserve"> </w:t>
      </w:r>
      <w:r>
        <w:t>by</w:t>
      </w:r>
      <w:r>
        <w:rPr>
          <w:spacing w:val="-4"/>
        </w:rPr>
        <w:t xml:space="preserve"> </w:t>
      </w:r>
      <w:r>
        <w:t>ISs</w:t>
      </w:r>
      <w:r>
        <w:rPr>
          <w:spacing w:val="-5"/>
        </w:rPr>
        <w:t xml:space="preserve"> </w:t>
      </w:r>
      <w:r>
        <w:t>that</w:t>
      </w:r>
      <w:r>
        <w:rPr>
          <w:spacing w:val="-4"/>
        </w:rPr>
        <w:t xml:space="preserve"> </w:t>
      </w:r>
      <w:r>
        <w:t>support</w:t>
      </w:r>
      <w:r>
        <w:rPr>
          <w:spacing w:val="-5"/>
        </w:rPr>
        <w:t xml:space="preserve"> </w:t>
      </w:r>
      <w:r>
        <w:t>Level</w:t>
      </w:r>
      <w:r>
        <w:rPr>
          <w:spacing w:val="-4"/>
        </w:rPr>
        <w:t xml:space="preserve"> </w:t>
      </w:r>
      <w:r>
        <w:t>2.</w:t>
      </w:r>
      <w:r>
        <w:rPr>
          <w:spacing w:val="-4"/>
        </w:rPr>
        <w:t xml:space="preserve"> </w:t>
      </w:r>
      <w:r>
        <w:t>Level-2</w:t>
      </w:r>
      <w:r>
        <w:rPr>
          <w:spacing w:val="-4"/>
        </w:rPr>
        <w:t xml:space="preserve"> </w:t>
      </w:r>
      <w:r>
        <w:t>LSPs</w:t>
      </w:r>
      <w:r>
        <w:rPr>
          <w:spacing w:val="-5"/>
        </w:rPr>
        <w:t xml:space="preserve"> </w:t>
      </w:r>
      <w:r>
        <w:t>are</w:t>
      </w:r>
      <w:r>
        <w:rPr>
          <w:spacing w:val="-4"/>
        </w:rPr>
        <w:t xml:space="preserve"> </w:t>
      </w:r>
      <w:r>
        <w:t>flooded</w:t>
      </w:r>
      <w:r>
        <w:rPr>
          <w:spacing w:val="-5"/>
        </w:rPr>
        <w:t xml:space="preserve"> </w:t>
      </w:r>
      <w:r>
        <w:t>throughout</w:t>
      </w:r>
      <w:r>
        <w:rPr>
          <w:spacing w:val="-4"/>
        </w:rPr>
        <w:t xml:space="preserve"> </w:t>
      </w:r>
      <w:r>
        <w:t>the</w:t>
      </w:r>
      <w:r>
        <w:rPr>
          <w:spacing w:val="-5"/>
        </w:rPr>
        <w:t xml:space="preserve"> </w:t>
      </w:r>
      <w:r>
        <w:t>Level-2</w:t>
      </w:r>
      <w:r>
        <w:rPr>
          <w:w w:val="99"/>
        </w:rPr>
        <w:t xml:space="preserve"> </w:t>
      </w:r>
      <w:r>
        <w:t>subdomain.</w:t>
      </w:r>
      <w:r>
        <w:rPr>
          <w:spacing w:val="-8"/>
        </w:rPr>
        <w:t xml:space="preserve"> </w:t>
      </w:r>
      <w:r>
        <w:t>The</w:t>
      </w:r>
      <w:r>
        <w:rPr>
          <w:spacing w:val="-8"/>
        </w:rPr>
        <w:t xml:space="preserve"> </w:t>
      </w:r>
      <w:r>
        <w:t>set</w:t>
      </w:r>
      <w:r>
        <w:rPr>
          <w:spacing w:val="-7"/>
        </w:rPr>
        <w:t xml:space="preserve"> </w:t>
      </w:r>
      <w:r>
        <w:t>of</w:t>
      </w:r>
      <w:r>
        <w:rPr>
          <w:spacing w:val="-8"/>
        </w:rPr>
        <w:t xml:space="preserve"> </w:t>
      </w:r>
      <w:r>
        <w:t>Level-2</w:t>
      </w:r>
      <w:r>
        <w:rPr>
          <w:spacing w:val="-7"/>
        </w:rPr>
        <w:t xml:space="preserve"> </w:t>
      </w:r>
      <w:r>
        <w:t>LSPs</w:t>
      </w:r>
      <w:r>
        <w:rPr>
          <w:spacing w:val="-8"/>
        </w:rPr>
        <w:t xml:space="preserve"> </w:t>
      </w:r>
      <w:r>
        <w:t>generated</w:t>
      </w:r>
      <w:r>
        <w:rPr>
          <w:spacing w:val="-7"/>
        </w:rPr>
        <w:t xml:space="preserve"> </w:t>
      </w:r>
      <w:r>
        <w:t>by</w:t>
      </w:r>
      <w:r>
        <w:rPr>
          <w:spacing w:val="-8"/>
        </w:rPr>
        <w:t xml:space="preserve"> </w:t>
      </w:r>
      <w:r>
        <w:t>all</w:t>
      </w:r>
      <w:r>
        <w:rPr>
          <w:spacing w:val="-8"/>
        </w:rPr>
        <w:t xml:space="preserve"> </w:t>
      </w:r>
      <w:r>
        <w:t>Level-2</w:t>
      </w:r>
      <w:r>
        <w:rPr>
          <w:spacing w:val="-7"/>
        </w:rPr>
        <w:t xml:space="preserve"> </w:t>
      </w:r>
      <w:r>
        <w:t>ISs</w:t>
      </w:r>
      <w:r>
        <w:rPr>
          <w:spacing w:val="-8"/>
        </w:rPr>
        <w:t xml:space="preserve"> </w:t>
      </w:r>
      <w:r>
        <w:t>in</w:t>
      </w:r>
      <w:r>
        <w:rPr>
          <w:spacing w:val="-7"/>
        </w:rPr>
        <w:t xml:space="preserve"> </w:t>
      </w:r>
      <w:r>
        <w:t>the</w:t>
      </w:r>
      <w:r>
        <w:rPr>
          <w:spacing w:val="-8"/>
        </w:rPr>
        <w:t xml:space="preserve"> </w:t>
      </w:r>
      <w:r>
        <w:t>domain</w:t>
      </w:r>
      <w:r>
        <w:rPr>
          <w:spacing w:val="-7"/>
        </w:rPr>
        <w:t xml:space="preserve"> </w:t>
      </w:r>
      <w:r>
        <w:t>is</w:t>
      </w:r>
      <w:r>
        <w:rPr>
          <w:spacing w:val="-8"/>
        </w:rPr>
        <w:t xml:space="preserve"> </w:t>
      </w:r>
      <w:r>
        <w:t>the</w:t>
      </w:r>
      <w:r>
        <w:rPr>
          <w:spacing w:val="-8"/>
        </w:rPr>
        <w:t xml:space="preserve"> </w:t>
      </w:r>
      <w:r>
        <w:t>Level-2</w:t>
      </w:r>
      <w:r>
        <w:rPr>
          <w:spacing w:val="-7"/>
        </w:rPr>
        <w:t xml:space="preserve"> </w:t>
      </w:r>
      <w:r>
        <w:t>LSP</w:t>
      </w:r>
      <w:r>
        <w:rPr>
          <w:spacing w:val="-8"/>
        </w:rPr>
        <w:t xml:space="preserve"> </w:t>
      </w:r>
      <w:r>
        <w:t>Database</w:t>
      </w:r>
      <w:r>
        <w:rPr>
          <w:w w:val="99"/>
        </w:rPr>
        <w:t xml:space="preserve"> </w:t>
      </w:r>
      <w:r>
        <w:t>(LSPDB).</w:t>
      </w:r>
      <w:r>
        <w:rPr>
          <w:spacing w:val="-5"/>
        </w:rPr>
        <w:t xml:space="preserve"> </w:t>
      </w:r>
      <w:r>
        <w:t>All</w:t>
      </w:r>
      <w:r>
        <w:rPr>
          <w:spacing w:val="-5"/>
        </w:rPr>
        <w:t xml:space="preserve"> </w:t>
      </w:r>
      <w:r>
        <w:t>Level-2</w:t>
      </w:r>
      <w:r>
        <w:rPr>
          <w:spacing w:val="-5"/>
        </w:rPr>
        <w:t xml:space="preserve"> </w:t>
      </w:r>
      <w:r>
        <w:t>ISs</w:t>
      </w:r>
      <w:r>
        <w:rPr>
          <w:spacing w:val="-5"/>
        </w:rPr>
        <w:t xml:space="preserve"> </w:t>
      </w:r>
      <w:r>
        <w:t>will</w:t>
      </w:r>
      <w:r>
        <w:rPr>
          <w:spacing w:val="-4"/>
        </w:rPr>
        <w:t xml:space="preserve"> </w:t>
      </w:r>
      <w:r>
        <w:t>have</w:t>
      </w:r>
      <w:r>
        <w:rPr>
          <w:spacing w:val="-5"/>
        </w:rPr>
        <w:t xml:space="preserve"> </w:t>
      </w:r>
      <w:r>
        <w:t>an</w:t>
      </w:r>
      <w:r>
        <w:rPr>
          <w:spacing w:val="-5"/>
        </w:rPr>
        <w:t xml:space="preserve"> </w:t>
      </w:r>
      <w:r>
        <w:t>identical</w:t>
      </w:r>
      <w:r>
        <w:rPr>
          <w:spacing w:val="-6"/>
        </w:rPr>
        <w:t xml:space="preserve"> </w:t>
      </w:r>
      <w:r>
        <w:t>Level-2</w:t>
      </w:r>
      <w:r>
        <w:rPr>
          <w:spacing w:val="-4"/>
        </w:rPr>
        <w:t xml:space="preserve"> </w:t>
      </w:r>
      <w:r>
        <w:t>LSPDB</w:t>
      </w:r>
      <w:r>
        <w:rPr>
          <w:spacing w:val="-5"/>
        </w:rPr>
        <w:t xml:space="preserve"> </w:t>
      </w:r>
      <w:r>
        <w:t>and</w:t>
      </w:r>
      <w:r>
        <w:rPr>
          <w:spacing w:val="-5"/>
        </w:rPr>
        <w:t xml:space="preserve"> </w:t>
      </w:r>
      <w:r>
        <w:t>will</w:t>
      </w:r>
      <w:r>
        <w:rPr>
          <w:spacing w:val="-5"/>
        </w:rPr>
        <w:t xml:space="preserve"> </w:t>
      </w:r>
      <w:r>
        <w:t>therefore</w:t>
      </w:r>
      <w:r>
        <w:rPr>
          <w:spacing w:val="-4"/>
        </w:rPr>
        <w:t xml:space="preserve"> </w:t>
      </w:r>
      <w:r>
        <w:t>have</w:t>
      </w:r>
      <w:r>
        <w:rPr>
          <w:spacing w:val="-5"/>
        </w:rPr>
        <w:t xml:space="preserve"> </w:t>
      </w:r>
      <w:r>
        <w:t>an</w:t>
      </w:r>
      <w:r>
        <w:rPr>
          <w:spacing w:val="-5"/>
        </w:rPr>
        <w:t xml:space="preserve"> </w:t>
      </w:r>
      <w:r>
        <w:t>identical</w:t>
      </w:r>
      <w:r>
        <w:rPr>
          <w:w w:val="99"/>
        </w:rPr>
        <w:t xml:space="preserve"> </w:t>
      </w:r>
      <w:bookmarkStart w:id="1795" w:name="SNPs"/>
      <w:bookmarkStart w:id="1796" w:name="bookmark9"/>
      <w:bookmarkEnd w:id="1795"/>
      <w:bookmarkEnd w:id="1796"/>
      <w:r>
        <w:t>connectivity</w:t>
      </w:r>
      <w:r>
        <w:rPr>
          <w:spacing w:val="-9"/>
        </w:rPr>
        <w:t xml:space="preserve"> </w:t>
      </w:r>
      <w:r>
        <w:t>map</w:t>
      </w:r>
      <w:r>
        <w:rPr>
          <w:spacing w:val="-7"/>
        </w:rPr>
        <w:t xml:space="preserve"> </w:t>
      </w:r>
      <w:r>
        <w:t>for</w:t>
      </w:r>
      <w:r>
        <w:rPr>
          <w:spacing w:val="-6"/>
        </w:rPr>
        <w:t xml:space="preserve"> </w:t>
      </w:r>
      <w:r>
        <w:t>the</w:t>
      </w:r>
      <w:r>
        <w:rPr>
          <w:spacing w:val="-7"/>
        </w:rPr>
        <w:t xml:space="preserve"> </w:t>
      </w:r>
      <w:r>
        <w:t>Level-2</w:t>
      </w:r>
      <w:r>
        <w:rPr>
          <w:spacing w:val="-8"/>
        </w:rPr>
        <w:t xml:space="preserve"> </w:t>
      </w:r>
      <w:r>
        <w:t>subdomain.</w:t>
      </w:r>
    </w:p>
    <w:p w14:paraId="2825D136" w14:textId="77777777" w:rsidR="00586661" w:rsidRDefault="00586661" w:rsidP="00586661">
      <w:pPr>
        <w:pStyle w:val="MainText1forCSManual"/>
        <w:rPr>
          <w:color w:val="000000" w:themeColor="text1"/>
        </w:rPr>
      </w:pPr>
    </w:p>
    <w:p w14:paraId="4DD7D7B6" w14:textId="77777777" w:rsidR="00586661" w:rsidRDefault="00586661" w:rsidP="00586661">
      <w:pPr>
        <w:pStyle w:val="Title5forCSManual"/>
      </w:pPr>
      <w:r>
        <w:t>SNPs</w:t>
      </w:r>
    </w:p>
    <w:p w14:paraId="6C7B4BD0" w14:textId="77777777" w:rsidR="00586661" w:rsidRDefault="00586661" w:rsidP="00586661">
      <w:pPr>
        <w:pStyle w:val="MainText2forCSManual"/>
        <w:ind w:right="20"/>
      </w:pPr>
      <w:r>
        <w:t>Sequence</w:t>
      </w:r>
      <w:r>
        <w:rPr>
          <w:spacing w:val="-5"/>
        </w:rPr>
        <w:t xml:space="preserve"> </w:t>
      </w:r>
      <w:r>
        <w:t>Number</w:t>
      </w:r>
      <w:r>
        <w:rPr>
          <w:spacing w:val="-4"/>
        </w:rPr>
        <w:t xml:space="preserve"> </w:t>
      </w:r>
      <w:r>
        <w:t>PDUs</w:t>
      </w:r>
      <w:r>
        <w:rPr>
          <w:spacing w:val="-5"/>
        </w:rPr>
        <w:t xml:space="preserve"> </w:t>
      </w:r>
      <w:r>
        <w:t>(SNPs)</w:t>
      </w:r>
      <w:r>
        <w:rPr>
          <w:spacing w:val="-4"/>
        </w:rPr>
        <w:t xml:space="preserve"> </w:t>
      </w:r>
      <w:r>
        <w:t>contain</w:t>
      </w:r>
      <w:r>
        <w:rPr>
          <w:spacing w:val="-5"/>
        </w:rPr>
        <w:t xml:space="preserve"> </w:t>
      </w:r>
      <w:r>
        <w:t>a</w:t>
      </w:r>
      <w:r>
        <w:rPr>
          <w:spacing w:val="-4"/>
        </w:rPr>
        <w:t xml:space="preserve"> </w:t>
      </w:r>
      <w:r>
        <w:t>summary</w:t>
      </w:r>
      <w:r>
        <w:rPr>
          <w:spacing w:val="-5"/>
        </w:rPr>
        <w:t xml:space="preserve"> </w:t>
      </w:r>
      <w:r>
        <w:t>description</w:t>
      </w:r>
      <w:r>
        <w:rPr>
          <w:spacing w:val="-4"/>
        </w:rPr>
        <w:t xml:space="preserve"> </w:t>
      </w:r>
      <w:r>
        <w:t>of</w:t>
      </w:r>
      <w:r>
        <w:rPr>
          <w:spacing w:val="-4"/>
        </w:rPr>
        <w:t xml:space="preserve"> </w:t>
      </w:r>
      <w:r>
        <w:t>one</w:t>
      </w:r>
      <w:r>
        <w:rPr>
          <w:spacing w:val="-4"/>
        </w:rPr>
        <w:t xml:space="preserve"> </w:t>
      </w:r>
      <w:r>
        <w:t>or</w:t>
      </w:r>
      <w:r>
        <w:rPr>
          <w:spacing w:val="-4"/>
        </w:rPr>
        <w:t xml:space="preserve"> </w:t>
      </w:r>
      <w:r>
        <w:t>more</w:t>
      </w:r>
      <w:r>
        <w:rPr>
          <w:spacing w:val="-4"/>
        </w:rPr>
        <w:t xml:space="preserve"> </w:t>
      </w:r>
      <w:r>
        <w:t>LSPs.</w:t>
      </w:r>
      <w:r>
        <w:rPr>
          <w:spacing w:val="-5"/>
        </w:rPr>
        <w:t xml:space="preserve"> </w:t>
      </w:r>
      <w:r>
        <w:t>There</w:t>
      </w:r>
      <w:r>
        <w:rPr>
          <w:spacing w:val="-4"/>
        </w:rPr>
        <w:t xml:space="preserve"> </w:t>
      </w:r>
      <w:r>
        <w:t>are</w:t>
      </w:r>
      <w:r>
        <w:rPr>
          <w:spacing w:val="-5"/>
        </w:rPr>
        <w:t xml:space="preserve"> </w:t>
      </w:r>
      <w:r>
        <w:t>two</w:t>
      </w:r>
      <w:r>
        <w:rPr>
          <w:spacing w:val="-4"/>
        </w:rPr>
        <w:t xml:space="preserve"> </w:t>
      </w:r>
      <w:r>
        <w:t>types</w:t>
      </w:r>
      <w:r>
        <w:rPr>
          <w:w w:val="99"/>
        </w:rPr>
        <w:t xml:space="preserve"> </w:t>
      </w:r>
      <w:r>
        <w:t>of</w:t>
      </w:r>
      <w:r>
        <w:rPr>
          <w:spacing w:val="-3"/>
        </w:rPr>
        <w:t xml:space="preserve"> </w:t>
      </w:r>
      <w:r>
        <w:t>SNPs</w:t>
      </w:r>
      <w:r>
        <w:rPr>
          <w:spacing w:val="-3"/>
        </w:rPr>
        <w:t xml:space="preserve"> </w:t>
      </w:r>
      <w:r>
        <w:t>for</w:t>
      </w:r>
      <w:r>
        <w:rPr>
          <w:spacing w:val="-2"/>
        </w:rPr>
        <w:t xml:space="preserve"> </w:t>
      </w:r>
      <w:r>
        <w:t>both</w:t>
      </w:r>
      <w:r>
        <w:rPr>
          <w:spacing w:val="-3"/>
        </w:rPr>
        <w:t xml:space="preserve"> </w:t>
      </w:r>
      <w:r>
        <w:t>Level</w:t>
      </w:r>
      <w:r>
        <w:rPr>
          <w:spacing w:val="-3"/>
        </w:rPr>
        <w:t xml:space="preserve"> </w:t>
      </w:r>
      <w:r>
        <w:t>1</w:t>
      </w:r>
      <w:r>
        <w:rPr>
          <w:spacing w:val="-2"/>
        </w:rPr>
        <w:t xml:space="preserve"> </w:t>
      </w:r>
      <w:r>
        <w:t>and</w:t>
      </w:r>
      <w:r>
        <w:rPr>
          <w:spacing w:val="-3"/>
        </w:rPr>
        <w:t xml:space="preserve"> </w:t>
      </w:r>
      <w:r>
        <w:t>Level</w:t>
      </w:r>
      <w:r>
        <w:rPr>
          <w:spacing w:val="-4"/>
        </w:rPr>
        <w:t xml:space="preserve"> </w:t>
      </w:r>
      <w:r>
        <w:t>2:</w:t>
      </w:r>
    </w:p>
    <w:p w14:paraId="51185D94" w14:textId="77777777" w:rsidR="00586661" w:rsidRDefault="00586661" w:rsidP="00586661">
      <w:pPr>
        <w:pStyle w:val="MainText2forCSManual"/>
        <w:ind w:right="20"/>
      </w:pPr>
      <w:r>
        <w:rPr>
          <w:position w:val="1"/>
        </w:rPr>
        <w:t>Complete</w:t>
      </w:r>
      <w:r>
        <w:rPr>
          <w:spacing w:val="-5"/>
          <w:position w:val="1"/>
        </w:rPr>
        <w:t xml:space="preserve"> </w:t>
      </w:r>
      <w:r>
        <w:rPr>
          <w:position w:val="1"/>
        </w:rPr>
        <w:t>Sequence</w:t>
      </w:r>
      <w:r>
        <w:rPr>
          <w:spacing w:val="-3"/>
          <w:position w:val="1"/>
        </w:rPr>
        <w:t xml:space="preserve"> </w:t>
      </w:r>
      <w:r>
        <w:rPr>
          <w:position w:val="1"/>
        </w:rPr>
        <w:t>Number</w:t>
      </w:r>
      <w:r>
        <w:rPr>
          <w:spacing w:val="-4"/>
          <w:position w:val="1"/>
        </w:rPr>
        <w:t xml:space="preserve"> </w:t>
      </w:r>
      <w:r>
        <w:rPr>
          <w:position w:val="1"/>
        </w:rPr>
        <w:t>PDUs</w:t>
      </w:r>
      <w:r>
        <w:rPr>
          <w:spacing w:val="-3"/>
          <w:position w:val="1"/>
        </w:rPr>
        <w:t xml:space="preserve"> </w:t>
      </w:r>
      <w:r>
        <w:rPr>
          <w:position w:val="1"/>
        </w:rPr>
        <w:t>(CSNPs)</w:t>
      </w:r>
      <w:r>
        <w:rPr>
          <w:spacing w:val="-4"/>
          <w:position w:val="1"/>
        </w:rPr>
        <w:t xml:space="preserve"> </w:t>
      </w:r>
      <w:r>
        <w:rPr>
          <w:position w:val="1"/>
        </w:rPr>
        <w:t>are</w:t>
      </w:r>
      <w:r>
        <w:rPr>
          <w:spacing w:val="-3"/>
          <w:position w:val="1"/>
        </w:rPr>
        <w:t xml:space="preserve"> </w:t>
      </w:r>
      <w:r>
        <w:rPr>
          <w:position w:val="1"/>
        </w:rPr>
        <w:t>used</w:t>
      </w:r>
      <w:r>
        <w:rPr>
          <w:spacing w:val="-4"/>
          <w:position w:val="1"/>
        </w:rPr>
        <w:t xml:space="preserve"> </w:t>
      </w:r>
      <w:r>
        <w:rPr>
          <w:position w:val="1"/>
        </w:rPr>
        <w:t>to</w:t>
      </w:r>
      <w:r>
        <w:rPr>
          <w:spacing w:val="-3"/>
          <w:position w:val="1"/>
        </w:rPr>
        <w:t xml:space="preserve"> </w:t>
      </w:r>
      <w:r>
        <w:rPr>
          <w:position w:val="1"/>
        </w:rPr>
        <w:t>send</w:t>
      </w:r>
      <w:r>
        <w:rPr>
          <w:spacing w:val="-3"/>
          <w:position w:val="1"/>
        </w:rPr>
        <w:t xml:space="preserve"> </w:t>
      </w:r>
      <w:r>
        <w:rPr>
          <w:position w:val="1"/>
        </w:rPr>
        <w:t>a</w:t>
      </w:r>
      <w:r>
        <w:rPr>
          <w:spacing w:val="-4"/>
          <w:position w:val="1"/>
        </w:rPr>
        <w:t xml:space="preserve"> </w:t>
      </w:r>
      <w:r>
        <w:rPr>
          <w:position w:val="1"/>
        </w:rPr>
        <w:t>summary</w:t>
      </w:r>
      <w:r>
        <w:rPr>
          <w:spacing w:val="-3"/>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LSPDB</w:t>
      </w:r>
      <w:r>
        <w:rPr>
          <w:spacing w:val="-4"/>
          <w:position w:val="1"/>
        </w:rPr>
        <w:t xml:space="preserve"> </w:t>
      </w:r>
      <w:r>
        <w:rPr>
          <w:position w:val="1"/>
        </w:rPr>
        <w:t>that</w:t>
      </w:r>
      <w:r>
        <w:rPr>
          <w:spacing w:val="-3"/>
          <w:position w:val="1"/>
        </w:rPr>
        <w:t xml:space="preserve"> </w:t>
      </w:r>
      <w:r>
        <w:rPr>
          <w:position w:val="1"/>
        </w:rPr>
        <w:t>an</w:t>
      </w:r>
      <w:r>
        <w:rPr>
          <w:spacing w:val="-4"/>
          <w:position w:val="1"/>
        </w:rPr>
        <w:t xml:space="preserve"> </w:t>
      </w:r>
      <w:r>
        <w:rPr>
          <w:position w:val="1"/>
        </w:rPr>
        <w:t>IS</w:t>
      </w:r>
      <w:r>
        <w:rPr>
          <w:spacing w:val="-3"/>
          <w:position w:val="1"/>
        </w:rPr>
        <w:t xml:space="preserve"> </w:t>
      </w:r>
      <w:r>
        <w:rPr>
          <w:position w:val="1"/>
        </w:rPr>
        <w:t xml:space="preserve">has </w:t>
      </w:r>
      <w:r>
        <w:t>for</w:t>
      </w:r>
      <w:r>
        <w:rPr>
          <w:spacing w:val="-4"/>
        </w:rPr>
        <w:t xml:space="preserve"> </w:t>
      </w:r>
      <w:r>
        <w:t>a</w:t>
      </w:r>
      <w:r>
        <w:rPr>
          <w:spacing w:val="-4"/>
        </w:rPr>
        <w:t xml:space="preserve"> </w:t>
      </w:r>
      <w:r>
        <w:t>given</w:t>
      </w:r>
      <w:r>
        <w:rPr>
          <w:spacing w:val="-4"/>
        </w:rPr>
        <w:t xml:space="preserve"> </w:t>
      </w:r>
      <w:r>
        <w:t>level.</w:t>
      </w:r>
    </w:p>
    <w:p w14:paraId="2ECAC9B6" w14:textId="77777777" w:rsidR="00586661" w:rsidRDefault="00586661" w:rsidP="00586661">
      <w:pPr>
        <w:pStyle w:val="MainText2forCSManual"/>
        <w:ind w:right="20"/>
      </w:pPr>
      <w:r>
        <w:rPr>
          <w:position w:val="1"/>
        </w:rPr>
        <w:t>Partial</w:t>
      </w:r>
      <w:r>
        <w:rPr>
          <w:spacing w:val="-14"/>
          <w:position w:val="1"/>
        </w:rPr>
        <w:t xml:space="preserve"> </w:t>
      </w:r>
      <w:r>
        <w:rPr>
          <w:position w:val="1"/>
        </w:rPr>
        <w:t>Sequence</w:t>
      </w:r>
      <w:r>
        <w:rPr>
          <w:spacing w:val="-13"/>
          <w:position w:val="1"/>
        </w:rPr>
        <w:t xml:space="preserve"> </w:t>
      </w:r>
      <w:r>
        <w:rPr>
          <w:position w:val="1"/>
        </w:rPr>
        <w:t>Number</w:t>
      </w:r>
      <w:r>
        <w:rPr>
          <w:spacing w:val="-12"/>
          <w:position w:val="1"/>
        </w:rPr>
        <w:t xml:space="preserve"> </w:t>
      </w:r>
      <w:r>
        <w:rPr>
          <w:position w:val="1"/>
        </w:rPr>
        <w:t>PDUs</w:t>
      </w:r>
      <w:r>
        <w:rPr>
          <w:spacing w:val="-12"/>
          <w:position w:val="1"/>
        </w:rPr>
        <w:t xml:space="preserve"> </w:t>
      </w:r>
      <w:r>
        <w:rPr>
          <w:position w:val="1"/>
        </w:rPr>
        <w:t>(PSNPs)</w:t>
      </w:r>
      <w:r>
        <w:rPr>
          <w:spacing w:val="-12"/>
          <w:position w:val="1"/>
        </w:rPr>
        <w:t xml:space="preserve"> </w:t>
      </w:r>
      <w:r>
        <w:rPr>
          <w:position w:val="1"/>
        </w:rPr>
        <w:t>are</w:t>
      </w:r>
      <w:r>
        <w:rPr>
          <w:spacing w:val="-12"/>
          <w:position w:val="1"/>
        </w:rPr>
        <w:t xml:space="preserve"> </w:t>
      </w:r>
      <w:r>
        <w:rPr>
          <w:position w:val="1"/>
        </w:rPr>
        <w:t>used</w:t>
      </w:r>
      <w:r>
        <w:rPr>
          <w:spacing w:val="-12"/>
          <w:position w:val="1"/>
        </w:rPr>
        <w:t xml:space="preserve"> </w:t>
      </w:r>
      <w:r>
        <w:rPr>
          <w:position w:val="1"/>
        </w:rPr>
        <w:t>to</w:t>
      </w:r>
      <w:r>
        <w:rPr>
          <w:spacing w:val="-12"/>
          <w:position w:val="1"/>
        </w:rPr>
        <w:t xml:space="preserve"> </w:t>
      </w:r>
      <w:r>
        <w:rPr>
          <w:position w:val="1"/>
        </w:rPr>
        <w:t>send</w:t>
      </w:r>
      <w:r>
        <w:rPr>
          <w:spacing w:val="-13"/>
          <w:position w:val="1"/>
        </w:rPr>
        <w:t xml:space="preserve"> </w:t>
      </w:r>
      <w:r>
        <w:rPr>
          <w:position w:val="1"/>
        </w:rPr>
        <w:t>a</w:t>
      </w:r>
      <w:r>
        <w:rPr>
          <w:spacing w:val="-12"/>
          <w:position w:val="1"/>
        </w:rPr>
        <w:t xml:space="preserve"> </w:t>
      </w:r>
      <w:r>
        <w:rPr>
          <w:position w:val="1"/>
        </w:rPr>
        <w:t>summary</w:t>
      </w:r>
      <w:r>
        <w:rPr>
          <w:spacing w:val="-12"/>
          <w:position w:val="1"/>
        </w:rPr>
        <w:t xml:space="preserve"> </w:t>
      </w:r>
      <w:r>
        <w:rPr>
          <w:position w:val="1"/>
        </w:rPr>
        <w:t>of</w:t>
      </w:r>
      <w:r>
        <w:rPr>
          <w:spacing w:val="-12"/>
          <w:position w:val="1"/>
        </w:rPr>
        <w:t xml:space="preserve"> </w:t>
      </w:r>
      <w:r>
        <w:rPr>
          <w:position w:val="1"/>
        </w:rPr>
        <w:t>a</w:t>
      </w:r>
      <w:r>
        <w:rPr>
          <w:spacing w:val="-12"/>
          <w:position w:val="1"/>
        </w:rPr>
        <w:t xml:space="preserve"> </w:t>
      </w:r>
      <w:r>
        <w:rPr>
          <w:position w:val="1"/>
        </w:rPr>
        <w:t>subset</w:t>
      </w:r>
      <w:r>
        <w:rPr>
          <w:spacing w:val="-12"/>
          <w:position w:val="1"/>
        </w:rPr>
        <w:t xml:space="preserve"> </w:t>
      </w:r>
      <w:r>
        <w:rPr>
          <w:position w:val="1"/>
        </w:rPr>
        <w:t>of</w:t>
      </w:r>
      <w:r>
        <w:rPr>
          <w:spacing w:val="-12"/>
          <w:position w:val="1"/>
        </w:rPr>
        <w:t xml:space="preserve"> </w:t>
      </w:r>
      <w:r>
        <w:rPr>
          <w:position w:val="1"/>
        </w:rPr>
        <w:t>the</w:t>
      </w:r>
      <w:r>
        <w:rPr>
          <w:spacing w:val="-13"/>
          <w:position w:val="1"/>
        </w:rPr>
        <w:t xml:space="preserve"> </w:t>
      </w:r>
      <w:r>
        <w:rPr>
          <w:position w:val="1"/>
        </w:rPr>
        <w:t>LSPs</w:t>
      </w:r>
      <w:r>
        <w:rPr>
          <w:spacing w:val="-12"/>
          <w:position w:val="1"/>
        </w:rPr>
        <w:t xml:space="preserve"> </w:t>
      </w:r>
      <w:r>
        <w:rPr>
          <w:position w:val="1"/>
        </w:rPr>
        <w:t>for</w:t>
      </w:r>
      <w:r>
        <w:rPr>
          <w:spacing w:val="-12"/>
          <w:position w:val="1"/>
        </w:rPr>
        <w:t xml:space="preserve"> </w:t>
      </w:r>
      <w:r>
        <w:rPr>
          <w:position w:val="1"/>
        </w:rPr>
        <w:t>a</w:t>
      </w:r>
      <w:r>
        <w:rPr>
          <w:spacing w:val="-12"/>
          <w:position w:val="1"/>
        </w:rPr>
        <w:t xml:space="preserve"> </w:t>
      </w:r>
      <w:r>
        <w:rPr>
          <w:position w:val="1"/>
        </w:rPr>
        <w:t>given</w:t>
      </w:r>
      <w:r>
        <w:rPr>
          <w:w w:val="99"/>
          <w:position w:val="1"/>
        </w:rPr>
        <w:t xml:space="preserve"> </w:t>
      </w:r>
      <w:r>
        <w:t>level</w:t>
      </w:r>
      <w:r>
        <w:rPr>
          <w:spacing w:val="-4"/>
        </w:rPr>
        <w:t xml:space="preserve"> </w:t>
      </w:r>
      <w:r>
        <w:t>that</w:t>
      </w:r>
      <w:r>
        <w:rPr>
          <w:spacing w:val="-4"/>
        </w:rPr>
        <w:t xml:space="preserve"> </w:t>
      </w:r>
      <w:r>
        <w:t>an</w:t>
      </w:r>
      <w:r>
        <w:rPr>
          <w:spacing w:val="-4"/>
        </w:rPr>
        <w:t xml:space="preserve"> </w:t>
      </w:r>
      <w:r>
        <w:t>IS</w:t>
      </w:r>
      <w:r>
        <w:rPr>
          <w:spacing w:val="-4"/>
        </w:rPr>
        <w:t xml:space="preserve"> </w:t>
      </w:r>
      <w:r>
        <w:t>either</w:t>
      </w:r>
      <w:r>
        <w:rPr>
          <w:spacing w:val="-4"/>
        </w:rPr>
        <w:t xml:space="preserve"> </w:t>
      </w:r>
      <w:r>
        <w:t>has</w:t>
      </w:r>
      <w:r>
        <w:rPr>
          <w:spacing w:val="-4"/>
        </w:rPr>
        <w:t xml:space="preserve"> </w:t>
      </w:r>
      <w:r>
        <w:t>in</w:t>
      </w:r>
      <w:r>
        <w:rPr>
          <w:spacing w:val="-4"/>
        </w:rPr>
        <w:t xml:space="preserve"> </w:t>
      </w:r>
      <w:r>
        <w:t>its</w:t>
      </w:r>
      <w:r>
        <w:rPr>
          <w:spacing w:val="-4"/>
        </w:rPr>
        <w:t xml:space="preserve"> </w:t>
      </w:r>
      <w:r>
        <w:t>database</w:t>
      </w:r>
      <w:r>
        <w:rPr>
          <w:spacing w:val="-4"/>
        </w:rPr>
        <w:t xml:space="preserve"> </w:t>
      </w:r>
      <w:r>
        <w:t>or</w:t>
      </w:r>
      <w:r>
        <w:rPr>
          <w:spacing w:val="-3"/>
        </w:rPr>
        <w:t xml:space="preserve"> </w:t>
      </w:r>
      <w:r>
        <w:t>needs</w:t>
      </w:r>
      <w:r>
        <w:rPr>
          <w:spacing w:val="-4"/>
        </w:rPr>
        <w:t xml:space="preserve"> </w:t>
      </w:r>
      <w:r>
        <w:t>to</w:t>
      </w:r>
      <w:r>
        <w:rPr>
          <w:spacing w:val="-4"/>
        </w:rPr>
        <w:t xml:space="preserve"> </w:t>
      </w:r>
      <w:r>
        <w:t>obtain.</w:t>
      </w:r>
    </w:p>
    <w:p w14:paraId="34A927E1" w14:textId="77777777" w:rsidR="00586661" w:rsidRDefault="00586661" w:rsidP="00586661">
      <w:pPr>
        <w:pStyle w:val="3"/>
        <w:kinsoku w:val="0"/>
        <w:overflowPunct w:val="0"/>
        <w:ind w:left="107" w:right="46"/>
        <w:rPr>
          <w:w w:val="105"/>
        </w:rPr>
      </w:pPr>
      <w:bookmarkStart w:id="1797" w:name="IS-IS_Supported_Circuit_Types"/>
      <w:bookmarkStart w:id="1798" w:name="bookmark10"/>
      <w:bookmarkStart w:id="1799" w:name="_Toc434823005"/>
      <w:bookmarkStart w:id="1800" w:name="_Toc445130903"/>
      <w:bookmarkEnd w:id="1797"/>
      <w:bookmarkEnd w:id="1798"/>
      <w:r>
        <w:rPr>
          <w:w w:val="105"/>
        </w:rPr>
        <w:t>LSPDB Synchronization</w:t>
      </w:r>
      <w:bookmarkEnd w:id="1799"/>
      <w:bookmarkEnd w:id="1800"/>
    </w:p>
    <w:p w14:paraId="586BB7A2" w14:textId="77777777" w:rsidR="00586661" w:rsidRDefault="00586661" w:rsidP="00586661">
      <w:pPr>
        <w:widowControl/>
        <w:wordWrap/>
        <w:snapToGrid/>
        <w:spacing w:line="240" w:lineRule="auto"/>
        <w:jc w:val="left"/>
        <w:rPr>
          <w:rFonts w:ascii="Arial" w:eastAsia="맑은 고딕" w:cs="굴림"/>
          <w:noProof/>
        </w:rPr>
      </w:pPr>
      <w:r>
        <w:rPr>
          <w:rFonts w:ascii="Arial" w:eastAsia="맑은 고딕"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Default="00586661" w:rsidP="00586661">
      <w:pPr>
        <w:widowControl/>
        <w:wordWrap/>
        <w:snapToGrid/>
        <w:spacing w:line="240" w:lineRule="auto"/>
        <w:jc w:val="left"/>
        <w:rPr>
          <w:rFonts w:ascii="Arial" w:eastAsia="맑은 고딕" w:cs="굴림"/>
          <w:noProof/>
        </w:rPr>
      </w:pPr>
    </w:p>
    <w:p w14:paraId="74E9944A" w14:textId="77777777" w:rsidR="00586661" w:rsidRDefault="00586661" w:rsidP="00586661">
      <w:pPr>
        <w:widowControl/>
        <w:wordWrap/>
        <w:snapToGrid/>
        <w:spacing w:line="240" w:lineRule="auto"/>
        <w:jc w:val="left"/>
        <w:rPr>
          <w:rFonts w:ascii="Arial" w:eastAsia="맑은 고딕" w:cs="굴림"/>
          <w:noProof/>
        </w:rPr>
      </w:pPr>
      <w:r>
        <w:rPr>
          <w:rFonts w:ascii="Arial" w:eastAsia="맑은 고딕"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Default="00586661" w:rsidP="00586661">
      <w:pPr>
        <w:widowControl/>
        <w:wordWrap/>
        <w:snapToGrid/>
        <w:spacing w:line="240" w:lineRule="auto"/>
        <w:jc w:val="left"/>
        <w:rPr>
          <w:color w:val="000000" w:themeColor="text1"/>
        </w:rPr>
      </w:pPr>
    </w:p>
    <w:p w14:paraId="30314953" w14:textId="77777777" w:rsidR="00586661" w:rsidRDefault="00586661" w:rsidP="00586661">
      <w:pPr>
        <w:pStyle w:val="Title5forCSManual"/>
      </w:pPr>
      <w:r>
        <w:t>Handling of Newer LSPs</w:t>
      </w:r>
    </w:p>
    <w:p w14:paraId="6DD6B9EF"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w:t>
      </w:r>
      <w:r>
        <w:rPr>
          <w:rFonts w:ascii="Arial" w:eastAsia="맑은 고딕" w:cs="굴림" w:hint="eastAsia"/>
          <w:noProof/>
        </w:rPr>
        <w:t>—</w:t>
      </w:r>
      <w:r>
        <w:rPr>
          <w:rFonts w:ascii="Arial" w:eastAsia="맑은 고딕" w:cs="굴림"/>
          <w:noProof/>
        </w:rPr>
        <w:t>excluding the circuit on which the newer LSP was received.</w:t>
      </w:r>
    </w:p>
    <w:p w14:paraId="61A7FC49" w14:textId="77777777" w:rsidR="00586661" w:rsidRDefault="00586661" w:rsidP="00586661">
      <w:pPr>
        <w:widowControl/>
        <w:wordWrap/>
        <w:snapToGrid/>
        <w:spacing w:line="240" w:lineRule="auto"/>
        <w:ind w:left="851"/>
        <w:jc w:val="left"/>
        <w:rPr>
          <w:rFonts w:ascii="Arial" w:eastAsia="맑은 고딕" w:cs="굴림"/>
          <w:noProof/>
        </w:rPr>
      </w:pPr>
    </w:p>
    <w:p w14:paraId="04865D1B"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Default="00586661" w:rsidP="00586661">
      <w:pPr>
        <w:widowControl/>
        <w:wordWrap/>
        <w:snapToGrid/>
        <w:spacing w:line="240" w:lineRule="auto"/>
        <w:ind w:left="851"/>
        <w:jc w:val="left"/>
        <w:rPr>
          <w:rFonts w:ascii="Arial" w:eastAsia="맑은 고딕" w:cs="굴림"/>
          <w:noProof/>
        </w:rPr>
      </w:pPr>
    </w:p>
    <w:p w14:paraId="10758145"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 xml:space="preserve">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w:t>
      </w:r>
      <w:r>
        <w:rPr>
          <w:rFonts w:ascii="Arial" w:eastAsia="맑은 고딕" w:cs="굴림"/>
          <w:noProof/>
        </w:rPr>
        <w:lastRenderedPageBreak/>
        <w:t>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Default="00586661" w:rsidP="00586661">
      <w:pPr>
        <w:widowControl/>
        <w:wordWrap/>
        <w:snapToGrid/>
        <w:spacing w:line="240" w:lineRule="auto"/>
        <w:jc w:val="left"/>
        <w:rPr>
          <w:color w:val="000000" w:themeColor="text1"/>
        </w:rPr>
      </w:pPr>
    </w:p>
    <w:p w14:paraId="4CCB8B04" w14:textId="77777777" w:rsidR="00586661" w:rsidRDefault="00586661" w:rsidP="00586661">
      <w:pPr>
        <w:pStyle w:val="Title5forCSManual"/>
      </w:pPr>
      <w:r>
        <w:t>Handling of Older LSPs</w:t>
      </w:r>
    </w:p>
    <w:p w14:paraId="37A0FDC2"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Default="00586661" w:rsidP="00586661">
      <w:pPr>
        <w:widowControl/>
        <w:wordWrap/>
        <w:snapToGrid/>
        <w:spacing w:line="240" w:lineRule="auto"/>
        <w:ind w:left="851"/>
        <w:jc w:val="left"/>
        <w:rPr>
          <w:rFonts w:ascii="Arial" w:eastAsia="맑은 고딕" w:cs="굴림"/>
          <w:noProof/>
        </w:rPr>
      </w:pPr>
    </w:p>
    <w:p w14:paraId="7B1E7207"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 xml:space="preserve">At this point, the actions taken are identical to the actions that are described in the </w:t>
      </w:r>
      <w:r>
        <w:rPr>
          <w:rFonts w:ascii="Arial" w:eastAsia="맑은 고딕" w:cs="굴림" w:hint="eastAsia"/>
          <w:noProof/>
        </w:rPr>
        <w:t>“</w:t>
      </w:r>
      <w:r>
        <w:rPr>
          <w:rFonts w:ascii="Arial" w:eastAsia="맑은 고딕" w:cs="굴림"/>
          <w:noProof/>
        </w:rPr>
        <w:t>Handling of Newer LSPs</w:t>
      </w:r>
      <w:r>
        <w:rPr>
          <w:rFonts w:ascii="Arial" w:eastAsia="맑은 고딕" w:cs="굴림" w:hint="eastAsia"/>
          <w:noProof/>
        </w:rPr>
        <w:t>”</w:t>
      </w:r>
      <w:r>
        <w:rPr>
          <w:rFonts w:ascii="Arial" w:eastAsia="맑은 고딕" w:cs="굴림"/>
          <w:noProof/>
        </w:rPr>
        <w:t xml:space="preserve"> section after a new LSP has been added to the local database.</w:t>
      </w:r>
    </w:p>
    <w:p w14:paraId="5A097E16" w14:textId="77777777" w:rsidR="00586661" w:rsidRDefault="00586661" w:rsidP="00586661">
      <w:pPr>
        <w:widowControl/>
        <w:wordWrap/>
        <w:snapToGrid/>
        <w:spacing w:line="240" w:lineRule="auto"/>
        <w:jc w:val="left"/>
        <w:rPr>
          <w:color w:val="000000" w:themeColor="text1"/>
        </w:rPr>
      </w:pPr>
    </w:p>
    <w:p w14:paraId="39370276" w14:textId="77777777" w:rsidR="00586661" w:rsidRDefault="00586661" w:rsidP="00586661">
      <w:pPr>
        <w:pStyle w:val="Title5forCSManual"/>
      </w:pPr>
      <w:r>
        <w:t>Handling LSPs That Are the Same</w:t>
      </w:r>
    </w:p>
    <w:p w14:paraId="0E6634FF"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Because of the distributed nature of the update process, it is possible than an IS may receive copies of an LSP that is the same as the current contents of the local LSPDB.</w:t>
      </w:r>
    </w:p>
    <w:p w14:paraId="020BE319" w14:textId="77777777" w:rsidR="00586661" w:rsidRDefault="00586661" w:rsidP="00586661">
      <w:pPr>
        <w:widowControl/>
        <w:wordWrap/>
        <w:snapToGrid/>
        <w:spacing w:line="240" w:lineRule="auto"/>
        <w:ind w:left="851"/>
        <w:jc w:val="left"/>
        <w:rPr>
          <w:rFonts w:ascii="Arial" w:eastAsia="맑은 고딕" w:cs="굴림"/>
          <w:noProof/>
        </w:rPr>
      </w:pPr>
    </w:p>
    <w:p w14:paraId="1D13DC00"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Default="00586661" w:rsidP="00586661">
      <w:pPr>
        <w:widowControl/>
        <w:wordWrap/>
        <w:snapToGrid/>
        <w:spacing w:line="240" w:lineRule="auto"/>
        <w:ind w:left="851"/>
        <w:jc w:val="left"/>
        <w:rPr>
          <w:rFonts w:ascii="Arial" w:eastAsia="맑은 고딕" w:cs="굴림"/>
          <w:noProof/>
        </w:rPr>
      </w:pPr>
    </w:p>
    <w:p w14:paraId="72CDB9F1"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Default="00586661" w:rsidP="00586661">
      <w:pPr>
        <w:widowControl/>
        <w:wordWrap/>
        <w:snapToGrid/>
        <w:spacing w:line="240" w:lineRule="auto"/>
        <w:ind w:left="851"/>
        <w:jc w:val="left"/>
        <w:rPr>
          <w:rFonts w:ascii="Arial" w:eastAsia="맑은 고딕" w:cs="굴림"/>
          <w:noProof/>
        </w:rPr>
      </w:pPr>
    </w:p>
    <w:p w14:paraId="50A73C3D"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The figure below shows how the LSPs are used to create a network map. Imagine the network topology as a jigsaw puzzle. Each LSP (representing an IS) is considered one of the jigsaw pieces.</w:t>
      </w:r>
    </w:p>
    <w:p w14:paraId="3ABED251" w14:textId="77777777" w:rsidR="00586661" w:rsidRDefault="00586661" w:rsidP="00586661">
      <w:pPr>
        <w:widowControl/>
        <w:wordWrap/>
        <w:snapToGrid/>
        <w:spacing w:line="240" w:lineRule="auto"/>
        <w:ind w:left="851"/>
        <w:jc w:val="left"/>
        <w:rPr>
          <w:rFonts w:ascii="Arial" w:eastAsia="맑은 고딕" w:cs="굴림"/>
          <w:noProof/>
        </w:rPr>
      </w:pPr>
    </w:p>
    <w:p w14:paraId="45974551" w14:textId="77777777" w:rsidR="00586661" w:rsidRDefault="00586661" w:rsidP="00586661">
      <w:pPr>
        <w:widowControl/>
        <w:wordWrap/>
        <w:snapToGrid/>
        <w:spacing w:line="240" w:lineRule="auto"/>
        <w:ind w:left="131"/>
        <w:jc w:val="left"/>
        <w:rPr>
          <w:rFonts w:ascii="Arial" w:eastAsia="맑은 고딕" w:cs="굴림"/>
          <w:noProof/>
        </w:rPr>
      </w:pPr>
    </w:p>
    <w:p w14:paraId="574B10BD" w14:textId="77777777" w:rsidR="00586661" w:rsidRDefault="00586661" w:rsidP="00586661">
      <w:pPr>
        <w:pStyle w:val="3"/>
        <w:kinsoku w:val="0"/>
        <w:overflowPunct w:val="0"/>
        <w:spacing w:before="0"/>
        <w:ind w:left="107" w:right="46"/>
        <w:rPr>
          <w:w w:val="105"/>
        </w:rPr>
      </w:pPr>
      <w:bookmarkStart w:id="1801" w:name="_Toc434823006"/>
      <w:bookmarkStart w:id="1802" w:name="_Toc445130904"/>
      <w:r>
        <w:rPr>
          <w:w w:val="105"/>
        </w:rPr>
        <w:t>Shortest Path Calculation</w:t>
      </w:r>
      <w:bookmarkEnd w:id="1801"/>
      <w:bookmarkEnd w:id="1802"/>
    </w:p>
    <w:p w14:paraId="75CDF41B" w14:textId="77777777" w:rsidR="00586661" w:rsidRDefault="00586661" w:rsidP="00586661">
      <w:pPr>
        <w:widowControl/>
        <w:wordWrap/>
        <w:snapToGrid/>
        <w:spacing w:line="240" w:lineRule="auto"/>
        <w:ind w:left="131"/>
        <w:jc w:val="left"/>
        <w:rPr>
          <w:rFonts w:ascii="Arial" w:eastAsia="맑은 고딕" w:cs="굴림"/>
          <w:noProof/>
        </w:rPr>
      </w:pPr>
    </w:p>
    <w:p w14:paraId="791A9AA7"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Default="00586661" w:rsidP="00586661">
      <w:pPr>
        <w:widowControl/>
        <w:wordWrap/>
        <w:snapToGrid/>
        <w:spacing w:line="240" w:lineRule="auto"/>
        <w:ind w:left="131"/>
        <w:jc w:val="left"/>
        <w:rPr>
          <w:rFonts w:ascii="Arial" w:eastAsia="맑은 고딕" w:cs="굴림"/>
          <w:noProof/>
        </w:rPr>
      </w:pPr>
    </w:p>
    <w:p w14:paraId="3C99D335" w14:textId="40C8C31B"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The output of the SPF is a set of tuples (destination, next hop). The destinations are protocol-specific; for example, they would be prefixes when the supported protocol is IP</w:t>
      </w:r>
      <w:ins w:id="1803" w:author="sslee" w:date="2016-03-03T20:00:00Z">
        <w:r w:rsidR="005D23E7">
          <w:rPr>
            <w:rFonts w:ascii="Arial" w:eastAsia="맑은 고딕" w:cs="굴림" w:hint="eastAsia"/>
            <w:noProof/>
          </w:rPr>
          <w:t>.</w:t>
        </w:r>
      </w:ins>
      <w:del w:id="1804" w:author="sslee" w:date="2016-03-03T20:01:00Z">
        <w:r w:rsidDel="005D23E7">
          <w:rPr>
            <w:rFonts w:ascii="Arial" w:eastAsia="맑은 고딕" w:cs="굴림"/>
            <w:noProof/>
          </w:rPr>
          <w:delText>, NSAPs of end systems when the supported protocol is CLNP.</w:delText>
        </w:r>
      </w:del>
      <w:r>
        <w:rPr>
          <w:rFonts w:ascii="Arial" w:eastAsia="맑은 고딕" w:cs="굴림"/>
          <w:noProof/>
        </w:rPr>
        <w:t xml:space="preserve"> Multiple equal-cost paths are supported, in which case multiple next hops would be associated with the same destination.</w:t>
      </w:r>
    </w:p>
    <w:p w14:paraId="74486D85" w14:textId="77777777" w:rsidR="00586661" w:rsidRDefault="00586661" w:rsidP="00586661">
      <w:pPr>
        <w:widowControl/>
        <w:wordWrap/>
        <w:snapToGrid/>
        <w:spacing w:line="240" w:lineRule="auto"/>
        <w:ind w:left="131"/>
        <w:jc w:val="left"/>
        <w:rPr>
          <w:rFonts w:ascii="Arial" w:eastAsia="맑은 고딕" w:cs="굴림"/>
          <w:noProof/>
        </w:rPr>
      </w:pPr>
    </w:p>
    <w:p w14:paraId="199E7C48"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Independent SPFs are performed for each level supported by the IS. In cases in which the same destination is reachable by both Level-1 and Level-2 paths, the Level-1 path is preferred.</w:t>
      </w:r>
    </w:p>
    <w:p w14:paraId="70129E76" w14:textId="77777777" w:rsidR="00586661" w:rsidRDefault="00586661" w:rsidP="00586661">
      <w:pPr>
        <w:widowControl/>
        <w:wordWrap/>
        <w:snapToGrid/>
        <w:spacing w:line="240" w:lineRule="auto"/>
        <w:ind w:left="131"/>
        <w:jc w:val="left"/>
        <w:rPr>
          <w:rFonts w:ascii="Arial" w:eastAsia="맑은 고딕" w:cs="굴림"/>
          <w:noProof/>
        </w:rPr>
      </w:pPr>
    </w:p>
    <w:p w14:paraId="1555F993"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Default="00586661" w:rsidP="00586661">
      <w:pPr>
        <w:pStyle w:val="3"/>
        <w:kinsoku w:val="0"/>
        <w:overflowPunct w:val="0"/>
        <w:ind w:left="107" w:right="46"/>
        <w:rPr>
          <w:w w:val="105"/>
        </w:rPr>
      </w:pPr>
      <w:bookmarkStart w:id="1805" w:name="_Toc434823007"/>
      <w:bookmarkStart w:id="1806" w:name="_Toc445130905"/>
      <w:r>
        <w:rPr>
          <w:w w:val="105"/>
        </w:rPr>
        <w:t>Route Redistribution</w:t>
      </w:r>
      <w:bookmarkEnd w:id="1805"/>
      <w:bookmarkEnd w:id="1806"/>
    </w:p>
    <w:p w14:paraId="1F759423" w14:textId="77777777" w:rsidR="00586661" w:rsidRDefault="00586661" w:rsidP="00586661">
      <w:pPr>
        <w:pStyle w:val="MainText2forCSManual"/>
        <w:ind w:right="20"/>
      </w:pPr>
      <w: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Default="00586661" w:rsidP="00586661">
      <w:pPr>
        <w:widowControl/>
        <w:wordWrap/>
        <w:snapToGrid/>
        <w:spacing w:line="240" w:lineRule="auto"/>
        <w:jc w:val="left"/>
        <w:rPr>
          <w:rFonts w:ascii="Arial" w:hAnsi="Arial" w:cs="Arial"/>
          <w:b/>
          <w:sz w:val="28"/>
          <w:szCs w:val="28"/>
        </w:rPr>
      </w:pPr>
      <w:r>
        <w:rPr>
          <w:rFonts w:ascii="Arial" w:hAnsi="Arial" w:cs="Arial"/>
          <w:b/>
          <w:kern w:val="0"/>
          <w:sz w:val="28"/>
          <w:szCs w:val="28"/>
        </w:rPr>
        <w:br w:type="page"/>
      </w:r>
      <w:bookmarkStart w:id="1807" w:name="_Toc434823008"/>
      <w:r>
        <w:rPr>
          <w:rFonts w:ascii="Arial" w:hAnsi="Arial" w:cs="Arial"/>
          <w:b/>
          <w:sz w:val="28"/>
          <w:szCs w:val="28"/>
        </w:rPr>
        <w:lastRenderedPageBreak/>
        <w:t>IS-IS Configuration</w:t>
      </w:r>
      <w:bookmarkEnd w:id="1807"/>
      <w:r>
        <w:rPr>
          <w:rFonts w:ascii="Arial" w:hAnsi="Arial" w:cs="Arial"/>
          <w:b/>
          <w:sz w:val="28"/>
          <w:szCs w:val="28"/>
        </w:rPr>
        <w:t xml:space="preserve"> </w:t>
      </w:r>
    </w:p>
    <w:p w14:paraId="08C0FFFA" w14:textId="77777777" w:rsidR="00586661" w:rsidRDefault="00586661" w:rsidP="00586661">
      <w:pPr>
        <w:pStyle w:val="3"/>
        <w:kinsoku w:val="0"/>
        <w:overflowPunct w:val="0"/>
        <w:ind w:left="0"/>
      </w:pPr>
      <w:bookmarkStart w:id="1808" w:name="_Toc434823009"/>
      <w:bookmarkStart w:id="1809" w:name="_Toc445130906"/>
      <w:r>
        <w:t>Enabling</w:t>
      </w:r>
      <w:r>
        <w:rPr>
          <w:spacing w:val="-8"/>
        </w:rPr>
        <w:t xml:space="preserve"> </w:t>
      </w:r>
      <w:r>
        <w:t>IS-IS</w:t>
      </w:r>
      <w:r>
        <w:rPr>
          <w:spacing w:val="-8"/>
        </w:rPr>
        <w:t xml:space="preserve"> </w:t>
      </w:r>
      <w:r>
        <w:t>as</w:t>
      </w:r>
      <w:r>
        <w:rPr>
          <w:spacing w:val="-7"/>
        </w:rPr>
        <w:t xml:space="preserve"> </w:t>
      </w:r>
      <w:r>
        <w:t>an</w:t>
      </w:r>
      <w:r>
        <w:rPr>
          <w:spacing w:val="-8"/>
        </w:rPr>
        <w:t xml:space="preserve"> </w:t>
      </w:r>
      <w:r>
        <w:t>IP</w:t>
      </w:r>
      <w:r>
        <w:rPr>
          <w:spacing w:val="-8"/>
        </w:rPr>
        <w:t xml:space="preserve"> </w:t>
      </w:r>
      <w:r>
        <w:t>Routing</w:t>
      </w:r>
      <w:r>
        <w:rPr>
          <w:spacing w:val="-7"/>
        </w:rPr>
        <w:t xml:space="preserve"> </w:t>
      </w:r>
      <w:r>
        <w:t>Protocol</w:t>
      </w:r>
      <w:r>
        <w:rPr>
          <w:spacing w:val="-8"/>
        </w:rPr>
        <w:t xml:space="preserve"> </w:t>
      </w:r>
      <w:r>
        <w:t>on</w:t>
      </w:r>
      <w:r>
        <w:rPr>
          <w:spacing w:val="-8"/>
        </w:rPr>
        <w:t xml:space="preserve"> </w:t>
      </w:r>
      <w:r>
        <w:t>the</w:t>
      </w:r>
      <w:r>
        <w:rPr>
          <w:spacing w:val="-7"/>
        </w:rPr>
        <w:t xml:space="preserve"> </w:t>
      </w:r>
      <w:r>
        <w:t>Device</w:t>
      </w:r>
      <w:bookmarkEnd w:id="1808"/>
      <w:bookmarkEnd w:id="1809"/>
    </w:p>
    <w:p w14:paraId="6F28C401" w14:textId="77777777" w:rsidR="00586661" w:rsidRDefault="00586661" w:rsidP="00586661">
      <w:pPr>
        <w:pStyle w:val="a3"/>
        <w:ind w:left="0" w:right="20"/>
      </w:pPr>
      <w: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Default="00586661">
            <w:pPr>
              <w:pStyle w:val="ab"/>
              <w:wordWrap/>
              <w:ind w:right="20"/>
              <w:jc w:val="center"/>
              <w:rPr>
                <w:rFonts w:eastAsiaTheme="minorEastAsia"/>
              </w:rPr>
            </w:pPr>
            <w:r>
              <w:rPr>
                <w:rFonts w:eastAsiaTheme="minorEastAsia"/>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Default="00586661">
            <w:pPr>
              <w:pStyle w:val="ab"/>
              <w:wordWrap/>
              <w:ind w:right="20"/>
              <w:jc w:val="center"/>
              <w:rPr>
                <w:rFonts w:eastAsiaTheme="minorEastAsia"/>
              </w:rPr>
            </w:pPr>
            <w:r>
              <w:rPr>
                <w:rFonts w:eastAsiaTheme="minorEastAsia"/>
              </w:rPr>
              <w:t>Description</w:t>
            </w:r>
          </w:p>
        </w:tc>
      </w:tr>
      <w:tr w:rsidR="00586661"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Default="00586661">
            <w:pPr>
              <w:pStyle w:val="TableParagraph"/>
              <w:kinsoku w:val="0"/>
              <w:overflowPunct w:val="0"/>
              <w:spacing w:before="30" w:line="300" w:lineRule="auto"/>
              <w:ind w:left="48"/>
              <w:jc w:val="both"/>
              <w:rPr>
                <w:rFonts w:ascii="Arial" w:hAnsi="Arial" w:cs="Arial"/>
                <w:spacing w:val="-1"/>
                <w:kern w:val="2"/>
                <w:sz w:val="18"/>
                <w:szCs w:val="18"/>
              </w:rPr>
            </w:pPr>
            <w:r>
              <w:rPr>
                <w:rFonts w:ascii="Arial" w:hAnsi="Arial" w:cs="Arial"/>
                <w:b/>
                <w:bCs/>
                <w:spacing w:val="-1"/>
                <w:kern w:val="2"/>
                <w:sz w:val="18"/>
                <w:szCs w:val="18"/>
              </w:rPr>
              <w:t>router</w:t>
            </w:r>
            <w:r>
              <w:rPr>
                <w:rFonts w:ascii="Arial" w:hAnsi="Arial" w:cs="Arial"/>
                <w:b/>
                <w:bCs/>
                <w:spacing w:val="-8"/>
                <w:kern w:val="2"/>
                <w:sz w:val="18"/>
                <w:szCs w:val="18"/>
              </w:rPr>
              <w:t xml:space="preserve"> </w:t>
            </w:r>
            <w:r>
              <w:rPr>
                <w:rFonts w:ascii="Arial" w:hAnsi="Arial" w:cs="Arial"/>
                <w:b/>
                <w:bCs/>
                <w:kern w:val="2"/>
                <w:sz w:val="18"/>
                <w:szCs w:val="18"/>
              </w:rPr>
              <w:t>isis</w:t>
            </w:r>
            <w:r>
              <w:rPr>
                <w:rFonts w:ascii="Arial" w:hAnsi="Arial" w:cs="Arial"/>
                <w:b/>
                <w:bCs/>
                <w:spacing w:val="-8"/>
                <w:kern w:val="2"/>
                <w:sz w:val="18"/>
                <w:szCs w:val="18"/>
              </w:rPr>
              <w:t xml:space="preserve"> </w:t>
            </w:r>
            <w:r>
              <w:rPr>
                <w:rFonts w:ascii="Arial" w:hAnsi="Arial" w:cs="Arial"/>
                <w:i/>
                <w:iCs/>
                <w:spacing w:val="-1"/>
                <w:kern w:val="2"/>
                <w:sz w:val="18"/>
                <w:szCs w:val="18"/>
              </w:rPr>
              <w:t>area-tag</w:t>
            </w:r>
          </w:p>
          <w:p w14:paraId="07A3CC1E" w14:textId="77777777" w:rsidR="00586661" w:rsidRDefault="00586661">
            <w:pPr>
              <w:pStyle w:val="TableParagraph"/>
              <w:kinsoku w:val="0"/>
              <w:overflowPunct w:val="0"/>
              <w:spacing w:line="300" w:lineRule="auto"/>
              <w:ind w:left="48"/>
              <w:jc w:val="both"/>
              <w:rPr>
                <w:rFonts w:ascii="Arial" w:hAnsi="Arial" w:cs="Arial"/>
                <w:kern w:val="2"/>
                <w:sz w:val="18"/>
                <w:szCs w:val="18"/>
              </w:rPr>
            </w:pPr>
            <w:r>
              <w:rPr>
                <w:rFonts w:ascii="Arial" w:hAnsi="Arial" w:cs="Arial"/>
                <w:b/>
                <w:bCs/>
                <w:kern w:val="2"/>
                <w:sz w:val="18"/>
                <w:szCs w:val="18"/>
              </w:rPr>
              <w:t>Example:</w:t>
            </w:r>
          </w:p>
          <w:p w14:paraId="31DA4409" w14:textId="77777777" w:rsidR="00586661" w:rsidRDefault="00586661">
            <w:pPr>
              <w:pStyle w:val="aa"/>
              <w:spacing w:line="300" w:lineRule="auto"/>
              <w:ind w:right="20"/>
              <w:rPr>
                <w:rFonts w:eastAsia="굴림"/>
              </w:rPr>
            </w:pPr>
            <w:r>
              <w:rPr>
                <w:rFonts w:eastAsia="굴림" w:hAnsi="Arial" w:cs="Arial"/>
              </w:rPr>
              <w:t>Switch</w:t>
            </w:r>
            <w:r>
              <w:rPr>
                <w:rFonts w:hAnsi="Arial" w:cs="Arial"/>
              </w:rPr>
              <w:t>(config)#</w:t>
            </w:r>
            <w:r>
              <w:rPr>
                <w:rFonts w:hAnsi="Arial" w:cs="Arial"/>
                <w:spacing w:val="-1"/>
              </w:rPr>
              <w:t xml:space="preserve"> </w:t>
            </w:r>
            <w:r>
              <w:rPr>
                <w:rFonts w:hAnsi="Arial" w:cs="Arial"/>
                <w:b/>
                <w:bCs/>
                <w:spacing w:val="-1"/>
              </w:rPr>
              <w:t>router</w:t>
            </w:r>
            <w:r>
              <w:rPr>
                <w:rFonts w:hAnsi="Arial" w:cs="Arial"/>
                <w:b/>
                <w:bCs/>
                <w:spacing w:val="-8"/>
              </w:rPr>
              <w:t xml:space="preserve"> </w:t>
            </w:r>
            <w:r>
              <w:rPr>
                <w:rFonts w:hAnsi="Arial" w:cs="Arial"/>
                <w:b/>
                <w:bCs/>
              </w:rPr>
              <w:t>isis</w:t>
            </w:r>
            <w:r>
              <w:rPr>
                <w:rFonts w:hAnsi="Arial" w:cs="Arial"/>
                <w:b/>
                <w:bCs/>
                <w:spacing w:val="-8"/>
              </w:rPr>
              <w:t xml:space="preserve"> </w:t>
            </w:r>
            <w:r>
              <w:rPr>
                <w:rFonts w:hAnsi="Arial"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Default="00586661">
            <w:pPr>
              <w:pStyle w:val="TableParagraph"/>
              <w:kinsoku w:val="0"/>
              <w:overflowPunct w:val="0"/>
              <w:spacing w:before="30" w:line="300" w:lineRule="auto"/>
              <w:ind w:left="48"/>
              <w:jc w:val="both"/>
              <w:rPr>
                <w:rFonts w:eastAsia="굴림"/>
                <w:kern w:val="2"/>
              </w:rPr>
            </w:pPr>
            <w:r>
              <w:rPr>
                <w:rFonts w:ascii="Arial" w:eastAsia="굴림" w:hAnsi="Arial Unicode MS" w:cs="Courier New"/>
                <w:kern w:val="2"/>
                <w:sz w:val="18"/>
                <w:szCs w:val="18"/>
              </w:rPr>
              <w:t>Assigns a tag to an IS-IS process. Enters router configuration mode.</w:t>
            </w:r>
          </w:p>
          <w:p w14:paraId="0DC3E157" w14:textId="77777777" w:rsidR="00586661" w:rsidRDefault="00586661">
            <w:pPr>
              <w:pStyle w:val="aa"/>
              <w:spacing w:line="300" w:lineRule="auto"/>
              <w:ind w:right="20"/>
              <w:rPr>
                <w:rFonts w:eastAsia="굴림"/>
              </w:rPr>
            </w:pPr>
            <w:r>
              <w:rPr>
                <w:rFonts w:eastAsia="굴림"/>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Default="00586661">
            <w:pPr>
              <w:pStyle w:val="TableParagraph"/>
              <w:kinsoku w:val="0"/>
              <w:overflowPunct w:val="0"/>
              <w:spacing w:before="30" w:line="300" w:lineRule="auto"/>
              <w:ind w:left="48"/>
              <w:jc w:val="both"/>
              <w:rPr>
                <w:rFonts w:ascii="Arial" w:hAnsi="Arial" w:cs="Arial"/>
                <w:kern w:val="2"/>
                <w:sz w:val="18"/>
                <w:szCs w:val="18"/>
              </w:rPr>
            </w:pPr>
            <w:r>
              <w:rPr>
                <w:rFonts w:ascii="Arial" w:hAnsi="Arial" w:cs="Arial"/>
                <w:b/>
                <w:bCs/>
                <w:kern w:val="2"/>
                <w:sz w:val="18"/>
                <w:szCs w:val="18"/>
              </w:rPr>
              <w:t xml:space="preserve">net </w:t>
            </w:r>
            <w:r>
              <w:rPr>
                <w:rFonts w:ascii="Arial" w:hAnsi="Arial" w:cs="Arial"/>
                <w:b/>
                <w:bCs/>
                <w:spacing w:val="33"/>
                <w:kern w:val="2"/>
                <w:sz w:val="18"/>
                <w:szCs w:val="18"/>
              </w:rPr>
              <w:t xml:space="preserve"> </w:t>
            </w:r>
            <w:r>
              <w:rPr>
                <w:rFonts w:ascii="Arial" w:hAnsi="Arial" w:cs="Arial"/>
                <w:i/>
                <w:iCs/>
                <w:kern w:val="2"/>
                <w:sz w:val="18"/>
                <w:szCs w:val="18"/>
              </w:rPr>
              <w:t>network-entity-title</w:t>
            </w:r>
          </w:p>
          <w:p w14:paraId="7424F2CA" w14:textId="77777777" w:rsidR="00586661" w:rsidRDefault="00586661">
            <w:pPr>
              <w:pStyle w:val="TableParagraph"/>
              <w:kinsoku w:val="0"/>
              <w:overflowPunct w:val="0"/>
              <w:spacing w:line="300" w:lineRule="auto"/>
              <w:ind w:left="48"/>
              <w:jc w:val="both"/>
              <w:rPr>
                <w:rFonts w:ascii="Arial" w:hAnsi="Arial" w:cs="Arial"/>
                <w:b/>
                <w:bCs/>
                <w:kern w:val="2"/>
                <w:sz w:val="18"/>
                <w:szCs w:val="18"/>
              </w:rPr>
            </w:pPr>
            <w:r>
              <w:rPr>
                <w:rFonts w:ascii="Arial" w:hAnsi="Arial" w:cs="Arial"/>
                <w:b/>
                <w:bCs/>
                <w:kern w:val="2"/>
                <w:sz w:val="18"/>
                <w:szCs w:val="18"/>
              </w:rPr>
              <w:t>Example:</w:t>
            </w:r>
          </w:p>
          <w:p w14:paraId="48831A4E" w14:textId="77777777" w:rsidR="00586661" w:rsidRDefault="00586661">
            <w:pPr>
              <w:pStyle w:val="aa"/>
              <w:spacing w:line="300" w:lineRule="auto"/>
              <w:ind w:right="20"/>
              <w:rPr>
                <w:rFonts w:hAnsi="Arial" w:cs="Arial"/>
                <w:spacing w:val="-1"/>
              </w:rPr>
            </w:pPr>
            <w:r>
              <w:rPr>
                <w:rFonts w:hAnsi="Arial" w:cs="Arial"/>
              </w:rPr>
              <w:t>Switch(config-router)#</w:t>
            </w:r>
            <w:r>
              <w:rPr>
                <w:rFonts w:hAnsi="Arial" w:cs="Arial"/>
                <w:spacing w:val="-1"/>
              </w:rPr>
              <w:t xml:space="preserve"> </w:t>
            </w:r>
          </w:p>
          <w:p w14:paraId="689503F7" w14:textId="77777777" w:rsidR="00586661" w:rsidRDefault="00586661">
            <w:pPr>
              <w:pStyle w:val="aa"/>
              <w:spacing w:line="300" w:lineRule="auto"/>
              <w:ind w:right="20"/>
              <w:rPr>
                <w:rFonts w:eastAsia="굴림"/>
                <w:b/>
              </w:rPr>
            </w:pPr>
            <w:r>
              <w:rPr>
                <w:rFonts w:hAnsi="Arial"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Default="00586661">
            <w:pPr>
              <w:pStyle w:val="TableParagraph"/>
              <w:kinsoku w:val="0"/>
              <w:overflowPunct w:val="0"/>
              <w:spacing w:before="30" w:line="300" w:lineRule="auto"/>
              <w:ind w:left="48"/>
              <w:jc w:val="both"/>
              <w:rPr>
                <w:rFonts w:ascii="Arial" w:eastAsia="굴림" w:hAnsi="Arial Unicode MS" w:cs="Courier New"/>
                <w:kern w:val="2"/>
                <w:sz w:val="18"/>
                <w:szCs w:val="18"/>
              </w:rPr>
            </w:pPr>
            <w:r>
              <w:rPr>
                <w:rFonts w:ascii="Arial" w:eastAsia="굴림" w:hAnsi="Arial Unicode MS" w:cs="Courier New"/>
                <w:kern w:val="2"/>
                <w:sz w:val="18"/>
                <w:szCs w:val="18"/>
              </w:rPr>
              <w:t>Configures the NET on the device.</w:t>
            </w:r>
          </w:p>
          <w:p w14:paraId="4429C9D6" w14:textId="77777777" w:rsidR="00586661" w:rsidRDefault="00586661">
            <w:pPr>
              <w:pStyle w:val="aa"/>
              <w:spacing w:line="300" w:lineRule="auto"/>
              <w:ind w:right="20"/>
              <w:rPr>
                <w:rFonts w:eastAsia="굴림"/>
              </w:rPr>
            </w:pPr>
            <w:r>
              <w:rPr>
                <w:rFonts w:eastAsia="굴림"/>
              </w:rPr>
              <w:t>The NET identifies the device for IS-IS.</w:t>
            </w:r>
          </w:p>
        </w:tc>
      </w:tr>
    </w:tbl>
    <w:p w14:paraId="78E3C8CF" w14:textId="77777777" w:rsidR="00586661" w:rsidRDefault="00586661" w:rsidP="00586661">
      <w:pPr>
        <w:pStyle w:val="MainText1forCSManual"/>
      </w:pPr>
    </w:p>
    <w:p w14:paraId="559BA4EF" w14:textId="77777777" w:rsidR="00586661" w:rsidRDefault="00586661" w:rsidP="00586661">
      <w:pPr>
        <w:pStyle w:val="MainText2forCSManual"/>
        <w:spacing w:line="240" w:lineRule="exact"/>
        <w:ind w:leftChars="0" w:left="0" w:right="20"/>
        <w:rPr>
          <w:rFonts w:cs="굴림체"/>
          <w:b/>
          <w:bCs/>
          <w:noProof w:val="0"/>
          <w:sz w:val="24"/>
          <w:szCs w:val="24"/>
        </w:rPr>
      </w:pPr>
      <w:r>
        <w:rPr>
          <w:rFonts w:cs="굴림체"/>
          <w:b/>
          <w:bCs/>
          <w:noProof w:val="0"/>
          <w:sz w:val="24"/>
          <w:szCs w:val="24"/>
        </w:rPr>
        <w:t>IS-IS interface parameters</w:t>
      </w:r>
    </w:p>
    <w:p w14:paraId="4F1348DA" w14:textId="77777777" w:rsidR="00586661" w:rsidRDefault="00586661" w:rsidP="00586661">
      <w:pPr>
        <w:pStyle w:val="MainText2forCSManual"/>
        <w:ind w:leftChars="0" w:left="0" w:right="20"/>
      </w:pPr>
      <w: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Default="00586661">
            <w:pPr>
              <w:pStyle w:val="ab"/>
              <w:wordWrap/>
              <w:ind w:right="20"/>
              <w:jc w:val="center"/>
              <w:rPr>
                <w:rFonts w:eastAsiaTheme="minorEastAsia"/>
              </w:rPr>
            </w:pPr>
            <w:r>
              <w:rPr>
                <w:rFonts w:eastAsiaTheme="minorEastAsia"/>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Default="00586661">
            <w:pPr>
              <w:pStyle w:val="ab"/>
              <w:wordWrap/>
              <w:ind w:right="20"/>
              <w:jc w:val="center"/>
              <w:rPr>
                <w:rFonts w:eastAsiaTheme="minorEastAsia"/>
              </w:rPr>
            </w:pPr>
            <w:r>
              <w:rPr>
                <w:rFonts w:eastAsiaTheme="minorEastAsia"/>
              </w:rPr>
              <w:t>Description</w:t>
            </w:r>
          </w:p>
        </w:tc>
      </w:tr>
      <w:tr w:rsidR="00586661"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ip router isis</w:t>
            </w:r>
            <w:r>
              <w:rPr>
                <w:rFonts w:eastAsia="굴림"/>
              </w:rPr>
              <w:t xml:space="preserve"> </w:t>
            </w:r>
            <w:r>
              <w:rPr>
                <w:rFonts w:eastAsia="굴림"/>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Default="00586661">
            <w:pPr>
              <w:pStyle w:val="aa"/>
              <w:spacing w:line="300" w:lineRule="auto"/>
              <w:ind w:right="23"/>
              <w:rPr>
                <w:rFonts w:eastAsia="굴림"/>
              </w:rPr>
            </w:pPr>
            <w:r>
              <w:rPr>
                <w:rFonts w:eastAsia="굴림"/>
              </w:rPr>
              <w:t>Configures an IS-IS routing process</w:t>
            </w:r>
            <w:ins w:id="1810" w:author="sslee" w:date="2016-03-03T20:02:00Z">
              <w:r w:rsidR="005D23E7">
                <w:rPr>
                  <w:rFonts w:eastAsia="굴림" w:hint="eastAsia"/>
                </w:rPr>
                <w:t xml:space="preserve"> for IP Service</w:t>
              </w:r>
            </w:ins>
            <w:r>
              <w:rPr>
                <w:rFonts w:eastAsia="굴림"/>
              </w:rPr>
              <w:t xml:space="preserve"> on an interface and attaches an area designator to the routing process</w:t>
            </w:r>
          </w:p>
        </w:tc>
      </w:tr>
      <w:tr w:rsidR="00586661"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metric</w:t>
            </w:r>
            <w:r>
              <w:rPr>
                <w:rFonts w:eastAsia="굴림"/>
              </w:rPr>
              <w:t xml:space="preserve"> </w:t>
            </w:r>
            <w:r>
              <w:rPr>
                <w:rFonts w:eastAsia="굴림"/>
                <w:i/>
              </w:rPr>
              <w:t>&lt;1-63&gt;</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Default="00586661">
            <w:pPr>
              <w:pStyle w:val="aa"/>
              <w:ind w:right="20"/>
              <w:rPr>
                <w:rFonts w:eastAsia="굴림"/>
              </w:rPr>
            </w:pPr>
            <w:r>
              <w:rPr>
                <w:rFonts w:eastAsia="굴림"/>
              </w:rPr>
              <w:t>Configures the metric (or cost) for the specified interface.</w:t>
            </w:r>
          </w:p>
        </w:tc>
      </w:tr>
      <w:tr w:rsidR="00586661"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hello-interval</w:t>
            </w:r>
            <w:r>
              <w:rPr>
                <w:rFonts w:eastAsia="굴림"/>
              </w:rPr>
              <w:t xml:space="preserve"> </w:t>
            </w:r>
            <w:r>
              <w:rPr>
                <w:rFonts w:eastAsia="굴림"/>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Default="00586661">
            <w:pPr>
              <w:pStyle w:val="aa"/>
              <w:spacing w:line="300" w:lineRule="auto"/>
              <w:ind w:right="23"/>
              <w:rPr>
                <w:rFonts w:eastAsia="굴림"/>
              </w:rPr>
            </w:pPr>
            <w:r>
              <w:rPr>
                <w:rFonts w:eastAsia="굴림"/>
              </w:rPr>
              <w:t xml:space="preserve">Specifies the length of time (in seconds) between hello packets </w:t>
            </w:r>
          </w:p>
        </w:tc>
      </w:tr>
      <w:tr w:rsidR="00586661"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csnp-interval</w:t>
            </w:r>
            <w:r>
              <w:rPr>
                <w:rFonts w:eastAsia="굴림"/>
              </w:rPr>
              <w:t xml:space="preserve"> </w:t>
            </w:r>
            <w:r>
              <w:rPr>
                <w:rFonts w:eastAsia="굴림"/>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Default="00586661">
            <w:pPr>
              <w:pStyle w:val="aa"/>
              <w:ind w:right="20"/>
              <w:rPr>
                <w:rFonts w:eastAsia="굴림"/>
              </w:rPr>
            </w:pPr>
            <w:r>
              <w:rPr>
                <w:rFonts w:eastAsia="굴림"/>
              </w:rPr>
              <w:t>Configures the IS-IS CSNP interval for the specified interface.</w:t>
            </w:r>
          </w:p>
        </w:tc>
      </w:tr>
      <w:tr w:rsidR="00586661"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retransmit-interval</w:t>
            </w:r>
            <w:r>
              <w:rPr>
                <w:rFonts w:eastAsia="굴림"/>
              </w:rPr>
              <w:t xml:space="preserve"> </w:t>
            </w:r>
            <w:r>
              <w:rPr>
                <w:rFonts w:eastAsia="굴림"/>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Default="00586661">
            <w:pPr>
              <w:pStyle w:val="aa"/>
              <w:spacing w:line="300" w:lineRule="auto"/>
              <w:ind w:right="23"/>
              <w:rPr>
                <w:rFonts w:eastAsia="굴림"/>
              </w:rPr>
            </w:pPr>
            <w:r>
              <w:rPr>
                <w:rFonts w:eastAsia="굴림"/>
              </w:rPr>
              <w:t>Configures the number of seconds between retransmission of IS-IS LSPs for point-to-point links.</w:t>
            </w:r>
          </w:p>
        </w:tc>
      </w:tr>
      <w:tr w:rsidR="00586661"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lsp-interval</w:t>
            </w:r>
            <w:r>
              <w:rPr>
                <w:rFonts w:eastAsia="굴림"/>
              </w:rPr>
              <w:t xml:space="preserve"> </w:t>
            </w:r>
            <w:r>
              <w:rPr>
                <w:rFonts w:eastAsia="굴림"/>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Default="00586661">
            <w:pPr>
              <w:pStyle w:val="aa"/>
              <w:ind w:right="20"/>
              <w:rPr>
                <w:rFonts w:eastAsia="굴림"/>
              </w:rPr>
            </w:pPr>
            <w:r>
              <w:rPr>
                <w:rFonts w:eastAsia="굴림"/>
              </w:rPr>
              <w:t>Configures the IS-IS LSP retransmission throttle interval.</w:t>
            </w:r>
          </w:p>
        </w:tc>
      </w:tr>
      <w:tr w:rsidR="00586661"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hello-multiplier</w:t>
            </w:r>
            <w:r>
              <w:rPr>
                <w:rFonts w:eastAsia="굴림"/>
              </w:rPr>
              <w:t xml:space="preserve"> </w:t>
            </w:r>
            <w:r>
              <w:rPr>
                <w:rFonts w:eastAsia="굴림"/>
                <w:i/>
              </w:rPr>
              <w:t>multiplier-value</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Default="00586661">
            <w:pPr>
              <w:pStyle w:val="aa"/>
              <w:ind w:right="20"/>
              <w:rPr>
                <w:rFonts w:eastAsia="굴림"/>
              </w:rPr>
            </w:pPr>
            <w:r>
              <w:rPr>
                <w:rFonts w:eastAsia="굴림"/>
              </w:rPr>
              <w:t>Sets the hello multiplier.</w:t>
            </w:r>
          </w:p>
        </w:tc>
      </w:tr>
      <w:tr w:rsidR="00586661"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 xml:space="preserve">isis priority </w:t>
            </w:r>
            <w:r>
              <w:rPr>
                <w:rFonts w:eastAsia="굴림"/>
                <w:i/>
              </w:rPr>
              <w:t>priority-value</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Default="00586661">
            <w:pPr>
              <w:pStyle w:val="aa"/>
              <w:ind w:right="20"/>
              <w:rPr>
                <w:rFonts w:eastAsia="굴림"/>
              </w:rPr>
            </w:pPr>
            <w:r>
              <w:rPr>
                <w:rFonts w:eastAsia="굴림"/>
              </w:rPr>
              <w:t>Configures the priority to use for designated router election.</w:t>
            </w:r>
          </w:p>
        </w:tc>
      </w:tr>
      <w:tr w:rsidR="00586661"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circuit-type</w:t>
            </w:r>
            <w:r>
              <w:rPr>
                <w:rFonts w:eastAsia="굴림"/>
              </w:rPr>
              <w:t xml:space="preserve"> </w:t>
            </w:r>
            <w:r>
              <w:rPr>
                <w:rFonts w:eastAsia="굴림"/>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Default="00586661">
            <w:pPr>
              <w:pStyle w:val="aa"/>
              <w:spacing w:line="300" w:lineRule="auto"/>
              <w:ind w:right="23"/>
              <w:rPr>
                <w:rFonts w:eastAsia="굴림"/>
              </w:rPr>
            </w:pPr>
            <w:r>
              <w:rPr>
                <w:rFonts w:eastAsia="굴림"/>
              </w:rPr>
              <w:t>Configures the type of adjacency desired for neighbors on the specified interface (the interface circuit type).</w:t>
            </w:r>
          </w:p>
        </w:tc>
      </w:tr>
      <w:tr w:rsidR="00586661"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Default="00586661">
            <w:pPr>
              <w:pStyle w:val="aa"/>
              <w:spacing w:line="300" w:lineRule="auto"/>
              <w:ind w:right="23"/>
              <w:rPr>
                <w:rFonts w:eastAsia="굴림"/>
              </w:rPr>
            </w:pPr>
            <w:r>
              <w:rPr>
                <w:rFonts w:eastAsia="굴림"/>
              </w:rPr>
              <w:t xml:space="preserve">Switch(config-if-vlanid)# </w:t>
            </w:r>
            <w:r>
              <w:rPr>
                <w:rFonts w:eastAsia="굴림"/>
                <w:b/>
              </w:rPr>
              <w:t>isis password</w:t>
            </w:r>
            <w:r>
              <w:rPr>
                <w:rFonts w:eastAsia="굴림"/>
              </w:rPr>
              <w:t xml:space="preserve"> </w:t>
            </w:r>
            <w:r>
              <w:rPr>
                <w:rFonts w:eastAsia="굴림"/>
                <w:i/>
              </w:rPr>
              <w:t>password</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Default="00586661">
            <w:pPr>
              <w:pStyle w:val="aa"/>
              <w:spacing w:line="300" w:lineRule="auto"/>
              <w:ind w:right="23"/>
              <w:rPr>
                <w:rFonts w:eastAsia="굴림"/>
              </w:rPr>
            </w:pPr>
            <w:r>
              <w:rPr>
                <w:rFonts w:eastAsia="굴림"/>
              </w:rPr>
              <w:t>Configures the authentication password for a specified interface.</w:t>
            </w:r>
          </w:p>
        </w:tc>
      </w:tr>
    </w:tbl>
    <w:p w14:paraId="5DBB8D62" w14:textId="77777777" w:rsidR="00586661" w:rsidRDefault="00586661" w:rsidP="00586661">
      <w:pPr>
        <w:pStyle w:val="MainText2forCSManual"/>
        <w:spacing w:line="240" w:lineRule="exact"/>
        <w:ind w:leftChars="0" w:left="0" w:right="20"/>
        <w:rPr>
          <w:rFonts w:hAnsi="Arial Unicode MS" w:cs="굴림체"/>
          <w:b/>
          <w:bCs/>
          <w:noProof w:val="0"/>
          <w:sz w:val="24"/>
          <w:szCs w:val="24"/>
        </w:rPr>
      </w:pPr>
      <w:r>
        <w:rPr>
          <w:rFonts w:cs="굴림체"/>
          <w:b/>
          <w:bCs/>
          <w:noProof w:val="0"/>
          <w:sz w:val="24"/>
          <w:szCs w:val="24"/>
        </w:rPr>
        <w:t>IS-IS Network type</w:t>
      </w:r>
    </w:p>
    <w:p w14:paraId="7F2BCBBB" w14:textId="77777777" w:rsidR="00586661" w:rsidRDefault="00586661" w:rsidP="00586661">
      <w:pPr>
        <w:pStyle w:val="MainText2forCSManual"/>
        <w:spacing w:before="0" w:after="0"/>
        <w:ind w:leftChars="0" w:left="0" w:right="20"/>
      </w:pPr>
      <w:r>
        <w:t>IS-IS supports two generic network types:</w:t>
      </w:r>
    </w:p>
    <w:p w14:paraId="4E33B626" w14:textId="77777777" w:rsidR="00586661" w:rsidRDefault="00586661" w:rsidP="00586661">
      <w:pPr>
        <w:pStyle w:val="MainText2forCSManual"/>
        <w:spacing w:before="0" w:after="0"/>
        <w:ind w:leftChars="0" w:left="0" w:right="20"/>
      </w:pPr>
    </w:p>
    <w:p w14:paraId="30DFBB54" w14:textId="77777777" w:rsidR="00586661" w:rsidRDefault="00586661" w:rsidP="00586661">
      <w:pPr>
        <w:pStyle w:val="MainText2forCSManual"/>
        <w:ind w:right="20"/>
      </w:pPr>
      <w:r>
        <w:rPr>
          <w:rFonts w:hint="eastAsia"/>
        </w:rPr>
        <w:t>•</w:t>
      </w:r>
      <w:r>
        <w:t xml:space="preserve">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Default="00586661" w:rsidP="00586661">
      <w:pPr>
        <w:pStyle w:val="MainText2forCSManual"/>
        <w:ind w:right="20"/>
      </w:pPr>
      <w:r>
        <w:rPr>
          <w:rFonts w:hint="eastAsia"/>
        </w:rPr>
        <w:lastRenderedPageBreak/>
        <w:t>•</w:t>
      </w:r>
      <w:r>
        <w:t xml:space="preserve"> Multiaccess: Multiaccess circuits support multiple ISs; for example, two or more operating on the circuit. The ability to address multiple systems utilizing a multicast or broadcast address is assumed.</w:t>
      </w:r>
    </w:p>
    <w:p w14:paraId="49B42E9F"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797"/>
        <w:gridCol w:w="4275"/>
      </w:tblGrid>
      <w:tr w:rsidR="00586661"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Default="00586661">
            <w:pPr>
              <w:pStyle w:val="ab"/>
              <w:wordWrap/>
              <w:ind w:right="20"/>
              <w:jc w:val="center"/>
              <w:rPr>
                <w:rFonts w:eastAsiaTheme="minorEastAsia"/>
              </w:rPr>
            </w:pPr>
            <w:r>
              <w:rPr>
                <w:rFonts w:eastAsiaTheme="minorEastAsia"/>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Default="00586661">
            <w:pPr>
              <w:pStyle w:val="ab"/>
              <w:wordWrap/>
              <w:ind w:right="20"/>
              <w:jc w:val="center"/>
              <w:rPr>
                <w:rFonts w:eastAsia="굴림"/>
              </w:rPr>
            </w:pPr>
            <w:r>
              <w:rPr>
                <w:rFonts w:eastAsia="굴림"/>
              </w:rPr>
              <w:t>Description</w:t>
            </w:r>
          </w:p>
        </w:tc>
      </w:tr>
      <w:tr w:rsidR="00586661"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Default="00586661">
            <w:pPr>
              <w:pStyle w:val="aa"/>
              <w:spacing w:line="300" w:lineRule="auto"/>
              <w:ind w:right="23"/>
              <w:rPr>
                <w:rFonts w:eastAsia="굴림"/>
              </w:rPr>
            </w:pPr>
            <w:r>
              <w:rPr>
                <w:rFonts w:eastAsia="굴림"/>
              </w:rPr>
              <w:t xml:space="preserve">Syntax: </w:t>
            </w:r>
            <w:r>
              <w:rPr>
                <w:rFonts w:eastAsia="굴림"/>
                <w:b/>
              </w:rPr>
              <w:t>isis network</w:t>
            </w:r>
            <w:r>
              <w:rPr>
                <w:rFonts w:eastAsia="굴림"/>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Default="00586661">
            <w:pPr>
              <w:pStyle w:val="aa"/>
              <w:ind w:right="20"/>
              <w:rPr>
                <w:rFonts w:eastAsia="굴림"/>
              </w:rPr>
            </w:pPr>
            <w:r>
              <w:rPr>
                <w:rFonts w:eastAsia="굴림"/>
              </w:rPr>
              <w:t>Sets IS-IS network type of IS-IS interface.</w:t>
            </w:r>
          </w:p>
        </w:tc>
      </w:tr>
    </w:tbl>
    <w:p w14:paraId="2985A271" w14:textId="77777777" w:rsidR="00586661" w:rsidRDefault="00586661" w:rsidP="00586661">
      <w:pPr>
        <w:pStyle w:val="MainText2forCSManual"/>
        <w:spacing w:before="0" w:after="0"/>
        <w:ind w:leftChars="0" w:left="0" w:right="20"/>
        <w:rPr>
          <w:rFonts w:hAnsi="Arial Unicode MS"/>
          <w:b/>
        </w:rPr>
      </w:pPr>
    </w:p>
    <w:p w14:paraId="06B58BF7" w14:textId="77777777" w:rsidR="00586661" w:rsidRDefault="00586661" w:rsidP="00586661">
      <w:pPr>
        <w:pStyle w:val="MainText2forCSManual"/>
        <w:spacing w:line="240" w:lineRule="exact"/>
        <w:ind w:leftChars="0" w:left="0" w:right="20"/>
        <w:rPr>
          <w:b/>
          <w:sz w:val="22"/>
        </w:rPr>
      </w:pPr>
      <w:r>
        <w:rPr>
          <w:b/>
          <w:sz w:val="22"/>
        </w:rPr>
        <w:t>Specifying the System Type</w:t>
      </w:r>
    </w:p>
    <w:p w14:paraId="7DC73E12" w14:textId="77777777" w:rsidR="00586661" w:rsidRDefault="00586661" w:rsidP="00586661">
      <w:pPr>
        <w:pStyle w:val="MainText2forCSManual"/>
        <w:spacing w:before="0" w:after="0"/>
        <w:ind w:leftChars="0" w:left="0" w:right="20"/>
      </w:pPr>
      <w:r>
        <w:t xml:space="preserve">You can configure the router to act as a Level 1 (intra-area) router, as both a Level 1 router and a Level 2 </w:t>
      </w:r>
    </w:p>
    <w:p w14:paraId="5FA53358" w14:textId="77777777" w:rsidR="00586661" w:rsidRDefault="00586661" w:rsidP="00586661">
      <w:pPr>
        <w:pStyle w:val="MainText2forCSManual"/>
        <w:spacing w:before="0" w:after="0"/>
        <w:ind w:leftChars="0" w:left="0" w:right="20"/>
      </w:pPr>
      <w:r>
        <w:t>(interarea) router, or as an interarea router only.</w:t>
      </w:r>
    </w:p>
    <w:p w14:paraId="5FAFAC14" w14:textId="77777777" w:rsidR="00586661" w:rsidRDefault="00586661" w:rsidP="00586661">
      <w:pPr>
        <w:pStyle w:val="MainText2forCSManual"/>
        <w:spacing w:before="0" w:after="0"/>
        <w:ind w:leftChars="0" w:left="0" w:right="20" w:firstLine="720"/>
      </w:pPr>
    </w:p>
    <w:tbl>
      <w:tblPr>
        <w:tblStyle w:val="CLIWide"/>
        <w:tblW w:w="9072" w:type="dxa"/>
        <w:tblInd w:w="567" w:type="dxa"/>
        <w:tblLook w:val="01E0" w:firstRow="1" w:lastRow="1" w:firstColumn="1" w:lastColumn="1" w:noHBand="0" w:noVBand="0"/>
      </w:tblPr>
      <w:tblGrid>
        <w:gridCol w:w="4536"/>
        <w:gridCol w:w="4536"/>
      </w:tblGrid>
      <w:tr w:rsidR="00586661"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Default="00586661">
            <w:pPr>
              <w:pStyle w:val="ab"/>
              <w:ind w:right="20"/>
              <w:jc w:val="center"/>
              <w:rPr>
                <w:rFonts w:eastAsia="굴림"/>
              </w:rPr>
            </w:pPr>
            <w:r>
              <w:rPr>
                <w:rFonts w:eastAsia="굴림"/>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Default="00586661">
            <w:pPr>
              <w:pStyle w:val="ab"/>
              <w:ind w:right="20"/>
              <w:jc w:val="center"/>
              <w:rPr>
                <w:rFonts w:eastAsia="굴림"/>
              </w:rPr>
            </w:pPr>
            <w:r>
              <w:rPr>
                <w:rFonts w:eastAsia="굴림"/>
              </w:rPr>
              <w:t>Description</w:t>
            </w:r>
          </w:p>
        </w:tc>
      </w:tr>
      <w:tr w:rsidR="00586661"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Default="00586661">
            <w:pPr>
              <w:pStyle w:val="aa"/>
              <w:spacing w:line="300" w:lineRule="auto"/>
              <w:ind w:right="23"/>
              <w:rPr>
                <w:rFonts w:eastAsia="굴림"/>
                <w:b/>
              </w:rPr>
            </w:pPr>
            <w:r>
              <w:rPr>
                <w:rFonts w:eastAsia="굴림"/>
              </w:rPr>
              <w:t xml:space="preserve">Switch(config-router)# </w:t>
            </w:r>
            <w:r>
              <w:rPr>
                <w:rFonts w:eastAsia="굴림"/>
                <w:b/>
              </w:rPr>
              <w:t>is-type {level-1 | level-1-2 |</w:t>
            </w:r>
          </w:p>
          <w:p w14:paraId="3C9F7459" w14:textId="77777777" w:rsidR="00586661" w:rsidRDefault="00586661">
            <w:pPr>
              <w:pStyle w:val="aa"/>
              <w:spacing w:line="300" w:lineRule="auto"/>
              <w:ind w:right="23"/>
              <w:rPr>
                <w:rFonts w:eastAsia="굴림"/>
              </w:rPr>
            </w:pPr>
            <w:r>
              <w:rPr>
                <w:rFonts w:eastAsia="굴림"/>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Default="00586661">
            <w:pPr>
              <w:pStyle w:val="aa"/>
              <w:spacing w:line="300" w:lineRule="auto"/>
              <w:ind w:right="23"/>
              <w:rPr>
                <w:rFonts w:eastAsia="굴림"/>
              </w:rPr>
            </w:pPr>
            <w:r>
              <w:rPr>
                <w:rFonts w:eastAsia="굴림"/>
              </w:rPr>
              <w:t>Configures the system type (area or backbone router).</w:t>
            </w:r>
          </w:p>
        </w:tc>
      </w:tr>
    </w:tbl>
    <w:p w14:paraId="19B8574C" w14:textId="77777777" w:rsidR="00586661" w:rsidRDefault="00586661" w:rsidP="00586661">
      <w:pPr>
        <w:pStyle w:val="MainText2forCSManual"/>
        <w:spacing w:before="0" w:after="0"/>
        <w:ind w:leftChars="0" w:left="0" w:right="20"/>
        <w:rPr>
          <w:rFonts w:hAnsi="Arial Unicode MS"/>
          <w:b/>
        </w:rPr>
      </w:pPr>
    </w:p>
    <w:p w14:paraId="4FF9B1DC" w14:textId="77777777" w:rsidR="00586661" w:rsidRDefault="00586661" w:rsidP="00586661">
      <w:pPr>
        <w:pStyle w:val="MainText2forCSManual"/>
        <w:spacing w:line="240" w:lineRule="exact"/>
        <w:ind w:leftChars="0" w:left="0" w:right="20"/>
        <w:rPr>
          <w:b/>
          <w:sz w:val="22"/>
        </w:rPr>
      </w:pPr>
      <w:r>
        <w:rPr>
          <w:b/>
          <w:sz w:val="22"/>
        </w:rPr>
        <w:t>Tuning LSP Interval and Lifetime</w:t>
      </w:r>
    </w:p>
    <w:p w14:paraId="3929280E" w14:textId="77777777" w:rsidR="00586661" w:rsidRDefault="00586661" w:rsidP="00586661">
      <w:pPr>
        <w:pStyle w:val="MainText2forCSManual"/>
        <w:spacing w:before="0" w:after="0"/>
        <w:ind w:leftChars="0" w:left="0" w:right="20"/>
      </w:pPr>
      <w:r>
        <w:t xml:space="preserve">By default, the router sends a periodic LSP refresh every 15 minutes. LSPs remain in a database for </w:t>
      </w:r>
    </w:p>
    <w:p w14:paraId="7AF26079" w14:textId="77777777" w:rsidR="00586661" w:rsidRDefault="00586661" w:rsidP="00586661">
      <w:pPr>
        <w:pStyle w:val="MainText2forCSManual"/>
        <w:spacing w:before="0" w:after="0"/>
        <w:ind w:leftChars="0" w:left="0" w:right="20"/>
      </w:pPr>
      <w:r>
        <w:t xml:space="preserve">20 minutes by default. If they are not refreshed by that time, they are deleted. You can change the LSP </w:t>
      </w:r>
    </w:p>
    <w:p w14:paraId="3F6BF56C" w14:textId="77777777" w:rsidR="00586661" w:rsidRDefault="00586661" w:rsidP="00586661">
      <w:pPr>
        <w:pStyle w:val="MainText2forCSManual"/>
        <w:spacing w:before="0" w:after="0"/>
        <w:ind w:leftChars="0" w:left="0" w:right="20"/>
      </w:pPr>
      <w:r>
        <w:t xml:space="preserve">refresh interval or the LSP lifetime. The LSP interval should be less than the LSP lifetime or else LSPs </w:t>
      </w:r>
    </w:p>
    <w:p w14:paraId="2BB306A1" w14:textId="77777777" w:rsidR="00586661" w:rsidRDefault="00586661" w:rsidP="00586661">
      <w:pPr>
        <w:pStyle w:val="MainText2forCSManual"/>
        <w:spacing w:before="0" w:after="0"/>
        <w:ind w:leftChars="0" w:left="0" w:right="20"/>
      </w:pPr>
      <w:r>
        <w:t xml:space="preserve">will time out before they are refreshed. The software will adjust the LSP refresh interval if necessary to </w:t>
      </w:r>
    </w:p>
    <w:p w14:paraId="0E121287" w14:textId="77777777" w:rsidR="00586661" w:rsidRDefault="00586661" w:rsidP="00586661">
      <w:pPr>
        <w:pStyle w:val="MainText2forCSManual"/>
        <w:spacing w:before="0" w:after="0"/>
        <w:ind w:leftChars="0" w:left="0" w:right="20"/>
      </w:pPr>
      <w:r>
        <w:t>prevent the LSPs from timing out.</w:t>
      </w:r>
    </w:p>
    <w:p w14:paraId="665D75D2"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900"/>
        <w:gridCol w:w="4172"/>
      </w:tblGrid>
      <w:tr w:rsidR="00586661"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Default="00586661">
            <w:pPr>
              <w:pStyle w:val="ab"/>
              <w:ind w:right="20"/>
              <w:jc w:val="center"/>
              <w:rPr>
                <w:rFonts w:eastAsia="굴림"/>
              </w:rPr>
            </w:pPr>
            <w:r>
              <w:rPr>
                <w:rFonts w:eastAsia="굴림"/>
              </w:rPr>
              <w:t>Description</w:t>
            </w:r>
          </w:p>
        </w:tc>
      </w:tr>
      <w:tr w:rsidR="00586661"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lsp-refresh-interval</w:t>
            </w:r>
            <w:r>
              <w:rPr>
                <w:rFonts w:eastAsia="굴림" w:hAnsi="Arial" w:cs="Arial"/>
              </w:rPr>
              <w:t xml:space="preserve"> </w:t>
            </w:r>
          </w:p>
          <w:p w14:paraId="476ACB94" w14:textId="77777777" w:rsidR="00586661" w:rsidRDefault="00586661">
            <w:pPr>
              <w:pStyle w:val="aa"/>
              <w:spacing w:line="300" w:lineRule="auto"/>
              <w:ind w:right="23"/>
              <w:rPr>
                <w:rFonts w:eastAsia="굴림" w:hAnsi="Arial" w:cs="Arial"/>
                <w:i/>
              </w:rPr>
            </w:pPr>
            <w:r>
              <w:rPr>
                <w:rFonts w:eastAsia="굴림" w:hAnsi="Arial"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Default="00586661">
            <w:pPr>
              <w:pStyle w:val="aa"/>
              <w:ind w:right="20"/>
              <w:rPr>
                <w:rFonts w:eastAsia="굴림" w:hAnsi="Arial" w:cs="Arial"/>
              </w:rPr>
            </w:pPr>
            <w:r>
              <w:rPr>
                <w:rFonts w:eastAsia="굴림" w:hAnsi="Arial" w:cs="Arial"/>
              </w:rPr>
              <w:t>Sets the LSP refresh interval.</w:t>
            </w:r>
          </w:p>
        </w:tc>
      </w:tr>
      <w:tr w:rsidR="00586661"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Default="00586661">
            <w:pPr>
              <w:pStyle w:val="aa"/>
              <w:spacing w:line="300" w:lineRule="auto"/>
              <w:ind w:right="23"/>
              <w:rPr>
                <w:rFonts w:eastAsia="굴림" w:hAnsi="Arial" w:cs="Arial"/>
                <w:i/>
              </w:rPr>
            </w:pPr>
            <w:r>
              <w:rPr>
                <w:rFonts w:eastAsia="굴림" w:hAnsi="Arial" w:cs="Arial"/>
              </w:rPr>
              <w:t xml:space="preserve">Switch(config-router)# </w:t>
            </w:r>
            <w:r>
              <w:rPr>
                <w:rFonts w:eastAsia="굴림" w:hAnsi="Arial" w:cs="Arial"/>
                <w:b/>
              </w:rPr>
              <w:t>max-lsp-lifetime</w:t>
            </w:r>
            <w:r>
              <w:rPr>
                <w:rFonts w:eastAsia="굴림" w:hAnsi="Arial" w:cs="Arial"/>
              </w:rPr>
              <w:t xml:space="preserve"> </w:t>
            </w:r>
            <w:r>
              <w:rPr>
                <w:rFonts w:eastAsia="굴림" w:hAnsi="Arial"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Default="00586661">
            <w:pPr>
              <w:pStyle w:val="aa"/>
              <w:spacing w:line="300" w:lineRule="auto"/>
              <w:ind w:right="23"/>
              <w:rPr>
                <w:rFonts w:eastAsia="굴림" w:hAnsi="Arial" w:cs="Arial"/>
              </w:rPr>
            </w:pPr>
            <w:r>
              <w:rPr>
                <w:rFonts w:eastAsia="굴림" w:hAnsi="Arial" w:cs="Arial"/>
              </w:rPr>
              <w:t>Sets the maximum time that link-state packets (LSPs) can remain in a router’s database without being refreshed.</w:t>
            </w:r>
          </w:p>
        </w:tc>
      </w:tr>
    </w:tbl>
    <w:p w14:paraId="19CD1E4F" w14:textId="77777777" w:rsidR="00586661" w:rsidRDefault="00586661" w:rsidP="00586661">
      <w:pPr>
        <w:pStyle w:val="MainText2forCSManual"/>
        <w:spacing w:before="0" w:after="0"/>
        <w:ind w:leftChars="0" w:left="0" w:right="20"/>
        <w:rPr>
          <w:rFonts w:hAnsi="Arial Unicode MS"/>
          <w:b/>
        </w:rPr>
      </w:pPr>
    </w:p>
    <w:p w14:paraId="6D107E69" w14:textId="77777777" w:rsidR="00586661" w:rsidRDefault="00586661" w:rsidP="00586661">
      <w:pPr>
        <w:pStyle w:val="MainText2forCSManual"/>
        <w:spacing w:line="240" w:lineRule="exact"/>
        <w:ind w:leftChars="0" w:left="0" w:right="20"/>
        <w:rPr>
          <w:b/>
          <w:sz w:val="22"/>
        </w:rPr>
      </w:pPr>
      <w:r>
        <w:rPr>
          <w:b/>
          <w:sz w:val="22"/>
        </w:rPr>
        <w:t>Throttling of IS-IS LSP Generation, SPF Calculation, and PRC Works</w:t>
      </w:r>
    </w:p>
    <w:p w14:paraId="2CCE6773" w14:textId="77777777" w:rsidR="00586661" w:rsidRDefault="00586661" w:rsidP="00586661">
      <w:pPr>
        <w:pStyle w:val="MainText2forCSManual"/>
        <w:spacing w:before="0" w:after="0"/>
        <w:ind w:leftChars="0" w:left="0" w:right="20"/>
      </w:pPr>
      <w:r>
        <w:t xml:space="preserve">IS-IS throttling of LSP generation, SPF calculations, and PRC occurs by default. You can customize the </w:t>
      </w:r>
    </w:p>
    <w:p w14:paraId="05637070" w14:textId="77777777" w:rsidR="00586661" w:rsidRDefault="00586661" w:rsidP="00586661">
      <w:pPr>
        <w:pStyle w:val="MainText2forCSManual"/>
        <w:spacing w:before="0" w:after="0"/>
        <w:ind w:leftChars="0" w:left="0" w:right="20"/>
      </w:pPr>
      <w:r>
        <w:t>throttling of these events with the lsp-gen-interval, spf-interval, and prc-interval commands, respectively.</w:t>
      </w:r>
    </w:p>
    <w:p w14:paraId="52DD1B01" w14:textId="77777777" w:rsidR="00586661" w:rsidRDefault="00586661" w:rsidP="00586661">
      <w:pPr>
        <w:pStyle w:val="MainText2forCSManual"/>
        <w:spacing w:before="0" w:after="0"/>
        <w:ind w:leftChars="0" w:left="0" w:right="20"/>
      </w:pPr>
      <w:r>
        <w:t>The arguments in each command behave similarly. For each command:</w:t>
      </w:r>
    </w:p>
    <w:p w14:paraId="0761D68D" w14:textId="77777777" w:rsidR="00586661" w:rsidRDefault="00586661" w:rsidP="00586661">
      <w:pPr>
        <w:pStyle w:val="MainText2forCSManual"/>
        <w:spacing w:before="0" w:after="0"/>
        <w:ind w:leftChars="0" w:left="0" w:right="20"/>
      </w:pPr>
    </w:p>
    <w:p w14:paraId="4F7082E3" w14:textId="77777777" w:rsidR="00586661" w:rsidRDefault="00586661" w:rsidP="00586661">
      <w:pPr>
        <w:pStyle w:val="MainText2forCSManual"/>
        <w:spacing w:before="0" w:after="0"/>
        <w:ind w:leftChars="0" w:left="567" w:right="20" w:hanging="283"/>
      </w:pPr>
      <w:r>
        <w:rPr>
          <w:rFonts w:hint="eastAsia"/>
        </w:rPr>
        <w:t>•</w:t>
      </w:r>
      <w:r>
        <w:t xml:space="preserve"> The first argument indicates the maximum number of seconds between LSP generations or calculations.</w:t>
      </w:r>
    </w:p>
    <w:p w14:paraId="2A5A29FD" w14:textId="77777777" w:rsidR="00586661" w:rsidRDefault="00586661" w:rsidP="00586661">
      <w:pPr>
        <w:pStyle w:val="MainText2forCSManual"/>
        <w:spacing w:before="0" w:after="0"/>
        <w:ind w:leftChars="0" w:left="567" w:right="20" w:hanging="283"/>
      </w:pPr>
      <w:r>
        <w:rPr>
          <w:rFonts w:hint="eastAsia"/>
        </w:rPr>
        <w:t>•</w:t>
      </w:r>
      <w:r>
        <w:t xml:space="preserve"> The second argument indicates the initial wait time (in milliseconds) before running the first LSP generation or calculation. </w:t>
      </w:r>
    </w:p>
    <w:p w14:paraId="60099B7C" w14:textId="77777777" w:rsidR="00586661" w:rsidRDefault="00586661" w:rsidP="00586661">
      <w:pPr>
        <w:pStyle w:val="MainText2forCSManual"/>
        <w:spacing w:before="0" w:after="0"/>
        <w:ind w:leftChars="0" w:left="567" w:right="20" w:hanging="283"/>
      </w:pPr>
      <w:r>
        <w:rPr>
          <w:rFonts w:hint="eastAsia"/>
        </w:rPr>
        <w:t>•</w:t>
      </w:r>
      <w:r>
        <w:t xml:space="preserve">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111"/>
        <w:gridCol w:w="4961"/>
      </w:tblGrid>
      <w:tr w:rsidR="00586661"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Default="00586661">
            <w:pPr>
              <w:pStyle w:val="ab"/>
              <w:ind w:right="20"/>
              <w:jc w:val="center"/>
              <w:rPr>
                <w:rFonts w:eastAsia="굴림"/>
              </w:rPr>
            </w:pPr>
            <w:r>
              <w:rPr>
                <w:rFonts w:eastAsia="굴림"/>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Default="00586661">
            <w:pPr>
              <w:pStyle w:val="ab"/>
              <w:ind w:right="20"/>
              <w:jc w:val="center"/>
              <w:rPr>
                <w:rFonts w:eastAsia="굴림"/>
              </w:rPr>
            </w:pPr>
            <w:r>
              <w:rPr>
                <w:rFonts w:eastAsia="굴림"/>
              </w:rPr>
              <w:t>Description</w:t>
            </w:r>
          </w:p>
        </w:tc>
      </w:tr>
      <w:tr w:rsidR="00586661"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lsp-gen-interval</w:t>
            </w:r>
            <w:r>
              <w:rPr>
                <w:rFonts w:eastAsia="굴림" w:hAnsi="Arial" w:cs="Arial"/>
              </w:rPr>
              <w:t xml:space="preserve"> {level-1 |</w:t>
            </w:r>
          </w:p>
          <w:p w14:paraId="7847A7A7" w14:textId="77777777" w:rsidR="00586661" w:rsidRDefault="00586661">
            <w:pPr>
              <w:pStyle w:val="aa"/>
              <w:spacing w:line="300" w:lineRule="auto"/>
              <w:ind w:right="23"/>
              <w:rPr>
                <w:rFonts w:eastAsia="굴림" w:hAnsi="Arial" w:cs="Arial"/>
              </w:rPr>
            </w:pPr>
            <w:r>
              <w:rPr>
                <w:rFonts w:eastAsia="굴림" w:hAnsi="Arial" w:cs="Arial"/>
              </w:rPr>
              <w:t xml:space="preserve">level-2 | </w:t>
            </w:r>
            <w:r>
              <w:rPr>
                <w:rFonts w:eastAsia="굴림" w:hAnsi="Arial" w:cs="Arial"/>
                <w:i/>
              </w:rPr>
              <w:t>seconds</w:t>
            </w:r>
            <w:r>
              <w:rPr>
                <w:rFonts w:eastAsia="굴림" w:hAnsi="Arial"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Default="00586661">
            <w:pPr>
              <w:pStyle w:val="aa"/>
              <w:spacing w:line="300" w:lineRule="auto"/>
              <w:ind w:right="23"/>
              <w:rPr>
                <w:rFonts w:eastAsia="굴림" w:hAnsi="Arial" w:cs="Arial"/>
              </w:rPr>
            </w:pPr>
            <w:r>
              <w:rPr>
                <w:rFonts w:eastAsia="굴림" w:hAnsi="Arial" w:cs="Arial"/>
              </w:rPr>
              <w:t>Sets IS-IS LSP generation throttling timers.</w:t>
            </w:r>
          </w:p>
          <w:p w14:paraId="0D050309" w14:textId="77777777" w:rsidR="00586661" w:rsidRDefault="00586661">
            <w:pPr>
              <w:pStyle w:val="aa"/>
              <w:spacing w:line="300" w:lineRule="auto"/>
              <w:ind w:right="23"/>
              <w:rPr>
                <w:rFonts w:eastAsia="굴림" w:hAnsi="Arial" w:cs="Arial"/>
              </w:rPr>
            </w:pPr>
            <w:r>
              <w:rPr>
                <w:rFonts w:eastAsia="굴림" w:hAnsi="Arial" w:cs="Arial"/>
              </w:rPr>
              <w:t>• The default lsp-max-wait interval is 5 seconds.</w:t>
            </w:r>
          </w:p>
          <w:p w14:paraId="14523A3A" w14:textId="77777777" w:rsidR="00586661" w:rsidRDefault="00586661">
            <w:pPr>
              <w:pStyle w:val="aa"/>
              <w:spacing w:line="300" w:lineRule="auto"/>
              <w:ind w:right="23"/>
              <w:rPr>
                <w:rFonts w:eastAsia="굴림" w:hAnsi="Arial" w:cs="Arial"/>
              </w:rPr>
            </w:pPr>
            <w:r>
              <w:rPr>
                <w:rFonts w:eastAsia="굴림" w:hAnsi="Arial" w:cs="Arial"/>
              </w:rPr>
              <w:t>• The default lsp-initial-wait interval is 50 milliseconds.</w:t>
            </w:r>
          </w:p>
          <w:p w14:paraId="31908143" w14:textId="77777777" w:rsidR="00586661" w:rsidRDefault="00586661">
            <w:pPr>
              <w:pStyle w:val="aa"/>
              <w:spacing w:line="300" w:lineRule="auto"/>
              <w:ind w:right="23"/>
              <w:rPr>
                <w:rFonts w:eastAsia="굴림" w:hAnsi="Arial" w:cs="Arial"/>
              </w:rPr>
            </w:pPr>
            <w:r>
              <w:rPr>
                <w:rFonts w:eastAsia="굴림" w:hAnsi="Arial" w:cs="Arial"/>
              </w:rPr>
              <w:t xml:space="preserve">• The default lsp-second-wait interval is 5000 </w:t>
            </w:r>
          </w:p>
          <w:p w14:paraId="0FBBB80A" w14:textId="77777777" w:rsidR="00586661" w:rsidRDefault="00586661">
            <w:pPr>
              <w:pStyle w:val="aa"/>
              <w:spacing w:line="300" w:lineRule="auto"/>
              <w:ind w:right="23"/>
              <w:rPr>
                <w:rFonts w:eastAsia="굴림" w:hAnsi="Arial" w:cs="Arial"/>
              </w:rPr>
            </w:pPr>
            <w:r>
              <w:rPr>
                <w:rFonts w:eastAsia="굴림" w:hAnsi="Arial" w:cs="Arial"/>
              </w:rPr>
              <w:t>milliseconds.</w:t>
            </w:r>
          </w:p>
        </w:tc>
      </w:tr>
      <w:tr w:rsidR="00586661"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spf-interval</w:t>
            </w:r>
            <w:r>
              <w:rPr>
                <w:rFonts w:eastAsia="굴림" w:hAnsi="Arial" w:cs="Arial"/>
              </w:rPr>
              <w:t xml:space="preserve"> {level-1 |</w:t>
            </w:r>
          </w:p>
          <w:p w14:paraId="224FB8C3" w14:textId="77777777" w:rsidR="00586661" w:rsidRDefault="00586661">
            <w:pPr>
              <w:pStyle w:val="aa"/>
              <w:spacing w:line="300" w:lineRule="auto"/>
              <w:ind w:right="23"/>
              <w:rPr>
                <w:rFonts w:eastAsia="굴림" w:hAnsi="Arial" w:cs="Arial"/>
                <w:i/>
              </w:rPr>
            </w:pPr>
            <w:r>
              <w:rPr>
                <w:rFonts w:eastAsia="굴림" w:hAnsi="Arial" w:cs="Arial"/>
              </w:rPr>
              <w:lastRenderedPageBreak/>
              <w:t xml:space="preserve">level-2} </w:t>
            </w:r>
            <w:r>
              <w:rPr>
                <w:rFonts w:eastAsia="굴림" w:hAnsi="Arial" w:cs="Arial"/>
                <w:i/>
              </w:rPr>
              <w:t xml:space="preserve">spf-max-wait  spf-initial-wait </w:t>
            </w:r>
          </w:p>
          <w:p w14:paraId="676FE43C" w14:textId="77777777" w:rsidR="00586661" w:rsidRDefault="00586661">
            <w:pPr>
              <w:pStyle w:val="aa"/>
              <w:spacing w:line="300" w:lineRule="auto"/>
              <w:ind w:right="23"/>
              <w:rPr>
                <w:rFonts w:eastAsia="굴림" w:hAnsi="Arial" w:cs="Arial"/>
              </w:rPr>
            </w:pPr>
            <w:r>
              <w:rPr>
                <w:rFonts w:eastAsia="굴림" w:hAnsi="Arial"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Default="00586661">
            <w:pPr>
              <w:pStyle w:val="aa"/>
              <w:spacing w:line="300" w:lineRule="auto"/>
              <w:ind w:right="23"/>
              <w:rPr>
                <w:rFonts w:eastAsia="굴림" w:hAnsi="Arial" w:cs="Arial"/>
              </w:rPr>
            </w:pPr>
            <w:r>
              <w:rPr>
                <w:rFonts w:eastAsia="굴림" w:hAnsi="Arial" w:cs="Arial"/>
              </w:rPr>
              <w:lastRenderedPageBreak/>
              <w:t>Sets IS-IS SPF throttling timers.</w:t>
            </w:r>
          </w:p>
          <w:p w14:paraId="1F20B2E5" w14:textId="77777777" w:rsidR="00586661" w:rsidRDefault="00586661">
            <w:pPr>
              <w:pStyle w:val="aa"/>
              <w:spacing w:line="300" w:lineRule="auto"/>
              <w:ind w:right="23"/>
              <w:rPr>
                <w:rFonts w:eastAsia="굴림" w:hAnsi="Arial" w:cs="Arial"/>
              </w:rPr>
            </w:pPr>
            <w:r>
              <w:rPr>
                <w:rFonts w:eastAsia="굴림" w:hAnsi="Arial" w:cs="Arial"/>
              </w:rPr>
              <w:lastRenderedPageBreak/>
              <w:t>• The default spf-max-wait interval is 10 seconds.</w:t>
            </w:r>
          </w:p>
          <w:p w14:paraId="447BCF90" w14:textId="77777777" w:rsidR="00586661" w:rsidRDefault="00586661">
            <w:pPr>
              <w:pStyle w:val="aa"/>
              <w:spacing w:line="300" w:lineRule="auto"/>
              <w:ind w:right="23"/>
              <w:rPr>
                <w:rFonts w:eastAsia="굴림" w:hAnsi="Arial" w:cs="Arial"/>
              </w:rPr>
            </w:pPr>
            <w:r>
              <w:rPr>
                <w:rFonts w:eastAsia="굴림" w:hAnsi="Arial" w:cs="Arial"/>
              </w:rPr>
              <w:t xml:space="preserve">• The default spf-initial-wait interval is </w:t>
            </w:r>
          </w:p>
          <w:p w14:paraId="5CD68F04" w14:textId="50308E48" w:rsidR="00586661" w:rsidRDefault="00586661">
            <w:pPr>
              <w:pStyle w:val="aa"/>
              <w:spacing w:line="300" w:lineRule="auto"/>
              <w:ind w:right="23"/>
              <w:rPr>
                <w:rFonts w:eastAsia="굴림" w:hAnsi="Arial" w:cs="Arial"/>
              </w:rPr>
            </w:pPr>
            <w:r>
              <w:rPr>
                <w:rFonts w:eastAsia="굴림" w:hAnsi="Arial" w:cs="Arial"/>
              </w:rPr>
              <w:t>5</w:t>
            </w:r>
            <w:ins w:id="1811" w:author="sslee" w:date="2016-03-03T20:03:00Z">
              <w:r w:rsidR="005D23E7">
                <w:rPr>
                  <w:rFonts w:eastAsia="굴림" w:hAnsi="Arial" w:cs="Arial" w:hint="eastAsia"/>
                </w:rPr>
                <w:t>0</w:t>
              </w:r>
            </w:ins>
            <w:del w:id="1812" w:author="sslee" w:date="2016-03-03T20:03:00Z">
              <w:r w:rsidDel="005D23E7">
                <w:rPr>
                  <w:rFonts w:eastAsia="굴림" w:hAnsi="Arial" w:cs="Arial"/>
                </w:rPr>
                <w:delText>5</w:delText>
              </w:r>
            </w:del>
            <w:r>
              <w:rPr>
                <w:rFonts w:eastAsia="굴림" w:hAnsi="Arial" w:cs="Arial"/>
              </w:rPr>
              <w:t>00 milliseconds.</w:t>
            </w:r>
          </w:p>
          <w:p w14:paraId="2E398623" w14:textId="71CF4528" w:rsidR="00586661" w:rsidRDefault="00586661">
            <w:pPr>
              <w:pStyle w:val="aa"/>
              <w:spacing w:line="300" w:lineRule="auto"/>
              <w:ind w:right="23"/>
              <w:rPr>
                <w:rFonts w:eastAsia="굴림" w:hAnsi="Arial" w:cs="Arial"/>
              </w:rPr>
            </w:pPr>
            <w:r>
              <w:rPr>
                <w:rFonts w:eastAsia="굴림" w:hAnsi="Arial" w:cs="Arial"/>
              </w:rPr>
              <w:t>• The default spf-second-wait interval is 5</w:t>
            </w:r>
            <w:ins w:id="1813" w:author="sslee" w:date="2016-03-03T20:04:00Z">
              <w:r w:rsidR="005D23E7">
                <w:rPr>
                  <w:rFonts w:eastAsia="굴림" w:hAnsi="Arial" w:cs="Arial" w:hint="eastAsia"/>
                </w:rPr>
                <w:t>0</w:t>
              </w:r>
            </w:ins>
            <w:del w:id="1814" w:author="sslee" w:date="2016-03-03T20:04:00Z">
              <w:r w:rsidDel="005D23E7">
                <w:rPr>
                  <w:rFonts w:eastAsia="굴림" w:hAnsi="Arial" w:cs="Arial"/>
                </w:rPr>
                <w:delText>5</w:delText>
              </w:r>
            </w:del>
            <w:r>
              <w:rPr>
                <w:rFonts w:eastAsia="굴림" w:hAnsi="Arial" w:cs="Arial"/>
              </w:rPr>
              <w:t xml:space="preserve">00 </w:t>
            </w:r>
          </w:p>
          <w:p w14:paraId="6FDBC5F4" w14:textId="77777777" w:rsidR="00586661" w:rsidRDefault="00586661">
            <w:pPr>
              <w:pStyle w:val="aa"/>
              <w:spacing w:line="300" w:lineRule="auto"/>
              <w:ind w:right="23"/>
              <w:rPr>
                <w:rFonts w:eastAsia="굴림" w:hAnsi="Arial" w:cs="Arial"/>
              </w:rPr>
            </w:pPr>
            <w:r>
              <w:rPr>
                <w:rFonts w:eastAsia="굴림" w:hAnsi="Arial" w:cs="Arial"/>
              </w:rPr>
              <w:t>milliseconds.</w:t>
            </w:r>
          </w:p>
        </w:tc>
      </w:tr>
      <w:tr w:rsidR="00586661"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Default="00586661">
            <w:pPr>
              <w:pStyle w:val="aa"/>
              <w:spacing w:line="300" w:lineRule="auto"/>
              <w:ind w:right="23"/>
              <w:rPr>
                <w:rFonts w:eastAsia="굴림" w:hAnsi="Arial" w:cs="Arial"/>
              </w:rPr>
            </w:pPr>
            <w:r>
              <w:rPr>
                <w:rFonts w:eastAsia="굴림" w:hAnsi="Arial" w:cs="Arial"/>
              </w:rPr>
              <w:lastRenderedPageBreak/>
              <w:t xml:space="preserve">Switch(config-router)# </w:t>
            </w:r>
            <w:r>
              <w:rPr>
                <w:rFonts w:eastAsia="굴림" w:hAnsi="Arial" w:cs="Arial"/>
                <w:b/>
              </w:rPr>
              <w:t>prc-interval-exp</w:t>
            </w:r>
          </w:p>
          <w:p w14:paraId="6D444A7E" w14:textId="77777777" w:rsidR="00586661" w:rsidRDefault="00586661">
            <w:pPr>
              <w:pStyle w:val="aa"/>
              <w:spacing w:line="300" w:lineRule="auto"/>
              <w:ind w:right="23"/>
              <w:rPr>
                <w:rFonts w:eastAsia="굴림" w:hAnsi="Arial" w:cs="Arial"/>
                <w:i/>
              </w:rPr>
            </w:pPr>
            <w:r>
              <w:rPr>
                <w:rFonts w:eastAsia="굴림" w:hAnsi="Arial"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Default="00586661">
            <w:pPr>
              <w:pStyle w:val="aa"/>
              <w:spacing w:line="300" w:lineRule="auto"/>
              <w:ind w:right="23"/>
              <w:rPr>
                <w:rFonts w:eastAsia="굴림" w:hAnsi="Arial" w:cs="Arial"/>
              </w:rPr>
            </w:pPr>
            <w:r>
              <w:rPr>
                <w:rFonts w:eastAsia="굴림" w:hAnsi="Arial" w:cs="Arial"/>
              </w:rPr>
              <w:t>Sets IS-IS partial route computation throttling timers.</w:t>
            </w:r>
          </w:p>
          <w:p w14:paraId="178D97B3" w14:textId="77777777" w:rsidR="00586661" w:rsidRDefault="00586661">
            <w:pPr>
              <w:pStyle w:val="aa"/>
              <w:spacing w:line="300" w:lineRule="auto"/>
              <w:ind w:right="23"/>
              <w:rPr>
                <w:rFonts w:eastAsia="굴림" w:hAnsi="Arial" w:cs="Arial"/>
              </w:rPr>
            </w:pPr>
            <w:r>
              <w:rPr>
                <w:rFonts w:eastAsia="굴림" w:hAnsi="Arial" w:cs="Arial"/>
              </w:rPr>
              <w:t>• The default prc-max-wait interval is 10 seconds.</w:t>
            </w:r>
          </w:p>
          <w:p w14:paraId="2E015990" w14:textId="77777777" w:rsidR="00586661" w:rsidRDefault="00586661">
            <w:pPr>
              <w:pStyle w:val="aa"/>
              <w:spacing w:line="300" w:lineRule="auto"/>
              <w:ind w:right="23"/>
              <w:rPr>
                <w:rFonts w:eastAsia="굴림" w:hAnsi="Arial" w:cs="Arial"/>
              </w:rPr>
            </w:pPr>
            <w:r>
              <w:rPr>
                <w:rFonts w:eastAsia="굴림" w:hAnsi="Arial" w:cs="Arial"/>
              </w:rPr>
              <w:t xml:space="preserve">• The default prc-initial-wait interval is 2000 </w:t>
            </w:r>
          </w:p>
          <w:p w14:paraId="04D5B13F" w14:textId="77777777" w:rsidR="00586661" w:rsidRDefault="00586661">
            <w:pPr>
              <w:pStyle w:val="aa"/>
              <w:spacing w:line="300" w:lineRule="auto"/>
              <w:ind w:right="23"/>
              <w:rPr>
                <w:rFonts w:eastAsia="굴림" w:hAnsi="Arial" w:cs="Arial"/>
              </w:rPr>
            </w:pPr>
            <w:r>
              <w:rPr>
                <w:rFonts w:eastAsia="굴림" w:hAnsi="Arial" w:cs="Arial"/>
              </w:rPr>
              <w:t>milliseconds.</w:t>
            </w:r>
          </w:p>
          <w:p w14:paraId="14FD7FC0" w14:textId="77777777" w:rsidR="00586661" w:rsidRDefault="00586661">
            <w:pPr>
              <w:pStyle w:val="aa"/>
              <w:spacing w:line="300" w:lineRule="auto"/>
              <w:ind w:right="23"/>
              <w:rPr>
                <w:rFonts w:eastAsia="굴림" w:hAnsi="Arial" w:cs="Arial"/>
              </w:rPr>
            </w:pPr>
            <w:r>
              <w:rPr>
                <w:rFonts w:eastAsia="굴림" w:hAnsi="Arial" w:cs="Arial"/>
              </w:rPr>
              <w:t xml:space="preserve">• The default prc-second-wait interval is 5000 </w:t>
            </w:r>
          </w:p>
          <w:p w14:paraId="5C1AB5A0" w14:textId="77777777" w:rsidR="00586661" w:rsidRDefault="00586661">
            <w:pPr>
              <w:pStyle w:val="aa"/>
              <w:spacing w:line="300" w:lineRule="auto"/>
              <w:ind w:right="23"/>
              <w:rPr>
                <w:rFonts w:eastAsia="굴림" w:hAnsi="Arial" w:cs="Arial"/>
              </w:rPr>
            </w:pPr>
            <w:r>
              <w:rPr>
                <w:rFonts w:eastAsia="굴림" w:hAnsi="Arial" w:cs="Arial"/>
              </w:rPr>
              <w:t>milliseconds.</w:t>
            </w:r>
          </w:p>
        </w:tc>
      </w:tr>
    </w:tbl>
    <w:p w14:paraId="0494415A" w14:textId="77777777" w:rsidR="00586661" w:rsidRDefault="00586661" w:rsidP="00586661">
      <w:pPr>
        <w:pStyle w:val="MainText2forCSManual"/>
        <w:spacing w:before="0"/>
        <w:ind w:leftChars="0" w:left="0" w:right="20"/>
        <w:rPr>
          <w:rFonts w:hAnsi="Arial Unicode MS"/>
        </w:rPr>
      </w:pPr>
    </w:p>
    <w:p w14:paraId="469BCD78" w14:textId="77777777" w:rsidR="00586661" w:rsidRDefault="00586661" w:rsidP="00586661">
      <w:pPr>
        <w:pStyle w:val="MainText2forCSManual"/>
        <w:spacing w:line="240" w:lineRule="exact"/>
        <w:ind w:leftChars="0" w:left="0" w:right="20"/>
        <w:rPr>
          <w:b/>
          <w:sz w:val="22"/>
        </w:rPr>
      </w:pPr>
      <w:r>
        <w:rPr>
          <w:b/>
          <w:sz w:val="22"/>
        </w:rPr>
        <w:t>Generating a Default Route</w:t>
      </w:r>
    </w:p>
    <w:p w14:paraId="62266223" w14:textId="77777777" w:rsidR="00586661" w:rsidRDefault="00586661" w:rsidP="00586661">
      <w:pPr>
        <w:pStyle w:val="MainText2forCSManual"/>
        <w:spacing w:before="0" w:after="0"/>
        <w:ind w:leftChars="0" w:left="0" w:right="20"/>
      </w:pPr>
      <w:r>
        <w:t xml:space="preserve">You can force a default route into an IS-IS routing domain. Whenever you specifically configure </w:t>
      </w:r>
    </w:p>
    <w:p w14:paraId="758FC7FB" w14:textId="77777777" w:rsidR="00586661" w:rsidRDefault="00586661" w:rsidP="00586661">
      <w:pPr>
        <w:pStyle w:val="MainText2forCSManual"/>
        <w:spacing w:before="0" w:after="0"/>
        <w:ind w:leftChars="0" w:left="0" w:right="20"/>
      </w:pPr>
      <w:r>
        <w:t>redistribution of routes into an IS-IS routing domain.</w:t>
      </w:r>
    </w:p>
    <w:p w14:paraId="27F7DE46" w14:textId="77777777" w:rsidR="00586661" w:rsidRDefault="00586661" w:rsidP="00586661">
      <w:pPr>
        <w:pStyle w:val="MainText2forCSManual"/>
        <w:ind w:right="20"/>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Default="00586661">
            <w:pPr>
              <w:pStyle w:val="ab"/>
              <w:ind w:right="20"/>
              <w:jc w:val="center"/>
              <w:rPr>
                <w:rFonts w:eastAsia="굴림"/>
              </w:rPr>
            </w:pPr>
            <w:r>
              <w:rPr>
                <w:rFonts w:eastAsia="굴림"/>
              </w:rPr>
              <w:t>Description</w:t>
            </w:r>
          </w:p>
        </w:tc>
      </w:tr>
      <w:tr w:rsidR="00586661"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Default="00586661">
            <w:pPr>
              <w:pStyle w:val="aa"/>
              <w:spacing w:line="300" w:lineRule="auto"/>
              <w:ind w:right="23"/>
              <w:rPr>
                <w:rFonts w:eastAsia="굴림"/>
              </w:rPr>
            </w:pPr>
            <w:r>
              <w:rPr>
                <w:rFonts w:eastAsia="굴림"/>
              </w:rPr>
              <w:t>Forces a default route into the IS-IS routing domain.</w:t>
            </w:r>
          </w:p>
        </w:tc>
      </w:tr>
    </w:tbl>
    <w:p w14:paraId="267A48A6" w14:textId="77777777" w:rsidR="00586661" w:rsidRDefault="00586661" w:rsidP="00586661">
      <w:pPr>
        <w:pStyle w:val="MainText2forCSManual"/>
        <w:spacing w:before="0" w:after="0" w:line="240" w:lineRule="exact"/>
        <w:ind w:leftChars="0" w:left="0" w:right="20"/>
        <w:rPr>
          <w:rFonts w:hAnsi="Arial Unicode MS"/>
          <w:b/>
          <w:sz w:val="22"/>
        </w:rPr>
      </w:pPr>
    </w:p>
    <w:p w14:paraId="3C41C9CB" w14:textId="77777777" w:rsidR="00586661" w:rsidRDefault="00586661" w:rsidP="00586661">
      <w:pPr>
        <w:pStyle w:val="MainText2forCSManual"/>
        <w:spacing w:line="240" w:lineRule="exact"/>
        <w:ind w:leftChars="0" w:left="0" w:right="20"/>
        <w:rPr>
          <w:b/>
          <w:sz w:val="22"/>
        </w:rPr>
      </w:pPr>
      <w:r>
        <w:rPr>
          <w:b/>
          <w:sz w:val="22"/>
        </w:rPr>
        <w:t>Summarizing Address Ranges</w:t>
      </w:r>
    </w:p>
    <w:p w14:paraId="42E74125" w14:textId="77777777" w:rsidR="00586661" w:rsidRDefault="00586661" w:rsidP="00586661">
      <w:pPr>
        <w:pStyle w:val="MainText2forCSManual"/>
        <w:spacing w:before="0" w:after="0"/>
        <w:ind w:leftChars="0" w:left="0" w:right="20"/>
      </w:pPr>
      <w:r>
        <w:t xml:space="preserve">You can create aggregate addresses that are represented in the routing table by a summary address. This </w:t>
      </w:r>
    </w:p>
    <w:p w14:paraId="3CBAFE76" w14:textId="77777777" w:rsidR="00586661" w:rsidRDefault="00586661" w:rsidP="00586661">
      <w:pPr>
        <w:pStyle w:val="MainText2forCSManual"/>
        <w:spacing w:before="0" w:after="0"/>
        <w:ind w:leftChars="0" w:left="0" w:right="20"/>
      </w:pPr>
      <w:r>
        <w:t xml:space="preserve">process is called route summarization. One summary address can include multiple groups of addresses </w:t>
      </w:r>
    </w:p>
    <w:p w14:paraId="6CC0BC6C" w14:textId="77777777" w:rsidR="00586661" w:rsidRDefault="00586661" w:rsidP="00586661">
      <w:pPr>
        <w:pStyle w:val="MainText2forCSManual"/>
        <w:spacing w:before="0" w:after="0"/>
        <w:ind w:leftChars="0" w:left="0" w:right="20"/>
      </w:pPr>
      <w:r>
        <w:t xml:space="preserve">for a given level. Routes learned from other routing protocols also can be summarized. The metric used </w:t>
      </w:r>
    </w:p>
    <w:p w14:paraId="390966FB" w14:textId="77777777" w:rsidR="00586661" w:rsidRDefault="00586661" w:rsidP="00586661">
      <w:pPr>
        <w:pStyle w:val="MainText2forCSManual"/>
        <w:spacing w:before="0" w:after="0"/>
        <w:ind w:leftChars="0" w:left="0" w:right="20"/>
      </w:pPr>
      <w:r>
        <w:t>to advertise the summary is the smallest metric of all the more-specific routes</w:t>
      </w:r>
    </w:p>
    <w:p w14:paraId="38C08CD1"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900"/>
        <w:gridCol w:w="4172"/>
      </w:tblGrid>
      <w:tr w:rsidR="00586661"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Default="00586661">
            <w:pPr>
              <w:pStyle w:val="ab"/>
              <w:ind w:right="20"/>
              <w:jc w:val="center"/>
              <w:rPr>
                <w:rFonts w:eastAsia="굴림"/>
              </w:rPr>
            </w:pPr>
            <w:r>
              <w:rPr>
                <w:rFonts w:eastAsia="굴림"/>
              </w:rPr>
              <w:t>Description</w:t>
            </w:r>
          </w:p>
        </w:tc>
      </w:tr>
      <w:tr w:rsidR="00586661"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summary-address</w:t>
            </w:r>
          </w:p>
          <w:p w14:paraId="22E6B1D5" w14:textId="77777777" w:rsidR="00586661" w:rsidRDefault="00586661">
            <w:pPr>
              <w:pStyle w:val="aa"/>
              <w:spacing w:line="300" w:lineRule="auto"/>
              <w:ind w:right="23"/>
              <w:rPr>
                <w:rFonts w:eastAsia="굴림"/>
              </w:rPr>
            </w:pPr>
            <w:r>
              <w:rPr>
                <w:rFonts w:eastAsia="굴림"/>
                <w:i/>
              </w:rPr>
              <w:t>ip-address/prefix</w:t>
            </w:r>
            <w:r>
              <w:rPr>
                <w:rFonts w:eastAsia="굴림"/>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Default="00586661">
            <w:pPr>
              <w:pStyle w:val="aa"/>
              <w:spacing w:line="300" w:lineRule="auto"/>
              <w:ind w:right="23"/>
              <w:rPr>
                <w:rFonts w:eastAsia="굴림"/>
              </w:rPr>
            </w:pPr>
            <w:r>
              <w:rPr>
                <w:rFonts w:eastAsia="굴림"/>
              </w:rPr>
              <w:t>Creates a summary of addresses for a given level.</w:t>
            </w:r>
          </w:p>
        </w:tc>
      </w:tr>
    </w:tbl>
    <w:p w14:paraId="6E2ED82B" w14:textId="77777777" w:rsidR="00586661" w:rsidRDefault="00586661" w:rsidP="00586661">
      <w:pPr>
        <w:pStyle w:val="MainText2forCSManual"/>
        <w:spacing w:before="0"/>
        <w:ind w:leftChars="0" w:left="0" w:right="20"/>
        <w:rPr>
          <w:rFonts w:hAnsi="Arial Unicode MS"/>
          <w:b/>
          <w:sz w:val="22"/>
        </w:rPr>
      </w:pPr>
    </w:p>
    <w:p w14:paraId="1627EA0D" w14:textId="77777777" w:rsidR="00586661" w:rsidRDefault="00586661" w:rsidP="00586661">
      <w:pPr>
        <w:pStyle w:val="MainText2forCSManual"/>
        <w:ind w:leftChars="0" w:left="0" w:right="20"/>
        <w:rPr>
          <w:b/>
          <w:sz w:val="22"/>
        </w:rPr>
      </w:pPr>
      <w:r>
        <w:rPr>
          <w:b/>
          <w:sz w:val="22"/>
        </w:rPr>
        <w:t>Passive-interface</w:t>
      </w:r>
    </w:p>
    <w:p w14:paraId="144AB517" w14:textId="77777777" w:rsidR="00586661" w:rsidRDefault="00586661" w:rsidP="00586661">
      <w:pPr>
        <w:pStyle w:val="MainText2forCSManual"/>
        <w:ind w:leftChars="0" w:left="0" w:right="20"/>
      </w:pPr>
      <w: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Default="00586661">
            <w:pPr>
              <w:pStyle w:val="ab"/>
              <w:ind w:right="20"/>
              <w:jc w:val="center"/>
              <w:rPr>
                <w:rFonts w:eastAsia="굴림"/>
              </w:rPr>
            </w:pPr>
            <w:r>
              <w:rPr>
                <w:rFonts w:eastAsia="굴림"/>
              </w:rPr>
              <w:t>Description</w:t>
            </w:r>
          </w:p>
        </w:tc>
      </w:tr>
      <w:tr w:rsidR="00586661"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passive-interface</w:t>
            </w:r>
            <w:r>
              <w:rPr>
                <w:rFonts w:eastAsia="굴림"/>
              </w:rPr>
              <w:t xml:space="preserve"> </w:t>
            </w:r>
            <w:r>
              <w:rPr>
                <w:rFonts w:eastAsia="굴림"/>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Default="00586661">
            <w:pPr>
              <w:pStyle w:val="aa"/>
              <w:spacing w:line="300" w:lineRule="auto"/>
              <w:ind w:right="23"/>
              <w:rPr>
                <w:rFonts w:eastAsia="굴림"/>
              </w:rPr>
            </w:pPr>
            <w:r>
              <w:rPr>
                <w:rFonts w:eastAsia="굴림"/>
              </w:rPr>
              <w:t>Suppress/unsuppress IS-IS packets from being sent or received over the specified interface.</w:t>
            </w:r>
          </w:p>
        </w:tc>
      </w:tr>
    </w:tbl>
    <w:p w14:paraId="40FFE55D" w14:textId="77777777" w:rsidR="00586661" w:rsidRDefault="00586661" w:rsidP="00586661">
      <w:pPr>
        <w:pStyle w:val="MainText2forCSManual"/>
        <w:spacing w:before="0" w:line="240" w:lineRule="exact"/>
        <w:ind w:leftChars="0" w:left="0" w:right="20"/>
        <w:rPr>
          <w:rFonts w:hAnsi="Arial Unicode MS"/>
          <w:b/>
          <w:sz w:val="22"/>
        </w:rPr>
      </w:pPr>
    </w:p>
    <w:p w14:paraId="340EF9BA" w14:textId="77777777" w:rsidR="00586661" w:rsidRDefault="00586661" w:rsidP="00586661">
      <w:pPr>
        <w:pStyle w:val="MainText2forCSManual"/>
        <w:spacing w:line="240" w:lineRule="exact"/>
        <w:ind w:leftChars="0" w:left="0" w:right="20"/>
        <w:rPr>
          <w:b/>
          <w:sz w:val="22"/>
        </w:rPr>
      </w:pPr>
      <w:r>
        <w:rPr>
          <w:b/>
          <w:sz w:val="22"/>
        </w:rPr>
        <w:t>ISIS administrative Distance</w:t>
      </w:r>
    </w:p>
    <w:p w14:paraId="3D8F1F59" w14:textId="77777777" w:rsidR="00586661" w:rsidRDefault="00586661" w:rsidP="00586661">
      <w:pPr>
        <w:pStyle w:val="a3"/>
        <w:ind w:left="0" w:right="20"/>
      </w:pPr>
      <w: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Default="00586661" w:rsidP="00586661">
      <w:pPr>
        <w:pStyle w:val="MainText2forCSManual"/>
        <w:ind w:leftChars="0" w:left="0" w:right="20"/>
      </w:pPr>
      <w: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Default="00586661">
            <w:pPr>
              <w:pStyle w:val="ab"/>
              <w:ind w:right="20"/>
              <w:jc w:val="center"/>
              <w:rPr>
                <w:rFonts w:eastAsia="굴림"/>
              </w:rPr>
            </w:pPr>
            <w:r>
              <w:rPr>
                <w:rFonts w:eastAsia="굴림"/>
              </w:rPr>
              <w:t>Description</w:t>
            </w:r>
          </w:p>
        </w:tc>
      </w:tr>
      <w:tr w:rsidR="00586661"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Default="00586661">
            <w:pPr>
              <w:pStyle w:val="aa"/>
              <w:ind w:right="20"/>
              <w:rPr>
                <w:rFonts w:eastAsia="굴림"/>
              </w:rPr>
            </w:pPr>
            <w:r>
              <w:rPr>
                <w:rFonts w:eastAsia="굴림"/>
              </w:rPr>
              <w:lastRenderedPageBreak/>
              <w:t xml:space="preserve">Switch(config-router)# </w:t>
            </w:r>
            <w:r>
              <w:rPr>
                <w:rFonts w:hAnsi="Arial" w:cs="Arial"/>
                <w:b/>
                <w:color w:val="000000"/>
                <w:shd w:val="clear" w:color="auto" w:fill="FFFFFF"/>
              </w:rPr>
              <w:t>distance</w:t>
            </w:r>
            <w:r>
              <w:rPr>
                <w:rFonts w:hAnsi="Arial" w:cs="Arial"/>
                <w:color w:val="000000"/>
                <w:shd w:val="clear" w:color="auto" w:fill="FFFFFF"/>
              </w:rPr>
              <w:t xml:space="preserve"> </w:t>
            </w:r>
            <w:r>
              <w:rPr>
                <w:rFonts w:hAnsi="Arial"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Default="00586661">
            <w:pPr>
              <w:pStyle w:val="aa"/>
              <w:spacing w:line="300" w:lineRule="auto"/>
              <w:ind w:right="23"/>
              <w:rPr>
                <w:rFonts w:eastAsia="굴림"/>
              </w:rPr>
            </w:pPr>
            <w:r>
              <w:rPr>
                <w:rFonts w:hAnsi="Arial" w:cs="Arial"/>
                <w:color w:val="000000"/>
                <w:shd w:val="clear" w:color="auto" w:fill="FFFFFF"/>
              </w:rPr>
              <w:t>To change the administrative distance for IPv4 IS-IS routes</w:t>
            </w:r>
          </w:p>
        </w:tc>
      </w:tr>
    </w:tbl>
    <w:p w14:paraId="36BD46AB" w14:textId="77777777" w:rsidR="00586661" w:rsidRDefault="00586661" w:rsidP="00586661">
      <w:pPr>
        <w:pStyle w:val="MainText2forCSManual"/>
        <w:ind w:leftChars="0" w:left="0" w:right="20"/>
        <w:rPr>
          <w:rFonts w:hAnsi="Arial Unicode MS"/>
        </w:rPr>
      </w:pPr>
    </w:p>
    <w:p w14:paraId="164CE4AB" w14:textId="77777777" w:rsidR="00586661" w:rsidRDefault="00586661" w:rsidP="00586661">
      <w:pPr>
        <w:pStyle w:val="MainText2forCSManual"/>
        <w:ind w:leftChars="0" w:left="0" w:right="20"/>
      </w:pPr>
    </w:p>
    <w:p w14:paraId="1EED1FBB" w14:textId="77777777" w:rsidR="00586661" w:rsidRDefault="00586661" w:rsidP="00586661">
      <w:pPr>
        <w:pStyle w:val="MainText2forCSManual"/>
        <w:ind w:leftChars="0" w:left="0" w:right="20"/>
      </w:pPr>
    </w:p>
    <w:p w14:paraId="09E717D6" w14:textId="77777777" w:rsidR="00586661" w:rsidRDefault="00586661" w:rsidP="00586661">
      <w:pPr>
        <w:pStyle w:val="MainText2forCSManual"/>
        <w:spacing w:line="240" w:lineRule="exact"/>
        <w:ind w:leftChars="0" w:left="0" w:right="20"/>
        <w:rPr>
          <w:b/>
          <w:sz w:val="22"/>
        </w:rPr>
      </w:pPr>
      <w:r>
        <w:rPr>
          <w:b/>
          <w:sz w:val="22"/>
        </w:rPr>
        <w:t>Administrative Tag</w:t>
      </w:r>
    </w:p>
    <w:p w14:paraId="018A2A7D" w14:textId="77777777" w:rsidR="00586661" w:rsidRDefault="00586661" w:rsidP="00586661">
      <w:pPr>
        <w:pStyle w:val="MainText2forCSManual"/>
        <w:ind w:leftChars="0" w:left="0" w:right="20"/>
      </w:pPr>
      <w: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Default="00586661">
            <w:pPr>
              <w:pStyle w:val="ab"/>
              <w:ind w:right="20"/>
              <w:jc w:val="center"/>
              <w:rPr>
                <w:rFonts w:eastAsia="굴림"/>
              </w:rPr>
            </w:pPr>
            <w:r>
              <w:rPr>
                <w:rFonts w:eastAsia="굴림"/>
              </w:rPr>
              <w:t>Description</w:t>
            </w:r>
          </w:p>
        </w:tc>
      </w:tr>
      <w:tr w:rsidR="00586661"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Default="00586661">
            <w:pPr>
              <w:pStyle w:val="aa"/>
              <w:ind w:right="20"/>
              <w:rPr>
                <w:rFonts w:eastAsia="굴림"/>
              </w:rPr>
            </w:pPr>
            <w:r>
              <w:rPr>
                <w:rFonts w:eastAsia="굴림"/>
              </w:rPr>
              <w:t xml:space="preserve">Switch(config-if -vlanid)# </w:t>
            </w:r>
            <w:r>
              <w:rPr>
                <w:rFonts w:eastAsia="굴림"/>
                <w:b/>
                <w:bCs/>
              </w:rPr>
              <w:t xml:space="preserve">isis tag </w:t>
            </w:r>
            <w:r>
              <w:rPr>
                <w:rFonts w:eastAsia="굴림"/>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Default="00586661">
            <w:pPr>
              <w:pStyle w:val="aa"/>
              <w:ind w:right="20"/>
              <w:rPr>
                <w:rFonts w:eastAsia="굴림"/>
              </w:rPr>
            </w:pPr>
            <w:r>
              <w:rPr>
                <w:rFonts w:eastAsia="굴림"/>
              </w:rPr>
              <w:t>Sets the Tag value on ISIS LSP</w:t>
            </w:r>
          </w:p>
        </w:tc>
      </w:tr>
    </w:tbl>
    <w:p w14:paraId="1BE792AA" w14:textId="77777777" w:rsidR="00586661" w:rsidRDefault="00586661" w:rsidP="00586661">
      <w:pPr>
        <w:pStyle w:val="MainText2forCSManual"/>
        <w:spacing w:before="0" w:after="0"/>
        <w:ind w:leftChars="0" w:left="0" w:right="20"/>
        <w:rPr>
          <w:rFonts w:hAnsi="Arial Unicode MS"/>
        </w:rPr>
      </w:pPr>
    </w:p>
    <w:p w14:paraId="1DF237FD" w14:textId="3527A0CC" w:rsidR="00586661" w:rsidDel="005D23E7" w:rsidRDefault="00586661" w:rsidP="00586661">
      <w:pPr>
        <w:pStyle w:val="MainText2forCSManual"/>
        <w:spacing w:line="240" w:lineRule="exact"/>
        <w:ind w:leftChars="0" w:left="0" w:right="20"/>
        <w:rPr>
          <w:del w:id="1815" w:author="sslee" w:date="2016-03-03T20:06:00Z"/>
          <w:b/>
          <w:sz w:val="22"/>
        </w:rPr>
      </w:pPr>
      <w:del w:id="1816" w:author="sslee" w:date="2016-03-03T20:06:00Z">
        <w:r w:rsidDel="005D23E7">
          <w:rPr>
            <w:b/>
            <w:sz w:val="22"/>
          </w:rPr>
          <w:delText>Limiting LSP Flooding</w:delText>
        </w:r>
      </w:del>
    </w:p>
    <w:p w14:paraId="705AA02D" w14:textId="659EBAE6" w:rsidR="00586661" w:rsidDel="005D23E7" w:rsidRDefault="00586661" w:rsidP="00586661">
      <w:pPr>
        <w:pStyle w:val="MainText2forCSManual"/>
        <w:ind w:leftChars="0" w:left="0" w:right="20"/>
        <w:rPr>
          <w:del w:id="1817" w:author="sslee" w:date="2016-03-03T20:06:00Z"/>
        </w:rPr>
      </w:pPr>
      <w:del w:id="1818" w:author="sslee" w:date="2016-03-03T20:06:00Z">
        <w:r w:rsidDel="005D23E7">
          <w:delText>Limiting LSP flooding is important to IS-IS networks in general, and is not limited to configuring multiarea IS-IS networks. In a network with a high degree of redundancy, such as a fully meshed set of point-to-point links over a nonbroadcast multiaccess (NBMA) transport, flooding of LSPs can limit network scalability.</w:delText>
        </w:r>
      </w:del>
    </w:p>
    <w:p w14:paraId="5FBFD22F" w14:textId="77A9CD50" w:rsidR="00586661" w:rsidDel="005D23E7" w:rsidRDefault="00586661" w:rsidP="002B424F">
      <w:pPr>
        <w:pStyle w:val="MainText2forCSManual"/>
        <w:numPr>
          <w:ilvl w:val="0"/>
          <w:numId w:val="36"/>
        </w:numPr>
        <w:ind w:leftChars="0" w:right="20"/>
        <w:rPr>
          <w:del w:id="1819" w:author="sslee" w:date="2016-03-03T20:06:00Z"/>
        </w:rPr>
      </w:pPr>
      <w:del w:id="1820" w:author="sslee" w:date="2016-03-03T20:06:00Z">
        <w:r w:rsidDel="005D23E7">
          <w:delText>A mesh group is a set of routing devices that are fully connected. That is, they have a fully meshed topology. When link-state PDUs are being flooded throughout an area, each router within a mesh group receives only a single copy of a link-state PDU instead of receiving one copy from each neighbor, thus minimizing the overhead associated with the flooding of link-state PDUs.</w:delText>
        </w:r>
      </w:del>
    </w:p>
    <w:tbl>
      <w:tblPr>
        <w:tblStyle w:val="CLIWide"/>
        <w:tblW w:w="9072" w:type="dxa"/>
        <w:tblInd w:w="567" w:type="dxa"/>
        <w:tblLook w:val="01E0" w:firstRow="1" w:lastRow="1" w:firstColumn="1" w:lastColumn="1" w:noHBand="0" w:noVBand="0"/>
      </w:tblPr>
      <w:tblGrid>
        <w:gridCol w:w="4900"/>
        <w:gridCol w:w="4172"/>
      </w:tblGrid>
      <w:tr w:rsidR="00586661" w:rsidDel="005D23E7" w14:paraId="615EDEAD" w14:textId="7E33C98B" w:rsidTr="00586661">
        <w:trPr>
          <w:cnfStyle w:val="100000000000" w:firstRow="1" w:lastRow="0" w:firstColumn="0" w:lastColumn="0" w:oddVBand="0" w:evenVBand="0" w:oddHBand="0" w:evenHBand="0" w:firstRowFirstColumn="0" w:firstRowLastColumn="0" w:lastRowFirstColumn="0" w:lastRowLastColumn="0"/>
          <w:trHeight w:val="283"/>
          <w:del w:id="1821" w:author="sslee" w:date="2016-03-03T20:06:00Z"/>
        </w:trPr>
        <w:tc>
          <w:tcPr>
            <w:tcW w:w="4284" w:type="dxa"/>
            <w:tcBorders>
              <w:top w:val="single" w:sz="4" w:space="0" w:color="auto"/>
              <w:left w:val="nil"/>
              <w:bottom w:val="single" w:sz="4" w:space="0" w:color="auto"/>
              <w:right w:val="single" w:sz="4" w:space="0" w:color="auto"/>
            </w:tcBorders>
            <w:hideMark/>
          </w:tcPr>
          <w:p w14:paraId="5CEF4E62" w14:textId="69A95FCD" w:rsidR="00586661" w:rsidDel="005D23E7" w:rsidRDefault="00586661">
            <w:pPr>
              <w:pStyle w:val="ab"/>
              <w:ind w:right="20"/>
              <w:jc w:val="center"/>
              <w:rPr>
                <w:del w:id="1822" w:author="sslee" w:date="2016-03-03T20:06:00Z"/>
                <w:rFonts w:eastAsia="굴림"/>
              </w:rPr>
            </w:pPr>
            <w:del w:id="1823" w:author="sslee" w:date="2016-03-03T20:06:00Z">
              <w:r w:rsidDel="005D23E7">
                <w:rPr>
                  <w:rFonts w:eastAsia="굴림"/>
                </w:rPr>
                <w:delText>Command</w:delText>
              </w:r>
            </w:del>
          </w:p>
        </w:tc>
        <w:tc>
          <w:tcPr>
            <w:tcW w:w="3648" w:type="dxa"/>
            <w:tcBorders>
              <w:top w:val="single" w:sz="4" w:space="0" w:color="auto"/>
              <w:left w:val="single" w:sz="4" w:space="0" w:color="auto"/>
              <w:bottom w:val="single" w:sz="4" w:space="0" w:color="auto"/>
              <w:right w:val="nil"/>
            </w:tcBorders>
            <w:hideMark/>
          </w:tcPr>
          <w:p w14:paraId="639EE25C" w14:textId="543E89A8" w:rsidR="00586661" w:rsidDel="005D23E7" w:rsidRDefault="00586661">
            <w:pPr>
              <w:pStyle w:val="ab"/>
              <w:ind w:right="20"/>
              <w:jc w:val="center"/>
              <w:rPr>
                <w:del w:id="1824" w:author="sslee" w:date="2016-03-03T20:06:00Z"/>
                <w:rFonts w:eastAsia="굴림"/>
              </w:rPr>
            </w:pPr>
            <w:del w:id="1825" w:author="sslee" w:date="2016-03-03T20:06:00Z">
              <w:r w:rsidDel="005D23E7">
                <w:rPr>
                  <w:rFonts w:eastAsia="굴림"/>
                </w:rPr>
                <w:delText>Description</w:delText>
              </w:r>
            </w:del>
          </w:p>
        </w:tc>
      </w:tr>
      <w:tr w:rsidR="00586661" w:rsidDel="005D23E7" w14:paraId="22100058" w14:textId="18F3B4E9" w:rsidTr="00586661">
        <w:trPr>
          <w:trHeight w:val="359"/>
          <w:del w:id="1826" w:author="sslee" w:date="2016-03-03T20:06:00Z"/>
        </w:trPr>
        <w:tc>
          <w:tcPr>
            <w:tcW w:w="4284" w:type="dxa"/>
            <w:tcBorders>
              <w:top w:val="single" w:sz="4" w:space="0" w:color="auto"/>
              <w:left w:val="nil"/>
              <w:bottom w:val="single" w:sz="4" w:space="0" w:color="auto"/>
              <w:right w:val="single" w:sz="4" w:space="0" w:color="auto"/>
            </w:tcBorders>
            <w:hideMark/>
          </w:tcPr>
          <w:p w14:paraId="0F918B56" w14:textId="081A09FE" w:rsidR="00586661" w:rsidDel="005D23E7" w:rsidRDefault="00586661">
            <w:pPr>
              <w:pStyle w:val="aa"/>
              <w:spacing w:line="300" w:lineRule="auto"/>
              <w:ind w:right="23"/>
              <w:rPr>
                <w:del w:id="1827" w:author="sslee" w:date="2016-03-03T20:06:00Z"/>
                <w:rFonts w:eastAsia="굴림"/>
              </w:rPr>
            </w:pPr>
            <w:del w:id="1828" w:author="sslee" w:date="2016-03-03T20:06:00Z">
              <w:r w:rsidDel="005D23E7">
                <w:rPr>
                  <w:rFonts w:eastAsia="굴림"/>
                </w:rPr>
                <w:delText xml:space="preserve">Switch(config-if-vlanid)# </w:delText>
              </w:r>
              <w:r w:rsidDel="005D23E7">
                <w:rPr>
                  <w:rFonts w:eastAsia="굴림"/>
                  <w:b/>
                </w:rPr>
                <w:delText>isis mesh-group</w:delText>
              </w:r>
              <w:r w:rsidDel="005D23E7">
                <w:rPr>
                  <w:rFonts w:eastAsia="굴림"/>
                </w:rPr>
                <w:delText xml:space="preserve"> {</w:delText>
              </w:r>
              <w:r w:rsidDel="005D23E7">
                <w:rPr>
                  <w:rFonts w:eastAsia="굴림"/>
                  <w:i/>
                </w:rPr>
                <w:delText>group-number</w:delText>
              </w:r>
              <w:r w:rsidDel="005D23E7">
                <w:rPr>
                  <w:rFonts w:eastAsia="굴림"/>
                </w:rPr>
                <w:delText xml:space="preserve"> | blocked}</w:delText>
              </w:r>
            </w:del>
          </w:p>
        </w:tc>
        <w:tc>
          <w:tcPr>
            <w:tcW w:w="3648" w:type="dxa"/>
            <w:tcBorders>
              <w:top w:val="single" w:sz="4" w:space="0" w:color="auto"/>
              <w:left w:val="single" w:sz="4" w:space="0" w:color="auto"/>
              <w:bottom w:val="single" w:sz="4" w:space="0" w:color="auto"/>
              <w:right w:val="nil"/>
            </w:tcBorders>
            <w:hideMark/>
          </w:tcPr>
          <w:p w14:paraId="5D9B18B7" w14:textId="52BC32BF" w:rsidR="00586661" w:rsidDel="005D23E7" w:rsidRDefault="00586661">
            <w:pPr>
              <w:pStyle w:val="aa"/>
              <w:spacing w:line="300" w:lineRule="auto"/>
              <w:ind w:right="23"/>
              <w:rPr>
                <w:del w:id="1829" w:author="sslee" w:date="2016-03-03T20:06:00Z"/>
                <w:rFonts w:eastAsia="굴림"/>
              </w:rPr>
            </w:pPr>
            <w:del w:id="1830" w:author="sslee" w:date="2016-03-03T20:06:00Z">
              <w:r w:rsidDel="005D23E7">
                <w:rPr>
                  <w:rFonts w:eastAsia="굴림"/>
                </w:rPr>
                <w:delText>Configure an interface to be part of a mesh group, which is a set of fully connected nodes.</w:delText>
              </w:r>
            </w:del>
          </w:p>
        </w:tc>
      </w:tr>
    </w:tbl>
    <w:p w14:paraId="5AE9FDF8" w14:textId="77777777" w:rsidR="00586661" w:rsidRDefault="00586661" w:rsidP="00586661">
      <w:pPr>
        <w:pStyle w:val="MainText2forCSManual"/>
        <w:spacing w:before="0" w:after="0"/>
        <w:ind w:leftChars="0" w:left="0" w:right="20"/>
        <w:rPr>
          <w:rFonts w:hAnsi="Arial Unicode MS"/>
        </w:rPr>
      </w:pPr>
    </w:p>
    <w:p w14:paraId="5DC0F04E" w14:textId="77777777" w:rsidR="00586661" w:rsidRDefault="00586661" w:rsidP="00586661">
      <w:pPr>
        <w:pStyle w:val="MainText2forCSManual"/>
        <w:spacing w:line="240" w:lineRule="exact"/>
        <w:ind w:leftChars="0" w:left="0" w:right="20"/>
        <w:rPr>
          <w:b/>
          <w:sz w:val="22"/>
        </w:rPr>
      </w:pPr>
      <w:r>
        <w:rPr>
          <w:b/>
          <w:sz w:val="22"/>
        </w:rPr>
        <w:t>Monitoring IS-IS</w:t>
      </w:r>
    </w:p>
    <w:p w14:paraId="4DCFB8AD" w14:textId="77777777" w:rsidR="00586661" w:rsidRDefault="00586661" w:rsidP="00586661">
      <w:pPr>
        <w:pStyle w:val="MainText2forCSManual"/>
        <w:ind w:leftChars="0" w:left="0" w:right="20"/>
      </w:pPr>
      <w: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Default="00586661">
            <w:pPr>
              <w:pStyle w:val="ab"/>
              <w:ind w:right="20"/>
              <w:jc w:val="center"/>
              <w:rPr>
                <w:rFonts w:eastAsia="굴림"/>
              </w:rPr>
            </w:pPr>
            <w:r>
              <w:rPr>
                <w:rFonts w:eastAsia="굴림"/>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Default="00586661">
            <w:pPr>
              <w:pStyle w:val="ab"/>
              <w:ind w:right="20"/>
              <w:jc w:val="center"/>
              <w:rPr>
                <w:rFonts w:eastAsia="굴림"/>
              </w:rPr>
            </w:pPr>
            <w:r>
              <w:rPr>
                <w:rFonts w:eastAsia="굴림"/>
              </w:rPr>
              <w:t>Description</w:t>
            </w:r>
          </w:p>
        </w:tc>
      </w:tr>
      <w:tr w:rsidR="00586661"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 ip protocols</w:t>
            </w:r>
            <w:r>
              <w:rPr>
                <w:rFonts w:eastAsia="굴림" w:hAnsi="Arial" w:cs="Arial"/>
                <w:color w:val="000000"/>
                <w:kern w:val="0"/>
              </w:rPr>
              <w:br/>
            </w:r>
            <w:r>
              <w:rPr>
                <w:rFonts w:eastAsia="굴림" w:hAnsi="Arial" w:cs="Arial"/>
                <w:b/>
                <w:bCs/>
                <w:color w:val="000000"/>
                <w:kern w:val="0"/>
                <w:shd w:val="clear" w:color="auto" w:fill="FFFFFF"/>
              </w:rPr>
              <w:t>Example:</w:t>
            </w:r>
          </w:p>
          <w:p w14:paraId="42FD229C"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the parameters and current state of the active routing protocol process.</w:t>
            </w:r>
          </w:p>
          <w:p w14:paraId="32FB3D87"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You can use this command to learn what protocols are active, what interfaces they are active on, what networks they are routing for, and other parameters that relate to the routing protocols.</w:t>
            </w:r>
          </w:p>
        </w:tc>
      </w:tr>
      <w:tr w:rsidR="00586661"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isis </w:t>
            </w:r>
            <w:r>
              <w:rPr>
                <w:rFonts w:eastAsia="굴림" w:hAnsi="Arial" w:cs="Arial"/>
                <w:i/>
                <w:color w:val="000000"/>
                <w:kern w:val="0"/>
                <w:shd w:val="clear" w:color="auto" w:fill="FFFFFF"/>
              </w:rPr>
              <w:t>area</w:t>
            </w:r>
            <w:r>
              <w:rPr>
                <w:rFonts w:eastAsia="굴림" w:hAnsi="Arial" w:cs="Arial"/>
                <w:i/>
                <w:iCs/>
                <w:color w:val="000000"/>
                <w:kern w:val="0"/>
                <w:shd w:val="clear" w:color="auto" w:fill="FFFFFF"/>
              </w:rPr>
              <w:t>-tag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database </w:t>
            </w:r>
            <w:r>
              <w:rPr>
                <w:rFonts w:eastAsia="굴림" w:hAnsi="Arial" w:cs="Arial"/>
                <w:color w:val="000000"/>
                <w:kern w:val="0"/>
                <w:shd w:val="clear" w:color="auto" w:fill="FFFFFF"/>
              </w:rPr>
              <w:t>{</w:t>
            </w:r>
            <w:r>
              <w:rPr>
                <w:rFonts w:eastAsia="굴림" w:hAnsi="Arial" w:cs="Arial"/>
                <w:b/>
                <w:bCs/>
                <w:color w:val="000000"/>
                <w:kern w:val="0"/>
                <w:shd w:val="clear" w:color="auto" w:fill="FFFFFF"/>
              </w:rPr>
              <w:t>level-1|</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level-2 </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l1| l2 | detail}</w:t>
            </w:r>
            <w:r>
              <w:rPr>
                <w:rFonts w:eastAsia="굴림" w:hAnsi="Arial" w:cs="Arial"/>
                <w:color w:val="000000"/>
                <w:kern w:val="0"/>
              </w:rPr>
              <w:br/>
            </w:r>
            <w:r>
              <w:rPr>
                <w:rFonts w:eastAsia="굴림" w:hAnsi="Arial" w:cs="Arial"/>
                <w:b/>
                <w:bCs/>
                <w:color w:val="000000"/>
                <w:kern w:val="0"/>
                <w:shd w:val="clear" w:color="auto" w:fill="FFFFFF"/>
              </w:rPr>
              <w:t>Example:</w:t>
            </w:r>
          </w:p>
          <w:p w14:paraId="62AAAD26"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additional information about the IS-IS database.</w:t>
            </w:r>
          </w:p>
          <w:p w14:paraId="439FC1AB"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Displays the link-state database for Level-1 and Level-2, the contents for each LSP, and the link-state protocol PDU identifier.</w:t>
            </w:r>
          </w:p>
        </w:tc>
      </w:tr>
      <w:tr w:rsidR="00586661"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isis</w:t>
            </w:r>
            <w:r>
              <w:rPr>
                <w:rFonts w:eastAsia="굴림" w:hAnsi="Arial" w:cs="Arial"/>
                <w:color w:val="000000"/>
                <w:kern w:val="0"/>
                <w:shd w:val="clear" w:color="auto" w:fill="FFFFFF"/>
              </w:rPr>
              <w:t> </w:t>
            </w:r>
            <w:r>
              <w:rPr>
                <w:rFonts w:eastAsia="굴림" w:hAnsi="Arial" w:cs="Arial"/>
                <w:b/>
                <w:bCs/>
                <w:color w:val="000000"/>
                <w:kern w:val="0"/>
                <w:shd w:val="clear" w:color="auto" w:fill="FFFFFF"/>
              </w:rPr>
              <w:t>database</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verbose</w:t>
            </w:r>
            <w:r>
              <w:rPr>
                <w:rFonts w:eastAsia="굴림" w:hAnsi="Arial" w:cs="Arial"/>
                <w:color w:val="000000"/>
                <w:kern w:val="0"/>
              </w:rPr>
              <w:br/>
            </w:r>
            <w:r>
              <w:rPr>
                <w:rFonts w:eastAsia="굴림" w:hAnsi="Arial" w:cs="Arial"/>
                <w:b/>
                <w:bCs/>
                <w:color w:val="000000"/>
                <w:kern w:val="0"/>
                <w:shd w:val="clear" w:color="auto" w:fill="FFFFFF"/>
              </w:rPr>
              <w:t>Example:</w:t>
            </w:r>
          </w:p>
          <w:p w14:paraId="1BC8D628"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Default="00586661">
            <w:pPr>
              <w:pStyle w:val="aa"/>
              <w:spacing w:line="300" w:lineRule="auto"/>
              <w:ind w:right="23"/>
              <w:rPr>
                <w:rFonts w:eastAsia="굴림" w:hAnsi="Arial" w:cs="Arial"/>
              </w:rPr>
            </w:pPr>
            <w:r>
              <w:rPr>
                <w:rFonts w:hAnsi="Arial" w:cs="Arial"/>
                <w:color w:val="000000"/>
                <w:shd w:val="clear" w:color="auto" w:fill="FFFFFF"/>
              </w:rPr>
              <w:t>Displays additional information about the IS-IS database such as the sequence number, checksum, and holdtime for LSPs.</w:t>
            </w:r>
          </w:p>
        </w:tc>
      </w:tr>
      <w:tr w:rsidR="00586661"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 xml:space="preserve">isis </w:t>
            </w:r>
            <w:r>
              <w:rPr>
                <w:rFonts w:eastAsia="굴림" w:hAnsi="Arial" w:cs="Arial"/>
                <w:i/>
                <w:iCs/>
                <w:color w:val="000000"/>
                <w:kern w:val="0"/>
                <w:shd w:val="clear" w:color="auto" w:fill="FFFFFF"/>
              </w:rPr>
              <w:t>area-tag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topology</w:t>
            </w:r>
            <w:r>
              <w:rPr>
                <w:rFonts w:eastAsia="굴림" w:hAnsi="Arial" w:cs="Arial"/>
                <w:color w:val="000000"/>
                <w:kern w:val="0"/>
              </w:rPr>
              <w:br/>
            </w:r>
            <w:r>
              <w:rPr>
                <w:rFonts w:eastAsia="굴림" w:hAnsi="Arial" w:cs="Arial"/>
                <w:b/>
                <w:bCs/>
                <w:color w:val="000000"/>
                <w:kern w:val="0"/>
                <w:shd w:val="clear" w:color="auto" w:fill="FFFFFF"/>
              </w:rPr>
              <w:t>Example:</w:t>
            </w:r>
          </w:p>
          <w:p w14:paraId="6AC5585B"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Default="00586661">
            <w:pPr>
              <w:pStyle w:val="aa"/>
              <w:spacing w:line="300" w:lineRule="auto"/>
              <w:ind w:right="23"/>
              <w:rPr>
                <w:rFonts w:eastAsia="굴림" w:hAnsi="Arial" w:cs="Arial"/>
              </w:rPr>
            </w:pPr>
            <w:r>
              <w:rPr>
                <w:rFonts w:hAnsi="Arial" w:cs="Arial"/>
                <w:color w:val="000000"/>
                <w:shd w:val="clear" w:color="auto" w:fill="FFFFFF"/>
              </w:rPr>
              <w:t>Displays a list of all connected routers in all areas.</w:t>
            </w:r>
          </w:p>
        </w:tc>
      </w:tr>
      <w:tr w:rsidR="00586661"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lastRenderedPageBreak/>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isis</w:t>
            </w:r>
            <w:r>
              <w:rPr>
                <w:rFonts w:eastAsia="굴림" w:hAnsi="Arial" w:cs="Arial"/>
                <w:color w:val="000000"/>
                <w:kern w:val="0"/>
                <w:shd w:val="clear" w:color="auto" w:fill="FFFFFF"/>
              </w:rPr>
              <w:t xml:space="preserve">  </w:t>
            </w:r>
            <w:r>
              <w:rPr>
                <w:rFonts w:eastAsia="굴림" w:hAnsi="Arial" w:cs="Arial"/>
                <w:i/>
                <w:iCs/>
                <w:color w:val="000000"/>
                <w:kern w:val="0"/>
                <w:shd w:val="clear" w:color="auto" w:fill="FFFFFF"/>
              </w:rPr>
              <w:t>area-tag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neighbors</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detail</w:t>
            </w:r>
            <w:r>
              <w:rPr>
                <w:rFonts w:eastAsia="굴림" w:hAnsi="Arial" w:cs="Arial"/>
                <w:color w:val="000000"/>
                <w:kern w:val="0"/>
              </w:rPr>
              <w:br/>
            </w:r>
            <w:r>
              <w:rPr>
                <w:rFonts w:eastAsia="굴림" w:hAnsi="Arial" w:cs="Arial"/>
                <w:b/>
                <w:bCs/>
                <w:color w:val="000000"/>
                <w:kern w:val="0"/>
                <w:shd w:val="clear" w:color="auto" w:fill="FFFFFF"/>
              </w:rPr>
              <w:t>Example:</w:t>
            </w:r>
          </w:p>
          <w:p w14:paraId="7A8BE58C"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 xml:space="preserve">Switch# </w:t>
            </w:r>
            <w:r>
              <w:rPr>
                <w:rFonts w:eastAsia="굴림" w:hAnsi="Arial"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IS-IS adjacency information.</w:t>
            </w:r>
          </w:p>
          <w:p w14:paraId="599D357F"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 xml:space="preserve">The </w:t>
            </w:r>
            <w:r>
              <w:rPr>
                <w:rFonts w:eastAsia="굴림" w:hAnsi="Arial" w:cs="Arial"/>
                <w:b/>
                <w:bCs/>
                <w:color w:val="000000"/>
                <w:kern w:val="0"/>
              </w:rPr>
              <w:t xml:space="preserve">show isis neighbor detail </w:t>
            </w:r>
            <w:r>
              <w:rPr>
                <w:rFonts w:eastAsia="굴림" w:hAnsi="Arial"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Default="00586661">
            <w:pPr>
              <w:pStyle w:val="aa"/>
              <w:spacing w:line="300" w:lineRule="auto"/>
              <w:ind w:right="20"/>
              <w:rPr>
                <w:rFonts w:eastAsia="굴림" w:hAnsi="Arial" w:cs="Arial"/>
                <w:b/>
              </w:rPr>
            </w:pPr>
            <w:r>
              <w:rPr>
                <w:rFonts w:eastAsia="굴림" w:hAnsi="Arial" w:cs="Arial"/>
                <w:b/>
              </w:rPr>
              <w:t xml:space="preserve">show isis interface brief </w:t>
            </w:r>
            <w:r>
              <w:rPr>
                <w:rFonts w:eastAsia="굴림" w:hAnsi="Arial" w:cs="Arial"/>
                <w:i/>
              </w:rPr>
              <w:t>IFNAME</w:t>
            </w:r>
          </w:p>
          <w:p w14:paraId="638775CA"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Example:</w:t>
            </w:r>
          </w:p>
          <w:p w14:paraId="5EBEA34B" w14:textId="77777777" w:rsidR="00586661" w:rsidRDefault="00586661">
            <w:pPr>
              <w:pStyle w:val="aa"/>
              <w:spacing w:line="300" w:lineRule="auto"/>
              <w:ind w:right="20"/>
              <w:rPr>
                <w:rFonts w:eastAsia="굴림" w:hAnsi="Arial" w:cs="Arial"/>
              </w:rPr>
            </w:pPr>
            <w:r>
              <w:rPr>
                <w:rFonts w:eastAsia="굴림" w:hAnsi="Arial" w:cs="Arial"/>
                <w:color w:val="000000"/>
                <w:kern w:val="0"/>
              </w:rPr>
              <w:t xml:space="preserve">Switch# </w:t>
            </w:r>
            <w:r>
              <w:rPr>
                <w:rFonts w:eastAsia="굴림" w:hAnsi="Arial"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Default="00586661">
            <w:pPr>
              <w:pStyle w:val="aa"/>
              <w:spacing w:line="300" w:lineRule="auto"/>
              <w:ind w:right="23"/>
              <w:rPr>
                <w:rFonts w:eastAsia="굴림" w:hAnsi="Arial" w:cs="Arial"/>
              </w:rPr>
            </w:pPr>
            <w:r>
              <w:rPr>
                <w:rFonts w:eastAsia="굴림" w:hAnsi="Arial"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31" w:name="_Toc445130907"/>
      <w:r>
        <w:rPr>
          <w:rFonts w:hint="eastAsia"/>
        </w:rPr>
        <w:lastRenderedPageBreak/>
        <w:t>BGP</w:t>
      </w:r>
      <w:bookmarkEnd w:id="1783"/>
      <w:bookmarkEnd w:id="1784"/>
      <w:bookmarkEnd w:id="1785"/>
      <w:bookmarkEnd w:id="1831"/>
    </w:p>
    <w:p w14:paraId="4F43AB45" w14:textId="77777777" w:rsidR="00A94F08" w:rsidRDefault="00A94F08" w:rsidP="0021019A">
      <w:pPr>
        <w:ind w:right="20"/>
      </w:pPr>
      <w:bookmarkStart w:id="1832" w:name="_Toc294857381"/>
      <w:bookmarkStart w:id="1833" w:name="_Toc294857447"/>
      <w:bookmarkStart w:id="1834" w:name="_Toc294877590"/>
      <w:bookmarkStart w:id="1835" w:name="_Toc294878117"/>
      <w:bookmarkStart w:id="1836" w:name="_Toc294879742"/>
      <w:bookmarkStart w:id="1837" w:name="_Toc294880426"/>
      <w:bookmarkStart w:id="1838" w:name="_Toc294880952"/>
      <w:bookmarkStart w:id="1839" w:name="_Toc294882256"/>
      <w:bookmarkStart w:id="1840" w:name="_Toc294882781"/>
      <w:bookmarkStart w:id="1841" w:name="_Toc295242043"/>
      <w:bookmarkStart w:id="1842" w:name="_Toc295242484"/>
      <w:bookmarkStart w:id="1843" w:name="_Toc295290804"/>
      <w:bookmarkStart w:id="1844" w:name="_Toc295390139"/>
      <w:bookmarkStart w:id="1845" w:name="_Toc295402221"/>
      <w:bookmarkStart w:id="1846" w:name="_Toc295402263"/>
      <w:bookmarkStart w:id="1847" w:name="_Toc295470741"/>
      <w:bookmarkStart w:id="1848" w:name="_Toc295741859"/>
      <w:bookmarkStart w:id="1849" w:name="_Toc295750548"/>
      <w:bookmarkStart w:id="1850" w:name="_Toc295808300"/>
      <w:bookmarkStart w:id="1851" w:name="_Toc295808972"/>
      <w:bookmarkStart w:id="1852" w:name="_Toc295819984"/>
      <w:bookmarkStart w:id="1853" w:name="_Toc295820019"/>
      <w:bookmarkStart w:id="1854" w:name="_Toc295820055"/>
      <w:bookmarkStart w:id="1855" w:name="_Toc295825898"/>
      <w:bookmarkStart w:id="1856" w:name="_Toc295832340"/>
      <w:bookmarkStart w:id="1857" w:name="_Toc295832383"/>
      <w:bookmarkStart w:id="1858" w:name="_Toc295833059"/>
      <w:bookmarkStart w:id="1859" w:name="_Toc295833823"/>
      <w:bookmarkStart w:id="1860" w:name="_Toc295836573"/>
      <w:bookmarkStart w:id="1861" w:name="_Toc295894121"/>
      <w:bookmarkStart w:id="1862" w:name="_Toc295987281"/>
      <w:bookmarkStart w:id="1863" w:name="_Toc296000211"/>
      <w:bookmarkStart w:id="1864" w:name="_Toc296001305"/>
      <w:bookmarkStart w:id="1865" w:name="_Toc296020336"/>
      <w:bookmarkStart w:id="1866" w:name="_Toc296083570"/>
      <w:bookmarkStart w:id="1867" w:name="_Toc296087041"/>
      <w:bookmarkStart w:id="1868" w:name="_Toc296176551"/>
      <w:bookmarkStart w:id="1869" w:name="_Toc296177326"/>
      <w:bookmarkStart w:id="1870" w:name="_Toc296180933"/>
      <w:bookmarkStart w:id="1871" w:name="_Toc296182010"/>
      <w:bookmarkStart w:id="1872" w:name="_Toc296182784"/>
      <w:bookmarkStart w:id="1873" w:name="_Toc296184023"/>
      <w:bookmarkStart w:id="1874" w:name="_Toc296339853"/>
      <w:bookmarkStart w:id="1875" w:name="_Toc296340633"/>
      <w:bookmarkStart w:id="1876" w:name="_Toc296671347"/>
      <w:bookmarkStart w:id="1877" w:name="_Toc296671826"/>
      <w:bookmarkStart w:id="1878" w:name="_Toc296690646"/>
      <w:bookmarkStart w:id="1879" w:name="_Toc296959255"/>
      <w:bookmarkStart w:id="1880" w:name="_Toc297822527"/>
      <w:bookmarkStart w:id="1881" w:name="_Toc306024379"/>
      <w:bookmarkStart w:id="1882" w:name="_Toc306029274"/>
      <w:bookmarkStart w:id="1883" w:name="_Toc306092031"/>
      <w:bookmarkStart w:id="1884" w:name="_Toc306093368"/>
      <w:bookmarkStart w:id="1885" w:name="_Toc306283335"/>
      <w:bookmarkStart w:id="1886" w:name="_Toc306284140"/>
      <w:bookmarkStart w:id="1887" w:name="_Toc306284945"/>
      <w:bookmarkStart w:id="1888" w:name="_Toc325378213"/>
      <w:bookmarkStart w:id="1889" w:name="_Toc327782403"/>
      <w:bookmarkStart w:id="1890" w:name="_Toc329073622"/>
      <w:bookmarkStart w:id="1891" w:name="_Toc329076564"/>
      <w:bookmarkStart w:id="1892" w:name="_Toc335384430"/>
      <w:bookmarkStart w:id="1893" w:name="_Toc335385243"/>
      <w:bookmarkStart w:id="1894" w:name="_Toc335386056"/>
      <w:bookmarkStart w:id="1895" w:name="_Toc340663663"/>
      <w:bookmarkStart w:id="1896" w:name="_Toc341455553"/>
      <w:bookmarkStart w:id="1897" w:name="_Toc341693791"/>
      <w:bookmarkStart w:id="1898" w:name="_Toc341699525"/>
      <w:bookmarkStart w:id="1899" w:name="_Toc341886349"/>
      <w:bookmarkStart w:id="1900" w:name="_Toc341976146"/>
      <w:bookmarkStart w:id="1901" w:name="_Toc342046116"/>
      <w:bookmarkStart w:id="1902" w:name="_Toc343863901"/>
      <w:bookmarkStart w:id="1903" w:name="_Toc348529250"/>
      <w:bookmarkStart w:id="1904" w:name="_Toc348536324"/>
      <w:bookmarkStart w:id="1905" w:name="_Toc348537268"/>
      <w:bookmarkStart w:id="1906" w:name="_Toc348538213"/>
      <w:bookmarkStart w:id="1907" w:name="_Toc348539158"/>
      <w:bookmarkStart w:id="1908" w:name="_Toc348540103"/>
      <w:bookmarkStart w:id="1909" w:name="_Toc348541048"/>
      <w:bookmarkStart w:id="1910" w:name="_Toc348541993"/>
      <w:bookmarkStart w:id="1911" w:name="_Toc348542938"/>
      <w:bookmarkStart w:id="1912" w:name="_Toc348624863"/>
      <w:bookmarkStart w:id="1913" w:name="_Toc348625808"/>
      <w:bookmarkStart w:id="1914" w:name="_Toc354409729"/>
      <w:bookmarkStart w:id="1915" w:name="_Toc354416044"/>
      <w:bookmarkStart w:id="1916" w:name="_Toc8448082"/>
      <w:bookmarkStart w:id="1917" w:name="_Toc259521998"/>
      <w:bookmarkStart w:id="1918" w:name="_Toc363228459"/>
      <w:bookmarkStart w:id="1919" w:name="_Toc259521999"/>
      <w:bookmarkStart w:id="1920" w:name="_Toc363228460"/>
    </w:p>
    <w:p w14:paraId="720E4351" w14:textId="77777777" w:rsidR="000615FA" w:rsidRPr="00A94F08" w:rsidRDefault="000615FA" w:rsidP="0021019A">
      <w:pPr>
        <w:ind w:right="20"/>
      </w:pPr>
    </w:p>
    <w:p w14:paraId="28395EAE" w14:textId="77777777" w:rsidR="00A94F08" w:rsidRPr="002F5F3A" w:rsidRDefault="00A94F08" w:rsidP="0021019A">
      <w:pPr>
        <w:pStyle w:val="-1"/>
        <w:ind w:right="20"/>
      </w:pPr>
      <w:bookmarkStart w:id="1921" w:name="_Toc391378355"/>
      <w:r w:rsidRPr="002F5F3A">
        <w:t xml:space="preserve">This chapter introduces BGP among available IP Unicast routing protocols of </w:t>
      </w:r>
      <w:r w:rsidR="00094318">
        <w:t>C9500</w:t>
      </w:r>
      <w:r w:rsidRPr="002F5F3A">
        <w:t>.</w:t>
      </w:r>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922" w:name="_Toc259522001"/>
      <w:bookmarkStart w:id="1923" w:name="_Toc363228462"/>
      <w:bookmarkStart w:id="1924" w:name="_Toc445130908"/>
      <w:r>
        <w:lastRenderedPageBreak/>
        <w:t xml:space="preserve">BGP </w:t>
      </w:r>
      <w:bookmarkEnd w:id="1922"/>
      <w:bookmarkEnd w:id="1923"/>
      <w:r w:rsidRPr="000615FA">
        <w:t>Configuration</w:t>
      </w:r>
      <w:bookmarkEnd w:id="1924"/>
    </w:p>
    <w:p w14:paraId="327706E9" w14:textId="77777777"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t>C9500</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25" w:name="_Toc259522002"/>
      <w:bookmarkStart w:id="1926" w:name="_Toc363228463"/>
      <w:bookmarkStart w:id="1927" w:name="_Toc363228464"/>
      <w:bookmarkStart w:id="1928" w:name="_Toc445130909"/>
      <w:r w:rsidRPr="00F8731B">
        <w:t xml:space="preserve">Enabling BGP </w:t>
      </w:r>
      <w:bookmarkEnd w:id="1925"/>
      <w:r w:rsidRPr="00F8731B">
        <w:t>Protocol</w:t>
      </w:r>
      <w:bookmarkEnd w:id="1926"/>
      <w:bookmarkEnd w:id="1927"/>
      <w:bookmarkEnd w:id="1928"/>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29" w:name="_Toc363228465"/>
      <w:bookmarkStart w:id="1930" w:name="_Toc363228466"/>
      <w:bookmarkStart w:id="1931" w:name="_Toc259522003"/>
      <w:bookmarkStart w:id="1932" w:name="_Toc445130910"/>
      <w:r w:rsidRPr="000615FA">
        <w:t>Neighbor</w:t>
      </w:r>
      <w:r>
        <w:rPr>
          <w:rFonts w:ascii="굴림체" w:hAnsi="굴림체"/>
        </w:rPr>
        <w:t xml:space="preserve"> </w:t>
      </w:r>
      <w:bookmarkEnd w:id="1929"/>
      <w:bookmarkEnd w:id="1930"/>
      <w:r w:rsidRPr="002F5F3A">
        <w:t>Configuration</w:t>
      </w:r>
      <w:bookmarkEnd w:id="1931"/>
      <w:bookmarkEnd w:id="1932"/>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33"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34" w:name="_Toc363228468"/>
      <w:bookmarkStart w:id="1935" w:name="_Toc445130911"/>
      <w:r>
        <w:t xml:space="preserve">BGP </w:t>
      </w:r>
      <w:bookmarkEnd w:id="1933"/>
      <w:r w:rsidRPr="0050711F">
        <w:t>Filtering</w:t>
      </w:r>
      <w:bookmarkEnd w:id="1934"/>
      <w:bookmarkEnd w:id="1935"/>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36" w:name="_Toc363228469"/>
      <w:r w:rsidRPr="000615FA">
        <w:t>Route</w:t>
      </w:r>
      <w:r>
        <w:t xml:space="preserve"> Filtering</w:t>
      </w:r>
      <w:bookmarkEnd w:id="1936"/>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37"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37"/>
    </w:p>
    <w:p w14:paraId="0A84F463" w14:textId="77777777" w:rsidR="00A94F08" w:rsidRPr="000B5AD3" w:rsidRDefault="00A94F08" w:rsidP="00CB481E">
      <w:pPr>
        <w:pStyle w:val="a3"/>
        <w:ind w:left="0" w:right="20"/>
      </w:pPr>
      <w:r w:rsidRPr="002F5F3A">
        <w:lastRenderedPageBreak/>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38"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38"/>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77777777" w:rsidR="00A94F08" w:rsidRDefault="00A94F08" w:rsidP="00CB481E">
      <w:pPr>
        <w:pStyle w:val="a3"/>
        <w:ind w:left="0" w:right="20"/>
      </w:pPr>
      <w:r w:rsidRPr="002F5F3A">
        <w:t xml:space="preserve">Cisco router uses </w:t>
      </w:r>
      <w:r w:rsidRPr="002F5F3A">
        <w:t>“</w:t>
      </w:r>
      <w:r w:rsidRPr="002F5F3A">
        <w:rPr>
          <w:b/>
          <w:bCs/>
        </w:rPr>
        <w:t>neighbor send-community</w:t>
      </w:r>
      <w:r w:rsidRPr="002F5F3A">
        <w:rPr>
          <w:b/>
          <w:bCs/>
        </w:rPr>
        <w:t>”</w:t>
      </w:r>
      <w:r w:rsidRPr="002F5F3A">
        <w:rPr>
          <w:b/>
          <w:bCs/>
        </w:rPr>
        <w:t xml:space="preserve"> </w:t>
      </w:r>
      <w:r w:rsidRPr="002F5F3A">
        <w:t xml:space="preserve">command to transmit this attribute to RTC but system sets this command as a default. So, command </w:t>
      </w:r>
      <w:r w:rsidRPr="002F5F3A">
        <w:t>‘</w:t>
      </w:r>
      <w:r w:rsidRPr="002F5F3A">
        <w:t>neighbor 3.3.3.1 send-community</w:t>
      </w:r>
      <w:r w:rsidRPr="002F5F3A">
        <w:t>’</w:t>
      </w:r>
      <w:r w:rsidRPr="002F5F3A">
        <w:t xml:space="preserve"> can be canceled, and command </w:t>
      </w:r>
      <w:r w:rsidRPr="002F5F3A">
        <w:t>‘</w:t>
      </w:r>
      <w:r w:rsidRPr="002F5F3A">
        <w:t>no neighbor 3.3.3.1 send-community</w:t>
      </w:r>
      <w:r w:rsidRPr="002F5F3A">
        <w:t>’</w:t>
      </w:r>
      <w:r w:rsidRPr="002F5F3A">
        <w:t xml:space="preserve">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39" w:name="_Toc363228472"/>
      <w:bookmarkStart w:id="1940" w:name="_Toc363228473"/>
      <w:bookmarkStart w:id="1941" w:name="_Toc363228474"/>
      <w:bookmarkStart w:id="1942" w:name="_Toc445130912"/>
      <w:r>
        <w:lastRenderedPageBreak/>
        <w:t xml:space="preserve">BGP Attribute </w:t>
      </w:r>
      <w:bookmarkEnd w:id="1939"/>
      <w:bookmarkEnd w:id="1940"/>
      <w:r w:rsidRPr="002F5F3A">
        <w:t>Configuration</w:t>
      </w:r>
      <w:bookmarkEnd w:id="1941"/>
      <w:bookmarkEnd w:id="1942"/>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43" w:name="_Toc363228475"/>
      <w:r>
        <w:t>As_path Attribute</w:t>
      </w:r>
      <w:bookmarkEnd w:id="1943"/>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44" w:name="_Toc363228476"/>
      <w:r>
        <w:t>Origin Attribute</w:t>
      </w:r>
      <w:bookmarkEnd w:id="1944"/>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BGP Network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45" w:name="_Toc363228477"/>
      <w:r w:rsidRPr="00534B98">
        <w:t xml:space="preserve">BGP Nexthop </w:t>
      </w:r>
      <w:r w:rsidRPr="00B06A9A">
        <w:t>Attribute</w:t>
      </w:r>
      <w:bookmarkEnd w:id="1945"/>
    </w:p>
    <w:p w14:paraId="47CFDF37" w14:textId="77777777" w:rsidR="00A94F08" w:rsidRDefault="00A94F08" w:rsidP="00CB481E">
      <w:pPr>
        <w:pStyle w:val="a3"/>
        <w:ind w:left="0" w:right="20"/>
      </w:pPr>
      <w:r w:rsidRPr="002F5F3A">
        <w:t>The nexthop attribute is the nexthop IP address to get to the certain destination. EBGP is the assigned neighbor IP address by neighbor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46" w:name="_Toc259522004"/>
      <w:r>
        <w:lastRenderedPageBreak/>
        <w:t xml:space="preserve">BGP </w:t>
      </w:r>
      <w:r w:rsidRPr="00504051">
        <w:t>Nexthop</w:t>
      </w:r>
      <w:r>
        <w:t xml:space="preserve"> (Multiple access </w:t>
      </w:r>
      <w:r>
        <w:rPr>
          <w:rFonts w:hint="eastAsia"/>
        </w:rPr>
        <w:t>n</w:t>
      </w:r>
      <w:r>
        <w:t>etworks)</w:t>
      </w:r>
      <w:bookmarkEnd w:id="1946"/>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47" w:name="_Toc363228478"/>
      <w:r w:rsidRPr="00C6186A">
        <w:rPr>
          <w:b/>
        </w:rPr>
        <w:t>BGP Nexthop (NBMA)</w:t>
      </w:r>
      <w:bookmarkEnd w:id="1947"/>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If the common media is NBMA network like Frame Relay, RTC uses 170.10.20.3 as the next hop when transmitting 180.20.0.0 information to RTA. If RTA does not have the direct PVC and cannot get access to the next hop, the routing is failed. For this kind of situation the Next-hop-self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lastRenderedPageBreak/>
        <w:t>With the next-hop-self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48" w:name="_Toc259522005"/>
      <w:r w:rsidRPr="00504051">
        <w:t>Local</w:t>
      </w:r>
      <w:r>
        <w:t xml:space="preserve"> Preference Attribute</w:t>
      </w:r>
      <w:bookmarkEnd w:id="1948"/>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49" w:name="_Toc363228479"/>
      <w:r>
        <w:lastRenderedPageBreak/>
        <w:t xml:space="preserve">Metric </w:t>
      </w:r>
      <w:r w:rsidRPr="00504051">
        <w:t>Attribute</w:t>
      </w:r>
      <w:bookmarkEnd w:id="1949"/>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7777777"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F5F3A">
        <w:t>“</w:t>
      </w:r>
      <w:r w:rsidRPr="002F5F3A">
        <w:t>bgp always-compare-med</w:t>
      </w:r>
      <w:r w:rsidRPr="002F5F3A">
        <w:t>”</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lastRenderedPageBreak/>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77777777"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w:t>
      </w:r>
      <w:r w:rsidRPr="002F5F3A">
        <w:rPr>
          <w:b/>
          <w:bCs/>
        </w:rPr>
        <w:t>“</w:t>
      </w:r>
      <w:r w:rsidRPr="002F5F3A">
        <w:rPr>
          <w:b/>
          <w:bCs/>
        </w:rPr>
        <w:t>default-metric</w:t>
      </w:r>
      <w:r w:rsidRPr="002F5F3A">
        <w:t xml:space="preserve"> </w:t>
      </w:r>
      <w:r w:rsidRPr="002F5F3A">
        <w:rPr>
          <w:i/>
          <w:iCs/>
        </w:rPr>
        <w:t>number</w:t>
      </w:r>
      <w:r w:rsidRPr="002F5F3A">
        <w:rPr>
          <w:i/>
          <w:iCs/>
        </w:rPr>
        <w:t>”</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77777777" w:rsidR="00A94F08" w:rsidRDefault="00A94F08" w:rsidP="00CB481E">
      <w:pPr>
        <w:pStyle w:val="a3"/>
        <w:ind w:left="0" w:right="20"/>
      </w:pPr>
      <w:r w:rsidRPr="002F5F3A">
        <w:t xml:space="preserve">By default, this system enables the neighbor send-community and the command </w:t>
      </w:r>
      <w:r w:rsidRPr="002F5F3A">
        <w:t>‘</w:t>
      </w:r>
      <w:r w:rsidRPr="002F5F3A">
        <w:t>neighbor 3.3.3.3 send-community</w:t>
      </w:r>
      <w:r w:rsidRPr="002F5F3A">
        <w:t>’</w:t>
      </w:r>
      <w:r w:rsidRPr="002F5F3A">
        <w:t xml:space="preserve"> is not needed.</w:t>
      </w:r>
    </w:p>
    <w:p w14:paraId="18EE041B" w14:textId="77777777" w:rsidR="00A94F08" w:rsidRDefault="00A94F08" w:rsidP="00CB481E">
      <w:pPr>
        <w:pStyle w:val="4"/>
        <w:ind w:left="0" w:right="20"/>
      </w:pPr>
      <w:bookmarkStart w:id="1950" w:name="_Toc259522006"/>
      <w:r w:rsidRPr="00C87811">
        <w:t>Weight</w:t>
      </w:r>
      <w:r>
        <w:t xml:space="preserve"> Attribute</w:t>
      </w:r>
      <w:bookmarkEnd w:id="1950"/>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51" w:name="_Toc363228480"/>
      <w:bookmarkStart w:id="1952" w:name="_Toc259522007"/>
      <w:bookmarkStart w:id="1953" w:name="_Toc445130913"/>
      <w:r w:rsidRPr="003F5F31">
        <w:t>Routing</w:t>
      </w:r>
      <w:r>
        <w:t xml:space="preserve"> Policy </w:t>
      </w:r>
      <w:bookmarkEnd w:id="1951"/>
      <w:r w:rsidRPr="002F5F3A">
        <w:t>Modification</w:t>
      </w:r>
      <w:bookmarkEnd w:id="1952"/>
      <w:bookmarkEnd w:id="1953"/>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77777777" w:rsidR="00A94F08" w:rsidRPr="002F5F3A" w:rsidRDefault="00A94F08" w:rsidP="00CB481E">
      <w:pPr>
        <w:pStyle w:val="a3"/>
        <w:ind w:left="0" w:right="20"/>
      </w:pPr>
      <w:r w:rsidRPr="002F5F3A">
        <w:t xml:space="preserve">On the other hand, Outbound reset transmits the routing information again with the command </w:t>
      </w:r>
      <w:r w:rsidRPr="002F5F3A">
        <w:t>“</w:t>
      </w:r>
      <w:r w:rsidRPr="002F5F3A">
        <w:t>Soft</w:t>
      </w:r>
      <w:r w:rsidRPr="002F5F3A">
        <w: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7777777" w:rsidR="00A94F08" w:rsidRPr="002F5F3A" w:rsidRDefault="00A94F08" w:rsidP="00CB481E">
      <w:pPr>
        <w:pStyle w:val="a3"/>
        <w:ind w:left="0" w:right="20"/>
      </w:pPr>
      <w:r w:rsidRPr="002F5F3A">
        <w:t xml:space="preserve">The switch without Route Refresh Capability function cancels the routing information with the command </w:t>
      </w:r>
      <w:r w:rsidRPr="002F5F3A">
        <w:t>“</w:t>
      </w:r>
      <w:r w:rsidRPr="002F5F3A">
        <w:t>Neighbor Soft-reconfiguration</w:t>
      </w:r>
      <w:r w:rsidRPr="002F5F3A">
        <w:t>”</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54" w:name="_Toc363228481"/>
      <w:bookmarkStart w:id="1955" w:name="_Toc259522008"/>
      <w:bookmarkStart w:id="1956" w:name="_Toc445130914"/>
      <w:r>
        <w:t>BGP Peer Groups</w:t>
      </w:r>
      <w:bookmarkEnd w:id="1954"/>
      <w:bookmarkEnd w:id="1955"/>
      <w:bookmarkEnd w:id="1956"/>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be changed by distance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lastRenderedPageBreak/>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lastRenderedPageBreak/>
        <w:t>RTA chooses EBGP update information from RTC having smaller distance value. The following shows what RTA needs to do to get information of 160.10.0.0 through RTB.</w:t>
      </w:r>
    </w:p>
    <w:p w14:paraId="2BAC6209" w14:textId="77777777" w:rsidR="00A94F08" w:rsidRPr="002F5F3A" w:rsidRDefault="00A94F08" w:rsidP="00CB481E">
      <w:pPr>
        <w:pStyle w:val="Randomlist"/>
        <w:tabs>
          <w:tab w:val="clear" w:pos="3968"/>
          <w:tab w:val="num" w:pos="1980"/>
          <w:tab w:val="num" w:pos="3320"/>
        </w:tabs>
        <w:ind w:left="0" w:right="20" w:hanging="403"/>
      </w:pPr>
      <w:r w:rsidRPr="002F5F3A">
        <w:t>Change the external distance value of EBGP or the external distance value of IGP. (not recommanded)</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backdoor command.</w:t>
      </w:r>
    </w:p>
    <w:p w14:paraId="53C8B7DD" w14:textId="77777777" w:rsidR="00A94F08" w:rsidRDefault="00A94F08" w:rsidP="00CB481E">
      <w:pPr>
        <w:pStyle w:val="3"/>
        <w:ind w:left="0" w:right="20"/>
      </w:pPr>
      <w:bookmarkStart w:id="1957" w:name="_Toc363228482"/>
      <w:bookmarkStart w:id="1958" w:name="_Toc259522009"/>
      <w:bookmarkStart w:id="1959" w:name="_Toc445130915"/>
      <w:r>
        <w:t xml:space="preserve">BGP </w:t>
      </w:r>
      <w:r w:rsidRPr="00CA36A1">
        <w:rPr>
          <w:rFonts w:hint="eastAsia"/>
        </w:rPr>
        <w:t>Multipath</w:t>
      </w:r>
      <w:bookmarkEnd w:id="1957"/>
      <w:bookmarkEnd w:id="1958"/>
      <w:bookmarkEnd w:id="1959"/>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lastRenderedPageBreak/>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60" w:name="_Toc363228483"/>
      <w:bookmarkStart w:id="1961" w:name="_Toc259522010"/>
      <w:bookmarkStart w:id="1962" w:name="_Toc445130916"/>
      <w:r>
        <w:t xml:space="preserve">BGP </w:t>
      </w:r>
      <w:r>
        <w:rPr>
          <w:rFonts w:hint="eastAsia"/>
        </w:rPr>
        <w:t>graceful-restart</w:t>
      </w:r>
      <w:bookmarkEnd w:id="1960"/>
      <w:bookmarkEnd w:id="1961"/>
      <w:bookmarkEnd w:id="1962"/>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lastRenderedPageBreak/>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63" w:name="_Toc363228484"/>
      <w:bookmarkStart w:id="1964" w:name="_Toc259522011"/>
      <w:bookmarkStart w:id="1965" w:name="_Toc445130917"/>
      <w:r>
        <w:t xml:space="preserve">BGP </w:t>
      </w:r>
      <w:r w:rsidRPr="009416D6">
        <w:rPr>
          <w:rFonts w:hint="eastAsia"/>
        </w:rPr>
        <w:t>default</w:t>
      </w:r>
      <w:r>
        <w:rPr>
          <w:rFonts w:hint="eastAsia"/>
        </w:rPr>
        <w:t>-metric</w:t>
      </w:r>
      <w:bookmarkEnd w:id="1963"/>
      <w:bookmarkEnd w:id="1964"/>
      <w:bookmarkEnd w:id="1965"/>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66" w:name="_Toc363228485"/>
      <w:bookmarkStart w:id="1967" w:name="_Toc259522012"/>
      <w:bookmarkStart w:id="1968" w:name="_Toc445130918"/>
      <w:r>
        <w:t xml:space="preserve">BGP </w:t>
      </w:r>
      <w:r w:rsidRPr="009416D6">
        <w:rPr>
          <w:rFonts w:hint="eastAsia"/>
        </w:rPr>
        <w:t>redistribute</w:t>
      </w:r>
      <w:r>
        <w:rPr>
          <w:rFonts w:hint="eastAsia"/>
        </w:rPr>
        <w:t>-internal</w:t>
      </w:r>
      <w:bookmarkEnd w:id="1966"/>
      <w:bookmarkEnd w:id="1967"/>
      <w:bookmarkEnd w:id="1968"/>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69" w:name="_Toc363228486"/>
      <w:bookmarkStart w:id="1970" w:name="_Toc259522013"/>
      <w:bookmarkStart w:id="1971" w:name="_Toc445130919"/>
      <w:r>
        <w:rPr>
          <w:rFonts w:hint="eastAsia"/>
        </w:rPr>
        <w:t>BGP</w:t>
      </w:r>
      <w:r>
        <w:t xml:space="preserve"> </w:t>
      </w:r>
      <w:r w:rsidRPr="001A1525">
        <w:rPr>
          <w:rFonts w:hint="eastAsia"/>
        </w:rPr>
        <w:t>Password encryption</w:t>
      </w:r>
      <w:bookmarkEnd w:id="1969"/>
      <w:bookmarkEnd w:id="1970"/>
      <w:bookmarkEnd w:id="1971"/>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lastRenderedPageBreak/>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72" w:name="_Toc259522014"/>
      <w:bookmarkStart w:id="1973" w:name="_Toc363228487"/>
      <w:bookmarkStart w:id="1974" w:name="_Toc445130920"/>
      <w:r>
        <w:rPr>
          <w:rFonts w:hint="eastAsia"/>
        </w:rPr>
        <w:t>BGP</w:t>
      </w:r>
      <w:r w:rsidRPr="001A1525">
        <w:t xml:space="preserve"> </w:t>
      </w:r>
      <w:r w:rsidRPr="009416D6">
        <w:t>disable</w:t>
      </w:r>
      <w:r w:rsidRPr="001A1525">
        <w:t>-adj-out</w:t>
      </w:r>
      <w:bookmarkEnd w:id="1972"/>
      <w:bookmarkEnd w:id="1973"/>
      <w:bookmarkEnd w:id="1974"/>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4"/>
        <w:gridCol w:w="5959"/>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77777777" w:rsidR="00A94F08" w:rsidRDefault="00A94F08" w:rsidP="00CB481E">
            <w:pPr>
              <w:pStyle w:val="aa"/>
              <w:ind w:right="20"/>
              <w:jc w:val="both"/>
            </w:pPr>
            <w:r w:rsidRPr="002F5F3A">
              <w:rPr>
                <w:rFonts w:eastAsia="굴림"/>
              </w:rPr>
              <w:t xml:space="preserve">When the system does not maintain Out bound table, you do not use </w:t>
            </w:r>
            <w:r w:rsidRPr="002F5F3A">
              <w:rPr>
                <w:rFonts w:eastAsia="굴림"/>
              </w:rPr>
              <w:t>“</w:t>
            </w:r>
            <w:r w:rsidRPr="002F5F3A">
              <w:rPr>
                <w:rFonts w:eastAsia="굴림"/>
              </w:rPr>
              <w:t xml:space="preserve">show ip bgp neighbors </w:t>
            </w:r>
            <w:r w:rsidRPr="002F5F3A">
              <w:rPr>
                <w:rFonts w:eastAsia="굴림"/>
                <w:i/>
              </w:rPr>
              <w:t>ip-address</w:t>
            </w:r>
            <w:r w:rsidRPr="002F5F3A">
              <w:rPr>
                <w:rFonts w:eastAsia="굴림"/>
              </w:rPr>
              <w:t xml:space="preserve"> advertised-routes</w:t>
            </w:r>
            <w:r w:rsidRPr="002F5F3A">
              <w:rPr>
                <w:rFonts w:eastAsia="굴림"/>
              </w:rPr>
              <w:t>”</w:t>
            </w:r>
            <w:r w:rsidRPr="002F5F3A">
              <w:rPr>
                <w:rFonts w:eastAsia="굴림"/>
              </w:rPr>
              <w:t xml:space="preserve"> command.</w:t>
            </w:r>
          </w:p>
        </w:tc>
      </w:tr>
    </w:tbl>
    <w:p w14:paraId="13A4E190" w14:textId="77777777" w:rsidR="00A94F08" w:rsidRDefault="00A94F08" w:rsidP="00CB481E">
      <w:pPr>
        <w:pStyle w:val="3"/>
        <w:ind w:left="0" w:right="20"/>
      </w:pPr>
      <w:bookmarkStart w:id="1975" w:name="_Toc254262505"/>
      <w:bookmarkStart w:id="1976" w:name="_Toc361679379"/>
      <w:bookmarkStart w:id="1977" w:name="_Toc445130921"/>
      <w:r>
        <w:t>Use of set as-path prepend Command</w:t>
      </w:r>
      <w:bookmarkEnd w:id="1975"/>
      <w:bookmarkEnd w:id="1976"/>
      <w:bookmarkEnd w:id="1977"/>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78" w:name="_Toc294800436"/>
      <w:bookmarkStart w:id="1979" w:name="_Toc294800760"/>
      <w:bookmarkStart w:id="1980" w:name="_Toc445130922"/>
      <w:r>
        <w:t xml:space="preserve">Route Flap </w:t>
      </w:r>
      <w:r w:rsidRPr="00B80849">
        <w:t>Dampening</w:t>
      </w:r>
      <w:bookmarkEnd w:id="1978"/>
      <w:bookmarkEnd w:id="1979"/>
      <w:bookmarkEnd w:id="1980"/>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81" w:name="_Toc294800852"/>
      <w:bookmarkStart w:id="1982" w:name="_Toc294800888"/>
      <w:bookmarkStart w:id="1983" w:name="_Toc294856176"/>
      <w:bookmarkStart w:id="1984"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81"/>
      <w:bookmarkEnd w:id="1982"/>
      <w:r w:rsidR="00A94F08" w:rsidRPr="002F5F3A">
        <w:t>Terminology used in route dampening</w:t>
      </w:r>
      <w:bookmarkEnd w:id="1983"/>
      <w:bookmarkEnd w:id="1984"/>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77777777"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half-lif-time.</w:t>
            </w:r>
          </w:p>
        </w:tc>
      </w:tr>
    </w:tbl>
    <w:p w14:paraId="7E60D811" w14:textId="77777777" w:rsidR="00762D34" w:rsidRDefault="00762D34" w:rsidP="0021019A">
      <w:pPr>
        <w:ind w:right="20"/>
      </w:pPr>
    </w:p>
    <w:p w14:paraId="644E049A" w14:textId="77777777" w:rsidR="00762D34" w:rsidRDefault="00A94F08" w:rsidP="0021019A">
      <w:pPr>
        <w:pStyle w:val="1"/>
        <w:ind w:right="20"/>
      </w:pPr>
      <w:bookmarkStart w:id="1985" w:name="_Toc294856723"/>
      <w:bookmarkStart w:id="1986" w:name="_Toc294857383"/>
      <w:bookmarkStart w:id="1987" w:name="_Toc391378356"/>
      <w:bookmarkStart w:id="1988" w:name="_Toc445130923"/>
      <w:r>
        <w:rPr>
          <w:rFonts w:hint="eastAsia"/>
        </w:rPr>
        <w:lastRenderedPageBreak/>
        <w:t>IGMP Snooping</w:t>
      </w:r>
      <w:bookmarkEnd w:id="1985"/>
      <w:bookmarkEnd w:id="1986"/>
      <w:bookmarkEnd w:id="1987"/>
      <w:bookmarkEnd w:id="1988"/>
    </w:p>
    <w:p w14:paraId="20136EAD" w14:textId="77777777" w:rsidR="00A94F08" w:rsidRPr="00A94F08" w:rsidRDefault="00A94F08" w:rsidP="0021019A">
      <w:pPr>
        <w:ind w:right="20"/>
      </w:pPr>
      <w:bookmarkStart w:id="1989" w:name="_Toc294857449"/>
      <w:bookmarkStart w:id="1990" w:name="_Toc294877592"/>
      <w:bookmarkStart w:id="1991" w:name="_Toc294878119"/>
      <w:bookmarkStart w:id="1992" w:name="_Toc294879744"/>
      <w:bookmarkStart w:id="1993" w:name="_Toc294880428"/>
      <w:bookmarkStart w:id="1994" w:name="_Toc294880954"/>
      <w:bookmarkStart w:id="1995" w:name="_Toc294882258"/>
      <w:bookmarkStart w:id="1996" w:name="_Toc294882783"/>
      <w:bookmarkStart w:id="1997" w:name="_Toc295242045"/>
      <w:bookmarkStart w:id="1998" w:name="_Toc295242486"/>
      <w:bookmarkStart w:id="1999" w:name="_Toc295290806"/>
      <w:bookmarkStart w:id="2000" w:name="_Toc295390141"/>
      <w:bookmarkStart w:id="2001" w:name="_Toc295402223"/>
      <w:bookmarkStart w:id="2002" w:name="_Toc295402265"/>
      <w:bookmarkStart w:id="2003" w:name="_Toc295470743"/>
      <w:bookmarkStart w:id="2004" w:name="_Toc295741861"/>
      <w:bookmarkStart w:id="2005" w:name="_Toc295750550"/>
      <w:bookmarkStart w:id="2006" w:name="_Toc295808302"/>
      <w:bookmarkStart w:id="2007" w:name="_Toc295808974"/>
      <w:bookmarkStart w:id="2008" w:name="_Toc295819986"/>
      <w:bookmarkStart w:id="2009" w:name="_Toc295820021"/>
      <w:bookmarkStart w:id="2010" w:name="_Toc295820057"/>
      <w:bookmarkStart w:id="2011" w:name="_Toc295825900"/>
      <w:bookmarkStart w:id="2012" w:name="_Toc295832342"/>
      <w:bookmarkStart w:id="2013" w:name="_Toc295832385"/>
      <w:bookmarkStart w:id="2014" w:name="_Toc295833061"/>
      <w:bookmarkStart w:id="2015" w:name="_Toc295833825"/>
      <w:bookmarkStart w:id="2016" w:name="_Toc295836575"/>
      <w:bookmarkStart w:id="2017" w:name="_Toc295894123"/>
      <w:bookmarkStart w:id="2018" w:name="_Toc295987283"/>
      <w:bookmarkStart w:id="2019" w:name="_Toc296000213"/>
      <w:bookmarkStart w:id="2020" w:name="_Toc296001307"/>
      <w:bookmarkStart w:id="2021" w:name="_Toc296020338"/>
      <w:bookmarkStart w:id="2022" w:name="_Toc296083572"/>
      <w:bookmarkStart w:id="2023" w:name="_Toc296087043"/>
      <w:bookmarkStart w:id="2024" w:name="_Toc296176553"/>
      <w:bookmarkStart w:id="2025" w:name="_Toc296177328"/>
      <w:bookmarkStart w:id="2026" w:name="_Toc296180935"/>
      <w:bookmarkStart w:id="2027" w:name="_Toc296182012"/>
      <w:bookmarkStart w:id="2028" w:name="_Toc296182786"/>
      <w:bookmarkStart w:id="2029" w:name="_Toc296184025"/>
      <w:bookmarkStart w:id="2030" w:name="_Toc296339855"/>
      <w:bookmarkStart w:id="2031" w:name="_Toc296340635"/>
      <w:bookmarkStart w:id="2032" w:name="_Toc296671349"/>
      <w:bookmarkStart w:id="2033" w:name="_Toc296671828"/>
      <w:bookmarkStart w:id="2034" w:name="_Toc296690648"/>
      <w:bookmarkStart w:id="2035" w:name="_Toc296959257"/>
      <w:bookmarkStart w:id="2036" w:name="_Toc297822529"/>
      <w:bookmarkStart w:id="2037" w:name="_Toc306024381"/>
      <w:bookmarkStart w:id="2038" w:name="_Toc306029276"/>
      <w:bookmarkStart w:id="2039" w:name="_Toc306092033"/>
      <w:bookmarkStart w:id="2040" w:name="_Toc306093370"/>
      <w:bookmarkStart w:id="2041" w:name="_Toc306283337"/>
      <w:bookmarkStart w:id="2042" w:name="_Toc306284142"/>
      <w:bookmarkStart w:id="2043" w:name="_Toc306284947"/>
      <w:bookmarkStart w:id="2044" w:name="_Toc325378215"/>
      <w:bookmarkStart w:id="2045" w:name="_Toc327782405"/>
      <w:bookmarkStart w:id="2046" w:name="_Toc329073624"/>
      <w:bookmarkStart w:id="2047" w:name="_Toc329076566"/>
      <w:bookmarkStart w:id="2048" w:name="_Toc335384406"/>
      <w:bookmarkStart w:id="2049" w:name="_Toc335385219"/>
      <w:bookmarkStart w:id="2050" w:name="_Toc335386032"/>
      <w:bookmarkStart w:id="2051" w:name="_Toc335640810"/>
      <w:bookmarkStart w:id="2052" w:name="_Toc336588070"/>
      <w:bookmarkStart w:id="2053" w:name="_Toc336589639"/>
      <w:bookmarkStart w:id="2054" w:name="_Toc336590509"/>
      <w:bookmarkStart w:id="2055" w:name="_Toc336591245"/>
      <w:bookmarkStart w:id="2056" w:name="_Toc336604862"/>
      <w:bookmarkStart w:id="2057" w:name="_Toc336605842"/>
      <w:bookmarkStart w:id="2058" w:name="_Toc337193659"/>
      <w:bookmarkStart w:id="2059" w:name="_Toc337194466"/>
      <w:bookmarkStart w:id="2060" w:name="_Toc337195542"/>
      <w:bookmarkStart w:id="2061" w:name="_Toc337196302"/>
      <w:bookmarkStart w:id="2062" w:name="_Toc337197062"/>
      <w:bookmarkStart w:id="2063" w:name="_Toc337199452"/>
      <w:bookmarkStart w:id="2064" w:name="_Toc337200250"/>
      <w:bookmarkStart w:id="2065" w:name="_Toc337201166"/>
      <w:bookmarkStart w:id="2066" w:name="_Toc337728693"/>
      <w:bookmarkStart w:id="2067" w:name="_Toc337819166"/>
      <w:bookmarkStart w:id="2068" w:name="_Toc338755990"/>
      <w:bookmarkStart w:id="2069" w:name="_Toc339539503"/>
      <w:bookmarkStart w:id="2070" w:name="_Toc340647715"/>
      <w:bookmarkStart w:id="2071" w:name="_Toc340663635"/>
      <w:bookmarkStart w:id="2072" w:name="_Toc341455525"/>
      <w:bookmarkStart w:id="2073" w:name="_Toc341693763"/>
      <w:bookmarkStart w:id="2074" w:name="_Toc341699497"/>
      <w:bookmarkStart w:id="2075" w:name="_Toc341886321"/>
      <w:bookmarkStart w:id="2076" w:name="_Toc341976118"/>
      <w:bookmarkStart w:id="2077" w:name="_Toc342046088"/>
      <w:bookmarkStart w:id="2078" w:name="_Toc343863873"/>
      <w:bookmarkStart w:id="2079" w:name="_Toc348529223"/>
      <w:bookmarkStart w:id="2080" w:name="_Toc348536297"/>
      <w:bookmarkStart w:id="2081" w:name="_Toc348537241"/>
      <w:bookmarkStart w:id="2082" w:name="_Toc348538186"/>
      <w:bookmarkStart w:id="2083" w:name="_Toc348539131"/>
      <w:bookmarkStart w:id="2084" w:name="_Toc348540076"/>
      <w:bookmarkStart w:id="2085" w:name="_Toc348541021"/>
      <w:bookmarkStart w:id="2086" w:name="_Toc348541966"/>
      <w:bookmarkStart w:id="2087" w:name="_Toc348542911"/>
      <w:bookmarkStart w:id="2088" w:name="_Toc348624836"/>
      <w:bookmarkStart w:id="2089" w:name="_Toc348625781"/>
      <w:bookmarkStart w:id="2090" w:name="_Toc354409702"/>
      <w:bookmarkStart w:id="2091" w:name="_Toc354416017"/>
      <w:bookmarkStart w:id="2092" w:name="_Toc86577145"/>
      <w:bookmarkStart w:id="2093" w:name="_Toc259454315"/>
      <w:bookmarkStart w:id="2094" w:name="_Toc363228489"/>
      <w:bookmarkStart w:id="2095" w:name="_Toc86577146"/>
      <w:bookmarkStart w:id="2096" w:name="_Toc259454316"/>
    </w:p>
    <w:p w14:paraId="24899773" w14:textId="77777777" w:rsidR="00A94F08" w:rsidRPr="002F5F3A" w:rsidRDefault="00A94F08" w:rsidP="0021019A">
      <w:pPr>
        <w:pStyle w:val="-1"/>
        <w:ind w:right="20"/>
      </w:pPr>
      <w:bookmarkStart w:id="2097" w:name="_Toc363228490"/>
      <w:bookmarkStart w:id="2098" w:name="_Toc391378357"/>
      <w:r w:rsidRPr="002F5F3A">
        <w:t>This chapter introduces IGMP Snooping Configuration.</w:t>
      </w:r>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14:paraId="4D83DDE2" w14:textId="77777777" w:rsidR="00A94F08" w:rsidRDefault="00A94F08" w:rsidP="0021019A">
      <w:pPr>
        <w:ind w:right="20"/>
      </w:pPr>
    </w:p>
    <w:p w14:paraId="56E40F67" w14:textId="77777777" w:rsidR="00A94F08" w:rsidRDefault="00A94F08" w:rsidP="0021019A">
      <w:pPr>
        <w:ind w:right="20"/>
      </w:pPr>
      <w:r>
        <w:br w:type="page"/>
      </w:r>
    </w:p>
    <w:p w14:paraId="062FB644" w14:textId="77777777" w:rsidR="00A94F08" w:rsidRDefault="00A94F08" w:rsidP="0021019A">
      <w:pPr>
        <w:pStyle w:val="2"/>
        <w:ind w:right="20"/>
      </w:pPr>
      <w:bookmarkStart w:id="2099" w:name="_Toc259454317"/>
      <w:bookmarkStart w:id="2100" w:name="_Toc363228491"/>
      <w:bookmarkStart w:id="2101" w:name="_Toc445130924"/>
      <w:r>
        <w:lastRenderedPageBreak/>
        <w:t xml:space="preserve">IGMP Snooping </w:t>
      </w:r>
      <w:bookmarkEnd w:id="2099"/>
      <w:bookmarkEnd w:id="2100"/>
      <w:r w:rsidRPr="002F5F3A">
        <w:t>Overview</w:t>
      </w:r>
      <w:bookmarkEnd w:id="2101"/>
    </w:p>
    <w:p w14:paraId="6F700BFE" w14:textId="77777777" w:rsidR="00A94F08" w:rsidRDefault="00A94F08" w:rsidP="0021019A">
      <w:pPr>
        <w:pStyle w:val="a3"/>
        <w:ind w:right="20"/>
      </w:pPr>
      <w:r w:rsidRPr="002F5F3A">
        <w:t xml:space="preserve">Multicast traffic is processed as an unknown MAC address or broadcast frame and all ports in VLAN are flooded. </w:t>
      </w:r>
    </w:p>
    <w:p w14:paraId="3888FF71" w14:textId="77777777" w:rsidR="00A94F08" w:rsidRDefault="00A94F08" w:rsidP="0021019A">
      <w:pPr>
        <w:pStyle w:val="a3"/>
        <w:ind w:right="20"/>
      </w:pPr>
      <w:r w:rsidRPr="002F5F3A">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Default="00A94F08" w:rsidP="0021019A">
      <w:pPr>
        <w:pStyle w:val="a3"/>
        <w:ind w:right="20"/>
      </w:pPr>
      <w:r w:rsidRPr="002F5F3A">
        <w:t>The procedure of IGMP Snooping in brief is as follows:</w:t>
      </w:r>
    </w:p>
    <w:p w14:paraId="290B20EF" w14:textId="77777777" w:rsidR="00A94F08" w:rsidRPr="002F5F3A" w:rsidRDefault="00A94F08" w:rsidP="0021019A">
      <w:pPr>
        <w:pStyle w:val="a3"/>
        <w:ind w:right="20"/>
      </w:pPr>
      <w:r w:rsidRPr="002F5F3A">
        <w:t xml:space="preserve">After receiving </w:t>
      </w:r>
      <w:r w:rsidRPr="002F5F3A">
        <w:t>‘</w:t>
      </w:r>
      <w:r w:rsidRPr="002F5F3A">
        <w:t>IGMP Join</w:t>
      </w:r>
      <w:r w:rsidRPr="002F5F3A">
        <w:t>’</w:t>
      </w:r>
      <w:r w:rsidRPr="002F5F3A">
        <w:t xml:space="preserve"> message in the specific multicast group, add the received port into multicast forwarding table entry. After receiving </w:t>
      </w:r>
      <w:r w:rsidRPr="002F5F3A">
        <w:t>‘</w:t>
      </w:r>
      <w:r w:rsidRPr="002F5F3A">
        <w:t>IGMP Leave</w:t>
      </w:r>
      <w:r w:rsidRPr="002F5F3A">
        <w:t>’</w:t>
      </w:r>
      <w:r w:rsidRPr="002F5F3A">
        <w:t xml:space="preserve"> message from the host, delete the port from the table entry. After replaying the IGMP query message to all ports in the VLAN, delete the port that did not get an IGMP join message.</w:t>
      </w:r>
    </w:p>
    <w:p w14:paraId="2AFB377C" w14:textId="77777777" w:rsidR="00A94F08" w:rsidRPr="000A326D" w:rsidRDefault="00A94F08" w:rsidP="0021019A">
      <w:pPr>
        <w:pStyle w:val="aa"/>
        <w:ind w:right="20"/>
        <w:rPr>
          <w:kern w:val="0"/>
        </w:rPr>
      </w:pPr>
    </w:p>
    <w:p w14:paraId="028C4E8B" w14:textId="77777777" w:rsidR="00A94F08" w:rsidRDefault="00A94F08" w:rsidP="0021019A">
      <w:pPr>
        <w:pStyle w:val="aa"/>
        <w:ind w:right="20"/>
        <w:rPr>
          <w:kern w:val="0"/>
        </w:rPr>
      </w:pPr>
    </w:p>
    <w:p w14:paraId="5BADCA57" w14:textId="77777777" w:rsidR="00A94F08" w:rsidRPr="002756E3" w:rsidRDefault="00A94F08" w:rsidP="0021019A">
      <w:pPr>
        <w:pStyle w:val="aa"/>
        <w:ind w:right="20"/>
        <w:rPr>
          <w:kern w:val="0"/>
        </w:rPr>
      </w:pPr>
    </w:p>
    <w:p w14:paraId="35384D04" w14:textId="77777777" w:rsidR="00A94F08" w:rsidRDefault="00A94F08" w:rsidP="0021019A">
      <w:pPr>
        <w:pStyle w:val="2"/>
        <w:ind w:right="20"/>
      </w:pPr>
      <w:bookmarkStart w:id="2102" w:name="_Toc86577149"/>
      <w:bookmarkStart w:id="2103" w:name="_Toc259454318"/>
      <w:bookmarkStart w:id="2104" w:name="_Toc363228492"/>
      <w:bookmarkStart w:id="2105" w:name="_Toc445130925"/>
      <w:r>
        <w:lastRenderedPageBreak/>
        <w:t xml:space="preserve">IGMP Snooping </w:t>
      </w:r>
      <w:bookmarkEnd w:id="2102"/>
      <w:bookmarkEnd w:id="2103"/>
      <w:r w:rsidRPr="002F5F3A">
        <w:t>Configuration</w:t>
      </w:r>
      <w:bookmarkEnd w:id="2104"/>
      <w:bookmarkEnd w:id="2105"/>
    </w:p>
    <w:p w14:paraId="4BEF6207" w14:textId="77777777" w:rsidR="00A94F08" w:rsidRDefault="00A94F08" w:rsidP="00DE60F8">
      <w:pPr>
        <w:pStyle w:val="3"/>
        <w:ind w:left="0" w:right="20"/>
      </w:pPr>
      <w:bookmarkStart w:id="2106" w:name="_Toc259454319"/>
      <w:bookmarkStart w:id="2107" w:name="_Toc363228493"/>
      <w:bookmarkStart w:id="2108" w:name="_Toc445130926"/>
      <w:r>
        <w:t>Enable IGMP Snooping on a VLAN</w:t>
      </w:r>
      <w:bookmarkEnd w:id="2106"/>
      <w:bookmarkEnd w:id="2107"/>
      <w:bookmarkEnd w:id="2108"/>
    </w:p>
    <w:p w14:paraId="39907CA3" w14:textId="77777777" w:rsidR="00A94F08" w:rsidRDefault="00A94F08" w:rsidP="00DE60F8">
      <w:pPr>
        <w:pStyle w:val="a3"/>
        <w:ind w:left="0" w:right="20"/>
      </w:pPr>
      <w:r w:rsidRPr="002F5F3A">
        <w:t>To enable VLAN for IGMP Snooping, use the following command in the global configuration mode:</w:t>
      </w:r>
    </w:p>
    <w:p w14:paraId="770A47BD" w14:textId="77777777" w:rsidR="00D63F0E" w:rsidRDefault="00D63F0E" w:rsidP="00DE60F8">
      <w:pPr>
        <w:pStyle w:val="afffff3"/>
        <w:ind w:left="0" w:right="20"/>
      </w:pPr>
      <w:bookmarkStart w:id="2109" w:name="_Toc391575259"/>
      <w:r>
        <w:t xml:space="preserve">Table </w:t>
      </w:r>
      <w:r w:rsidR="005832B8">
        <w:fldChar w:fldCharType="begin"/>
      </w:r>
      <w:r w:rsidR="00092D8C">
        <w:instrText xml:space="preserve"> SEQ Table \* ARABIC </w:instrText>
      </w:r>
      <w:r w:rsidR="005832B8">
        <w:fldChar w:fldCharType="separate"/>
      </w:r>
      <w:r w:rsidR="00EC5045">
        <w:rPr>
          <w:noProof/>
        </w:rPr>
        <w:t>117</w:t>
      </w:r>
      <w:r w:rsidR="005832B8">
        <w:rPr>
          <w:noProof/>
        </w:rPr>
        <w:fldChar w:fldCharType="end"/>
      </w:r>
      <w:r>
        <w:rPr>
          <w:rFonts w:hint="eastAsia"/>
        </w:rPr>
        <w:t xml:space="preserve"> E</w:t>
      </w:r>
      <w:r w:rsidRPr="002F5F3A">
        <w:t>nable IGMP Snooping on a VLAN</w:t>
      </w:r>
      <w:bookmarkEnd w:id="2109"/>
    </w:p>
    <w:tbl>
      <w:tblPr>
        <w:tblStyle w:val="CLIWide"/>
        <w:tblW w:w="0" w:type="auto"/>
        <w:tblLook w:val="01E0" w:firstRow="1" w:lastRow="1" w:firstColumn="1" w:lastColumn="1" w:noHBand="0" w:noVBand="0"/>
      </w:tblPr>
      <w:tblGrid>
        <w:gridCol w:w="3352"/>
        <w:gridCol w:w="4580"/>
      </w:tblGrid>
      <w:tr w:rsidR="00A94F08"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2F5F3A" w:rsidRDefault="00A94F08" w:rsidP="00DE60F8">
            <w:pPr>
              <w:pStyle w:val="ab"/>
              <w:wordWrap/>
              <w:ind w:right="20"/>
              <w:rPr>
                <w:b w:val="0"/>
              </w:rPr>
            </w:pPr>
            <w:r w:rsidRPr="002F5F3A">
              <w:rPr>
                <w:b w:val="0"/>
              </w:rPr>
              <w:t>Command</w:t>
            </w:r>
          </w:p>
        </w:tc>
        <w:tc>
          <w:tcPr>
            <w:tcW w:w="4816" w:type="dxa"/>
          </w:tcPr>
          <w:p w14:paraId="1E2AA374" w14:textId="77777777" w:rsidR="00A94F08" w:rsidRPr="002F5F3A" w:rsidRDefault="00A94F08" w:rsidP="00DE60F8">
            <w:pPr>
              <w:pStyle w:val="ab"/>
              <w:wordWrap/>
              <w:ind w:right="20"/>
              <w:rPr>
                <w:b w:val="0"/>
              </w:rPr>
            </w:pPr>
            <w:r w:rsidRPr="002F5F3A">
              <w:rPr>
                <w:b w:val="0"/>
              </w:rPr>
              <w:t>Description</w:t>
            </w:r>
          </w:p>
        </w:tc>
      </w:tr>
      <w:tr w:rsidR="00A94F08" w14:paraId="6AFA04A8" w14:textId="77777777" w:rsidTr="00B80849">
        <w:trPr>
          <w:trHeight w:val="332"/>
        </w:trPr>
        <w:tc>
          <w:tcPr>
            <w:tcW w:w="3506" w:type="dxa"/>
          </w:tcPr>
          <w:p w14:paraId="3554204D" w14:textId="77777777" w:rsidR="00A94F08" w:rsidRPr="002F5F3A" w:rsidRDefault="00A94F08" w:rsidP="00DE60F8">
            <w:pPr>
              <w:pStyle w:val="aa"/>
              <w:ind w:right="20"/>
              <w:rPr>
                <w:b/>
                <w:bCs/>
              </w:rPr>
            </w:pPr>
            <w:r w:rsidRPr="002F5F3A">
              <w:rPr>
                <w:b/>
                <w:bCs/>
              </w:rPr>
              <w:t>ip igmp snooping</w:t>
            </w:r>
          </w:p>
        </w:tc>
        <w:tc>
          <w:tcPr>
            <w:tcW w:w="4816" w:type="dxa"/>
          </w:tcPr>
          <w:p w14:paraId="7767FA4B" w14:textId="77777777" w:rsidR="00A94F08" w:rsidRPr="002F5F3A" w:rsidRDefault="00A94F08" w:rsidP="00DE60F8">
            <w:pPr>
              <w:pStyle w:val="aa"/>
              <w:ind w:right="20"/>
            </w:pPr>
            <w:r w:rsidRPr="002F5F3A">
              <w:t>Enables IGMP Snooping of VLAN</w:t>
            </w:r>
          </w:p>
        </w:tc>
      </w:tr>
      <w:tr w:rsidR="00A94F08" w14:paraId="7C468D68" w14:textId="77777777" w:rsidTr="00B80849">
        <w:trPr>
          <w:trHeight w:val="332"/>
        </w:trPr>
        <w:tc>
          <w:tcPr>
            <w:tcW w:w="3506" w:type="dxa"/>
          </w:tcPr>
          <w:p w14:paraId="14919326" w14:textId="77777777" w:rsidR="00A94F08" w:rsidRPr="002F5F3A" w:rsidRDefault="00A94F08" w:rsidP="00DE60F8">
            <w:pPr>
              <w:pStyle w:val="aa"/>
              <w:ind w:right="20"/>
              <w:rPr>
                <w:b/>
                <w:bCs/>
              </w:rPr>
            </w:pPr>
            <w:r w:rsidRPr="002F5F3A">
              <w:rPr>
                <w:b/>
                <w:bCs/>
              </w:rPr>
              <w:t>no ip igmp snooping</w:t>
            </w:r>
          </w:p>
        </w:tc>
        <w:tc>
          <w:tcPr>
            <w:tcW w:w="4816" w:type="dxa"/>
          </w:tcPr>
          <w:p w14:paraId="2FC6E4DC" w14:textId="77777777" w:rsidR="00A94F08" w:rsidRPr="002F5F3A" w:rsidRDefault="00A94F08" w:rsidP="00DE60F8">
            <w:pPr>
              <w:pStyle w:val="aa"/>
              <w:ind w:right="20"/>
            </w:pPr>
            <w:r w:rsidRPr="002F5F3A">
              <w:t>Disables IGMP Snooping of VLAN</w:t>
            </w:r>
          </w:p>
        </w:tc>
      </w:tr>
    </w:tbl>
    <w:p w14:paraId="39ABC58B" w14:textId="77777777" w:rsidR="00A94F08" w:rsidRPr="00E15360"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29721539" w14:textId="77777777" w:rsidTr="00B80849">
        <w:tc>
          <w:tcPr>
            <w:tcW w:w="9000" w:type="dxa"/>
          </w:tcPr>
          <w:p w14:paraId="0DC63B98" w14:textId="77777777" w:rsidR="00A94F08" w:rsidRPr="00CA6D4C" w:rsidRDefault="00A94F08" w:rsidP="00DE60F8">
            <w:pPr>
              <w:pStyle w:val="aa"/>
              <w:ind w:right="20"/>
              <w:rPr>
                <w:rFonts w:ascii="Courier New" w:hAnsi="Courier New" w:cs="Courier New"/>
              </w:rPr>
            </w:pPr>
          </w:p>
          <w:p w14:paraId="08E8DE62"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 xml:space="preserve">Router# </w:t>
            </w:r>
            <w:r w:rsidRPr="00CA6D4C">
              <w:rPr>
                <w:rFonts w:ascii="Courier New" w:hAnsi="Courier New" w:cs="Courier New"/>
                <w:b/>
                <w:bCs/>
              </w:rPr>
              <w:t>configure terminal</w:t>
            </w:r>
          </w:p>
          <w:p w14:paraId="68A816DD"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14:paraId="1381FE2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ip igmp snooping</w:t>
            </w:r>
            <w:r w:rsidRPr="00B311A5">
              <w:rPr>
                <w:rFonts w:ascii="Courier New" w:hAnsi="Courier New" w:cs="Courier New"/>
              </w:rPr>
              <w:t xml:space="preserve"> </w:t>
            </w:r>
          </w:p>
          <w:p w14:paraId="7CFF8D7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14:paraId="72E2AE4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14:paraId="7D458FE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70AF2361"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b/>
                <w:bCs/>
              </w:rPr>
              <w:t>Interface Vlan22</w:t>
            </w:r>
            <w:r w:rsidRPr="00B311A5">
              <w:rPr>
                <w:rFonts w:ascii="Courier New" w:hAnsi="Courier New" w:cs="Courier New"/>
              </w:rPr>
              <w:t xml:space="preserve"> (Index 2022)</w:t>
            </w:r>
          </w:p>
          <w:p w14:paraId="09ED2791"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Enabled, Active, Non-Querier, Version 2 (default)</w:t>
            </w:r>
          </w:p>
          <w:p w14:paraId="6A13ABB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interface has 10 group-record states</w:t>
            </w:r>
          </w:p>
          <w:p w14:paraId="0FB01EC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activity: 0 joins, 0 leaves</w:t>
            </w:r>
          </w:p>
          <w:p w14:paraId="72992C60"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querying router is 0.0.0.0</w:t>
            </w:r>
          </w:p>
          <w:p w14:paraId="794863A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 interval is 125 seconds</w:t>
            </w:r>
          </w:p>
          <w:p w14:paraId="6923AC0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14:paraId="188C32F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max query response time is 25 seconds</w:t>
            </w:r>
          </w:p>
          <w:p w14:paraId="558CB33B"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1C4B56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4270EC04"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011B31F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0B599D4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7F2F1D4" w14:textId="77777777" w:rsidR="00A94F08" w:rsidRPr="00B311A5" w:rsidRDefault="00A94F08" w:rsidP="00DE60F8">
            <w:pPr>
              <w:pStyle w:val="aa"/>
              <w:ind w:right="20"/>
              <w:rPr>
                <w:rFonts w:ascii="Courier New" w:hAnsi="Courier New" w:cs="Courier New"/>
                <w:b/>
                <w:bCs/>
              </w:rPr>
            </w:pPr>
            <w:r w:rsidRPr="00B311A5">
              <w:rPr>
                <w:rFonts w:ascii="Courier New" w:hAnsi="Courier New" w:cs="Courier New"/>
              </w:rPr>
              <w:t xml:space="preserve">  </w:t>
            </w:r>
            <w:r w:rsidRPr="00B311A5">
              <w:rPr>
                <w:rFonts w:ascii="Courier New" w:hAnsi="Courier New" w:cs="Courier New"/>
                <w:b/>
                <w:bCs/>
              </w:rPr>
              <w:t>IGMP Snooping is enabled on this interface</w:t>
            </w:r>
          </w:p>
          <w:p w14:paraId="0E3412DF"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fast-leave is not enabled</w:t>
            </w:r>
          </w:p>
          <w:p w14:paraId="7EC49D5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querier is not enabled</w:t>
            </w:r>
          </w:p>
          <w:p w14:paraId="57D5B849"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IGMP Snooping report suppression is enabled</w:t>
            </w:r>
          </w:p>
          <w:p w14:paraId="3D0BB34B"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04EA17DF"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23A26E66"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lang w:val="fr-FR"/>
              </w:rPr>
              <w:t>Router#</w:t>
            </w:r>
          </w:p>
        </w:tc>
      </w:tr>
    </w:tbl>
    <w:p w14:paraId="18A50134" w14:textId="77777777" w:rsidR="00A94F08" w:rsidRDefault="00A94F08" w:rsidP="00DE60F8">
      <w:pPr>
        <w:pStyle w:val="3"/>
        <w:ind w:left="0" w:right="20"/>
      </w:pPr>
      <w:bookmarkStart w:id="2110" w:name="_Toc259454320"/>
      <w:bookmarkStart w:id="2111" w:name="_Toc363228494"/>
      <w:bookmarkStart w:id="2112" w:name="_Toc259454321"/>
      <w:bookmarkStart w:id="2113" w:name="_Toc363228495"/>
      <w:bookmarkStart w:id="2114" w:name="_Toc445130927"/>
      <w:r>
        <w:t>Configure IGMP Snooping Functionality</w:t>
      </w:r>
      <w:bookmarkEnd w:id="2110"/>
      <w:bookmarkEnd w:id="2111"/>
      <w:bookmarkEnd w:id="2112"/>
      <w:bookmarkEnd w:id="2113"/>
      <w:bookmarkEnd w:id="2114"/>
    </w:p>
    <w:p w14:paraId="0D2BE509" w14:textId="77777777" w:rsidR="00A94F08" w:rsidRDefault="00A94F08" w:rsidP="00DE60F8">
      <w:pPr>
        <w:pStyle w:val="4"/>
        <w:ind w:left="0" w:right="20"/>
      </w:pPr>
      <w:bookmarkStart w:id="2115" w:name="_Toc363228496"/>
      <w:r>
        <w:rPr>
          <w:rFonts w:hint="eastAsia"/>
        </w:rPr>
        <w:t>IGMP Snooping R</w:t>
      </w:r>
      <w:r>
        <w:t>eport-</w:t>
      </w:r>
      <w:r w:rsidRPr="00C87811">
        <w:rPr>
          <w:rFonts w:hint="eastAsia"/>
        </w:rPr>
        <w:t>S</w:t>
      </w:r>
      <w:r w:rsidRPr="00C87811">
        <w:t>uppression</w:t>
      </w:r>
      <w:bookmarkEnd w:id="2115"/>
    </w:p>
    <w:p w14:paraId="67FE4623" w14:textId="77777777" w:rsidR="0034216E" w:rsidRPr="00373CEA" w:rsidRDefault="0034216E" w:rsidP="00DE60F8">
      <w:pPr>
        <w:pStyle w:val="a3"/>
        <w:ind w:left="0" w:right="20"/>
        <w:rPr>
          <w:color w:val="222222"/>
        </w:rPr>
      </w:pPr>
      <w:r>
        <w:rPr>
          <w:rStyle w:val="hps"/>
          <w:color w:val="222222"/>
        </w:rPr>
        <w:t>If you</w:t>
      </w:r>
      <w:r>
        <w:t xml:space="preserve"> </w:t>
      </w:r>
      <w:r>
        <w:rPr>
          <w:rStyle w:val="hps"/>
          <w:color w:val="222222"/>
        </w:rPr>
        <w:t>enable</w:t>
      </w:r>
      <w:r>
        <w:t xml:space="preserve"> </w:t>
      </w:r>
      <w:r>
        <w:t>‘</w:t>
      </w:r>
      <w:r>
        <w:rPr>
          <w:rStyle w:val="hps"/>
          <w:color w:val="222222"/>
        </w:rPr>
        <w:t>IGMP Snooping</w:t>
      </w:r>
      <w:r>
        <w:rPr>
          <w:rStyle w:val="hps"/>
          <w:color w:val="222222"/>
        </w:rPr>
        <w:t>’</w:t>
      </w:r>
      <w:r>
        <w:t xml:space="preserve"> </w:t>
      </w:r>
      <w:r>
        <w:rPr>
          <w:rStyle w:val="hps"/>
          <w:color w:val="222222"/>
        </w:rPr>
        <w:t>on</w:t>
      </w:r>
      <w:r>
        <w:t xml:space="preserve"> </w:t>
      </w:r>
      <w:r>
        <w:rPr>
          <w:rStyle w:val="hps"/>
          <w:color w:val="222222"/>
        </w:rPr>
        <w:t>a</w:t>
      </w:r>
      <w:r>
        <w:t xml:space="preserve"> </w:t>
      </w:r>
      <w:r>
        <w:rPr>
          <w:rStyle w:val="hps"/>
          <w:color w:val="222222"/>
        </w:rPr>
        <w:t>VLAN Interface</w:t>
      </w:r>
      <w:r>
        <w:t xml:space="preserve">, </w:t>
      </w:r>
      <w:r>
        <w:t>‘</w:t>
      </w:r>
      <w:r>
        <w:t>IGMP Report-suppression</w:t>
      </w:r>
      <w:r>
        <w:t>’</w:t>
      </w:r>
      <w:r>
        <w:t xml:space="preserve"> </w:t>
      </w:r>
      <w:r>
        <w:rPr>
          <w:rStyle w:val="hps"/>
          <w:color w:val="222222"/>
        </w:rPr>
        <w:t>is</w:t>
      </w:r>
      <w:r>
        <w:t xml:space="preserve"> </w:t>
      </w:r>
      <w:r>
        <w:rPr>
          <w:rStyle w:val="hps"/>
          <w:color w:val="222222"/>
        </w:rPr>
        <w:t>basically</w:t>
      </w:r>
      <w:r>
        <w:t xml:space="preserve"> </w:t>
      </w:r>
      <w:r w:rsidR="00F952F4">
        <w:t xml:space="preserve">set to </w:t>
      </w:r>
      <w:r w:rsidR="00F952F4">
        <w:t>‘</w:t>
      </w:r>
      <w:r w:rsidR="00F952F4">
        <w:t>E</w:t>
      </w:r>
      <w:r>
        <w:rPr>
          <w:rStyle w:val="hps"/>
          <w:color w:val="222222"/>
        </w:rPr>
        <w:t>nable</w:t>
      </w:r>
      <w:r w:rsidR="00F952F4">
        <w:rPr>
          <w:rStyle w:val="hps"/>
          <w:color w:val="222222"/>
        </w:rPr>
        <w:t>’</w:t>
      </w:r>
      <w:r w:rsidR="00F952F4">
        <w:rPr>
          <w:rStyle w:val="hps"/>
          <w:color w:val="222222"/>
        </w:rPr>
        <w:t xml:space="preserve"> and</w:t>
      </w:r>
      <w:r w:rsidR="00F952F4" w:rsidRPr="00F952F4">
        <w:rPr>
          <w:rStyle w:val="hps"/>
          <w:color w:val="222222"/>
        </w:rPr>
        <w:t xml:space="preserve"> </w:t>
      </w:r>
      <w:r w:rsidR="00F952F4">
        <w:rPr>
          <w:rStyle w:val="hps"/>
          <w:color w:val="222222"/>
        </w:rPr>
        <w:t>only</w:t>
      </w:r>
      <w:r w:rsidR="00F952F4">
        <w:t xml:space="preserve"> </w:t>
      </w:r>
      <w:r w:rsidR="00F952F4">
        <w:rPr>
          <w:rStyle w:val="hps"/>
          <w:color w:val="222222"/>
        </w:rPr>
        <w:t>every one</w:t>
      </w:r>
      <w:r w:rsidR="00F952F4">
        <w:t xml:space="preserve"> </w:t>
      </w:r>
      <w:r w:rsidR="00F952F4">
        <w:rPr>
          <w:rStyle w:val="hps"/>
          <w:color w:val="222222"/>
        </w:rPr>
        <w:t xml:space="preserve">IGMP Report is sent to Multicast Router for each </w:t>
      </w:r>
      <w:r>
        <w:t>IGMP Membership</w:t>
      </w:r>
      <w:r w:rsidR="00F952F4">
        <w:t xml:space="preserve">. </w:t>
      </w:r>
      <w:r>
        <w:rPr>
          <w:rStyle w:val="hps"/>
          <w:color w:val="222222"/>
        </w:rPr>
        <w:t>If</w:t>
      </w:r>
      <w:r>
        <w:t xml:space="preserve"> </w:t>
      </w:r>
      <w:r>
        <w:rPr>
          <w:rStyle w:val="hps"/>
          <w:color w:val="222222"/>
        </w:rPr>
        <w:t>IGMP Report-suppression</w:t>
      </w:r>
      <w:r w:rsidR="00F952F4">
        <w:rPr>
          <w:rStyle w:val="hps"/>
          <w:color w:val="222222"/>
        </w:rPr>
        <w:t xml:space="preserve"> is set to</w:t>
      </w:r>
      <w:r w:rsidR="00F952F4">
        <w:t xml:space="preserve"> </w:t>
      </w:r>
      <w:r w:rsidR="00F952F4">
        <w:rPr>
          <w:rStyle w:val="hps"/>
          <w:color w:val="222222"/>
        </w:rPr>
        <w:t>Disable</w:t>
      </w:r>
      <w:r>
        <w:t xml:space="preserve">, </w:t>
      </w:r>
      <w:r>
        <w:rPr>
          <w:rStyle w:val="hps"/>
          <w:color w:val="222222"/>
        </w:rPr>
        <w:t>all</w:t>
      </w:r>
      <w:r>
        <w:t xml:space="preserve"> </w:t>
      </w:r>
      <w:r>
        <w:rPr>
          <w:rStyle w:val="hps"/>
          <w:color w:val="222222"/>
        </w:rPr>
        <w:t>IGMP Report</w:t>
      </w:r>
      <w:r>
        <w:t xml:space="preserve"> </w:t>
      </w:r>
      <w:r w:rsidR="00F952F4">
        <w:rPr>
          <w:rStyle w:val="hps"/>
          <w:color w:val="222222"/>
        </w:rPr>
        <w:t>that are</w:t>
      </w:r>
      <w:r>
        <w:rPr>
          <w:rStyle w:val="hps"/>
          <w:color w:val="222222"/>
        </w:rPr>
        <w:t xml:space="preserve"> receive</w:t>
      </w:r>
      <w:r w:rsidR="00F952F4">
        <w:rPr>
          <w:rStyle w:val="hps"/>
          <w:color w:val="222222"/>
        </w:rPr>
        <w:t>d will be forwarded to the</w:t>
      </w:r>
      <w:r>
        <w:t xml:space="preserve"> </w:t>
      </w:r>
      <w:r>
        <w:rPr>
          <w:rStyle w:val="hps"/>
          <w:color w:val="222222"/>
        </w:rPr>
        <w:t>Multicast Router</w:t>
      </w:r>
      <w:r>
        <w:t>.</w:t>
      </w:r>
      <w:r>
        <w:br/>
      </w:r>
      <w:r w:rsidR="00F952F4">
        <w:t>T</w:t>
      </w:r>
      <w:r>
        <w:t xml:space="preserve">his feature </w:t>
      </w:r>
      <w:r>
        <w:rPr>
          <w:rStyle w:val="hps"/>
          <w:color w:val="222222"/>
        </w:rPr>
        <w:t>appl</w:t>
      </w:r>
      <w:r w:rsidR="00F952F4">
        <w:rPr>
          <w:rStyle w:val="hps"/>
          <w:color w:val="222222"/>
        </w:rPr>
        <w:t>ies</w:t>
      </w:r>
      <w:r>
        <w:rPr>
          <w:rStyle w:val="hps"/>
          <w:color w:val="222222"/>
        </w:rPr>
        <w:t xml:space="preserve"> only</w:t>
      </w:r>
      <w:r>
        <w:t xml:space="preserve"> </w:t>
      </w:r>
      <w:r>
        <w:rPr>
          <w:rStyle w:val="hps"/>
          <w:color w:val="222222"/>
        </w:rPr>
        <w:t xml:space="preserve">to </w:t>
      </w:r>
      <w:r w:rsidR="00F952F4">
        <w:rPr>
          <w:rStyle w:val="hps"/>
          <w:color w:val="222222"/>
        </w:rPr>
        <w:t>IGMPv1</w:t>
      </w:r>
      <w:r w:rsidR="00F952F4">
        <w:t xml:space="preserve"> </w:t>
      </w:r>
      <w:r w:rsidR="00F952F4">
        <w:rPr>
          <w:rStyle w:val="hps"/>
          <w:color w:val="222222"/>
        </w:rPr>
        <w:t>and</w:t>
      </w:r>
      <w:r w:rsidR="00F952F4">
        <w:t xml:space="preserve"> </w:t>
      </w:r>
      <w:r w:rsidR="00F952F4">
        <w:rPr>
          <w:rStyle w:val="hps"/>
          <w:color w:val="222222"/>
        </w:rPr>
        <w:t>IGMPv2</w:t>
      </w:r>
      <w:r w:rsidR="00F952F4">
        <w:t>, and</w:t>
      </w:r>
      <w:r>
        <w:t xml:space="preserve"> the following </w:t>
      </w:r>
      <w:r>
        <w:rPr>
          <w:rStyle w:val="hps"/>
          <w:color w:val="222222"/>
        </w:rPr>
        <w:t>command</w:t>
      </w:r>
      <w:r w:rsidR="00F952F4">
        <w:rPr>
          <w:rStyle w:val="hps"/>
          <w:color w:val="222222"/>
        </w:rPr>
        <w:t>s are to be executed</w:t>
      </w:r>
      <w:r>
        <w:t xml:space="preserve"> </w:t>
      </w:r>
      <w:r>
        <w:rPr>
          <w:rStyle w:val="hps"/>
          <w:color w:val="222222"/>
        </w:rPr>
        <w:t>in</w:t>
      </w:r>
      <w:r>
        <w:t xml:space="preserve"> </w:t>
      </w:r>
      <w:r>
        <w:rPr>
          <w:rStyle w:val="hps"/>
          <w:color w:val="222222"/>
        </w:rPr>
        <w:t>interface configuration mode.</w:t>
      </w:r>
    </w:p>
    <w:p w14:paraId="20D58B94" w14:textId="77777777" w:rsidR="00A94F08" w:rsidRPr="00EA2AA4" w:rsidRDefault="000B7D52" w:rsidP="00DE60F8">
      <w:pPr>
        <w:pStyle w:val="afffff3"/>
        <w:ind w:left="0" w:right="20"/>
        <w:rPr>
          <w:rFonts w:cs="Times New Roman"/>
          <w:kern w:val="0"/>
        </w:rPr>
      </w:pPr>
      <w:bookmarkStart w:id="2116" w:name="_Toc391575260"/>
      <w:r>
        <w:t xml:space="preserve">Table </w:t>
      </w:r>
      <w:r w:rsidR="005832B8">
        <w:fldChar w:fldCharType="begin"/>
      </w:r>
      <w:r w:rsidR="00092D8C">
        <w:instrText xml:space="preserve"> SEQ Table \* ARABIC </w:instrText>
      </w:r>
      <w:r w:rsidR="005832B8">
        <w:fldChar w:fldCharType="separate"/>
      </w:r>
      <w:r w:rsidR="00EC5045">
        <w:rPr>
          <w:noProof/>
        </w:rPr>
        <w:t>118</w:t>
      </w:r>
      <w:r w:rsidR="005832B8">
        <w:rPr>
          <w:noProof/>
        </w:rPr>
        <w:fldChar w:fldCharType="end"/>
      </w:r>
      <w:r>
        <w:rPr>
          <w:rFonts w:hint="eastAsia"/>
        </w:rPr>
        <w:t xml:space="preserve"> </w:t>
      </w:r>
      <w:r w:rsidRPr="002F5F3A">
        <w:t>IGMP Report-Suppression</w:t>
      </w:r>
      <w:bookmarkEnd w:id="2116"/>
    </w:p>
    <w:tbl>
      <w:tblPr>
        <w:tblStyle w:val="CLIWide"/>
        <w:tblW w:w="0" w:type="auto"/>
        <w:tblLook w:val="01E0" w:firstRow="1" w:lastRow="1" w:firstColumn="1" w:lastColumn="1" w:noHBand="0" w:noVBand="0"/>
      </w:tblPr>
      <w:tblGrid>
        <w:gridCol w:w="3716"/>
        <w:gridCol w:w="4216"/>
      </w:tblGrid>
      <w:tr w:rsidR="00A94F08"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Default="00BB7669" w:rsidP="00DE60F8">
            <w:pPr>
              <w:pStyle w:val="ab"/>
              <w:ind w:right="20"/>
              <w:rPr>
                <w:rFonts w:cs="Times New Roman"/>
              </w:rPr>
            </w:pPr>
            <w:r>
              <w:rPr>
                <w:rFonts w:cs="굴림체" w:hint="eastAsia"/>
              </w:rPr>
              <w:t>Command</w:t>
            </w:r>
          </w:p>
        </w:tc>
        <w:tc>
          <w:tcPr>
            <w:tcW w:w="4428" w:type="dxa"/>
          </w:tcPr>
          <w:p w14:paraId="4831BF0A" w14:textId="77777777" w:rsidR="00A94F08" w:rsidRDefault="00BB7669" w:rsidP="00DE60F8">
            <w:pPr>
              <w:pStyle w:val="ab"/>
              <w:ind w:right="20"/>
              <w:rPr>
                <w:rFonts w:cs="Times New Roman"/>
              </w:rPr>
            </w:pPr>
            <w:r>
              <w:rPr>
                <w:rFonts w:cs="굴림체" w:hint="eastAsia"/>
              </w:rPr>
              <w:t>Description</w:t>
            </w:r>
          </w:p>
        </w:tc>
      </w:tr>
      <w:tr w:rsidR="00A94F08" w14:paraId="2434D68A" w14:textId="77777777" w:rsidTr="000B7D52">
        <w:trPr>
          <w:trHeight w:val="385"/>
        </w:trPr>
        <w:tc>
          <w:tcPr>
            <w:tcW w:w="3894" w:type="dxa"/>
          </w:tcPr>
          <w:p w14:paraId="7CA2A859" w14:textId="77777777" w:rsidR="00A94F08" w:rsidRDefault="00A94F08" w:rsidP="00DE60F8">
            <w:pPr>
              <w:pStyle w:val="aa"/>
              <w:ind w:right="20"/>
              <w:jc w:val="left"/>
              <w:rPr>
                <w:rFonts w:cs="Times New Roman"/>
              </w:rPr>
            </w:pPr>
            <w:r>
              <w:rPr>
                <w:b/>
                <w:bCs/>
              </w:rPr>
              <w:t>ip igmp snooping report-suppression</w:t>
            </w:r>
          </w:p>
        </w:tc>
        <w:tc>
          <w:tcPr>
            <w:tcW w:w="4428" w:type="dxa"/>
          </w:tcPr>
          <w:p w14:paraId="07215133" w14:textId="77777777" w:rsidR="00A94F08" w:rsidRDefault="000B7D52" w:rsidP="00DE60F8">
            <w:pPr>
              <w:pStyle w:val="aa"/>
              <w:ind w:right="20"/>
            </w:pPr>
            <w:r w:rsidRPr="002F5F3A">
              <w:t>Sets IGMP report-suppression to VLAN interface</w:t>
            </w:r>
          </w:p>
        </w:tc>
      </w:tr>
      <w:tr w:rsidR="000B7D52" w14:paraId="34B22C11" w14:textId="77777777" w:rsidTr="000B7D52">
        <w:trPr>
          <w:trHeight w:val="385"/>
        </w:trPr>
        <w:tc>
          <w:tcPr>
            <w:tcW w:w="3894" w:type="dxa"/>
          </w:tcPr>
          <w:p w14:paraId="1A172AC7" w14:textId="77777777" w:rsidR="000B7D52" w:rsidRDefault="000B7D52" w:rsidP="00DE60F8">
            <w:pPr>
              <w:pStyle w:val="aa"/>
              <w:ind w:right="20"/>
              <w:jc w:val="left"/>
              <w:rPr>
                <w:b/>
                <w:bCs/>
              </w:rPr>
            </w:pPr>
            <w:r>
              <w:rPr>
                <w:b/>
                <w:bCs/>
              </w:rPr>
              <w:t>no ip igmp snooping report-suppression</w:t>
            </w:r>
          </w:p>
        </w:tc>
        <w:tc>
          <w:tcPr>
            <w:tcW w:w="4428" w:type="dxa"/>
          </w:tcPr>
          <w:p w14:paraId="05D0C214" w14:textId="77777777" w:rsidR="000B7D52" w:rsidRPr="002F5F3A" w:rsidRDefault="000B7D52" w:rsidP="00DE60F8">
            <w:pPr>
              <w:pStyle w:val="aa"/>
              <w:ind w:right="20"/>
            </w:pPr>
            <w:r w:rsidRPr="002F5F3A">
              <w:t>Disables the IGMP report-suppression of VLAN interface.</w:t>
            </w:r>
          </w:p>
        </w:tc>
      </w:tr>
    </w:tbl>
    <w:p w14:paraId="325167DC" w14:textId="77777777" w:rsidR="00A94F08" w:rsidRDefault="00A94F08" w:rsidP="00DE60F8">
      <w:pPr>
        <w:pStyle w:val="aa"/>
        <w:ind w:right="20"/>
        <w:rPr>
          <w:rFonts w:cs="Times New Roman"/>
          <w:kern w:val="0"/>
        </w:rPr>
      </w:pPr>
    </w:p>
    <w:tbl>
      <w:tblPr>
        <w:tblStyle w:val="48"/>
        <w:tblW w:w="9000" w:type="dxa"/>
        <w:tblLook w:val="01E0" w:firstRow="1" w:lastRow="1" w:firstColumn="1" w:lastColumn="1" w:noHBand="0" w:noVBand="0"/>
      </w:tblPr>
      <w:tblGrid>
        <w:gridCol w:w="9000"/>
      </w:tblGrid>
      <w:tr w:rsidR="00A94F08" w:rsidRPr="00B311A5" w14:paraId="4056C62B" w14:textId="77777777" w:rsidTr="00B80849">
        <w:tc>
          <w:tcPr>
            <w:tcW w:w="9000" w:type="dxa"/>
          </w:tcPr>
          <w:p w14:paraId="780A3B09" w14:textId="77777777" w:rsidR="00A94F08" w:rsidRPr="00B311A5" w:rsidRDefault="00A94F08" w:rsidP="00DE60F8">
            <w:pPr>
              <w:pStyle w:val="aa"/>
              <w:ind w:right="20"/>
              <w:rPr>
                <w:rFonts w:cs="Times New Roman"/>
                <w:kern w:val="0"/>
              </w:rPr>
            </w:pPr>
          </w:p>
          <w:p w14:paraId="3B87B97D"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lastRenderedPageBreak/>
              <w:t xml:space="preserve">Router# </w:t>
            </w:r>
            <w:r w:rsidRPr="00CA6D4C">
              <w:rPr>
                <w:rFonts w:ascii="Courier New" w:hAnsi="Courier New" w:cs="Courier New"/>
                <w:b/>
                <w:bCs/>
              </w:rPr>
              <w:t>configure terminal</w:t>
            </w:r>
          </w:p>
          <w:p w14:paraId="60E3B591"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14:paraId="1AB96E9E"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hint="eastAsia"/>
                <w:b/>
                <w:bCs/>
              </w:rPr>
              <w:t xml:space="preserve">no </w:t>
            </w:r>
            <w:r w:rsidRPr="00B311A5">
              <w:rPr>
                <w:rFonts w:ascii="Courier New" w:hAnsi="Courier New" w:cs="Courier New"/>
                <w:b/>
                <w:bCs/>
              </w:rPr>
              <w:t>ip igmp snooping report-suppression</w:t>
            </w:r>
          </w:p>
          <w:p w14:paraId="56D56F4D"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14:paraId="551BB6E3"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14:paraId="2343FB1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02051015" w14:textId="77777777" w:rsidR="00A94F08" w:rsidRPr="00B311A5" w:rsidRDefault="00A94F08" w:rsidP="00DE60F8">
            <w:pPr>
              <w:ind w:right="20"/>
              <w:rPr>
                <w:rFonts w:ascii="Courier New" w:hAnsi="Courier New" w:cs="Courier New"/>
              </w:rPr>
            </w:pPr>
            <w:r w:rsidRPr="00B311A5">
              <w:rPr>
                <w:rFonts w:ascii="Courier New" w:hAnsi="Courier New" w:cs="Courier New"/>
              </w:rPr>
              <w:t>Interface Vlan22 (Index 2022)</w:t>
            </w:r>
          </w:p>
          <w:p w14:paraId="17469DDE"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Enabled, Active, Non-Querier, Version 2 (default)</w:t>
            </w:r>
          </w:p>
          <w:p w14:paraId="0B2315E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interface has 10 group-record states</w:t>
            </w:r>
          </w:p>
          <w:p w14:paraId="5C0B4D7A"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activity: 0 joins, 0 leaves</w:t>
            </w:r>
          </w:p>
          <w:p w14:paraId="38A81B0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querying router is 0.0.0.0</w:t>
            </w:r>
          </w:p>
          <w:p w14:paraId="242105D4"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 interval is 125 seconds</w:t>
            </w:r>
          </w:p>
          <w:p w14:paraId="21E95149"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14:paraId="0EE02B00"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max query response time is 25 seconds</w:t>
            </w:r>
          </w:p>
          <w:p w14:paraId="48DE4B6F"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300B02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1C727EF1"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6F7CB4EC"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E35A59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B1F56D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is enabled on this interface</w:t>
            </w:r>
          </w:p>
          <w:p w14:paraId="4C52878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fast-leave is not enabled</w:t>
            </w:r>
          </w:p>
          <w:p w14:paraId="15258289"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querier is not enabled</w:t>
            </w:r>
          </w:p>
          <w:p w14:paraId="5B0D825B" w14:textId="77777777" w:rsidR="00A94F08" w:rsidRDefault="00A94F08" w:rsidP="00DE60F8">
            <w:pPr>
              <w:pStyle w:val="aa"/>
              <w:ind w:right="20"/>
              <w:rPr>
                <w:rFonts w:ascii="Courier New" w:hAnsi="Courier New" w:cs="Courier New"/>
              </w:rPr>
            </w:pPr>
            <w:r w:rsidRPr="00B311A5">
              <w:rPr>
                <w:rFonts w:ascii="Courier New" w:hAnsi="Courier New" w:cs="Courier New"/>
                <w:b/>
                <w:bCs/>
              </w:rPr>
              <w:t>IGMP Snooping report suppression is disabled</w:t>
            </w:r>
          </w:p>
          <w:p w14:paraId="304ECCE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5A18813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hint="eastAsia"/>
              </w:rPr>
              <w:t>......</w:t>
            </w:r>
          </w:p>
          <w:p w14:paraId="79219150" w14:textId="77777777" w:rsidR="00A94F08" w:rsidRPr="00B311A5" w:rsidRDefault="00A94F08" w:rsidP="00DE60F8">
            <w:pPr>
              <w:pStyle w:val="aa"/>
              <w:ind w:right="20"/>
              <w:rPr>
                <w:rFonts w:cs="Times New Roman"/>
                <w:kern w:val="0"/>
              </w:rPr>
            </w:pPr>
          </w:p>
          <w:p w14:paraId="17D099B5" w14:textId="77777777" w:rsidR="00A94F08" w:rsidRPr="00B311A5" w:rsidRDefault="00A94F08" w:rsidP="00DE60F8">
            <w:pPr>
              <w:pStyle w:val="aa"/>
              <w:ind w:right="20"/>
              <w:rPr>
                <w:rFonts w:ascii="Courier New" w:hAnsi="Courier New" w:cs="Courier New"/>
                <w:lang w:val="fr-FR"/>
              </w:rPr>
            </w:pPr>
            <w:r w:rsidRPr="00B311A5">
              <w:rPr>
                <w:rFonts w:ascii="Courier New" w:hAnsi="Courier New" w:cs="Courier New"/>
                <w:lang w:val="fr-FR"/>
              </w:rPr>
              <w:t>Router#</w:t>
            </w:r>
          </w:p>
          <w:p w14:paraId="38A5811B" w14:textId="77777777" w:rsidR="00A94F08" w:rsidRPr="00B311A5" w:rsidRDefault="00A94F08" w:rsidP="00DE60F8">
            <w:pPr>
              <w:pStyle w:val="aa"/>
              <w:ind w:right="20"/>
              <w:rPr>
                <w:rFonts w:cs="Times New Roman"/>
                <w:kern w:val="0"/>
              </w:rPr>
            </w:pPr>
          </w:p>
        </w:tc>
      </w:tr>
    </w:tbl>
    <w:p w14:paraId="5BFD45E6" w14:textId="77777777" w:rsidR="00A94F08" w:rsidRPr="00B80849" w:rsidRDefault="00A94F08" w:rsidP="00DE60F8">
      <w:pPr>
        <w:pStyle w:val="4"/>
        <w:ind w:left="0" w:right="20"/>
      </w:pPr>
      <w:bookmarkStart w:id="2117" w:name="_Toc363228497"/>
      <w:r>
        <w:rPr>
          <w:rFonts w:hint="eastAsia"/>
        </w:rPr>
        <w:lastRenderedPageBreak/>
        <w:t>IGMP Snooping F</w:t>
      </w:r>
      <w:r>
        <w:t>ast-</w:t>
      </w:r>
      <w:r>
        <w:rPr>
          <w:rFonts w:hint="eastAsia"/>
        </w:rPr>
        <w:t>L</w:t>
      </w:r>
      <w:r>
        <w:t>eave</w:t>
      </w:r>
      <w:bookmarkEnd w:id="2117"/>
    </w:p>
    <w:p w14:paraId="1E6F6013" w14:textId="77777777" w:rsidR="00A94F08" w:rsidRPr="002F5F3A" w:rsidRDefault="00A94F08" w:rsidP="00DE60F8">
      <w:pPr>
        <w:pStyle w:val="a3"/>
        <w:ind w:left="0" w:right="20"/>
      </w:pPr>
      <w:r w:rsidRPr="002F5F3A">
        <w:t xml:space="preserve">After enabling the fast-leave function of IGMP Snooping and receiving IGMPv2 Leave message from the host, delete the port in the forwarding table at once. </w:t>
      </w:r>
    </w:p>
    <w:p w14:paraId="31C57260" w14:textId="77777777" w:rsidR="00A94F08" w:rsidRPr="002F5F3A" w:rsidRDefault="00A94F08" w:rsidP="00DE60F8">
      <w:pPr>
        <w:pStyle w:val="a3"/>
        <w:ind w:left="0" w:right="20"/>
      </w:pPr>
      <w:r w:rsidRPr="002F5F3A">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1"/>
        <w:gridCol w:w="3971"/>
      </w:tblGrid>
      <w:tr w:rsidR="00A94F08"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2F5F3A" w:rsidRDefault="00A94F08" w:rsidP="00DE60F8">
            <w:pPr>
              <w:pStyle w:val="ab"/>
              <w:wordWrap/>
              <w:ind w:right="20"/>
              <w:rPr>
                <w:b w:val="0"/>
              </w:rPr>
            </w:pPr>
            <w:r w:rsidRPr="002F5F3A">
              <w:rPr>
                <w:b w:val="0"/>
              </w:rPr>
              <w:t>Command</w:t>
            </w:r>
          </w:p>
        </w:tc>
        <w:tc>
          <w:tcPr>
            <w:tcW w:w="4164" w:type="dxa"/>
          </w:tcPr>
          <w:p w14:paraId="623A5949" w14:textId="77777777" w:rsidR="00A94F08" w:rsidRPr="002F5F3A" w:rsidRDefault="00A94F08" w:rsidP="00DE60F8">
            <w:pPr>
              <w:pStyle w:val="ab"/>
              <w:wordWrap/>
              <w:ind w:right="20"/>
              <w:rPr>
                <w:b w:val="0"/>
              </w:rPr>
            </w:pPr>
            <w:r w:rsidRPr="002F5F3A">
              <w:rPr>
                <w:b w:val="0"/>
              </w:rPr>
              <w:t>Description</w:t>
            </w:r>
          </w:p>
        </w:tc>
      </w:tr>
      <w:tr w:rsidR="00A94F08" w14:paraId="0456CA48" w14:textId="77777777" w:rsidTr="00373CEA">
        <w:trPr>
          <w:trHeight w:val="385"/>
        </w:trPr>
        <w:tc>
          <w:tcPr>
            <w:tcW w:w="4158" w:type="dxa"/>
          </w:tcPr>
          <w:p w14:paraId="1802FE48" w14:textId="77777777" w:rsidR="00A94F08" w:rsidRPr="002F5F3A" w:rsidRDefault="00A94F08" w:rsidP="00DE60F8">
            <w:pPr>
              <w:pStyle w:val="aa"/>
              <w:ind w:right="20"/>
            </w:pPr>
            <w:r w:rsidRPr="002F5F3A">
              <w:rPr>
                <w:b/>
                <w:bCs/>
              </w:rPr>
              <w:t>ip igmp snooping fast-leave</w:t>
            </w:r>
          </w:p>
        </w:tc>
        <w:tc>
          <w:tcPr>
            <w:tcW w:w="4164" w:type="dxa"/>
          </w:tcPr>
          <w:p w14:paraId="45E1D936" w14:textId="77777777" w:rsidR="00A94F08" w:rsidRPr="002F5F3A" w:rsidRDefault="00A94F08" w:rsidP="00DE60F8">
            <w:pPr>
              <w:pStyle w:val="aa"/>
              <w:ind w:right="20"/>
            </w:pPr>
            <w:r w:rsidRPr="002F5F3A">
              <w:t>Sets Fast-leave function to the specific VLAN</w:t>
            </w:r>
          </w:p>
        </w:tc>
      </w:tr>
      <w:tr w:rsidR="00A94F08" w14:paraId="6D8D7E39" w14:textId="77777777" w:rsidTr="00373CEA">
        <w:trPr>
          <w:trHeight w:val="457"/>
        </w:trPr>
        <w:tc>
          <w:tcPr>
            <w:tcW w:w="4158" w:type="dxa"/>
          </w:tcPr>
          <w:p w14:paraId="109AE195" w14:textId="77777777" w:rsidR="00A94F08" w:rsidRPr="002F5F3A" w:rsidRDefault="00A94F08" w:rsidP="00DE60F8">
            <w:pPr>
              <w:pStyle w:val="aa"/>
              <w:ind w:right="20"/>
              <w:rPr>
                <w:b/>
                <w:bCs/>
              </w:rPr>
            </w:pPr>
            <w:r w:rsidRPr="002F5F3A">
              <w:rPr>
                <w:b/>
                <w:bCs/>
              </w:rPr>
              <w:t>no ip igmp snooping fast-leave</w:t>
            </w:r>
          </w:p>
        </w:tc>
        <w:tc>
          <w:tcPr>
            <w:tcW w:w="4164" w:type="dxa"/>
          </w:tcPr>
          <w:p w14:paraId="20CCD82A" w14:textId="77777777" w:rsidR="00A94F08" w:rsidRPr="002F5F3A" w:rsidRDefault="00A94F08" w:rsidP="00DE60F8">
            <w:pPr>
              <w:pStyle w:val="aa"/>
              <w:ind w:right="20"/>
            </w:pPr>
            <w:r w:rsidRPr="002F5F3A">
              <w:t>Disables the Fast-leave function of the VLAN</w:t>
            </w:r>
          </w:p>
        </w:tc>
      </w:tr>
    </w:tbl>
    <w:p w14:paraId="68304F09" w14:textId="77777777" w:rsidR="00A94F08" w:rsidRDefault="00A94F08" w:rsidP="00DE60F8">
      <w:pPr>
        <w:spacing w:after="180"/>
        <w:ind w:right="20"/>
        <w:rPr>
          <w:rFonts w:cs="Times New Roman"/>
        </w:rPr>
      </w:pPr>
    </w:p>
    <w:tbl>
      <w:tblPr>
        <w:tblStyle w:val="48"/>
        <w:tblW w:w="0" w:type="auto"/>
        <w:tblLook w:val="01E0" w:firstRow="1" w:lastRow="1" w:firstColumn="1" w:lastColumn="1" w:noHBand="0" w:noVBand="0"/>
      </w:tblPr>
      <w:tblGrid>
        <w:gridCol w:w="8045"/>
      </w:tblGrid>
      <w:tr w:rsidR="00A94F08" w:rsidRPr="00B311A5" w14:paraId="10068C66" w14:textId="77777777" w:rsidTr="00B80849">
        <w:tc>
          <w:tcPr>
            <w:tcW w:w="9015" w:type="dxa"/>
          </w:tcPr>
          <w:p w14:paraId="2054EFB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Router#</w:t>
            </w:r>
            <w:r w:rsidRPr="006E424D">
              <w:rPr>
                <w:rFonts w:ascii="Courier New" w:hAnsi="Courier New" w:cs="Courier New"/>
                <w:b/>
                <w:bCs/>
              </w:rPr>
              <w:t xml:space="preserve"> configure terminal</w:t>
            </w:r>
          </w:p>
          <w:p w14:paraId="757C814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Enter configuration commands, one per line.  End with CNTL/Z.</w:t>
            </w:r>
          </w:p>
          <w:p w14:paraId="4478D6D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Router(config)# </w:t>
            </w:r>
            <w:r w:rsidRPr="006E424D">
              <w:rPr>
                <w:rFonts w:ascii="Courier New" w:hAnsi="Courier New" w:cs="Courier New"/>
                <w:b/>
              </w:rPr>
              <w:t>interface vlan22</w:t>
            </w:r>
          </w:p>
          <w:p w14:paraId="6AD7B42C"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Router(config-if-Vlan22)# </w:t>
            </w:r>
            <w:r w:rsidRPr="006E424D">
              <w:rPr>
                <w:rFonts w:ascii="Courier New" w:hAnsi="Courier New" w:cs="Courier New"/>
                <w:b/>
                <w:bCs/>
              </w:rPr>
              <w:t>ip igmp snooping</w:t>
            </w:r>
            <w:r w:rsidRPr="006E424D">
              <w:rPr>
                <w:rFonts w:ascii="Courier New" w:hAnsi="Courier New" w:cs="Courier New"/>
                <w:b/>
              </w:rPr>
              <w:t xml:space="preserve"> fast-leave</w:t>
            </w:r>
          </w:p>
          <w:p w14:paraId="7027FEA8"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Router(config-if-Vlan22)# end</w:t>
            </w:r>
          </w:p>
          <w:p w14:paraId="49616AD7"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 </w:t>
            </w:r>
            <w:r w:rsidRPr="006E424D">
              <w:rPr>
                <w:rFonts w:ascii="Courier New" w:hAnsi="Courier New" w:cs="Courier New"/>
                <w:b/>
              </w:rPr>
              <w:t>show ip igmp interface</w:t>
            </w:r>
          </w:p>
          <w:p w14:paraId="394CA50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b/>
              </w:rPr>
              <w:t>......</w:t>
            </w:r>
          </w:p>
          <w:p w14:paraId="4C63DF1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Interface Vlan22 (Index 2022)</w:t>
            </w:r>
          </w:p>
          <w:p w14:paraId="2E72AEF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Enabled, Active, Non-Querier, Version 2 (default)</w:t>
            </w:r>
          </w:p>
          <w:p w14:paraId="00AE9D9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interface has 10 group-record states</w:t>
            </w:r>
          </w:p>
          <w:p w14:paraId="45DF4566"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activity: 0 joins, 0 leaves</w:t>
            </w:r>
          </w:p>
          <w:p w14:paraId="21763AB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querying router is 0.0.0.0</w:t>
            </w:r>
          </w:p>
          <w:p w14:paraId="4FB7498F"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 interval is 125 seconds</w:t>
            </w:r>
          </w:p>
          <w:p w14:paraId="458DCCF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w:t>
            </w:r>
            <w:r>
              <w:rPr>
                <w:rFonts w:ascii="Courier New" w:hAnsi="Courier New" w:cs="Courier New"/>
              </w:rPr>
              <w:t>other querier interval</w:t>
            </w:r>
            <w:r w:rsidRPr="006E424D">
              <w:rPr>
                <w:rFonts w:ascii="Courier New" w:hAnsi="Courier New" w:cs="Courier New"/>
              </w:rPr>
              <w:t xml:space="preserve"> is 262 seconds</w:t>
            </w:r>
          </w:p>
          <w:p w14:paraId="6BFBF2CB"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max query response time is 25 seconds</w:t>
            </w:r>
          </w:p>
          <w:p w14:paraId="3B9E4D4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4306AC0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72025438" w14:textId="77777777" w:rsidR="00A94F08" w:rsidRDefault="00A94F08" w:rsidP="00DE60F8">
            <w:pPr>
              <w:pStyle w:val="aa"/>
              <w:ind w:right="20"/>
              <w:rPr>
                <w:rFonts w:ascii="Courier New" w:hAnsi="Courier New" w:cs="Courier New"/>
              </w:rPr>
            </w:pPr>
            <w:r w:rsidRPr="006E424D">
              <w:rPr>
                <w:rFonts w:ascii="Courier New" w:hAnsi="Courier New" w:cs="Courier New"/>
              </w:rPr>
              <w:lastRenderedPageBreak/>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5E65D3B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0377F89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2C87611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is enabled on this interface</w:t>
            </w:r>
          </w:p>
          <w:p w14:paraId="60A377DB"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  </w:t>
            </w:r>
            <w:r w:rsidRPr="006E424D">
              <w:rPr>
                <w:rFonts w:ascii="Courier New" w:hAnsi="Courier New" w:cs="Courier New"/>
                <w:b/>
              </w:rPr>
              <w:t>IGMP Snooping fast-leave is enabled</w:t>
            </w:r>
          </w:p>
          <w:p w14:paraId="7A39EC9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querier is not enabled</w:t>
            </w:r>
          </w:p>
          <w:p w14:paraId="1B373DFF"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I</w:t>
            </w:r>
            <w:r w:rsidRPr="006E424D">
              <w:rPr>
                <w:rFonts w:ascii="Courier New" w:hAnsi="Courier New" w:cs="Courier New"/>
              </w:rPr>
              <w:t>GMP Snooping report suppression is enabled</w:t>
            </w:r>
          </w:p>
          <w:p w14:paraId="315215F6"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35214C4B"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b/>
              </w:rPr>
              <w:t>......</w:t>
            </w:r>
          </w:p>
          <w:p w14:paraId="5978AF7D" w14:textId="77777777" w:rsidR="00A94F08" w:rsidRPr="006E424D" w:rsidRDefault="00A94F08" w:rsidP="00DE60F8">
            <w:pPr>
              <w:pStyle w:val="aa"/>
              <w:ind w:right="20"/>
              <w:rPr>
                <w:rFonts w:ascii="Courier New" w:hAnsi="Courier New" w:cs="Courier New"/>
                <w:b/>
              </w:rPr>
            </w:pPr>
          </w:p>
          <w:p w14:paraId="05F12AE0" w14:textId="77777777" w:rsidR="00A94F08" w:rsidRPr="00D63F0E" w:rsidRDefault="00D63F0E" w:rsidP="00DE60F8">
            <w:pPr>
              <w:pStyle w:val="aa"/>
              <w:ind w:right="20"/>
              <w:rPr>
                <w:rFonts w:ascii="Courier New" w:hAnsi="Courier New" w:cs="Courier New"/>
              </w:rPr>
            </w:pPr>
            <w:r>
              <w:rPr>
                <w:rFonts w:ascii="Courier New" w:hAnsi="Courier New" w:cs="Courier New"/>
              </w:rPr>
              <w:t>Router#</w:t>
            </w:r>
          </w:p>
        </w:tc>
      </w:tr>
    </w:tbl>
    <w:p w14:paraId="6644E14C" w14:textId="77777777" w:rsidR="00A94F08" w:rsidRDefault="00A94F08" w:rsidP="00DE60F8">
      <w:pPr>
        <w:pStyle w:val="4"/>
        <w:ind w:left="0" w:right="20"/>
      </w:pPr>
      <w:bookmarkStart w:id="2118" w:name="_Toc259454322"/>
      <w:bookmarkStart w:id="2119" w:name="_Toc363228498"/>
      <w:r>
        <w:rPr>
          <w:rFonts w:hint="eastAsia"/>
        </w:rPr>
        <w:lastRenderedPageBreak/>
        <w:t>IGMP Snooping M</w:t>
      </w:r>
      <w:r>
        <w:t>router</w:t>
      </w:r>
      <w:r>
        <w:rPr>
          <w:rFonts w:hint="eastAsia"/>
        </w:rPr>
        <w:t>-Port</w:t>
      </w:r>
      <w:bookmarkEnd w:id="2118"/>
      <w:bookmarkEnd w:id="2119"/>
    </w:p>
    <w:p w14:paraId="7B83FBF2" w14:textId="77777777" w:rsidR="00A94F08" w:rsidRPr="00B80849" w:rsidRDefault="00A94F08" w:rsidP="00DE60F8">
      <w:pPr>
        <w:pStyle w:val="a3"/>
        <w:ind w:left="0" w:right="20"/>
        <w:rPr>
          <w:rFonts w:eastAsiaTheme="minorEastAsia"/>
        </w:rPr>
      </w:pPr>
      <w:r w:rsidRPr="002F5F3A">
        <w:t xml:space="preserve">Multicast traffic and IGMP messages received from all member ports, excluding the Mrouter port in the VLAN interface, must be forwarded to the multicast router. </w:t>
      </w:r>
      <w:r w:rsidRPr="002F5F3A">
        <w:rPr>
          <w:rFonts w:eastAsia="Times New Roman"/>
        </w:rPr>
        <w:t>Accordingly, the Mrouter port of the VLAN interface connected to the multicaster router is added to all multicast forwarding table entries as a traffic forwarding port.</w:t>
      </w:r>
    </w:p>
    <w:p w14:paraId="11655CDE" w14:textId="77777777" w:rsidR="00A94F08" w:rsidRPr="00B80849" w:rsidRDefault="00A94F08" w:rsidP="00DE60F8">
      <w:pPr>
        <w:pStyle w:val="a3"/>
        <w:ind w:left="0" w:right="20"/>
        <w:rPr>
          <w:rFonts w:eastAsiaTheme="minorEastAsia"/>
        </w:rPr>
      </w:pPr>
      <w:r w:rsidRPr="002F5F3A">
        <w:rPr>
          <w:rFonts w:eastAsia="Times New Roman"/>
        </w:rPr>
        <w:t>In other words, IGMP snooping detects IGMP messages and the Mrouter port connected to the multicast router.</w:t>
      </w:r>
    </w:p>
    <w:p w14:paraId="78A85E20" w14:textId="77777777" w:rsidR="00A94F08" w:rsidRPr="00B80849" w:rsidRDefault="00A94F08" w:rsidP="00DE60F8">
      <w:pPr>
        <w:pStyle w:val="a3"/>
        <w:ind w:left="0" w:right="20"/>
        <w:rPr>
          <w:rFonts w:eastAsiaTheme="minorEastAsia"/>
        </w:rPr>
      </w:pPr>
      <w:r w:rsidRPr="002F5F3A">
        <w:rPr>
          <w:rFonts w:eastAsia="Times New Roman"/>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2F5F3A" w:rsidRDefault="00A94F08" w:rsidP="00DE60F8">
      <w:pPr>
        <w:pStyle w:val="a3"/>
        <w:ind w:left="0" w:right="20"/>
      </w:pPr>
      <w:r w:rsidRPr="002F5F3A">
        <w:t>To set Multicast Router Port with static, use the following command in the interface configuration mode.</w:t>
      </w:r>
    </w:p>
    <w:p w14:paraId="41D5B2E5" w14:textId="77777777" w:rsidR="009416D6" w:rsidRPr="000D5E34" w:rsidRDefault="000B7D52" w:rsidP="00DE60F8">
      <w:pPr>
        <w:pStyle w:val="afffff3"/>
        <w:ind w:left="0" w:right="20"/>
        <w:rPr>
          <w:rFonts w:cs="Times New Roman"/>
          <w:kern w:val="0"/>
        </w:rPr>
      </w:pPr>
      <w:bookmarkStart w:id="2120" w:name="_Toc391575261"/>
      <w:r>
        <w:t xml:space="preserve">Table </w:t>
      </w:r>
      <w:r w:rsidR="005832B8">
        <w:fldChar w:fldCharType="begin"/>
      </w:r>
      <w:r w:rsidR="00092D8C">
        <w:instrText xml:space="preserve"> SEQ Table \* ARABIC </w:instrText>
      </w:r>
      <w:r w:rsidR="005832B8">
        <w:fldChar w:fldCharType="separate"/>
      </w:r>
      <w:r w:rsidR="00EC5045">
        <w:rPr>
          <w:noProof/>
        </w:rPr>
        <w:t>119</w:t>
      </w:r>
      <w:r w:rsidR="005832B8">
        <w:rPr>
          <w:noProof/>
        </w:rPr>
        <w:fldChar w:fldCharType="end"/>
      </w:r>
      <w:r>
        <w:rPr>
          <w:rFonts w:hint="eastAsia"/>
        </w:rPr>
        <w:t xml:space="preserve"> </w:t>
      </w:r>
      <w:r>
        <w:rPr>
          <w:rFonts w:cs="Times New Roman" w:hint="eastAsia"/>
          <w:kern w:val="0"/>
        </w:rPr>
        <w:t>IGMP Snooping Mrouter-Port</w:t>
      </w:r>
      <w:bookmarkEnd w:id="2120"/>
    </w:p>
    <w:tbl>
      <w:tblPr>
        <w:tblStyle w:val="CLIWide"/>
        <w:tblW w:w="0" w:type="auto"/>
        <w:tblLook w:val="01E0" w:firstRow="1" w:lastRow="1" w:firstColumn="1" w:lastColumn="1" w:noHBand="0" w:noVBand="0"/>
      </w:tblPr>
      <w:tblGrid>
        <w:gridCol w:w="3353"/>
        <w:gridCol w:w="4579"/>
      </w:tblGrid>
      <w:tr w:rsidR="00A94F08"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2F5F3A" w:rsidRDefault="00A94F08" w:rsidP="00DE60F8">
            <w:pPr>
              <w:pStyle w:val="ab"/>
              <w:wordWrap/>
              <w:ind w:right="20"/>
              <w:rPr>
                <w:b w:val="0"/>
              </w:rPr>
            </w:pPr>
            <w:r w:rsidRPr="002F5F3A">
              <w:rPr>
                <w:b w:val="0"/>
              </w:rPr>
              <w:t xml:space="preserve"> Command</w:t>
            </w:r>
          </w:p>
        </w:tc>
        <w:tc>
          <w:tcPr>
            <w:tcW w:w="5198" w:type="dxa"/>
          </w:tcPr>
          <w:p w14:paraId="406352F5" w14:textId="77777777" w:rsidR="00A94F08" w:rsidRPr="002F5F3A" w:rsidRDefault="00A94F08" w:rsidP="00DE60F8">
            <w:pPr>
              <w:pStyle w:val="ab"/>
              <w:wordWrap/>
              <w:ind w:right="20"/>
              <w:rPr>
                <w:b w:val="0"/>
              </w:rPr>
            </w:pPr>
            <w:r w:rsidRPr="002F5F3A">
              <w:rPr>
                <w:b w:val="0"/>
              </w:rPr>
              <w:t>Description</w:t>
            </w:r>
          </w:p>
        </w:tc>
      </w:tr>
      <w:tr w:rsidR="00A94F08" w14:paraId="75AE6C44" w14:textId="77777777" w:rsidTr="00B80849">
        <w:trPr>
          <w:trHeight w:val="327"/>
        </w:trPr>
        <w:tc>
          <w:tcPr>
            <w:tcW w:w="3760" w:type="dxa"/>
          </w:tcPr>
          <w:p w14:paraId="6450C1F4" w14:textId="77777777" w:rsidR="00A94F08" w:rsidRPr="002F5F3A" w:rsidRDefault="00A94F08" w:rsidP="00DE60F8">
            <w:pPr>
              <w:pStyle w:val="aa"/>
              <w:ind w:right="20"/>
              <w:jc w:val="left"/>
            </w:pPr>
            <w:r w:rsidRPr="002F5F3A">
              <w:rPr>
                <w:b/>
                <w:bCs/>
              </w:rPr>
              <w:t xml:space="preserve">ip igmp snooping mrouter interface </w:t>
            </w:r>
            <w:r w:rsidRPr="002F5F3A">
              <w:rPr>
                <w:i/>
                <w:iCs/>
              </w:rPr>
              <w:t>IFNAME</w:t>
            </w:r>
          </w:p>
        </w:tc>
        <w:tc>
          <w:tcPr>
            <w:tcW w:w="5198" w:type="dxa"/>
          </w:tcPr>
          <w:p w14:paraId="092D975E" w14:textId="77777777" w:rsidR="00A94F08" w:rsidRPr="002F5F3A" w:rsidRDefault="00A94F08" w:rsidP="00DE60F8">
            <w:pPr>
              <w:pStyle w:val="aa"/>
              <w:ind w:right="20"/>
            </w:pPr>
            <w:r w:rsidRPr="002F5F3A">
              <w:t>Sets Mrouter port manually.</w:t>
            </w:r>
          </w:p>
          <w:p w14:paraId="3514AFF0" w14:textId="77777777" w:rsidR="00A94F08" w:rsidRPr="002F5F3A" w:rsidRDefault="00A94F08" w:rsidP="00DE60F8">
            <w:pPr>
              <w:pStyle w:val="aa"/>
              <w:ind w:right="20"/>
            </w:pPr>
            <w:r w:rsidRPr="002F5F3A">
              <w:t>IFNAME should be a Member-Port in VLAN.</w:t>
            </w:r>
          </w:p>
        </w:tc>
      </w:tr>
      <w:tr w:rsidR="00A94F08" w14:paraId="114A1E0B" w14:textId="77777777" w:rsidTr="00B80849">
        <w:trPr>
          <w:trHeight w:val="327"/>
        </w:trPr>
        <w:tc>
          <w:tcPr>
            <w:tcW w:w="3760" w:type="dxa"/>
          </w:tcPr>
          <w:p w14:paraId="3F7C63FD" w14:textId="77777777" w:rsidR="00A94F08" w:rsidRPr="002F5F3A" w:rsidRDefault="00A94F08" w:rsidP="00DE60F8">
            <w:pPr>
              <w:pStyle w:val="aa"/>
              <w:ind w:right="20"/>
              <w:jc w:val="left"/>
              <w:rPr>
                <w:b/>
                <w:bCs/>
              </w:rPr>
            </w:pPr>
            <w:r w:rsidRPr="002F5F3A">
              <w:rPr>
                <w:b/>
                <w:bCs/>
              </w:rPr>
              <w:t xml:space="preserve">no ip igmp snooping mrouter interface </w:t>
            </w:r>
            <w:r w:rsidRPr="002F5F3A">
              <w:rPr>
                <w:i/>
                <w:iCs/>
              </w:rPr>
              <w:t>IFNAME</w:t>
            </w:r>
          </w:p>
        </w:tc>
        <w:tc>
          <w:tcPr>
            <w:tcW w:w="5198" w:type="dxa"/>
          </w:tcPr>
          <w:p w14:paraId="2214C158" w14:textId="77777777" w:rsidR="00A94F08" w:rsidRPr="002F5F3A" w:rsidRDefault="00A94F08" w:rsidP="00DE60F8">
            <w:pPr>
              <w:pStyle w:val="aa"/>
              <w:ind w:right="20"/>
            </w:pPr>
            <w:r w:rsidRPr="002F5F3A">
              <w:t>Disables the Mrouter port of VLAN</w:t>
            </w:r>
          </w:p>
        </w:tc>
      </w:tr>
    </w:tbl>
    <w:p w14:paraId="636F5400"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7035CB23" w14:textId="77777777" w:rsidTr="00B80849">
        <w:tc>
          <w:tcPr>
            <w:tcW w:w="9068" w:type="dxa"/>
          </w:tcPr>
          <w:p w14:paraId="40F67332" w14:textId="77777777" w:rsidR="00A94F08" w:rsidRPr="006E424D" w:rsidRDefault="00A94F08" w:rsidP="00DE60F8">
            <w:pPr>
              <w:pStyle w:val="aa"/>
              <w:ind w:right="20"/>
              <w:rPr>
                <w:rFonts w:ascii="Courier New" w:hAnsi="Courier New" w:cs="Courier New"/>
              </w:rPr>
            </w:pPr>
          </w:p>
          <w:p w14:paraId="49AE0DEB"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3558D88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2C775297"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ip igm</w:t>
            </w:r>
            <w:r w:rsidR="00E00FBB">
              <w:rPr>
                <w:rFonts w:ascii="Courier New" w:hAnsi="Courier New" w:cs="Courier New"/>
                <w:b/>
                <w:bCs/>
                <w:kern w:val="0"/>
              </w:rPr>
              <w:t xml:space="preserve">p snooping mrouter </w:t>
            </w:r>
            <w:r w:rsidR="00E00FBB" w:rsidRPr="00552428">
              <w:rPr>
                <w:rFonts w:ascii="Courier New" w:hAnsi="Courier New" w:cs="Courier New"/>
                <w:b/>
                <w:bCs/>
                <w:kern w:val="0"/>
              </w:rPr>
              <w:t>interface gi7</w:t>
            </w:r>
            <w:r w:rsidRPr="00552428">
              <w:rPr>
                <w:rFonts w:ascii="Courier New" w:hAnsi="Courier New" w:cs="Courier New"/>
                <w:b/>
                <w:bCs/>
                <w:kern w:val="0"/>
              </w:rPr>
              <w:t>/2</w:t>
            </w:r>
          </w:p>
          <w:p w14:paraId="78A83063"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67553562" w14:textId="77777777"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snooping mrouter</w:t>
            </w:r>
          </w:p>
          <w:p w14:paraId="4AEDCE56" w14:textId="77777777"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VLAN    Interface:</w:t>
            </w:r>
          </w:p>
          <w:p w14:paraId="20119C00" w14:textId="77777777" w:rsidR="00A94F08" w:rsidRPr="006E424D" w:rsidRDefault="00A94F08" w:rsidP="00DE60F8">
            <w:pPr>
              <w:spacing w:after="180"/>
              <w:ind w:right="20"/>
              <w:rPr>
                <w:rFonts w:ascii="Courier New" w:hAnsi="Courier New" w:cs="Courier New"/>
                <w:kern w:val="0"/>
              </w:rPr>
            </w:pPr>
            <w:r w:rsidRPr="006E424D">
              <w:rPr>
                <w:rFonts w:ascii="Courier New" w:hAnsi="Courier New" w:cs="Courier New"/>
                <w:kern w:val="0"/>
              </w:rPr>
              <w:t xml:space="preserve">22      </w:t>
            </w:r>
            <w:r w:rsidR="00E00FBB" w:rsidRPr="00EC5045">
              <w:rPr>
                <w:rFonts w:ascii="Courier New" w:hAnsi="Courier New" w:cs="Courier New"/>
                <w:kern w:val="0"/>
              </w:rPr>
              <w:t>Giga7</w:t>
            </w:r>
            <w:r w:rsidRPr="00EC5045">
              <w:rPr>
                <w:rFonts w:ascii="Courier New" w:hAnsi="Courier New" w:cs="Courier New"/>
                <w:kern w:val="0"/>
              </w:rPr>
              <w:t>/2</w:t>
            </w:r>
          </w:p>
          <w:p w14:paraId="5E9A6EE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kern w:val="0"/>
              </w:rPr>
              <w:t>Router#</w:t>
            </w:r>
          </w:p>
          <w:p w14:paraId="659DC259" w14:textId="77777777" w:rsidR="00A94F08" w:rsidRPr="00B311A5" w:rsidRDefault="00A94F08" w:rsidP="00DE60F8">
            <w:pPr>
              <w:pStyle w:val="aa"/>
              <w:ind w:right="20"/>
              <w:rPr>
                <w:rFonts w:ascii="Courier New" w:hAnsi="Courier New" w:cs="Courier New"/>
                <w:b/>
                <w:bCs/>
              </w:rPr>
            </w:pPr>
          </w:p>
        </w:tc>
      </w:tr>
    </w:tbl>
    <w:p w14:paraId="5ABEF2C0" w14:textId="77777777" w:rsidR="00A94F08" w:rsidRDefault="00A94F08" w:rsidP="00DE60F8">
      <w:pPr>
        <w:pStyle w:val="4"/>
        <w:ind w:left="0" w:right="20"/>
      </w:pPr>
      <w:r>
        <w:rPr>
          <w:rFonts w:hint="eastAsia"/>
        </w:rPr>
        <w:t>IGMP Snooping Querier</w:t>
      </w:r>
    </w:p>
    <w:p w14:paraId="6A73A576" w14:textId="77777777" w:rsidR="00735495" w:rsidRDefault="009E4254" w:rsidP="00DE60F8">
      <w:pPr>
        <w:pStyle w:val="a3"/>
        <w:ind w:left="0" w:right="20"/>
      </w:pPr>
      <w:r>
        <w:rPr>
          <w:rStyle w:val="hps"/>
          <w:color w:val="222222"/>
        </w:rPr>
        <w:t>If you</w:t>
      </w:r>
      <w:r w:rsidR="006219F1">
        <w:t xml:space="preserve"> </w:t>
      </w:r>
      <w:r w:rsidR="006219F1">
        <w:rPr>
          <w:rStyle w:val="hps"/>
          <w:color w:val="222222"/>
        </w:rPr>
        <w:t>enable</w:t>
      </w:r>
      <w:r w:rsidR="006219F1">
        <w:t xml:space="preserve"> </w:t>
      </w:r>
      <w:r w:rsidR="006219F1">
        <w:rPr>
          <w:rStyle w:val="hps"/>
          <w:color w:val="222222"/>
        </w:rPr>
        <w:t>IGMP Snooping</w:t>
      </w:r>
      <w:r w:rsidR="006219F1">
        <w:t xml:space="preserve"> </w:t>
      </w:r>
      <w:r w:rsidR="006219F1">
        <w:rPr>
          <w:rStyle w:val="hps"/>
          <w:color w:val="222222"/>
        </w:rPr>
        <w:t>on</w:t>
      </w:r>
      <w:r w:rsidR="006219F1">
        <w:t xml:space="preserve"> </w:t>
      </w:r>
      <w:r w:rsidR="006219F1">
        <w:rPr>
          <w:rStyle w:val="hps"/>
          <w:color w:val="222222"/>
        </w:rPr>
        <w:t>a</w:t>
      </w:r>
      <w:r w:rsidR="006219F1">
        <w:t xml:space="preserve"> </w:t>
      </w:r>
      <w:r w:rsidR="006219F1">
        <w:rPr>
          <w:rStyle w:val="hps"/>
          <w:color w:val="222222"/>
        </w:rPr>
        <w:t>VLAN Interface</w:t>
      </w:r>
      <w:r w:rsidR="006219F1">
        <w:t>, the</w:t>
      </w:r>
      <w:r>
        <w:t>n</w:t>
      </w:r>
      <w:r w:rsidR="006219F1">
        <w:t xml:space="preserve"> </w:t>
      </w:r>
      <w:r>
        <w:rPr>
          <w:rStyle w:val="hps"/>
          <w:color w:val="222222"/>
        </w:rPr>
        <w:t>the VLAN Interface will behave as</w:t>
      </w:r>
      <w:r w:rsidR="006219F1">
        <w:t xml:space="preserve"> </w:t>
      </w:r>
      <w:r w:rsidR="006219F1">
        <w:rPr>
          <w:rStyle w:val="hps"/>
          <w:color w:val="222222"/>
        </w:rPr>
        <w:t>IGMP NON-Querier.</w:t>
      </w:r>
      <w:r w:rsidR="006219F1">
        <w:t xml:space="preserve"> </w:t>
      </w:r>
      <w:r>
        <w:t xml:space="preserve">To make the VLAN Interface behave as </w:t>
      </w:r>
      <w:r w:rsidR="006219F1">
        <w:rPr>
          <w:rStyle w:val="hps"/>
          <w:color w:val="222222"/>
        </w:rPr>
        <w:t>IGMP Querier</w:t>
      </w:r>
      <w:r>
        <w:rPr>
          <w:rStyle w:val="hps"/>
          <w:color w:val="222222"/>
        </w:rPr>
        <w:t>, you will need to</w:t>
      </w:r>
      <w:r w:rsidR="006219F1">
        <w:t xml:space="preserve"> </w:t>
      </w:r>
      <w:r w:rsidR="006219F1">
        <w:rPr>
          <w:rStyle w:val="hps"/>
          <w:color w:val="222222"/>
        </w:rPr>
        <w:t>enable</w:t>
      </w:r>
      <w:r w:rsidR="006219F1">
        <w:t xml:space="preserve"> </w:t>
      </w:r>
      <w:r w:rsidR="006219F1">
        <w:rPr>
          <w:rStyle w:val="hps"/>
          <w:color w:val="222222"/>
        </w:rPr>
        <w:t>the</w:t>
      </w:r>
      <w:r w:rsidR="006219F1">
        <w:t xml:space="preserve"> </w:t>
      </w:r>
      <w:r w:rsidR="006219F1">
        <w:rPr>
          <w:rStyle w:val="hps"/>
          <w:color w:val="222222"/>
        </w:rPr>
        <w:t>PIM-SM</w:t>
      </w:r>
      <w:r>
        <w:t>. However by using of</w:t>
      </w:r>
      <w:r w:rsidR="006219F1">
        <w:t xml:space="preserve"> IGMP Snooping Querier </w:t>
      </w:r>
      <w:r w:rsidR="006219F1">
        <w:rPr>
          <w:rStyle w:val="hps"/>
          <w:color w:val="222222"/>
        </w:rPr>
        <w:t>functionality</w:t>
      </w:r>
      <w:r>
        <w:rPr>
          <w:rStyle w:val="hps"/>
          <w:color w:val="222222"/>
        </w:rPr>
        <w:t xml:space="preserve"> you can have the</w:t>
      </w:r>
      <w:r w:rsidR="006219F1">
        <w:t xml:space="preserve"> </w:t>
      </w:r>
      <w:r>
        <w:rPr>
          <w:rStyle w:val="hps"/>
          <w:color w:val="222222"/>
        </w:rPr>
        <w:t>VLAN Interface</w:t>
      </w:r>
      <w:r>
        <w:t xml:space="preserve"> </w:t>
      </w:r>
      <w:r>
        <w:rPr>
          <w:rStyle w:val="hps"/>
          <w:color w:val="222222"/>
        </w:rPr>
        <w:t>operate as and</w:t>
      </w:r>
      <w:r>
        <w:t xml:space="preserve"> </w:t>
      </w:r>
      <w:r>
        <w:rPr>
          <w:rStyle w:val="hps"/>
          <w:color w:val="222222"/>
        </w:rPr>
        <w:t xml:space="preserve">IGMP Querier </w:t>
      </w:r>
      <w:r w:rsidR="006219F1">
        <w:rPr>
          <w:rStyle w:val="hps"/>
          <w:color w:val="222222"/>
        </w:rPr>
        <w:t>without</w:t>
      </w:r>
      <w:r w:rsidR="006219F1">
        <w:t xml:space="preserve"> </w:t>
      </w:r>
      <w:r w:rsidR="006219F1">
        <w:rPr>
          <w:rStyle w:val="hps"/>
          <w:color w:val="222222"/>
        </w:rPr>
        <w:t>activation of</w:t>
      </w:r>
      <w:r w:rsidR="006219F1">
        <w:t xml:space="preserve"> </w:t>
      </w:r>
      <w:r w:rsidR="006219F1">
        <w:rPr>
          <w:rStyle w:val="hps"/>
          <w:color w:val="222222"/>
        </w:rPr>
        <w:t>the</w:t>
      </w:r>
      <w:r w:rsidR="006219F1">
        <w:t xml:space="preserve"> </w:t>
      </w:r>
      <w:r w:rsidR="006219F1">
        <w:rPr>
          <w:rStyle w:val="hps"/>
          <w:color w:val="222222"/>
        </w:rPr>
        <w:t>PIM-SM</w:t>
      </w:r>
      <w:r w:rsidR="006219F1">
        <w:t>.</w:t>
      </w:r>
      <w:r w:rsidR="00735495">
        <w:t xml:space="preserve"> </w:t>
      </w:r>
      <w:r>
        <w:rPr>
          <w:rStyle w:val="hps"/>
          <w:color w:val="222222"/>
        </w:rPr>
        <w:t xml:space="preserve">When using the </w:t>
      </w:r>
      <w:r w:rsidR="006219F1">
        <w:rPr>
          <w:rStyle w:val="hps"/>
          <w:color w:val="222222"/>
        </w:rPr>
        <w:t>IGMP Snooping Querier</w:t>
      </w:r>
      <w:r w:rsidR="006219F1">
        <w:t xml:space="preserve"> </w:t>
      </w:r>
      <w:r w:rsidR="006219F1">
        <w:rPr>
          <w:rStyle w:val="hps"/>
          <w:color w:val="222222"/>
        </w:rPr>
        <w:t>feature</w:t>
      </w:r>
      <w:r>
        <w:rPr>
          <w:rStyle w:val="hps"/>
          <w:color w:val="222222"/>
        </w:rPr>
        <w:t xml:space="preserve">, you should </w:t>
      </w:r>
      <w:r w:rsidR="00735495">
        <w:rPr>
          <w:rStyle w:val="hps"/>
          <w:color w:val="222222"/>
        </w:rPr>
        <w:t>set</w:t>
      </w:r>
      <w:r w:rsidR="00735495">
        <w:t xml:space="preserve"> </w:t>
      </w:r>
      <w:r w:rsidR="00735495">
        <w:rPr>
          <w:rStyle w:val="hps"/>
          <w:color w:val="222222"/>
        </w:rPr>
        <w:t>manually the</w:t>
      </w:r>
      <w:r w:rsidR="00735495">
        <w:t xml:space="preserve"> </w:t>
      </w:r>
      <w:r w:rsidR="00735495">
        <w:rPr>
          <w:rStyle w:val="hps"/>
          <w:color w:val="222222"/>
        </w:rPr>
        <w:t>mrouter port</w:t>
      </w:r>
      <w:r w:rsidR="00735495">
        <w:t xml:space="preserve"> </w:t>
      </w:r>
      <w:r w:rsidR="006219F1">
        <w:rPr>
          <w:rStyle w:val="hps"/>
          <w:color w:val="222222"/>
        </w:rPr>
        <w:t>in order to</w:t>
      </w:r>
      <w:r w:rsidR="006219F1">
        <w:t xml:space="preserve"> </w:t>
      </w:r>
      <w:r w:rsidR="006219F1">
        <w:rPr>
          <w:rStyle w:val="hps"/>
          <w:color w:val="222222"/>
        </w:rPr>
        <w:t>avoid the</w:t>
      </w:r>
      <w:r w:rsidR="006219F1">
        <w:t xml:space="preserve"> </w:t>
      </w:r>
      <w:r w:rsidR="006219F1">
        <w:rPr>
          <w:rStyle w:val="hps"/>
          <w:color w:val="222222"/>
        </w:rPr>
        <w:t>IGMP Query</w:t>
      </w:r>
      <w:r w:rsidR="00735495">
        <w:rPr>
          <w:rStyle w:val="hps"/>
          <w:color w:val="222222"/>
        </w:rPr>
        <w:t xml:space="preserve"> which might be transferred to upper layer equipment</w:t>
      </w:r>
      <w:r w:rsidR="00735495">
        <w:t xml:space="preserve">. </w:t>
      </w:r>
    </w:p>
    <w:p w14:paraId="719F876A" w14:textId="77777777" w:rsidR="006219F1" w:rsidRPr="00373CEA" w:rsidRDefault="006219F1" w:rsidP="00DE60F8">
      <w:pPr>
        <w:pStyle w:val="a3"/>
        <w:ind w:left="0" w:right="20"/>
      </w:pPr>
      <w:r>
        <w:rPr>
          <w:rStyle w:val="hps"/>
          <w:color w:val="222222"/>
        </w:rPr>
        <w:t>To set the</w:t>
      </w:r>
      <w:r>
        <w:t xml:space="preserve"> </w:t>
      </w:r>
      <w:r>
        <w:rPr>
          <w:rStyle w:val="hps"/>
          <w:color w:val="222222"/>
        </w:rPr>
        <w:t>IGMP Snooping Query</w:t>
      </w:r>
      <w:r>
        <w:t xml:space="preserve"> </w:t>
      </w:r>
      <w:r>
        <w:rPr>
          <w:rStyle w:val="hps"/>
          <w:color w:val="222222"/>
        </w:rPr>
        <w:t>feature</w:t>
      </w:r>
      <w:r>
        <w:t xml:space="preserve"> </w:t>
      </w:r>
      <w:r>
        <w:rPr>
          <w:rStyle w:val="hps"/>
          <w:color w:val="222222"/>
        </w:rPr>
        <w:t>the following command</w:t>
      </w:r>
      <w:r w:rsidR="00735495">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14:paraId="101AEEC3" w14:textId="77777777" w:rsidR="00A94F08" w:rsidRPr="001C24CD" w:rsidRDefault="000B7D52" w:rsidP="00DE60F8">
      <w:pPr>
        <w:pStyle w:val="afffff3"/>
        <w:ind w:left="0" w:right="20"/>
        <w:rPr>
          <w:rFonts w:cs="Times New Roman"/>
          <w:kern w:val="0"/>
        </w:rPr>
      </w:pPr>
      <w:bookmarkStart w:id="2121" w:name="_Toc259454323"/>
      <w:bookmarkStart w:id="2122" w:name="_Toc391575262"/>
      <w:r>
        <w:t xml:space="preserve">Table </w:t>
      </w:r>
      <w:r w:rsidR="005832B8">
        <w:fldChar w:fldCharType="begin"/>
      </w:r>
      <w:r w:rsidR="00092D8C">
        <w:instrText xml:space="preserve"> SEQ Table \* ARABIC </w:instrText>
      </w:r>
      <w:r w:rsidR="005832B8">
        <w:fldChar w:fldCharType="separate"/>
      </w:r>
      <w:r w:rsidR="00EC5045">
        <w:rPr>
          <w:noProof/>
        </w:rPr>
        <w:t>120</w:t>
      </w:r>
      <w:r w:rsidR="005832B8">
        <w:rPr>
          <w:noProof/>
        </w:rPr>
        <w:fldChar w:fldCharType="end"/>
      </w:r>
      <w:r>
        <w:rPr>
          <w:rFonts w:hint="eastAsia"/>
        </w:rPr>
        <w:t xml:space="preserve"> </w:t>
      </w:r>
      <w:r>
        <w:rPr>
          <w:rFonts w:cs="Times New Roman" w:hint="eastAsia"/>
          <w:kern w:val="0"/>
        </w:rPr>
        <w:t>IGMP Snooping Querier</w:t>
      </w:r>
      <w:bookmarkEnd w:id="2121"/>
      <w:bookmarkEnd w:id="2122"/>
    </w:p>
    <w:tbl>
      <w:tblPr>
        <w:tblStyle w:val="CLIWide"/>
        <w:tblW w:w="0" w:type="auto"/>
        <w:tblLook w:val="01E0" w:firstRow="1" w:lastRow="1" w:firstColumn="1" w:lastColumn="1" w:noHBand="0" w:noVBand="0"/>
      </w:tblPr>
      <w:tblGrid>
        <w:gridCol w:w="3352"/>
        <w:gridCol w:w="4580"/>
      </w:tblGrid>
      <w:tr w:rsidR="00A94F08"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Default="00BB7669" w:rsidP="00DE60F8">
            <w:pPr>
              <w:pStyle w:val="ab"/>
              <w:ind w:right="20"/>
              <w:rPr>
                <w:rFonts w:cs="Times New Roman"/>
              </w:rPr>
            </w:pPr>
            <w:r>
              <w:rPr>
                <w:rFonts w:cs="굴림체" w:hint="eastAsia"/>
              </w:rPr>
              <w:t>Command</w:t>
            </w:r>
          </w:p>
        </w:tc>
        <w:tc>
          <w:tcPr>
            <w:tcW w:w="5198" w:type="dxa"/>
          </w:tcPr>
          <w:p w14:paraId="4D1F391D" w14:textId="77777777" w:rsidR="00A94F08" w:rsidRDefault="00BB7669" w:rsidP="00DE60F8">
            <w:pPr>
              <w:pStyle w:val="ab"/>
              <w:ind w:right="20"/>
              <w:rPr>
                <w:rFonts w:cs="Times New Roman"/>
              </w:rPr>
            </w:pPr>
            <w:r>
              <w:rPr>
                <w:rFonts w:cs="굴림체" w:hint="eastAsia"/>
              </w:rPr>
              <w:t>Description</w:t>
            </w:r>
          </w:p>
        </w:tc>
      </w:tr>
      <w:tr w:rsidR="00A94F08" w14:paraId="2AAEE417" w14:textId="77777777" w:rsidTr="00B80849">
        <w:trPr>
          <w:trHeight w:val="327"/>
        </w:trPr>
        <w:tc>
          <w:tcPr>
            <w:tcW w:w="3760" w:type="dxa"/>
          </w:tcPr>
          <w:p w14:paraId="1DCCB1A8" w14:textId="77777777" w:rsidR="00A94F08" w:rsidRDefault="00A94F08" w:rsidP="00DE60F8">
            <w:pPr>
              <w:pStyle w:val="aa"/>
              <w:ind w:right="20"/>
              <w:rPr>
                <w:rFonts w:cs="Times New Roman"/>
              </w:rPr>
            </w:pPr>
            <w:r>
              <w:rPr>
                <w:b/>
                <w:bCs/>
              </w:rPr>
              <w:t xml:space="preserve">ip igmp snooping </w:t>
            </w:r>
            <w:r>
              <w:rPr>
                <w:rFonts w:hint="eastAsia"/>
                <w:b/>
                <w:bCs/>
              </w:rPr>
              <w:t>querier</w:t>
            </w:r>
          </w:p>
        </w:tc>
        <w:tc>
          <w:tcPr>
            <w:tcW w:w="5198" w:type="dxa"/>
          </w:tcPr>
          <w:p w14:paraId="50C82E8E" w14:textId="77777777" w:rsidR="00A94F08" w:rsidRDefault="00735495" w:rsidP="00DE60F8">
            <w:pPr>
              <w:pStyle w:val="aa"/>
              <w:ind w:right="20"/>
            </w:pPr>
            <w:r>
              <w:t xml:space="preserve">Set </w:t>
            </w:r>
            <w:r w:rsidR="00A94F08">
              <w:rPr>
                <w:rFonts w:hint="eastAsia"/>
              </w:rPr>
              <w:t>snooping querier</w:t>
            </w:r>
            <w:r>
              <w:rPr>
                <w:rFonts w:cs="굴림체" w:hint="eastAsia"/>
              </w:rPr>
              <w:t xml:space="preserve"> </w:t>
            </w:r>
            <w:r>
              <w:rPr>
                <w:rFonts w:cs="굴림체"/>
              </w:rPr>
              <w:t>for the VLAN</w:t>
            </w:r>
            <w:r w:rsidR="00A94F08">
              <w:t xml:space="preserve">. </w:t>
            </w:r>
          </w:p>
        </w:tc>
      </w:tr>
      <w:tr w:rsidR="00A94F08" w14:paraId="1C1C8B00" w14:textId="77777777" w:rsidTr="00B80849">
        <w:trPr>
          <w:trHeight w:val="327"/>
        </w:trPr>
        <w:tc>
          <w:tcPr>
            <w:tcW w:w="3760" w:type="dxa"/>
          </w:tcPr>
          <w:p w14:paraId="12710C6B" w14:textId="77777777" w:rsidR="00A94F08" w:rsidRDefault="00A94F08" w:rsidP="00DE60F8">
            <w:pPr>
              <w:pStyle w:val="aa"/>
              <w:ind w:right="20"/>
              <w:rPr>
                <w:rFonts w:cs="Times New Roman"/>
                <w:b/>
                <w:bCs/>
              </w:rPr>
            </w:pPr>
            <w:r>
              <w:rPr>
                <w:b/>
                <w:bCs/>
              </w:rPr>
              <w:t xml:space="preserve">no ip igmp snooping </w:t>
            </w:r>
            <w:r>
              <w:rPr>
                <w:rFonts w:hint="eastAsia"/>
                <w:b/>
                <w:bCs/>
              </w:rPr>
              <w:t>querier</w:t>
            </w:r>
          </w:p>
        </w:tc>
        <w:tc>
          <w:tcPr>
            <w:tcW w:w="5198" w:type="dxa"/>
          </w:tcPr>
          <w:p w14:paraId="15F611FB" w14:textId="77777777" w:rsidR="00735495" w:rsidRDefault="00735495" w:rsidP="00DE60F8">
            <w:pPr>
              <w:pStyle w:val="aa"/>
              <w:ind w:right="20"/>
            </w:pPr>
            <w:r>
              <w:t xml:space="preserve">Remove the set </w:t>
            </w:r>
            <w:r>
              <w:rPr>
                <w:rFonts w:hint="eastAsia"/>
              </w:rPr>
              <w:t>snooping querier</w:t>
            </w:r>
            <w:r>
              <w:rPr>
                <w:rFonts w:cs="굴림체" w:hint="eastAsia"/>
              </w:rPr>
              <w:t xml:space="preserve"> </w:t>
            </w:r>
            <w:r>
              <w:rPr>
                <w:rFonts w:cs="굴림체"/>
              </w:rPr>
              <w:t>for the VLAN</w:t>
            </w:r>
            <w:r>
              <w:t>.</w:t>
            </w:r>
          </w:p>
        </w:tc>
      </w:tr>
    </w:tbl>
    <w:p w14:paraId="0E0D370D"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6F69581C" w14:textId="77777777" w:rsidTr="00B80849">
        <w:tc>
          <w:tcPr>
            <w:tcW w:w="9068" w:type="dxa"/>
          </w:tcPr>
          <w:p w14:paraId="2C059C1B" w14:textId="77777777" w:rsidR="00A94F08" w:rsidRPr="006E424D" w:rsidRDefault="00A94F08" w:rsidP="00DE60F8">
            <w:pPr>
              <w:pStyle w:val="aa"/>
              <w:ind w:right="20"/>
              <w:rPr>
                <w:rFonts w:ascii="Courier New" w:hAnsi="Courier New" w:cs="Courier New"/>
              </w:rPr>
            </w:pPr>
          </w:p>
          <w:p w14:paraId="6E427BFE"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079BA45B" w14:textId="77777777" w:rsidR="00A94F08" w:rsidRPr="00EC504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78FCEBE1" w14:textId="77777777" w:rsidR="00A94F08" w:rsidRPr="00EC5045" w:rsidRDefault="00A94F08" w:rsidP="00DE60F8">
            <w:pPr>
              <w:pStyle w:val="aa"/>
              <w:tabs>
                <w:tab w:val="left" w:pos="6630"/>
              </w:tabs>
              <w:ind w:right="20"/>
              <w:jc w:val="both"/>
              <w:rPr>
                <w:rFonts w:ascii="Courier New" w:hAnsi="Courier New" w:cs="Courier New"/>
                <w:b/>
                <w:bCs/>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w:t>
            </w:r>
            <w:r w:rsidR="00E00FBB" w:rsidRPr="00EC5045">
              <w:rPr>
                <w:rFonts w:ascii="Courier New" w:hAnsi="Courier New" w:cs="Courier New"/>
                <w:b/>
                <w:bCs/>
                <w:kern w:val="0"/>
              </w:rPr>
              <w:t>p snooping mrouter interface gi7</w:t>
            </w:r>
            <w:r w:rsidRPr="00EC5045">
              <w:rPr>
                <w:rFonts w:ascii="Courier New" w:hAnsi="Courier New" w:cs="Courier New"/>
                <w:b/>
                <w:bCs/>
                <w:kern w:val="0"/>
              </w:rPr>
              <w:t>/2</w:t>
            </w:r>
          </w:p>
          <w:p w14:paraId="19F2191E" w14:textId="77777777" w:rsidR="00A94F08" w:rsidRPr="00EC5045" w:rsidRDefault="00A94F08" w:rsidP="00DE60F8">
            <w:pPr>
              <w:pStyle w:val="aa"/>
              <w:ind w:right="20"/>
              <w:jc w:val="both"/>
              <w:rPr>
                <w:rFonts w:ascii="Courier New" w:hAnsi="Courier New" w:cs="Courier New"/>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igmp snooping querier</w:t>
            </w:r>
          </w:p>
          <w:p w14:paraId="77BA4978"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40A17BED"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14:paraId="0E1C0C57"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651225E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14:paraId="04449631"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14:paraId="56427AAA"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14:paraId="4F68B3AF"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14:paraId="7EC217F0"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14:paraId="771D4A7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14:paraId="39BDE5C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14:paraId="452518ED"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14:paraId="3B3A0BD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3CE45B52"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1F901F13"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7704DDE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0C234D3"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5713BD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14:paraId="6410D7D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14:paraId="7534D979" w14:textId="77777777" w:rsidR="00A94F08" w:rsidRPr="006E424D" w:rsidRDefault="00A94F08" w:rsidP="00DE60F8">
            <w:pPr>
              <w:pStyle w:val="aa"/>
              <w:ind w:right="20"/>
              <w:jc w:val="both"/>
              <w:rPr>
                <w:rFonts w:ascii="Courier New" w:hAnsi="Courier New" w:cs="Courier New"/>
                <w:b/>
                <w:bCs/>
                <w:kern w:val="0"/>
              </w:rPr>
            </w:pPr>
            <w:r w:rsidRPr="006E424D">
              <w:rPr>
                <w:rFonts w:ascii="Courier New" w:hAnsi="Courier New" w:cs="Courier New"/>
                <w:kern w:val="0"/>
              </w:rPr>
              <w:t xml:space="preserve">  </w:t>
            </w:r>
            <w:r w:rsidRPr="006E424D">
              <w:rPr>
                <w:rFonts w:ascii="Courier New" w:hAnsi="Courier New" w:cs="Courier New"/>
                <w:b/>
                <w:bCs/>
                <w:kern w:val="0"/>
              </w:rPr>
              <w:t>IGMP Snooping querier is enabled</w:t>
            </w:r>
          </w:p>
          <w:p w14:paraId="0787E1A9"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14:paraId="02E8B6B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34B52A7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252A2D36" w14:textId="77777777" w:rsidR="00A94F08" w:rsidRPr="006E424D" w:rsidRDefault="00A94F08" w:rsidP="00DE60F8">
            <w:pPr>
              <w:pStyle w:val="aa"/>
              <w:ind w:right="20"/>
              <w:jc w:val="both"/>
              <w:rPr>
                <w:rFonts w:ascii="Courier New" w:hAnsi="Courier New" w:cs="Courier New"/>
                <w:kern w:val="0"/>
              </w:rPr>
            </w:pPr>
          </w:p>
          <w:p w14:paraId="5E153A45" w14:textId="77777777"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tc>
      </w:tr>
    </w:tbl>
    <w:p w14:paraId="37660B5B" w14:textId="77777777" w:rsidR="00A94F08" w:rsidRDefault="00A94F08" w:rsidP="00DE60F8">
      <w:pPr>
        <w:pStyle w:val="aa"/>
        <w:ind w:right="20"/>
        <w:rPr>
          <w:rFonts w:cs="Times New Roman"/>
          <w:kern w:val="0"/>
        </w:rPr>
      </w:pPr>
    </w:p>
    <w:p w14:paraId="60CE6C29" w14:textId="77777777" w:rsidR="00A94F08" w:rsidRDefault="00A94F08" w:rsidP="00DE60F8">
      <w:pPr>
        <w:pStyle w:val="4"/>
        <w:ind w:left="0" w:right="20"/>
      </w:pPr>
      <w:bookmarkStart w:id="2123" w:name="_Toc363228499"/>
      <w:r>
        <w:rPr>
          <w:rFonts w:hint="eastAsia"/>
        </w:rPr>
        <w:t>IGMP Snooping Last-Member-Query</w:t>
      </w:r>
      <w:bookmarkEnd w:id="2123"/>
    </w:p>
    <w:p w14:paraId="6A185362" w14:textId="77777777" w:rsidR="00AF0D31" w:rsidRDefault="00320293" w:rsidP="00DE60F8">
      <w:pPr>
        <w:pStyle w:val="a3"/>
        <w:ind w:left="0" w:right="20"/>
        <w:rPr>
          <w:rStyle w:val="hps"/>
          <w:color w:val="222222"/>
        </w:rPr>
      </w:pPr>
      <w:r>
        <w:rPr>
          <w:rStyle w:val="hps"/>
          <w:color w:val="222222"/>
        </w:rPr>
        <w:t>If you</w:t>
      </w:r>
      <w:r w:rsidR="00735495">
        <w:t xml:space="preserve"> </w:t>
      </w:r>
      <w:r w:rsidR="00735495">
        <w:rPr>
          <w:rStyle w:val="hps"/>
          <w:color w:val="222222"/>
        </w:rPr>
        <w:t>enable</w:t>
      </w:r>
      <w:r w:rsidR="00735495">
        <w:t xml:space="preserve"> </w:t>
      </w:r>
      <w:r w:rsidR="00735495">
        <w:rPr>
          <w:rStyle w:val="hps"/>
          <w:color w:val="222222"/>
        </w:rPr>
        <w:t>IGMP Snooping</w:t>
      </w:r>
      <w:r w:rsidR="00735495">
        <w:t xml:space="preserve"> </w:t>
      </w:r>
      <w:r w:rsidR="00735495">
        <w:rPr>
          <w:rStyle w:val="hps"/>
          <w:color w:val="222222"/>
        </w:rPr>
        <w:t>on</w:t>
      </w:r>
      <w:r w:rsidR="00735495">
        <w:t xml:space="preserve"> </w:t>
      </w:r>
      <w:r w:rsidR="00735495">
        <w:rPr>
          <w:rStyle w:val="hps"/>
          <w:color w:val="222222"/>
        </w:rPr>
        <w:t>a</w:t>
      </w:r>
      <w:r w:rsidR="00735495">
        <w:t xml:space="preserve"> </w:t>
      </w:r>
      <w:r w:rsidR="00735495">
        <w:rPr>
          <w:rStyle w:val="hps"/>
          <w:color w:val="222222"/>
        </w:rPr>
        <w:t>VLAN Interface</w:t>
      </w:r>
      <w:r w:rsidR="00735495">
        <w:t xml:space="preserve">, Last-Member-Query </w:t>
      </w:r>
      <w:r w:rsidR="007B0D3C">
        <w:rPr>
          <w:rStyle w:val="hps"/>
          <w:color w:val="222222"/>
        </w:rPr>
        <w:t>is set to</w:t>
      </w:r>
      <w:r w:rsidR="00735495">
        <w:t xml:space="preserve"> </w:t>
      </w:r>
      <w:r w:rsidR="00735495">
        <w:rPr>
          <w:rStyle w:val="hps"/>
          <w:color w:val="222222"/>
        </w:rPr>
        <w:t>enable</w:t>
      </w:r>
      <w:r w:rsidR="00735495">
        <w:t xml:space="preserve"> </w:t>
      </w:r>
      <w:r w:rsidR="00735495">
        <w:rPr>
          <w:rStyle w:val="hps"/>
          <w:color w:val="222222"/>
        </w:rPr>
        <w:t>by default</w:t>
      </w:r>
      <w:r w:rsidR="007B0D3C">
        <w:rPr>
          <w:rStyle w:val="hps"/>
          <w:color w:val="222222"/>
        </w:rPr>
        <w:t>. A</w:t>
      </w:r>
      <w:r w:rsidR="00735495">
        <w:rPr>
          <w:rStyle w:val="hps"/>
          <w:color w:val="222222"/>
        </w:rPr>
        <w:t>nd</w:t>
      </w:r>
      <w:r w:rsidR="00735495">
        <w:t xml:space="preserve">, IGMP Snooping </w:t>
      </w:r>
      <w:r w:rsidR="007B0D3C">
        <w:t xml:space="preserve">will transfer </w:t>
      </w:r>
      <w:r w:rsidR="007B0D3C">
        <w:rPr>
          <w:rStyle w:val="hps"/>
          <w:color w:val="222222"/>
        </w:rPr>
        <w:t>Group Specific Query</w:t>
      </w:r>
      <w:r w:rsidR="007B0D3C">
        <w:t xml:space="preserve"> </w:t>
      </w:r>
      <w:r w:rsidR="00735495">
        <w:rPr>
          <w:rStyle w:val="hps"/>
          <w:color w:val="222222"/>
        </w:rPr>
        <w:t>only if</w:t>
      </w:r>
      <w:r w:rsidR="00735495">
        <w:t xml:space="preserve"> </w:t>
      </w:r>
      <w:r w:rsidR="00735495">
        <w:rPr>
          <w:rStyle w:val="hps"/>
          <w:color w:val="222222"/>
        </w:rPr>
        <w:t>the</w:t>
      </w:r>
      <w:r w:rsidR="00735495">
        <w:t xml:space="preserve"> </w:t>
      </w:r>
      <w:r w:rsidR="00735495">
        <w:rPr>
          <w:rStyle w:val="hps"/>
          <w:color w:val="222222"/>
        </w:rPr>
        <w:t>Last Member</w:t>
      </w:r>
      <w:r w:rsidR="00735495">
        <w:t xml:space="preserve"> </w:t>
      </w:r>
      <w:r w:rsidR="00735495">
        <w:rPr>
          <w:rStyle w:val="hps"/>
          <w:color w:val="222222"/>
        </w:rPr>
        <w:t>Leave</w:t>
      </w:r>
      <w:r w:rsidR="007B0D3C">
        <w:rPr>
          <w:rStyle w:val="hps"/>
          <w:color w:val="222222"/>
        </w:rPr>
        <w:t>. If</w:t>
      </w:r>
      <w:r w:rsidR="00735495">
        <w:t xml:space="preserve"> </w:t>
      </w:r>
      <w:r w:rsidR="00735495">
        <w:rPr>
          <w:rStyle w:val="hps"/>
          <w:color w:val="222222"/>
        </w:rPr>
        <w:t>Last-Member-Query</w:t>
      </w:r>
      <w:r w:rsidR="00735495">
        <w:t xml:space="preserve"> </w:t>
      </w:r>
      <w:r w:rsidR="007B0D3C">
        <w:rPr>
          <w:rStyle w:val="hps"/>
          <w:color w:val="222222"/>
        </w:rPr>
        <w:t>is set to</w:t>
      </w:r>
      <w:r w:rsidR="00735495">
        <w:t xml:space="preserve"> </w:t>
      </w:r>
      <w:r w:rsidR="00735495">
        <w:rPr>
          <w:rStyle w:val="hps"/>
          <w:color w:val="222222"/>
        </w:rPr>
        <w:t>disable</w:t>
      </w:r>
      <w:r w:rsidR="00735495">
        <w:t xml:space="preserve"> </w:t>
      </w:r>
      <w:r w:rsidR="007B0D3C">
        <w:t xml:space="preserve">then </w:t>
      </w:r>
      <w:r w:rsidR="00735495">
        <w:rPr>
          <w:rStyle w:val="hps"/>
          <w:color w:val="222222"/>
        </w:rPr>
        <w:t>Group Specific Query</w:t>
      </w:r>
      <w:r w:rsidR="00735495">
        <w:t xml:space="preserve"> </w:t>
      </w:r>
      <w:r w:rsidR="00AF0D31">
        <w:rPr>
          <w:rStyle w:val="hps"/>
          <w:color w:val="222222"/>
        </w:rPr>
        <w:t>is sent</w:t>
      </w:r>
      <w:r w:rsidR="00735495">
        <w:t xml:space="preserve"> </w:t>
      </w:r>
      <w:r w:rsidR="00735495">
        <w:rPr>
          <w:rStyle w:val="hps"/>
          <w:color w:val="222222"/>
        </w:rPr>
        <w:t>whenever</w:t>
      </w:r>
      <w:r w:rsidR="007B0D3C" w:rsidRPr="007B0D3C">
        <w:rPr>
          <w:rStyle w:val="hps"/>
          <w:color w:val="222222"/>
        </w:rPr>
        <w:t xml:space="preserve"> </w:t>
      </w:r>
      <w:r w:rsidR="007B0D3C">
        <w:rPr>
          <w:rStyle w:val="hps"/>
          <w:color w:val="222222"/>
        </w:rPr>
        <w:t>all of the</w:t>
      </w:r>
      <w:r w:rsidR="007B0D3C">
        <w:t xml:space="preserve"> </w:t>
      </w:r>
      <w:r w:rsidR="007B0D3C">
        <w:rPr>
          <w:rStyle w:val="hps"/>
          <w:color w:val="222222"/>
        </w:rPr>
        <w:t>Member</w:t>
      </w:r>
      <w:r w:rsidR="007B0D3C">
        <w:t xml:space="preserve"> </w:t>
      </w:r>
      <w:r w:rsidR="00AF0D31">
        <w:t>l</w:t>
      </w:r>
      <w:r w:rsidR="007B0D3C">
        <w:rPr>
          <w:rStyle w:val="hps"/>
          <w:color w:val="222222"/>
        </w:rPr>
        <w:t>eave</w:t>
      </w:r>
      <w:r w:rsidR="00AF0D31">
        <w:t xml:space="preserve">. </w:t>
      </w:r>
    </w:p>
    <w:p w14:paraId="4243C56C" w14:textId="77777777" w:rsidR="00735495" w:rsidRPr="00373CEA" w:rsidRDefault="00735495" w:rsidP="00DE60F8">
      <w:pPr>
        <w:pStyle w:val="a3"/>
        <w:ind w:left="0" w:right="20"/>
      </w:pPr>
      <w:r>
        <w:rPr>
          <w:rStyle w:val="hps"/>
          <w:color w:val="222222"/>
        </w:rPr>
        <w:t>To</w:t>
      </w:r>
      <w:r>
        <w:t xml:space="preserve"> </w:t>
      </w:r>
      <w:r>
        <w:rPr>
          <w:rStyle w:val="hps"/>
          <w:color w:val="222222"/>
        </w:rPr>
        <w:t>enable this feature,</w:t>
      </w:r>
      <w:r>
        <w:t xml:space="preserve"> </w:t>
      </w:r>
      <w:r>
        <w:rPr>
          <w:rStyle w:val="hps"/>
          <w:color w:val="222222"/>
        </w:rPr>
        <w:t>the following commands</w:t>
      </w:r>
      <w:r w:rsidR="00AF0D31">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14:paraId="3CF98C83" w14:textId="77777777" w:rsidR="000B7D52" w:rsidRPr="00EF0589" w:rsidRDefault="000B7D52" w:rsidP="00DE60F8">
      <w:pPr>
        <w:pStyle w:val="afffff3"/>
        <w:ind w:left="0" w:right="20"/>
        <w:rPr>
          <w:rFonts w:cs="Times New Roman"/>
          <w:kern w:val="0"/>
        </w:rPr>
      </w:pPr>
      <w:bookmarkStart w:id="2124" w:name="_Toc391575263"/>
      <w:r>
        <w:t xml:space="preserve">Table </w:t>
      </w:r>
      <w:r w:rsidR="005832B8">
        <w:fldChar w:fldCharType="begin"/>
      </w:r>
      <w:r w:rsidR="00092D8C">
        <w:instrText xml:space="preserve"> SEQ Table \* ARABIC </w:instrText>
      </w:r>
      <w:r w:rsidR="005832B8">
        <w:fldChar w:fldCharType="separate"/>
      </w:r>
      <w:r w:rsidR="00EC5045">
        <w:rPr>
          <w:noProof/>
        </w:rPr>
        <w:t>121</w:t>
      </w:r>
      <w:r w:rsidR="005832B8">
        <w:rPr>
          <w:noProof/>
        </w:rPr>
        <w:fldChar w:fldCharType="end"/>
      </w:r>
      <w:r w:rsidR="00EC5045">
        <w:rPr>
          <w:noProof/>
        </w:rPr>
        <w:t xml:space="preserve"> </w:t>
      </w:r>
      <w:r>
        <w:rPr>
          <w:rFonts w:cs="Times New Roman" w:hint="eastAsia"/>
          <w:kern w:val="0"/>
        </w:rPr>
        <w:t>IGMP Snooping Last-Member-Query</w:t>
      </w:r>
      <w:bookmarkEnd w:id="2124"/>
    </w:p>
    <w:tbl>
      <w:tblPr>
        <w:tblStyle w:val="CLIWide"/>
        <w:tblW w:w="0" w:type="auto"/>
        <w:tblLook w:val="01E0" w:firstRow="1" w:lastRow="1" w:firstColumn="1" w:lastColumn="1" w:noHBand="0" w:noVBand="0"/>
      </w:tblPr>
      <w:tblGrid>
        <w:gridCol w:w="3357"/>
        <w:gridCol w:w="4575"/>
      </w:tblGrid>
      <w:tr w:rsidR="00A94F08"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Default="00BB7669" w:rsidP="00DE60F8">
            <w:pPr>
              <w:pStyle w:val="ab"/>
              <w:ind w:right="20"/>
              <w:rPr>
                <w:rFonts w:cs="Times New Roman"/>
              </w:rPr>
            </w:pPr>
            <w:r>
              <w:rPr>
                <w:rFonts w:cs="굴림체" w:hint="eastAsia"/>
              </w:rPr>
              <w:t>Command</w:t>
            </w:r>
          </w:p>
        </w:tc>
        <w:tc>
          <w:tcPr>
            <w:tcW w:w="4810" w:type="dxa"/>
          </w:tcPr>
          <w:p w14:paraId="57F2AE95" w14:textId="77777777" w:rsidR="00A94F08" w:rsidRDefault="00BB7669" w:rsidP="00DE60F8">
            <w:pPr>
              <w:pStyle w:val="ab"/>
              <w:ind w:right="20"/>
              <w:rPr>
                <w:rFonts w:cs="Times New Roman"/>
              </w:rPr>
            </w:pPr>
            <w:r>
              <w:rPr>
                <w:rFonts w:cs="굴림체" w:hint="eastAsia"/>
              </w:rPr>
              <w:t>Description</w:t>
            </w:r>
          </w:p>
        </w:tc>
      </w:tr>
      <w:tr w:rsidR="00A94F08" w14:paraId="1795A826" w14:textId="77777777" w:rsidTr="000B7D52">
        <w:trPr>
          <w:trHeight w:val="327"/>
        </w:trPr>
        <w:tc>
          <w:tcPr>
            <w:tcW w:w="3512" w:type="dxa"/>
          </w:tcPr>
          <w:p w14:paraId="3940776C" w14:textId="77777777" w:rsidR="00A94F08" w:rsidRDefault="00A94F08" w:rsidP="00DE60F8">
            <w:pPr>
              <w:pStyle w:val="aa"/>
              <w:ind w:right="20"/>
              <w:rPr>
                <w:rFonts w:cs="Times New Roman"/>
              </w:rPr>
            </w:pPr>
            <w:r>
              <w:rPr>
                <w:b/>
                <w:bCs/>
              </w:rPr>
              <w:t xml:space="preserve">ip igmp snooping </w:t>
            </w:r>
            <w:r>
              <w:rPr>
                <w:rFonts w:hint="eastAsia"/>
                <w:b/>
                <w:bCs/>
              </w:rPr>
              <w:t>last-member-query</w:t>
            </w:r>
          </w:p>
        </w:tc>
        <w:tc>
          <w:tcPr>
            <w:tcW w:w="4810" w:type="dxa"/>
          </w:tcPr>
          <w:p w14:paraId="79323E87" w14:textId="77777777" w:rsidR="00AF0D31" w:rsidRDefault="00AF0D31" w:rsidP="00DE60F8">
            <w:pPr>
              <w:pStyle w:val="aa"/>
              <w:ind w:right="20"/>
            </w:pPr>
            <w:r>
              <w:t xml:space="preserve">Set </w:t>
            </w:r>
            <w:r>
              <w:rPr>
                <w:rFonts w:hint="eastAsia"/>
              </w:rPr>
              <w:t>snooping last-member-query</w:t>
            </w:r>
            <w:r>
              <w:t xml:space="preserve"> </w:t>
            </w:r>
            <w:r>
              <w:rPr>
                <w:rFonts w:cs="굴림체"/>
              </w:rPr>
              <w:t>for the VLAN</w:t>
            </w:r>
            <w:r>
              <w:t>.</w:t>
            </w:r>
          </w:p>
        </w:tc>
      </w:tr>
      <w:tr w:rsidR="00A94F08" w14:paraId="352345E8" w14:textId="77777777" w:rsidTr="000B7D52">
        <w:trPr>
          <w:trHeight w:val="327"/>
        </w:trPr>
        <w:tc>
          <w:tcPr>
            <w:tcW w:w="3512" w:type="dxa"/>
          </w:tcPr>
          <w:p w14:paraId="63606AE2" w14:textId="77777777" w:rsidR="00A94F08" w:rsidRDefault="00A94F08" w:rsidP="00DE60F8">
            <w:pPr>
              <w:pStyle w:val="aa"/>
              <w:ind w:right="20"/>
              <w:rPr>
                <w:rFonts w:cs="Times New Roman"/>
                <w:b/>
                <w:bCs/>
              </w:rPr>
            </w:pPr>
            <w:r>
              <w:rPr>
                <w:b/>
                <w:bCs/>
              </w:rPr>
              <w:t xml:space="preserve">no ip igmp snooping </w:t>
            </w:r>
            <w:r>
              <w:rPr>
                <w:rFonts w:hint="eastAsia"/>
                <w:b/>
                <w:bCs/>
              </w:rPr>
              <w:t>last-member-query</w:t>
            </w:r>
          </w:p>
        </w:tc>
        <w:tc>
          <w:tcPr>
            <w:tcW w:w="4810" w:type="dxa"/>
          </w:tcPr>
          <w:p w14:paraId="04F138F8" w14:textId="77777777" w:rsidR="00AF0D31" w:rsidRDefault="00AF0D31" w:rsidP="00DE60F8">
            <w:pPr>
              <w:pStyle w:val="aa"/>
              <w:ind w:right="20"/>
            </w:pPr>
            <w:r>
              <w:t xml:space="preserve">Remove the set </w:t>
            </w:r>
            <w:r>
              <w:rPr>
                <w:rFonts w:hint="eastAsia"/>
              </w:rPr>
              <w:t>snooping last-member-query</w:t>
            </w:r>
            <w:r>
              <w:t xml:space="preserve"> </w:t>
            </w:r>
            <w:r>
              <w:rPr>
                <w:rFonts w:cs="굴림체"/>
              </w:rPr>
              <w:t>for the VLAN</w:t>
            </w:r>
          </w:p>
        </w:tc>
      </w:tr>
    </w:tbl>
    <w:p w14:paraId="253D9785"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14:paraId="260CC86D" w14:textId="77777777" w:rsidTr="00B80849">
        <w:tc>
          <w:tcPr>
            <w:tcW w:w="9068" w:type="dxa"/>
          </w:tcPr>
          <w:p w14:paraId="46EA92AC" w14:textId="77777777" w:rsidR="00A94F08" w:rsidRPr="006E424D" w:rsidRDefault="00A94F08" w:rsidP="00DE60F8">
            <w:pPr>
              <w:pStyle w:val="aa"/>
              <w:ind w:right="20"/>
              <w:rPr>
                <w:rFonts w:ascii="Courier New" w:hAnsi="Courier New" w:cs="Courier New"/>
              </w:rPr>
            </w:pPr>
          </w:p>
          <w:p w14:paraId="3009A3A8"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7CD82F55"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0C9CBEC7" w14:textId="77777777" w:rsidR="00A94F08" w:rsidRPr="006E424D" w:rsidRDefault="00A94F08" w:rsidP="00DE60F8">
            <w:pPr>
              <w:pStyle w:val="aa"/>
              <w:tabs>
                <w:tab w:val="left" w:pos="6630"/>
              </w:tabs>
              <w:ind w:right="20"/>
              <w:jc w:val="both"/>
              <w:rPr>
                <w:rFonts w:ascii="Courier New" w:hAnsi="Courier New" w:cs="Courier New"/>
                <w:b/>
                <w:bCs/>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 xml:space="preserve">ip igmp snooping </w:t>
            </w:r>
            <w:r>
              <w:rPr>
                <w:rFonts w:ascii="Courier New" w:hAnsi="Courier New" w:cs="Courier New" w:hint="eastAsia"/>
                <w:b/>
                <w:bCs/>
                <w:kern w:val="0"/>
              </w:rPr>
              <w:t>last-member-query</w:t>
            </w:r>
          </w:p>
          <w:p w14:paraId="744F852C"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29B4E19F"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14:paraId="1B405553"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0E160C5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14:paraId="7EE478D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14:paraId="1DFCA70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14:paraId="00A05FA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14:paraId="2381842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14:paraId="3AB7656C"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14:paraId="28BAA761"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14:paraId="1BB40CCE"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14:paraId="655C092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6D7567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5E1BCE8B" w14:textId="77777777" w:rsidR="00A94F08" w:rsidRDefault="00A94F08" w:rsidP="00DE60F8">
            <w:pPr>
              <w:pStyle w:val="aa"/>
              <w:ind w:right="20"/>
              <w:rPr>
                <w:rFonts w:ascii="Courier New" w:hAnsi="Courier New" w:cs="Courier New"/>
              </w:rPr>
            </w:pPr>
            <w:r w:rsidRPr="006E424D">
              <w:rPr>
                <w:rFonts w:ascii="Courier New" w:hAnsi="Courier New" w:cs="Courier New"/>
              </w:rPr>
              <w:lastRenderedPageBreak/>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6BCF8BC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4313C1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3FDBE5A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14:paraId="7205E53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14:paraId="6737A654" w14:textId="77777777"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w:t>
            </w:r>
            <w:r w:rsidRPr="00217355">
              <w:rPr>
                <w:rFonts w:ascii="Courier New" w:hAnsi="Courier New" w:cs="Courier New"/>
                <w:kern w:val="0"/>
              </w:rPr>
              <w:t>IGMP Snooping querier is enabled</w:t>
            </w:r>
          </w:p>
          <w:p w14:paraId="5CF4D0A3"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14:paraId="36F4DB2D" w14:textId="77777777" w:rsidR="00A94F08" w:rsidRPr="00217355" w:rsidRDefault="00A94F08" w:rsidP="00DE60F8">
            <w:pPr>
              <w:pStyle w:val="aa"/>
              <w:ind w:right="20"/>
              <w:rPr>
                <w:rFonts w:ascii="Courier New" w:hAnsi="Courier New" w:cs="Courier New"/>
                <w:b/>
                <w:bCs/>
              </w:rPr>
            </w:pPr>
            <w:r w:rsidRPr="00217355">
              <w:rPr>
                <w:rFonts w:ascii="Courier New" w:hAnsi="Courier New" w:cs="Courier New"/>
                <w:b/>
                <w:bCs/>
              </w:rPr>
              <w:t xml:space="preserve"> </w:t>
            </w:r>
            <w:r w:rsidRPr="00217355">
              <w:rPr>
                <w:rFonts w:ascii="Courier New" w:hAnsi="Courier New" w:cs="Courier New" w:hint="eastAsia"/>
                <w:b/>
                <w:bCs/>
              </w:rPr>
              <w:t xml:space="preserve"> </w:t>
            </w:r>
            <w:r w:rsidRPr="00217355">
              <w:rPr>
                <w:rFonts w:ascii="Courier New" w:hAnsi="Courier New" w:cs="Courier New"/>
                <w:b/>
                <w:bCs/>
              </w:rPr>
              <w:t xml:space="preserve">IGMP Snooping last-member-query is </w:t>
            </w:r>
            <w:r w:rsidRPr="00217355">
              <w:rPr>
                <w:rFonts w:ascii="Courier New" w:hAnsi="Courier New" w:cs="Courier New" w:hint="eastAsia"/>
                <w:b/>
                <w:bCs/>
              </w:rPr>
              <w:t>dis</w:t>
            </w:r>
            <w:r w:rsidRPr="00217355">
              <w:rPr>
                <w:rFonts w:ascii="Courier New" w:hAnsi="Courier New" w:cs="Courier New"/>
                <w:b/>
                <w:bCs/>
              </w:rPr>
              <w:t>abled</w:t>
            </w:r>
          </w:p>
          <w:p w14:paraId="6A891EA5"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29697CDB"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p w14:paraId="4EE79A06" w14:textId="77777777" w:rsidR="00A94F08" w:rsidRPr="00217355" w:rsidRDefault="00A94F08" w:rsidP="00DE60F8">
            <w:pPr>
              <w:pStyle w:val="aa"/>
              <w:ind w:right="20"/>
              <w:jc w:val="both"/>
              <w:rPr>
                <w:rFonts w:ascii="Courier New" w:hAnsi="Courier New" w:cs="Courier New"/>
                <w:kern w:val="0"/>
              </w:rPr>
            </w:pPr>
          </w:p>
        </w:tc>
      </w:tr>
    </w:tbl>
    <w:p w14:paraId="5371B4D2" w14:textId="77777777" w:rsidR="00A94F08" w:rsidRDefault="00A94F08" w:rsidP="00DE60F8">
      <w:pPr>
        <w:pStyle w:val="4"/>
        <w:ind w:left="0" w:right="20"/>
      </w:pPr>
      <w:bookmarkStart w:id="2125" w:name="_Toc86577150"/>
      <w:r>
        <w:rPr>
          <w:rFonts w:hint="eastAsia"/>
        </w:rPr>
        <w:lastRenderedPageBreak/>
        <w:t>IGMP Snooping Access-Group</w:t>
      </w:r>
      <w:bookmarkEnd w:id="2125"/>
    </w:p>
    <w:p w14:paraId="4C32B11C" w14:textId="77777777" w:rsidR="00A94F08" w:rsidRDefault="00A94F08" w:rsidP="00DE60F8">
      <w:pPr>
        <w:pStyle w:val="a3"/>
        <w:ind w:left="0" w:right="20"/>
      </w:pPr>
      <w:r w:rsidRPr="002F5F3A">
        <w:t>To set IGMP Access-Group, use the following command in the interface configuration mode</w:t>
      </w:r>
      <w:r>
        <w:t xml:space="preserve">. </w:t>
      </w:r>
      <w:r w:rsidRPr="002D5202">
        <w:t xml:space="preserve"> </w:t>
      </w:r>
    </w:p>
    <w:p w14:paraId="4FC14A53" w14:textId="77777777" w:rsidR="00A94F08" w:rsidRPr="000B7D52" w:rsidRDefault="000B7D52" w:rsidP="00DE60F8">
      <w:pPr>
        <w:pStyle w:val="afffff3"/>
        <w:ind w:left="0" w:right="20"/>
        <w:rPr>
          <w:kern w:val="0"/>
        </w:rPr>
      </w:pPr>
      <w:bookmarkStart w:id="2126" w:name="_Toc259454324"/>
      <w:bookmarkStart w:id="2127" w:name="_Toc391575264"/>
      <w:r>
        <w:t xml:space="preserve">Table </w:t>
      </w:r>
      <w:r w:rsidR="005832B8">
        <w:fldChar w:fldCharType="begin"/>
      </w:r>
      <w:r w:rsidR="00092D8C">
        <w:instrText xml:space="preserve"> SEQ Table \* ARABIC </w:instrText>
      </w:r>
      <w:r w:rsidR="005832B8">
        <w:fldChar w:fldCharType="separate"/>
      </w:r>
      <w:r w:rsidR="00EC5045">
        <w:rPr>
          <w:noProof/>
        </w:rPr>
        <w:t>122</w:t>
      </w:r>
      <w:r w:rsidR="005832B8">
        <w:rPr>
          <w:noProof/>
        </w:rPr>
        <w:fldChar w:fldCharType="end"/>
      </w:r>
      <w:r>
        <w:rPr>
          <w:rFonts w:hint="eastAsia"/>
        </w:rPr>
        <w:t xml:space="preserve"> </w:t>
      </w:r>
      <w:r>
        <w:rPr>
          <w:rFonts w:hint="eastAsia"/>
          <w:kern w:val="0"/>
        </w:rPr>
        <w:t>IGMP Access-Group</w:t>
      </w:r>
      <w:bookmarkEnd w:id="2126"/>
      <w:bookmarkEnd w:id="2127"/>
    </w:p>
    <w:tbl>
      <w:tblPr>
        <w:tblStyle w:val="CLIWide"/>
        <w:tblW w:w="0" w:type="auto"/>
        <w:tblLook w:val="01E0" w:firstRow="1" w:lastRow="1" w:firstColumn="1" w:lastColumn="1" w:noHBand="0" w:noVBand="0"/>
      </w:tblPr>
      <w:tblGrid>
        <w:gridCol w:w="3960"/>
        <w:gridCol w:w="3972"/>
      </w:tblGrid>
      <w:tr w:rsidR="00A94F08"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2F5F3A" w:rsidRDefault="00A94F08" w:rsidP="00DE60F8">
            <w:pPr>
              <w:pStyle w:val="ab"/>
              <w:wordWrap/>
              <w:ind w:right="20"/>
              <w:rPr>
                <w:b w:val="0"/>
              </w:rPr>
            </w:pPr>
            <w:r w:rsidRPr="002F5F3A">
              <w:rPr>
                <w:b w:val="0"/>
              </w:rPr>
              <w:t>Command</w:t>
            </w:r>
          </w:p>
        </w:tc>
        <w:tc>
          <w:tcPr>
            <w:tcW w:w="4479" w:type="dxa"/>
          </w:tcPr>
          <w:p w14:paraId="3DAE94A9" w14:textId="77777777" w:rsidR="00A94F08" w:rsidRPr="002F5F3A" w:rsidRDefault="00A94F08" w:rsidP="00DE60F8">
            <w:pPr>
              <w:pStyle w:val="ab"/>
              <w:wordWrap/>
              <w:ind w:right="20"/>
              <w:rPr>
                <w:b w:val="0"/>
              </w:rPr>
            </w:pPr>
            <w:r w:rsidRPr="002F5F3A">
              <w:rPr>
                <w:b w:val="0"/>
              </w:rPr>
              <w:t>Description</w:t>
            </w:r>
          </w:p>
        </w:tc>
      </w:tr>
      <w:tr w:rsidR="00A94F08" w14:paraId="74B5EB22" w14:textId="77777777" w:rsidTr="00B80849">
        <w:trPr>
          <w:trHeight w:val="107"/>
        </w:trPr>
        <w:tc>
          <w:tcPr>
            <w:tcW w:w="4479" w:type="dxa"/>
          </w:tcPr>
          <w:p w14:paraId="5EB94AD3" w14:textId="77777777" w:rsidR="00A94F08" w:rsidRPr="002F5F3A" w:rsidRDefault="00A94F08" w:rsidP="00DE60F8">
            <w:pPr>
              <w:pStyle w:val="aa"/>
              <w:ind w:right="20"/>
            </w:pPr>
            <w:r w:rsidRPr="002F5F3A">
              <w:rPr>
                <w:b/>
                <w:bCs/>
                <w:kern w:val="0"/>
              </w:rPr>
              <w:t xml:space="preserve">ip igmp snooping access-group </w:t>
            </w:r>
            <w:r w:rsidRPr="002F5F3A">
              <w:rPr>
                <w:i/>
                <w:iCs/>
                <w:kern w:val="0"/>
              </w:rPr>
              <w:t>&lt;access-list&gt;</w:t>
            </w:r>
          </w:p>
        </w:tc>
        <w:tc>
          <w:tcPr>
            <w:tcW w:w="4479" w:type="dxa"/>
          </w:tcPr>
          <w:p w14:paraId="05785733" w14:textId="77777777" w:rsidR="00A94F08" w:rsidRPr="002F5F3A" w:rsidRDefault="00A94F08" w:rsidP="00DE60F8">
            <w:pPr>
              <w:pStyle w:val="aa"/>
              <w:ind w:right="20"/>
            </w:pPr>
            <w:r w:rsidRPr="002F5F3A">
              <w:t>Sets IGMP access group.</w:t>
            </w:r>
          </w:p>
        </w:tc>
      </w:tr>
      <w:tr w:rsidR="00A94F08" w14:paraId="3F1CBD34" w14:textId="77777777" w:rsidTr="00B80849">
        <w:trPr>
          <w:trHeight w:val="529"/>
        </w:trPr>
        <w:tc>
          <w:tcPr>
            <w:tcW w:w="4479" w:type="dxa"/>
          </w:tcPr>
          <w:p w14:paraId="020A6C9E" w14:textId="77777777" w:rsidR="00A94F08" w:rsidRPr="002F5F3A" w:rsidRDefault="00A94F08" w:rsidP="00DE60F8">
            <w:pPr>
              <w:pStyle w:val="aa"/>
              <w:ind w:right="20"/>
              <w:rPr>
                <w:b/>
                <w:bCs/>
                <w:kern w:val="0"/>
              </w:rPr>
            </w:pPr>
            <w:r w:rsidRPr="002F5F3A">
              <w:rPr>
                <w:b/>
                <w:bCs/>
                <w:kern w:val="0"/>
              </w:rPr>
              <w:t xml:space="preserve">no ip igmp snooping access-group </w:t>
            </w:r>
            <w:r w:rsidRPr="002F5F3A">
              <w:rPr>
                <w:i/>
                <w:iCs/>
                <w:kern w:val="0"/>
              </w:rPr>
              <w:t>&lt;access-list&gt;</w:t>
            </w:r>
          </w:p>
        </w:tc>
        <w:tc>
          <w:tcPr>
            <w:tcW w:w="4479" w:type="dxa"/>
          </w:tcPr>
          <w:p w14:paraId="64F5A736" w14:textId="77777777" w:rsidR="00A94F08" w:rsidRPr="002F5F3A" w:rsidRDefault="00A94F08" w:rsidP="00DE60F8">
            <w:pPr>
              <w:pStyle w:val="aa"/>
              <w:ind w:right="20"/>
              <w:rPr>
                <w:kern w:val="0"/>
              </w:rPr>
            </w:pPr>
            <w:r w:rsidRPr="002F5F3A">
              <w:t>Disables IGMP access group.</w:t>
            </w:r>
          </w:p>
        </w:tc>
      </w:tr>
    </w:tbl>
    <w:p w14:paraId="4C9344AA" w14:textId="77777777"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5B97AB9C" w14:textId="77777777" w:rsidTr="00B80849">
        <w:tc>
          <w:tcPr>
            <w:tcW w:w="8959" w:type="dxa"/>
          </w:tcPr>
          <w:p w14:paraId="48BE0041" w14:textId="77777777" w:rsidR="00A94F08" w:rsidRPr="009B58DD" w:rsidRDefault="00A94F08" w:rsidP="00DE60F8">
            <w:pPr>
              <w:pStyle w:val="aa"/>
              <w:ind w:right="20"/>
              <w:jc w:val="both"/>
            </w:pPr>
          </w:p>
          <w:p w14:paraId="3C1C96EE" w14:textId="77777777" w:rsidR="00A94F08" w:rsidRPr="009B58DD" w:rsidRDefault="00A94F08" w:rsidP="00DE60F8">
            <w:pPr>
              <w:pStyle w:val="aa"/>
              <w:ind w:right="20"/>
              <w:jc w:val="both"/>
            </w:pPr>
            <w:r w:rsidRPr="009B58DD">
              <w:t>Router#</w:t>
            </w:r>
            <w:r w:rsidRPr="009B58DD">
              <w:rPr>
                <w:b/>
                <w:bCs/>
              </w:rPr>
              <w:t xml:space="preserve"> configure terminal</w:t>
            </w:r>
          </w:p>
          <w:p w14:paraId="2FD6EFB8" w14:textId="77777777" w:rsidR="00A94F08" w:rsidRPr="009B58DD" w:rsidRDefault="00A94F08" w:rsidP="00DE60F8">
            <w:pPr>
              <w:pStyle w:val="aa"/>
              <w:ind w:right="20"/>
              <w:jc w:val="both"/>
            </w:pPr>
            <w:r w:rsidRPr="009B58DD">
              <w:t xml:space="preserve">Router(config)# </w:t>
            </w:r>
            <w:r w:rsidRPr="009B58DD">
              <w:rPr>
                <w:b/>
              </w:rPr>
              <w:t>access-list 10 permit 225.1.1.1</w:t>
            </w:r>
          </w:p>
          <w:p w14:paraId="63B735B7" w14:textId="77777777" w:rsidR="00A94F08" w:rsidRPr="009B58DD" w:rsidRDefault="00A94F08" w:rsidP="00DE60F8">
            <w:pPr>
              <w:pStyle w:val="aa"/>
              <w:ind w:right="20"/>
            </w:pPr>
            <w:r w:rsidRPr="009B58DD">
              <w:t xml:space="preserve">Router(config)# </w:t>
            </w:r>
            <w:r w:rsidRPr="009B58DD">
              <w:rPr>
                <w:b/>
              </w:rPr>
              <w:t>access-list 10 deny any</w:t>
            </w:r>
          </w:p>
          <w:p w14:paraId="06949F73" w14:textId="77777777" w:rsidR="00A94F08" w:rsidRPr="009B58DD" w:rsidRDefault="00A94F08" w:rsidP="00DE60F8">
            <w:pPr>
              <w:pStyle w:val="aa"/>
              <w:ind w:right="20"/>
            </w:pPr>
            <w:r w:rsidRPr="009B58DD">
              <w:t xml:space="preserve">Router(config)# </w:t>
            </w:r>
            <w:r w:rsidRPr="009B58DD">
              <w:rPr>
                <w:b/>
              </w:rPr>
              <w:t>interface g</w:t>
            </w:r>
            <w:r w:rsidR="00E00FBB" w:rsidRPr="009B58DD">
              <w:rPr>
                <w:b/>
              </w:rPr>
              <w:t>i6</w:t>
            </w:r>
            <w:r w:rsidRPr="009B58DD">
              <w:rPr>
                <w:b/>
              </w:rPr>
              <w:t>/1</w:t>
            </w:r>
          </w:p>
          <w:p w14:paraId="0EB5BCD2" w14:textId="77777777" w:rsidR="00A94F08" w:rsidRPr="009B58DD" w:rsidRDefault="00E00FBB" w:rsidP="00DE60F8">
            <w:pPr>
              <w:pStyle w:val="aa"/>
              <w:ind w:right="20"/>
            </w:pPr>
            <w:r w:rsidRPr="009B58DD">
              <w:t>Router(config-if-Giga6</w:t>
            </w:r>
            <w:r w:rsidR="00A94F08" w:rsidRPr="009B58DD">
              <w:t xml:space="preserve">/1)# </w:t>
            </w:r>
            <w:r w:rsidR="00A94F08" w:rsidRPr="009B58DD">
              <w:rPr>
                <w:b/>
              </w:rPr>
              <w:t>ip igmp snooping access-group 10</w:t>
            </w:r>
            <w:r w:rsidR="00A94F08" w:rsidRPr="009B58DD">
              <w:t xml:space="preserve"> </w:t>
            </w:r>
          </w:p>
          <w:p w14:paraId="6D19870C" w14:textId="77777777" w:rsidR="00A94F08" w:rsidRPr="009B58DD" w:rsidRDefault="00E00FBB" w:rsidP="00DE60F8">
            <w:pPr>
              <w:pStyle w:val="aa"/>
              <w:ind w:right="20"/>
            </w:pPr>
            <w:r w:rsidRPr="009B58DD">
              <w:t>Router(config-if-Giga6</w:t>
            </w:r>
            <w:r w:rsidR="00A94F08" w:rsidRPr="009B58DD">
              <w:t xml:space="preserve">/1)# </w:t>
            </w:r>
            <w:r w:rsidR="00A94F08" w:rsidRPr="009B58DD">
              <w:rPr>
                <w:b/>
                <w:bCs/>
              </w:rPr>
              <w:t>end</w:t>
            </w:r>
          </w:p>
          <w:p w14:paraId="075ED17F" w14:textId="77777777" w:rsidR="00A94F08" w:rsidRPr="009B58DD" w:rsidRDefault="00A94F08" w:rsidP="00DE60F8">
            <w:pPr>
              <w:ind w:right="20"/>
            </w:pPr>
            <w:r w:rsidRPr="009B58DD">
              <w:t>Router#</w:t>
            </w:r>
          </w:p>
        </w:tc>
      </w:tr>
    </w:tbl>
    <w:p w14:paraId="649F5B88" w14:textId="77777777" w:rsidR="00A94F08" w:rsidRPr="009B58DD" w:rsidRDefault="00A94F08" w:rsidP="00DE60F8">
      <w:pPr>
        <w:pStyle w:val="a3"/>
        <w:ind w:left="0" w:right="20"/>
      </w:pPr>
      <w:r w:rsidRPr="009B58DD">
        <w:t>In the case that relevant interface is the member of various VLAN interface, you can limit Multicast Group of IGMP Host only to a specific VLAN interface.</w:t>
      </w:r>
    </w:p>
    <w:p w14:paraId="508764C5" w14:textId="77777777" w:rsidR="00A94F08" w:rsidRPr="009B58DD" w:rsidRDefault="00A94F08" w:rsidP="00DE60F8">
      <w:pPr>
        <w:pStyle w:val="a3"/>
        <w:ind w:left="0" w:right="20"/>
      </w:pPr>
      <w:r w:rsidRPr="009B58DD">
        <w:t>To limit Multicast Group of IGMP Host to a specific VLAN interface set IGMP access-group, use the following command in the interface configuration mode:</w:t>
      </w:r>
    </w:p>
    <w:p w14:paraId="7531B6C6" w14:textId="77777777" w:rsidR="000B7D52" w:rsidRPr="009B58DD" w:rsidRDefault="000B7D52" w:rsidP="00DE60F8">
      <w:pPr>
        <w:pStyle w:val="afffff3"/>
        <w:ind w:left="0" w:right="20"/>
      </w:pPr>
      <w:bookmarkStart w:id="2128" w:name="_Toc363228500"/>
      <w:bookmarkStart w:id="2129" w:name="_Toc391575265"/>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EC5045">
        <w:rPr>
          <w:noProof/>
        </w:rPr>
        <w:t>123</w:t>
      </w:r>
      <w:r w:rsidR="005832B8" w:rsidRPr="009B58DD">
        <w:rPr>
          <w:noProof/>
        </w:rPr>
        <w:fldChar w:fldCharType="end"/>
      </w:r>
      <w:r w:rsidRPr="009B58DD">
        <w:rPr>
          <w:rFonts w:hint="eastAsia"/>
        </w:rPr>
        <w:t xml:space="preserve"> </w:t>
      </w:r>
      <w:r w:rsidRPr="009B58DD">
        <w:t>Multicast Group of IGMP Host only to specific VLAN interface</w:t>
      </w:r>
      <w:bookmarkEnd w:id="2128"/>
      <w:bookmarkEnd w:id="2129"/>
    </w:p>
    <w:tbl>
      <w:tblPr>
        <w:tblStyle w:val="CLIWide"/>
        <w:tblW w:w="0" w:type="auto"/>
        <w:tblLook w:val="01E0" w:firstRow="1" w:lastRow="1" w:firstColumn="1" w:lastColumn="1" w:noHBand="0" w:noVBand="0"/>
      </w:tblPr>
      <w:tblGrid>
        <w:gridCol w:w="3961"/>
        <w:gridCol w:w="3971"/>
      </w:tblGrid>
      <w:tr w:rsidR="00A94F08" w:rsidRPr="009B58DD"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9B58DD" w:rsidRDefault="00A94F08" w:rsidP="00DE60F8">
            <w:pPr>
              <w:pStyle w:val="ab"/>
              <w:wordWrap/>
              <w:ind w:right="20"/>
              <w:rPr>
                <w:b w:val="0"/>
              </w:rPr>
            </w:pPr>
            <w:r w:rsidRPr="009B58DD">
              <w:rPr>
                <w:b w:val="0"/>
              </w:rPr>
              <w:t>Command</w:t>
            </w:r>
          </w:p>
        </w:tc>
        <w:tc>
          <w:tcPr>
            <w:tcW w:w="4164" w:type="dxa"/>
          </w:tcPr>
          <w:p w14:paraId="5046CEAF" w14:textId="77777777" w:rsidR="00A94F08" w:rsidRPr="009B58DD" w:rsidRDefault="00A94F08" w:rsidP="00DE60F8">
            <w:pPr>
              <w:pStyle w:val="ab"/>
              <w:wordWrap/>
              <w:ind w:right="20"/>
              <w:rPr>
                <w:b w:val="0"/>
              </w:rPr>
            </w:pPr>
            <w:r w:rsidRPr="009B58DD">
              <w:rPr>
                <w:b w:val="0"/>
              </w:rPr>
              <w:t>Description</w:t>
            </w:r>
          </w:p>
        </w:tc>
      </w:tr>
      <w:tr w:rsidR="00A94F08" w:rsidRPr="009B58DD" w14:paraId="3DC0ABB9" w14:textId="77777777" w:rsidTr="00B80849">
        <w:trPr>
          <w:trHeight w:val="107"/>
        </w:trPr>
        <w:tc>
          <w:tcPr>
            <w:tcW w:w="4158" w:type="dxa"/>
          </w:tcPr>
          <w:p w14:paraId="46A2E419" w14:textId="77777777" w:rsidR="00A94F08" w:rsidRPr="009B58DD" w:rsidRDefault="00A94F08" w:rsidP="00DE60F8">
            <w:pPr>
              <w:pStyle w:val="aa"/>
              <w:ind w:right="20"/>
            </w:pPr>
            <w:r w:rsidRPr="009B58DD">
              <w:rPr>
                <w:b/>
                <w:bCs/>
                <w:kern w:val="0"/>
              </w:rPr>
              <w:t xml:space="preserve">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14:paraId="72157F47" w14:textId="77777777" w:rsidR="00A94F08" w:rsidRPr="009B58DD" w:rsidRDefault="00A94F08" w:rsidP="00DE60F8">
            <w:pPr>
              <w:pStyle w:val="aa"/>
              <w:ind w:right="20"/>
            </w:pPr>
            <w:r w:rsidRPr="009B58DD">
              <w:t>Limits multicast group of the IGMP host only to a specific VLAN interface.</w:t>
            </w:r>
          </w:p>
        </w:tc>
      </w:tr>
      <w:tr w:rsidR="00A94F08" w:rsidRPr="009B58DD" w14:paraId="5C59B6AA" w14:textId="77777777" w:rsidTr="00B80849">
        <w:trPr>
          <w:trHeight w:val="529"/>
        </w:trPr>
        <w:tc>
          <w:tcPr>
            <w:tcW w:w="4158" w:type="dxa"/>
          </w:tcPr>
          <w:p w14:paraId="2388A576" w14:textId="77777777" w:rsidR="00A94F08" w:rsidRPr="009B58DD" w:rsidRDefault="00A94F08" w:rsidP="00DE60F8">
            <w:pPr>
              <w:pStyle w:val="aa"/>
              <w:ind w:right="20"/>
              <w:rPr>
                <w:b/>
                <w:bCs/>
                <w:kern w:val="0"/>
              </w:rPr>
            </w:pPr>
            <w:r w:rsidRPr="009B58DD">
              <w:rPr>
                <w:b/>
                <w:bCs/>
                <w:kern w:val="0"/>
              </w:rPr>
              <w:t xml:space="preserve">no 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14:paraId="4C405DC2" w14:textId="77777777" w:rsidR="00A94F08" w:rsidRPr="009B58DD" w:rsidRDefault="00A94F08" w:rsidP="00DE60F8">
            <w:pPr>
              <w:pStyle w:val="aa"/>
              <w:ind w:right="20"/>
              <w:rPr>
                <w:kern w:val="0"/>
              </w:rPr>
            </w:pPr>
            <w:r w:rsidRPr="009B58DD">
              <w:rPr>
                <w:kern w:val="0"/>
              </w:rPr>
              <w:t>Disables the setting.</w:t>
            </w:r>
          </w:p>
        </w:tc>
      </w:tr>
    </w:tbl>
    <w:p w14:paraId="78C173C4" w14:textId="77777777"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06EF529E" w14:textId="77777777" w:rsidTr="00B80849">
        <w:tc>
          <w:tcPr>
            <w:tcW w:w="8959" w:type="dxa"/>
          </w:tcPr>
          <w:p w14:paraId="30832881" w14:textId="77777777"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w:t>
            </w:r>
            <w:r w:rsidRPr="009B58DD">
              <w:rPr>
                <w:rFonts w:ascii="굴림체" w:hAnsi="굴림체" w:cs="Courier New"/>
                <w:b/>
                <w:bCs/>
              </w:rPr>
              <w:t xml:space="preserve"> configure terminal</w:t>
            </w:r>
          </w:p>
          <w:p w14:paraId="32B5B1E8" w14:textId="77777777"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permit 225.1.1.1</w:t>
            </w:r>
          </w:p>
          <w:p w14:paraId="7F76F156" w14:textId="77777777"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deny any</w:t>
            </w:r>
          </w:p>
          <w:p w14:paraId="11156B34" w14:textId="77777777"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00E00FBB" w:rsidRPr="009B58DD">
              <w:rPr>
                <w:rFonts w:ascii="굴림체" w:hAnsi="굴림체" w:cs="Courier New"/>
                <w:b/>
              </w:rPr>
              <w:t>interface gi6</w:t>
            </w:r>
            <w:r w:rsidRPr="009B58DD">
              <w:rPr>
                <w:rFonts w:ascii="굴림체" w:hAnsi="굴림체" w:cs="Courier New"/>
                <w:b/>
              </w:rPr>
              <w:t>/1</w:t>
            </w:r>
          </w:p>
          <w:p w14:paraId="7DBE6036" w14:textId="77777777"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rPr>
              <w:t>ip igmp snooping access-group 1</w:t>
            </w:r>
            <w:r w:rsidR="00A94F08" w:rsidRPr="009B58DD">
              <w:rPr>
                <w:rFonts w:ascii="굴림체" w:hAnsi="굴림체" w:cs="Courier New" w:hint="eastAsia"/>
                <w:b/>
              </w:rPr>
              <w:t>0 vlan 22</w:t>
            </w:r>
          </w:p>
          <w:p w14:paraId="0B7DEBE9" w14:textId="77777777"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bCs/>
              </w:rPr>
              <w:t>end</w:t>
            </w:r>
          </w:p>
          <w:p w14:paraId="78CFF985" w14:textId="77777777" w:rsidR="00A94F08" w:rsidRPr="009B58DD" w:rsidRDefault="00A94F08" w:rsidP="00DE60F8">
            <w:pPr>
              <w:ind w:right="20"/>
              <w:rPr>
                <w:rFonts w:ascii="굴림체" w:hAnsi="굴림체" w:cs="Courier New"/>
              </w:rPr>
            </w:pPr>
            <w:r w:rsidRPr="009B58DD">
              <w:rPr>
                <w:rFonts w:ascii="굴림체" w:hAnsi="굴림체" w:cs="Courier New"/>
              </w:rPr>
              <w:t>Router#</w:t>
            </w:r>
          </w:p>
          <w:p w14:paraId="5DA46624" w14:textId="77777777" w:rsidR="00A94F08" w:rsidRPr="009B58DD" w:rsidRDefault="00A94F08" w:rsidP="00DE60F8">
            <w:pPr>
              <w:ind w:right="20"/>
              <w:rPr>
                <w:rFonts w:cs="Times New Roman"/>
              </w:rPr>
            </w:pPr>
          </w:p>
        </w:tc>
      </w:tr>
    </w:tbl>
    <w:p w14:paraId="26411B37" w14:textId="77777777" w:rsidR="00A94F08" w:rsidRDefault="00A94F08" w:rsidP="00DE60F8">
      <w:pPr>
        <w:pStyle w:val="4"/>
        <w:ind w:left="0" w:right="20"/>
      </w:pPr>
      <w:r>
        <w:rPr>
          <w:rFonts w:hint="eastAsia"/>
        </w:rPr>
        <w:lastRenderedPageBreak/>
        <w:t>IGMP Snooping Group-Limit</w:t>
      </w:r>
    </w:p>
    <w:p w14:paraId="2ABDE014" w14:textId="77777777" w:rsidR="00A94F08" w:rsidRPr="002F5F3A" w:rsidRDefault="00A94F08" w:rsidP="00DE60F8">
      <w:pPr>
        <w:pStyle w:val="a3"/>
        <w:ind w:left="0" w:right="20"/>
      </w:pPr>
      <w:r w:rsidRPr="002F5F3A">
        <w:t xml:space="preserve">IGMP Snooping can limit Multicast Group number per each interface. </w:t>
      </w:r>
    </w:p>
    <w:p w14:paraId="514A2399" w14:textId="77777777" w:rsidR="00A94F08" w:rsidRDefault="00A94F08" w:rsidP="00DE60F8">
      <w:pPr>
        <w:pStyle w:val="a3"/>
        <w:ind w:left="0" w:right="20"/>
      </w:pPr>
      <w:r w:rsidRPr="002F5F3A">
        <w:t>To limit the multicast group number, use the following command in the interface configuration mode.</w:t>
      </w:r>
    </w:p>
    <w:p w14:paraId="24449799" w14:textId="77777777" w:rsidR="000B7D52" w:rsidRPr="002F5F3A" w:rsidRDefault="000B7D52" w:rsidP="00DE60F8">
      <w:pPr>
        <w:pStyle w:val="afffff3"/>
        <w:ind w:left="0" w:right="20"/>
      </w:pPr>
      <w:bookmarkStart w:id="2130" w:name="_Toc391575266"/>
      <w:r>
        <w:t xml:space="preserve">Table </w:t>
      </w:r>
      <w:r w:rsidR="005832B8">
        <w:fldChar w:fldCharType="begin"/>
      </w:r>
      <w:r w:rsidR="00092D8C">
        <w:instrText xml:space="preserve"> SEQ Table \* ARABIC </w:instrText>
      </w:r>
      <w:r w:rsidR="005832B8">
        <w:fldChar w:fldCharType="separate"/>
      </w:r>
      <w:r w:rsidR="00EC5045">
        <w:rPr>
          <w:noProof/>
        </w:rPr>
        <w:t>124</w:t>
      </w:r>
      <w:r w:rsidR="005832B8">
        <w:rPr>
          <w:noProof/>
        </w:rPr>
        <w:fldChar w:fldCharType="end"/>
      </w:r>
      <w:r>
        <w:rPr>
          <w:rFonts w:hint="eastAsia"/>
        </w:rPr>
        <w:t xml:space="preserve"> </w:t>
      </w:r>
      <w:r w:rsidRPr="002F5F3A">
        <w:t>IGMP Group-Limit</w:t>
      </w:r>
      <w:bookmarkEnd w:id="2130"/>
    </w:p>
    <w:tbl>
      <w:tblPr>
        <w:tblStyle w:val="CLIWide"/>
        <w:tblW w:w="0" w:type="auto"/>
        <w:tblLook w:val="01E0" w:firstRow="1" w:lastRow="1" w:firstColumn="1" w:lastColumn="1" w:noHBand="0" w:noVBand="0"/>
      </w:tblPr>
      <w:tblGrid>
        <w:gridCol w:w="3961"/>
        <w:gridCol w:w="3971"/>
      </w:tblGrid>
      <w:tr w:rsidR="00A94F08"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2F5F3A" w:rsidRDefault="00A94F08" w:rsidP="00DE60F8">
            <w:pPr>
              <w:pStyle w:val="ab"/>
              <w:wordWrap/>
              <w:ind w:right="20"/>
              <w:rPr>
                <w:b w:val="0"/>
              </w:rPr>
            </w:pPr>
            <w:r w:rsidRPr="002F5F3A">
              <w:rPr>
                <w:b w:val="0"/>
              </w:rPr>
              <w:t>Command</w:t>
            </w:r>
          </w:p>
        </w:tc>
        <w:tc>
          <w:tcPr>
            <w:tcW w:w="4164" w:type="dxa"/>
          </w:tcPr>
          <w:p w14:paraId="0BF086F0" w14:textId="77777777" w:rsidR="00A94F08" w:rsidRPr="002F5F3A" w:rsidRDefault="00A94F08" w:rsidP="00DE60F8">
            <w:pPr>
              <w:pStyle w:val="ab"/>
              <w:wordWrap/>
              <w:ind w:right="20"/>
              <w:rPr>
                <w:b w:val="0"/>
              </w:rPr>
            </w:pPr>
            <w:r w:rsidRPr="002F5F3A">
              <w:rPr>
                <w:b w:val="0"/>
              </w:rPr>
              <w:t>Description</w:t>
            </w:r>
          </w:p>
        </w:tc>
      </w:tr>
      <w:tr w:rsidR="00A94F08" w14:paraId="03C5ADCD" w14:textId="77777777" w:rsidTr="00B80849">
        <w:trPr>
          <w:trHeight w:val="107"/>
        </w:trPr>
        <w:tc>
          <w:tcPr>
            <w:tcW w:w="4158" w:type="dxa"/>
          </w:tcPr>
          <w:p w14:paraId="21BA84BA" w14:textId="77777777"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p>
        </w:tc>
        <w:tc>
          <w:tcPr>
            <w:tcW w:w="4164" w:type="dxa"/>
          </w:tcPr>
          <w:p w14:paraId="0B828973" w14:textId="77777777" w:rsidR="00A94F08" w:rsidRPr="002F5F3A" w:rsidRDefault="00A94F08" w:rsidP="00DE60F8">
            <w:pPr>
              <w:pStyle w:val="aa"/>
              <w:ind w:right="20"/>
              <w:rPr>
                <w:kern w:val="0"/>
              </w:rPr>
            </w:pPr>
            <w:r w:rsidRPr="002F5F3A">
              <w:rPr>
                <w:kern w:val="0"/>
              </w:rPr>
              <w:t>Limits multicast group number received to the relevant port.</w:t>
            </w:r>
          </w:p>
          <w:p w14:paraId="29DFA4E5" w14:textId="77777777" w:rsidR="00A94F08" w:rsidRPr="002F5F3A" w:rsidRDefault="00A94F08" w:rsidP="00DE60F8">
            <w:pPr>
              <w:pStyle w:val="aa"/>
              <w:ind w:right="20"/>
            </w:pPr>
          </w:p>
        </w:tc>
      </w:tr>
      <w:tr w:rsidR="00A94F08" w:rsidRPr="00AB298C" w14:paraId="4350281F" w14:textId="77777777" w:rsidTr="00B80849">
        <w:trPr>
          <w:trHeight w:val="107"/>
        </w:trPr>
        <w:tc>
          <w:tcPr>
            <w:tcW w:w="4158" w:type="dxa"/>
          </w:tcPr>
          <w:p w14:paraId="51A94553" w14:textId="77777777"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r w:rsidRPr="002F5F3A">
              <w:rPr>
                <w:b/>
                <w:bCs/>
                <w:kern w:val="0"/>
              </w:rPr>
              <w:t xml:space="preserve"> except</w:t>
            </w:r>
            <w:r w:rsidRPr="002F5F3A">
              <w:rPr>
                <w:i/>
                <w:iCs/>
                <w:kern w:val="0"/>
              </w:rPr>
              <w:t xml:space="preserve"> &lt;access-list&gt;</w:t>
            </w:r>
          </w:p>
        </w:tc>
        <w:tc>
          <w:tcPr>
            <w:tcW w:w="4164" w:type="dxa"/>
          </w:tcPr>
          <w:p w14:paraId="65D54F4D" w14:textId="77777777" w:rsidR="00A94F08" w:rsidRPr="002F5F3A" w:rsidRDefault="00A94F08" w:rsidP="00DE60F8">
            <w:pPr>
              <w:pStyle w:val="aa"/>
              <w:ind w:right="20"/>
              <w:rPr>
                <w:kern w:val="0"/>
              </w:rPr>
            </w:pPr>
            <w:r w:rsidRPr="002F5F3A">
              <w:rPr>
                <w:kern w:val="0"/>
              </w:rPr>
              <w:t>Limits multicast group number received to the relevant port. In the case of no limitation of the group, designate with an access-list.</w:t>
            </w:r>
          </w:p>
        </w:tc>
      </w:tr>
      <w:tr w:rsidR="00A94F08" w14:paraId="3FDC8C81" w14:textId="77777777" w:rsidTr="00B80849">
        <w:trPr>
          <w:trHeight w:val="107"/>
        </w:trPr>
        <w:tc>
          <w:tcPr>
            <w:tcW w:w="4158" w:type="dxa"/>
          </w:tcPr>
          <w:p w14:paraId="751FFD5B" w14:textId="77777777" w:rsidR="00A94F08" w:rsidRPr="002F5F3A" w:rsidRDefault="00A94F08" w:rsidP="00DE60F8">
            <w:pPr>
              <w:pStyle w:val="aa"/>
              <w:ind w:right="20"/>
              <w:jc w:val="left"/>
              <w:rPr>
                <w:b/>
                <w:bCs/>
                <w:kern w:val="0"/>
              </w:rPr>
            </w:pPr>
            <w:r w:rsidRPr="002F5F3A">
              <w:rPr>
                <w:b/>
                <w:bCs/>
                <w:kern w:val="0"/>
              </w:rPr>
              <w:t xml:space="preserve">no ip igmp snooping limit </w:t>
            </w:r>
            <w:r w:rsidRPr="002F5F3A">
              <w:rPr>
                <w:i/>
                <w:iCs/>
                <w:kern w:val="0"/>
              </w:rPr>
              <w:t>&lt;count&gt;</w:t>
            </w:r>
          </w:p>
        </w:tc>
        <w:tc>
          <w:tcPr>
            <w:tcW w:w="4164" w:type="dxa"/>
          </w:tcPr>
          <w:p w14:paraId="674792ED" w14:textId="77777777" w:rsidR="00A94F08" w:rsidRPr="002F5F3A" w:rsidRDefault="00A94F08" w:rsidP="00DE60F8">
            <w:pPr>
              <w:pStyle w:val="aa"/>
              <w:ind w:right="20"/>
              <w:rPr>
                <w:kern w:val="0"/>
              </w:rPr>
            </w:pPr>
            <w:r w:rsidRPr="002F5F3A">
              <w:rPr>
                <w:kern w:val="0"/>
              </w:rPr>
              <w:t>Disables the setting.</w:t>
            </w:r>
          </w:p>
        </w:tc>
      </w:tr>
    </w:tbl>
    <w:p w14:paraId="0B06F4C0" w14:textId="77777777"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073FD09D" w14:textId="77777777" w:rsidTr="00B80849">
        <w:tc>
          <w:tcPr>
            <w:tcW w:w="8959" w:type="dxa"/>
          </w:tcPr>
          <w:p w14:paraId="24E832F5" w14:textId="77777777" w:rsidR="00A94F08" w:rsidRPr="009B58DD" w:rsidRDefault="00A94F08" w:rsidP="00DE60F8">
            <w:pPr>
              <w:pStyle w:val="aa"/>
              <w:ind w:right="20"/>
              <w:jc w:val="both"/>
            </w:pPr>
            <w:r w:rsidRPr="009B58DD">
              <w:t>Router#</w:t>
            </w:r>
            <w:r w:rsidRPr="009B58DD">
              <w:rPr>
                <w:b/>
                <w:bCs/>
              </w:rPr>
              <w:t xml:space="preserve"> configure terminal</w:t>
            </w:r>
          </w:p>
          <w:p w14:paraId="7AF7A63C" w14:textId="77777777"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14:paraId="09B145B5" w14:textId="77777777"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w:t>
            </w:r>
            <w:r w:rsidRPr="009B58DD">
              <w:t xml:space="preserve"> </w:t>
            </w:r>
          </w:p>
          <w:p w14:paraId="70CBF89C" w14:textId="77777777"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14:paraId="5C0D59ED" w14:textId="77777777" w:rsidR="00A94F08" w:rsidRPr="009B58DD" w:rsidRDefault="00A94F08" w:rsidP="00DE60F8">
            <w:pPr>
              <w:ind w:right="20"/>
            </w:pPr>
            <w:r w:rsidRPr="009B58DD">
              <w:t>Router#</w:t>
            </w:r>
          </w:p>
        </w:tc>
      </w:tr>
    </w:tbl>
    <w:p w14:paraId="3632BFA6" w14:textId="77777777" w:rsidR="00A94F08" w:rsidRPr="009B58DD" w:rsidRDefault="00A94F08" w:rsidP="00DE60F8">
      <w:pPr>
        <w:pStyle w:val="a3"/>
        <w:ind w:left="0" w:right="20"/>
      </w:pPr>
      <w:r w:rsidRPr="009B58DD">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9B58DD" w:rsidRDefault="000B7D52" w:rsidP="00DE60F8">
      <w:pPr>
        <w:pStyle w:val="afffff3"/>
        <w:ind w:left="0" w:right="20"/>
      </w:pPr>
      <w:bookmarkStart w:id="2131" w:name="_Toc391575267"/>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EC5045">
        <w:rPr>
          <w:noProof/>
        </w:rPr>
        <w:t>125</w:t>
      </w:r>
      <w:r w:rsidR="005832B8" w:rsidRPr="009B58DD">
        <w:rPr>
          <w:noProof/>
        </w:rPr>
        <w:fldChar w:fldCharType="end"/>
      </w:r>
      <w:r w:rsidRPr="009B58DD">
        <w:rPr>
          <w:rFonts w:hint="eastAsia"/>
        </w:rPr>
        <w:t xml:space="preserve"> </w:t>
      </w:r>
      <w:r w:rsidRPr="009B58DD">
        <w:t>Multicast Group number only to specific VLAN interface</w:t>
      </w:r>
      <w:bookmarkEnd w:id="2131"/>
    </w:p>
    <w:tbl>
      <w:tblPr>
        <w:tblStyle w:val="CLIWide"/>
        <w:tblW w:w="0" w:type="auto"/>
        <w:tblLook w:val="01E0" w:firstRow="1" w:lastRow="1" w:firstColumn="1" w:lastColumn="1" w:noHBand="0" w:noVBand="0"/>
      </w:tblPr>
      <w:tblGrid>
        <w:gridCol w:w="3961"/>
        <w:gridCol w:w="3971"/>
      </w:tblGrid>
      <w:tr w:rsidR="00A94F08" w:rsidRPr="009B58DD"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9B58DD" w:rsidRDefault="00A94F08" w:rsidP="00DE60F8">
            <w:pPr>
              <w:pStyle w:val="ab"/>
              <w:wordWrap/>
              <w:ind w:right="20"/>
              <w:rPr>
                <w:b w:val="0"/>
              </w:rPr>
            </w:pPr>
            <w:r w:rsidRPr="009B58DD">
              <w:rPr>
                <w:b w:val="0"/>
              </w:rPr>
              <w:t>Command</w:t>
            </w:r>
          </w:p>
        </w:tc>
        <w:tc>
          <w:tcPr>
            <w:tcW w:w="4164" w:type="dxa"/>
          </w:tcPr>
          <w:p w14:paraId="43211AC2" w14:textId="77777777" w:rsidR="00A94F08" w:rsidRPr="009B58DD" w:rsidRDefault="00A94F08" w:rsidP="00DE60F8">
            <w:pPr>
              <w:pStyle w:val="ab"/>
              <w:wordWrap/>
              <w:ind w:right="20"/>
              <w:rPr>
                <w:b w:val="0"/>
              </w:rPr>
            </w:pPr>
            <w:r w:rsidRPr="009B58DD">
              <w:rPr>
                <w:b w:val="0"/>
              </w:rPr>
              <w:t>Description</w:t>
            </w:r>
          </w:p>
        </w:tc>
      </w:tr>
      <w:tr w:rsidR="00A94F08" w:rsidRPr="009B58DD" w14:paraId="3138454E" w14:textId="77777777" w:rsidTr="00B80849">
        <w:trPr>
          <w:trHeight w:val="107"/>
        </w:trPr>
        <w:tc>
          <w:tcPr>
            <w:tcW w:w="4158" w:type="dxa"/>
          </w:tcPr>
          <w:p w14:paraId="3D37BED9" w14:textId="77777777"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w:t>
            </w:r>
          </w:p>
        </w:tc>
        <w:tc>
          <w:tcPr>
            <w:tcW w:w="4164" w:type="dxa"/>
          </w:tcPr>
          <w:p w14:paraId="1EA168A5" w14:textId="77777777" w:rsidR="00A94F08" w:rsidRPr="009B58DD" w:rsidRDefault="00A94F08" w:rsidP="00DE60F8">
            <w:pPr>
              <w:pStyle w:val="aa"/>
              <w:ind w:right="20"/>
            </w:pPr>
            <w:r w:rsidRPr="009B58DD">
              <w:rPr>
                <w:kern w:val="0"/>
              </w:rPr>
              <w:t xml:space="preserve">Limits multicast group received from relevant port to relevant VLAN. </w:t>
            </w:r>
          </w:p>
        </w:tc>
      </w:tr>
      <w:tr w:rsidR="00A94F08" w:rsidRPr="009B58DD" w14:paraId="54C85248" w14:textId="77777777" w:rsidTr="00B80849">
        <w:trPr>
          <w:trHeight w:val="107"/>
        </w:trPr>
        <w:tc>
          <w:tcPr>
            <w:tcW w:w="4158" w:type="dxa"/>
          </w:tcPr>
          <w:p w14:paraId="56C78020" w14:textId="77777777"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 </w:t>
            </w:r>
            <w:r w:rsidRPr="009B58DD">
              <w:rPr>
                <w:b/>
                <w:bCs/>
                <w:kern w:val="0"/>
              </w:rPr>
              <w:t>except</w:t>
            </w:r>
            <w:r w:rsidRPr="009B58DD">
              <w:rPr>
                <w:i/>
                <w:iCs/>
                <w:kern w:val="0"/>
              </w:rPr>
              <w:t xml:space="preserve"> &lt;access-list&gt;</w:t>
            </w:r>
          </w:p>
        </w:tc>
        <w:tc>
          <w:tcPr>
            <w:tcW w:w="4164" w:type="dxa"/>
          </w:tcPr>
          <w:p w14:paraId="3E8B2DB5" w14:textId="77777777" w:rsidR="00A94F08" w:rsidRPr="009B58DD" w:rsidRDefault="00A94F08" w:rsidP="00DE60F8">
            <w:pPr>
              <w:pStyle w:val="aa"/>
              <w:ind w:right="20"/>
              <w:rPr>
                <w:kern w:val="0"/>
              </w:rPr>
            </w:pPr>
            <w:r w:rsidRPr="009B58DD">
              <w:rPr>
                <w:kern w:val="0"/>
              </w:rPr>
              <w:t>Limits multicast group received from relevant port to relevant VLAN.</w:t>
            </w:r>
          </w:p>
          <w:p w14:paraId="7C6549AC" w14:textId="77777777" w:rsidR="00A94F08" w:rsidRPr="009B58DD" w:rsidRDefault="00A94F08" w:rsidP="00DE60F8">
            <w:pPr>
              <w:pStyle w:val="aa"/>
              <w:ind w:right="20"/>
              <w:rPr>
                <w:kern w:val="0"/>
              </w:rPr>
            </w:pPr>
            <w:r w:rsidRPr="009B58DD">
              <w:rPr>
                <w:kern w:val="0"/>
              </w:rPr>
              <w:t>In the case of no limitation Group, designate with an access-list.</w:t>
            </w:r>
          </w:p>
        </w:tc>
      </w:tr>
      <w:tr w:rsidR="00A94F08" w:rsidRPr="009B58DD" w14:paraId="2BCA31C6" w14:textId="77777777" w:rsidTr="00B80849">
        <w:trPr>
          <w:trHeight w:val="107"/>
        </w:trPr>
        <w:tc>
          <w:tcPr>
            <w:tcW w:w="4158" w:type="dxa"/>
          </w:tcPr>
          <w:p w14:paraId="2409654E" w14:textId="77777777" w:rsidR="00A94F08" w:rsidRPr="009B58DD" w:rsidRDefault="00A94F08" w:rsidP="00DE60F8">
            <w:pPr>
              <w:pStyle w:val="aa"/>
              <w:ind w:right="20"/>
              <w:jc w:val="left"/>
              <w:rPr>
                <w:b/>
                <w:bCs/>
                <w:kern w:val="0"/>
              </w:rPr>
            </w:pPr>
            <w:r w:rsidRPr="009B58DD">
              <w:rPr>
                <w:b/>
                <w:bCs/>
                <w:kern w:val="0"/>
              </w:rPr>
              <w:t xml:space="preserve">no ip igmp snooping limit </w:t>
            </w:r>
            <w:r w:rsidRPr="009B58DD">
              <w:rPr>
                <w:i/>
                <w:iCs/>
                <w:kern w:val="0"/>
              </w:rPr>
              <w:t>&lt;count&gt;</w:t>
            </w:r>
            <w:r w:rsidRPr="009B58DD">
              <w:rPr>
                <w:b/>
                <w:bCs/>
                <w:kern w:val="0"/>
              </w:rPr>
              <w:t xml:space="preserve"> VLAN</w:t>
            </w:r>
            <w:r w:rsidRPr="009B58DD">
              <w:rPr>
                <w:i/>
                <w:iCs/>
                <w:kern w:val="0"/>
              </w:rPr>
              <w:t xml:space="preserve"> &lt;VLAN-id&gt;</w:t>
            </w:r>
          </w:p>
        </w:tc>
        <w:tc>
          <w:tcPr>
            <w:tcW w:w="4164" w:type="dxa"/>
          </w:tcPr>
          <w:p w14:paraId="17803050" w14:textId="77777777" w:rsidR="00A94F08" w:rsidRPr="009B58DD" w:rsidRDefault="00A94F08" w:rsidP="00DE60F8">
            <w:pPr>
              <w:pStyle w:val="aa"/>
              <w:ind w:right="20"/>
              <w:rPr>
                <w:kern w:val="0"/>
              </w:rPr>
            </w:pPr>
            <w:r w:rsidRPr="009B58DD">
              <w:rPr>
                <w:kern w:val="0"/>
              </w:rPr>
              <w:t xml:space="preserve">Disables </w:t>
            </w:r>
            <w:r w:rsidRPr="009B58DD">
              <w:t>multicast group number only to relevant VLAN interface.</w:t>
            </w:r>
          </w:p>
        </w:tc>
      </w:tr>
    </w:tbl>
    <w:p w14:paraId="06E44210" w14:textId="77777777"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14:paraId="56DCA362" w14:textId="77777777" w:rsidTr="00B80849">
        <w:tc>
          <w:tcPr>
            <w:tcW w:w="8959" w:type="dxa"/>
          </w:tcPr>
          <w:p w14:paraId="7DC71E13" w14:textId="77777777" w:rsidR="00A94F08" w:rsidRPr="009B58DD" w:rsidRDefault="00A94F08" w:rsidP="00DE60F8">
            <w:pPr>
              <w:pStyle w:val="aa"/>
              <w:ind w:right="20"/>
              <w:jc w:val="both"/>
            </w:pPr>
            <w:r w:rsidRPr="009B58DD">
              <w:t>Router#</w:t>
            </w:r>
            <w:r w:rsidRPr="009B58DD">
              <w:rPr>
                <w:b/>
                <w:bCs/>
              </w:rPr>
              <w:t xml:space="preserve"> configure terminal</w:t>
            </w:r>
          </w:p>
          <w:p w14:paraId="5AD9BCEE" w14:textId="77777777" w:rsidR="00A94F08" w:rsidRPr="009B58DD" w:rsidRDefault="00A94F08" w:rsidP="00DE60F8">
            <w:pPr>
              <w:pStyle w:val="aa"/>
              <w:ind w:right="20"/>
              <w:jc w:val="both"/>
            </w:pPr>
            <w:r w:rsidRPr="009B58DD">
              <w:t>Enter configuration commands, one per line.  End with CNTL/Z.</w:t>
            </w:r>
          </w:p>
          <w:p w14:paraId="6E31E461" w14:textId="77777777"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14:paraId="0B1348FD" w14:textId="77777777"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 vlan 22</w:t>
            </w:r>
          </w:p>
          <w:p w14:paraId="7DE3CD2D" w14:textId="77777777"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14:paraId="27432B30" w14:textId="77777777" w:rsidR="00A94F08" w:rsidRPr="009B58DD" w:rsidRDefault="00A94F08" w:rsidP="00DE60F8">
            <w:pPr>
              <w:ind w:right="20"/>
            </w:pPr>
            <w:r w:rsidRPr="009B58DD">
              <w:t>Router#</w:t>
            </w:r>
          </w:p>
        </w:tc>
      </w:tr>
    </w:tbl>
    <w:p w14:paraId="6974C35C" w14:textId="77777777" w:rsidR="00A94F08" w:rsidRDefault="00A94F08" w:rsidP="00DE60F8">
      <w:pPr>
        <w:ind w:right="20"/>
        <w:rPr>
          <w:rFonts w:cs="Times New Roman"/>
        </w:rPr>
      </w:pPr>
    </w:p>
    <w:p w14:paraId="3F779BAE" w14:textId="77777777" w:rsidR="00A94F08" w:rsidRDefault="00A94F08" w:rsidP="00DE60F8">
      <w:pPr>
        <w:ind w:right="20"/>
        <w:rPr>
          <w:rFonts w:cs="Times New Roman"/>
        </w:rPr>
      </w:pPr>
    </w:p>
    <w:p w14:paraId="6A9C3454" w14:textId="77777777" w:rsidR="00A94F08" w:rsidRDefault="00A94F08" w:rsidP="0021019A">
      <w:pPr>
        <w:ind w:right="20"/>
        <w:rPr>
          <w:rFonts w:cs="Times New Roman"/>
        </w:rPr>
      </w:pPr>
    </w:p>
    <w:p w14:paraId="05907DB8" w14:textId="77777777" w:rsidR="00A94F08" w:rsidRDefault="00A94F08" w:rsidP="0021019A">
      <w:pPr>
        <w:pStyle w:val="2"/>
        <w:ind w:right="20"/>
      </w:pPr>
      <w:bookmarkStart w:id="2132" w:name="_Toc294800440"/>
      <w:bookmarkStart w:id="2133" w:name="_Toc294800764"/>
      <w:bookmarkStart w:id="2134" w:name="_Toc294800854"/>
      <w:bookmarkStart w:id="2135" w:name="_Toc294800890"/>
      <w:bookmarkStart w:id="2136" w:name="_Toc445130928"/>
      <w:r>
        <w:lastRenderedPageBreak/>
        <w:t>Display System and Network Statistics</w:t>
      </w:r>
      <w:bookmarkEnd w:id="2132"/>
      <w:bookmarkEnd w:id="2133"/>
      <w:bookmarkEnd w:id="2134"/>
      <w:bookmarkEnd w:id="2135"/>
      <w:bookmarkEnd w:id="2136"/>
    </w:p>
    <w:p w14:paraId="1333B158" w14:textId="77777777" w:rsidR="00A94F08" w:rsidRDefault="000B7D52" w:rsidP="0021019A">
      <w:pPr>
        <w:pStyle w:val="afffff3"/>
        <w:ind w:right="20"/>
      </w:pPr>
      <w:bookmarkStart w:id="2137" w:name="_Toc294856178"/>
      <w:bookmarkStart w:id="2138" w:name="_Toc391575268"/>
      <w:r>
        <w:t xml:space="preserve">Table </w:t>
      </w:r>
      <w:r w:rsidR="005832B8">
        <w:fldChar w:fldCharType="begin"/>
      </w:r>
      <w:r w:rsidR="00092D8C">
        <w:instrText xml:space="preserve"> SEQ Table \* ARABIC </w:instrText>
      </w:r>
      <w:r w:rsidR="005832B8">
        <w:fldChar w:fldCharType="separate"/>
      </w:r>
      <w:r w:rsidR="00EC5045">
        <w:rPr>
          <w:noProof/>
        </w:rPr>
        <w:t>126</w:t>
      </w:r>
      <w:r w:rsidR="005832B8">
        <w:rPr>
          <w:noProof/>
        </w:rPr>
        <w:fldChar w:fldCharType="end"/>
      </w:r>
      <w:r>
        <w:rPr>
          <w:rFonts w:hint="eastAsia"/>
        </w:rPr>
        <w:t xml:space="preserve"> </w:t>
      </w:r>
      <w:r w:rsidR="00A94F08" w:rsidRPr="002F5F3A">
        <w:t>IGMP Snooping-related Monitoring Command</w:t>
      </w:r>
      <w:bookmarkEnd w:id="2137"/>
      <w:bookmarkEnd w:id="2138"/>
    </w:p>
    <w:tbl>
      <w:tblPr>
        <w:tblStyle w:val="CLIWide"/>
        <w:tblW w:w="0" w:type="auto"/>
        <w:tblLook w:val="01E0" w:firstRow="1" w:lastRow="1" w:firstColumn="1" w:lastColumn="1" w:noHBand="0" w:noVBand="0"/>
      </w:tblPr>
      <w:tblGrid>
        <w:gridCol w:w="4100"/>
        <w:gridCol w:w="3832"/>
      </w:tblGrid>
      <w:tr w:rsidR="00A94F08"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2F5F3A" w:rsidRDefault="00A94F08" w:rsidP="0021019A">
            <w:pPr>
              <w:pStyle w:val="ab"/>
              <w:wordWrap/>
              <w:ind w:right="20"/>
              <w:rPr>
                <w:b w:val="0"/>
              </w:rPr>
            </w:pPr>
            <w:r w:rsidRPr="002F5F3A">
              <w:rPr>
                <w:b w:val="0"/>
              </w:rPr>
              <w:t>Command</w:t>
            </w:r>
          </w:p>
        </w:tc>
        <w:tc>
          <w:tcPr>
            <w:tcW w:w="4479" w:type="dxa"/>
          </w:tcPr>
          <w:p w14:paraId="1B73E94F" w14:textId="77777777" w:rsidR="00A94F08" w:rsidRPr="002F5F3A" w:rsidRDefault="00A94F08" w:rsidP="0021019A">
            <w:pPr>
              <w:pStyle w:val="ab"/>
              <w:wordWrap/>
              <w:ind w:right="20"/>
              <w:rPr>
                <w:b w:val="0"/>
              </w:rPr>
            </w:pPr>
            <w:r w:rsidRPr="002F5F3A">
              <w:rPr>
                <w:b w:val="0"/>
              </w:rPr>
              <w:t>Description</w:t>
            </w:r>
          </w:p>
        </w:tc>
      </w:tr>
      <w:tr w:rsidR="00A94F08" w14:paraId="731C0B6C" w14:textId="77777777" w:rsidTr="00B80849">
        <w:trPr>
          <w:trHeight w:val="327"/>
        </w:trPr>
        <w:tc>
          <w:tcPr>
            <w:tcW w:w="4479" w:type="dxa"/>
          </w:tcPr>
          <w:p w14:paraId="0F47259C" w14:textId="77777777" w:rsidR="00A94F08" w:rsidRPr="002F5F3A" w:rsidRDefault="00A94F08" w:rsidP="0021019A">
            <w:pPr>
              <w:pStyle w:val="aa"/>
              <w:ind w:right="20"/>
              <w:jc w:val="left"/>
              <w:rPr>
                <w:b/>
                <w:bCs/>
              </w:rPr>
            </w:pPr>
            <w:r w:rsidRPr="002F5F3A">
              <w:rPr>
                <w:b/>
                <w:bCs/>
                <w:kern w:val="0"/>
              </w:rPr>
              <w:t xml:space="preserve">show ip igmp snooping mrouter </w:t>
            </w:r>
            <w:r w:rsidRPr="002F5F3A">
              <w:rPr>
                <w:i/>
                <w:iCs/>
                <w:kern w:val="0"/>
              </w:rPr>
              <w:t>&lt;IFNAME&gt;</w:t>
            </w:r>
          </w:p>
        </w:tc>
        <w:tc>
          <w:tcPr>
            <w:tcW w:w="4479" w:type="dxa"/>
          </w:tcPr>
          <w:p w14:paraId="377A8A65" w14:textId="77777777" w:rsidR="00A94F08" w:rsidRPr="002F5F3A" w:rsidRDefault="00A94F08" w:rsidP="0021019A">
            <w:pPr>
              <w:pStyle w:val="aa"/>
              <w:ind w:right="20"/>
              <w:jc w:val="left"/>
            </w:pPr>
            <w:r w:rsidRPr="002F5F3A">
              <w:t>Displays Mrouter Port of IGMP snooping</w:t>
            </w:r>
          </w:p>
        </w:tc>
      </w:tr>
      <w:tr w:rsidR="00A94F08" w14:paraId="13A1D687" w14:textId="77777777" w:rsidTr="000B7D52">
        <w:trPr>
          <w:trHeight w:val="327"/>
        </w:trPr>
        <w:tc>
          <w:tcPr>
            <w:tcW w:w="4479" w:type="dxa"/>
          </w:tcPr>
          <w:p w14:paraId="15EF1A0F" w14:textId="77777777" w:rsidR="00A94F08" w:rsidRPr="00492560" w:rsidRDefault="00A94F08" w:rsidP="0021019A">
            <w:pPr>
              <w:pStyle w:val="aa"/>
              <w:ind w:right="20"/>
              <w:jc w:val="left"/>
              <w:rPr>
                <w:b/>
                <w:bCs/>
                <w:kern w:val="0"/>
              </w:rPr>
            </w:pPr>
            <w:r>
              <w:rPr>
                <w:b/>
                <w:bCs/>
                <w:kern w:val="0"/>
              </w:rPr>
              <w:t xml:space="preserve">show ip igmp snooping </w:t>
            </w:r>
            <w:r>
              <w:rPr>
                <w:rFonts w:hint="eastAsia"/>
                <w:b/>
                <w:bCs/>
                <w:kern w:val="0"/>
              </w:rPr>
              <w:t>table</w:t>
            </w:r>
            <w:r w:rsidRPr="00492560">
              <w:rPr>
                <w:b/>
                <w:bCs/>
                <w:kern w:val="0"/>
              </w:rPr>
              <w:t xml:space="preserve"> </w:t>
            </w:r>
            <w:r>
              <w:rPr>
                <w:rFonts w:hint="eastAsia"/>
                <w:b/>
                <w:bCs/>
                <w:kern w:val="0"/>
              </w:rPr>
              <w:t>{group|interface|reporters|}</w:t>
            </w:r>
          </w:p>
        </w:tc>
        <w:tc>
          <w:tcPr>
            <w:tcW w:w="4479" w:type="dxa"/>
          </w:tcPr>
          <w:p w14:paraId="10C7739D" w14:textId="77777777" w:rsidR="00A94F08" w:rsidRDefault="00A94F08" w:rsidP="0021019A">
            <w:pPr>
              <w:pStyle w:val="aa"/>
              <w:ind w:right="20"/>
              <w:jc w:val="left"/>
            </w:pPr>
            <w:r w:rsidRPr="002F5F3A">
              <w:t xml:space="preserve">Displays </w:t>
            </w:r>
            <w:r>
              <w:rPr>
                <w:rFonts w:hint="eastAsia"/>
              </w:rPr>
              <w:t xml:space="preserve">Reporter </w:t>
            </w:r>
            <w:r>
              <w:t xml:space="preserve">information </w:t>
            </w:r>
            <w:r w:rsidRPr="002F5F3A">
              <w:t>of IGMP snooping</w:t>
            </w:r>
          </w:p>
          <w:p w14:paraId="4EAB106C" w14:textId="77777777" w:rsidR="00A94F08" w:rsidRDefault="00A94F08" w:rsidP="0021019A">
            <w:pPr>
              <w:pStyle w:val="aa"/>
              <w:ind w:right="20"/>
              <w:jc w:val="left"/>
            </w:pPr>
          </w:p>
        </w:tc>
      </w:tr>
      <w:tr w:rsidR="00A94F08" w14:paraId="0873AA15" w14:textId="77777777" w:rsidTr="00B80849">
        <w:trPr>
          <w:trHeight w:val="327"/>
        </w:trPr>
        <w:tc>
          <w:tcPr>
            <w:tcW w:w="4479" w:type="dxa"/>
          </w:tcPr>
          <w:p w14:paraId="42AFC3F9" w14:textId="77777777" w:rsidR="00A94F08" w:rsidRDefault="00A94F08" w:rsidP="0021019A">
            <w:pPr>
              <w:pStyle w:val="aa"/>
              <w:ind w:right="20"/>
              <w:jc w:val="left"/>
              <w:rPr>
                <w:b/>
                <w:bCs/>
                <w:kern w:val="0"/>
              </w:rPr>
            </w:pPr>
            <w:r>
              <w:rPr>
                <w:rFonts w:hint="eastAsia"/>
                <w:b/>
                <w:bCs/>
                <w:kern w:val="0"/>
              </w:rPr>
              <w:t>show ip igmp snooping info</w:t>
            </w:r>
          </w:p>
        </w:tc>
        <w:tc>
          <w:tcPr>
            <w:tcW w:w="4479" w:type="dxa"/>
          </w:tcPr>
          <w:p w14:paraId="6BFDF382" w14:textId="77777777" w:rsidR="00A94F08" w:rsidRDefault="00A94F08" w:rsidP="0021019A">
            <w:pPr>
              <w:pStyle w:val="aa"/>
              <w:ind w:right="20"/>
              <w:jc w:val="left"/>
            </w:pPr>
            <w:r w:rsidRPr="002F5F3A">
              <w:t xml:space="preserve">Displays </w:t>
            </w:r>
            <w:r>
              <w:rPr>
                <w:rFonts w:cs="굴림체" w:hint="eastAsia"/>
              </w:rPr>
              <w:t xml:space="preserve">interface </w:t>
            </w:r>
            <w:r>
              <w:t xml:space="preserve">information </w:t>
            </w:r>
            <w:r w:rsidRPr="002F5F3A">
              <w:t>of IGMP snooping</w:t>
            </w:r>
          </w:p>
        </w:tc>
      </w:tr>
    </w:tbl>
    <w:p w14:paraId="585091D0" w14:textId="77777777" w:rsidR="00A94F08" w:rsidRDefault="00A94F08" w:rsidP="0021019A">
      <w:pPr>
        <w:ind w:right="20" w:firstLineChars="100" w:firstLine="180"/>
        <w:rPr>
          <w:rFonts w:ascii="Times New Roman" w:cs="Times New Roman"/>
          <w:kern w:val="0"/>
        </w:rPr>
      </w:pPr>
    </w:p>
    <w:p w14:paraId="25F6BC85" w14:textId="77777777" w:rsidR="00A94F08" w:rsidRDefault="00A94F08" w:rsidP="0021019A">
      <w:pPr>
        <w:ind w:right="20"/>
      </w:pPr>
      <w:r>
        <w:br w:type="page"/>
      </w:r>
    </w:p>
    <w:p w14:paraId="05AAF9A2" w14:textId="77777777" w:rsidR="00A94F08" w:rsidRDefault="00A94F08" w:rsidP="0021019A">
      <w:pPr>
        <w:pStyle w:val="1"/>
        <w:ind w:right="20"/>
      </w:pPr>
      <w:bookmarkStart w:id="2139" w:name="_Toc294856725"/>
      <w:bookmarkStart w:id="2140" w:name="_Toc294857385"/>
      <w:bookmarkStart w:id="2141" w:name="_Toc391378358"/>
      <w:bookmarkStart w:id="2142" w:name="_Toc445130929"/>
      <w:r>
        <w:rPr>
          <w:rFonts w:hint="eastAsia"/>
        </w:rPr>
        <w:lastRenderedPageBreak/>
        <w:t>IP Multicast Routing</w:t>
      </w:r>
      <w:bookmarkEnd w:id="2139"/>
      <w:bookmarkEnd w:id="2140"/>
      <w:bookmarkEnd w:id="2141"/>
      <w:bookmarkEnd w:id="2142"/>
    </w:p>
    <w:p w14:paraId="0B3781FD" w14:textId="77777777" w:rsidR="00490D42" w:rsidRPr="00490D42" w:rsidRDefault="00490D42" w:rsidP="0021019A">
      <w:pPr>
        <w:ind w:right="20"/>
      </w:pPr>
      <w:bookmarkStart w:id="2143" w:name="_Toc294857451"/>
      <w:bookmarkStart w:id="2144" w:name="_Toc294877594"/>
      <w:bookmarkStart w:id="2145" w:name="_Toc294878121"/>
      <w:bookmarkStart w:id="2146" w:name="_Toc294879746"/>
      <w:bookmarkStart w:id="2147" w:name="_Toc294880430"/>
      <w:bookmarkStart w:id="2148" w:name="_Toc294880956"/>
      <w:bookmarkStart w:id="2149" w:name="_Toc294882260"/>
      <w:bookmarkStart w:id="2150" w:name="_Toc294882785"/>
      <w:bookmarkStart w:id="2151" w:name="_Toc295242047"/>
      <w:bookmarkStart w:id="2152" w:name="_Toc295242488"/>
      <w:bookmarkStart w:id="2153" w:name="_Toc295290808"/>
      <w:bookmarkStart w:id="2154" w:name="_Toc295390143"/>
      <w:bookmarkStart w:id="2155" w:name="_Toc295402225"/>
      <w:bookmarkStart w:id="2156" w:name="_Toc295402267"/>
      <w:bookmarkStart w:id="2157" w:name="_Toc295470745"/>
      <w:bookmarkStart w:id="2158" w:name="_Toc295741863"/>
      <w:bookmarkStart w:id="2159" w:name="_Toc295750552"/>
      <w:bookmarkStart w:id="2160" w:name="_Toc295808304"/>
      <w:bookmarkStart w:id="2161" w:name="_Toc295808976"/>
      <w:bookmarkStart w:id="2162" w:name="_Toc295819988"/>
      <w:bookmarkStart w:id="2163" w:name="_Toc295820023"/>
      <w:bookmarkStart w:id="2164" w:name="_Toc295820059"/>
      <w:bookmarkStart w:id="2165" w:name="_Toc295825902"/>
      <w:bookmarkStart w:id="2166" w:name="_Toc295832344"/>
      <w:bookmarkStart w:id="2167" w:name="_Toc295832387"/>
      <w:bookmarkStart w:id="2168" w:name="_Toc295833063"/>
      <w:bookmarkStart w:id="2169" w:name="_Toc295833827"/>
      <w:bookmarkStart w:id="2170" w:name="_Toc295836577"/>
      <w:bookmarkStart w:id="2171" w:name="_Toc295894125"/>
      <w:bookmarkStart w:id="2172" w:name="_Toc295987285"/>
      <w:bookmarkStart w:id="2173" w:name="_Toc296000215"/>
      <w:bookmarkStart w:id="2174" w:name="_Toc296001309"/>
      <w:bookmarkStart w:id="2175" w:name="_Toc296020340"/>
      <w:bookmarkStart w:id="2176" w:name="_Toc296083574"/>
      <w:bookmarkStart w:id="2177" w:name="_Toc296087045"/>
      <w:bookmarkStart w:id="2178" w:name="_Toc296176555"/>
      <w:bookmarkStart w:id="2179" w:name="_Toc296177330"/>
      <w:bookmarkStart w:id="2180" w:name="_Toc296180937"/>
      <w:bookmarkStart w:id="2181" w:name="_Toc296182014"/>
      <w:bookmarkStart w:id="2182" w:name="_Toc296182788"/>
      <w:bookmarkStart w:id="2183" w:name="_Toc296184027"/>
      <w:bookmarkStart w:id="2184" w:name="_Toc296339857"/>
      <w:bookmarkStart w:id="2185" w:name="_Toc296340637"/>
      <w:bookmarkStart w:id="2186" w:name="_Toc296671351"/>
      <w:bookmarkStart w:id="2187" w:name="_Toc296671830"/>
      <w:bookmarkStart w:id="2188" w:name="_Toc296690650"/>
      <w:bookmarkStart w:id="2189" w:name="_Toc296959259"/>
      <w:bookmarkStart w:id="2190" w:name="_Toc297822531"/>
      <w:bookmarkStart w:id="2191" w:name="_Toc306024383"/>
      <w:bookmarkStart w:id="2192" w:name="_Toc306029278"/>
      <w:bookmarkStart w:id="2193" w:name="_Toc306092035"/>
      <w:bookmarkStart w:id="2194" w:name="_Toc306093372"/>
      <w:bookmarkStart w:id="2195" w:name="_Toc306283339"/>
      <w:bookmarkStart w:id="2196" w:name="_Toc306284144"/>
      <w:bookmarkStart w:id="2197" w:name="_Toc306284949"/>
      <w:bookmarkStart w:id="2198" w:name="_Toc325378217"/>
      <w:bookmarkStart w:id="2199" w:name="_Toc327782407"/>
      <w:bookmarkStart w:id="2200" w:name="_Toc329073626"/>
      <w:bookmarkStart w:id="2201" w:name="_Toc329076568"/>
      <w:bookmarkStart w:id="2202" w:name="_Toc335384408"/>
      <w:bookmarkStart w:id="2203" w:name="_Toc335385221"/>
      <w:bookmarkStart w:id="2204" w:name="_Toc335386034"/>
      <w:bookmarkStart w:id="2205" w:name="_Toc335640812"/>
      <w:bookmarkStart w:id="2206" w:name="_Toc336588072"/>
      <w:bookmarkStart w:id="2207" w:name="_Toc336589641"/>
      <w:bookmarkStart w:id="2208" w:name="_Toc336590511"/>
      <w:bookmarkStart w:id="2209" w:name="_Toc336591247"/>
      <w:bookmarkStart w:id="2210" w:name="_Toc336604864"/>
      <w:bookmarkStart w:id="2211" w:name="_Toc336605844"/>
      <w:bookmarkStart w:id="2212" w:name="_Toc337193661"/>
      <w:bookmarkStart w:id="2213" w:name="_Toc337194468"/>
      <w:bookmarkStart w:id="2214" w:name="_Toc337195544"/>
      <w:bookmarkStart w:id="2215" w:name="_Toc337196304"/>
      <w:bookmarkStart w:id="2216" w:name="_Toc337197064"/>
      <w:bookmarkStart w:id="2217" w:name="_Toc337199454"/>
      <w:bookmarkStart w:id="2218" w:name="_Toc337200252"/>
      <w:bookmarkStart w:id="2219" w:name="_Toc337201168"/>
      <w:bookmarkStart w:id="2220" w:name="_Toc337728695"/>
      <w:bookmarkStart w:id="2221" w:name="_Toc337819168"/>
      <w:bookmarkStart w:id="2222" w:name="_Toc338755992"/>
      <w:bookmarkStart w:id="2223" w:name="_Toc339539505"/>
      <w:bookmarkStart w:id="2224" w:name="_Toc340647717"/>
      <w:bookmarkStart w:id="2225" w:name="_Toc340663637"/>
      <w:bookmarkStart w:id="2226" w:name="_Toc341455527"/>
      <w:bookmarkStart w:id="2227" w:name="_Toc341693765"/>
      <w:bookmarkStart w:id="2228" w:name="_Toc341699499"/>
      <w:bookmarkStart w:id="2229" w:name="_Toc341886323"/>
      <w:bookmarkStart w:id="2230" w:name="_Toc341976120"/>
      <w:bookmarkStart w:id="2231" w:name="_Toc342046090"/>
      <w:bookmarkStart w:id="2232" w:name="_Toc343863875"/>
      <w:bookmarkStart w:id="2233" w:name="_Toc348529225"/>
      <w:bookmarkStart w:id="2234" w:name="_Toc348536299"/>
      <w:bookmarkStart w:id="2235" w:name="_Toc348537243"/>
      <w:bookmarkStart w:id="2236" w:name="_Toc348538188"/>
      <w:bookmarkStart w:id="2237" w:name="_Toc348539133"/>
      <w:bookmarkStart w:id="2238" w:name="_Toc348540078"/>
      <w:bookmarkStart w:id="2239" w:name="_Toc348541023"/>
      <w:bookmarkStart w:id="2240" w:name="_Toc348541968"/>
      <w:bookmarkStart w:id="2241" w:name="_Toc348542913"/>
      <w:bookmarkStart w:id="2242" w:name="_Toc348624838"/>
      <w:bookmarkStart w:id="2243" w:name="_Toc348625783"/>
      <w:bookmarkStart w:id="2244" w:name="_Toc354409704"/>
      <w:bookmarkStart w:id="2245" w:name="_Toc354416019"/>
      <w:bookmarkStart w:id="2246" w:name="_Toc529077104"/>
      <w:bookmarkStart w:id="2247" w:name="_Toc18981154"/>
      <w:bookmarkStart w:id="2248" w:name="_Toc31178511"/>
      <w:bookmarkStart w:id="2249" w:name="_Toc86051513"/>
      <w:bookmarkStart w:id="2250" w:name="_Toc277150965"/>
      <w:bookmarkStart w:id="2251" w:name="_Toc337198531"/>
    </w:p>
    <w:p w14:paraId="6B827AFC" w14:textId="77777777" w:rsidR="00490D42" w:rsidRPr="002F5F3A" w:rsidRDefault="00490D42" w:rsidP="0021019A">
      <w:pPr>
        <w:pStyle w:val="-1"/>
        <w:ind w:right="20"/>
      </w:pPr>
      <w:bookmarkStart w:id="2252" w:name="_Toc354416251"/>
      <w:bookmarkStart w:id="2253" w:name="_Toc391378359"/>
      <w:r w:rsidRPr="002F5F3A">
        <w:t>This chapter describes IP multicast routing elements and IP multicast routing setting.</w:t>
      </w:r>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p>
    <w:p w14:paraId="07B4F89B" w14:textId="77777777" w:rsidR="00490D42" w:rsidRDefault="00490D42" w:rsidP="0021019A">
      <w:pPr>
        <w:ind w:right="20"/>
      </w:pPr>
    </w:p>
    <w:p w14:paraId="44B20AE1" w14:textId="77777777" w:rsidR="00490D42" w:rsidRDefault="00490D42" w:rsidP="0021019A">
      <w:pPr>
        <w:ind w:right="20"/>
      </w:pPr>
      <w:r>
        <w:br w:type="page"/>
      </w:r>
    </w:p>
    <w:p w14:paraId="7D5838E5" w14:textId="77777777" w:rsidR="00490D42" w:rsidRPr="00E71AAC" w:rsidRDefault="00490D42" w:rsidP="0021019A">
      <w:pPr>
        <w:pStyle w:val="2"/>
        <w:ind w:right="20"/>
      </w:pPr>
      <w:bookmarkStart w:id="2254" w:name="_Toc18981349"/>
      <w:bookmarkStart w:id="2255" w:name="_Toc361679443"/>
      <w:bookmarkStart w:id="2256" w:name="_Toc18981300"/>
      <w:bookmarkStart w:id="2257" w:name="_Toc361679380"/>
      <w:bookmarkStart w:id="2258" w:name="_Toc18981155"/>
      <w:bookmarkStart w:id="2259" w:name="_Toc445130930"/>
      <w:r w:rsidRPr="002F5F3A">
        <w:lastRenderedPageBreak/>
        <w:t xml:space="preserve">IP </w:t>
      </w:r>
      <w:bookmarkEnd w:id="2254"/>
      <w:bookmarkEnd w:id="2255"/>
      <w:bookmarkEnd w:id="2256"/>
      <w:r w:rsidRPr="002F5F3A">
        <w:t>Multicast Routing Overview</w:t>
      </w:r>
      <w:bookmarkEnd w:id="2257"/>
      <w:bookmarkEnd w:id="2258"/>
      <w:bookmarkEnd w:id="2259"/>
    </w:p>
    <w:p w14:paraId="3C8B9D42" w14:textId="77777777" w:rsidR="00490D42" w:rsidRPr="002F5F3A" w:rsidRDefault="00490D42" w:rsidP="0021019A">
      <w:pPr>
        <w:pStyle w:val="a3"/>
        <w:ind w:right="20"/>
      </w:pPr>
      <w:r w:rsidRPr="002F5F3A">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030D68" w:rsidRDefault="00490D42" w:rsidP="0021019A">
      <w:pPr>
        <w:pStyle w:val="aa"/>
        <w:ind w:right="20"/>
        <w:rPr>
          <w:kern w:val="0"/>
        </w:rPr>
      </w:pPr>
    </w:p>
    <w:p w14:paraId="0E5AFBC3" w14:textId="77777777" w:rsidR="00490D42" w:rsidRDefault="00D52D64" w:rsidP="0021019A">
      <w:pPr>
        <w:pStyle w:val="aa"/>
        <w:ind w:leftChars="945" w:left="1701" w:right="20"/>
        <w:rPr>
          <w:rFonts w:cs="Times New Roman"/>
        </w:rPr>
      </w:pPr>
      <w:r>
        <w:rPr>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1B6BCE" w:rsidRDefault="000B7D52" w:rsidP="0021019A">
      <w:pPr>
        <w:pStyle w:val="afffff3"/>
        <w:ind w:right="20"/>
      </w:pPr>
      <w:bookmarkStart w:id="2260" w:name="_Toc31178512"/>
      <w:bookmarkStart w:id="2261" w:name="_Toc86051514"/>
      <w:bookmarkStart w:id="2262" w:name="_Toc198629147"/>
      <w:bookmarkStart w:id="2263" w:name="_Toc391575476"/>
      <w:r>
        <w:t xml:space="preserve">Figure </w:t>
      </w:r>
      <w:bookmarkEnd w:id="2260"/>
      <w:bookmarkEnd w:id="2261"/>
      <w:r w:rsidR="00D52C4A">
        <w:fldChar w:fldCharType="begin"/>
      </w:r>
      <w:r w:rsidR="00D52C4A">
        <w:instrText xml:space="preserve"> SEQ Figure \* ARABIC </w:instrText>
      </w:r>
      <w:r w:rsidR="00D52C4A">
        <w:fldChar w:fldCharType="separate"/>
      </w:r>
      <w:r w:rsidR="00D52C4A">
        <w:rPr>
          <w:noProof/>
        </w:rPr>
        <w:t>21</w:t>
      </w:r>
      <w:r w:rsidR="00D52C4A">
        <w:fldChar w:fldCharType="end"/>
      </w:r>
      <w:r w:rsidR="00D52C4A">
        <w:rPr>
          <w:rFonts w:hint="eastAsia"/>
        </w:rPr>
        <w:t xml:space="preserve"> </w:t>
      </w:r>
      <w:r w:rsidR="00490D42" w:rsidRPr="002F5F3A">
        <w:t>Multicasting to Transmit Traffic to Many Destinations</w:t>
      </w:r>
      <w:bookmarkEnd w:id="2262"/>
      <w:bookmarkEnd w:id="2263"/>
    </w:p>
    <w:p w14:paraId="68254394" w14:textId="4407D3AC" w:rsidR="00490D42" w:rsidRDefault="00490D42" w:rsidP="0021019A">
      <w:pPr>
        <w:pStyle w:val="a3"/>
        <w:ind w:right="20"/>
      </w:pPr>
      <w:r w:rsidRPr="002F5F3A">
        <w:t>Many routing protocols such as Protocol-Independent Multicast (PIM), Distance-Vector Multicast Routing Protocol (DVMRP), Multicast Open Shortest Path First (MOSPF) find multicast group and create the path for each group. Table 12</w:t>
      </w:r>
      <w:r w:rsidR="00496ADB">
        <w:t>7</w:t>
      </w:r>
      <w:r w:rsidRPr="002F5F3A">
        <w:t xml:space="preserve"> below summarizes the requirements for each protocol unicast and flooding algorithm.</w:t>
      </w:r>
    </w:p>
    <w:p w14:paraId="789E7408" w14:textId="77777777" w:rsidR="00490D42" w:rsidRPr="001B6BCE" w:rsidRDefault="006A4BB0" w:rsidP="0021019A">
      <w:pPr>
        <w:pStyle w:val="afffff3"/>
        <w:ind w:right="20"/>
      </w:pPr>
      <w:bookmarkStart w:id="2264" w:name="_Toc363228503"/>
      <w:bookmarkStart w:id="2265" w:name="_Toc18981156"/>
      <w:bookmarkStart w:id="2266" w:name="_Toc39157526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127</w:t>
      </w:r>
      <w:r w:rsidR="005832B8">
        <w:fldChar w:fldCharType="end"/>
      </w:r>
      <w:bookmarkEnd w:id="2264"/>
      <w:r w:rsidR="00BB7669">
        <w:rPr>
          <w:rFonts w:hint="eastAsia"/>
        </w:rPr>
        <w:t xml:space="preserve"> </w:t>
      </w:r>
      <w:r w:rsidR="00490D42" w:rsidRPr="002F5F3A">
        <w:t>Multicast Protocol</w:t>
      </w:r>
      <w:bookmarkEnd w:id="2265"/>
      <w:bookmarkEnd w:id="2266"/>
    </w:p>
    <w:tbl>
      <w:tblPr>
        <w:tblStyle w:val="CLIWide"/>
        <w:tblW w:w="0" w:type="auto"/>
        <w:tblLook w:val="01E0" w:firstRow="1" w:lastRow="1" w:firstColumn="1" w:lastColumn="1" w:noHBand="0" w:noVBand="0"/>
      </w:tblPr>
      <w:tblGrid>
        <w:gridCol w:w="2247"/>
        <w:gridCol w:w="2582"/>
        <w:gridCol w:w="3103"/>
      </w:tblGrid>
      <w:tr w:rsidR="00490D42"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2F5F3A" w:rsidRDefault="00490D42" w:rsidP="0021019A">
            <w:pPr>
              <w:pStyle w:val="ab"/>
              <w:wordWrap/>
              <w:ind w:right="20"/>
              <w:rPr>
                <w:b w:val="0"/>
                <w:kern w:val="0"/>
              </w:rPr>
            </w:pPr>
            <w:r w:rsidRPr="002F5F3A">
              <w:rPr>
                <w:b w:val="0"/>
                <w:kern w:val="0"/>
              </w:rPr>
              <w:t>Protocol</w:t>
            </w:r>
          </w:p>
        </w:tc>
        <w:tc>
          <w:tcPr>
            <w:tcW w:w="2700" w:type="dxa"/>
          </w:tcPr>
          <w:p w14:paraId="4554904D" w14:textId="77777777" w:rsidR="00490D42" w:rsidRPr="002F5F3A" w:rsidRDefault="00490D42" w:rsidP="0021019A">
            <w:pPr>
              <w:pStyle w:val="ab"/>
              <w:wordWrap/>
              <w:ind w:right="20"/>
              <w:rPr>
                <w:b w:val="0"/>
                <w:kern w:val="0"/>
              </w:rPr>
            </w:pPr>
            <w:r w:rsidRPr="002F5F3A">
              <w:rPr>
                <w:b w:val="0"/>
                <w:kern w:val="0"/>
              </w:rPr>
              <w:t xml:space="preserve">Unicast Protocol </w:t>
            </w:r>
          </w:p>
        </w:tc>
        <w:tc>
          <w:tcPr>
            <w:tcW w:w="3240" w:type="dxa"/>
          </w:tcPr>
          <w:p w14:paraId="5830C6B1" w14:textId="77777777" w:rsidR="00490D42" w:rsidRPr="002F5F3A" w:rsidRDefault="00490D42" w:rsidP="0021019A">
            <w:pPr>
              <w:pStyle w:val="ab"/>
              <w:wordWrap/>
              <w:ind w:right="20"/>
              <w:rPr>
                <w:b w:val="0"/>
                <w:kern w:val="0"/>
              </w:rPr>
            </w:pPr>
            <w:r w:rsidRPr="002F5F3A">
              <w:rPr>
                <w:b w:val="0"/>
                <w:kern w:val="0"/>
              </w:rPr>
              <w:t>Flooding Algorithm</w:t>
            </w:r>
          </w:p>
        </w:tc>
      </w:tr>
      <w:tr w:rsidR="00490D42" w14:paraId="128908FE" w14:textId="77777777" w:rsidTr="00B80849">
        <w:tc>
          <w:tcPr>
            <w:tcW w:w="2340" w:type="dxa"/>
          </w:tcPr>
          <w:p w14:paraId="4E5287A2" w14:textId="77777777" w:rsidR="00490D42" w:rsidRPr="002F5F3A" w:rsidRDefault="00490D42" w:rsidP="0021019A">
            <w:pPr>
              <w:pStyle w:val="aa"/>
              <w:ind w:right="20"/>
              <w:rPr>
                <w:kern w:val="0"/>
              </w:rPr>
            </w:pPr>
            <w:r w:rsidRPr="002F5F3A">
              <w:rPr>
                <w:kern w:val="0"/>
              </w:rPr>
              <w:t>PIM-dense mode</w:t>
            </w:r>
          </w:p>
        </w:tc>
        <w:tc>
          <w:tcPr>
            <w:tcW w:w="2700" w:type="dxa"/>
          </w:tcPr>
          <w:p w14:paraId="4F2A31C2" w14:textId="77777777" w:rsidR="00490D42" w:rsidRPr="002F5F3A" w:rsidRDefault="00490D42" w:rsidP="0021019A">
            <w:pPr>
              <w:pStyle w:val="aa"/>
              <w:ind w:right="20"/>
              <w:rPr>
                <w:kern w:val="0"/>
              </w:rPr>
            </w:pPr>
            <w:r w:rsidRPr="002F5F3A">
              <w:rPr>
                <w:kern w:val="0"/>
              </w:rPr>
              <w:t>Any</w:t>
            </w:r>
          </w:p>
        </w:tc>
        <w:tc>
          <w:tcPr>
            <w:tcW w:w="3240" w:type="dxa"/>
          </w:tcPr>
          <w:p w14:paraId="20C3CC80" w14:textId="77777777" w:rsidR="00490D42" w:rsidRPr="002F5F3A" w:rsidRDefault="00490D42" w:rsidP="0021019A">
            <w:pPr>
              <w:pStyle w:val="aa"/>
              <w:ind w:right="20"/>
              <w:rPr>
                <w:kern w:val="0"/>
              </w:rPr>
            </w:pPr>
            <w:r w:rsidRPr="002F5F3A">
              <w:rPr>
                <w:kern w:val="0"/>
              </w:rPr>
              <w:t>Reverse path flooding (RPF)</w:t>
            </w:r>
          </w:p>
        </w:tc>
      </w:tr>
      <w:tr w:rsidR="00490D42" w14:paraId="5AF6E90A" w14:textId="77777777" w:rsidTr="00B80849">
        <w:tc>
          <w:tcPr>
            <w:tcW w:w="2340" w:type="dxa"/>
          </w:tcPr>
          <w:p w14:paraId="2E2ABE7C" w14:textId="77777777" w:rsidR="00490D42" w:rsidRPr="002F5F3A" w:rsidRDefault="00490D42" w:rsidP="0021019A">
            <w:pPr>
              <w:pStyle w:val="aa"/>
              <w:ind w:right="20"/>
              <w:rPr>
                <w:kern w:val="0"/>
              </w:rPr>
            </w:pPr>
            <w:r w:rsidRPr="002F5F3A">
              <w:rPr>
                <w:kern w:val="0"/>
              </w:rPr>
              <w:t>PIM-sparse mode</w:t>
            </w:r>
          </w:p>
        </w:tc>
        <w:tc>
          <w:tcPr>
            <w:tcW w:w="2700" w:type="dxa"/>
          </w:tcPr>
          <w:p w14:paraId="38DA5617" w14:textId="77777777" w:rsidR="00490D42" w:rsidRPr="002F5F3A" w:rsidRDefault="00490D42" w:rsidP="0021019A">
            <w:pPr>
              <w:pStyle w:val="aa"/>
              <w:ind w:right="20"/>
              <w:rPr>
                <w:kern w:val="0"/>
              </w:rPr>
            </w:pPr>
            <w:r w:rsidRPr="002F5F3A">
              <w:rPr>
                <w:kern w:val="0"/>
              </w:rPr>
              <w:t>Any</w:t>
            </w:r>
          </w:p>
        </w:tc>
        <w:tc>
          <w:tcPr>
            <w:tcW w:w="3240" w:type="dxa"/>
          </w:tcPr>
          <w:p w14:paraId="2B258F4B" w14:textId="77777777" w:rsidR="00490D42" w:rsidRPr="002F5F3A" w:rsidRDefault="00490D42" w:rsidP="0021019A">
            <w:pPr>
              <w:pStyle w:val="aa"/>
              <w:ind w:right="20"/>
              <w:rPr>
                <w:kern w:val="0"/>
              </w:rPr>
            </w:pPr>
            <w:r w:rsidRPr="002F5F3A">
              <w:rPr>
                <w:kern w:val="0"/>
              </w:rPr>
              <w:t>RPF / SPF (Switchover)</w:t>
            </w:r>
          </w:p>
        </w:tc>
      </w:tr>
      <w:tr w:rsidR="00490D42" w14:paraId="3BBF62EF" w14:textId="77777777" w:rsidTr="00B80849">
        <w:tc>
          <w:tcPr>
            <w:tcW w:w="2340" w:type="dxa"/>
          </w:tcPr>
          <w:p w14:paraId="4D5718B2" w14:textId="77777777" w:rsidR="00490D42" w:rsidRPr="002F5F3A" w:rsidRDefault="00490D42" w:rsidP="0021019A">
            <w:pPr>
              <w:pStyle w:val="aa"/>
              <w:ind w:right="20"/>
              <w:rPr>
                <w:kern w:val="0"/>
              </w:rPr>
            </w:pPr>
            <w:r w:rsidRPr="002F5F3A">
              <w:rPr>
                <w:kern w:val="0"/>
              </w:rPr>
              <w:t>DVMRP</w:t>
            </w:r>
          </w:p>
        </w:tc>
        <w:tc>
          <w:tcPr>
            <w:tcW w:w="2700" w:type="dxa"/>
          </w:tcPr>
          <w:p w14:paraId="215B4C5E" w14:textId="77777777" w:rsidR="00490D42" w:rsidRPr="002F5F3A" w:rsidRDefault="00490D42" w:rsidP="0021019A">
            <w:pPr>
              <w:pStyle w:val="aa"/>
              <w:ind w:right="20"/>
              <w:rPr>
                <w:kern w:val="0"/>
              </w:rPr>
            </w:pPr>
            <w:r w:rsidRPr="002F5F3A">
              <w:rPr>
                <w:kern w:val="0"/>
              </w:rPr>
              <w:t>Internal</w:t>
            </w:r>
          </w:p>
        </w:tc>
        <w:tc>
          <w:tcPr>
            <w:tcW w:w="3240" w:type="dxa"/>
          </w:tcPr>
          <w:p w14:paraId="468D749C" w14:textId="77777777" w:rsidR="00490D42" w:rsidRPr="002F5F3A" w:rsidRDefault="00490D42" w:rsidP="0021019A">
            <w:pPr>
              <w:pStyle w:val="aa"/>
              <w:ind w:right="20"/>
              <w:rPr>
                <w:kern w:val="0"/>
              </w:rPr>
            </w:pPr>
            <w:r w:rsidRPr="002F5F3A">
              <w:rPr>
                <w:kern w:val="0"/>
              </w:rPr>
              <w:t>RPF</w:t>
            </w:r>
          </w:p>
        </w:tc>
      </w:tr>
      <w:tr w:rsidR="00490D42" w14:paraId="4788CF6B" w14:textId="77777777" w:rsidTr="00B80849">
        <w:tc>
          <w:tcPr>
            <w:tcW w:w="2340" w:type="dxa"/>
          </w:tcPr>
          <w:p w14:paraId="384331A2" w14:textId="77777777" w:rsidR="00490D42" w:rsidRPr="002F5F3A" w:rsidRDefault="00490D42" w:rsidP="0021019A">
            <w:pPr>
              <w:pStyle w:val="aa"/>
              <w:ind w:right="20"/>
              <w:rPr>
                <w:kern w:val="0"/>
              </w:rPr>
            </w:pPr>
            <w:r w:rsidRPr="002F5F3A">
              <w:rPr>
                <w:kern w:val="0"/>
              </w:rPr>
              <w:t>MOSPF</w:t>
            </w:r>
          </w:p>
        </w:tc>
        <w:tc>
          <w:tcPr>
            <w:tcW w:w="2700" w:type="dxa"/>
          </w:tcPr>
          <w:p w14:paraId="04D3E048" w14:textId="77777777" w:rsidR="00490D42" w:rsidRPr="002F5F3A" w:rsidRDefault="00490D42" w:rsidP="0021019A">
            <w:pPr>
              <w:pStyle w:val="aa"/>
              <w:ind w:right="20"/>
              <w:rPr>
                <w:kern w:val="0"/>
              </w:rPr>
            </w:pPr>
            <w:r w:rsidRPr="002F5F3A">
              <w:rPr>
                <w:kern w:val="0"/>
              </w:rPr>
              <w:t>OSPF</w:t>
            </w:r>
          </w:p>
        </w:tc>
        <w:tc>
          <w:tcPr>
            <w:tcW w:w="3240" w:type="dxa"/>
          </w:tcPr>
          <w:p w14:paraId="4F4FE81F" w14:textId="77777777" w:rsidR="00490D42" w:rsidRPr="002F5F3A" w:rsidRDefault="00490D42" w:rsidP="0021019A">
            <w:pPr>
              <w:pStyle w:val="aa"/>
              <w:ind w:right="20"/>
              <w:rPr>
                <w:kern w:val="0"/>
              </w:rPr>
            </w:pPr>
            <w:r w:rsidRPr="002F5F3A">
              <w:rPr>
                <w:kern w:val="0"/>
              </w:rPr>
              <w:t>Shortest-path first</w:t>
            </w:r>
          </w:p>
        </w:tc>
      </w:tr>
    </w:tbl>
    <w:p w14:paraId="668A13C3" w14:textId="77777777" w:rsidR="00490D42" w:rsidRDefault="00490D42" w:rsidP="0021019A">
      <w:pPr>
        <w:ind w:right="20"/>
      </w:pPr>
      <w:bookmarkStart w:id="2267" w:name="_Toc31178513"/>
      <w:bookmarkStart w:id="2268" w:name="_Toc86051515"/>
      <w:bookmarkStart w:id="2269" w:name="_Toc198629148"/>
      <w:bookmarkStart w:id="2270" w:name="_Toc363228504"/>
    </w:p>
    <w:p w14:paraId="5A24FC26" w14:textId="77777777" w:rsidR="00490D42" w:rsidRPr="009B6D22" w:rsidRDefault="00490D42" w:rsidP="0021019A">
      <w:pPr>
        <w:ind w:right="20"/>
      </w:pPr>
    </w:p>
    <w:p w14:paraId="57EA359D" w14:textId="77777777" w:rsidR="00490D42" w:rsidRPr="00E71AAC" w:rsidRDefault="00490D42" w:rsidP="0021019A">
      <w:pPr>
        <w:pStyle w:val="2"/>
        <w:ind w:right="20"/>
      </w:pPr>
      <w:bookmarkStart w:id="2271" w:name="_Toc18981157"/>
      <w:bookmarkStart w:id="2272" w:name="_Toc445130931"/>
      <w:r w:rsidRPr="00D52D64">
        <w:lastRenderedPageBreak/>
        <w:t>IGMP</w:t>
      </w:r>
      <w:r>
        <w:t xml:space="preserve"> </w:t>
      </w:r>
      <w:bookmarkEnd w:id="2267"/>
      <w:bookmarkEnd w:id="2268"/>
      <w:bookmarkEnd w:id="2269"/>
      <w:bookmarkEnd w:id="2270"/>
      <w:r w:rsidR="00D52D64">
        <w:rPr>
          <w:rFonts w:hint="eastAsia"/>
        </w:rPr>
        <w:t>Overview</w:t>
      </w:r>
      <w:bookmarkEnd w:id="2271"/>
      <w:bookmarkEnd w:id="2272"/>
    </w:p>
    <w:p w14:paraId="4F17B2E2" w14:textId="77777777" w:rsidR="00490D42" w:rsidRPr="002F5F3A" w:rsidRDefault="00490D42" w:rsidP="0021019A">
      <w:pPr>
        <w:pStyle w:val="a3"/>
        <w:ind w:right="20"/>
      </w:pPr>
      <w:r w:rsidRPr="002F5F3A">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2F5F3A" w:rsidRDefault="00490D42" w:rsidP="0021019A">
      <w:pPr>
        <w:pStyle w:val="a3"/>
        <w:ind w:right="20"/>
      </w:pPr>
      <w:r w:rsidRPr="002F5F3A">
        <w:t>IP multicast uses Class D IP address for multicast group address. This is defined in RFC2236.</w:t>
      </w:r>
    </w:p>
    <w:p w14:paraId="5074EAEE" w14:textId="77777777" w:rsidR="00490D42" w:rsidRPr="002F5F3A" w:rsidRDefault="00490D42" w:rsidP="0021019A">
      <w:pPr>
        <w:pStyle w:val="a3"/>
        <w:ind w:right="20"/>
      </w:pPr>
      <w:r w:rsidRPr="002F5F3A">
        <w:t>If IGMP (Internet Group Management Protocol) proxy receives the IGMP join/leave message from the host, it sends the IGMP join/leave message to the router instead of the host.</w:t>
      </w:r>
    </w:p>
    <w:p w14:paraId="30658301" w14:textId="77777777" w:rsidR="00490D42" w:rsidRPr="002F5F3A" w:rsidRDefault="00490D42" w:rsidP="0021019A">
      <w:pPr>
        <w:pStyle w:val="a3"/>
        <w:ind w:right="20"/>
      </w:pPr>
      <w:r w:rsidRPr="002F5F3A">
        <w:t>If it receives the IGMP query from the IGMP router, it transmits the IGMP query to the host instead of the router. In other words, it functions as IGMP router for the host and as IGMP host for IGMP router.</w:t>
      </w:r>
    </w:p>
    <w:p w14:paraId="415F8F56" w14:textId="77777777" w:rsidR="00490D42" w:rsidRPr="002F5F3A" w:rsidRDefault="00490D42" w:rsidP="0021019A">
      <w:pPr>
        <w:pStyle w:val="a3"/>
        <w:ind w:right="20"/>
        <w:rPr>
          <w:kern w:val="0"/>
        </w:rPr>
      </w:pPr>
      <w:r w:rsidRPr="002F5F3A">
        <w:rPr>
          <w:kern w:val="0"/>
        </w:rPr>
        <w:t>The limitation items when running IGMP Proxy configuration are as follows:</w:t>
      </w:r>
    </w:p>
    <w:p w14:paraId="0A0AA525" w14:textId="77777777" w:rsidR="00490D42" w:rsidRPr="002F5F3A" w:rsidRDefault="00490D42" w:rsidP="0021019A">
      <w:pPr>
        <w:pStyle w:val="Randomlist"/>
        <w:tabs>
          <w:tab w:val="clear" w:pos="3968"/>
          <w:tab w:val="num" w:pos="1980"/>
          <w:tab w:val="num" w:pos="3320"/>
        </w:tabs>
        <w:ind w:left="2104" w:right="20" w:hanging="403"/>
      </w:pPr>
      <w:r w:rsidRPr="002F5F3A">
        <w:t>Supports only IGMP v2. IGMP v3 is not supported and mutual setting is not acceptable.</w:t>
      </w:r>
    </w:p>
    <w:p w14:paraId="556E3A2E" w14:textId="77777777" w:rsidR="00490D42" w:rsidRPr="002F5F3A" w:rsidRDefault="00490D42" w:rsidP="0021019A">
      <w:pPr>
        <w:pStyle w:val="Randomlist"/>
        <w:tabs>
          <w:tab w:val="clear" w:pos="3968"/>
          <w:tab w:val="num" w:pos="1980"/>
          <w:tab w:val="num" w:pos="3320"/>
        </w:tabs>
        <w:ind w:left="2104" w:right="20" w:hanging="403"/>
      </w:pPr>
      <w:r w:rsidRPr="002F5F3A">
        <w:t>One upstream interface and the others of many downstream interfaces are set at first.</w:t>
      </w:r>
    </w:p>
    <w:p w14:paraId="00BAEA54" w14:textId="77777777" w:rsidR="00490D42" w:rsidRPr="002F5F3A" w:rsidRDefault="00490D42" w:rsidP="0021019A">
      <w:pPr>
        <w:pStyle w:val="Randomlist"/>
        <w:tabs>
          <w:tab w:val="clear" w:pos="3968"/>
          <w:tab w:val="num" w:pos="1980"/>
          <w:tab w:val="num" w:pos="3320"/>
        </w:tabs>
        <w:ind w:left="2104" w:right="20" w:hanging="403"/>
      </w:pPr>
      <w:r w:rsidRPr="002F5F3A">
        <w:t>You can not set PIM-SM setting on upstream or downstream interface after Proxy setting is done.</w:t>
      </w:r>
    </w:p>
    <w:p w14:paraId="1DBC5669" w14:textId="77777777" w:rsidR="00490D42" w:rsidRPr="002F5F3A" w:rsidRDefault="00490D42" w:rsidP="0021019A">
      <w:pPr>
        <w:pStyle w:val="Randomlist"/>
        <w:tabs>
          <w:tab w:val="clear" w:pos="3968"/>
          <w:tab w:val="num" w:pos="1980"/>
          <w:tab w:val="num" w:pos="3320"/>
        </w:tabs>
        <w:ind w:left="2104" w:right="20" w:hanging="403"/>
      </w:pPr>
      <w:r w:rsidRPr="002F5F3A">
        <w:t>Upstream interface setting use Proxy-Service and downstream interface use Mroute-Proxy.</w:t>
      </w:r>
    </w:p>
    <w:p w14:paraId="5D4BAEF8" w14:textId="77777777" w:rsidR="00490D42" w:rsidRPr="002F5F3A" w:rsidRDefault="00490D42" w:rsidP="0021019A">
      <w:pPr>
        <w:pStyle w:val="Randomlist"/>
        <w:tabs>
          <w:tab w:val="clear" w:pos="3968"/>
          <w:tab w:val="num" w:pos="1980"/>
          <w:tab w:val="num" w:pos="3320"/>
        </w:tabs>
        <w:ind w:left="2104" w:right="20" w:hanging="403"/>
      </w:pPr>
      <w:r w:rsidRPr="002F5F3A">
        <w:t>You can not IGMP Snooping on the interface set with Proxy-Service.</w:t>
      </w:r>
    </w:p>
    <w:p w14:paraId="3B84479C" w14:textId="77777777" w:rsidR="00490D42" w:rsidRPr="00030D68" w:rsidRDefault="00490D42" w:rsidP="0021019A">
      <w:pPr>
        <w:ind w:right="20"/>
      </w:pPr>
    </w:p>
    <w:p w14:paraId="5CBBEFDB" w14:textId="77777777" w:rsidR="00490D42" w:rsidRPr="009B6D22" w:rsidRDefault="00490D42" w:rsidP="0021019A">
      <w:pPr>
        <w:ind w:right="20"/>
      </w:pPr>
    </w:p>
    <w:p w14:paraId="30ED89A3" w14:textId="77777777" w:rsidR="00490D42" w:rsidRPr="00E71AAC" w:rsidRDefault="00490D42" w:rsidP="0021019A">
      <w:pPr>
        <w:pStyle w:val="2"/>
        <w:ind w:right="20"/>
      </w:pPr>
      <w:bookmarkStart w:id="2273" w:name="_Toc31178514"/>
      <w:bookmarkStart w:id="2274" w:name="_Toc86051516"/>
      <w:bookmarkStart w:id="2275" w:name="_Toc198629149"/>
      <w:bookmarkStart w:id="2276" w:name="_Toc363228505"/>
      <w:bookmarkStart w:id="2277" w:name="_Toc18981158"/>
      <w:bookmarkStart w:id="2278" w:name="_Toc445130932"/>
      <w:r>
        <w:lastRenderedPageBreak/>
        <w:t xml:space="preserve">PIM-SM </w:t>
      </w:r>
      <w:bookmarkEnd w:id="2273"/>
      <w:bookmarkEnd w:id="2274"/>
      <w:bookmarkEnd w:id="2275"/>
      <w:bookmarkEnd w:id="2276"/>
      <w:r w:rsidR="00B80849">
        <w:rPr>
          <w:rFonts w:hint="eastAsia"/>
        </w:rPr>
        <w:t>O</w:t>
      </w:r>
      <w:r w:rsidR="00BF5E2A">
        <w:rPr>
          <w:rFonts w:hint="eastAsia"/>
        </w:rPr>
        <w:t>verview</w:t>
      </w:r>
      <w:bookmarkEnd w:id="2277"/>
      <w:bookmarkEnd w:id="2278"/>
    </w:p>
    <w:p w14:paraId="23C60D54" w14:textId="77777777" w:rsidR="00490D42" w:rsidRPr="002F5F3A" w:rsidRDefault="00490D42" w:rsidP="0021019A">
      <w:pPr>
        <w:pStyle w:val="a3"/>
        <w:ind w:right="20"/>
      </w:pPr>
      <w:bookmarkStart w:id="2279" w:name="_Toc31178515"/>
      <w:bookmarkStart w:id="2280" w:name="_Toc86051517"/>
      <w:bookmarkStart w:id="2281" w:name="_Toc277150970"/>
      <w:bookmarkStart w:id="2282" w:name="_Toc337198535"/>
      <w:r w:rsidRPr="002F5F3A">
        <w:t>PIM-SM is the protocol to connect small number of LANs for various multicast data stream and defines rendezvous point that is an entry point for easy multicast packet routing.</w:t>
      </w:r>
    </w:p>
    <w:p w14:paraId="7FFA248E" w14:textId="77777777" w:rsidR="00490D42" w:rsidRPr="002F5F3A" w:rsidRDefault="00490D42" w:rsidP="0021019A">
      <w:pPr>
        <w:pStyle w:val="a3"/>
        <w:ind w:right="20"/>
      </w:pPr>
      <w:r w:rsidRPr="002F5F3A">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Default="00490D42" w:rsidP="0021019A">
      <w:pPr>
        <w:pStyle w:val="a3"/>
        <w:ind w:right="20"/>
      </w:pPr>
      <w:r w:rsidRPr="002F5F3A">
        <w:t>PIM-SM</w:t>
      </w:r>
      <w:r>
        <w:t xml:space="preserve"> v2</w:t>
      </w:r>
      <w:r w:rsidRPr="002F5F3A">
        <w:t xml:space="preserve"> includes the following improvements of PIM-SM v1.</w:t>
      </w:r>
    </w:p>
    <w:p w14:paraId="1211BB79" w14:textId="77777777" w:rsidR="00490D42" w:rsidRPr="00D52D64" w:rsidRDefault="00490D42" w:rsidP="0021019A">
      <w:pPr>
        <w:pStyle w:val="Randomlist"/>
        <w:tabs>
          <w:tab w:val="clear" w:pos="3968"/>
          <w:tab w:val="num" w:pos="1980"/>
          <w:tab w:val="num" w:pos="3320"/>
        </w:tabs>
        <w:ind w:left="2104" w:right="20" w:hanging="403"/>
      </w:pPr>
      <w:r w:rsidRPr="00D52D64">
        <w:t>Boot Router (BSR) supports fault-tolerant and automatic RP discovery and distribution mechanism and maps group-to-RP dynamically without setting.</w:t>
      </w:r>
    </w:p>
    <w:p w14:paraId="4D51D524" w14:textId="77777777" w:rsidR="00490D42" w:rsidRPr="00D52D64" w:rsidRDefault="00490D42" w:rsidP="0021019A">
      <w:pPr>
        <w:pStyle w:val="Randomlist"/>
        <w:tabs>
          <w:tab w:val="clear" w:pos="3968"/>
          <w:tab w:val="num" w:pos="1980"/>
          <w:tab w:val="num" w:pos="3320"/>
        </w:tabs>
        <w:ind w:left="2104" w:right="20" w:hanging="403"/>
      </w:pPr>
      <w:r w:rsidRPr="00D52D64">
        <w:t>Flexible encoding about Address family of PIM Join/Prune message is available.</w:t>
      </w:r>
    </w:p>
    <w:p w14:paraId="576AAB28" w14:textId="77777777" w:rsidR="00490D42" w:rsidRPr="00D52D64" w:rsidRDefault="00490D42" w:rsidP="0021019A">
      <w:pPr>
        <w:pStyle w:val="Randomlist"/>
        <w:tabs>
          <w:tab w:val="clear" w:pos="3968"/>
          <w:tab w:val="num" w:pos="1980"/>
          <w:tab w:val="num" w:pos="3320"/>
        </w:tabs>
        <w:ind w:left="2104" w:right="20" w:hanging="403"/>
      </w:pPr>
      <w:r w:rsidRPr="00D52D64">
        <w:t xml:space="preserve">PIM packet is not included in IGMP packet any more. </w:t>
      </w:r>
    </w:p>
    <w:p w14:paraId="3234F8A5" w14:textId="77777777" w:rsidR="00490D42" w:rsidRPr="002F5F3A" w:rsidRDefault="00490D42" w:rsidP="0021019A">
      <w:pPr>
        <w:pStyle w:val="a3"/>
        <w:ind w:right="20"/>
      </w:pPr>
      <w:r w:rsidRPr="002F5F3A">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2F5F3A" w:rsidRDefault="00490D42" w:rsidP="0021019A">
      <w:pPr>
        <w:pStyle w:val="a3"/>
        <w:ind w:right="20"/>
      </w:pPr>
      <w:r w:rsidRPr="002F5F3A">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C55F36" w:rsidRDefault="00490D42" w:rsidP="0021019A">
      <w:pPr>
        <w:pStyle w:val="aa"/>
        <w:ind w:right="20"/>
        <w:rPr>
          <w:rFonts w:cs="Times New Roman"/>
          <w:kern w:val="0"/>
        </w:rPr>
      </w:pPr>
    </w:p>
    <w:p w14:paraId="41D69BE7" w14:textId="77777777" w:rsidR="00490D42" w:rsidRPr="00E71AAC" w:rsidRDefault="00490D42" w:rsidP="0021019A">
      <w:pPr>
        <w:pStyle w:val="2"/>
        <w:ind w:right="20"/>
      </w:pPr>
      <w:bookmarkStart w:id="2283" w:name="_Toc18981159"/>
      <w:bookmarkStart w:id="2284" w:name="_Toc445130933"/>
      <w:r>
        <w:lastRenderedPageBreak/>
        <w:t xml:space="preserve">IP </w:t>
      </w:r>
      <w:bookmarkEnd w:id="2279"/>
      <w:bookmarkEnd w:id="2280"/>
      <w:bookmarkEnd w:id="2281"/>
      <w:bookmarkEnd w:id="2282"/>
      <w:r w:rsidRPr="00D867F8">
        <w:t>Multicast Routing Configuration</w:t>
      </w:r>
      <w:bookmarkEnd w:id="2283"/>
      <w:bookmarkEnd w:id="2284"/>
    </w:p>
    <w:p w14:paraId="6127C987" w14:textId="77777777" w:rsidR="00490D42" w:rsidRDefault="00490D42" w:rsidP="00475923">
      <w:pPr>
        <w:pStyle w:val="3"/>
        <w:ind w:left="0" w:right="20"/>
      </w:pPr>
      <w:bookmarkStart w:id="2285" w:name="_Toc31178516"/>
      <w:bookmarkStart w:id="2286" w:name="_Toc86051518"/>
      <w:bookmarkStart w:id="2287" w:name="_Toc277150971"/>
      <w:bookmarkStart w:id="2288" w:name="_Toc363228507"/>
      <w:bookmarkStart w:id="2289" w:name="_Toc277150972"/>
      <w:bookmarkStart w:id="2290" w:name="_Toc445130934"/>
      <w:r w:rsidRPr="002F5F3A">
        <w:t>Enable IP Multicast Routing</w:t>
      </w:r>
      <w:bookmarkEnd w:id="2285"/>
      <w:bookmarkEnd w:id="2286"/>
      <w:bookmarkEnd w:id="2287"/>
      <w:bookmarkEnd w:id="2288"/>
      <w:bookmarkEnd w:id="2289"/>
      <w:bookmarkEnd w:id="2290"/>
    </w:p>
    <w:p w14:paraId="4E6B2D5D" w14:textId="77777777" w:rsidR="00490D42" w:rsidRDefault="00490D42" w:rsidP="00475923">
      <w:pPr>
        <w:pStyle w:val="a3"/>
        <w:ind w:left="0" w:right="20"/>
      </w:pPr>
      <w:r w:rsidRPr="002F5F3A">
        <w:t>To forward multicast packet, IP multicast routing should be enabled basically. The following shows the commands in global configuration mode:</w:t>
      </w:r>
    </w:p>
    <w:p w14:paraId="00B82327" w14:textId="77777777" w:rsidR="00A107EB" w:rsidRDefault="00A107EB" w:rsidP="00475923">
      <w:pPr>
        <w:pStyle w:val="afffff3"/>
        <w:ind w:left="0" w:right="20"/>
      </w:pPr>
      <w:bookmarkStart w:id="2291" w:name="_Toc391575270"/>
      <w:r>
        <w:t xml:space="preserve">Table </w:t>
      </w:r>
      <w:r w:rsidR="005832B8">
        <w:fldChar w:fldCharType="begin"/>
      </w:r>
      <w:r w:rsidR="00092D8C">
        <w:instrText xml:space="preserve"> SEQ Table \* ARABIC </w:instrText>
      </w:r>
      <w:r w:rsidR="005832B8">
        <w:fldChar w:fldCharType="separate"/>
      </w:r>
      <w:r w:rsidR="00EC5045">
        <w:rPr>
          <w:noProof/>
        </w:rPr>
        <w:t>128</w:t>
      </w:r>
      <w:r w:rsidR="005832B8">
        <w:rPr>
          <w:noProof/>
        </w:rPr>
        <w:fldChar w:fldCharType="end"/>
      </w:r>
      <w:r>
        <w:rPr>
          <w:rFonts w:hint="eastAsia"/>
        </w:rPr>
        <w:t xml:space="preserve"> </w:t>
      </w:r>
      <w:r w:rsidRPr="002F5F3A">
        <w:t>Enable IP Multicast Routing</w:t>
      </w:r>
      <w:bookmarkEnd w:id="2291"/>
    </w:p>
    <w:tbl>
      <w:tblPr>
        <w:tblStyle w:val="CLIWide"/>
        <w:tblW w:w="0" w:type="auto"/>
        <w:tblLook w:val="01E0" w:firstRow="1" w:lastRow="1" w:firstColumn="1" w:lastColumn="1" w:noHBand="0" w:noVBand="0"/>
      </w:tblPr>
      <w:tblGrid>
        <w:gridCol w:w="3417"/>
        <w:gridCol w:w="4515"/>
      </w:tblGrid>
      <w:tr w:rsidR="00490D42"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2F5F3A" w:rsidRDefault="00490D42" w:rsidP="00475923">
            <w:pPr>
              <w:pStyle w:val="aa"/>
              <w:ind w:right="20"/>
              <w:rPr>
                <w:bCs/>
                <w:sz w:val="18"/>
              </w:rPr>
            </w:pPr>
            <w:r w:rsidRPr="002F5F3A">
              <w:rPr>
                <w:bCs/>
                <w:sz w:val="18"/>
              </w:rPr>
              <w:t>Command</w:t>
            </w:r>
          </w:p>
        </w:tc>
        <w:tc>
          <w:tcPr>
            <w:tcW w:w="5040" w:type="dxa"/>
          </w:tcPr>
          <w:p w14:paraId="5144C1BC" w14:textId="77777777" w:rsidR="00490D42" w:rsidRPr="002F5F3A" w:rsidRDefault="00490D42" w:rsidP="00475923">
            <w:pPr>
              <w:pStyle w:val="aa"/>
              <w:ind w:right="20"/>
              <w:rPr>
                <w:bCs/>
                <w:sz w:val="18"/>
              </w:rPr>
            </w:pPr>
            <w:r w:rsidRPr="002F5F3A">
              <w:rPr>
                <w:bCs/>
                <w:sz w:val="18"/>
              </w:rPr>
              <w:t>Description</w:t>
            </w:r>
          </w:p>
        </w:tc>
      </w:tr>
      <w:tr w:rsidR="00490D42" w14:paraId="2606F706" w14:textId="77777777" w:rsidTr="007037AB">
        <w:trPr>
          <w:trHeight w:val="327"/>
        </w:trPr>
        <w:tc>
          <w:tcPr>
            <w:tcW w:w="3780" w:type="dxa"/>
          </w:tcPr>
          <w:p w14:paraId="20B61318" w14:textId="77777777" w:rsidR="00490D42" w:rsidRPr="002F5F3A" w:rsidRDefault="00490D42" w:rsidP="00475923">
            <w:pPr>
              <w:pStyle w:val="aa"/>
              <w:ind w:right="20"/>
              <w:rPr>
                <w:b/>
                <w:bCs/>
              </w:rPr>
            </w:pPr>
            <w:r w:rsidRPr="002F5F3A">
              <w:rPr>
                <w:b/>
                <w:bCs/>
              </w:rPr>
              <w:t>ip multicast-routing</w:t>
            </w:r>
          </w:p>
        </w:tc>
        <w:tc>
          <w:tcPr>
            <w:tcW w:w="5040" w:type="dxa"/>
          </w:tcPr>
          <w:p w14:paraId="040745A1" w14:textId="77777777" w:rsidR="00490D42" w:rsidRPr="002F5F3A" w:rsidRDefault="00490D42" w:rsidP="00475923">
            <w:pPr>
              <w:pStyle w:val="aa"/>
              <w:ind w:right="20"/>
            </w:pPr>
            <w:r w:rsidRPr="002F5F3A">
              <w:t>Enables IGMP, IGMP Snooping, PIM-SM for Multicast Routing.</w:t>
            </w:r>
          </w:p>
        </w:tc>
      </w:tr>
      <w:tr w:rsidR="00490D42" w14:paraId="5D9D2D70" w14:textId="77777777" w:rsidTr="007037AB">
        <w:trPr>
          <w:trHeight w:val="327"/>
        </w:trPr>
        <w:tc>
          <w:tcPr>
            <w:tcW w:w="3780" w:type="dxa"/>
          </w:tcPr>
          <w:p w14:paraId="743F6A3B" w14:textId="77777777" w:rsidR="00490D42" w:rsidRPr="002F5F3A" w:rsidRDefault="00490D42" w:rsidP="00475923">
            <w:pPr>
              <w:pStyle w:val="aa"/>
              <w:ind w:right="20"/>
              <w:rPr>
                <w:b/>
                <w:bCs/>
              </w:rPr>
            </w:pPr>
            <w:r w:rsidRPr="002F5F3A">
              <w:rPr>
                <w:b/>
                <w:bCs/>
              </w:rPr>
              <w:t>no ip multicast-routing</w:t>
            </w:r>
          </w:p>
        </w:tc>
        <w:tc>
          <w:tcPr>
            <w:tcW w:w="5040" w:type="dxa"/>
          </w:tcPr>
          <w:p w14:paraId="3FDB5D75" w14:textId="77777777" w:rsidR="00490D42" w:rsidRPr="002F5F3A" w:rsidRDefault="00490D42" w:rsidP="00475923">
            <w:pPr>
              <w:pStyle w:val="aa"/>
              <w:ind w:right="20"/>
            </w:pPr>
            <w:r w:rsidRPr="002F5F3A">
              <w:t>Disables IGMP, IGMP Snooping, PIM-SM for Multicast Routing.</w:t>
            </w:r>
          </w:p>
        </w:tc>
      </w:tr>
    </w:tbl>
    <w:p w14:paraId="71E51D04" w14:textId="77777777" w:rsidR="00490D42" w:rsidRDefault="00490D42" w:rsidP="00475923">
      <w:pPr>
        <w:pStyle w:val="aa"/>
        <w:ind w:right="20"/>
        <w:rPr>
          <w:rFonts w:cs="Times New Roman"/>
        </w:rPr>
      </w:pPr>
    </w:p>
    <w:tbl>
      <w:tblPr>
        <w:tblStyle w:val="48"/>
        <w:tblW w:w="0" w:type="auto"/>
        <w:tblLook w:val="04A0" w:firstRow="1" w:lastRow="0" w:firstColumn="1" w:lastColumn="0" w:noHBand="0" w:noVBand="1"/>
      </w:tblPr>
      <w:tblGrid>
        <w:gridCol w:w="8045"/>
      </w:tblGrid>
      <w:tr w:rsidR="00DE1C5E" w14:paraId="1AFA509E" w14:textId="77777777" w:rsidTr="00DE1C5E">
        <w:tc>
          <w:tcPr>
            <w:tcW w:w="10118" w:type="dxa"/>
          </w:tcPr>
          <w:p w14:paraId="7D9721E7" w14:textId="77777777" w:rsidR="00DE1C5E" w:rsidRDefault="00DE1C5E" w:rsidP="00475923">
            <w:pPr>
              <w:pStyle w:val="aa"/>
              <w:ind w:right="20"/>
              <w:rPr>
                <w:rFonts w:ascii="Courier New" w:hAnsi="Courier New" w:cs="Courier New"/>
              </w:rPr>
            </w:pPr>
            <w:r>
              <w:rPr>
                <w:rFonts w:ascii="Courier New" w:hAnsi="Courier New" w:cs="Courier New"/>
              </w:rPr>
              <w:t xml:space="preserve">Router# </w:t>
            </w:r>
            <w:r>
              <w:rPr>
                <w:rFonts w:ascii="Courier New" w:hAnsi="Courier New" w:cs="Courier New"/>
                <w:b/>
                <w:bCs/>
              </w:rPr>
              <w:t>configure terminal</w:t>
            </w:r>
          </w:p>
          <w:p w14:paraId="29FC9A13" w14:textId="77777777" w:rsidR="00DE1C5E" w:rsidRDefault="00DE1C5E" w:rsidP="00475923">
            <w:pPr>
              <w:pStyle w:val="aa"/>
              <w:ind w:right="20"/>
              <w:rPr>
                <w:rFonts w:ascii="Courier New" w:hAnsi="Courier New" w:cs="Courier New"/>
                <w:b/>
                <w:bCs/>
              </w:rPr>
            </w:pPr>
            <w:r>
              <w:rPr>
                <w:rFonts w:ascii="Courier New" w:hAnsi="Courier New" w:cs="Courier New"/>
              </w:rPr>
              <w:t xml:space="preserve">Router(config)# </w:t>
            </w:r>
            <w:r>
              <w:rPr>
                <w:rFonts w:ascii="Courier New" w:hAnsi="Courier New" w:cs="Courier New"/>
                <w:b/>
                <w:bCs/>
              </w:rPr>
              <w:t>ip multicast-routing</w:t>
            </w:r>
          </w:p>
          <w:p w14:paraId="5AAF87D1" w14:textId="77777777" w:rsidR="00DE1C5E" w:rsidRDefault="00DE1C5E" w:rsidP="00475923">
            <w:pPr>
              <w:pStyle w:val="aa"/>
              <w:ind w:right="20"/>
              <w:rPr>
                <w:rFonts w:cs="Times New Roman"/>
              </w:rPr>
            </w:pPr>
            <w:r>
              <w:rPr>
                <w:rFonts w:ascii="Courier New" w:hAnsi="Courier New" w:cs="Courier New"/>
              </w:rPr>
              <w:t xml:space="preserve">Router(config)# </w:t>
            </w:r>
          </w:p>
        </w:tc>
      </w:tr>
    </w:tbl>
    <w:p w14:paraId="0FF38243" w14:textId="77777777" w:rsidR="00490D42" w:rsidRDefault="00490D42" w:rsidP="00475923">
      <w:pPr>
        <w:pStyle w:val="3"/>
        <w:ind w:left="0" w:right="20"/>
      </w:pPr>
      <w:bookmarkStart w:id="2292" w:name="_Toc363228508"/>
      <w:bookmarkStart w:id="2293" w:name="_Toc277150973"/>
      <w:bookmarkStart w:id="2294" w:name="_Toc363228509"/>
      <w:bookmarkStart w:id="2295" w:name="_Toc277150976"/>
      <w:bookmarkStart w:id="2296" w:name="_Toc363228510"/>
      <w:bookmarkStart w:id="2297" w:name="_Toc445130935"/>
      <w:r>
        <w:t>Enable</w:t>
      </w:r>
      <w:r>
        <w:rPr>
          <w:rFonts w:hint="eastAsia"/>
        </w:rPr>
        <w:t xml:space="preserve"> IGMP and</w:t>
      </w:r>
      <w:r>
        <w:t xml:space="preserve"> PIM on an interface</w:t>
      </w:r>
      <w:bookmarkEnd w:id="2292"/>
      <w:bookmarkEnd w:id="2293"/>
      <w:bookmarkEnd w:id="2294"/>
      <w:bookmarkEnd w:id="2295"/>
      <w:bookmarkEnd w:id="2296"/>
      <w:bookmarkEnd w:id="2297"/>
    </w:p>
    <w:p w14:paraId="0BD8F50C" w14:textId="77777777" w:rsidR="00490D42" w:rsidRDefault="00490D42" w:rsidP="00475923">
      <w:pPr>
        <w:pStyle w:val="a3"/>
        <w:ind w:left="0" w:right="20"/>
      </w:pPr>
      <w:r w:rsidRPr="002F5F3A">
        <w:t>If PIM-SM protocol is enabled in the interface, IGMP querier functionality is also automatically enabled. To enable PIM, use the following command in interface configuration mode:</w:t>
      </w:r>
    </w:p>
    <w:p w14:paraId="1D3D8363" w14:textId="77777777" w:rsidR="00A107EB" w:rsidRPr="00A107EB" w:rsidRDefault="00A107EB" w:rsidP="00475923">
      <w:pPr>
        <w:pStyle w:val="afffff3"/>
        <w:ind w:left="0" w:right="20"/>
      </w:pPr>
      <w:bookmarkStart w:id="2298" w:name="_Toc391575271"/>
      <w:r>
        <w:t xml:space="preserve">Table </w:t>
      </w:r>
      <w:r w:rsidR="005832B8">
        <w:fldChar w:fldCharType="begin"/>
      </w:r>
      <w:r w:rsidR="00092D8C">
        <w:instrText xml:space="preserve"> SEQ Table \* ARABIC </w:instrText>
      </w:r>
      <w:r w:rsidR="005832B8">
        <w:fldChar w:fldCharType="separate"/>
      </w:r>
      <w:r w:rsidR="00EC5045">
        <w:rPr>
          <w:noProof/>
        </w:rPr>
        <w:t>129</w:t>
      </w:r>
      <w:r w:rsidR="005832B8">
        <w:rPr>
          <w:noProof/>
        </w:rPr>
        <w:fldChar w:fldCharType="end"/>
      </w:r>
      <w:r>
        <w:rPr>
          <w:rFonts w:hint="eastAsia"/>
        </w:rPr>
        <w:t xml:space="preserve"> </w:t>
      </w:r>
      <w:r w:rsidRPr="002F5F3A">
        <w:t>Enable IGMP and PIM on an interface</w:t>
      </w:r>
      <w:bookmarkEnd w:id="2298"/>
    </w:p>
    <w:tbl>
      <w:tblPr>
        <w:tblStyle w:val="CLIWide"/>
        <w:tblW w:w="0" w:type="auto"/>
        <w:tblLook w:val="01E0" w:firstRow="1" w:lastRow="1" w:firstColumn="1" w:lastColumn="1" w:noHBand="0" w:noVBand="0"/>
      </w:tblPr>
      <w:tblGrid>
        <w:gridCol w:w="2474"/>
        <w:gridCol w:w="5458"/>
      </w:tblGrid>
      <w:tr w:rsidR="00490D42"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2F5F3A" w:rsidRDefault="00490D42" w:rsidP="00475923">
            <w:pPr>
              <w:pStyle w:val="ab"/>
              <w:wordWrap/>
              <w:ind w:right="20"/>
              <w:rPr>
                <w:b w:val="0"/>
              </w:rPr>
            </w:pPr>
            <w:r w:rsidRPr="002F5F3A">
              <w:rPr>
                <w:b w:val="0"/>
              </w:rPr>
              <w:t>Command</w:t>
            </w:r>
          </w:p>
        </w:tc>
        <w:tc>
          <w:tcPr>
            <w:tcW w:w="6120" w:type="dxa"/>
          </w:tcPr>
          <w:p w14:paraId="2640C32F" w14:textId="77777777" w:rsidR="00490D42" w:rsidRPr="002F5F3A" w:rsidRDefault="00490D42" w:rsidP="00475923">
            <w:pPr>
              <w:pStyle w:val="ab"/>
              <w:wordWrap/>
              <w:ind w:right="20"/>
              <w:rPr>
                <w:b w:val="0"/>
              </w:rPr>
            </w:pPr>
            <w:r w:rsidRPr="002F5F3A">
              <w:rPr>
                <w:b w:val="0"/>
              </w:rPr>
              <w:t>Description</w:t>
            </w:r>
          </w:p>
        </w:tc>
      </w:tr>
      <w:tr w:rsidR="00490D42" w14:paraId="4F720265" w14:textId="77777777" w:rsidTr="007037AB">
        <w:trPr>
          <w:trHeight w:val="327"/>
        </w:trPr>
        <w:tc>
          <w:tcPr>
            <w:tcW w:w="2680" w:type="dxa"/>
          </w:tcPr>
          <w:p w14:paraId="357D31F5" w14:textId="77777777" w:rsidR="00490D42" w:rsidRPr="002F5F3A" w:rsidRDefault="00490D42" w:rsidP="00475923">
            <w:pPr>
              <w:pStyle w:val="aa"/>
              <w:ind w:right="20"/>
              <w:rPr>
                <w:b/>
                <w:bCs/>
              </w:rPr>
            </w:pPr>
            <w:r w:rsidRPr="002F5F3A">
              <w:rPr>
                <w:b/>
                <w:bCs/>
              </w:rPr>
              <w:t>ip pim sparse-mode</w:t>
            </w:r>
          </w:p>
        </w:tc>
        <w:tc>
          <w:tcPr>
            <w:tcW w:w="6120" w:type="dxa"/>
          </w:tcPr>
          <w:p w14:paraId="1EF245F1" w14:textId="77777777" w:rsidR="00490D42" w:rsidRPr="002F5F3A" w:rsidRDefault="00490D42" w:rsidP="00475923">
            <w:pPr>
              <w:pStyle w:val="aa"/>
              <w:ind w:right="20"/>
            </w:pPr>
            <w:r w:rsidRPr="002F5F3A">
              <w:t>Enables PIM Sparse-Mode of the interface</w:t>
            </w:r>
          </w:p>
        </w:tc>
      </w:tr>
      <w:tr w:rsidR="00490D42" w14:paraId="0C887556" w14:textId="77777777" w:rsidTr="007037AB">
        <w:trPr>
          <w:trHeight w:val="327"/>
        </w:trPr>
        <w:tc>
          <w:tcPr>
            <w:tcW w:w="2680" w:type="dxa"/>
          </w:tcPr>
          <w:p w14:paraId="63D2C058" w14:textId="77777777" w:rsidR="00490D42" w:rsidRPr="002F5F3A" w:rsidRDefault="00490D42" w:rsidP="00475923">
            <w:pPr>
              <w:pStyle w:val="aa"/>
              <w:ind w:right="20"/>
              <w:rPr>
                <w:b/>
                <w:bCs/>
                <w:lang w:val="it-IT"/>
              </w:rPr>
            </w:pPr>
            <w:r w:rsidRPr="002F5F3A">
              <w:rPr>
                <w:b/>
                <w:bCs/>
                <w:lang w:val="it-IT"/>
              </w:rPr>
              <w:t>no ip pim sparse-mode</w:t>
            </w:r>
          </w:p>
        </w:tc>
        <w:tc>
          <w:tcPr>
            <w:tcW w:w="6120" w:type="dxa"/>
          </w:tcPr>
          <w:p w14:paraId="2729E023" w14:textId="77777777" w:rsidR="00490D42" w:rsidRPr="002F5F3A" w:rsidRDefault="00490D42" w:rsidP="00475923">
            <w:pPr>
              <w:pStyle w:val="aa"/>
              <w:ind w:right="20"/>
            </w:pPr>
            <w:r w:rsidRPr="002F5F3A">
              <w:t>Disables PIM Sparse-Mode of the interface</w:t>
            </w:r>
          </w:p>
        </w:tc>
      </w:tr>
    </w:tbl>
    <w:p w14:paraId="6A0A16D1" w14:textId="77777777"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14:paraId="6543F34D" w14:textId="77777777" w:rsidTr="00A107EB">
        <w:trPr>
          <w:trHeight w:val="841"/>
        </w:trPr>
        <w:tc>
          <w:tcPr>
            <w:tcW w:w="9020" w:type="dxa"/>
          </w:tcPr>
          <w:p w14:paraId="201A4112"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A3F0DA8" w14:textId="77777777" w:rsidR="00490D42" w:rsidRPr="0026547F" w:rsidRDefault="00490D42" w:rsidP="00475923">
            <w:pPr>
              <w:pStyle w:val="aa"/>
              <w:ind w:right="20"/>
              <w:jc w:val="both"/>
              <w:rPr>
                <w:rFonts w:ascii="Courier New" w:hAnsi="Courier New" w:cs="Courier New"/>
              </w:rPr>
            </w:pPr>
            <w:r w:rsidRPr="0032769C">
              <w:rPr>
                <w:rFonts w:ascii="Courier New" w:hAnsi="Courier New" w:cs="Courier New"/>
              </w:rPr>
              <w:t xml:space="preserve">Router(config)# </w:t>
            </w:r>
            <w:r w:rsidR="00E00FBB">
              <w:rPr>
                <w:rFonts w:ascii="Courier New" w:hAnsi="Courier New" w:cs="Courier New"/>
                <w:b/>
                <w:bCs/>
              </w:rPr>
              <w:t xml:space="preserve">interface </w:t>
            </w:r>
            <w:r w:rsidR="00E00FBB" w:rsidRPr="0026547F">
              <w:rPr>
                <w:rFonts w:ascii="Courier New" w:hAnsi="Courier New" w:cs="Courier New"/>
                <w:b/>
                <w:bCs/>
              </w:rPr>
              <w:t>GigabitEthernet 7</w:t>
            </w:r>
            <w:r w:rsidRPr="0026547F">
              <w:rPr>
                <w:rFonts w:ascii="Courier New" w:hAnsi="Courier New" w:cs="Courier New"/>
                <w:b/>
                <w:bCs/>
              </w:rPr>
              <w:t>/1</w:t>
            </w:r>
          </w:p>
          <w:p w14:paraId="4FFBAFC3"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Router(config-if-Giga</w:t>
            </w:r>
            <w:r w:rsidR="00E00FBB">
              <w:rPr>
                <w:rFonts w:ascii="Courier New" w:hAnsi="Courier New" w:cs="Courier New"/>
              </w:rPr>
              <w:t>7</w:t>
            </w:r>
            <w:r w:rsidRPr="0032769C">
              <w:rPr>
                <w:rFonts w:ascii="Courier New" w:hAnsi="Courier New" w:cs="Courier New"/>
              </w:rPr>
              <w:t xml:space="preserve">/1)# </w:t>
            </w:r>
            <w:r w:rsidRPr="0032769C">
              <w:rPr>
                <w:rFonts w:ascii="Courier New" w:hAnsi="Courier New" w:cs="Courier New"/>
                <w:b/>
                <w:bCs/>
              </w:rPr>
              <w:t>ip pim sparse-mode</w:t>
            </w:r>
          </w:p>
          <w:p w14:paraId="05929B7E" w14:textId="77777777" w:rsidR="00490D42" w:rsidRPr="0032769C" w:rsidRDefault="00E00FBB" w:rsidP="00475923">
            <w:pPr>
              <w:pStyle w:val="aa"/>
              <w:ind w:right="20"/>
              <w:jc w:val="both"/>
              <w:rPr>
                <w:rFonts w:ascii="Courier New" w:hAnsi="Courier New" w:cs="Courier New"/>
              </w:rPr>
            </w:pPr>
            <w:r>
              <w:rPr>
                <w:rFonts w:ascii="Courier New" w:hAnsi="Courier New" w:cs="Courier New"/>
              </w:rPr>
              <w:t>Router(config-if-Giga7</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6463E778"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show ip pim sparse-mode interface</w:t>
            </w:r>
          </w:p>
          <w:p w14:paraId="67B3D75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Address          Interface  VIFindex Ver/   Nbr    Query  DR    DR</w:t>
            </w:r>
          </w:p>
          <w:p w14:paraId="7959CC6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Mode   Count  Intvl  Prior</w:t>
            </w:r>
          </w:p>
          <w:p w14:paraId="0504299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1</w:t>
            </w:r>
            <w:r w:rsidRPr="0032769C">
              <w:rPr>
                <w:rFonts w:ascii="Courier New" w:hAnsi="Courier New" w:cs="Courier New"/>
              </w:rPr>
              <w:t>.1.</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 Giga</w:t>
            </w:r>
            <w:r w:rsidR="00E00FBB">
              <w:rPr>
                <w:rFonts w:ascii="Courier New" w:hAnsi="Courier New" w:cs="Courier New" w:hint="eastAsia"/>
              </w:rPr>
              <w:t>7</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0        v2/S   0      30     1     </w:t>
            </w:r>
            <w:r w:rsidRPr="0032769C">
              <w:rPr>
                <w:rFonts w:ascii="Courier New" w:hAnsi="Courier New" w:cs="Courier New" w:hint="eastAsia"/>
              </w:rPr>
              <w:t>2.1.1.1</w:t>
            </w:r>
          </w:p>
          <w:p w14:paraId="0BBB93E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3625611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14:paraId="530B030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Interface 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(Index 1211)</w:t>
            </w:r>
          </w:p>
          <w:p w14:paraId="6880028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Active, Querier, Version 2 (default)</w:t>
            </w:r>
          </w:p>
          <w:p w14:paraId="11EEC15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0F7C634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31F95C8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125 seconds</w:t>
            </w:r>
          </w:p>
          <w:p w14:paraId="465EA62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3819894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6B4317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Last member query response interval is 1000 milliseconds</w:t>
            </w:r>
          </w:p>
          <w:p w14:paraId="09DAD02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Membership interval is 275 seconds</w:t>
            </w:r>
          </w:p>
          <w:p w14:paraId="2A6FBF1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1C035A5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47AD3B7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5BCEC36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262B46B2" w14:textId="77777777" w:rsidR="00490D42" w:rsidRPr="0032769C" w:rsidRDefault="00A107EB" w:rsidP="00475923">
            <w:pPr>
              <w:pStyle w:val="aa"/>
              <w:ind w:right="20"/>
              <w:rPr>
                <w:rFonts w:ascii="Courier New" w:hAnsi="Courier New" w:cs="Courier New"/>
              </w:rPr>
            </w:pPr>
            <w:r>
              <w:rPr>
                <w:rFonts w:ascii="Courier New" w:hAnsi="Courier New" w:cs="Courier New"/>
              </w:rPr>
              <w:t>Router#</w:t>
            </w:r>
          </w:p>
        </w:tc>
      </w:tr>
    </w:tbl>
    <w:p w14:paraId="7AD9CC9A" w14:textId="77777777" w:rsidR="00490D42" w:rsidRDefault="00490D42" w:rsidP="00475923">
      <w:pPr>
        <w:pStyle w:val="3"/>
        <w:ind w:left="0" w:right="20"/>
      </w:pPr>
      <w:bookmarkStart w:id="2299" w:name="_Toc277150977"/>
      <w:bookmarkStart w:id="2300" w:name="_Toc363228511"/>
      <w:bookmarkStart w:id="2301" w:name="_Toc277150978"/>
      <w:bookmarkStart w:id="2302" w:name="_Toc445130936"/>
      <w:r w:rsidRPr="00DE1C5E">
        <w:t>Configure</w:t>
      </w:r>
      <w:r>
        <w:t xml:space="preserve"> </w:t>
      </w:r>
      <w:r>
        <w:rPr>
          <w:rFonts w:hint="eastAsia"/>
        </w:rPr>
        <w:t xml:space="preserve">Multicast </w:t>
      </w:r>
      <w:r>
        <w:t>Functionality</w:t>
      </w:r>
      <w:bookmarkEnd w:id="2299"/>
      <w:bookmarkEnd w:id="2300"/>
      <w:bookmarkEnd w:id="2301"/>
      <w:bookmarkEnd w:id="2302"/>
    </w:p>
    <w:p w14:paraId="108B24E9" w14:textId="77777777" w:rsidR="00490D42" w:rsidRPr="002F5F3A" w:rsidRDefault="00490D42" w:rsidP="00475923">
      <w:pPr>
        <w:pStyle w:val="a3"/>
        <w:ind w:left="0" w:right="20"/>
      </w:pPr>
      <w:r w:rsidRPr="002F5F3A">
        <w:t>To configure features of Multicast, follow the steps below.</w:t>
      </w:r>
    </w:p>
    <w:p w14:paraId="4513C6F3" w14:textId="77777777" w:rsidR="00490D42" w:rsidRDefault="00490D42" w:rsidP="00475923">
      <w:pPr>
        <w:pStyle w:val="4"/>
        <w:ind w:left="0" w:right="20"/>
      </w:pPr>
      <w:bookmarkStart w:id="2303" w:name="_Toc363228512"/>
      <w:bookmarkStart w:id="2304" w:name="_Toc18981160"/>
      <w:r>
        <w:rPr>
          <w:rFonts w:hint="eastAsia"/>
        </w:rPr>
        <w:lastRenderedPageBreak/>
        <w:t>Router-Guard IP Multicast</w:t>
      </w:r>
      <w:bookmarkEnd w:id="2303"/>
      <w:bookmarkEnd w:id="2304"/>
    </w:p>
    <w:p w14:paraId="22C43CFC" w14:textId="77777777" w:rsidR="00490D42" w:rsidRDefault="00490D42" w:rsidP="00475923">
      <w:pPr>
        <w:pStyle w:val="a3"/>
        <w:ind w:left="0" w:right="20"/>
      </w:pPr>
      <w:r w:rsidRPr="002F5F3A">
        <w:t>Router-guard IP multicast blocks packets that can be generated at the multicast router among multicast control packets sent to the interface of the user</w:t>
      </w:r>
      <w:r w:rsidRPr="002F5F3A">
        <w:t>’</w:t>
      </w:r>
      <w:r w:rsidRPr="002F5F3A">
        <w:t>s network; it then compiles statistics.</w:t>
      </w:r>
    </w:p>
    <w:p w14:paraId="5D6447D1" w14:textId="77777777" w:rsidR="00490D42" w:rsidRPr="002F5F3A" w:rsidRDefault="00490D42" w:rsidP="00475923">
      <w:pPr>
        <w:pStyle w:val="a3"/>
        <w:ind w:left="0" w:right="20"/>
      </w:pPr>
      <w:r w:rsidRPr="002F5F3A">
        <w:t>Router-guard IP multicast blocks multicast control packets as follows:</w:t>
      </w:r>
    </w:p>
    <w:p w14:paraId="6B240693"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IGMP Query Message</w:t>
      </w:r>
    </w:p>
    <w:p w14:paraId="601D1396"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PIM Message</w:t>
      </w:r>
    </w:p>
    <w:p w14:paraId="568547C5"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DVMRP Message</w:t>
      </w:r>
    </w:p>
    <w:p w14:paraId="521F2815" w14:textId="77777777" w:rsidR="00490D42" w:rsidRDefault="00490D42" w:rsidP="00475923">
      <w:pPr>
        <w:pStyle w:val="a3"/>
        <w:ind w:left="0" w:right="20"/>
      </w:pPr>
      <w:r w:rsidRPr="002F5F3A">
        <w:t>To set the router-guard IP multicast, use the following commands in the interface configuration mode.</w:t>
      </w:r>
    </w:p>
    <w:p w14:paraId="10518D77" w14:textId="77777777" w:rsidR="00490D42" w:rsidRPr="00DE1C5E" w:rsidRDefault="00490D42" w:rsidP="00475923">
      <w:pPr>
        <w:pStyle w:val="aa"/>
        <w:ind w:right="20"/>
        <w:rPr>
          <w:kern w:val="0"/>
        </w:rPr>
      </w:pPr>
    </w:p>
    <w:tbl>
      <w:tblPr>
        <w:tblStyle w:val="CLIWide"/>
        <w:tblW w:w="0" w:type="auto"/>
        <w:tblLook w:val="01E0" w:firstRow="1" w:lastRow="1" w:firstColumn="1" w:lastColumn="1" w:noHBand="0" w:noVBand="0"/>
      </w:tblPr>
      <w:tblGrid>
        <w:gridCol w:w="3655"/>
        <w:gridCol w:w="4277"/>
      </w:tblGrid>
      <w:tr w:rsidR="00490D42"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2F5F3A" w:rsidRDefault="00490D42" w:rsidP="00475923">
            <w:pPr>
              <w:pStyle w:val="ab"/>
              <w:wordWrap/>
              <w:ind w:right="20"/>
              <w:rPr>
                <w:b w:val="0"/>
              </w:rPr>
            </w:pPr>
            <w:r w:rsidRPr="002F5F3A">
              <w:rPr>
                <w:b w:val="0"/>
              </w:rPr>
              <w:t>Command</w:t>
            </w:r>
          </w:p>
        </w:tc>
        <w:tc>
          <w:tcPr>
            <w:tcW w:w="4840" w:type="dxa"/>
          </w:tcPr>
          <w:p w14:paraId="37649959" w14:textId="77777777" w:rsidR="00490D42" w:rsidRPr="002F5F3A" w:rsidRDefault="00490D42" w:rsidP="00475923">
            <w:pPr>
              <w:pStyle w:val="ab"/>
              <w:wordWrap/>
              <w:ind w:right="20"/>
              <w:rPr>
                <w:b w:val="0"/>
              </w:rPr>
            </w:pPr>
            <w:r w:rsidRPr="002F5F3A">
              <w:rPr>
                <w:b w:val="0"/>
              </w:rPr>
              <w:t>Description</w:t>
            </w:r>
          </w:p>
        </w:tc>
      </w:tr>
      <w:tr w:rsidR="00490D42" w14:paraId="79AECF51" w14:textId="77777777" w:rsidTr="007037AB">
        <w:trPr>
          <w:trHeight w:val="327"/>
        </w:trPr>
        <w:tc>
          <w:tcPr>
            <w:tcW w:w="4140" w:type="dxa"/>
          </w:tcPr>
          <w:p w14:paraId="3DA87D30" w14:textId="77777777" w:rsidR="00490D42" w:rsidRPr="002F5F3A" w:rsidRDefault="00490D42" w:rsidP="00475923">
            <w:pPr>
              <w:wordWrap/>
              <w:ind w:right="20"/>
            </w:pPr>
            <w:r w:rsidRPr="002F5F3A">
              <w:rPr>
                <w:b/>
                <w:bCs/>
                <w:kern w:val="0"/>
              </w:rPr>
              <w:t>router-guard ip multicast</w:t>
            </w:r>
          </w:p>
        </w:tc>
        <w:tc>
          <w:tcPr>
            <w:tcW w:w="4840" w:type="dxa"/>
          </w:tcPr>
          <w:p w14:paraId="03D7679E" w14:textId="77777777" w:rsidR="00490D42" w:rsidRPr="002F5F3A" w:rsidRDefault="00490D42" w:rsidP="00475923">
            <w:pPr>
              <w:pStyle w:val="aa"/>
              <w:ind w:right="20"/>
            </w:pPr>
            <w:r w:rsidRPr="002F5F3A">
              <w:t>Sets router-guard IP multicast in the corresponding interface.</w:t>
            </w:r>
          </w:p>
        </w:tc>
      </w:tr>
      <w:tr w:rsidR="00490D42" w14:paraId="6734A04D" w14:textId="77777777" w:rsidTr="007037AB">
        <w:trPr>
          <w:trHeight w:val="327"/>
        </w:trPr>
        <w:tc>
          <w:tcPr>
            <w:tcW w:w="4140" w:type="dxa"/>
          </w:tcPr>
          <w:p w14:paraId="42545C19" w14:textId="77777777" w:rsidR="00490D42" w:rsidRPr="002F5F3A" w:rsidRDefault="00490D42" w:rsidP="00475923">
            <w:pPr>
              <w:wordWrap/>
              <w:ind w:right="20"/>
              <w:rPr>
                <w:b/>
                <w:bCs/>
                <w:kern w:val="0"/>
              </w:rPr>
            </w:pPr>
            <w:r w:rsidRPr="002F5F3A">
              <w:rPr>
                <w:b/>
                <w:bCs/>
                <w:kern w:val="0"/>
              </w:rPr>
              <w:t xml:space="preserve">router-guard ip multicast VLAN </w:t>
            </w:r>
            <w:r w:rsidRPr="002F5F3A">
              <w:rPr>
                <w:i/>
                <w:iCs/>
                <w:kern w:val="0"/>
              </w:rPr>
              <w:t>&lt;1-4093&gt;</w:t>
            </w:r>
          </w:p>
        </w:tc>
        <w:tc>
          <w:tcPr>
            <w:tcW w:w="4840" w:type="dxa"/>
          </w:tcPr>
          <w:p w14:paraId="395E06B8" w14:textId="77777777" w:rsidR="00490D42" w:rsidRPr="002F5F3A" w:rsidRDefault="00490D42" w:rsidP="00475923">
            <w:pPr>
              <w:pStyle w:val="aa"/>
              <w:ind w:right="20"/>
            </w:pPr>
            <w:r w:rsidRPr="002F5F3A">
              <w:t>Sets router-guard IP multicast only to specific members</w:t>
            </w:r>
            <w:r w:rsidRPr="002F5F3A">
              <w:t>’</w:t>
            </w:r>
            <w:r w:rsidRPr="002F5F3A">
              <w:t xml:space="preserve"> interfaces of VLAN.</w:t>
            </w:r>
          </w:p>
        </w:tc>
      </w:tr>
      <w:tr w:rsidR="00490D42" w14:paraId="1CA5783A" w14:textId="77777777" w:rsidTr="007037AB">
        <w:trPr>
          <w:trHeight w:val="327"/>
        </w:trPr>
        <w:tc>
          <w:tcPr>
            <w:tcW w:w="4140" w:type="dxa"/>
          </w:tcPr>
          <w:p w14:paraId="68F6938B" w14:textId="77777777" w:rsidR="00490D42" w:rsidRPr="002F5F3A" w:rsidRDefault="00490D42" w:rsidP="00475923">
            <w:pPr>
              <w:wordWrap/>
              <w:ind w:right="20"/>
              <w:rPr>
                <w:b/>
                <w:bCs/>
                <w:kern w:val="0"/>
              </w:rPr>
            </w:pPr>
            <w:r w:rsidRPr="002F5F3A">
              <w:rPr>
                <w:b/>
                <w:bCs/>
                <w:kern w:val="0"/>
              </w:rPr>
              <w:t>no router-guard ip multicast</w:t>
            </w:r>
          </w:p>
        </w:tc>
        <w:tc>
          <w:tcPr>
            <w:tcW w:w="4840" w:type="dxa"/>
          </w:tcPr>
          <w:p w14:paraId="56873913" w14:textId="77777777" w:rsidR="00490D42" w:rsidRPr="002F5F3A" w:rsidRDefault="00490D42" w:rsidP="00475923">
            <w:pPr>
              <w:pStyle w:val="aa"/>
              <w:ind w:right="20"/>
            </w:pPr>
            <w:r w:rsidRPr="002F5F3A">
              <w:t>Disables router-guard IP multicast of the interface.</w:t>
            </w:r>
          </w:p>
        </w:tc>
      </w:tr>
      <w:tr w:rsidR="00490D42" w14:paraId="5DA39EEB" w14:textId="77777777" w:rsidTr="007037AB">
        <w:trPr>
          <w:trHeight w:val="327"/>
        </w:trPr>
        <w:tc>
          <w:tcPr>
            <w:tcW w:w="4140" w:type="dxa"/>
          </w:tcPr>
          <w:p w14:paraId="1302193F" w14:textId="77777777" w:rsidR="00490D42" w:rsidRPr="002F5F3A" w:rsidRDefault="00490D42" w:rsidP="00475923">
            <w:pPr>
              <w:wordWrap/>
              <w:ind w:right="20"/>
              <w:rPr>
                <w:b/>
                <w:bCs/>
                <w:kern w:val="0"/>
              </w:rPr>
            </w:pPr>
            <w:r w:rsidRPr="002F5F3A">
              <w:rPr>
                <w:b/>
                <w:bCs/>
                <w:kern w:val="0"/>
              </w:rPr>
              <w:t xml:space="preserve">no router-guard ip multicast VLAN </w:t>
            </w:r>
            <w:r w:rsidRPr="002F5F3A">
              <w:rPr>
                <w:i/>
                <w:iCs/>
                <w:kern w:val="0"/>
              </w:rPr>
              <w:t>&lt;1-4093&gt;</w:t>
            </w:r>
          </w:p>
        </w:tc>
        <w:tc>
          <w:tcPr>
            <w:tcW w:w="4840" w:type="dxa"/>
          </w:tcPr>
          <w:p w14:paraId="528F4700" w14:textId="77777777" w:rsidR="00490D42" w:rsidRPr="002F5F3A" w:rsidRDefault="00490D42" w:rsidP="00475923">
            <w:pPr>
              <w:pStyle w:val="aa"/>
              <w:ind w:right="20"/>
            </w:pPr>
            <w:r w:rsidRPr="002F5F3A">
              <w:t>Sets router-guard IP multicast to specific members</w:t>
            </w:r>
            <w:r w:rsidRPr="002F5F3A">
              <w:t>’</w:t>
            </w:r>
            <w:r w:rsidRPr="002F5F3A">
              <w:t xml:space="preserve"> interface of the VLAN.</w:t>
            </w:r>
          </w:p>
        </w:tc>
      </w:tr>
    </w:tbl>
    <w:p w14:paraId="691487FE" w14:textId="77777777" w:rsidR="00490D42" w:rsidRPr="0026086B"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14:paraId="7051248D" w14:textId="77777777" w:rsidTr="00DE1C5E">
        <w:tc>
          <w:tcPr>
            <w:tcW w:w="9068" w:type="dxa"/>
          </w:tcPr>
          <w:p w14:paraId="53B20752"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FCFABC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6</w:t>
            </w:r>
            <w:r w:rsidRPr="0026547F">
              <w:rPr>
                <w:rFonts w:ascii="Courier New" w:hAnsi="Courier New" w:cs="Courier New"/>
                <w:b/>
                <w:bCs/>
              </w:rPr>
              <w:t>/1</w:t>
            </w:r>
          </w:p>
          <w:p w14:paraId="0CFDED14"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 xml:space="preserve">/1)# </w:t>
            </w:r>
            <w:r w:rsidRPr="0026547F">
              <w:rPr>
                <w:rFonts w:ascii="Courier New" w:hAnsi="Courier New" w:cs="Courier New"/>
                <w:b/>
                <w:bCs/>
              </w:rPr>
              <w:t>router-guard ip multicast</w:t>
            </w:r>
          </w:p>
          <w:p w14:paraId="047CCE71"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/1)#</w:t>
            </w:r>
            <w:r w:rsidRPr="0026547F">
              <w:rPr>
                <w:rFonts w:ascii="Courier New" w:hAnsi="Courier New" w:cs="Courier New" w:hint="eastAsia"/>
              </w:rPr>
              <w:t xml:space="preserve">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4308850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b/>
                <w:bCs/>
              </w:rPr>
              <w:t>router-guard ip multicast vlan 22</w:t>
            </w:r>
          </w:p>
          <w:p w14:paraId="38E4AF1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hint="eastAsia"/>
                <w:b/>
                <w:bCs/>
              </w:rPr>
              <w:t>end</w:t>
            </w:r>
          </w:p>
          <w:p w14:paraId="381EED9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router-guard ip multicast</w:t>
            </w:r>
          </w:p>
          <w:p w14:paraId="158E601A" w14:textId="77777777" w:rsidR="00490D42" w:rsidRPr="0032769C" w:rsidRDefault="00490D42" w:rsidP="00475923">
            <w:pPr>
              <w:pStyle w:val="aa"/>
              <w:ind w:right="20"/>
              <w:rPr>
                <w:rFonts w:ascii="Courier New" w:hAnsi="Courier New" w:cs="Courier New"/>
              </w:rPr>
            </w:pPr>
          </w:p>
          <w:p w14:paraId="1209848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w:t>
            </w:r>
            <w:r w:rsidR="00E00FBB">
              <w:rPr>
                <w:rFonts w:ascii="Courier New" w:hAnsi="Courier New" w:cs="Courier New"/>
              </w:rPr>
              <w:t>lobally enabled on interface gi6</w:t>
            </w:r>
            <w:r w:rsidRPr="0032769C">
              <w:rPr>
                <w:rFonts w:ascii="Courier New" w:hAnsi="Courier New" w:cs="Courier New"/>
              </w:rPr>
              <w:t>.1</w:t>
            </w:r>
          </w:p>
          <w:p w14:paraId="122E535D"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14:paraId="1640D73A"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14:paraId="508D87A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14:paraId="6099619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14:paraId="7740B9F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14:paraId="092BEF3D" w14:textId="77777777" w:rsidR="00490D42" w:rsidRPr="0032769C" w:rsidRDefault="00490D42" w:rsidP="00475923">
            <w:pPr>
              <w:pStyle w:val="aa"/>
              <w:ind w:right="20"/>
              <w:rPr>
                <w:rFonts w:ascii="Courier New" w:hAnsi="Courier New" w:cs="Courier New"/>
              </w:rPr>
            </w:pPr>
          </w:p>
          <w:p w14:paraId="75859FD8" w14:textId="77777777" w:rsidR="00490D42" w:rsidRPr="0032769C" w:rsidRDefault="00E00FBB" w:rsidP="00475923">
            <w:pPr>
              <w:pStyle w:val="aa"/>
              <w:ind w:right="20"/>
              <w:rPr>
                <w:rFonts w:ascii="Courier New" w:hAnsi="Courier New" w:cs="Courier New"/>
              </w:rPr>
            </w:pPr>
            <w:r>
              <w:rPr>
                <w:rFonts w:ascii="Courier New" w:hAnsi="Courier New" w:cs="Courier New"/>
              </w:rPr>
              <w:t>Enabled on interface gi7</w:t>
            </w:r>
            <w:r w:rsidR="00490D42" w:rsidRPr="0032769C">
              <w:rPr>
                <w:rFonts w:ascii="Courier New" w:hAnsi="Courier New" w:cs="Courier New"/>
              </w:rPr>
              <w:t>.1, vlan22</w:t>
            </w:r>
          </w:p>
          <w:p w14:paraId="2252138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14:paraId="41C34DC0"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14:paraId="7C8A8B5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14:paraId="6A0FE16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14:paraId="7E479FD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14:paraId="1CCC9A8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14:paraId="73F42A8F" w14:textId="77777777" w:rsidR="00490D42" w:rsidRDefault="00490D42" w:rsidP="00475923">
      <w:pPr>
        <w:pStyle w:val="4"/>
        <w:ind w:left="0" w:right="20"/>
      </w:pPr>
      <w:bookmarkStart w:id="2305" w:name="_Toc31178517"/>
      <w:bookmarkStart w:id="2306" w:name="_Toc86051519"/>
      <w:r>
        <w:rPr>
          <w:rFonts w:hint="eastAsia"/>
        </w:rPr>
        <w:t>Global Multicast Group-Limit</w:t>
      </w:r>
      <w:bookmarkEnd w:id="2305"/>
      <w:bookmarkEnd w:id="2306"/>
    </w:p>
    <w:p w14:paraId="79119B2B" w14:textId="77777777" w:rsidR="00490D42" w:rsidRPr="002F5F3A" w:rsidRDefault="00490D42" w:rsidP="00475923">
      <w:pPr>
        <w:pStyle w:val="a3"/>
        <w:ind w:left="0" w:right="20"/>
      </w:pPr>
      <w:r w:rsidRPr="002F5F3A">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2F5F3A" w:rsidRDefault="00490D42" w:rsidP="00475923">
      <w:pPr>
        <w:pStyle w:val="a3"/>
        <w:ind w:left="0" w:right="20"/>
      </w:pPr>
      <w:r w:rsidRPr="002F5F3A">
        <w:t>To set the global multicast group range, use the following commands in the global configuration mode:</w:t>
      </w:r>
    </w:p>
    <w:p w14:paraId="06DCB50F" w14:textId="77777777" w:rsidR="00490D42" w:rsidRPr="001447FB" w:rsidRDefault="00A107EB" w:rsidP="00475923">
      <w:pPr>
        <w:pStyle w:val="afffff3"/>
        <w:ind w:left="0" w:right="20"/>
        <w:rPr>
          <w:kern w:val="0"/>
        </w:rPr>
      </w:pPr>
      <w:bookmarkStart w:id="2307" w:name="_Toc391575272"/>
      <w:r>
        <w:t xml:space="preserve">Table </w:t>
      </w:r>
      <w:r w:rsidR="005832B8">
        <w:fldChar w:fldCharType="begin"/>
      </w:r>
      <w:r w:rsidR="00092D8C">
        <w:instrText xml:space="preserve"> SEQ Table \* ARABIC </w:instrText>
      </w:r>
      <w:r w:rsidR="005832B8">
        <w:fldChar w:fldCharType="separate"/>
      </w:r>
      <w:r w:rsidR="00EC5045">
        <w:rPr>
          <w:noProof/>
        </w:rPr>
        <w:t>130</w:t>
      </w:r>
      <w:r w:rsidR="005832B8">
        <w:rPr>
          <w:noProof/>
        </w:rPr>
        <w:fldChar w:fldCharType="end"/>
      </w:r>
      <w:r>
        <w:rPr>
          <w:rFonts w:hint="eastAsia"/>
        </w:rPr>
        <w:t xml:space="preserve"> </w:t>
      </w:r>
      <w:r w:rsidRPr="002F5F3A">
        <w:t>Global Multicast Group-Limit</w:t>
      </w:r>
      <w:bookmarkEnd w:id="2307"/>
    </w:p>
    <w:tbl>
      <w:tblPr>
        <w:tblStyle w:val="CLIWide"/>
        <w:tblW w:w="0" w:type="auto"/>
        <w:tblLook w:val="01E0" w:firstRow="1" w:lastRow="1" w:firstColumn="1" w:lastColumn="1" w:noHBand="0" w:noVBand="0"/>
      </w:tblPr>
      <w:tblGrid>
        <w:gridCol w:w="4218"/>
        <w:gridCol w:w="3714"/>
      </w:tblGrid>
      <w:tr w:rsidR="00490D42"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2F5F3A" w:rsidRDefault="00490D42" w:rsidP="00475923">
            <w:pPr>
              <w:pStyle w:val="ab"/>
              <w:wordWrap/>
              <w:ind w:right="20"/>
              <w:rPr>
                <w:b w:val="0"/>
              </w:rPr>
            </w:pPr>
            <w:r w:rsidRPr="002F5F3A">
              <w:rPr>
                <w:b w:val="0"/>
              </w:rPr>
              <w:t>Command</w:t>
            </w:r>
          </w:p>
        </w:tc>
        <w:tc>
          <w:tcPr>
            <w:tcW w:w="4217" w:type="dxa"/>
          </w:tcPr>
          <w:p w14:paraId="07ABFA51" w14:textId="77777777" w:rsidR="00490D42" w:rsidRPr="002F5F3A" w:rsidRDefault="00490D42" w:rsidP="00475923">
            <w:pPr>
              <w:pStyle w:val="ab"/>
              <w:wordWrap/>
              <w:ind w:right="20"/>
              <w:rPr>
                <w:b w:val="0"/>
              </w:rPr>
            </w:pPr>
            <w:r w:rsidRPr="002F5F3A">
              <w:rPr>
                <w:b w:val="0"/>
              </w:rPr>
              <w:t>Description</w:t>
            </w:r>
          </w:p>
        </w:tc>
      </w:tr>
      <w:tr w:rsidR="00490D42" w14:paraId="15E66A83" w14:textId="77777777" w:rsidTr="007037AB">
        <w:trPr>
          <w:trHeight w:val="327"/>
        </w:trPr>
        <w:tc>
          <w:tcPr>
            <w:tcW w:w="4840" w:type="dxa"/>
          </w:tcPr>
          <w:p w14:paraId="2644DB15" w14:textId="77777777" w:rsidR="00490D42" w:rsidRPr="002F5F3A" w:rsidRDefault="00490D42" w:rsidP="00475923">
            <w:pPr>
              <w:pStyle w:val="aa"/>
              <w:ind w:right="20"/>
            </w:pPr>
            <w:r w:rsidRPr="002F5F3A">
              <w:rPr>
                <w:b/>
                <w:bCs/>
              </w:rPr>
              <w:t>ip multicast group-range</w:t>
            </w:r>
            <w:r w:rsidRPr="002F5F3A">
              <w:t xml:space="preserve"> </w:t>
            </w:r>
            <w:r w:rsidRPr="002F5F3A">
              <w:rPr>
                <w:i/>
                <w:iCs/>
              </w:rPr>
              <w:t>access-list</w:t>
            </w:r>
          </w:p>
        </w:tc>
        <w:tc>
          <w:tcPr>
            <w:tcW w:w="4217" w:type="dxa"/>
          </w:tcPr>
          <w:p w14:paraId="3A958A46" w14:textId="77777777" w:rsidR="00490D42" w:rsidRPr="002F5F3A" w:rsidRDefault="00490D42" w:rsidP="00475923">
            <w:pPr>
              <w:pStyle w:val="aa"/>
              <w:ind w:right="20"/>
            </w:pPr>
            <w:r w:rsidRPr="002F5F3A">
              <w:t>Sets a multicast group range</w:t>
            </w:r>
          </w:p>
        </w:tc>
      </w:tr>
      <w:tr w:rsidR="00490D42" w14:paraId="7890CA00" w14:textId="77777777" w:rsidTr="007037AB">
        <w:trPr>
          <w:trHeight w:val="327"/>
        </w:trPr>
        <w:tc>
          <w:tcPr>
            <w:tcW w:w="4840" w:type="dxa"/>
          </w:tcPr>
          <w:p w14:paraId="4390D737" w14:textId="77777777" w:rsidR="00490D42" w:rsidRPr="002F5F3A" w:rsidRDefault="00490D42" w:rsidP="00475923">
            <w:pPr>
              <w:wordWrap/>
              <w:ind w:right="20"/>
              <w:rPr>
                <w:b/>
              </w:rPr>
            </w:pPr>
            <w:r w:rsidRPr="002F5F3A">
              <w:rPr>
                <w:b/>
              </w:rPr>
              <w:t>no ip multicast group-range</w:t>
            </w:r>
          </w:p>
        </w:tc>
        <w:tc>
          <w:tcPr>
            <w:tcW w:w="4217" w:type="dxa"/>
          </w:tcPr>
          <w:p w14:paraId="269D3897" w14:textId="77777777" w:rsidR="00490D42" w:rsidRPr="002F5F3A" w:rsidRDefault="00490D42" w:rsidP="00475923">
            <w:pPr>
              <w:pStyle w:val="aa"/>
              <w:ind w:right="20"/>
            </w:pPr>
            <w:r w:rsidRPr="002F5F3A">
              <w:t>Disables the multicast group range</w:t>
            </w:r>
          </w:p>
        </w:tc>
      </w:tr>
    </w:tbl>
    <w:p w14:paraId="65A2575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2CDBB601" w14:textId="77777777" w:rsidTr="00DE1C5E">
        <w:tc>
          <w:tcPr>
            <w:tcW w:w="9068" w:type="dxa"/>
          </w:tcPr>
          <w:p w14:paraId="1FFD697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lastRenderedPageBreak/>
              <w:t xml:space="preserve">Router# </w:t>
            </w:r>
            <w:r w:rsidRPr="0032769C">
              <w:rPr>
                <w:rFonts w:ascii="Courier New" w:hAnsi="Courier New" w:cs="Courier New"/>
                <w:b/>
                <w:bCs/>
              </w:rPr>
              <w:t>configure terminal</w:t>
            </w:r>
          </w:p>
          <w:p w14:paraId="57C3D14C"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20 permit 224.1.1.0 0.0.0.255</w:t>
            </w:r>
          </w:p>
          <w:p w14:paraId="0E412D0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access-list 20 </w:t>
            </w:r>
            <w:r w:rsidRPr="0032769C">
              <w:rPr>
                <w:rFonts w:ascii="Courier New" w:hAnsi="Courier New" w:cs="Courier New" w:hint="eastAsia"/>
                <w:b/>
                <w:bCs/>
              </w:rPr>
              <w:t>deny</w:t>
            </w:r>
            <w:r w:rsidRPr="0032769C">
              <w:rPr>
                <w:rFonts w:ascii="Courier New" w:hAnsi="Courier New" w:cs="Courier New"/>
                <w:b/>
                <w:bCs/>
              </w:rPr>
              <w:t xml:space="preserve"> </w:t>
            </w:r>
            <w:r w:rsidRPr="0032769C">
              <w:rPr>
                <w:rFonts w:ascii="Courier New" w:hAnsi="Courier New" w:cs="Courier New" w:hint="eastAsia"/>
                <w:b/>
                <w:bCs/>
              </w:rPr>
              <w:t>any</w:t>
            </w:r>
          </w:p>
          <w:p w14:paraId="75680B0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ip multicast group-range 20</w:t>
            </w:r>
          </w:p>
          <w:p w14:paraId="337CD87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57888ED0"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14:paraId="03E2022F" w14:textId="77777777" w:rsidR="00490D42" w:rsidRDefault="00490D42" w:rsidP="00475923">
      <w:pPr>
        <w:pStyle w:val="4"/>
        <w:ind w:left="0" w:right="20"/>
      </w:pPr>
      <w:bookmarkStart w:id="2308" w:name="_Toc277150979"/>
      <w:bookmarkStart w:id="2309" w:name="_Toc363228513"/>
      <w:r>
        <w:rPr>
          <w:rFonts w:hint="eastAsia"/>
        </w:rPr>
        <w:t>Multicast Load-Split</w:t>
      </w:r>
      <w:bookmarkEnd w:id="2308"/>
      <w:bookmarkEnd w:id="2309"/>
    </w:p>
    <w:p w14:paraId="107A72EF" w14:textId="77777777" w:rsidR="00490D42" w:rsidRPr="002F5F3A" w:rsidRDefault="00490D42" w:rsidP="00475923">
      <w:pPr>
        <w:pStyle w:val="a3"/>
        <w:ind w:left="0" w:right="20"/>
      </w:pPr>
      <w:r w:rsidRPr="002F5F3A">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2F5F3A" w:rsidRDefault="00A107EB" w:rsidP="00475923">
      <w:pPr>
        <w:pStyle w:val="afffff3"/>
        <w:ind w:left="0" w:right="20"/>
      </w:pPr>
      <w:bookmarkStart w:id="2310" w:name="_Toc391575273"/>
      <w:r>
        <w:t xml:space="preserve">Table </w:t>
      </w:r>
      <w:r w:rsidR="005832B8">
        <w:fldChar w:fldCharType="begin"/>
      </w:r>
      <w:r w:rsidR="00092D8C">
        <w:instrText xml:space="preserve"> SEQ Table \* ARABIC </w:instrText>
      </w:r>
      <w:r w:rsidR="005832B8">
        <w:fldChar w:fldCharType="separate"/>
      </w:r>
      <w:r w:rsidR="00EC5045">
        <w:rPr>
          <w:noProof/>
        </w:rPr>
        <w:t>131</w:t>
      </w:r>
      <w:r w:rsidR="005832B8">
        <w:rPr>
          <w:noProof/>
        </w:rPr>
        <w:fldChar w:fldCharType="end"/>
      </w:r>
      <w:r>
        <w:rPr>
          <w:rFonts w:hint="eastAsia"/>
        </w:rPr>
        <w:t xml:space="preserve"> </w:t>
      </w:r>
      <w:r w:rsidRPr="002F5F3A">
        <w:t>Multicast Load-Split</w:t>
      </w:r>
      <w:bookmarkEnd w:id="2310"/>
    </w:p>
    <w:tbl>
      <w:tblPr>
        <w:tblStyle w:val="CLIWide"/>
        <w:tblW w:w="0" w:type="auto"/>
        <w:tblLook w:val="01E0" w:firstRow="1" w:lastRow="1" w:firstColumn="1" w:lastColumn="1" w:noHBand="0" w:noVBand="0"/>
      </w:tblPr>
      <w:tblGrid>
        <w:gridCol w:w="2489"/>
        <w:gridCol w:w="5443"/>
      </w:tblGrid>
      <w:tr w:rsidR="00490D42"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2F5F3A" w:rsidRDefault="00490D42" w:rsidP="00475923">
            <w:pPr>
              <w:pStyle w:val="ab"/>
              <w:wordWrap/>
              <w:ind w:right="20"/>
              <w:rPr>
                <w:b w:val="0"/>
              </w:rPr>
            </w:pPr>
            <w:r w:rsidRPr="002F5F3A">
              <w:rPr>
                <w:b w:val="0"/>
              </w:rPr>
              <w:t>Command</w:t>
            </w:r>
          </w:p>
        </w:tc>
        <w:tc>
          <w:tcPr>
            <w:tcW w:w="6255" w:type="dxa"/>
          </w:tcPr>
          <w:p w14:paraId="579B3F25" w14:textId="77777777" w:rsidR="00490D42" w:rsidRPr="002F5F3A" w:rsidRDefault="00490D42" w:rsidP="00475923">
            <w:pPr>
              <w:pStyle w:val="ab"/>
              <w:wordWrap/>
              <w:ind w:right="20"/>
              <w:rPr>
                <w:b w:val="0"/>
              </w:rPr>
            </w:pPr>
            <w:r w:rsidRPr="002F5F3A">
              <w:rPr>
                <w:b w:val="0"/>
              </w:rPr>
              <w:t>Description</w:t>
            </w:r>
          </w:p>
        </w:tc>
      </w:tr>
      <w:tr w:rsidR="00490D42" w14:paraId="5D1ACA9C" w14:textId="77777777" w:rsidTr="007037AB">
        <w:trPr>
          <w:trHeight w:val="327"/>
        </w:trPr>
        <w:tc>
          <w:tcPr>
            <w:tcW w:w="2745" w:type="dxa"/>
          </w:tcPr>
          <w:p w14:paraId="1625818F" w14:textId="77777777" w:rsidR="00490D42" w:rsidRPr="002F5F3A" w:rsidRDefault="00490D42" w:rsidP="00475923">
            <w:pPr>
              <w:pStyle w:val="aa"/>
              <w:ind w:right="20"/>
              <w:rPr>
                <w:b/>
                <w:bCs/>
              </w:rPr>
            </w:pPr>
            <w:r w:rsidRPr="002F5F3A">
              <w:rPr>
                <w:b/>
                <w:bCs/>
              </w:rPr>
              <w:t>ip multicast multipath</w:t>
            </w:r>
          </w:p>
        </w:tc>
        <w:tc>
          <w:tcPr>
            <w:tcW w:w="6255" w:type="dxa"/>
          </w:tcPr>
          <w:p w14:paraId="37E81282" w14:textId="77777777" w:rsidR="00490D42" w:rsidRPr="002F5F3A" w:rsidRDefault="00490D42" w:rsidP="00475923">
            <w:pPr>
              <w:pStyle w:val="aa"/>
              <w:ind w:right="20"/>
            </w:pPr>
            <w:r w:rsidRPr="002F5F3A">
              <w:t>Sets the multicast load-split</w:t>
            </w:r>
          </w:p>
        </w:tc>
      </w:tr>
      <w:tr w:rsidR="00490D42" w14:paraId="489A5794" w14:textId="77777777" w:rsidTr="007037AB">
        <w:trPr>
          <w:trHeight w:val="327"/>
        </w:trPr>
        <w:tc>
          <w:tcPr>
            <w:tcW w:w="2745" w:type="dxa"/>
          </w:tcPr>
          <w:p w14:paraId="67DBA427" w14:textId="77777777" w:rsidR="00490D42" w:rsidRPr="002F5F3A" w:rsidRDefault="00490D42" w:rsidP="00475923">
            <w:pPr>
              <w:wordWrap/>
              <w:ind w:right="20"/>
              <w:rPr>
                <w:b/>
              </w:rPr>
            </w:pPr>
            <w:r w:rsidRPr="002F5F3A">
              <w:rPr>
                <w:b/>
              </w:rPr>
              <w:t>no ip multicast multipath</w:t>
            </w:r>
          </w:p>
        </w:tc>
        <w:tc>
          <w:tcPr>
            <w:tcW w:w="6255" w:type="dxa"/>
          </w:tcPr>
          <w:p w14:paraId="70355211" w14:textId="77777777" w:rsidR="00490D42" w:rsidRPr="002F5F3A" w:rsidRDefault="00490D42" w:rsidP="00475923">
            <w:pPr>
              <w:pStyle w:val="aa"/>
              <w:ind w:right="20"/>
            </w:pPr>
            <w:r w:rsidRPr="002F5F3A">
              <w:t>Disables the multicast load-split</w:t>
            </w:r>
          </w:p>
        </w:tc>
      </w:tr>
    </w:tbl>
    <w:p w14:paraId="641E96EA"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F2B8D19" w14:textId="77777777" w:rsidTr="00DE1C5E">
        <w:tc>
          <w:tcPr>
            <w:tcW w:w="9068" w:type="dxa"/>
          </w:tcPr>
          <w:p w14:paraId="04907A2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5AB20A1"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multipath</w:t>
            </w:r>
          </w:p>
          <w:p w14:paraId="010FA100"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4FA02EA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14:paraId="54D0CCC0" w14:textId="77777777" w:rsidR="00490D42" w:rsidRDefault="00490D42" w:rsidP="00475923">
      <w:pPr>
        <w:pStyle w:val="4"/>
        <w:ind w:left="0" w:right="20"/>
      </w:pPr>
      <w:bookmarkStart w:id="2311" w:name="_Toc277150980"/>
      <w:r w:rsidRPr="00DE1C5E">
        <w:rPr>
          <w:rFonts w:hint="eastAsia"/>
        </w:rPr>
        <w:t>Multicast</w:t>
      </w:r>
      <w:r>
        <w:rPr>
          <w:rFonts w:hint="eastAsia"/>
        </w:rPr>
        <w:t xml:space="preserve"> Route-Limit</w:t>
      </w:r>
      <w:bookmarkEnd w:id="2311"/>
    </w:p>
    <w:p w14:paraId="694BC554" w14:textId="77777777" w:rsidR="00490D42" w:rsidRPr="002F5F3A" w:rsidRDefault="00490D42" w:rsidP="00475923">
      <w:pPr>
        <w:pStyle w:val="a3"/>
        <w:ind w:left="0" w:right="20"/>
      </w:pPr>
      <w:r w:rsidRPr="002F5F3A">
        <w:t>Multicast router can limit the number of multicast routing entries in the system.</w:t>
      </w:r>
    </w:p>
    <w:p w14:paraId="1ADE10B8" w14:textId="77777777" w:rsidR="00490D42" w:rsidRDefault="00490D42" w:rsidP="00475923">
      <w:pPr>
        <w:pStyle w:val="a3"/>
        <w:ind w:left="0" w:right="20"/>
      </w:pPr>
      <w:r w:rsidRPr="002F5F3A">
        <w:t>To set the number of multicast routing entries, use the following command in global configuration mode:</w:t>
      </w:r>
    </w:p>
    <w:p w14:paraId="54341738" w14:textId="77777777" w:rsidR="00490D42" w:rsidRPr="001447FB" w:rsidRDefault="00A107EB" w:rsidP="00475923">
      <w:pPr>
        <w:pStyle w:val="afffff3"/>
        <w:ind w:left="0" w:right="20"/>
        <w:rPr>
          <w:kern w:val="0"/>
        </w:rPr>
      </w:pPr>
      <w:bookmarkStart w:id="2312" w:name="_Toc391575274"/>
      <w:r>
        <w:t xml:space="preserve">Table </w:t>
      </w:r>
      <w:r w:rsidR="005832B8">
        <w:fldChar w:fldCharType="begin"/>
      </w:r>
      <w:r w:rsidR="00092D8C">
        <w:instrText xml:space="preserve"> SEQ Table \* ARABIC </w:instrText>
      </w:r>
      <w:r w:rsidR="005832B8">
        <w:fldChar w:fldCharType="separate"/>
      </w:r>
      <w:r w:rsidR="00EC5045">
        <w:rPr>
          <w:noProof/>
        </w:rPr>
        <w:t>132</w:t>
      </w:r>
      <w:r w:rsidR="005832B8">
        <w:rPr>
          <w:noProof/>
        </w:rPr>
        <w:fldChar w:fldCharType="end"/>
      </w:r>
      <w:r w:rsidR="00EC5045">
        <w:rPr>
          <w:noProof/>
        </w:rPr>
        <w:t xml:space="preserve"> </w:t>
      </w:r>
      <w:r w:rsidR="007A60B3">
        <w:rPr>
          <w:noProof/>
        </w:rPr>
        <w:t>M</w:t>
      </w:r>
      <w:r w:rsidRPr="002F5F3A">
        <w:t>ulticast Route-Limit</w:t>
      </w:r>
      <w:bookmarkEnd w:id="2312"/>
    </w:p>
    <w:tbl>
      <w:tblPr>
        <w:tblStyle w:val="CLIWide"/>
        <w:tblW w:w="0" w:type="auto"/>
        <w:tblLook w:val="01E0" w:firstRow="1" w:lastRow="1" w:firstColumn="1" w:lastColumn="1" w:noHBand="0" w:noVBand="0"/>
      </w:tblPr>
      <w:tblGrid>
        <w:gridCol w:w="3648"/>
        <w:gridCol w:w="4284"/>
      </w:tblGrid>
      <w:tr w:rsidR="00490D42"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2F5F3A" w:rsidRDefault="00490D42" w:rsidP="00475923">
            <w:pPr>
              <w:pStyle w:val="ab"/>
              <w:wordWrap/>
              <w:ind w:right="20"/>
              <w:rPr>
                <w:b w:val="0"/>
              </w:rPr>
            </w:pPr>
            <w:r w:rsidRPr="002F5F3A">
              <w:rPr>
                <w:b w:val="0"/>
              </w:rPr>
              <w:t>Command</w:t>
            </w:r>
          </w:p>
        </w:tc>
        <w:tc>
          <w:tcPr>
            <w:tcW w:w="4898" w:type="dxa"/>
          </w:tcPr>
          <w:p w14:paraId="53AF93F2" w14:textId="77777777" w:rsidR="00490D42" w:rsidRPr="002F5F3A" w:rsidRDefault="00490D42" w:rsidP="00475923">
            <w:pPr>
              <w:pStyle w:val="ab"/>
              <w:wordWrap/>
              <w:ind w:right="20"/>
              <w:rPr>
                <w:b w:val="0"/>
              </w:rPr>
            </w:pPr>
            <w:r w:rsidRPr="002F5F3A">
              <w:rPr>
                <w:b w:val="0"/>
              </w:rPr>
              <w:t>Description</w:t>
            </w:r>
          </w:p>
        </w:tc>
      </w:tr>
      <w:tr w:rsidR="00490D42" w14:paraId="72E5068C" w14:textId="77777777" w:rsidTr="007037AB">
        <w:trPr>
          <w:trHeight w:val="327"/>
        </w:trPr>
        <w:tc>
          <w:tcPr>
            <w:tcW w:w="4102" w:type="dxa"/>
          </w:tcPr>
          <w:p w14:paraId="46A27DF1" w14:textId="77777777" w:rsidR="00490D42" w:rsidRPr="002F5F3A" w:rsidRDefault="00490D42" w:rsidP="00475923">
            <w:pPr>
              <w:pStyle w:val="aa"/>
              <w:ind w:right="20"/>
            </w:pPr>
            <w:r w:rsidRPr="002F5F3A">
              <w:rPr>
                <w:b/>
                <w:bCs/>
              </w:rPr>
              <w:t>ip multicast route-limit</w:t>
            </w:r>
            <w:r w:rsidRPr="002F5F3A">
              <w:t xml:space="preserve"> </w:t>
            </w:r>
          </w:p>
          <w:p w14:paraId="62C663AF" w14:textId="77777777" w:rsidR="00490D42" w:rsidRPr="002F5F3A" w:rsidRDefault="00490D42" w:rsidP="00475923">
            <w:pPr>
              <w:pStyle w:val="aa"/>
              <w:ind w:right="20"/>
              <w:rPr>
                <w:i/>
                <w:iCs/>
              </w:rPr>
            </w:pPr>
            <w:r w:rsidRPr="002F5F3A">
              <w:rPr>
                <w:i/>
                <w:iCs/>
              </w:rPr>
              <w:t>&lt;1-2147483647&gt; [&lt;1-2147483647&gt;]</w:t>
            </w:r>
          </w:p>
        </w:tc>
        <w:tc>
          <w:tcPr>
            <w:tcW w:w="4898" w:type="dxa"/>
          </w:tcPr>
          <w:p w14:paraId="6FEB284F" w14:textId="77777777" w:rsidR="00490D42" w:rsidRPr="002F5F3A" w:rsidRDefault="00490D42" w:rsidP="00475923">
            <w:pPr>
              <w:pStyle w:val="aa"/>
              <w:ind w:right="20"/>
            </w:pPr>
            <w:r w:rsidRPr="002F5F3A">
              <w:t>Limits the number of multicast routing entry</w:t>
            </w:r>
          </w:p>
          <w:p w14:paraId="2B764295" w14:textId="77777777" w:rsidR="00490D42" w:rsidRPr="002F5F3A" w:rsidRDefault="00490D42" w:rsidP="00475923">
            <w:pPr>
              <w:pStyle w:val="aa"/>
              <w:ind w:right="20"/>
            </w:pPr>
            <w:r w:rsidRPr="002F5F3A">
              <w:t>(Default : 1000)</w:t>
            </w:r>
          </w:p>
        </w:tc>
      </w:tr>
      <w:tr w:rsidR="00490D42" w14:paraId="6E550902" w14:textId="77777777" w:rsidTr="007037AB">
        <w:trPr>
          <w:trHeight w:val="327"/>
        </w:trPr>
        <w:tc>
          <w:tcPr>
            <w:tcW w:w="4102" w:type="dxa"/>
          </w:tcPr>
          <w:p w14:paraId="57392072" w14:textId="77777777" w:rsidR="00490D42" w:rsidRPr="002F5F3A" w:rsidRDefault="00490D42" w:rsidP="00475923">
            <w:pPr>
              <w:wordWrap/>
              <w:ind w:right="20"/>
              <w:rPr>
                <w:b/>
              </w:rPr>
            </w:pPr>
            <w:r w:rsidRPr="002F5F3A">
              <w:rPr>
                <w:b/>
              </w:rPr>
              <w:t>no ip multicast route-limit</w:t>
            </w:r>
          </w:p>
        </w:tc>
        <w:tc>
          <w:tcPr>
            <w:tcW w:w="4898" w:type="dxa"/>
          </w:tcPr>
          <w:p w14:paraId="459E8B5B" w14:textId="77777777" w:rsidR="00490D42" w:rsidRPr="002F5F3A" w:rsidRDefault="00490D42" w:rsidP="00475923">
            <w:pPr>
              <w:pStyle w:val="aa"/>
              <w:ind w:right="20"/>
            </w:pPr>
            <w:r w:rsidRPr="002F5F3A">
              <w:t>Disables the number of multicast routing entry</w:t>
            </w:r>
          </w:p>
        </w:tc>
      </w:tr>
    </w:tbl>
    <w:p w14:paraId="4F478198"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18253510" w14:textId="77777777" w:rsidTr="00DE1C5E">
        <w:tc>
          <w:tcPr>
            <w:tcW w:w="9068" w:type="dxa"/>
          </w:tcPr>
          <w:p w14:paraId="0543856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A618A73"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route-limit 10000</w:t>
            </w:r>
            <w:r w:rsidRPr="0032769C">
              <w:rPr>
                <w:rFonts w:ascii="Courier New" w:hAnsi="Courier New" w:cs="Courier New" w:hint="eastAsia"/>
                <w:b/>
                <w:bCs/>
              </w:rPr>
              <w:t xml:space="preserve"> 9000</w:t>
            </w:r>
          </w:p>
          <w:p w14:paraId="5B0922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088E1D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mroute sparse count</w:t>
            </w:r>
          </w:p>
          <w:p w14:paraId="4F18B41B" w14:textId="77777777" w:rsidR="00490D42" w:rsidRPr="0032769C" w:rsidRDefault="00490D42" w:rsidP="00475923">
            <w:pPr>
              <w:pStyle w:val="aa"/>
              <w:ind w:right="20"/>
              <w:rPr>
                <w:rFonts w:ascii="Courier New" w:hAnsi="Courier New" w:cs="Courier New"/>
              </w:rPr>
            </w:pPr>
          </w:p>
          <w:p w14:paraId="01C249B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IP Multicast Statistics</w:t>
            </w:r>
          </w:p>
          <w:p w14:paraId="159316D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0 routes using 0 bytes memory</w:t>
            </w:r>
          </w:p>
          <w:p w14:paraId="46E0581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Route limit/Route threshold: 10000/9000</w:t>
            </w:r>
          </w:p>
          <w:p w14:paraId="27A0C30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recv from fwd: 0/0/0</w:t>
            </w:r>
          </w:p>
          <w:p w14:paraId="5D6788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sent to clients: 0/0/0</w:t>
            </w:r>
          </w:p>
          <w:p w14:paraId="67FB4B0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Immediate/Timed stat updates sent to clients: 0/0</w:t>
            </w:r>
          </w:p>
          <w:p w14:paraId="2E7A07DD" w14:textId="77777777" w:rsidR="00490D42" w:rsidRPr="0032769C" w:rsidRDefault="00490D42" w:rsidP="00475923">
            <w:pPr>
              <w:pStyle w:val="aa"/>
              <w:ind w:right="20"/>
              <w:rPr>
                <w:rFonts w:ascii="Courier New" w:hAnsi="Courier New" w:cs="Courier New"/>
                <w:lang w:val="sv-SE"/>
              </w:rPr>
            </w:pPr>
            <w:r w:rsidRPr="0032769C">
              <w:rPr>
                <w:rFonts w:ascii="Courier New" w:hAnsi="Courier New" w:cs="Courier New"/>
                <w:lang w:val="sv-SE"/>
              </w:rPr>
              <w:t>Reg ACK recv/Reg NACK recv/Reg pkt sent: 0/0/0</w:t>
            </w:r>
          </w:p>
          <w:p w14:paraId="1A8C653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Next stats poll: 00:00:19</w:t>
            </w:r>
          </w:p>
          <w:p w14:paraId="171447E7" w14:textId="77777777" w:rsidR="00490D42" w:rsidRPr="0032769C" w:rsidRDefault="00490D42" w:rsidP="00475923">
            <w:pPr>
              <w:pStyle w:val="aa"/>
              <w:ind w:right="20"/>
              <w:rPr>
                <w:rFonts w:ascii="Courier New" w:hAnsi="Courier New" w:cs="Courier New"/>
              </w:rPr>
            </w:pPr>
          </w:p>
          <w:p w14:paraId="001716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Forwarding Counts: Pkt count/Byte count, Other Counts: Wrong If pkts</w:t>
            </w:r>
          </w:p>
          <w:p w14:paraId="10CBCA5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Fwd msg counts: WRONGVIF/WHOLEPKT recv</w:t>
            </w:r>
          </w:p>
          <w:p w14:paraId="751D8F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Client msg counts: WRONGVIF/WHOLEPKT/Imm Stat/Timed Stat sent</w:t>
            </w:r>
          </w:p>
          <w:p w14:paraId="0A1A9F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Reg pkt counts: Reg ACK recv/Reg NACK recv/Reg pkt sent</w:t>
            </w:r>
          </w:p>
          <w:p w14:paraId="3A6A394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14:paraId="6671647A" w14:textId="77777777" w:rsidR="00490D42" w:rsidRDefault="00490D42" w:rsidP="00475923">
      <w:pPr>
        <w:pStyle w:val="3"/>
        <w:ind w:left="0" w:right="20"/>
      </w:pPr>
      <w:bookmarkStart w:id="2313" w:name="_Toc363228514"/>
      <w:bookmarkStart w:id="2314" w:name="_Toc86051520"/>
      <w:bookmarkStart w:id="2315" w:name="_Toc277150981"/>
      <w:bookmarkStart w:id="2316" w:name="_Toc363228515"/>
      <w:bookmarkStart w:id="2317" w:name="_Toc86051521"/>
      <w:bookmarkStart w:id="2318" w:name="_Toc277150982"/>
      <w:bookmarkStart w:id="2319" w:name="_Toc445130937"/>
      <w:r>
        <w:lastRenderedPageBreak/>
        <w:t xml:space="preserve">Configure IGMP </w:t>
      </w:r>
      <w:bookmarkEnd w:id="2313"/>
      <w:bookmarkEnd w:id="2314"/>
      <w:r>
        <w:t>Functionality</w:t>
      </w:r>
      <w:bookmarkEnd w:id="2315"/>
      <w:bookmarkEnd w:id="2316"/>
      <w:bookmarkEnd w:id="2317"/>
      <w:bookmarkEnd w:id="2318"/>
      <w:bookmarkEnd w:id="2319"/>
    </w:p>
    <w:p w14:paraId="272888F8" w14:textId="77777777" w:rsidR="00490D42" w:rsidRDefault="00490D42" w:rsidP="00475923">
      <w:pPr>
        <w:pStyle w:val="a3"/>
        <w:ind w:left="0" w:right="20"/>
      </w:pPr>
      <w:r w:rsidRPr="002F5F3A">
        <w:t>To configure IGMP features, follow the steps below.</w:t>
      </w:r>
    </w:p>
    <w:p w14:paraId="591B541B" w14:textId="77777777" w:rsidR="00490D42" w:rsidRDefault="00490D42" w:rsidP="00475923">
      <w:pPr>
        <w:pStyle w:val="4"/>
        <w:ind w:left="0" w:right="20"/>
      </w:pPr>
      <w:bookmarkStart w:id="2320" w:name="_Toc363228516"/>
      <w:bookmarkStart w:id="2321" w:name="_Toc86051522"/>
      <w:r w:rsidRPr="00DE1C5E">
        <w:rPr>
          <w:rFonts w:hint="eastAsia"/>
        </w:rPr>
        <w:t>IGMP</w:t>
      </w:r>
      <w:r>
        <w:t xml:space="preserve"> </w:t>
      </w:r>
      <w:r>
        <w:rPr>
          <w:rFonts w:hint="eastAsia"/>
        </w:rPr>
        <w:t>Version</w:t>
      </w:r>
      <w:bookmarkEnd w:id="2320"/>
      <w:bookmarkEnd w:id="2321"/>
    </w:p>
    <w:p w14:paraId="08766AA0" w14:textId="77777777" w:rsidR="00490D42" w:rsidRPr="002F5F3A" w:rsidRDefault="00490D42" w:rsidP="00475923">
      <w:pPr>
        <w:pStyle w:val="a3"/>
        <w:ind w:left="0" w:right="20"/>
      </w:pPr>
      <w:r w:rsidRPr="002F5F3A">
        <w:t>The IGMP version of IGMP querier, which operates by each network, works as the Default IGMPv2.</w:t>
      </w:r>
    </w:p>
    <w:p w14:paraId="41E5354C" w14:textId="77777777" w:rsidR="00490D42" w:rsidRPr="002F5F3A" w:rsidRDefault="00490D42" w:rsidP="00475923">
      <w:pPr>
        <w:pStyle w:val="a3"/>
        <w:ind w:left="0" w:right="20"/>
      </w:pPr>
      <w:r w:rsidRPr="002F5F3A">
        <w:t>To change the IGMP Version, use the following command in the interface configuration mode:</w:t>
      </w:r>
    </w:p>
    <w:p w14:paraId="113A6ECB" w14:textId="77777777" w:rsidR="00490D42" w:rsidRPr="001447FB" w:rsidRDefault="00F376CE" w:rsidP="00475923">
      <w:pPr>
        <w:pStyle w:val="afffff3"/>
        <w:ind w:left="0" w:right="20"/>
        <w:rPr>
          <w:kern w:val="0"/>
        </w:rPr>
      </w:pPr>
      <w:bookmarkStart w:id="2322" w:name="_Toc391575275"/>
      <w:r>
        <w:t xml:space="preserve">Table </w:t>
      </w:r>
      <w:r w:rsidR="005832B8">
        <w:fldChar w:fldCharType="begin"/>
      </w:r>
      <w:r w:rsidR="00092D8C">
        <w:instrText xml:space="preserve"> SEQ Table \* ARABIC </w:instrText>
      </w:r>
      <w:r w:rsidR="005832B8">
        <w:fldChar w:fldCharType="separate"/>
      </w:r>
      <w:r w:rsidR="00EC5045">
        <w:rPr>
          <w:noProof/>
        </w:rPr>
        <w:t>133</w:t>
      </w:r>
      <w:r w:rsidR="005832B8">
        <w:rPr>
          <w:noProof/>
        </w:rPr>
        <w:fldChar w:fldCharType="end"/>
      </w:r>
      <w:r>
        <w:rPr>
          <w:rFonts w:hint="eastAsia"/>
        </w:rPr>
        <w:t xml:space="preserve"> </w:t>
      </w:r>
      <w:r w:rsidR="00A107EB" w:rsidRPr="002F5F3A">
        <w:t>IGMP Version</w:t>
      </w:r>
      <w:r w:rsidR="00A107EB">
        <w:t>Table</w:t>
      </w:r>
      <w:bookmarkEnd w:id="2322"/>
      <w:r w:rsidR="00A107EB">
        <w:t xml:space="preserve"> </w:t>
      </w:r>
    </w:p>
    <w:tbl>
      <w:tblPr>
        <w:tblStyle w:val="CLIWide"/>
        <w:tblW w:w="0" w:type="auto"/>
        <w:tblLook w:val="01E0" w:firstRow="1" w:lastRow="1" w:firstColumn="1" w:lastColumn="1" w:noHBand="0" w:noVBand="0"/>
      </w:tblPr>
      <w:tblGrid>
        <w:gridCol w:w="2757"/>
        <w:gridCol w:w="5175"/>
      </w:tblGrid>
      <w:tr w:rsidR="00490D42"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2F5F3A" w:rsidRDefault="00490D42" w:rsidP="00475923">
            <w:pPr>
              <w:pStyle w:val="ab"/>
              <w:wordWrap/>
              <w:ind w:right="20"/>
              <w:rPr>
                <w:b w:val="0"/>
              </w:rPr>
            </w:pPr>
            <w:r w:rsidRPr="002F5F3A">
              <w:rPr>
                <w:b w:val="0"/>
              </w:rPr>
              <w:t>Command</w:t>
            </w:r>
          </w:p>
        </w:tc>
        <w:tc>
          <w:tcPr>
            <w:tcW w:w="5920" w:type="dxa"/>
          </w:tcPr>
          <w:p w14:paraId="1B6D4905" w14:textId="77777777" w:rsidR="00490D42" w:rsidRPr="002F5F3A" w:rsidRDefault="00490D42" w:rsidP="00475923">
            <w:pPr>
              <w:pStyle w:val="ab"/>
              <w:wordWrap/>
              <w:ind w:right="20"/>
              <w:rPr>
                <w:b w:val="0"/>
              </w:rPr>
            </w:pPr>
            <w:r w:rsidRPr="002F5F3A">
              <w:rPr>
                <w:b w:val="0"/>
              </w:rPr>
              <w:t>Description</w:t>
            </w:r>
          </w:p>
        </w:tc>
      </w:tr>
      <w:tr w:rsidR="00490D42" w14:paraId="3B14F132" w14:textId="77777777" w:rsidTr="007037AB">
        <w:trPr>
          <w:trHeight w:val="327"/>
        </w:trPr>
        <w:tc>
          <w:tcPr>
            <w:tcW w:w="3060" w:type="dxa"/>
          </w:tcPr>
          <w:p w14:paraId="2085FB77" w14:textId="77777777" w:rsidR="00490D42" w:rsidRPr="002F5F3A" w:rsidRDefault="00490D42" w:rsidP="00475923">
            <w:pPr>
              <w:pStyle w:val="aa"/>
              <w:ind w:right="20"/>
            </w:pPr>
            <w:r w:rsidRPr="002F5F3A">
              <w:rPr>
                <w:b/>
                <w:bCs/>
                <w:kern w:val="0"/>
              </w:rPr>
              <w:t>ip igmp version</w:t>
            </w:r>
            <w:r w:rsidRPr="002F5F3A">
              <w:rPr>
                <w:kern w:val="0"/>
              </w:rPr>
              <w:t xml:space="preserve"> </w:t>
            </w:r>
            <w:r w:rsidRPr="002F5F3A">
              <w:rPr>
                <w:i/>
                <w:iCs/>
                <w:kern w:val="0"/>
              </w:rPr>
              <w:t>&lt;1-3&gt;</w:t>
            </w:r>
          </w:p>
        </w:tc>
        <w:tc>
          <w:tcPr>
            <w:tcW w:w="5920" w:type="dxa"/>
          </w:tcPr>
          <w:p w14:paraId="4F0CDA06" w14:textId="77777777" w:rsidR="00490D42" w:rsidRPr="002F5F3A" w:rsidRDefault="00490D42" w:rsidP="00475923">
            <w:pPr>
              <w:pStyle w:val="aa"/>
              <w:ind w:right="20"/>
            </w:pPr>
            <w:r w:rsidRPr="002F5F3A">
              <w:t>Sets IGMP version of interface (Default: 2)</w:t>
            </w:r>
          </w:p>
        </w:tc>
      </w:tr>
      <w:tr w:rsidR="00490D42" w14:paraId="6C816B77" w14:textId="77777777" w:rsidTr="007037AB">
        <w:trPr>
          <w:trHeight w:val="327"/>
        </w:trPr>
        <w:tc>
          <w:tcPr>
            <w:tcW w:w="3060" w:type="dxa"/>
          </w:tcPr>
          <w:p w14:paraId="2D75DCEA" w14:textId="77777777" w:rsidR="00490D42" w:rsidRPr="002F5F3A" w:rsidRDefault="00490D42" w:rsidP="00475923">
            <w:pPr>
              <w:pStyle w:val="aa"/>
              <w:ind w:right="20"/>
              <w:rPr>
                <w:b/>
                <w:bCs/>
                <w:kern w:val="0"/>
              </w:rPr>
            </w:pPr>
            <w:r w:rsidRPr="002F5F3A">
              <w:rPr>
                <w:b/>
                <w:bCs/>
                <w:kern w:val="0"/>
              </w:rPr>
              <w:t>no ip igmp version</w:t>
            </w:r>
          </w:p>
        </w:tc>
        <w:tc>
          <w:tcPr>
            <w:tcW w:w="5920" w:type="dxa"/>
          </w:tcPr>
          <w:p w14:paraId="1DA8B701" w14:textId="77777777" w:rsidR="00490D42" w:rsidRPr="002F5F3A" w:rsidRDefault="00490D42" w:rsidP="00475923">
            <w:pPr>
              <w:pStyle w:val="aa"/>
              <w:ind w:right="20"/>
            </w:pPr>
            <w:r w:rsidRPr="002F5F3A">
              <w:t>Sets the IGMP for default setting</w:t>
            </w:r>
          </w:p>
        </w:tc>
      </w:tr>
    </w:tbl>
    <w:p w14:paraId="3C04A6B9" w14:textId="77777777"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14:paraId="6BA65F32" w14:textId="77777777" w:rsidTr="00DE1C5E">
        <w:tc>
          <w:tcPr>
            <w:tcW w:w="9068" w:type="dxa"/>
          </w:tcPr>
          <w:p w14:paraId="197CCFAA" w14:textId="77777777" w:rsidR="00490D42" w:rsidRPr="0032769C" w:rsidRDefault="00490D42" w:rsidP="00475923">
            <w:pPr>
              <w:pStyle w:val="aa"/>
              <w:ind w:right="20"/>
              <w:rPr>
                <w:rFonts w:ascii="Courier New" w:hAnsi="Courier New" w:cs="Courier New"/>
              </w:rPr>
            </w:pPr>
          </w:p>
          <w:p w14:paraId="643779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F2B24AA"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E00FBB" w:rsidRPr="0026547F">
              <w:rPr>
                <w:rFonts w:ascii="Courier New" w:hAnsi="Courier New" w:cs="Courier New"/>
                <w:b/>
                <w:bCs/>
              </w:rPr>
              <w:t>7</w:t>
            </w:r>
            <w:r w:rsidRPr="0026547F">
              <w:rPr>
                <w:rFonts w:ascii="Courier New" w:hAnsi="Courier New" w:cs="Courier New" w:hint="eastAsia"/>
                <w:b/>
                <w:bCs/>
              </w:rPr>
              <w:t>/1</w:t>
            </w:r>
          </w:p>
          <w:p w14:paraId="752A51C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version 3</w:t>
            </w:r>
          </w:p>
          <w:p w14:paraId="7390AF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10B87AE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14:paraId="104F7E8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IGMP Enabled, Active, Querier, Configured for version 3</w:t>
            </w:r>
          </w:p>
          <w:p w14:paraId="54B5EAF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6204E5F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70F730C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56186D9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0231CF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BF6A0F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4F8AD36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1BDD819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1BC26AC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0C865E9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19E746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is not enabled on this interface</w:t>
            </w:r>
          </w:p>
          <w:p w14:paraId="587F1A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1F25E09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0B264A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56FEAFA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last-member-query is enabled</w:t>
            </w:r>
          </w:p>
          <w:p w14:paraId="03A4FDB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689EFBD2" w14:textId="77777777" w:rsidR="00490D42" w:rsidRDefault="00490D42" w:rsidP="0097336D">
      <w:pPr>
        <w:pStyle w:val="4"/>
        <w:ind w:left="0" w:right="20"/>
      </w:pPr>
      <w:bookmarkStart w:id="2323" w:name="_Toc277150983"/>
      <w:bookmarkStart w:id="2324" w:name="_Toc363228517"/>
      <w:bookmarkStart w:id="2325" w:name="_Toc86051523"/>
      <w:r>
        <w:rPr>
          <w:rFonts w:hint="eastAsia"/>
        </w:rPr>
        <w:t>IGMP</w:t>
      </w:r>
      <w:r>
        <w:t xml:space="preserve"> </w:t>
      </w:r>
      <w:r w:rsidRPr="00DE1C5E">
        <w:t>Access</w:t>
      </w:r>
      <w:r>
        <w:rPr>
          <w:rFonts w:hint="eastAsia"/>
        </w:rPr>
        <w:t>-</w:t>
      </w:r>
      <w:r>
        <w:t>Group</w:t>
      </w:r>
      <w:bookmarkEnd w:id="2323"/>
      <w:bookmarkEnd w:id="2324"/>
      <w:bookmarkEnd w:id="2325"/>
    </w:p>
    <w:p w14:paraId="362F8E77" w14:textId="77777777" w:rsidR="00490D42" w:rsidRPr="002F5F3A" w:rsidRDefault="00490D42" w:rsidP="00475923">
      <w:pPr>
        <w:pStyle w:val="a3"/>
        <w:ind w:left="0" w:right="20"/>
      </w:pPr>
      <w:r w:rsidRPr="002F5F3A">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Default="00490D42" w:rsidP="00475923">
      <w:pPr>
        <w:pStyle w:val="a3"/>
        <w:ind w:left="0" w:right="20"/>
      </w:pPr>
      <w:r w:rsidRPr="002F5F3A">
        <w:t>To filter multicast group that interface permits, use the following command in th</w:t>
      </w:r>
      <w:r w:rsidR="00BB7669">
        <w:t>e Interface configuration mode:</w:t>
      </w:r>
    </w:p>
    <w:p w14:paraId="1D0AED53" w14:textId="77777777" w:rsidR="00A107EB" w:rsidRPr="00BB7669" w:rsidRDefault="00F376CE" w:rsidP="00475923">
      <w:pPr>
        <w:pStyle w:val="afffff3"/>
        <w:ind w:left="0" w:right="20"/>
      </w:pPr>
      <w:bookmarkStart w:id="2326" w:name="_Toc391575276"/>
      <w:r>
        <w:t xml:space="preserve">Table </w:t>
      </w:r>
      <w:r w:rsidR="005832B8">
        <w:fldChar w:fldCharType="begin"/>
      </w:r>
      <w:r w:rsidR="00092D8C">
        <w:instrText xml:space="preserve"> SEQ Table \* ARABIC </w:instrText>
      </w:r>
      <w:r w:rsidR="005832B8">
        <w:fldChar w:fldCharType="separate"/>
      </w:r>
      <w:r w:rsidR="00EC5045">
        <w:rPr>
          <w:noProof/>
        </w:rPr>
        <w:t>134</w:t>
      </w:r>
      <w:r w:rsidR="005832B8">
        <w:rPr>
          <w:noProof/>
        </w:rPr>
        <w:fldChar w:fldCharType="end"/>
      </w:r>
      <w:r>
        <w:rPr>
          <w:rFonts w:hint="eastAsia"/>
        </w:rPr>
        <w:t xml:space="preserve"> </w:t>
      </w:r>
      <w:r w:rsidR="00A107EB" w:rsidRPr="002F5F3A">
        <w:t>IGMP Access-Group</w:t>
      </w:r>
      <w:bookmarkEnd w:id="2326"/>
    </w:p>
    <w:tbl>
      <w:tblPr>
        <w:tblStyle w:val="CLIWide"/>
        <w:tblW w:w="0" w:type="auto"/>
        <w:tblLook w:val="01E0" w:firstRow="1" w:lastRow="1" w:firstColumn="1" w:lastColumn="1" w:noHBand="0" w:noVBand="0"/>
      </w:tblPr>
      <w:tblGrid>
        <w:gridCol w:w="2751"/>
        <w:gridCol w:w="5181"/>
      </w:tblGrid>
      <w:tr w:rsidR="00490D42"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2F5F3A" w:rsidRDefault="00490D42" w:rsidP="00475923">
            <w:pPr>
              <w:pStyle w:val="ab"/>
              <w:wordWrap/>
              <w:ind w:right="20"/>
              <w:rPr>
                <w:b w:val="0"/>
              </w:rPr>
            </w:pPr>
            <w:r w:rsidRPr="002F5F3A">
              <w:rPr>
                <w:b w:val="0"/>
              </w:rPr>
              <w:t>Command</w:t>
            </w:r>
          </w:p>
        </w:tc>
        <w:tc>
          <w:tcPr>
            <w:tcW w:w="5333" w:type="dxa"/>
          </w:tcPr>
          <w:p w14:paraId="6286C152" w14:textId="77777777" w:rsidR="00490D42" w:rsidRPr="002F5F3A" w:rsidRDefault="00490D42" w:rsidP="00475923">
            <w:pPr>
              <w:pStyle w:val="ab"/>
              <w:wordWrap/>
              <w:ind w:right="20"/>
              <w:rPr>
                <w:b w:val="0"/>
              </w:rPr>
            </w:pPr>
            <w:r w:rsidRPr="002F5F3A">
              <w:rPr>
                <w:b w:val="0"/>
              </w:rPr>
              <w:t>Description</w:t>
            </w:r>
          </w:p>
        </w:tc>
      </w:tr>
      <w:tr w:rsidR="00490D42" w14:paraId="04FB267E" w14:textId="77777777" w:rsidTr="0097336D">
        <w:trPr>
          <w:trHeight w:val="327"/>
        </w:trPr>
        <w:tc>
          <w:tcPr>
            <w:tcW w:w="2815" w:type="dxa"/>
          </w:tcPr>
          <w:p w14:paraId="05F40FF7" w14:textId="77777777" w:rsidR="00490D42" w:rsidRPr="002F5F3A" w:rsidRDefault="00490D42" w:rsidP="00475923">
            <w:pPr>
              <w:pStyle w:val="aa"/>
              <w:ind w:right="20"/>
              <w:rPr>
                <w:kern w:val="0"/>
              </w:rPr>
            </w:pPr>
            <w:r w:rsidRPr="002F5F3A">
              <w:rPr>
                <w:b/>
                <w:bCs/>
                <w:kern w:val="0"/>
              </w:rPr>
              <w:t>ip igmp access-group</w:t>
            </w:r>
            <w:r w:rsidRPr="002F5F3A">
              <w:rPr>
                <w:kern w:val="0"/>
              </w:rPr>
              <w:t xml:space="preserve"> </w:t>
            </w:r>
          </w:p>
          <w:p w14:paraId="7F15306C" w14:textId="77777777" w:rsidR="00490D42" w:rsidRPr="002F5F3A" w:rsidRDefault="00490D42" w:rsidP="00475923">
            <w:pPr>
              <w:pStyle w:val="aa"/>
              <w:ind w:right="20"/>
            </w:pPr>
            <w:r w:rsidRPr="002F5F3A">
              <w:rPr>
                <w:i/>
                <w:iCs/>
                <w:kern w:val="0"/>
              </w:rPr>
              <w:t>access-list</w:t>
            </w:r>
          </w:p>
        </w:tc>
        <w:tc>
          <w:tcPr>
            <w:tcW w:w="5333" w:type="dxa"/>
          </w:tcPr>
          <w:p w14:paraId="6AEF9A30" w14:textId="77777777" w:rsidR="00490D42" w:rsidRPr="002F5F3A" w:rsidRDefault="00490D42" w:rsidP="00475923">
            <w:pPr>
              <w:pStyle w:val="aa"/>
              <w:ind w:right="20"/>
            </w:pPr>
            <w:r w:rsidRPr="002F5F3A">
              <w:t xml:space="preserve">Controls multicast group </w:t>
            </w:r>
            <w:r w:rsidRPr="002F5F3A">
              <w:t>–</w:t>
            </w:r>
            <w:r w:rsidRPr="002F5F3A">
              <w:t xml:space="preserve"> subnet host that is serviced by the corresponding interface.</w:t>
            </w:r>
          </w:p>
        </w:tc>
      </w:tr>
      <w:tr w:rsidR="00490D42" w14:paraId="1EB35F67" w14:textId="77777777" w:rsidTr="0097336D">
        <w:trPr>
          <w:trHeight w:val="327"/>
        </w:trPr>
        <w:tc>
          <w:tcPr>
            <w:tcW w:w="2815" w:type="dxa"/>
          </w:tcPr>
          <w:p w14:paraId="32005769" w14:textId="77777777" w:rsidR="00490D42" w:rsidRPr="002F5F3A" w:rsidRDefault="00490D42" w:rsidP="00475923">
            <w:pPr>
              <w:pStyle w:val="aa"/>
              <w:ind w:right="20"/>
              <w:rPr>
                <w:b/>
                <w:bCs/>
                <w:kern w:val="0"/>
              </w:rPr>
            </w:pPr>
            <w:r w:rsidRPr="002F5F3A">
              <w:rPr>
                <w:b/>
                <w:bCs/>
                <w:kern w:val="0"/>
              </w:rPr>
              <w:t>no ip igmp access-group</w:t>
            </w:r>
          </w:p>
        </w:tc>
        <w:tc>
          <w:tcPr>
            <w:tcW w:w="5333" w:type="dxa"/>
          </w:tcPr>
          <w:p w14:paraId="5226345B" w14:textId="77777777" w:rsidR="00490D42" w:rsidRPr="002F5F3A" w:rsidRDefault="00490D42" w:rsidP="00475923">
            <w:pPr>
              <w:pStyle w:val="aa"/>
              <w:ind w:right="20"/>
            </w:pPr>
            <w:r w:rsidRPr="002F5F3A">
              <w:t xml:space="preserve">Disables multicast group </w:t>
            </w:r>
            <w:r w:rsidRPr="002F5F3A">
              <w:t>–</w:t>
            </w:r>
            <w:r w:rsidRPr="002F5F3A">
              <w:t xml:space="preserve">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32769C" w14:paraId="6BF43B90" w14:textId="77777777" w:rsidTr="00DE1C5E">
        <w:tc>
          <w:tcPr>
            <w:tcW w:w="9068" w:type="dxa"/>
          </w:tcPr>
          <w:p w14:paraId="625FABD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4F29A6"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access-list 1 deny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26547F">
              <w:rPr>
                <w:rFonts w:ascii="Courier New" w:hAnsi="Courier New" w:cs="Courier New"/>
                <w:b/>
                <w:bCs/>
              </w:rPr>
              <w:t>.0 0.</w:t>
            </w:r>
            <w:r w:rsidRPr="0026547F">
              <w:rPr>
                <w:rFonts w:ascii="Courier New" w:hAnsi="Courier New" w:cs="Courier New" w:hint="eastAsia"/>
                <w:b/>
                <w:bCs/>
              </w:rPr>
              <w:t>0</w:t>
            </w:r>
            <w:r w:rsidRPr="0026547F">
              <w:rPr>
                <w:rFonts w:ascii="Courier New" w:hAnsi="Courier New" w:cs="Courier New"/>
                <w:b/>
                <w:bCs/>
              </w:rPr>
              <w:t>.</w:t>
            </w:r>
            <w:r w:rsidRPr="0026547F">
              <w:rPr>
                <w:rFonts w:ascii="Courier New" w:hAnsi="Courier New" w:cs="Courier New" w:hint="eastAsia"/>
                <w:b/>
                <w:bCs/>
              </w:rPr>
              <w:t>0</w:t>
            </w:r>
            <w:r w:rsidRPr="0026547F">
              <w:rPr>
                <w:rFonts w:ascii="Courier New" w:hAnsi="Courier New" w:cs="Courier New"/>
                <w:b/>
                <w:bCs/>
              </w:rPr>
              <w:t>.255</w:t>
            </w:r>
          </w:p>
          <w:p w14:paraId="76FD8C09"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7F22117" w14:textId="77777777" w:rsidR="00490D42" w:rsidRPr="0032769C"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access-group </w:t>
            </w:r>
            <w:r w:rsidRPr="0032769C">
              <w:rPr>
                <w:rFonts w:ascii="Courier New" w:hAnsi="Courier New" w:cs="Courier New"/>
                <w:b/>
                <w:bCs/>
              </w:rPr>
              <w:t>1</w:t>
            </w:r>
          </w:p>
          <w:p w14:paraId="1EEC57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lastRenderedPageBreak/>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tc>
      </w:tr>
    </w:tbl>
    <w:p w14:paraId="139DE193" w14:textId="77777777" w:rsidR="00490D42" w:rsidRDefault="00490D42" w:rsidP="00475923">
      <w:pPr>
        <w:pStyle w:val="4"/>
        <w:ind w:left="0" w:right="20"/>
      </w:pPr>
      <w:bookmarkStart w:id="2327" w:name="_Toc277150984"/>
      <w:bookmarkStart w:id="2328" w:name="_Toc363228518"/>
      <w:bookmarkStart w:id="2329" w:name="_Toc277150985"/>
      <w:r w:rsidRPr="00DE1C5E">
        <w:lastRenderedPageBreak/>
        <w:t>IGMP</w:t>
      </w:r>
      <w:r>
        <w:t xml:space="preserve"> Query</w:t>
      </w:r>
      <w:r>
        <w:rPr>
          <w:rFonts w:hint="eastAsia"/>
        </w:rPr>
        <w:t>-</w:t>
      </w:r>
      <w:r>
        <w:t>Interval</w:t>
      </w:r>
      <w:bookmarkEnd w:id="2327"/>
      <w:bookmarkEnd w:id="2328"/>
      <w:bookmarkEnd w:id="2329"/>
    </w:p>
    <w:p w14:paraId="2AE38B5C" w14:textId="77777777" w:rsidR="00490D42" w:rsidRPr="002F5F3A" w:rsidRDefault="0097336D" w:rsidP="00475923">
      <w:pPr>
        <w:pStyle w:val="a3"/>
        <w:ind w:left="0" w:right="20"/>
      </w:pPr>
      <w:r>
        <w:t>The m</w:t>
      </w:r>
      <w:r w:rsidR="00490D42" w:rsidRPr="002F5F3A">
        <w:t>ulticast router sends a</w:t>
      </w:r>
      <w:r>
        <w:t>n</w:t>
      </w:r>
      <w:r w:rsidR="00490D42" w:rsidRPr="002F5F3A">
        <w:t xml:space="preserve"> IGMP query message periodically for managing multicast membership.</w:t>
      </w:r>
    </w:p>
    <w:p w14:paraId="766622C8" w14:textId="77777777" w:rsidR="00490D42" w:rsidRPr="00373CEA" w:rsidRDefault="00490D42" w:rsidP="00475923">
      <w:pPr>
        <w:pStyle w:val="a3"/>
        <w:ind w:left="0" w:right="20"/>
      </w:pPr>
      <w:r w:rsidRPr="002F5F3A">
        <w:t>To change IGMP query message interval, use the following command i</w:t>
      </w:r>
      <w:r w:rsidR="00373CEA">
        <w:t>n interface configuration mode:</w:t>
      </w:r>
    </w:p>
    <w:p w14:paraId="4751551B" w14:textId="77777777" w:rsidR="00E60397" w:rsidRDefault="002316F7" w:rsidP="00475923">
      <w:pPr>
        <w:pStyle w:val="a3"/>
        <w:ind w:left="0" w:right="20"/>
        <w:rPr>
          <w:rStyle w:val="hps"/>
          <w:color w:val="222222"/>
        </w:rPr>
      </w:pPr>
      <w:r>
        <w:rPr>
          <w:rStyle w:val="hps"/>
          <w:color w:val="222222"/>
        </w:rPr>
        <w:t>An</w:t>
      </w:r>
      <w:r w:rsidRPr="002316F7">
        <w:rPr>
          <w:rStyle w:val="hps"/>
          <w:color w:val="222222"/>
        </w:rPr>
        <w:t xml:space="preserve"> </w:t>
      </w:r>
      <w:r>
        <w:rPr>
          <w:rStyle w:val="hps"/>
          <w:color w:val="222222"/>
        </w:rPr>
        <w:t>IGMP Querier</w:t>
      </w:r>
      <w:r>
        <w:t xml:space="preserve"> </w:t>
      </w:r>
      <w:r>
        <w:rPr>
          <w:rStyle w:val="hps"/>
          <w:color w:val="222222"/>
        </w:rPr>
        <w:t>is</w:t>
      </w:r>
      <w:r>
        <w:t xml:space="preserve"> </w:t>
      </w:r>
      <w:r>
        <w:rPr>
          <w:rStyle w:val="hps"/>
          <w:color w:val="222222"/>
        </w:rPr>
        <w:t>elected among multicast</w:t>
      </w:r>
      <w:r>
        <w:t xml:space="preserve"> </w:t>
      </w:r>
      <w:r>
        <w:rPr>
          <w:rStyle w:val="hps"/>
          <w:color w:val="222222"/>
        </w:rPr>
        <w:t>routers</w:t>
      </w:r>
      <w:r>
        <w:t xml:space="preserve"> in </w:t>
      </w:r>
      <w:r>
        <w:rPr>
          <w:rStyle w:val="hps"/>
          <w:color w:val="222222"/>
        </w:rPr>
        <w:t>each Network</w:t>
      </w:r>
      <w:r>
        <w:t xml:space="preserve"> </w:t>
      </w:r>
      <w:r>
        <w:rPr>
          <w:rStyle w:val="hps"/>
          <w:color w:val="222222"/>
        </w:rPr>
        <w:t>to transmit</w:t>
      </w:r>
      <w:r>
        <w:t xml:space="preserve"> </w:t>
      </w:r>
      <w:r>
        <w:rPr>
          <w:rStyle w:val="hps"/>
          <w:color w:val="222222"/>
        </w:rPr>
        <w:t>IGMP Query message</w:t>
      </w:r>
      <w:r>
        <w:t xml:space="preserve">. A router whose IP address </w:t>
      </w:r>
      <w:r>
        <w:rPr>
          <w:rStyle w:val="hps"/>
          <w:color w:val="222222"/>
        </w:rPr>
        <w:t>is the smallest</w:t>
      </w:r>
      <w:r>
        <w:t xml:space="preserve"> </w:t>
      </w:r>
      <w:r>
        <w:rPr>
          <w:rStyle w:val="hps"/>
          <w:color w:val="222222"/>
        </w:rPr>
        <w:t>value will be elected</w:t>
      </w:r>
      <w:r>
        <w:t xml:space="preserve">. The elected </w:t>
      </w:r>
      <w:r>
        <w:rPr>
          <w:rStyle w:val="hps"/>
          <w:color w:val="222222"/>
        </w:rPr>
        <w:t>IGMP Querier</w:t>
      </w:r>
      <w:r>
        <w:t xml:space="preserve"> is </w:t>
      </w:r>
      <w:r>
        <w:rPr>
          <w:rStyle w:val="hps"/>
          <w:color w:val="222222"/>
        </w:rPr>
        <w:t>responsible to</w:t>
      </w:r>
      <w:r>
        <w:t xml:space="preserve"> </w:t>
      </w:r>
      <w:r>
        <w:rPr>
          <w:rStyle w:val="hps"/>
          <w:color w:val="222222"/>
        </w:rPr>
        <w:t>send</w:t>
      </w:r>
      <w:r>
        <w:t xml:space="preserve"> </w:t>
      </w:r>
      <w:r>
        <w:rPr>
          <w:rStyle w:val="hps"/>
          <w:color w:val="222222"/>
        </w:rPr>
        <w:t>IGMP Query</w:t>
      </w:r>
      <w:r>
        <w:t xml:space="preserve"> </w:t>
      </w:r>
      <w:r>
        <w:rPr>
          <w:rStyle w:val="hps"/>
          <w:color w:val="222222"/>
        </w:rPr>
        <w:t>messages</w:t>
      </w:r>
      <w:r>
        <w:t xml:space="preserve"> </w:t>
      </w:r>
      <w:r w:rsidR="00E60397">
        <w:rPr>
          <w:rStyle w:val="hps"/>
          <w:color w:val="222222"/>
        </w:rPr>
        <w:t>periodically</w:t>
      </w:r>
      <w:r w:rsidR="00E60397">
        <w:t xml:space="preserve"> </w:t>
      </w:r>
      <w:r>
        <w:t xml:space="preserve">to all </w:t>
      </w:r>
      <w:r>
        <w:rPr>
          <w:rStyle w:val="hps"/>
          <w:color w:val="222222"/>
        </w:rPr>
        <w:t>host on</w:t>
      </w:r>
      <w:r>
        <w:t xml:space="preserve"> </w:t>
      </w:r>
      <w:r>
        <w:rPr>
          <w:rStyle w:val="hps"/>
          <w:color w:val="222222"/>
        </w:rPr>
        <w:t>the Network</w:t>
      </w:r>
      <w:r w:rsidR="00373CEA">
        <w:t>.</w:t>
      </w:r>
    </w:p>
    <w:p w14:paraId="163ACFCB" w14:textId="77777777" w:rsidR="002316F7" w:rsidRDefault="00E60397" w:rsidP="00475923">
      <w:pPr>
        <w:pStyle w:val="a3"/>
        <w:ind w:left="0" w:right="20"/>
      </w:pPr>
      <w:r>
        <w:rPr>
          <w:rStyle w:val="hps"/>
          <w:color w:val="222222"/>
        </w:rPr>
        <w:t>T</w:t>
      </w:r>
      <w:r w:rsidR="002316F7">
        <w:rPr>
          <w:rStyle w:val="hps"/>
          <w:color w:val="222222"/>
        </w:rPr>
        <w:t>he</w:t>
      </w:r>
      <w:r w:rsidR="002316F7">
        <w:t xml:space="preserve"> </w:t>
      </w:r>
      <w:r w:rsidR="002316F7">
        <w:rPr>
          <w:rStyle w:val="hps"/>
          <w:color w:val="222222"/>
        </w:rPr>
        <w:t>IGMP Querier</w:t>
      </w:r>
      <w:r w:rsidR="002316F7">
        <w:t xml:space="preserve"> </w:t>
      </w:r>
      <w:r>
        <w:rPr>
          <w:rStyle w:val="hps"/>
          <w:color w:val="222222"/>
        </w:rPr>
        <w:t>sent</w:t>
      </w:r>
      <w:r>
        <w:t xml:space="preserve"> </w:t>
      </w:r>
      <w:r>
        <w:rPr>
          <w:rStyle w:val="hps"/>
          <w:color w:val="222222"/>
        </w:rPr>
        <w:t>IGMP Query</w:t>
      </w:r>
      <w:r>
        <w:t xml:space="preserve"> </w:t>
      </w:r>
      <w:r>
        <w:rPr>
          <w:rStyle w:val="hps"/>
          <w:color w:val="222222"/>
        </w:rPr>
        <w:t>messages every</w:t>
      </w:r>
      <w:r>
        <w:t xml:space="preserve"> </w:t>
      </w:r>
      <w:r>
        <w:rPr>
          <w:rStyle w:val="hps"/>
          <w:color w:val="222222"/>
        </w:rPr>
        <w:t xml:space="preserve">125 seconds by default </w:t>
      </w:r>
      <w:r w:rsidR="002316F7">
        <w:rPr>
          <w:rStyle w:val="hps"/>
          <w:color w:val="222222"/>
        </w:rPr>
        <w:t>in order to keep</w:t>
      </w:r>
      <w:r w:rsidR="002316F7">
        <w:t xml:space="preserve"> </w:t>
      </w:r>
      <w:r>
        <w:t xml:space="preserve">tranmission </w:t>
      </w:r>
      <w:r w:rsidR="002316F7">
        <w:rPr>
          <w:rStyle w:val="hps"/>
          <w:color w:val="222222"/>
        </w:rPr>
        <w:t>overhead low</w:t>
      </w:r>
      <w:r w:rsidR="002316F7">
        <w:t xml:space="preserve">. </w:t>
      </w:r>
      <w:r w:rsidR="002316F7">
        <w:rPr>
          <w:rStyle w:val="hps"/>
          <w:color w:val="222222"/>
        </w:rPr>
        <w:t>To change</w:t>
      </w:r>
      <w:r w:rsidR="002316F7">
        <w:t xml:space="preserve"> </w:t>
      </w:r>
      <w:r w:rsidR="002316F7">
        <w:rPr>
          <w:rStyle w:val="hps"/>
          <w:color w:val="222222"/>
        </w:rPr>
        <w:t>the interval between this message</w:t>
      </w:r>
      <w:r>
        <w:rPr>
          <w:rStyle w:val="hps"/>
          <w:color w:val="222222"/>
        </w:rPr>
        <w:t xml:space="preserve"> transmission</w:t>
      </w:r>
      <w:r w:rsidR="002316F7">
        <w:t xml:space="preserve">, </w:t>
      </w:r>
      <w:r w:rsidR="002316F7">
        <w:rPr>
          <w:rStyle w:val="hps"/>
          <w:color w:val="222222"/>
        </w:rPr>
        <w:t xml:space="preserve">the </w:t>
      </w:r>
      <w:r>
        <w:rPr>
          <w:rStyle w:val="hps"/>
          <w:color w:val="222222"/>
        </w:rPr>
        <w:t xml:space="preserve">below </w:t>
      </w:r>
      <w:r w:rsidR="002316F7">
        <w:rPr>
          <w:rStyle w:val="hps"/>
          <w:color w:val="222222"/>
        </w:rPr>
        <w:t>command</w:t>
      </w:r>
      <w:r w:rsidR="002316F7">
        <w:t xml:space="preserve"> </w:t>
      </w:r>
      <w:r w:rsidR="002316F7">
        <w:rPr>
          <w:rStyle w:val="hps"/>
          <w:color w:val="222222"/>
        </w:rPr>
        <w:t>is</w:t>
      </w:r>
      <w:r w:rsidR="002316F7">
        <w:t xml:space="preserve"> </w:t>
      </w:r>
      <w:r w:rsidR="002316F7">
        <w:rPr>
          <w:rStyle w:val="hps"/>
          <w:color w:val="222222"/>
        </w:rPr>
        <w:t>executed</w:t>
      </w:r>
      <w:r w:rsidR="002316F7">
        <w:t xml:space="preserve"> </w:t>
      </w:r>
      <w:r w:rsidR="002316F7">
        <w:rPr>
          <w:rStyle w:val="hps"/>
          <w:color w:val="222222"/>
        </w:rPr>
        <w:t>in</w:t>
      </w:r>
      <w:r w:rsidR="002316F7">
        <w:t xml:space="preserve"> </w:t>
      </w:r>
      <w:r w:rsidR="002316F7">
        <w:rPr>
          <w:rStyle w:val="hps"/>
          <w:color w:val="222222"/>
        </w:rPr>
        <w:t>interface configuration mode</w:t>
      </w:r>
      <w:r w:rsidR="00373CEA">
        <w:t>.</w:t>
      </w:r>
    </w:p>
    <w:p w14:paraId="69425032" w14:textId="77777777" w:rsidR="00A107EB" w:rsidRDefault="00A107EB" w:rsidP="00475923">
      <w:pPr>
        <w:pStyle w:val="afffff3"/>
        <w:ind w:left="0" w:right="20"/>
        <w:rPr>
          <w:rFonts w:cs="Times New Roman"/>
          <w:kern w:val="0"/>
        </w:rPr>
      </w:pPr>
      <w:bookmarkStart w:id="2330" w:name="_Toc391575277"/>
      <w:r>
        <w:t xml:space="preserve">Table </w:t>
      </w:r>
      <w:r w:rsidR="005832B8">
        <w:fldChar w:fldCharType="begin"/>
      </w:r>
      <w:r w:rsidR="00092D8C">
        <w:instrText xml:space="preserve"> SEQ Table \* ARABIC </w:instrText>
      </w:r>
      <w:r w:rsidR="005832B8">
        <w:fldChar w:fldCharType="separate"/>
      </w:r>
      <w:r w:rsidR="00EC5045">
        <w:rPr>
          <w:noProof/>
        </w:rPr>
        <w:t>135</w:t>
      </w:r>
      <w:r w:rsidR="005832B8">
        <w:rPr>
          <w:noProof/>
        </w:rPr>
        <w:fldChar w:fldCharType="end"/>
      </w:r>
      <w:r>
        <w:rPr>
          <w:rFonts w:hint="eastAsia"/>
        </w:rPr>
        <w:t xml:space="preserve"> </w:t>
      </w:r>
      <w:r w:rsidRPr="002F5F3A">
        <w:t>IGMP Query-Interval</w:t>
      </w:r>
      <w:bookmarkEnd w:id="2330"/>
    </w:p>
    <w:tbl>
      <w:tblPr>
        <w:tblStyle w:val="CLIWide"/>
        <w:tblW w:w="0" w:type="auto"/>
        <w:tblLook w:val="01E0" w:firstRow="1" w:lastRow="1" w:firstColumn="1" w:lastColumn="1" w:noHBand="0" w:noVBand="0"/>
      </w:tblPr>
      <w:tblGrid>
        <w:gridCol w:w="3050"/>
        <w:gridCol w:w="4882"/>
      </w:tblGrid>
      <w:tr w:rsidR="00490D42"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2F5F3A" w:rsidRDefault="00490D42" w:rsidP="00475923">
            <w:pPr>
              <w:pStyle w:val="aa"/>
              <w:ind w:right="20"/>
              <w:rPr>
                <w:sz w:val="18"/>
              </w:rPr>
            </w:pPr>
            <w:r w:rsidRPr="002F5F3A">
              <w:rPr>
                <w:sz w:val="18"/>
              </w:rPr>
              <w:t>Command</w:t>
            </w:r>
          </w:p>
        </w:tc>
        <w:tc>
          <w:tcPr>
            <w:tcW w:w="5580" w:type="dxa"/>
          </w:tcPr>
          <w:p w14:paraId="45B50594" w14:textId="77777777" w:rsidR="00490D42" w:rsidRPr="002F5F3A" w:rsidRDefault="00490D42" w:rsidP="00475923">
            <w:pPr>
              <w:pStyle w:val="aa"/>
              <w:ind w:right="20"/>
              <w:rPr>
                <w:sz w:val="18"/>
              </w:rPr>
            </w:pPr>
            <w:r w:rsidRPr="002F5F3A">
              <w:rPr>
                <w:sz w:val="18"/>
              </w:rPr>
              <w:t>Description</w:t>
            </w:r>
          </w:p>
        </w:tc>
      </w:tr>
      <w:tr w:rsidR="00490D42" w14:paraId="46994628" w14:textId="77777777" w:rsidTr="007037AB">
        <w:trPr>
          <w:trHeight w:val="327"/>
        </w:trPr>
        <w:tc>
          <w:tcPr>
            <w:tcW w:w="3420" w:type="dxa"/>
          </w:tcPr>
          <w:p w14:paraId="4737A745" w14:textId="77777777" w:rsidR="00490D42" w:rsidRPr="002F5F3A" w:rsidRDefault="00490D42" w:rsidP="00475923">
            <w:pPr>
              <w:pStyle w:val="aa"/>
              <w:ind w:right="20"/>
              <w:rPr>
                <w:kern w:val="0"/>
              </w:rPr>
            </w:pPr>
            <w:r w:rsidRPr="002F5F3A">
              <w:rPr>
                <w:b/>
                <w:bCs/>
                <w:kern w:val="0"/>
              </w:rPr>
              <w:t>ip igmp query-interval</w:t>
            </w:r>
            <w:r w:rsidRPr="002F5F3A">
              <w:rPr>
                <w:kern w:val="0"/>
              </w:rPr>
              <w:t xml:space="preserve"> </w:t>
            </w:r>
          </w:p>
          <w:p w14:paraId="3D18E14D" w14:textId="77777777" w:rsidR="00490D42" w:rsidRPr="002F5F3A" w:rsidRDefault="00490D42" w:rsidP="00475923">
            <w:pPr>
              <w:pStyle w:val="aa"/>
              <w:ind w:right="20"/>
              <w:rPr>
                <w:i/>
                <w:iCs/>
                <w:kern w:val="0"/>
              </w:rPr>
            </w:pPr>
            <w:r w:rsidRPr="002F5F3A">
              <w:rPr>
                <w:i/>
                <w:iCs/>
                <w:kern w:val="0"/>
              </w:rPr>
              <w:t>&lt;1-18000&gt;</w:t>
            </w:r>
          </w:p>
        </w:tc>
        <w:tc>
          <w:tcPr>
            <w:tcW w:w="5580" w:type="dxa"/>
          </w:tcPr>
          <w:p w14:paraId="7E881BA3" w14:textId="77777777" w:rsidR="00490D42" w:rsidRPr="002F5F3A" w:rsidRDefault="00490D42" w:rsidP="00475923">
            <w:pPr>
              <w:pStyle w:val="aa"/>
              <w:ind w:right="20"/>
            </w:pPr>
            <w:r w:rsidRPr="002F5F3A">
              <w:t>Sets igmp query-interval</w:t>
            </w:r>
            <w:r w:rsidRPr="002F5F3A">
              <w:rPr>
                <w:kern w:val="0"/>
              </w:rPr>
              <w:t xml:space="preserve"> </w:t>
            </w:r>
            <w:r w:rsidRPr="002F5F3A">
              <w:t>(Default: 125 seconds)</w:t>
            </w:r>
          </w:p>
        </w:tc>
      </w:tr>
      <w:tr w:rsidR="00490D42" w14:paraId="599725F1" w14:textId="77777777" w:rsidTr="007037AB">
        <w:trPr>
          <w:trHeight w:val="327"/>
        </w:trPr>
        <w:tc>
          <w:tcPr>
            <w:tcW w:w="3420" w:type="dxa"/>
          </w:tcPr>
          <w:p w14:paraId="012555CF" w14:textId="77777777" w:rsidR="00490D42" w:rsidRPr="002F5F3A" w:rsidRDefault="00490D42" w:rsidP="00475923">
            <w:pPr>
              <w:pStyle w:val="aa"/>
              <w:ind w:right="20"/>
              <w:rPr>
                <w:b/>
                <w:bCs/>
                <w:kern w:val="0"/>
              </w:rPr>
            </w:pPr>
            <w:r w:rsidRPr="002F5F3A">
              <w:rPr>
                <w:b/>
                <w:bCs/>
                <w:kern w:val="0"/>
              </w:rPr>
              <w:t>no ip igmp query-interval</w:t>
            </w:r>
          </w:p>
        </w:tc>
        <w:tc>
          <w:tcPr>
            <w:tcW w:w="5580" w:type="dxa"/>
          </w:tcPr>
          <w:p w14:paraId="1059A18C" w14:textId="77777777" w:rsidR="00490D42" w:rsidRPr="002F5F3A" w:rsidRDefault="00490D42" w:rsidP="00475923">
            <w:pPr>
              <w:pStyle w:val="aa"/>
              <w:ind w:right="20"/>
            </w:pPr>
            <w:r w:rsidRPr="002F5F3A">
              <w:t>Sets IGMP query interval as default.</w:t>
            </w:r>
          </w:p>
        </w:tc>
      </w:tr>
    </w:tbl>
    <w:p w14:paraId="169768BB"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A492856" w14:textId="77777777" w:rsidTr="00373CEA">
        <w:tc>
          <w:tcPr>
            <w:tcW w:w="9048" w:type="dxa"/>
          </w:tcPr>
          <w:p w14:paraId="49998561" w14:textId="77777777" w:rsidR="00490D42" w:rsidRPr="0032769C" w:rsidRDefault="00490D42" w:rsidP="00475923">
            <w:pPr>
              <w:pStyle w:val="aa"/>
              <w:ind w:right="20"/>
              <w:rPr>
                <w:rFonts w:ascii="Courier New" w:hAnsi="Courier New" w:cs="Courier New"/>
              </w:rPr>
            </w:pPr>
          </w:p>
          <w:p w14:paraId="219EC3F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D09985"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79E6565"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Pr="0026547F">
              <w:rPr>
                <w:rFonts w:ascii="Courier New" w:hAnsi="Courier New" w:cs="Courier New" w:hint="eastAsia"/>
              </w:rPr>
              <w:t>Giga</w:t>
            </w:r>
            <w:r w:rsidR="00E00FBB" w:rsidRPr="0026547F">
              <w:rPr>
                <w:rFonts w:ascii="Courier New" w:hAnsi="Courier New" w:cs="Courier New"/>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ip igmp query-interval 60</w:t>
            </w:r>
          </w:p>
          <w:p w14:paraId="12A4CAF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570BB94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14:paraId="77CEC3AF"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14:paraId="5235FEF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14:paraId="7C8252D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2EB012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33AFE11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query interval is </w:t>
            </w:r>
            <w:r w:rsidRPr="0032769C">
              <w:rPr>
                <w:rFonts w:ascii="Courier New" w:hAnsi="Courier New" w:cs="Courier New" w:hint="eastAsia"/>
                <w:b/>
                <w:bCs/>
              </w:rPr>
              <w:t>60</w:t>
            </w:r>
            <w:r w:rsidRPr="0032769C">
              <w:rPr>
                <w:rFonts w:ascii="Courier New" w:hAnsi="Courier New" w:cs="Courier New"/>
                <w:b/>
                <w:bCs/>
              </w:rPr>
              <w:t xml:space="preserve"> seconds</w:t>
            </w:r>
          </w:p>
          <w:p w14:paraId="7D5C288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538C44D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73AF9E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3C91D3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415AAC8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4E98CA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56A4F5D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117817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472AF7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566D52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3AF7C6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4E8E75C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739D4B4C" w14:textId="77777777" w:rsidR="00E60397" w:rsidRDefault="00490D42" w:rsidP="00475923">
      <w:pPr>
        <w:pStyle w:val="4"/>
        <w:ind w:left="0" w:right="20"/>
      </w:pPr>
      <w:bookmarkStart w:id="2331" w:name="_Toc363228519"/>
      <w:bookmarkStart w:id="2332" w:name="_Toc277150986"/>
      <w:bookmarkStart w:id="2333" w:name="_Toc363228520"/>
      <w:r>
        <w:t xml:space="preserve">IGMP </w:t>
      </w:r>
      <w:r>
        <w:rPr>
          <w:rFonts w:hint="eastAsia"/>
        </w:rPr>
        <w:t>Last-Member-Query-Count</w:t>
      </w:r>
      <w:bookmarkEnd w:id="2331"/>
      <w:bookmarkEnd w:id="2332"/>
      <w:bookmarkEnd w:id="2333"/>
    </w:p>
    <w:p w14:paraId="745E9D90" w14:textId="77777777" w:rsidR="00FD2B6C" w:rsidRPr="00FD2B6C" w:rsidRDefault="00FE7218" w:rsidP="00475923">
      <w:pPr>
        <w:pStyle w:val="aa"/>
        <w:ind w:leftChars="1000" w:left="1800" w:right="20"/>
        <w:rPr>
          <w:rFonts w:cs="굴림"/>
          <w:noProof/>
          <w:kern w:val="0"/>
        </w:rPr>
      </w:pPr>
      <w:r w:rsidRPr="00FD2B6C">
        <w:rPr>
          <w:rFonts w:cs="굴림" w:hint="eastAsia"/>
          <w:noProof/>
          <w:kern w:val="0"/>
        </w:rPr>
        <w:t xml:space="preserve">When </w:t>
      </w:r>
      <w:r w:rsidR="00FD2B6C" w:rsidRPr="00FD2B6C">
        <w:rPr>
          <w:rFonts w:cs="굴림"/>
          <w:noProof/>
          <w:kern w:val="0"/>
        </w:rPr>
        <w:t>an</w:t>
      </w:r>
      <w:r w:rsidRPr="00FD2B6C">
        <w:rPr>
          <w:rFonts w:cs="굴림" w:hint="eastAsia"/>
          <w:noProof/>
          <w:kern w:val="0"/>
        </w:rPr>
        <w:t xml:space="preserve"> </w:t>
      </w:r>
      <w:r w:rsidR="00E60397" w:rsidRPr="00FD2B6C">
        <w:rPr>
          <w:rFonts w:cs="굴림"/>
          <w:noProof/>
          <w:kern w:val="0"/>
        </w:rPr>
        <w:t xml:space="preserve">IGMP Querier </w:t>
      </w:r>
      <w:r w:rsidR="00FD2B6C" w:rsidRPr="00FD2B6C">
        <w:rPr>
          <w:rFonts w:cs="굴림"/>
          <w:noProof/>
          <w:kern w:val="0"/>
        </w:rPr>
        <w:t xml:space="preserve">receives </w:t>
      </w:r>
      <w:r w:rsidR="00E60397" w:rsidRPr="00FD2B6C">
        <w:rPr>
          <w:rFonts w:cs="굴림"/>
          <w:noProof/>
          <w:kern w:val="0"/>
        </w:rPr>
        <w:t>a</w:t>
      </w:r>
      <w:r w:rsidR="00FD2B6C" w:rsidRPr="00FD2B6C">
        <w:rPr>
          <w:rFonts w:cs="굴림"/>
          <w:noProof/>
          <w:kern w:val="0"/>
        </w:rPr>
        <w:t>n</w:t>
      </w:r>
      <w:r w:rsidR="00E60397" w:rsidRPr="00FD2B6C">
        <w:rPr>
          <w:rFonts w:cs="굴림"/>
          <w:noProof/>
          <w:kern w:val="0"/>
        </w:rPr>
        <w:t xml:space="preserve"> </w:t>
      </w:r>
      <w:r w:rsidR="00FD2B6C" w:rsidRPr="00FD2B6C">
        <w:rPr>
          <w:rFonts w:cs="굴림"/>
          <w:noProof/>
          <w:kern w:val="0"/>
        </w:rPr>
        <w:t xml:space="preserve">IGMP Leave message from a Host which means the Host secedes from the </w:t>
      </w:r>
      <w:r w:rsidR="00E60397" w:rsidRPr="00FD2B6C">
        <w:rPr>
          <w:rFonts w:cs="굴림"/>
          <w:noProof/>
          <w:kern w:val="0"/>
        </w:rPr>
        <w:t>Multicast Group</w:t>
      </w:r>
      <w:r w:rsidR="00FD2B6C" w:rsidRPr="00FD2B6C">
        <w:rPr>
          <w:rFonts w:cs="굴림"/>
          <w:noProof/>
          <w:kern w:val="0"/>
        </w:rPr>
        <w:t xml:space="preserve">, </w:t>
      </w:r>
      <w:r w:rsidR="00FD2B6C" w:rsidRPr="00FD2B6C">
        <w:rPr>
          <w:rFonts w:cs="굴림" w:hint="eastAsia"/>
          <w:noProof/>
          <w:kern w:val="0"/>
        </w:rPr>
        <w:t xml:space="preserve">the </w:t>
      </w:r>
      <w:r w:rsidR="00FD2B6C" w:rsidRPr="00FD2B6C">
        <w:rPr>
          <w:rFonts w:cs="굴림"/>
          <w:noProof/>
          <w:kern w:val="0"/>
        </w:rPr>
        <w:t xml:space="preserve">IGMP Querier generates </w:t>
      </w:r>
      <w:r w:rsidR="00FD2B6C" w:rsidRPr="00FD2B6C">
        <w:rPr>
          <w:rFonts w:cs="굴림" w:hint="eastAsia"/>
          <w:noProof/>
          <w:kern w:val="0"/>
        </w:rPr>
        <w:t>IGMP Group-Specific Query</w:t>
      </w:r>
      <w:r w:rsidR="00FD2B6C" w:rsidRPr="00FD2B6C">
        <w:rPr>
          <w:rFonts w:cs="굴림"/>
          <w:noProof/>
          <w:kern w:val="0"/>
        </w:rPr>
        <w:t xml:space="preserve"> in order to check out there is any other Host in the same Multicast Group. </w:t>
      </w:r>
    </w:p>
    <w:p w14:paraId="6CCFA05C" w14:textId="77777777" w:rsidR="00FD2B6C" w:rsidRPr="00FD2B6C" w:rsidRDefault="00FD2B6C" w:rsidP="00475923">
      <w:pPr>
        <w:pStyle w:val="aa"/>
        <w:ind w:leftChars="1000" w:left="1800" w:right="20"/>
        <w:rPr>
          <w:rFonts w:cs="굴림"/>
          <w:noProof/>
          <w:kern w:val="0"/>
        </w:rPr>
      </w:pPr>
    </w:p>
    <w:p w14:paraId="7447DDC8" w14:textId="77777777" w:rsidR="00E60397" w:rsidRDefault="00FD2B6C" w:rsidP="00475923">
      <w:pPr>
        <w:pStyle w:val="aa"/>
        <w:ind w:leftChars="1000" w:left="1800" w:right="20"/>
        <w:rPr>
          <w:kern w:val="0"/>
        </w:rPr>
      </w:pPr>
      <w:r w:rsidRPr="00FD2B6C">
        <w:rPr>
          <w:rFonts w:cs="굴림"/>
          <w:noProof/>
          <w:kern w:val="0"/>
        </w:rPr>
        <w:t xml:space="preserve">If there is no response from any Host to the </w:t>
      </w:r>
      <w:r w:rsidRPr="00FD2B6C">
        <w:rPr>
          <w:rFonts w:cs="굴림" w:hint="eastAsia"/>
          <w:noProof/>
          <w:kern w:val="0"/>
        </w:rPr>
        <w:t>Group-Specific Query</w:t>
      </w:r>
      <w:r w:rsidRPr="00FD2B6C">
        <w:rPr>
          <w:rFonts w:cs="굴림"/>
          <w:noProof/>
          <w:kern w:val="0"/>
        </w:rPr>
        <w:t xml:space="preserve">, then </w:t>
      </w:r>
      <w:r w:rsidRPr="00FD2B6C">
        <w:rPr>
          <w:rFonts w:cs="굴림" w:hint="eastAsia"/>
          <w:noProof/>
          <w:kern w:val="0"/>
        </w:rPr>
        <w:t xml:space="preserve">the </w:t>
      </w:r>
      <w:r w:rsidRPr="00FD2B6C">
        <w:rPr>
          <w:rFonts w:cs="굴림"/>
          <w:noProof/>
          <w:kern w:val="0"/>
        </w:rPr>
        <w:t xml:space="preserve">IGMP Querier removes the </w:t>
      </w:r>
      <w:r w:rsidRPr="00FD2B6C">
        <w:rPr>
          <w:rFonts w:cs="굴림" w:hint="eastAsia"/>
          <w:noProof/>
          <w:kern w:val="0"/>
        </w:rPr>
        <w:t>Multicast Membership</w:t>
      </w:r>
      <w:r w:rsidRPr="00FD2B6C">
        <w:rPr>
          <w:rFonts w:cs="굴림"/>
          <w:noProof/>
          <w:kern w:val="0"/>
        </w:rPr>
        <w:t>.</w:t>
      </w:r>
      <w:r w:rsidR="00E60397">
        <w:rPr>
          <w:color w:val="222222"/>
        </w:rPr>
        <w:br/>
      </w:r>
    </w:p>
    <w:p w14:paraId="0414454F" w14:textId="77777777" w:rsidR="00490D42" w:rsidRPr="00FD2B6C" w:rsidRDefault="00490D42" w:rsidP="00475923">
      <w:pPr>
        <w:pStyle w:val="aa"/>
        <w:ind w:leftChars="1000" w:left="1800" w:right="20"/>
        <w:rPr>
          <w:rFonts w:cs="굴림"/>
          <w:noProof/>
          <w:kern w:val="0"/>
        </w:rPr>
      </w:pPr>
      <w:r w:rsidRPr="00FD2B6C">
        <w:rPr>
          <w:rFonts w:cs="굴림"/>
          <w:noProof/>
          <w:kern w:val="0"/>
        </w:rPr>
        <w:t xml:space="preserve">IGMP last-member-query-count </w:t>
      </w:r>
      <w:r w:rsidR="00E60397" w:rsidRPr="00FD2B6C">
        <w:rPr>
          <w:rFonts w:cs="굴림"/>
          <w:noProof/>
          <w:kern w:val="0"/>
        </w:rPr>
        <w:t xml:space="preserve">specifies </w:t>
      </w:r>
      <w:r w:rsidRPr="00FD2B6C">
        <w:rPr>
          <w:rFonts w:cs="굴림"/>
          <w:noProof/>
          <w:kern w:val="0"/>
        </w:rPr>
        <w:t>the number of occurrence of IGMP group-specific queries when finding another host of a multicast group by a IGMP querier.</w:t>
      </w:r>
    </w:p>
    <w:p w14:paraId="18B3A0B9" w14:textId="77777777" w:rsidR="00490D42" w:rsidRDefault="00490D42" w:rsidP="00475923">
      <w:pPr>
        <w:pStyle w:val="aa"/>
        <w:ind w:leftChars="1000" w:left="1800" w:right="20"/>
        <w:rPr>
          <w:rFonts w:cs="굴림"/>
          <w:noProof/>
          <w:kern w:val="0"/>
        </w:rPr>
      </w:pPr>
      <w:r w:rsidRPr="00FD2B6C">
        <w:rPr>
          <w:rFonts w:cs="굴림"/>
          <w:noProof/>
          <w:kern w:val="0"/>
        </w:rPr>
        <w:t>To set IGMP last-member-query-count, use the following commands in interface configuration mode:</w:t>
      </w:r>
    </w:p>
    <w:p w14:paraId="3E299573" w14:textId="77777777" w:rsidR="00FD2B6C" w:rsidRPr="00FD2B6C" w:rsidRDefault="00A107EB" w:rsidP="00475923">
      <w:pPr>
        <w:pStyle w:val="afffff3"/>
        <w:ind w:left="0" w:right="20"/>
        <w:rPr>
          <w:rFonts w:cs="굴림"/>
          <w:noProof/>
          <w:kern w:val="0"/>
        </w:rPr>
      </w:pPr>
      <w:bookmarkStart w:id="2334" w:name="_Toc391575278"/>
      <w:r>
        <w:t xml:space="preserve">Table </w:t>
      </w:r>
      <w:r w:rsidR="005832B8">
        <w:fldChar w:fldCharType="begin"/>
      </w:r>
      <w:r w:rsidR="00092D8C">
        <w:instrText xml:space="preserve"> SEQ Table \* ARABIC </w:instrText>
      </w:r>
      <w:r w:rsidR="005832B8">
        <w:fldChar w:fldCharType="separate"/>
      </w:r>
      <w:r w:rsidR="00EC5045">
        <w:rPr>
          <w:noProof/>
        </w:rPr>
        <w:t>136</w:t>
      </w:r>
      <w:r w:rsidR="005832B8">
        <w:rPr>
          <w:noProof/>
        </w:rPr>
        <w:fldChar w:fldCharType="end"/>
      </w:r>
      <w:r w:rsidR="003708CE">
        <w:rPr>
          <w:noProof/>
        </w:rPr>
        <w:t xml:space="preserve"> </w:t>
      </w:r>
      <w:r w:rsidRPr="002F5F3A">
        <w:t>Last-Member-Query-Count</w:t>
      </w:r>
      <w:bookmarkEnd w:id="2334"/>
    </w:p>
    <w:tbl>
      <w:tblPr>
        <w:tblStyle w:val="CLIWide"/>
        <w:tblW w:w="0" w:type="auto"/>
        <w:tblLook w:val="01E0" w:firstRow="1" w:lastRow="1" w:firstColumn="1" w:lastColumn="1" w:noHBand="0" w:noVBand="0"/>
      </w:tblPr>
      <w:tblGrid>
        <w:gridCol w:w="3649"/>
        <w:gridCol w:w="4283"/>
      </w:tblGrid>
      <w:tr w:rsidR="00490D42"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2F5F3A" w:rsidRDefault="00490D42" w:rsidP="00475923">
            <w:pPr>
              <w:pStyle w:val="ab"/>
              <w:wordWrap/>
              <w:ind w:right="20"/>
              <w:rPr>
                <w:b w:val="0"/>
              </w:rPr>
            </w:pPr>
            <w:r w:rsidRPr="002F5F3A">
              <w:rPr>
                <w:b w:val="0"/>
              </w:rPr>
              <w:lastRenderedPageBreak/>
              <w:t>Command</w:t>
            </w:r>
          </w:p>
        </w:tc>
        <w:tc>
          <w:tcPr>
            <w:tcW w:w="4860" w:type="dxa"/>
          </w:tcPr>
          <w:p w14:paraId="19109A7D" w14:textId="77777777" w:rsidR="00490D42" w:rsidRPr="002F5F3A" w:rsidRDefault="00490D42" w:rsidP="00475923">
            <w:pPr>
              <w:pStyle w:val="ab"/>
              <w:wordWrap/>
              <w:ind w:right="20"/>
              <w:rPr>
                <w:b w:val="0"/>
              </w:rPr>
            </w:pPr>
            <w:r w:rsidRPr="002F5F3A">
              <w:rPr>
                <w:b w:val="0"/>
              </w:rPr>
              <w:t>Description</w:t>
            </w:r>
          </w:p>
        </w:tc>
      </w:tr>
      <w:tr w:rsidR="00490D42" w14:paraId="726FA0A2" w14:textId="77777777" w:rsidTr="007037AB">
        <w:trPr>
          <w:trHeight w:val="551"/>
        </w:trPr>
        <w:tc>
          <w:tcPr>
            <w:tcW w:w="4120" w:type="dxa"/>
          </w:tcPr>
          <w:p w14:paraId="74BD00BD" w14:textId="77777777" w:rsidR="00490D42" w:rsidRPr="002F5F3A" w:rsidRDefault="00490D42" w:rsidP="00475923">
            <w:pPr>
              <w:pStyle w:val="aa"/>
              <w:ind w:right="20"/>
            </w:pPr>
            <w:r w:rsidRPr="002F5F3A">
              <w:rPr>
                <w:b/>
                <w:bCs/>
                <w:kern w:val="0"/>
              </w:rPr>
              <w:t xml:space="preserve">ip igmp last-member-query-count </w:t>
            </w:r>
            <w:r w:rsidRPr="002F5F3A">
              <w:rPr>
                <w:i/>
                <w:iCs/>
                <w:kern w:val="0"/>
              </w:rPr>
              <w:t>&lt;2-7&gt;</w:t>
            </w:r>
          </w:p>
        </w:tc>
        <w:tc>
          <w:tcPr>
            <w:tcW w:w="4860" w:type="dxa"/>
          </w:tcPr>
          <w:p w14:paraId="11D24B13" w14:textId="77777777" w:rsidR="00490D42" w:rsidRPr="002F5F3A" w:rsidRDefault="00490D42" w:rsidP="00475923">
            <w:pPr>
              <w:pStyle w:val="aa"/>
              <w:ind w:right="20"/>
            </w:pPr>
            <w:r w:rsidRPr="002F5F3A">
              <w:t>Sets the number of occurrence of IGMP group-specific query</w:t>
            </w:r>
          </w:p>
          <w:p w14:paraId="4B96C77B" w14:textId="77777777" w:rsidR="00490D42" w:rsidRPr="002F5F3A" w:rsidRDefault="00490D42" w:rsidP="00475923">
            <w:pPr>
              <w:pStyle w:val="aa"/>
              <w:ind w:right="20"/>
            </w:pPr>
            <w:r w:rsidRPr="002F5F3A">
              <w:t>(Default : 2 times)</w:t>
            </w:r>
          </w:p>
        </w:tc>
      </w:tr>
      <w:tr w:rsidR="00490D42" w14:paraId="5E3B8092" w14:textId="77777777" w:rsidTr="007037AB">
        <w:trPr>
          <w:trHeight w:val="551"/>
        </w:trPr>
        <w:tc>
          <w:tcPr>
            <w:tcW w:w="4120" w:type="dxa"/>
          </w:tcPr>
          <w:p w14:paraId="3F7256B8" w14:textId="77777777" w:rsidR="00490D42" w:rsidRPr="002F5F3A" w:rsidRDefault="00490D42" w:rsidP="00475923">
            <w:pPr>
              <w:pStyle w:val="aa"/>
              <w:ind w:right="20"/>
              <w:rPr>
                <w:b/>
                <w:bCs/>
                <w:kern w:val="0"/>
              </w:rPr>
            </w:pPr>
            <w:r w:rsidRPr="002F5F3A">
              <w:rPr>
                <w:b/>
                <w:bCs/>
                <w:kern w:val="0"/>
              </w:rPr>
              <w:t>no ip igmp last-member-query-count</w:t>
            </w:r>
          </w:p>
        </w:tc>
        <w:tc>
          <w:tcPr>
            <w:tcW w:w="4860" w:type="dxa"/>
          </w:tcPr>
          <w:p w14:paraId="2075B207" w14:textId="77777777" w:rsidR="00490D42" w:rsidRPr="002F5F3A" w:rsidRDefault="00490D42" w:rsidP="00475923">
            <w:pPr>
              <w:pStyle w:val="aa"/>
              <w:ind w:right="20"/>
            </w:pPr>
            <w:r w:rsidRPr="002F5F3A">
              <w:t>Sets the number of occurrence for default</w:t>
            </w:r>
          </w:p>
        </w:tc>
      </w:tr>
    </w:tbl>
    <w:p w14:paraId="2BC04C90"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26547F" w14:paraId="5D1A44C1" w14:textId="77777777" w:rsidTr="00DE1C5E">
        <w:tc>
          <w:tcPr>
            <w:tcW w:w="9000" w:type="dxa"/>
          </w:tcPr>
          <w:p w14:paraId="0B45FCE5" w14:textId="77777777" w:rsidR="00490D42" w:rsidRPr="0026547F" w:rsidRDefault="00490D42" w:rsidP="00475923">
            <w:pPr>
              <w:pStyle w:val="aa"/>
              <w:ind w:right="20"/>
              <w:rPr>
                <w:kern w:val="0"/>
              </w:rPr>
            </w:pPr>
          </w:p>
          <w:p w14:paraId="170382B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14:paraId="7CBB19D8"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30DB7279"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last-member-query-count 3</w:t>
            </w:r>
          </w:p>
          <w:p w14:paraId="6DC3614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7B789C8A" w14:textId="77777777" w:rsidR="00490D42" w:rsidRPr="0026547F" w:rsidRDefault="00490D42" w:rsidP="00475923">
            <w:pPr>
              <w:pStyle w:val="aa"/>
              <w:ind w:right="20"/>
              <w:rPr>
                <w:kern w:val="0"/>
              </w:rPr>
            </w:pPr>
          </w:p>
        </w:tc>
      </w:tr>
    </w:tbl>
    <w:p w14:paraId="53CC8C3C" w14:textId="77777777" w:rsidR="00490D42" w:rsidRPr="0026547F" w:rsidRDefault="00490D42" w:rsidP="00475923">
      <w:pPr>
        <w:pStyle w:val="4"/>
        <w:ind w:left="0" w:right="20"/>
      </w:pPr>
      <w:bookmarkStart w:id="2335" w:name="_Toc277150987"/>
      <w:bookmarkStart w:id="2336" w:name="_Toc363228521"/>
      <w:bookmarkStart w:id="2337" w:name="_Toc277150988"/>
      <w:r w:rsidRPr="0026547F">
        <w:t xml:space="preserve">IGMP </w:t>
      </w:r>
      <w:bookmarkEnd w:id="2335"/>
      <w:r w:rsidRPr="0026547F">
        <w:rPr>
          <w:rFonts w:hint="eastAsia"/>
        </w:rPr>
        <w:t>Last-Member-Query-Interval</w:t>
      </w:r>
      <w:bookmarkEnd w:id="2336"/>
      <w:bookmarkEnd w:id="2337"/>
    </w:p>
    <w:p w14:paraId="692CB7C1" w14:textId="77777777" w:rsidR="00490D42" w:rsidRPr="0026547F" w:rsidRDefault="00490D42" w:rsidP="00475923">
      <w:pPr>
        <w:pStyle w:val="a3"/>
        <w:ind w:left="0" w:right="20"/>
      </w:pPr>
      <w:r w:rsidRPr="0026547F">
        <w:t xml:space="preserve">Last-member-query-interval is available with IGMPv2 and has a max response time for group-specific query messages from a IGMP querier, as a response to </w:t>
      </w:r>
      <w:r w:rsidRPr="0026547F">
        <w:t>‘</w:t>
      </w:r>
      <w:r w:rsidRPr="0026547F">
        <w:t>IGMP Leave</w:t>
      </w:r>
      <w:r w:rsidRPr="0026547F">
        <w:t>’</w:t>
      </w:r>
      <w:r w:rsidRPr="0026547F">
        <w:t xml:space="preserve"> message. It is an interval for group-specific query message and the default is </w:t>
      </w:r>
      <w:r w:rsidRPr="0026547F">
        <w:t>“</w:t>
      </w:r>
      <w:r w:rsidRPr="0026547F">
        <w:t>1</w:t>
      </w:r>
      <w:r w:rsidRPr="0026547F">
        <w:t>”</w:t>
      </w:r>
      <w:r w:rsidRPr="0026547F">
        <w:t xml:space="preserve">. This value is to control leave latency of network, and network can sense the last member existence of group faster with smaller value. </w:t>
      </w:r>
    </w:p>
    <w:p w14:paraId="73925EC5" w14:textId="77777777" w:rsidR="00490D42" w:rsidRPr="0026547F" w:rsidRDefault="00490D42" w:rsidP="00475923">
      <w:pPr>
        <w:pStyle w:val="a3"/>
        <w:ind w:left="0" w:right="20"/>
      </w:pPr>
      <w:r w:rsidRPr="0026547F">
        <w:t>To set the interval, use the following commands in the interface configuration mode:</w:t>
      </w:r>
    </w:p>
    <w:p w14:paraId="514AAED7" w14:textId="77777777" w:rsidR="00490D42" w:rsidRPr="0026547F" w:rsidRDefault="00A107EB" w:rsidP="00475923">
      <w:pPr>
        <w:pStyle w:val="afffff3"/>
        <w:ind w:left="0" w:right="20"/>
        <w:rPr>
          <w:kern w:val="0"/>
        </w:rPr>
      </w:pPr>
      <w:bookmarkStart w:id="2338" w:name="_Toc391575279"/>
      <w:r w:rsidRPr="0026547F">
        <w:t xml:space="preserve">Table </w:t>
      </w:r>
      <w:r w:rsidR="005832B8" w:rsidRPr="0026547F">
        <w:fldChar w:fldCharType="begin"/>
      </w:r>
      <w:r w:rsidR="00092D8C" w:rsidRPr="0026547F">
        <w:instrText xml:space="preserve"> SEQ Table \* ARABIC </w:instrText>
      </w:r>
      <w:r w:rsidR="005832B8" w:rsidRPr="0026547F">
        <w:fldChar w:fldCharType="separate"/>
      </w:r>
      <w:r w:rsidR="00EC5045">
        <w:rPr>
          <w:noProof/>
        </w:rPr>
        <w:t>137</w:t>
      </w:r>
      <w:r w:rsidR="005832B8" w:rsidRPr="0026547F">
        <w:rPr>
          <w:noProof/>
        </w:rPr>
        <w:fldChar w:fldCharType="end"/>
      </w:r>
      <w:r w:rsidRPr="0026547F">
        <w:rPr>
          <w:rFonts w:hint="eastAsia"/>
        </w:rPr>
        <w:t xml:space="preserve"> </w:t>
      </w:r>
      <w:r w:rsidRPr="0026547F">
        <w:t>IGMP Last-Member-Query-Interval</w:t>
      </w:r>
      <w:bookmarkEnd w:id="2338"/>
    </w:p>
    <w:tbl>
      <w:tblPr>
        <w:tblStyle w:val="CLIWide"/>
        <w:tblW w:w="0" w:type="auto"/>
        <w:tblLook w:val="01E0" w:firstRow="1" w:lastRow="1" w:firstColumn="1" w:lastColumn="1" w:noHBand="0" w:noVBand="0"/>
      </w:tblPr>
      <w:tblGrid>
        <w:gridCol w:w="3620"/>
        <w:gridCol w:w="4312"/>
      </w:tblGrid>
      <w:tr w:rsidR="00490D42" w:rsidRPr="0026547F"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26547F" w:rsidRDefault="00490D42" w:rsidP="00475923">
            <w:pPr>
              <w:pStyle w:val="ab"/>
              <w:wordWrap/>
              <w:ind w:right="20"/>
              <w:rPr>
                <w:b w:val="0"/>
              </w:rPr>
            </w:pPr>
            <w:r w:rsidRPr="0026547F">
              <w:rPr>
                <w:b w:val="0"/>
              </w:rPr>
              <w:t>Command</w:t>
            </w:r>
          </w:p>
        </w:tc>
        <w:tc>
          <w:tcPr>
            <w:tcW w:w="4937" w:type="dxa"/>
          </w:tcPr>
          <w:p w14:paraId="7487D110" w14:textId="77777777" w:rsidR="00490D42" w:rsidRPr="0026547F" w:rsidRDefault="00490D42" w:rsidP="00475923">
            <w:pPr>
              <w:pStyle w:val="ab"/>
              <w:wordWrap/>
              <w:ind w:right="20"/>
              <w:rPr>
                <w:b w:val="0"/>
              </w:rPr>
            </w:pPr>
            <w:r w:rsidRPr="0026547F">
              <w:rPr>
                <w:b w:val="0"/>
              </w:rPr>
              <w:t>Description</w:t>
            </w:r>
          </w:p>
        </w:tc>
      </w:tr>
      <w:tr w:rsidR="00490D42" w:rsidRPr="0026547F" w14:paraId="0861119F" w14:textId="77777777" w:rsidTr="007037AB">
        <w:trPr>
          <w:trHeight w:val="327"/>
        </w:trPr>
        <w:tc>
          <w:tcPr>
            <w:tcW w:w="4120" w:type="dxa"/>
          </w:tcPr>
          <w:p w14:paraId="6C494BBB" w14:textId="77777777" w:rsidR="00490D42" w:rsidRPr="0026547F" w:rsidRDefault="00490D42" w:rsidP="00475923">
            <w:pPr>
              <w:pStyle w:val="aa"/>
              <w:ind w:right="20"/>
            </w:pPr>
            <w:r w:rsidRPr="0026547F">
              <w:rPr>
                <w:b/>
                <w:bCs/>
                <w:kern w:val="0"/>
              </w:rPr>
              <w:t xml:space="preserve">ip igmp last-member-query-interval </w:t>
            </w:r>
            <w:r w:rsidRPr="0026547F">
              <w:rPr>
                <w:i/>
                <w:iCs/>
                <w:kern w:val="0"/>
              </w:rPr>
              <w:t>&lt;1000-25500&gt;</w:t>
            </w:r>
          </w:p>
        </w:tc>
        <w:tc>
          <w:tcPr>
            <w:tcW w:w="4937" w:type="dxa"/>
          </w:tcPr>
          <w:p w14:paraId="52EB3D6B" w14:textId="77777777" w:rsidR="00490D42" w:rsidRPr="0026547F" w:rsidRDefault="00490D42" w:rsidP="00475923">
            <w:pPr>
              <w:pStyle w:val="aa"/>
              <w:ind w:right="20"/>
            </w:pPr>
            <w:r w:rsidRPr="0026547F">
              <w:t>Sets the IGMP last-member-query-interval</w:t>
            </w:r>
          </w:p>
          <w:p w14:paraId="25A00EB6" w14:textId="77777777" w:rsidR="00490D42" w:rsidRPr="0026547F" w:rsidRDefault="00490D42" w:rsidP="00475923">
            <w:pPr>
              <w:pStyle w:val="aa"/>
              <w:ind w:right="20"/>
            </w:pPr>
            <w:r w:rsidRPr="0026547F">
              <w:t>(Default : 1000ms)</w:t>
            </w:r>
          </w:p>
        </w:tc>
      </w:tr>
      <w:tr w:rsidR="00490D42" w:rsidRPr="0026547F" w14:paraId="2795BF0C" w14:textId="77777777" w:rsidTr="007037AB">
        <w:trPr>
          <w:trHeight w:val="327"/>
        </w:trPr>
        <w:tc>
          <w:tcPr>
            <w:tcW w:w="4120" w:type="dxa"/>
          </w:tcPr>
          <w:p w14:paraId="0EEDA867" w14:textId="77777777" w:rsidR="00490D42" w:rsidRPr="0026547F" w:rsidRDefault="00490D42" w:rsidP="00475923">
            <w:pPr>
              <w:pStyle w:val="aa"/>
              <w:ind w:right="20"/>
              <w:rPr>
                <w:b/>
                <w:bCs/>
                <w:kern w:val="0"/>
              </w:rPr>
            </w:pPr>
            <w:r w:rsidRPr="0026547F">
              <w:rPr>
                <w:b/>
                <w:bCs/>
                <w:kern w:val="0"/>
              </w:rPr>
              <w:t>no ip igmp last-member-query-interval</w:t>
            </w:r>
          </w:p>
        </w:tc>
        <w:tc>
          <w:tcPr>
            <w:tcW w:w="4937" w:type="dxa"/>
          </w:tcPr>
          <w:p w14:paraId="4E622E44" w14:textId="77777777" w:rsidR="00490D42" w:rsidRPr="0026547F" w:rsidRDefault="00490D42" w:rsidP="00475923">
            <w:pPr>
              <w:pStyle w:val="aa"/>
              <w:ind w:right="20"/>
            </w:pPr>
            <w:r w:rsidRPr="0026547F">
              <w:t>Sets the IGMP last-member-query-interval for default</w:t>
            </w:r>
          </w:p>
        </w:tc>
      </w:tr>
    </w:tbl>
    <w:p w14:paraId="36CEE8C1" w14:textId="77777777" w:rsidR="00490D42" w:rsidRPr="0026547F"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26547F" w14:paraId="773CCA0E" w14:textId="77777777" w:rsidTr="00DE1C5E">
        <w:tc>
          <w:tcPr>
            <w:tcW w:w="9068" w:type="dxa"/>
          </w:tcPr>
          <w:p w14:paraId="3AC41333" w14:textId="77777777" w:rsidR="00490D42" w:rsidRPr="0026547F" w:rsidRDefault="00490D42" w:rsidP="00475923">
            <w:pPr>
              <w:pStyle w:val="aa"/>
              <w:ind w:right="20"/>
              <w:rPr>
                <w:kern w:val="0"/>
              </w:rPr>
            </w:pPr>
          </w:p>
          <w:p w14:paraId="0F21524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14:paraId="0C5D99CD"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DE20F8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last-member-query-interval 2000</w:t>
            </w:r>
          </w:p>
          <w:p w14:paraId="647BC2B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7AEA5B6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14:paraId="0BC20FC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14:paraId="2EE350E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Enabled, Active, Querier, Version 2 (default)</w:t>
            </w:r>
          </w:p>
          <w:p w14:paraId="61A490ED"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interface has 0 group-record states</w:t>
            </w:r>
          </w:p>
          <w:p w14:paraId="0158C578"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activity: 0 joins, 0 leaves</w:t>
            </w:r>
          </w:p>
          <w:p w14:paraId="459C394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query interval is </w:t>
            </w:r>
            <w:r w:rsidRPr="0026547F">
              <w:rPr>
                <w:rFonts w:ascii="Courier New" w:hAnsi="Courier New" w:cs="Courier New" w:hint="eastAsia"/>
              </w:rPr>
              <w:t>125</w:t>
            </w:r>
            <w:r w:rsidRPr="0026547F">
              <w:rPr>
                <w:rFonts w:ascii="Courier New" w:hAnsi="Courier New" w:cs="Courier New"/>
              </w:rPr>
              <w:t xml:space="preserve"> seconds</w:t>
            </w:r>
          </w:p>
          <w:p w14:paraId="154D2FF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other querier interval is 262 seconds</w:t>
            </w:r>
          </w:p>
          <w:p w14:paraId="4D368C6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max query response time is 25 seconds</w:t>
            </w:r>
          </w:p>
          <w:p w14:paraId="40B5D5B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w:t>
            </w:r>
            <w:r w:rsidRPr="0026547F">
              <w:rPr>
                <w:rFonts w:ascii="Courier New" w:hAnsi="Courier New" w:cs="Courier New" w:hint="eastAsia"/>
              </w:rPr>
              <w:t xml:space="preserve"> </w:t>
            </w:r>
            <w:r w:rsidRPr="0026547F">
              <w:rPr>
                <w:rFonts w:ascii="Courier New" w:hAnsi="Courier New" w:cs="Courier New"/>
              </w:rPr>
              <w:t>Group Membership interval is 275 seconds</w:t>
            </w:r>
          </w:p>
          <w:p w14:paraId="1AD49617"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count is </w:t>
            </w:r>
            <w:r w:rsidRPr="0026547F">
              <w:rPr>
                <w:rFonts w:ascii="Courier New" w:hAnsi="Courier New" w:cs="Courier New" w:hint="eastAsia"/>
                <w:b/>
                <w:bCs/>
              </w:rPr>
              <w:t>3</w:t>
            </w:r>
            <w:r w:rsidRPr="0026547F">
              <w:rPr>
                <w:rFonts w:ascii="Courier New" w:hAnsi="Courier New" w:cs="Courier New"/>
                <w:b/>
                <w:bCs/>
              </w:rPr>
              <w:t xml:space="preserve"> </w:t>
            </w:r>
          </w:p>
          <w:p w14:paraId="688EA434"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interval is </w:t>
            </w:r>
            <w:r w:rsidRPr="0026547F">
              <w:rPr>
                <w:rFonts w:ascii="Courier New" w:hAnsi="Courier New" w:cs="Courier New" w:hint="eastAsia"/>
                <w:b/>
                <w:bCs/>
              </w:rPr>
              <w:t>2</w:t>
            </w:r>
            <w:r w:rsidRPr="0026547F">
              <w:rPr>
                <w:rFonts w:ascii="Courier New" w:hAnsi="Courier New" w:cs="Courier New"/>
                <w:b/>
                <w:bCs/>
              </w:rPr>
              <w:t>000 milliseconds</w:t>
            </w:r>
          </w:p>
          <w:p w14:paraId="433E536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count is 2 </w:t>
            </w:r>
          </w:p>
          <w:p w14:paraId="49128191"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interval is 31 seconds</w:t>
            </w:r>
          </w:p>
          <w:p w14:paraId="660167C6"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is not enabled on this interface</w:t>
            </w:r>
          </w:p>
          <w:p w14:paraId="5EF6F77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fast-leave is not enabled</w:t>
            </w:r>
          </w:p>
          <w:p w14:paraId="437F5BBA"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querier is not enabled</w:t>
            </w:r>
          </w:p>
          <w:p w14:paraId="07EED8D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report suppression is enabled</w:t>
            </w:r>
          </w:p>
          <w:p w14:paraId="7100B97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p>
          <w:p w14:paraId="43D9025F" w14:textId="77777777" w:rsidR="00490D42" w:rsidRPr="0026547F" w:rsidRDefault="00490D42" w:rsidP="00475923">
            <w:pPr>
              <w:pStyle w:val="aa"/>
              <w:ind w:right="20"/>
              <w:rPr>
                <w:rFonts w:cs="Times New Roman"/>
                <w:kern w:val="0"/>
              </w:rPr>
            </w:pPr>
          </w:p>
        </w:tc>
      </w:tr>
    </w:tbl>
    <w:p w14:paraId="7220693A" w14:textId="77777777" w:rsidR="00490D42" w:rsidRDefault="00490D42" w:rsidP="00475923">
      <w:pPr>
        <w:pStyle w:val="4"/>
        <w:ind w:left="0" w:right="20"/>
      </w:pPr>
      <w:bookmarkStart w:id="2339" w:name="_Toc363228522"/>
      <w:bookmarkStart w:id="2340" w:name="_Toc86051524"/>
      <w:r w:rsidRPr="00DE1C5E">
        <w:t>IGMP</w:t>
      </w:r>
      <w:r>
        <w:t xml:space="preserve"> </w:t>
      </w:r>
      <w:r>
        <w:rPr>
          <w:rFonts w:hint="eastAsia"/>
        </w:rPr>
        <w:t>Immediate-Leave</w:t>
      </w:r>
      <w:bookmarkEnd w:id="2339"/>
      <w:bookmarkEnd w:id="2340"/>
    </w:p>
    <w:p w14:paraId="6071D6DF" w14:textId="77777777" w:rsidR="00490D42" w:rsidRDefault="00490D42" w:rsidP="00475923">
      <w:pPr>
        <w:pStyle w:val="a3"/>
        <w:ind w:left="0" w:right="20"/>
      </w:pPr>
      <w:r w:rsidRPr="002F5F3A">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Default="00490D42" w:rsidP="00475923">
      <w:pPr>
        <w:pStyle w:val="a3"/>
        <w:ind w:left="0" w:right="20"/>
      </w:pPr>
      <w:r w:rsidRPr="002F5F3A">
        <w:lastRenderedPageBreak/>
        <w:t>To set the IGMP immediate-leave, use the following commands in the interface configuration mode:</w:t>
      </w:r>
    </w:p>
    <w:p w14:paraId="48D7A6D5" w14:textId="77777777" w:rsidR="00A107EB" w:rsidRPr="002F5F3A" w:rsidRDefault="00A107EB" w:rsidP="00475923">
      <w:pPr>
        <w:pStyle w:val="afffff3"/>
        <w:ind w:left="0" w:right="20"/>
      </w:pPr>
      <w:bookmarkStart w:id="2341" w:name="_Toc391575280"/>
      <w:r>
        <w:t xml:space="preserve">Table </w:t>
      </w:r>
      <w:r w:rsidR="005832B8">
        <w:fldChar w:fldCharType="begin"/>
      </w:r>
      <w:r w:rsidR="00092D8C">
        <w:instrText xml:space="preserve"> SEQ Table \* ARABIC </w:instrText>
      </w:r>
      <w:r w:rsidR="005832B8">
        <w:fldChar w:fldCharType="separate"/>
      </w:r>
      <w:r w:rsidR="00EC5045">
        <w:rPr>
          <w:noProof/>
        </w:rPr>
        <w:t>138</w:t>
      </w:r>
      <w:r w:rsidR="005832B8">
        <w:rPr>
          <w:noProof/>
        </w:rPr>
        <w:fldChar w:fldCharType="end"/>
      </w:r>
      <w:r>
        <w:rPr>
          <w:rFonts w:hint="eastAsia"/>
        </w:rPr>
        <w:t xml:space="preserve"> </w:t>
      </w:r>
      <w:r w:rsidRPr="002F5F3A">
        <w:t>IGMP Immediate-Leave</w:t>
      </w:r>
      <w:bookmarkEnd w:id="2341"/>
    </w:p>
    <w:tbl>
      <w:tblPr>
        <w:tblStyle w:val="CLIWide"/>
        <w:tblW w:w="0" w:type="auto"/>
        <w:tblLook w:val="01E0" w:firstRow="1" w:lastRow="1" w:firstColumn="1" w:lastColumn="1" w:noHBand="0" w:noVBand="0"/>
      </w:tblPr>
      <w:tblGrid>
        <w:gridCol w:w="3623"/>
        <w:gridCol w:w="4309"/>
      </w:tblGrid>
      <w:tr w:rsidR="00490D42"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2F5F3A" w:rsidRDefault="00490D42" w:rsidP="00475923">
            <w:pPr>
              <w:pStyle w:val="ab"/>
              <w:wordWrap/>
              <w:ind w:right="20"/>
              <w:rPr>
                <w:b w:val="0"/>
              </w:rPr>
            </w:pPr>
            <w:r w:rsidRPr="002F5F3A">
              <w:rPr>
                <w:b w:val="0"/>
              </w:rPr>
              <w:t>Command</w:t>
            </w:r>
          </w:p>
        </w:tc>
        <w:tc>
          <w:tcPr>
            <w:tcW w:w="4937" w:type="dxa"/>
          </w:tcPr>
          <w:p w14:paraId="5E8D7300" w14:textId="77777777" w:rsidR="00490D42" w:rsidRPr="002F5F3A" w:rsidRDefault="00490D42" w:rsidP="00475923">
            <w:pPr>
              <w:pStyle w:val="ab"/>
              <w:wordWrap/>
              <w:ind w:right="20"/>
              <w:rPr>
                <w:b w:val="0"/>
              </w:rPr>
            </w:pPr>
            <w:r w:rsidRPr="002F5F3A">
              <w:rPr>
                <w:b w:val="0"/>
              </w:rPr>
              <w:t>Description</w:t>
            </w:r>
          </w:p>
        </w:tc>
      </w:tr>
      <w:tr w:rsidR="00490D42" w14:paraId="28C0317F" w14:textId="77777777" w:rsidTr="007037AB">
        <w:trPr>
          <w:trHeight w:val="327"/>
        </w:trPr>
        <w:tc>
          <w:tcPr>
            <w:tcW w:w="4120" w:type="dxa"/>
          </w:tcPr>
          <w:p w14:paraId="50741939" w14:textId="77777777" w:rsidR="00490D42" w:rsidRPr="002F5F3A" w:rsidRDefault="00490D42" w:rsidP="00475923">
            <w:pPr>
              <w:pStyle w:val="aa"/>
              <w:ind w:right="20"/>
            </w:pPr>
            <w:r w:rsidRPr="002F5F3A">
              <w:rPr>
                <w:b/>
                <w:bCs/>
                <w:kern w:val="0"/>
              </w:rPr>
              <w:t xml:space="preserve">ip igmp immediate-leave group-list </w:t>
            </w:r>
            <w:r w:rsidRPr="002F5F3A">
              <w:rPr>
                <w:i/>
                <w:iCs/>
                <w:kern w:val="0"/>
              </w:rPr>
              <w:t>access-list</w:t>
            </w:r>
          </w:p>
        </w:tc>
        <w:tc>
          <w:tcPr>
            <w:tcW w:w="4937" w:type="dxa"/>
          </w:tcPr>
          <w:p w14:paraId="10F882D7" w14:textId="77777777" w:rsidR="00490D42" w:rsidRPr="002F5F3A" w:rsidRDefault="00490D42" w:rsidP="00475923">
            <w:pPr>
              <w:pStyle w:val="aa"/>
              <w:ind w:right="20"/>
            </w:pPr>
            <w:r w:rsidRPr="002F5F3A">
              <w:t>Enables IGMP immediate-leave on relevant interface.</w:t>
            </w:r>
          </w:p>
        </w:tc>
      </w:tr>
      <w:tr w:rsidR="00490D42" w14:paraId="417F2FC0" w14:textId="77777777" w:rsidTr="007037AB">
        <w:trPr>
          <w:trHeight w:val="327"/>
        </w:trPr>
        <w:tc>
          <w:tcPr>
            <w:tcW w:w="4120" w:type="dxa"/>
          </w:tcPr>
          <w:p w14:paraId="7037A23C" w14:textId="77777777" w:rsidR="00490D42" w:rsidRPr="002F5F3A" w:rsidRDefault="00490D42" w:rsidP="00475923">
            <w:pPr>
              <w:pStyle w:val="aa"/>
              <w:ind w:right="20"/>
              <w:rPr>
                <w:b/>
                <w:bCs/>
                <w:kern w:val="0"/>
              </w:rPr>
            </w:pPr>
            <w:r w:rsidRPr="002F5F3A">
              <w:rPr>
                <w:b/>
                <w:bCs/>
                <w:kern w:val="0"/>
              </w:rPr>
              <w:t>no ip igmp immediate-leave</w:t>
            </w:r>
          </w:p>
        </w:tc>
        <w:tc>
          <w:tcPr>
            <w:tcW w:w="4937" w:type="dxa"/>
          </w:tcPr>
          <w:p w14:paraId="2157D47B" w14:textId="77777777" w:rsidR="00490D42" w:rsidRPr="002F5F3A" w:rsidRDefault="00490D42" w:rsidP="00475923">
            <w:pPr>
              <w:pStyle w:val="aa"/>
              <w:ind w:right="20"/>
            </w:pPr>
            <w:r w:rsidRPr="002F5F3A">
              <w:t>Disables IGMP immediate-leave on the relevant interface.</w:t>
            </w:r>
          </w:p>
        </w:tc>
      </w:tr>
    </w:tbl>
    <w:p w14:paraId="4757B403"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C7336B2" w14:textId="77777777" w:rsidTr="00DE1C5E">
        <w:tc>
          <w:tcPr>
            <w:tcW w:w="9068" w:type="dxa"/>
          </w:tcPr>
          <w:p w14:paraId="0AA1BA13" w14:textId="77777777" w:rsidR="00490D42" w:rsidRPr="0032769C" w:rsidRDefault="00490D42" w:rsidP="00475923">
            <w:pPr>
              <w:pStyle w:val="aa"/>
              <w:ind w:right="20"/>
              <w:rPr>
                <w:kern w:val="0"/>
              </w:rPr>
            </w:pPr>
          </w:p>
          <w:p w14:paraId="796C1C5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4388A46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2 permit</w:t>
            </w:r>
            <w:r w:rsidRPr="0032769C">
              <w:rPr>
                <w:rFonts w:ascii="Courier New" w:hAnsi="Courier New" w:cs="Courier New"/>
                <w:b/>
                <w:bCs/>
              </w:rPr>
              <w:t xml:space="preserve">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.0 0.</w:t>
            </w:r>
            <w:r w:rsidRPr="0032769C">
              <w:rPr>
                <w:rFonts w:ascii="Courier New" w:hAnsi="Courier New" w:cs="Courier New" w:hint="eastAsia"/>
                <w:b/>
                <w:bCs/>
              </w:rPr>
              <w:t>0</w:t>
            </w:r>
            <w:r w:rsidRPr="0032769C">
              <w:rPr>
                <w:rFonts w:ascii="Courier New" w:hAnsi="Courier New" w:cs="Courier New"/>
                <w:b/>
                <w:bCs/>
              </w:rPr>
              <w:t>.</w:t>
            </w:r>
            <w:r w:rsidRPr="0032769C">
              <w:rPr>
                <w:rFonts w:ascii="Courier New" w:hAnsi="Courier New" w:cs="Courier New" w:hint="eastAsia"/>
                <w:b/>
                <w:bCs/>
              </w:rPr>
              <w:t>0</w:t>
            </w:r>
            <w:r w:rsidRPr="0032769C">
              <w:rPr>
                <w:rFonts w:ascii="Courier New" w:hAnsi="Courier New" w:cs="Courier New"/>
                <w:b/>
                <w:bCs/>
              </w:rPr>
              <w:t>.255</w:t>
            </w:r>
          </w:p>
          <w:p w14:paraId="6C17D90F"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69EF05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immediate-leave group-list 2</w:t>
            </w:r>
          </w:p>
          <w:p w14:paraId="11C1D5F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p w14:paraId="543A5246" w14:textId="77777777" w:rsidR="00490D42" w:rsidRPr="0032769C" w:rsidRDefault="00490D42" w:rsidP="00475923">
            <w:pPr>
              <w:pStyle w:val="aa"/>
              <w:ind w:right="20"/>
              <w:rPr>
                <w:rFonts w:cs="Times New Roman"/>
                <w:kern w:val="0"/>
              </w:rPr>
            </w:pPr>
          </w:p>
        </w:tc>
      </w:tr>
    </w:tbl>
    <w:p w14:paraId="4B0640C0" w14:textId="77777777" w:rsidR="00490D42" w:rsidRPr="00A12A3D" w:rsidRDefault="00490D42" w:rsidP="00475923">
      <w:pPr>
        <w:pStyle w:val="4"/>
        <w:ind w:left="0" w:right="20"/>
      </w:pPr>
      <w:bookmarkStart w:id="2342" w:name="_Toc277150989"/>
      <w:bookmarkStart w:id="2343" w:name="_Toc363228523"/>
      <w:r>
        <w:t xml:space="preserve">IGMP </w:t>
      </w:r>
      <w:r>
        <w:rPr>
          <w:rFonts w:hint="eastAsia"/>
        </w:rPr>
        <w:t>Group Limit</w:t>
      </w:r>
      <w:bookmarkEnd w:id="2342"/>
      <w:bookmarkEnd w:id="2343"/>
    </w:p>
    <w:p w14:paraId="49EEE9C7" w14:textId="77777777" w:rsidR="00490D42" w:rsidRPr="002F5F3A" w:rsidRDefault="00490D42" w:rsidP="00475923">
      <w:pPr>
        <w:pStyle w:val="a3"/>
        <w:ind w:left="0" w:right="20"/>
      </w:pPr>
      <w:r w:rsidRPr="002F5F3A">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2F5F3A" w:rsidRDefault="00490D42" w:rsidP="00475923">
      <w:pPr>
        <w:pStyle w:val="a3"/>
        <w:ind w:left="0" w:right="20"/>
      </w:pPr>
      <w:r w:rsidRPr="002F5F3A">
        <w:t>To set the IGMP Group Limit, use the following command in the interface configuration mode:</w:t>
      </w:r>
    </w:p>
    <w:p w14:paraId="1785D691" w14:textId="77777777" w:rsidR="00490D42" w:rsidRPr="001447FB" w:rsidRDefault="00A107EB" w:rsidP="00475923">
      <w:pPr>
        <w:pStyle w:val="afffff3"/>
        <w:ind w:left="0" w:right="20"/>
        <w:rPr>
          <w:kern w:val="0"/>
        </w:rPr>
      </w:pPr>
      <w:bookmarkStart w:id="2344" w:name="_Toc391575281"/>
      <w:r>
        <w:t xml:space="preserve">Table </w:t>
      </w:r>
      <w:r w:rsidR="005832B8">
        <w:fldChar w:fldCharType="begin"/>
      </w:r>
      <w:r w:rsidR="00092D8C">
        <w:instrText xml:space="preserve"> SEQ Table \* ARABIC </w:instrText>
      </w:r>
      <w:r w:rsidR="005832B8">
        <w:fldChar w:fldCharType="separate"/>
      </w:r>
      <w:r w:rsidR="00EC5045">
        <w:rPr>
          <w:noProof/>
        </w:rPr>
        <w:t>139</w:t>
      </w:r>
      <w:r w:rsidR="005832B8">
        <w:rPr>
          <w:noProof/>
        </w:rPr>
        <w:fldChar w:fldCharType="end"/>
      </w:r>
      <w:r>
        <w:rPr>
          <w:rFonts w:hint="eastAsia"/>
        </w:rPr>
        <w:t xml:space="preserve"> </w:t>
      </w:r>
      <w:r w:rsidRPr="002F5F3A">
        <w:t>IGMP Group Limit</w:t>
      </w:r>
      <w:bookmarkEnd w:id="2344"/>
    </w:p>
    <w:tbl>
      <w:tblPr>
        <w:tblStyle w:val="CLIWide"/>
        <w:tblW w:w="0" w:type="auto"/>
        <w:tblLook w:val="01E0" w:firstRow="1" w:lastRow="1" w:firstColumn="1" w:lastColumn="1" w:noHBand="0" w:noVBand="0"/>
      </w:tblPr>
      <w:tblGrid>
        <w:gridCol w:w="3620"/>
        <w:gridCol w:w="4312"/>
      </w:tblGrid>
      <w:tr w:rsidR="00490D42"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2F5F3A" w:rsidRDefault="00490D42" w:rsidP="00475923">
            <w:pPr>
              <w:pStyle w:val="ab"/>
              <w:wordWrap/>
              <w:ind w:right="20"/>
              <w:rPr>
                <w:b w:val="0"/>
              </w:rPr>
            </w:pPr>
            <w:r w:rsidRPr="002F5F3A">
              <w:rPr>
                <w:b w:val="0"/>
              </w:rPr>
              <w:t>Command</w:t>
            </w:r>
          </w:p>
        </w:tc>
        <w:tc>
          <w:tcPr>
            <w:tcW w:w="4937" w:type="dxa"/>
          </w:tcPr>
          <w:p w14:paraId="0423E409" w14:textId="77777777" w:rsidR="00490D42" w:rsidRPr="002F5F3A" w:rsidRDefault="00490D42" w:rsidP="00475923">
            <w:pPr>
              <w:pStyle w:val="ab"/>
              <w:wordWrap/>
              <w:ind w:right="20"/>
              <w:rPr>
                <w:b w:val="0"/>
              </w:rPr>
            </w:pPr>
            <w:r w:rsidRPr="002F5F3A">
              <w:rPr>
                <w:b w:val="0"/>
              </w:rPr>
              <w:t>Description</w:t>
            </w:r>
          </w:p>
        </w:tc>
      </w:tr>
      <w:tr w:rsidR="00490D42" w14:paraId="6CA65DFF" w14:textId="77777777" w:rsidTr="007037AB">
        <w:trPr>
          <w:trHeight w:val="327"/>
        </w:trPr>
        <w:tc>
          <w:tcPr>
            <w:tcW w:w="4120" w:type="dxa"/>
          </w:tcPr>
          <w:p w14:paraId="5D96F333" w14:textId="77777777"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937" w:type="dxa"/>
          </w:tcPr>
          <w:p w14:paraId="02FCD2DC" w14:textId="77777777" w:rsidR="00490D42" w:rsidRPr="002F5F3A" w:rsidRDefault="00490D42" w:rsidP="00475923">
            <w:pPr>
              <w:pStyle w:val="aa"/>
              <w:ind w:right="20"/>
            </w:pPr>
            <w:r w:rsidRPr="002F5F3A">
              <w:t>Sets IGMP group limit on the relevant interface.</w:t>
            </w:r>
          </w:p>
          <w:p w14:paraId="3831E18B" w14:textId="77777777" w:rsidR="00490D42" w:rsidRPr="002F5F3A" w:rsidRDefault="00490D42" w:rsidP="00475923">
            <w:pPr>
              <w:pStyle w:val="aa"/>
              <w:ind w:right="20"/>
            </w:pPr>
            <w:r w:rsidRPr="002F5F3A">
              <w:t>(Default : unlimited)</w:t>
            </w:r>
          </w:p>
        </w:tc>
      </w:tr>
      <w:tr w:rsidR="00490D42" w14:paraId="6C8E9C7D" w14:textId="77777777" w:rsidTr="007037AB">
        <w:trPr>
          <w:trHeight w:val="327"/>
        </w:trPr>
        <w:tc>
          <w:tcPr>
            <w:tcW w:w="4120" w:type="dxa"/>
          </w:tcPr>
          <w:p w14:paraId="457101F0" w14:textId="77777777" w:rsidR="00490D42" w:rsidRPr="002F5F3A" w:rsidRDefault="00490D42" w:rsidP="00475923">
            <w:pPr>
              <w:pStyle w:val="aa"/>
              <w:ind w:right="20"/>
              <w:rPr>
                <w:b/>
                <w:bCs/>
                <w:kern w:val="0"/>
              </w:rPr>
            </w:pPr>
            <w:r w:rsidRPr="002F5F3A">
              <w:rPr>
                <w:b/>
                <w:bCs/>
                <w:kern w:val="0"/>
              </w:rPr>
              <w:t>no ip igmp limit</w:t>
            </w:r>
          </w:p>
        </w:tc>
        <w:tc>
          <w:tcPr>
            <w:tcW w:w="4937" w:type="dxa"/>
          </w:tcPr>
          <w:p w14:paraId="1B64293C" w14:textId="77777777" w:rsidR="00490D42" w:rsidRPr="002F5F3A" w:rsidRDefault="00490D42" w:rsidP="00475923">
            <w:pPr>
              <w:pStyle w:val="aa"/>
              <w:ind w:right="20"/>
            </w:pPr>
            <w:r w:rsidRPr="002F5F3A">
              <w:t>Disables IGMP group limit on the relevant interface.</w:t>
            </w:r>
          </w:p>
        </w:tc>
      </w:tr>
    </w:tbl>
    <w:p w14:paraId="3616625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6891B945" w14:textId="77777777" w:rsidTr="00DE1C5E">
        <w:tc>
          <w:tcPr>
            <w:tcW w:w="9068" w:type="dxa"/>
          </w:tcPr>
          <w:p w14:paraId="13C88CD6"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0FCFBBAC"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2F5F655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limit 100</w:t>
            </w:r>
          </w:p>
          <w:p w14:paraId="79C07D3E" w14:textId="77777777"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14:paraId="397D6EBF" w14:textId="77777777" w:rsidR="00490D42" w:rsidRPr="00A12A3D" w:rsidRDefault="00490D42" w:rsidP="00475923">
      <w:pPr>
        <w:pStyle w:val="4"/>
        <w:ind w:left="0" w:right="20"/>
      </w:pPr>
      <w:bookmarkStart w:id="2345" w:name="_Toc86051525"/>
      <w:bookmarkStart w:id="2346" w:name="_Toc277150990"/>
      <w:r w:rsidRPr="00DE1C5E">
        <w:t>IGMP</w:t>
      </w:r>
      <w:r>
        <w:t xml:space="preserve"> </w:t>
      </w:r>
      <w:r>
        <w:rPr>
          <w:rFonts w:hint="eastAsia"/>
        </w:rPr>
        <w:t>Global Limit</w:t>
      </w:r>
      <w:bookmarkEnd w:id="2345"/>
      <w:bookmarkEnd w:id="2346"/>
    </w:p>
    <w:p w14:paraId="1C0E77B2" w14:textId="77777777" w:rsidR="00490D42" w:rsidRPr="009265A8" w:rsidRDefault="00E738A6" w:rsidP="0097336D">
      <w:pPr>
        <w:pStyle w:val="a3"/>
        <w:ind w:left="0" w:right="20"/>
        <w:rPr>
          <w:kern w:val="0"/>
        </w:rPr>
      </w:pPr>
      <w:r>
        <w:rPr>
          <w:rStyle w:val="hps"/>
          <w:rFonts w:cs="Arial"/>
          <w:color w:val="222222"/>
        </w:rPr>
        <w:t>IGMP Querier</w:t>
      </w:r>
      <w:r w:rsidRPr="00E738A6">
        <w:rPr>
          <w:rStyle w:val="hps"/>
          <w:rFonts w:cs="Arial"/>
          <w:color w:val="222222"/>
        </w:rPr>
        <w:t xml:space="preserve"> </w:t>
      </w:r>
      <w:r>
        <w:rPr>
          <w:rStyle w:val="hps"/>
          <w:rFonts w:cs="Arial"/>
          <w:color w:val="222222"/>
        </w:rPr>
        <w:t>manages the Hosts which join</w:t>
      </w:r>
      <w:r>
        <w:rPr>
          <w:rFonts w:cs="Arial"/>
          <w:color w:val="222222"/>
        </w:rPr>
        <w:t xml:space="preserve"> </w:t>
      </w:r>
      <w:r>
        <w:rPr>
          <w:rStyle w:val="hps"/>
          <w:rFonts w:cs="Arial"/>
          <w:color w:val="222222"/>
        </w:rPr>
        <w:t>a</w:t>
      </w:r>
      <w:r>
        <w:rPr>
          <w:rFonts w:cs="Arial"/>
          <w:color w:val="222222"/>
        </w:rPr>
        <w:t xml:space="preserve"> </w:t>
      </w:r>
      <w:r>
        <w:rPr>
          <w:rStyle w:val="hps"/>
          <w:rFonts w:cs="Arial"/>
          <w:color w:val="222222"/>
        </w:rPr>
        <w:t>Multicast Membership Group</w:t>
      </w:r>
      <w:r>
        <w:rPr>
          <w:rFonts w:cs="Arial"/>
          <w:color w:val="222222"/>
        </w:rPr>
        <w:t xml:space="preserve"> </w:t>
      </w:r>
      <w:r>
        <w:rPr>
          <w:rStyle w:val="hps"/>
          <w:rFonts w:cs="Arial"/>
          <w:color w:val="222222"/>
        </w:rPr>
        <w:t>per</w:t>
      </w:r>
      <w:r>
        <w:rPr>
          <w:rFonts w:cs="Arial"/>
          <w:color w:val="222222"/>
        </w:rPr>
        <w:t xml:space="preserve"> </w:t>
      </w:r>
      <w:r>
        <w:rPr>
          <w:rStyle w:val="hps"/>
          <w:rFonts w:cs="Arial"/>
          <w:color w:val="222222"/>
        </w:rPr>
        <w:t>the interface</w:t>
      </w:r>
      <w:r>
        <w:rPr>
          <w:rFonts w:cs="Arial"/>
          <w:color w:val="222222"/>
        </w:rPr>
        <w:t xml:space="preserve">. </w:t>
      </w:r>
      <w:r>
        <w:rPr>
          <w:rStyle w:val="hps"/>
          <w:rFonts w:cs="Arial"/>
          <w:color w:val="222222"/>
        </w:rPr>
        <w:t>Multicast Router</w:t>
      </w:r>
      <w:r>
        <w:rPr>
          <w:rFonts w:cs="Arial"/>
          <w:color w:val="222222"/>
        </w:rPr>
        <w:t xml:space="preserve"> </w:t>
      </w:r>
      <w:r>
        <w:rPr>
          <w:rStyle w:val="hps"/>
          <w:rFonts w:cs="Arial"/>
          <w:color w:val="222222"/>
        </w:rPr>
        <w:t>can limit</w:t>
      </w:r>
      <w:r w:rsidRPr="00E738A6">
        <w:rPr>
          <w:rStyle w:val="hps"/>
          <w:rFonts w:cs="Arial"/>
          <w:color w:val="222222"/>
        </w:rPr>
        <w:t xml:space="preserve"> </w:t>
      </w:r>
      <w:r>
        <w:rPr>
          <w:rStyle w:val="hps"/>
          <w:rFonts w:cs="Arial"/>
          <w:color w:val="222222"/>
        </w:rPr>
        <w:t>the total number of</w:t>
      </w:r>
      <w:r>
        <w:rPr>
          <w:rFonts w:cs="Arial"/>
          <w:color w:val="222222"/>
        </w:rPr>
        <w:t xml:space="preserve"> </w:t>
      </w:r>
      <w:r>
        <w:rPr>
          <w:rStyle w:val="hps"/>
          <w:rFonts w:cs="Arial"/>
          <w:color w:val="222222"/>
        </w:rPr>
        <w:t>Multicast Membership Group which are managed by</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IGMP Querier.</w:t>
      </w:r>
      <w:r>
        <w:rPr>
          <w:rFonts w:cs="Arial"/>
          <w:color w:val="222222"/>
        </w:rPr>
        <w:br/>
      </w:r>
      <w:r>
        <w:rPr>
          <w:rFonts w:cs="Arial"/>
          <w:color w:val="222222"/>
        </w:rPr>
        <w:br/>
      </w:r>
      <w:r>
        <w:rPr>
          <w:rStyle w:val="hps"/>
          <w:rFonts w:cs="Arial"/>
          <w:color w:val="222222"/>
        </w:rPr>
        <w:t>To set the</w:t>
      </w:r>
      <w:r>
        <w:rPr>
          <w:rFonts w:cs="Arial"/>
          <w:color w:val="222222"/>
        </w:rPr>
        <w:t xml:space="preserve"> </w:t>
      </w:r>
      <w:r>
        <w:rPr>
          <w:rStyle w:val="hps"/>
          <w:rFonts w:cs="Arial"/>
          <w:color w:val="222222"/>
        </w:rPr>
        <w:t>IGMP Global Group Limit</w:t>
      </w:r>
      <w:r>
        <w:rPr>
          <w:rFonts w:cs="Arial"/>
          <w:color w:val="222222"/>
        </w:rPr>
        <w:t xml:space="preserve"> </w:t>
      </w:r>
      <w:r>
        <w:rPr>
          <w:rStyle w:val="hps"/>
          <w:rFonts w:cs="Arial"/>
          <w:color w:val="222222"/>
        </w:rPr>
        <w:t>the following command in</w:t>
      </w:r>
      <w:r>
        <w:rPr>
          <w:rFonts w:cs="Arial"/>
          <w:color w:val="222222"/>
        </w:rPr>
        <w:t xml:space="preserve"> </w:t>
      </w:r>
      <w:r>
        <w:rPr>
          <w:rStyle w:val="hps"/>
          <w:rFonts w:cs="Arial"/>
          <w:color w:val="222222"/>
        </w:rPr>
        <w:t>global configuration mode</w:t>
      </w:r>
      <w:r>
        <w:rPr>
          <w:rFonts w:cs="Arial"/>
          <w:color w:val="222222"/>
        </w:rPr>
        <w:t xml:space="preserve"> </w:t>
      </w:r>
      <w:r>
        <w:rPr>
          <w:rStyle w:val="hps"/>
          <w:rFonts w:cs="Arial"/>
          <w:color w:val="222222"/>
        </w:rPr>
        <w:t>is executed.</w:t>
      </w:r>
      <w:r>
        <w:rPr>
          <w:rFonts w:cs="Arial"/>
          <w:color w:val="222222"/>
        </w:rPr>
        <w:br/>
      </w:r>
      <w:bookmarkStart w:id="2347" w:name="_Toc391575282"/>
      <w:r w:rsidR="00A107EB">
        <w:t xml:space="preserve">Table </w:t>
      </w:r>
      <w:r w:rsidR="005832B8">
        <w:fldChar w:fldCharType="begin"/>
      </w:r>
      <w:r w:rsidR="00092D8C">
        <w:instrText xml:space="preserve"> SEQ Table \* ARABIC </w:instrText>
      </w:r>
      <w:r w:rsidR="005832B8">
        <w:fldChar w:fldCharType="separate"/>
      </w:r>
      <w:r w:rsidR="00EC5045">
        <w:t>140</w:t>
      </w:r>
      <w:r w:rsidR="005832B8">
        <w:fldChar w:fldCharType="end"/>
      </w:r>
      <w:r w:rsidR="00A107EB">
        <w:rPr>
          <w:rFonts w:hint="eastAsia"/>
        </w:rPr>
        <w:t xml:space="preserve"> </w:t>
      </w:r>
      <w:r w:rsidR="00A107EB" w:rsidRPr="002F5F3A">
        <w:t>IGMP Global Limit</w:t>
      </w:r>
      <w:bookmarkEnd w:id="2347"/>
    </w:p>
    <w:tbl>
      <w:tblPr>
        <w:tblStyle w:val="CLIWide"/>
        <w:tblW w:w="0" w:type="auto"/>
        <w:tblLook w:val="01E0" w:firstRow="1" w:lastRow="1" w:firstColumn="1" w:lastColumn="1" w:noHBand="0" w:noVBand="0"/>
      </w:tblPr>
      <w:tblGrid>
        <w:gridCol w:w="3620"/>
        <w:gridCol w:w="4312"/>
      </w:tblGrid>
      <w:tr w:rsidR="00490D42"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2F5F3A" w:rsidRDefault="00490D42" w:rsidP="00475923">
            <w:pPr>
              <w:pStyle w:val="ab"/>
              <w:wordWrap/>
              <w:ind w:right="20"/>
              <w:rPr>
                <w:b w:val="0"/>
              </w:rPr>
            </w:pPr>
            <w:r w:rsidRPr="002F5F3A">
              <w:rPr>
                <w:b w:val="0"/>
              </w:rPr>
              <w:t>Command</w:t>
            </w:r>
          </w:p>
        </w:tc>
        <w:tc>
          <w:tcPr>
            <w:tcW w:w="4937" w:type="dxa"/>
          </w:tcPr>
          <w:p w14:paraId="50A2710F" w14:textId="77777777" w:rsidR="00490D42" w:rsidRPr="002F5F3A" w:rsidRDefault="00490D42" w:rsidP="00475923">
            <w:pPr>
              <w:pStyle w:val="ab"/>
              <w:wordWrap/>
              <w:ind w:right="20"/>
              <w:rPr>
                <w:b w:val="0"/>
              </w:rPr>
            </w:pPr>
            <w:r w:rsidRPr="002F5F3A">
              <w:rPr>
                <w:b w:val="0"/>
              </w:rPr>
              <w:t>Description</w:t>
            </w:r>
          </w:p>
        </w:tc>
      </w:tr>
      <w:tr w:rsidR="00490D42" w14:paraId="3511AE83" w14:textId="77777777" w:rsidTr="007037AB">
        <w:trPr>
          <w:trHeight w:val="327"/>
        </w:trPr>
        <w:tc>
          <w:tcPr>
            <w:tcW w:w="4120" w:type="dxa"/>
          </w:tcPr>
          <w:p w14:paraId="3822437D" w14:textId="77777777"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937" w:type="dxa"/>
          </w:tcPr>
          <w:p w14:paraId="1583E1EA" w14:textId="77777777" w:rsidR="00490D42" w:rsidRPr="002F5F3A" w:rsidRDefault="00490D42" w:rsidP="00475923">
            <w:pPr>
              <w:pStyle w:val="aa"/>
              <w:ind w:right="20"/>
            </w:pPr>
            <w:r w:rsidRPr="002F5F3A">
              <w:t>Sets IGMP group limit to global</w:t>
            </w:r>
          </w:p>
          <w:p w14:paraId="7F7E8DC5" w14:textId="77777777" w:rsidR="00490D42" w:rsidRPr="002F5F3A" w:rsidRDefault="00490D42" w:rsidP="00475923">
            <w:pPr>
              <w:pStyle w:val="aa"/>
              <w:ind w:right="20"/>
            </w:pPr>
            <w:r w:rsidRPr="002F5F3A">
              <w:t>(Default: unlimited)</w:t>
            </w:r>
          </w:p>
        </w:tc>
      </w:tr>
      <w:tr w:rsidR="00490D42" w14:paraId="45CBB53B" w14:textId="77777777" w:rsidTr="007037AB">
        <w:trPr>
          <w:trHeight w:val="327"/>
        </w:trPr>
        <w:tc>
          <w:tcPr>
            <w:tcW w:w="4120" w:type="dxa"/>
          </w:tcPr>
          <w:p w14:paraId="02609975" w14:textId="77777777" w:rsidR="00490D42" w:rsidRPr="002F5F3A" w:rsidRDefault="00490D42" w:rsidP="00475923">
            <w:pPr>
              <w:pStyle w:val="aa"/>
              <w:ind w:right="20"/>
              <w:rPr>
                <w:b/>
                <w:bCs/>
                <w:kern w:val="0"/>
              </w:rPr>
            </w:pPr>
            <w:r w:rsidRPr="002F5F3A">
              <w:rPr>
                <w:b/>
                <w:bCs/>
                <w:kern w:val="0"/>
              </w:rPr>
              <w:t>no ip igmp limit</w:t>
            </w:r>
          </w:p>
        </w:tc>
        <w:tc>
          <w:tcPr>
            <w:tcW w:w="4937" w:type="dxa"/>
          </w:tcPr>
          <w:p w14:paraId="4EEBC404" w14:textId="77777777" w:rsidR="00490D42" w:rsidRPr="002F5F3A" w:rsidRDefault="00490D42" w:rsidP="00475923">
            <w:pPr>
              <w:pStyle w:val="aa"/>
              <w:ind w:right="20"/>
            </w:pPr>
            <w:r w:rsidRPr="002F5F3A">
              <w:t>Disables the IGMP group limit set to global</w:t>
            </w:r>
          </w:p>
        </w:tc>
      </w:tr>
    </w:tbl>
    <w:p w14:paraId="32F478D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6E9CC51" w14:textId="77777777" w:rsidTr="00DE1C5E">
        <w:tc>
          <w:tcPr>
            <w:tcW w:w="9068" w:type="dxa"/>
          </w:tcPr>
          <w:p w14:paraId="67CDADB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588E5A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limit 100</w:t>
            </w:r>
          </w:p>
          <w:p w14:paraId="6827B8CF" w14:textId="77777777" w:rsidR="00490D42" w:rsidRPr="0032769C" w:rsidRDefault="00490D42" w:rsidP="00475923">
            <w:pPr>
              <w:pStyle w:val="aa"/>
              <w:ind w:right="20"/>
              <w:rPr>
                <w:rFonts w:cs="Times New Roman"/>
                <w:kern w:val="0"/>
              </w:rPr>
            </w:pPr>
            <w:r w:rsidRPr="0032769C">
              <w:rPr>
                <w:rFonts w:ascii="Courier New" w:hAnsi="Courier New" w:cs="Courier New"/>
              </w:rPr>
              <w:t xml:space="preserve">Router(config)# </w:t>
            </w:r>
            <w:r w:rsidRPr="0032769C">
              <w:rPr>
                <w:rFonts w:ascii="Courier New" w:hAnsi="Courier New" w:cs="Courier New" w:hint="eastAsia"/>
                <w:b/>
                <w:bCs/>
              </w:rPr>
              <w:t>end</w:t>
            </w:r>
          </w:p>
        </w:tc>
      </w:tr>
    </w:tbl>
    <w:p w14:paraId="62502793" w14:textId="77777777" w:rsidR="00490D42" w:rsidRDefault="00490D42" w:rsidP="00475923">
      <w:pPr>
        <w:pStyle w:val="4"/>
        <w:ind w:left="0" w:right="20"/>
      </w:pPr>
      <w:bookmarkStart w:id="2348" w:name="_Toc363228524"/>
      <w:bookmarkStart w:id="2349" w:name="_Toc277150991"/>
      <w:r w:rsidRPr="00DE1C5E">
        <w:t>IGMP</w:t>
      </w:r>
      <w:r>
        <w:t xml:space="preserve"> </w:t>
      </w:r>
      <w:r>
        <w:rPr>
          <w:rFonts w:hint="eastAsia"/>
        </w:rPr>
        <w:t>Minimum-Version</w:t>
      </w:r>
      <w:bookmarkEnd w:id="2348"/>
      <w:bookmarkEnd w:id="2349"/>
    </w:p>
    <w:p w14:paraId="380B1EAD" w14:textId="77777777" w:rsidR="00490D42" w:rsidRPr="002F5F3A" w:rsidRDefault="00490D42" w:rsidP="00475923">
      <w:pPr>
        <w:pStyle w:val="a3"/>
        <w:ind w:left="0" w:right="20"/>
      </w:pPr>
      <w:r w:rsidRPr="002F5F3A">
        <w:lastRenderedPageBreak/>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Default="00490D42" w:rsidP="00475923">
      <w:pPr>
        <w:pStyle w:val="a3"/>
        <w:ind w:left="0" w:right="20"/>
      </w:pPr>
      <w:r w:rsidRPr="002F5F3A">
        <w:t>To set the IGMP minimum-version, use the following commands in interface configuration mode:</w:t>
      </w:r>
    </w:p>
    <w:p w14:paraId="4E76B0A8" w14:textId="77777777" w:rsidR="00A107EB" w:rsidRPr="002F5F3A" w:rsidRDefault="00A107EB" w:rsidP="00475923">
      <w:pPr>
        <w:pStyle w:val="afffff3"/>
        <w:ind w:left="0" w:right="20"/>
      </w:pPr>
      <w:bookmarkStart w:id="2350" w:name="_Toc391575283"/>
      <w:r>
        <w:t xml:space="preserve">Table </w:t>
      </w:r>
      <w:r w:rsidR="005832B8">
        <w:fldChar w:fldCharType="begin"/>
      </w:r>
      <w:r w:rsidR="00092D8C">
        <w:instrText xml:space="preserve"> SEQ Table \* ARABIC </w:instrText>
      </w:r>
      <w:r w:rsidR="005832B8">
        <w:fldChar w:fldCharType="separate"/>
      </w:r>
      <w:r w:rsidR="00EC5045">
        <w:rPr>
          <w:noProof/>
        </w:rPr>
        <w:t>141</w:t>
      </w:r>
      <w:r w:rsidR="005832B8">
        <w:rPr>
          <w:noProof/>
        </w:rPr>
        <w:fldChar w:fldCharType="end"/>
      </w:r>
      <w:r>
        <w:rPr>
          <w:rFonts w:hint="eastAsia"/>
        </w:rPr>
        <w:t xml:space="preserve"> </w:t>
      </w:r>
      <w:r w:rsidRPr="002F5F3A">
        <w:t>IGMP Minimum-Version</w:t>
      </w:r>
      <w:bookmarkEnd w:id="2350"/>
    </w:p>
    <w:tbl>
      <w:tblPr>
        <w:tblStyle w:val="CLIWide"/>
        <w:tblW w:w="0" w:type="auto"/>
        <w:tblLook w:val="01E0" w:firstRow="1" w:lastRow="1" w:firstColumn="1" w:lastColumn="1" w:noHBand="0" w:noVBand="0"/>
      </w:tblPr>
      <w:tblGrid>
        <w:gridCol w:w="3321"/>
        <w:gridCol w:w="4611"/>
      </w:tblGrid>
      <w:tr w:rsidR="00490D42"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2F5F3A" w:rsidRDefault="00490D42" w:rsidP="00475923">
            <w:pPr>
              <w:pStyle w:val="ab"/>
              <w:wordWrap/>
              <w:ind w:right="20"/>
              <w:rPr>
                <w:b w:val="0"/>
              </w:rPr>
            </w:pPr>
            <w:r w:rsidRPr="002F5F3A">
              <w:rPr>
                <w:b w:val="0"/>
              </w:rPr>
              <w:t>Command</w:t>
            </w:r>
          </w:p>
        </w:tc>
        <w:tc>
          <w:tcPr>
            <w:tcW w:w="5297" w:type="dxa"/>
          </w:tcPr>
          <w:p w14:paraId="28953417" w14:textId="77777777" w:rsidR="00490D42" w:rsidRPr="002F5F3A" w:rsidRDefault="00490D42" w:rsidP="00475923">
            <w:pPr>
              <w:pStyle w:val="ab"/>
              <w:wordWrap/>
              <w:ind w:right="20"/>
              <w:rPr>
                <w:b w:val="0"/>
              </w:rPr>
            </w:pPr>
            <w:r w:rsidRPr="002F5F3A">
              <w:rPr>
                <w:b w:val="0"/>
              </w:rPr>
              <w:t>Description</w:t>
            </w:r>
          </w:p>
        </w:tc>
      </w:tr>
      <w:tr w:rsidR="00490D42" w14:paraId="2C27798E" w14:textId="77777777" w:rsidTr="007037AB">
        <w:trPr>
          <w:trHeight w:val="327"/>
        </w:trPr>
        <w:tc>
          <w:tcPr>
            <w:tcW w:w="3760" w:type="dxa"/>
          </w:tcPr>
          <w:p w14:paraId="2900404C" w14:textId="77777777" w:rsidR="00490D42" w:rsidRPr="002F5F3A" w:rsidRDefault="00490D42" w:rsidP="00475923">
            <w:pPr>
              <w:pStyle w:val="aa"/>
              <w:ind w:right="20"/>
              <w:rPr>
                <w:i/>
                <w:iCs/>
                <w:kern w:val="0"/>
              </w:rPr>
            </w:pPr>
            <w:r w:rsidRPr="002F5F3A">
              <w:rPr>
                <w:b/>
                <w:bCs/>
                <w:kern w:val="0"/>
              </w:rPr>
              <w:t xml:space="preserve">ip igmp minimum-version </w:t>
            </w:r>
            <w:r w:rsidRPr="002F5F3A">
              <w:rPr>
                <w:i/>
                <w:iCs/>
                <w:kern w:val="0"/>
              </w:rPr>
              <w:t>&lt;2|3&gt;</w:t>
            </w:r>
          </w:p>
        </w:tc>
        <w:tc>
          <w:tcPr>
            <w:tcW w:w="5297" w:type="dxa"/>
          </w:tcPr>
          <w:p w14:paraId="09AF7BA7" w14:textId="77777777" w:rsidR="00490D42" w:rsidRPr="002F5F3A" w:rsidRDefault="00490D42" w:rsidP="00475923">
            <w:pPr>
              <w:pStyle w:val="aa"/>
              <w:ind w:right="20"/>
            </w:pPr>
            <w:r w:rsidRPr="002F5F3A">
              <w:t>Sets IGMP minimum-version to relevant interface.</w:t>
            </w:r>
          </w:p>
        </w:tc>
      </w:tr>
      <w:tr w:rsidR="00490D42" w14:paraId="34DECDBB" w14:textId="77777777" w:rsidTr="007037AB">
        <w:trPr>
          <w:trHeight w:val="327"/>
        </w:trPr>
        <w:tc>
          <w:tcPr>
            <w:tcW w:w="3760" w:type="dxa"/>
          </w:tcPr>
          <w:p w14:paraId="016F05CC" w14:textId="77777777" w:rsidR="00490D42" w:rsidRPr="002F5F3A" w:rsidRDefault="00490D42" w:rsidP="00475923">
            <w:pPr>
              <w:pStyle w:val="aa"/>
              <w:ind w:right="20"/>
              <w:rPr>
                <w:b/>
                <w:bCs/>
                <w:kern w:val="0"/>
                <w:lang w:val="pt-BR"/>
              </w:rPr>
            </w:pPr>
            <w:r w:rsidRPr="002F5F3A">
              <w:rPr>
                <w:b/>
                <w:bCs/>
                <w:kern w:val="0"/>
                <w:lang w:val="pt-BR"/>
              </w:rPr>
              <w:t>no ip igmp minimum-version</w:t>
            </w:r>
          </w:p>
        </w:tc>
        <w:tc>
          <w:tcPr>
            <w:tcW w:w="5297" w:type="dxa"/>
          </w:tcPr>
          <w:p w14:paraId="1B3E01FB" w14:textId="77777777" w:rsidR="00490D42" w:rsidRPr="002F5F3A" w:rsidRDefault="00490D42" w:rsidP="00475923">
            <w:pPr>
              <w:pStyle w:val="aa"/>
              <w:ind w:right="20"/>
            </w:pPr>
            <w:r w:rsidRPr="002F5F3A">
              <w:t>Disables IGMP minimum-version.</w:t>
            </w:r>
          </w:p>
        </w:tc>
      </w:tr>
    </w:tbl>
    <w:p w14:paraId="62875237"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5ADA9E0" w14:textId="77777777" w:rsidTr="00DE1C5E">
        <w:tc>
          <w:tcPr>
            <w:tcW w:w="9068" w:type="dxa"/>
          </w:tcPr>
          <w:p w14:paraId="7C69F0EA" w14:textId="77777777" w:rsidR="00490D42" w:rsidRPr="00F86771"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074C3CF1"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w:t>
            </w:r>
            <w:r w:rsidRPr="00F86771">
              <w:rPr>
                <w:rFonts w:ascii="Courier New" w:hAnsi="Courier New" w:cs="Courier New" w:hint="eastAsia"/>
                <w:b/>
                <w:bCs/>
              </w:rPr>
              <w:t>/1</w:t>
            </w:r>
          </w:p>
          <w:p w14:paraId="12CAADD0" w14:textId="77777777" w:rsidR="00490D42" w:rsidRPr="00F86771" w:rsidRDefault="00490D42" w:rsidP="00475923">
            <w:pPr>
              <w:pStyle w:val="aa"/>
              <w:ind w:right="20"/>
              <w:rPr>
                <w:rFonts w:ascii="Courier New" w:hAnsi="Courier New" w:cs="Courier New"/>
                <w:b/>
                <w:bCs/>
              </w:rPr>
            </w:pPr>
            <w:r w:rsidRPr="00F86771">
              <w:rPr>
                <w:rFonts w:ascii="Courier New" w:hAnsi="Courier New" w:cs="Courier New"/>
              </w:rPr>
              <w:t>Router(config-if-</w:t>
            </w:r>
            <w:r w:rsidR="00E00FBB" w:rsidRPr="00F86771">
              <w:rPr>
                <w:rFonts w:ascii="Courier New" w:hAnsi="Courier New" w:cs="Courier New" w:hint="eastAsia"/>
              </w:rPr>
              <w:t>Giga7</w:t>
            </w:r>
            <w:r w:rsidRPr="00F86771">
              <w:rPr>
                <w:rFonts w:ascii="Courier New" w:hAnsi="Courier New" w:cs="Courier New" w:hint="eastAsia"/>
              </w:rPr>
              <w:t>/1</w:t>
            </w:r>
            <w:r w:rsidRPr="00F86771">
              <w:rPr>
                <w:rFonts w:ascii="Courier New" w:hAnsi="Courier New" w:cs="Courier New"/>
              </w:rPr>
              <w:t xml:space="preserve">)# </w:t>
            </w:r>
            <w:r w:rsidRPr="00F86771">
              <w:rPr>
                <w:rFonts w:ascii="Courier New" w:hAnsi="Courier New" w:cs="Courier New"/>
                <w:b/>
                <w:bCs/>
              </w:rPr>
              <w:t>ip igmp minimum-version</w:t>
            </w:r>
            <w:r w:rsidRPr="00F86771">
              <w:rPr>
                <w:rFonts w:ascii="Courier New" w:hAnsi="Courier New" w:cs="Courier New" w:hint="eastAsia"/>
                <w:b/>
                <w:bCs/>
              </w:rPr>
              <w:t xml:space="preserve"> 2</w:t>
            </w:r>
          </w:p>
          <w:p w14:paraId="047ACA40" w14:textId="77777777"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14:paraId="225AF229" w14:textId="77777777" w:rsidR="00490D42" w:rsidRPr="000B03D8" w:rsidRDefault="00490D42" w:rsidP="00475923">
      <w:pPr>
        <w:pStyle w:val="4"/>
        <w:ind w:left="0" w:right="20"/>
      </w:pPr>
      <w:bookmarkStart w:id="2351" w:name="_Toc363228525"/>
      <w:bookmarkStart w:id="2352" w:name="_Toc277150992"/>
      <w:bookmarkStart w:id="2353" w:name="_Toc363228526"/>
      <w:r w:rsidRPr="00DE1C5E">
        <w:t>IGMP</w:t>
      </w:r>
      <w:r>
        <w:t xml:space="preserve"> Querier</w:t>
      </w:r>
      <w:r>
        <w:rPr>
          <w:rFonts w:hint="eastAsia"/>
        </w:rPr>
        <w:t>-</w:t>
      </w:r>
      <w:r>
        <w:t>Timeout</w:t>
      </w:r>
      <w:bookmarkEnd w:id="2351"/>
      <w:bookmarkEnd w:id="2352"/>
      <w:bookmarkEnd w:id="2353"/>
    </w:p>
    <w:p w14:paraId="1608C512" w14:textId="77777777" w:rsidR="00490D42" w:rsidRDefault="00490D42" w:rsidP="00475923">
      <w:pPr>
        <w:pStyle w:val="a3"/>
        <w:ind w:left="0" w:right="20"/>
      </w:pPr>
      <w:r w:rsidRPr="002F5F3A">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Default="00490D42" w:rsidP="00475923">
      <w:pPr>
        <w:pStyle w:val="a3"/>
        <w:ind w:left="0" w:right="20"/>
        <w:rPr>
          <w:kern w:val="0"/>
        </w:rPr>
      </w:pPr>
      <w:r w:rsidRPr="002F5F3A">
        <w:t>To set the IGMP querier-timeout, use the following commands in the interface configuration mode</w:t>
      </w:r>
      <w:r w:rsidRPr="002F5F3A">
        <w:rPr>
          <w:kern w:val="0"/>
        </w:rPr>
        <w:t>:</w:t>
      </w:r>
    </w:p>
    <w:p w14:paraId="7BFD3086" w14:textId="77777777" w:rsidR="00A107EB" w:rsidRPr="002F5F3A" w:rsidRDefault="00A107EB" w:rsidP="00475923">
      <w:pPr>
        <w:pStyle w:val="afffff3"/>
        <w:ind w:left="0" w:right="20"/>
        <w:rPr>
          <w:kern w:val="0"/>
        </w:rPr>
      </w:pPr>
      <w:bookmarkStart w:id="2354" w:name="_Toc391575284"/>
      <w:r>
        <w:t xml:space="preserve">Table </w:t>
      </w:r>
      <w:r w:rsidR="005832B8">
        <w:fldChar w:fldCharType="begin"/>
      </w:r>
      <w:r w:rsidR="00092D8C">
        <w:instrText xml:space="preserve"> SEQ Table \* ARABIC </w:instrText>
      </w:r>
      <w:r w:rsidR="005832B8">
        <w:fldChar w:fldCharType="separate"/>
      </w:r>
      <w:r w:rsidR="00EC5045">
        <w:rPr>
          <w:noProof/>
        </w:rPr>
        <w:t>142</w:t>
      </w:r>
      <w:r w:rsidR="005832B8">
        <w:rPr>
          <w:noProof/>
        </w:rPr>
        <w:fldChar w:fldCharType="end"/>
      </w:r>
      <w:r>
        <w:rPr>
          <w:rFonts w:hint="eastAsia"/>
        </w:rPr>
        <w:t xml:space="preserve"> </w:t>
      </w:r>
      <w:r w:rsidRPr="002F5F3A">
        <w:t>IGMP Querier-Timeout</w:t>
      </w:r>
      <w:bookmarkEnd w:id="2354"/>
    </w:p>
    <w:tbl>
      <w:tblPr>
        <w:tblStyle w:val="CLIWide"/>
        <w:tblW w:w="0" w:type="auto"/>
        <w:tblLook w:val="01E0" w:firstRow="1" w:lastRow="1" w:firstColumn="1" w:lastColumn="1" w:noHBand="0" w:noVBand="0"/>
      </w:tblPr>
      <w:tblGrid>
        <w:gridCol w:w="3205"/>
        <w:gridCol w:w="4727"/>
      </w:tblGrid>
      <w:tr w:rsidR="00490D42"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2F5F3A" w:rsidRDefault="00490D42" w:rsidP="00475923">
            <w:pPr>
              <w:pStyle w:val="ab"/>
              <w:wordWrap/>
              <w:ind w:right="20"/>
              <w:rPr>
                <w:b w:val="0"/>
              </w:rPr>
            </w:pPr>
            <w:r w:rsidRPr="002F5F3A">
              <w:rPr>
                <w:b w:val="0"/>
              </w:rPr>
              <w:t>Command</w:t>
            </w:r>
          </w:p>
        </w:tc>
        <w:tc>
          <w:tcPr>
            <w:tcW w:w="4863" w:type="dxa"/>
          </w:tcPr>
          <w:p w14:paraId="75AD808A" w14:textId="77777777" w:rsidR="00490D42" w:rsidRPr="002F5F3A" w:rsidRDefault="00490D42" w:rsidP="00475923">
            <w:pPr>
              <w:pStyle w:val="ab"/>
              <w:wordWrap/>
              <w:ind w:right="20"/>
              <w:rPr>
                <w:b w:val="0"/>
              </w:rPr>
            </w:pPr>
            <w:r w:rsidRPr="002F5F3A">
              <w:rPr>
                <w:b w:val="0"/>
              </w:rPr>
              <w:t>Description</w:t>
            </w:r>
          </w:p>
        </w:tc>
      </w:tr>
      <w:tr w:rsidR="00490D42" w14:paraId="7DA9C652" w14:textId="77777777" w:rsidTr="0097336D">
        <w:trPr>
          <w:trHeight w:val="327"/>
        </w:trPr>
        <w:tc>
          <w:tcPr>
            <w:tcW w:w="3285" w:type="dxa"/>
          </w:tcPr>
          <w:p w14:paraId="6EE1393B" w14:textId="77777777" w:rsidR="00490D42" w:rsidRPr="002F5F3A" w:rsidRDefault="00490D42" w:rsidP="00475923">
            <w:pPr>
              <w:pStyle w:val="aa"/>
              <w:ind w:right="20"/>
            </w:pPr>
            <w:r w:rsidRPr="002F5F3A">
              <w:rPr>
                <w:b/>
                <w:bCs/>
                <w:kern w:val="0"/>
              </w:rPr>
              <w:t xml:space="preserve">ip igmp querier-timeout </w:t>
            </w:r>
            <w:r w:rsidRPr="002F5F3A">
              <w:rPr>
                <w:i/>
                <w:iCs/>
                <w:kern w:val="0"/>
              </w:rPr>
              <w:t>&lt;60-300&gt;</w:t>
            </w:r>
          </w:p>
        </w:tc>
        <w:tc>
          <w:tcPr>
            <w:tcW w:w="4863" w:type="dxa"/>
          </w:tcPr>
          <w:p w14:paraId="515D812C" w14:textId="77777777" w:rsidR="00490D42" w:rsidRPr="002F5F3A" w:rsidRDefault="00490D42" w:rsidP="00475923">
            <w:pPr>
              <w:pStyle w:val="aa"/>
              <w:ind w:right="20"/>
            </w:pPr>
            <w:r w:rsidRPr="002F5F3A">
              <w:t>Sets IGMP querier timeout</w:t>
            </w:r>
          </w:p>
          <w:p w14:paraId="0B314ED4" w14:textId="77777777" w:rsidR="00490D42" w:rsidRPr="002F5F3A" w:rsidRDefault="00490D42" w:rsidP="00475923">
            <w:pPr>
              <w:pStyle w:val="aa"/>
              <w:ind w:right="20"/>
            </w:pPr>
            <w:r w:rsidRPr="002F5F3A">
              <w:t>(Default : 262 seconds)</w:t>
            </w:r>
          </w:p>
        </w:tc>
      </w:tr>
      <w:tr w:rsidR="00490D42" w14:paraId="262F6DE8" w14:textId="77777777" w:rsidTr="0097336D">
        <w:trPr>
          <w:trHeight w:val="327"/>
        </w:trPr>
        <w:tc>
          <w:tcPr>
            <w:tcW w:w="3285" w:type="dxa"/>
          </w:tcPr>
          <w:p w14:paraId="752A378A" w14:textId="77777777" w:rsidR="00490D42" w:rsidRPr="002F5F3A" w:rsidRDefault="00490D42" w:rsidP="00475923">
            <w:pPr>
              <w:pStyle w:val="aa"/>
              <w:ind w:right="20"/>
              <w:rPr>
                <w:b/>
                <w:bCs/>
                <w:kern w:val="0"/>
              </w:rPr>
            </w:pPr>
            <w:r w:rsidRPr="002F5F3A">
              <w:rPr>
                <w:b/>
                <w:bCs/>
                <w:kern w:val="0"/>
              </w:rPr>
              <w:t>no ip igmp querier-timeout</w:t>
            </w:r>
          </w:p>
        </w:tc>
        <w:tc>
          <w:tcPr>
            <w:tcW w:w="4863" w:type="dxa"/>
          </w:tcPr>
          <w:p w14:paraId="6FA19DCB" w14:textId="77777777" w:rsidR="00490D42" w:rsidRPr="002F5F3A" w:rsidRDefault="00490D42" w:rsidP="00475923">
            <w:pPr>
              <w:pStyle w:val="aa"/>
              <w:ind w:right="20"/>
            </w:pPr>
            <w:r w:rsidRPr="002F5F3A">
              <w:t>Sets IGMP querier timeout to default</w:t>
            </w:r>
          </w:p>
        </w:tc>
      </w:tr>
    </w:tbl>
    <w:tbl>
      <w:tblPr>
        <w:tblStyle w:val="48"/>
        <w:tblW w:w="0" w:type="auto"/>
        <w:tblLook w:val="01E0" w:firstRow="1" w:lastRow="1" w:firstColumn="1" w:lastColumn="1" w:noHBand="0" w:noVBand="0"/>
      </w:tblPr>
      <w:tblGrid>
        <w:gridCol w:w="8045"/>
      </w:tblGrid>
      <w:tr w:rsidR="00490D42" w:rsidRPr="0032769C" w14:paraId="36FC8B19" w14:textId="77777777" w:rsidTr="00DE1C5E">
        <w:tc>
          <w:tcPr>
            <w:tcW w:w="9048" w:type="dxa"/>
          </w:tcPr>
          <w:p w14:paraId="04982C2F" w14:textId="77777777"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5CE3C4D0"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7/1</w:t>
            </w:r>
          </w:p>
          <w:p w14:paraId="2902532E"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Pr="00F86771">
              <w:rPr>
                <w:rFonts w:ascii="Courier New" w:hAnsi="Courier New" w:cs="Courier New" w:hint="eastAsia"/>
              </w:rPr>
              <w:t>Giga</w:t>
            </w:r>
            <w:r w:rsidR="00E00FBB"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querier-timeout 300</w:t>
            </w:r>
          </w:p>
          <w:p w14:paraId="593DC99A"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E00FBB" w:rsidRPr="00F86771">
              <w:rPr>
                <w:rFonts w:ascii="Courier New" w:hAnsi="Courier New" w:cs="Courier New" w:hint="eastAsia"/>
              </w:rPr>
              <w:t xml:space="preserve"> Giga</w:t>
            </w:r>
            <w:r w:rsidR="00E00FBB"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14:paraId="326BF422"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14:paraId="7281985C"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Interface </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00F95F4C" w:rsidRPr="00F86771">
              <w:rPr>
                <w:rFonts w:ascii="Courier New" w:hAnsi="Courier New" w:cs="Courier New"/>
              </w:rPr>
              <w:t xml:space="preserve"> </w:t>
            </w:r>
            <w:r w:rsidRPr="00F86771">
              <w:rPr>
                <w:rFonts w:ascii="Courier New" w:hAnsi="Courier New" w:cs="Courier New"/>
              </w:rPr>
              <w:t>(Index 1211)</w:t>
            </w:r>
          </w:p>
          <w:p w14:paraId="70BF03B8" w14:textId="77777777" w:rsidR="00490D42" w:rsidRPr="0032769C" w:rsidRDefault="00490D42" w:rsidP="00475923">
            <w:pPr>
              <w:pStyle w:val="aa"/>
              <w:ind w:right="20"/>
              <w:rPr>
                <w:rFonts w:ascii="Courier New" w:hAnsi="Courier New" w:cs="Courier New"/>
              </w:rPr>
            </w:pPr>
            <w:r w:rsidRPr="00F86771">
              <w:rPr>
                <w:rFonts w:ascii="Courier New" w:hAnsi="Courier New" w:cs="Courier New"/>
              </w:rPr>
              <w:t xml:space="preserve">  IGMP Enabled, Active, Querier, Version 2 (</w:t>
            </w:r>
            <w:r w:rsidRPr="0032769C">
              <w:rPr>
                <w:rFonts w:ascii="Courier New" w:hAnsi="Courier New" w:cs="Courier New"/>
              </w:rPr>
              <w:t>default)</w:t>
            </w:r>
          </w:p>
          <w:p w14:paraId="6AFEA54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4616686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64AF533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35192A9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other querier interval is </w:t>
            </w:r>
            <w:r w:rsidRPr="0032769C">
              <w:rPr>
                <w:rFonts w:ascii="Courier New" w:hAnsi="Courier New" w:cs="Courier New" w:hint="eastAsia"/>
                <w:b/>
                <w:bCs/>
              </w:rPr>
              <w:t>300</w:t>
            </w:r>
            <w:r w:rsidRPr="0032769C">
              <w:rPr>
                <w:rFonts w:ascii="Courier New" w:hAnsi="Courier New" w:cs="Courier New"/>
                <w:b/>
                <w:bCs/>
              </w:rPr>
              <w:t xml:space="preserve"> seconds</w:t>
            </w:r>
          </w:p>
          <w:p w14:paraId="2184D8F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00849FA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7AEE73C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28DD9C6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58C4DB8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13269CE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4B5E92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06329B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5E83DC2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03A1CAE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70F156E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14:paraId="75A0DAF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11710A70" w14:textId="77777777" w:rsidR="0097336D" w:rsidRDefault="0097336D" w:rsidP="00475923">
      <w:pPr>
        <w:pStyle w:val="4"/>
        <w:ind w:left="0" w:right="20"/>
      </w:pPr>
      <w:bookmarkStart w:id="2355" w:name="_Toc277150993"/>
      <w:bookmarkStart w:id="2356" w:name="_Toc363228527"/>
      <w:bookmarkStart w:id="2357" w:name="_Toc277150994"/>
    </w:p>
    <w:p w14:paraId="38AA21B0" w14:textId="77777777" w:rsidR="00490D42" w:rsidRPr="000B03D8" w:rsidRDefault="00490D42" w:rsidP="00475923">
      <w:pPr>
        <w:pStyle w:val="4"/>
        <w:ind w:left="0" w:right="20"/>
      </w:pPr>
      <w:r>
        <w:t xml:space="preserve">IGMP </w:t>
      </w:r>
      <w:r w:rsidRPr="00DE1C5E">
        <w:t>Query</w:t>
      </w:r>
      <w:r>
        <w:rPr>
          <w:rFonts w:hint="eastAsia"/>
        </w:rPr>
        <w:t>-Max-</w:t>
      </w:r>
      <w:r>
        <w:t>Response</w:t>
      </w:r>
      <w:r>
        <w:rPr>
          <w:rFonts w:hint="eastAsia"/>
        </w:rPr>
        <w:t>-</w:t>
      </w:r>
      <w:r>
        <w:t>Time</w:t>
      </w:r>
      <w:bookmarkEnd w:id="2355"/>
      <w:bookmarkEnd w:id="2356"/>
      <w:bookmarkEnd w:id="2357"/>
    </w:p>
    <w:p w14:paraId="71DB1CD9" w14:textId="77777777" w:rsidR="00490D42" w:rsidRPr="002F5F3A" w:rsidRDefault="00490D42" w:rsidP="00475923">
      <w:pPr>
        <w:pStyle w:val="a3"/>
        <w:ind w:left="0" w:right="20"/>
      </w:pPr>
      <w:r w:rsidRPr="002F5F3A">
        <w:lastRenderedPageBreak/>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Default="00490D42" w:rsidP="00475923">
      <w:pPr>
        <w:pStyle w:val="a3"/>
        <w:ind w:left="0" w:right="20"/>
      </w:pPr>
      <w:r w:rsidRPr="002F5F3A">
        <w:t>To set the IGMP query max-response-time, use the following commands in the interface configuration mode.</w:t>
      </w:r>
    </w:p>
    <w:p w14:paraId="48B15BF3" w14:textId="77777777" w:rsidR="00373CEA" w:rsidRPr="002F5F3A" w:rsidRDefault="00A107EB" w:rsidP="00475923">
      <w:pPr>
        <w:pStyle w:val="afffff3"/>
        <w:ind w:left="0" w:right="20"/>
      </w:pPr>
      <w:bookmarkStart w:id="2358" w:name="_Toc391575285"/>
      <w:r>
        <w:t xml:space="preserve">Table </w:t>
      </w:r>
      <w:r w:rsidR="005832B8">
        <w:fldChar w:fldCharType="begin"/>
      </w:r>
      <w:r w:rsidR="00092D8C">
        <w:instrText xml:space="preserve"> SEQ Table \* ARABIC </w:instrText>
      </w:r>
      <w:r w:rsidR="005832B8">
        <w:fldChar w:fldCharType="separate"/>
      </w:r>
      <w:r w:rsidR="00EC5045">
        <w:rPr>
          <w:noProof/>
        </w:rPr>
        <w:t>143</w:t>
      </w:r>
      <w:r w:rsidR="005832B8">
        <w:rPr>
          <w:noProof/>
        </w:rPr>
        <w:fldChar w:fldCharType="end"/>
      </w:r>
      <w:r>
        <w:rPr>
          <w:rFonts w:hint="eastAsia"/>
        </w:rPr>
        <w:t xml:space="preserve"> </w:t>
      </w:r>
      <w:r w:rsidRPr="002F5F3A">
        <w:t>IGMP Query-Max-Response-Time</w:t>
      </w:r>
      <w:bookmarkEnd w:id="2358"/>
    </w:p>
    <w:tbl>
      <w:tblPr>
        <w:tblStyle w:val="CLIWide"/>
        <w:tblW w:w="0" w:type="auto"/>
        <w:tblLook w:val="01E0" w:firstRow="1" w:lastRow="1" w:firstColumn="1" w:lastColumn="1" w:noHBand="0" w:noVBand="0"/>
      </w:tblPr>
      <w:tblGrid>
        <w:gridCol w:w="3800"/>
        <w:gridCol w:w="4132"/>
      </w:tblGrid>
      <w:tr w:rsidR="00490D42"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2F5F3A" w:rsidRDefault="00490D42" w:rsidP="00475923">
            <w:pPr>
              <w:pStyle w:val="ab"/>
              <w:wordWrap/>
              <w:ind w:right="20"/>
              <w:rPr>
                <w:b w:val="0"/>
              </w:rPr>
            </w:pPr>
            <w:r w:rsidRPr="002F5F3A">
              <w:rPr>
                <w:b w:val="0"/>
              </w:rPr>
              <w:br w:type="page"/>
              <w:t>Command</w:t>
            </w:r>
          </w:p>
        </w:tc>
        <w:tc>
          <w:tcPr>
            <w:tcW w:w="4680" w:type="dxa"/>
          </w:tcPr>
          <w:p w14:paraId="3655E25D" w14:textId="77777777" w:rsidR="00490D42" w:rsidRPr="002F5F3A" w:rsidRDefault="00490D42" w:rsidP="00475923">
            <w:pPr>
              <w:pStyle w:val="ab"/>
              <w:wordWrap/>
              <w:ind w:right="20"/>
              <w:rPr>
                <w:b w:val="0"/>
              </w:rPr>
            </w:pPr>
            <w:r w:rsidRPr="002F5F3A">
              <w:rPr>
                <w:b w:val="0"/>
              </w:rPr>
              <w:t>Description</w:t>
            </w:r>
          </w:p>
        </w:tc>
      </w:tr>
      <w:tr w:rsidR="00490D42" w14:paraId="317D9F82" w14:textId="77777777" w:rsidTr="007037AB">
        <w:trPr>
          <w:trHeight w:val="327"/>
        </w:trPr>
        <w:tc>
          <w:tcPr>
            <w:tcW w:w="4300" w:type="dxa"/>
          </w:tcPr>
          <w:p w14:paraId="1960AC71" w14:textId="77777777" w:rsidR="00490D42" w:rsidRPr="002F5F3A" w:rsidRDefault="00490D42" w:rsidP="00475923">
            <w:pPr>
              <w:pStyle w:val="aa"/>
              <w:ind w:right="20"/>
            </w:pPr>
            <w:r w:rsidRPr="002F5F3A">
              <w:rPr>
                <w:b/>
                <w:bCs/>
                <w:kern w:val="0"/>
              </w:rPr>
              <w:t xml:space="preserve">ip igmp query-max-response-time </w:t>
            </w:r>
            <w:r w:rsidRPr="002F5F3A">
              <w:rPr>
                <w:i/>
                <w:iCs/>
                <w:kern w:val="0"/>
              </w:rPr>
              <w:t>&lt;1-240&gt;</w:t>
            </w:r>
          </w:p>
        </w:tc>
        <w:tc>
          <w:tcPr>
            <w:tcW w:w="4680" w:type="dxa"/>
          </w:tcPr>
          <w:p w14:paraId="2CC434B5" w14:textId="77777777" w:rsidR="00490D42" w:rsidRPr="002F5F3A" w:rsidRDefault="00490D42" w:rsidP="00475923">
            <w:pPr>
              <w:pStyle w:val="aa"/>
              <w:ind w:right="20"/>
            </w:pPr>
            <w:r w:rsidRPr="002F5F3A">
              <w:t>Designates max-response-time.</w:t>
            </w:r>
          </w:p>
          <w:p w14:paraId="7E26CC6E" w14:textId="77777777" w:rsidR="00490D42" w:rsidRPr="002F5F3A" w:rsidRDefault="00490D42" w:rsidP="00475923">
            <w:pPr>
              <w:pStyle w:val="aa"/>
              <w:ind w:right="20"/>
            </w:pPr>
            <w:r w:rsidRPr="002F5F3A">
              <w:t>(Default : 25 second)</w:t>
            </w:r>
          </w:p>
        </w:tc>
      </w:tr>
      <w:tr w:rsidR="00490D42" w14:paraId="009D2230" w14:textId="77777777" w:rsidTr="007037AB">
        <w:trPr>
          <w:trHeight w:val="327"/>
        </w:trPr>
        <w:tc>
          <w:tcPr>
            <w:tcW w:w="4300" w:type="dxa"/>
          </w:tcPr>
          <w:p w14:paraId="3B5D0855" w14:textId="77777777" w:rsidR="00490D42" w:rsidRPr="002F5F3A" w:rsidRDefault="00490D42" w:rsidP="00475923">
            <w:pPr>
              <w:pStyle w:val="aa"/>
              <w:ind w:right="20"/>
              <w:rPr>
                <w:b/>
                <w:bCs/>
                <w:kern w:val="0"/>
              </w:rPr>
            </w:pPr>
            <w:r w:rsidRPr="002F5F3A">
              <w:rPr>
                <w:b/>
                <w:bCs/>
                <w:kern w:val="0"/>
              </w:rPr>
              <w:t>no ip igmp query-max-response-time</w:t>
            </w:r>
          </w:p>
        </w:tc>
        <w:tc>
          <w:tcPr>
            <w:tcW w:w="4680" w:type="dxa"/>
          </w:tcPr>
          <w:p w14:paraId="7B157101" w14:textId="77777777" w:rsidR="00490D42" w:rsidRPr="002F5F3A" w:rsidRDefault="00490D42" w:rsidP="00475923">
            <w:pPr>
              <w:pStyle w:val="aa"/>
              <w:ind w:right="20"/>
            </w:pPr>
            <w:r w:rsidRPr="002F5F3A">
              <w:t>Returns to default setting.</w:t>
            </w:r>
          </w:p>
        </w:tc>
      </w:tr>
    </w:tbl>
    <w:p w14:paraId="2735316E" w14:textId="77777777"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EF0B42B" w14:textId="77777777" w:rsidTr="00DE1C5E">
        <w:tc>
          <w:tcPr>
            <w:tcW w:w="9068" w:type="dxa"/>
          </w:tcPr>
          <w:p w14:paraId="3EB5FFF6" w14:textId="77777777" w:rsidR="00490D42" w:rsidRPr="0032769C" w:rsidRDefault="00490D42" w:rsidP="00475923">
            <w:pPr>
              <w:pStyle w:val="aa"/>
              <w:ind w:right="20"/>
              <w:rPr>
                <w:rFonts w:ascii="Courier New" w:hAnsi="Courier New" w:cs="Courier New"/>
              </w:rPr>
            </w:pPr>
          </w:p>
          <w:p w14:paraId="67294BC8" w14:textId="77777777"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364D1DDC"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F95F4C" w:rsidRPr="00F86771">
              <w:rPr>
                <w:rFonts w:ascii="Courier New" w:hAnsi="Courier New" w:cs="Courier New" w:hint="eastAsia"/>
                <w:b/>
                <w:bCs/>
              </w:rPr>
              <w:t>7</w:t>
            </w:r>
            <w:r w:rsidRPr="00F86771">
              <w:rPr>
                <w:rFonts w:ascii="Courier New" w:hAnsi="Courier New" w:cs="Courier New" w:hint="eastAsia"/>
                <w:b/>
                <w:bCs/>
              </w:rPr>
              <w:t>/1</w:t>
            </w:r>
          </w:p>
          <w:p w14:paraId="477F5178"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query-max-response-time</w:t>
            </w:r>
            <w:r w:rsidRPr="00F86771">
              <w:rPr>
                <w:rFonts w:ascii="Courier New" w:hAnsi="Courier New" w:cs="Courier New" w:hint="eastAsia"/>
                <w:b/>
                <w:bCs/>
              </w:rPr>
              <w:t xml:space="preserve"> 10</w:t>
            </w:r>
          </w:p>
          <w:p w14:paraId="7A654C8B"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14:paraId="1B367C8A"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14:paraId="14548058"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Interface Giga</w:t>
            </w:r>
            <w:r w:rsidR="00F95F4C" w:rsidRPr="00F86771">
              <w:rPr>
                <w:rFonts w:ascii="Courier New" w:hAnsi="Courier New" w:cs="Courier New" w:hint="eastAsia"/>
              </w:rPr>
              <w:t>7</w:t>
            </w:r>
            <w:r w:rsidRPr="00F86771">
              <w:rPr>
                <w:rFonts w:ascii="Courier New" w:hAnsi="Courier New" w:cs="Courier New" w:hint="eastAsia"/>
              </w:rPr>
              <w:t>/1</w:t>
            </w:r>
            <w:r w:rsidRPr="00F86771">
              <w:rPr>
                <w:rFonts w:ascii="Courier New" w:hAnsi="Courier New" w:cs="Courier New"/>
              </w:rPr>
              <w:t xml:space="preserve"> (Index 1211)</w:t>
            </w:r>
          </w:p>
          <w:p w14:paraId="08CC6B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14:paraId="2532310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118F92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4BEDE1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7FE955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w:t>
            </w:r>
            <w:r w:rsidRPr="0032769C">
              <w:rPr>
                <w:rFonts w:ascii="Courier New" w:hAnsi="Courier New" w:cs="Courier New" w:hint="eastAsia"/>
              </w:rPr>
              <w:t>262</w:t>
            </w:r>
            <w:r w:rsidRPr="0032769C">
              <w:rPr>
                <w:rFonts w:ascii="Courier New" w:hAnsi="Courier New" w:cs="Courier New"/>
              </w:rPr>
              <w:t xml:space="preserve"> seconds</w:t>
            </w:r>
          </w:p>
          <w:p w14:paraId="3570231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b/>
                <w:bCs/>
              </w:rPr>
              <w:t xml:space="preserve">  IGMP max query response time is </w:t>
            </w:r>
            <w:r w:rsidRPr="0032769C">
              <w:rPr>
                <w:rFonts w:ascii="Courier New" w:hAnsi="Courier New" w:cs="Courier New" w:hint="eastAsia"/>
                <w:b/>
                <w:bCs/>
              </w:rPr>
              <w:t>10</w:t>
            </w:r>
            <w:r w:rsidRPr="0032769C">
              <w:rPr>
                <w:rFonts w:ascii="Courier New" w:hAnsi="Courier New" w:cs="Courier New"/>
                <w:b/>
                <w:bCs/>
              </w:rPr>
              <w:t xml:space="preserve"> seconds</w:t>
            </w:r>
          </w:p>
          <w:p w14:paraId="29FF2E0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3D969CD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560C92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3B608F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02703F9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274420C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7BAA507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4FDE558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1F83E39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21BF505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14:paraId="437987F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2863278A" w14:textId="77777777" w:rsidR="00490D42" w:rsidRPr="0032769C" w:rsidRDefault="00490D42" w:rsidP="00475923">
            <w:pPr>
              <w:pStyle w:val="aa"/>
              <w:ind w:right="20"/>
              <w:rPr>
                <w:rFonts w:ascii="Courier New" w:hAnsi="Courier New" w:cs="Courier New"/>
              </w:rPr>
            </w:pPr>
          </w:p>
        </w:tc>
      </w:tr>
    </w:tbl>
    <w:p w14:paraId="733CCA0F" w14:textId="77777777" w:rsidR="00490D42" w:rsidRPr="000B03D8" w:rsidRDefault="00490D42" w:rsidP="00475923">
      <w:pPr>
        <w:pStyle w:val="4"/>
        <w:ind w:left="0" w:right="20"/>
      </w:pPr>
      <w:bookmarkStart w:id="2359" w:name="_Toc363228528"/>
      <w:bookmarkStart w:id="2360" w:name="_Toc18981161"/>
      <w:r w:rsidRPr="000B03D8">
        <w:t xml:space="preserve">IGMP </w:t>
      </w:r>
      <w:r w:rsidRPr="00DE1C5E">
        <w:rPr>
          <w:rFonts w:hint="eastAsia"/>
        </w:rPr>
        <w:t>Rate</w:t>
      </w:r>
      <w:bookmarkEnd w:id="2359"/>
      <w:bookmarkEnd w:id="2360"/>
    </w:p>
    <w:p w14:paraId="7E2085C6" w14:textId="77777777" w:rsidR="00490D42" w:rsidRPr="002F5F3A" w:rsidRDefault="00490D42" w:rsidP="00475923">
      <w:pPr>
        <w:pStyle w:val="a3"/>
        <w:ind w:left="0" w:right="20"/>
      </w:pPr>
      <w:r w:rsidRPr="002F5F3A">
        <w:t>Multicast Router can limit PPS about IGMP packet incoming to CPU. IGMP packet over set IGMP rate drop from CPU.</w:t>
      </w:r>
    </w:p>
    <w:p w14:paraId="40B90586" w14:textId="77777777" w:rsidR="00490D42" w:rsidRDefault="00490D42" w:rsidP="00475923">
      <w:pPr>
        <w:pStyle w:val="a3"/>
        <w:ind w:left="0" w:right="20"/>
      </w:pPr>
      <w:r w:rsidRPr="002F5F3A">
        <w:t>To limit IGMP packet to PPS, use the following commands in the interface configuration mode.</w:t>
      </w:r>
    </w:p>
    <w:p w14:paraId="1515C49E" w14:textId="77777777" w:rsidR="00A107EB" w:rsidRPr="002F5F3A" w:rsidRDefault="00A107EB" w:rsidP="00475923">
      <w:pPr>
        <w:pStyle w:val="afffff3"/>
        <w:ind w:left="0" w:right="20"/>
      </w:pPr>
      <w:bookmarkStart w:id="2361" w:name="_Toc391575286"/>
      <w:r>
        <w:t xml:space="preserve">Table </w:t>
      </w:r>
      <w:r w:rsidR="005832B8">
        <w:fldChar w:fldCharType="begin"/>
      </w:r>
      <w:r w:rsidR="00092D8C">
        <w:instrText xml:space="preserve"> SEQ Table \* ARABIC </w:instrText>
      </w:r>
      <w:r w:rsidR="005832B8">
        <w:fldChar w:fldCharType="separate"/>
      </w:r>
      <w:r w:rsidR="00EC5045">
        <w:rPr>
          <w:noProof/>
        </w:rPr>
        <w:t>144</w:t>
      </w:r>
      <w:r w:rsidR="005832B8">
        <w:rPr>
          <w:noProof/>
        </w:rPr>
        <w:fldChar w:fldCharType="end"/>
      </w:r>
      <w:r>
        <w:rPr>
          <w:rFonts w:hint="eastAsia"/>
        </w:rPr>
        <w:t xml:space="preserve"> </w:t>
      </w:r>
      <w:r w:rsidRPr="002F5F3A">
        <w:t>IGMP Rate</w:t>
      </w:r>
      <w:bookmarkEnd w:id="2361"/>
    </w:p>
    <w:tbl>
      <w:tblPr>
        <w:tblStyle w:val="CLIWide"/>
        <w:tblW w:w="0" w:type="auto"/>
        <w:tblLook w:val="01E0" w:firstRow="1" w:lastRow="1" w:firstColumn="1" w:lastColumn="1" w:noHBand="0" w:noVBand="0"/>
      </w:tblPr>
      <w:tblGrid>
        <w:gridCol w:w="3800"/>
        <w:gridCol w:w="4132"/>
      </w:tblGrid>
      <w:tr w:rsidR="00490D42"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2F5F3A" w:rsidRDefault="00490D42" w:rsidP="00475923">
            <w:pPr>
              <w:pStyle w:val="ab"/>
              <w:wordWrap/>
              <w:ind w:right="20"/>
              <w:rPr>
                <w:b w:val="0"/>
              </w:rPr>
            </w:pPr>
            <w:r w:rsidRPr="002F5F3A">
              <w:rPr>
                <w:b w:val="0"/>
              </w:rPr>
              <w:t>Command</w:t>
            </w:r>
          </w:p>
        </w:tc>
        <w:tc>
          <w:tcPr>
            <w:tcW w:w="4680" w:type="dxa"/>
          </w:tcPr>
          <w:p w14:paraId="3A3C3DDE" w14:textId="77777777" w:rsidR="00490D42" w:rsidRPr="002F5F3A" w:rsidRDefault="00490D42" w:rsidP="00475923">
            <w:pPr>
              <w:pStyle w:val="ab"/>
              <w:wordWrap/>
              <w:ind w:right="20"/>
              <w:rPr>
                <w:b w:val="0"/>
              </w:rPr>
            </w:pPr>
            <w:r w:rsidRPr="002F5F3A">
              <w:rPr>
                <w:b w:val="0"/>
              </w:rPr>
              <w:t>Description</w:t>
            </w:r>
          </w:p>
        </w:tc>
      </w:tr>
      <w:tr w:rsidR="00490D42" w14:paraId="177726F1" w14:textId="77777777" w:rsidTr="007037AB">
        <w:trPr>
          <w:trHeight w:val="327"/>
        </w:trPr>
        <w:tc>
          <w:tcPr>
            <w:tcW w:w="4300" w:type="dxa"/>
          </w:tcPr>
          <w:p w14:paraId="0500423F" w14:textId="77777777" w:rsidR="00490D42" w:rsidRPr="002F5F3A" w:rsidRDefault="00490D42" w:rsidP="00475923">
            <w:pPr>
              <w:wordWrap/>
              <w:ind w:right="20"/>
            </w:pPr>
            <w:r w:rsidRPr="002F5F3A">
              <w:rPr>
                <w:b/>
                <w:bCs/>
                <w:kern w:val="0"/>
              </w:rPr>
              <w:t xml:space="preserve">ip igmp rate </w:t>
            </w:r>
            <w:r w:rsidRPr="002F5F3A">
              <w:rPr>
                <w:i/>
                <w:iCs/>
                <w:kern w:val="0"/>
              </w:rPr>
              <w:t>&lt;500-6000&gt;</w:t>
            </w:r>
          </w:p>
        </w:tc>
        <w:tc>
          <w:tcPr>
            <w:tcW w:w="4680" w:type="dxa"/>
          </w:tcPr>
          <w:p w14:paraId="75FA1EA9" w14:textId="77777777" w:rsidR="00490D42" w:rsidRPr="002F5F3A" w:rsidRDefault="00490D42" w:rsidP="00475923">
            <w:pPr>
              <w:pStyle w:val="aa"/>
              <w:ind w:right="20"/>
            </w:pPr>
            <w:r w:rsidRPr="002F5F3A">
              <w:t xml:space="preserve">Sets the IGMP rate in pps units. </w:t>
            </w:r>
          </w:p>
        </w:tc>
      </w:tr>
      <w:tr w:rsidR="00490D42" w14:paraId="3CEEB4E2" w14:textId="77777777" w:rsidTr="007037AB">
        <w:trPr>
          <w:trHeight w:val="327"/>
        </w:trPr>
        <w:tc>
          <w:tcPr>
            <w:tcW w:w="4300" w:type="dxa"/>
          </w:tcPr>
          <w:p w14:paraId="511DB49B" w14:textId="77777777" w:rsidR="00490D42" w:rsidRPr="002F5F3A" w:rsidRDefault="00490D42" w:rsidP="00475923">
            <w:pPr>
              <w:wordWrap/>
              <w:ind w:right="20"/>
              <w:rPr>
                <w:b/>
                <w:bCs/>
                <w:kern w:val="0"/>
              </w:rPr>
            </w:pPr>
            <w:r w:rsidRPr="002F5F3A">
              <w:rPr>
                <w:b/>
                <w:bCs/>
                <w:kern w:val="0"/>
              </w:rPr>
              <w:t>no ip igmp rate</w:t>
            </w:r>
          </w:p>
        </w:tc>
        <w:tc>
          <w:tcPr>
            <w:tcW w:w="4680" w:type="dxa"/>
          </w:tcPr>
          <w:p w14:paraId="7BA67BF7" w14:textId="77777777" w:rsidR="00490D42" w:rsidRPr="002F5F3A" w:rsidRDefault="00490D42" w:rsidP="00475923">
            <w:pPr>
              <w:pStyle w:val="aa"/>
              <w:ind w:right="20"/>
            </w:pPr>
            <w:r w:rsidRPr="002F5F3A">
              <w:t xml:space="preserve">Disables the IGMP rate. </w:t>
            </w:r>
          </w:p>
        </w:tc>
      </w:tr>
    </w:tbl>
    <w:tbl>
      <w:tblPr>
        <w:tblStyle w:val="48"/>
        <w:tblW w:w="0" w:type="auto"/>
        <w:tblLook w:val="01E0" w:firstRow="1" w:lastRow="1" w:firstColumn="1" w:lastColumn="1" w:noHBand="0" w:noVBand="0"/>
      </w:tblPr>
      <w:tblGrid>
        <w:gridCol w:w="8045"/>
      </w:tblGrid>
      <w:tr w:rsidR="00490D42" w:rsidRPr="0032769C" w14:paraId="07C5C8A7" w14:textId="77777777" w:rsidTr="007F79EE">
        <w:tc>
          <w:tcPr>
            <w:tcW w:w="8219" w:type="dxa"/>
          </w:tcPr>
          <w:p w14:paraId="2C9E0936" w14:textId="77777777" w:rsidR="00490D42" w:rsidRPr="0032769C" w:rsidRDefault="00490D42" w:rsidP="00475923">
            <w:pPr>
              <w:pStyle w:val="aa"/>
              <w:ind w:right="20"/>
              <w:rPr>
                <w:rFonts w:ascii="Courier New" w:hAnsi="Courier New" w:cs="Courier New"/>
              </w:rPr>
            </w:pPr>
          </w:p>
          <w:p w14:paraId="45D41E8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5A501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14:paraId="5634BC9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rate 100</w:t>
            </w:r>
          </w:p>
          <w:p w14:paraId="4034C35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4337384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 xml:space="preserve">show ip igmp </w:t>
            </w:r>
            <w:r w:rsidRPr="0032769C">
              <w:rPr>
                <w:rFonts w:ascii="Courier New" w:hAnsi="Courier New" w:cs="Courier New"/>
                <w:b/>
                <w:bCs/>
              </w:rPr>
              <w:t>rate-limit statistics</w:t>
            </w:r>
          </w:p>
          <w:p w14:paraId="3875BFF3" w14:textId="77777777" w:rsidR="00490D42" w:rsidRPr="0032769C" w:rsidRDefault="00490D42" w:rsidP="00475923">
            <w:pPr>
              <w:pStyle w:val="aa"/>
              <w:ind w:right="20"/>
              <w:rPr>
                <w:rFonts w:ascii="Courier New" w:hAnsi="Courier New" w:cs="Courier New"/>
              </w:rPr>
            </w:pPr>
          </w:p>
          <w:p w14:paraId="185198C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IGMP Message Ratelimit (pps) for IP Multicast</w:t>
            </w:r>
          </w:p>
          <w:p w14:paraId="0D5FF446" w14:textId="77777777"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t xml:space="preserve">Ifname        Incoming rate </w:t>
            </w:r>
            <w:r w:rsidRPr="0032769C">
              <w:rPr>
                <w:rFonts w:ascii="Courier New" w:eastAsia="바탕" w:hAnsi="Courier New" w:cs="Courier New" w:hint="eastAsia"/>
              </w:rPr>
              <w:t xml:space="preserve"> </w:t>
            </w:r>
            <w:r w:rsidRPr="0032769C">
              <w:rPr>
                <w:rFonts w:ascii="Courier New" w:eastAsia="SimSun-PUA" w:hAnsi="Courier New" w:cs="Courier New"/>
              </w:rPr>
              <w:t xml:space="preserve">  Rate-limit   Permit    Drop      Rx-Total</w:t>
            </w:r>
          </w:p>
          <w:p w14:paraId="352AE850" w14:textId="77777777"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lastRenderedPageBreak/>
              <w:t>------------+---------------+------------+--------+--------+-----------+</w:t>
            </w:r>
          </w:p>
          <w:p w14:paraId="4A1F1875" w14:textId="77777777" w:rsidR="00490D42" w:rsidRPr="0032769C" w:rsidRDefault="00F95F4C" w:rsidP="00475923">
            <w:pPr>
              <w:pStyle w:val="aa"/>
              <w:ind w:right="20"/>
              <w:rPr>
                <w:rFonts w:ascii="Courier New" w:eastAsia="SimSun-PUA" w:hAnsi="Courier New" w:cs="Courier New"/>
                <w:b/>
                <w:bCs/>
              </w:rPr>
            </w:pPr>
            <w:r>
              <w:rPr>
                <w:rFonts w:ascii="Courier New" w:eastAsia="SimSun-PUA" w:hAnsi="Courier New" w:cs="Courier New"/>
                <w:b/>
                <w:bCs/>
              </w:rPr>
              <w:t>Gi7</w:t>
            </w:r>
            <w:r w:rsidR="00490D42" w:rsidRPr="0032769C">
              <w:rPr>
                <w:rFonts w:ascii="Courier New" w:eastAsia="SimSun-PUA" w:hAnsi="Courier New" w:cs="Courier New"/>
                <w:b/>
                <w:bCs/>
              </w:rPr>
              <w:t>.1</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0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100        0        0           0</w:t>
            </w:r>
          </w:p>
          <w:p w14:paraId="25FA20B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49AF5CAC" w14:textId="77777777" w:rsidR="00490D42" w:rsidRPr="000B03D8" w:rsidRDefault="00490D42" w:rsidP="00475923">
      <w:pPr>
        <w:pStyle w:val="4"/>
        <w:ind w:left="0" w:right="20"/>
      </w:pPr>
      <w:bookmarkStart w:id="2362" w:name="_Toc31178518"/>
      <w:bookmarkStart w:id="2363" w:name="_Toc86051526"/>
      <w:r w:rsidRPr="000B03D8">
        <w:lastRenderedPageBreak/>
        <w:t xml:space="preserve">IGMP </w:t>
      </w:r>
      <w:r w:rsidRPr="00DE1C5E">
        <w:rPr>
          <w:rFonts w:hint="eastAsia"/>
        </w:rPr>
        <w:t>Robustness</w:t>
      </w:r>
      <w:r>
        <w:rPr>
          <w:rFonts w:hint="eastAsia"/>
        </w:rPr>
        <w:t>-Variable</w:t>
      </w:r>
      <w:bookmarkEnd w:id="2362"/>
      <w:bookmarkEnd w:id="2363"/>
    </w:p>
    <w:p w14:paraId="6783208D" w14:textId="77777777" w:rsidR="00490D42" w:rsidRPr="002F5F3A" w:rsidRDefault="00490D42" w:rsidP="00475923">
      <w:pPr>
        <w:pStyle w:val="a3"/>
        <w:ind w:left="0" w:right="20"/>
      </w:pPr>
      <w:r w:rsidRPr="002F5F3A">
        <w:t>You can statically configure the querier</w:t>
      </w:r>
      <w:r w:rsidRPr="002F5F3A">
        <w:t>’</w:t>
      </w:r>
      <w:r w:rsidRPr="002F5F3A">
        <w:t>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Default="00490D42" w:rsidP="00475923">
      <w:pPr>
        <w:pStyle w:val="a3"/>
        <w:ind w:left="0" w:right="20"/>
      </w:pPr>
      <w:r w:rsidRPr="002F5F3A">
        <w:t>To set the IGMP Robustness-Variable, use the following commands in the interface configuration mode</w:t>
      </w:r>
      <w:r w:rsidRPr="002F5F3A">
        <w:rPr>
          <w:rFonts w:hint="eastAsia"/>
        </w:rPr>
        <w:t>:</w:t>
      </w:r>
    </w:p>
    <w:p w14:paraId="7B032F84" w14:textId="77777777" w:rsidR="00A107EB" w:rsidRPr="002F5F3A" w:rsidRDefault="00A107EB" w:rsidP="00475923">
      <w:pPr>
        <w:pStyle w:val="afffff3"/>
        <w:ind w:left="0" w:right="20"/>
      </w:pPr>
      <w:bookmarkStart w:id="2364" w:name="_Toc391575287"/>
      <w:r>
        <w:t xml:space="preserve">Table </w:t>
      </w:r>
      <w:r w:rsidR="005832B8">
        <w:fldChar w:fldCharType="begin"/>
      </w:r>
      <w:r w:rsidR="00092D8C">
        <w:instrText xml:space="preserve"> SEQ Table \* ARABIC </w:instrText>
      </w:r>
      <w:r w:rsidR="005832B8">
        <w:fldChar w:fldCharType="separate"/>
      </w:r>
      <w:r w:rsidR="00EC5045">
        <w:rPr>
          <w:noProof/>
        </w:rPr>
        <w:t>145</w:t>
      </w:r>
      <w:r w:rsidR="005832B8">
        <w:rPr>
          <w:noProof/>
        </w:rPr>
        <w:fldChar w:fldCharType="end"/>
      </w:r>
      <w:r>
        <w:rPr>
          <w:rFonts w:hint="eastAsia"/>
        </w:rPr>
        <w:t xml:space="preserve"> </w:t>
      </w:r>
      <w:r w:rsidRPr="002F5F3A">
        <w:t>IGMP Robustness-Variable</w:t>
      </w:r>
      <w:bookmarkEnd w:id="2364"/>
    </w:p>
    <w:tbl>
      <w:tblPr>
        <w:tblStyle w:val="CLIWide"/>
        <w:tblW w:w="0" w:type="auto"/>
        <w:tblLook w:val="01E0" w:firstRow="1" w:lastRow="1" w:firstColumn="1" w:lastColumn="1" w:noHBand="0" w:noVBand="0"/>
      </w:tblPr>
      <w:tblGrid>
        <w:gridCol w:w="3809"/>
        <w:gridCol w:w="4123"/>
      </w:tblGrid>
      <w:tr w:rsidR="00490D42"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2F5F3A" w:rsidRDefault="00490D42" w:rsidP="00475923">
            <w:pPr>
              <w:pStyle w:val="ab"/>
              <w:wordWrap/>
              <w:ind w:right="20"/>
              <w:rPr>
                <w:b w:val="0"/>
              </w:rPr>
            </w:pPr>
            <w:r w:rsidRPr="002F5F3A">
              <w:rPr>
                <w:b w:val="0"/>
              </w:rPr>
              <w:t>Command</w:t>
            </w:r>
          </w:p>
        </w:tc>
        <w:tc>
          <w:tcPr>
            <w:tcW w:w="4680" w:type="dxa"/>
          </w:tcPr>
          <w:p w14:paraId="55C9E93D" w14:textId="77777777" w:rsidR="00490D42" w:rsidRPr="002F5F3A" w:rsidRDefault="00490D42" w:rsidP="00475923">
            <w:pPr>
              <w:pStyle w:val="ab"/>
              <w:wordWrap/>
              <w:ind w:right="20"/>
              <w:rPr>
                <w:b w:val="0"/>
              </w:rPr>
            </w:pPr>
            <w:r w:rsidRPr="002F5F3A">
              <w:rPr>
                <w:b w:val="0"/>
              </w:rPr>
              <w:t>Description</w:t>
            </w:r>
          </w:p>
        </w:tc>
      </w:tr>
      <w:tr w:rsidR="00490D42" w14:paraId="2BDBCF74" w14:textId="77777777" w:rsidTr="007037AB">
        <w:trPr>
          <w:trHeight w:val="327"/>
        </w:trPr>
        <w:tc>
          <w:tcPr>
            <w:tcW w:w="4300" w:type="dxa"/>
          </w:tcPr>
          <w:p w14:paraId="793129D5" w14:textId="77777777" w:rsidR="00490D42" w:rsidRPr="002F5F3A" w:rsidRDefault="00490D42" w:rsidP="00475923">
            <w:pPr>
              <w:pStyle w:val="aa"/>
              <w:ind w:right="20"/>
            </w:pPr>
            <w:r w:rsidRPr="002F5F3A">
              <w:rPr>
                <w:b/>
                <w:bCs/>
                <w:kern w:val="0"/>
              </w:rPr>
              <w:t xml:space="preserve">ip igmp robustness-variable </w:t>
            </w:r>
            <w:r w:rsidRPr="002F5F3A">
              <w:rPr>
                <w:i/>
                <w:iCs/>
                <w:kern w:val="0"/>
              </w:rPr>
              <w:t>&lt;2-7&gt;</w:t>
            </w:r>
          </w:p>
        </w:tc>
        <w:tc>
          <w:tcPr>
            <w:tcW w:w="4680" w:type="dxa"/>
          </w:tcPr>
          <w:p w14:paraId="6E1ECEDB" w14:textId="77777777" w:rsidR="00490D42" w:rsidRPr="002F5F3A" w:rsidRDefault="00490D42" w:rsidP="00475923">
            <w:pPr>
              <w:pStyle w:val="aa"/>
              <w:ind w:right="20"/>
            </w:pPr>
            <w:r w:rsidRPr="002F5F3A">
              <w:t>Sets the IGMP robustness variable</w:t>
            </w:r>
          </w:p>
          <w:p w14:paraId="2EF298C7" w14:textId="77777777" w:rsidR="00490D42" w:rsidRPr="002F5F3A" w:rsidRDefault="00490D42" w:rsidP="00475923">
            <w:pPr>
              <w:pStyle w:val="aa"/>
              <w:ind w:right="20"/>
            </w:pPr>
            <w:r w:rsidRPr="002F5F3A">
              <w:t>(Default: 2)</w:t>
            </w:r>
          </w:p>
        </w:tc>
      </w:tr>
      <w:tr w:rsidR="00490D42" w14:paraId="0D72C84E" w14:textId="77777777" w:rsidTr="007037AB">
        <w:trPr>
          <w:trHeight w:val="327"/>
        </w:trPr>
        <w:tc>
          <w:tcPr>
            <w:tcW w:w="4300" w:type="dxa"/>
          </w:tcPr>
          <w:p w14:paraId="2AB261B8" w14:textId="77777777" w:rsidR="00490D42" w:rsidRPr="002F5F3A" w:rsidRDefault="00490D42" w:rsidP="00475923">
            <w:pPr>
              <w:pStyle w:val="aa"/>
              <w:ind w:right="20"/>
              <w:rPr>
                <w:b/>
                <w:bCs/>
                <w:kern w:val="0"/>
              </w:rPr>
            </w:pPr>
            <w:r w:rsidRPr="002F5F3A">
              <w:rPr>
                <w:b/>
                <w:bCs/>
                <w:kern w:val="0"/>
              </w:rPr>
              <w:t>no ip igmp robustness-variable</w:t>
            </w:r>
          </w:p>
        </w:tc>
        <w:tc>
          <w:tcPr>
            <w:tcW w:w="4680" w:type="dxa"/>
          </w:tcPr>
          <w:p w14:paraId="185B9BC0" w14:textId="77777777" w:rsidR="00490D42" w:rsidRPr="002F5F3A" w:rsidRDefault="00490D42" w:rsidP="00475923">
            <w:pPr>
              <w:pStyle w:val="aa"/>
              <w:ind w:right="20"/>
            </w:pPr>
            <w:r w:rsidRPr="002F5F3A">
              <w:t>Sets the IGMP robustness variable to default</w:t>
            </w:r>
          </w:p>
        </w:tc>
      </w:tr>
    </w:tbl>
    <w:p w14:paraId="077B0A9E" w14:textId="77777777"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12342D17" w14:textId="77777777" w:rsidTr="00DE1C5E">
        <w:tc>
          <w:tcPr>
            <w:tcW w:w="9068" w:type="dxa"/>
          </w:tcPr>
          <w:p w14:paraId="1652FE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8F2C4F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b/>
                <w:bCs/>
              </w:rPr>
              <w:t>7</w:t>
            </w:r>
            <w:r w:rsidRPr="0032769C">
              <w:rPr>
                <w:rFonts w:ascii="Courier New" w:hAnsi="Courier New" w:cs="Courier New" w:hint="eastAsia"/>
                <w:b/>
                <w:bCs/>
              </w:rPr>
              <w:t>/1</w:t>
            </w:r>
          </w:p>
          <w:p w14:paraId="6479F36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ip igmp robustness-variable</w:t>
            </w:r>
            <w:r w:rsidRPr="0032769C">
              <w:rPr>
                <w:rFonts w:ascii="Courier New" w:hAnsi="Courier New" w:cs="Courier New" w:hint="eastAsia"/>
                <w:b/>
                <w:bCs/>
              </w:rPr>
              <w:t xml:space="preserve"> 5</w:t>
            </w:r>
          </w:p>
          <w:p w14:paraId="357C2D9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77EE761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004400AE">
              <w:rPr>
                <w:rFonts w:ascii="Courier New" w:hAnsi="Courier New" w:cs="Courier New"/>
              </w:rPr>
              <w:t>#</w:t>
            </w:r>
          </w:p>
        </w:tc>
      </w:tr>
    </w:tbl>
    <w:p w14:paraId="76B286C5" w14:textId="77777777" w:rsidR="00490D42" w:rsidRPr="000B03D8" w:rsidRDefault="00490D42" w:rsidP="00475923">
      <w:pPr>
        <w:pStyle w:val="4"/>
        <w:ind w:left="0" w:right="20"/>
      </w:pPr>
      <w:bookmarkStart w:id="2365" w:name="_Toc277150997"/>
      <w:bookmarkStart w:id="2366" w:name="_Toc363228529"/>
      <w:r w:rsidRPr="000B03D8">
        <w:t xml:space="preserve">IGMP </w:t>
      </w:r>
      <w:r w:rsidRPr="00DE1C5E">
        <w:rPr>
          <w:rFonts w:hint="eastAsia"/>
        </w:rPr>
        <w:t>Static</w:t>
      </w:r>
      <w:r>
        <w:rPr>
          <w:rFonts w:hint="eastAsia"/>
        </w:rPr>
        <w:t>-Group</w:t>
      </w:r>
      <w:bookmarkEnd w:id="2365"/>
      <w:bookmarkEnd w:id="2366"/>
    </w:p>
    <w:p w14:paraId="39E93558" w14:textId="77777777" w:rsidR="00490D42" w:rsidRPr="002F5F3A" w:rsidRDefault="00490D42" w:rsidP="00475923">
      <w:pPr>
        <w:pStyle w:val="a3"/>
        <w:ind w:left="0" w:right="20"/>
      </w:pPr>
      <w:r w:rsidRPr="002F5F3A">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2F5F3A">
        <w:rPr>
          <w:i/>
        </w:rPr>
        <w:t>zapping time</w:t>
      </w:r>
      <w:r w:rsidRPr="002F5F3A">
        <w:t>.</w:t>
      </w:r>
    </w:p>
    <w:p w14:paraId="42B03B86" w14:textId="77777777" w:rsidR="00490D42" w:rsidRPr="002F5F3A" w:rsidRDefault="00490D42" w:rsidP="00475923">
      <w:pPr>
        <w:pStyle w:val="a3"/>
        <w:ind w:left="0" w:right="20"/>
      </w:pPr>
      <w:r w:rsidRPr="002F5F3A">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Default="00490D42" w:rsidP="00475923">
      <w:pPr>
        <w:pStyle w:val="a3"/>
        <w:ind w:left="0" w:right="20"/>
      </w:pPr>
      <w:r w:rsidRPr="002F5F3A">
        <w:t>To set an IGMP Static-Group, use the IGMP Class-Map. To generate an IGMP Class-Map, use the following commands in the global configuration mode:</w:t>
      </w:r>
    </w:p>
    <w:p w14:paraId="54CEBAB4" w14:textId="77777777" w:rsidR="00A107EB" w:rsidRPr="002F5F3A" w:rsidRDefault="00A107EB" w:rsidP="00475923">
      <w:pPr>
        <w:pStyle w:val="afffff3"/>
        <w:ind w:left="0" w:right="20"/>
      </w:pPr>
      <w:bookmarkStart w:id="2367" w:name="_Toc391575288"/>
      <w:r>
        <w:t xml:space="preserve">Table </w:t>
      </w:r>
      <w:r w:rsidR="005832B8">
        <w:fldChar w:fldCharType="begin"/>
      </w:r>
      <w:r w:rsidR="00092D8C">
        <w:instrText xml:space="preserve"> SEQ Table \* ARABIC </w:instrText>
      </w:r>
      <w:r w:rsidR="005832B8">
        <w:fldChar w:fldCharType="separate"/>
      </w:r>
      <w:r w:rsidR="00EC5045">
        <w:rPr>
          <w:noProof/>
        </w:rPr>
        <w:t>146</w:t>
      </w:r>
      <w:r w:rsidR="005832B8">
        <w:rPr>
          <w:noProof/>
        </w:rPr>
        <w:fldChar w:fldCharType="end"/>
      </w:r>
      <w:r>
        <w:rPr>
          <w:rFonts w:hint="eastAsia"/>
        </w:rPr>
        <w:t xml:space="preserve"> </w:t>
      </w:r>
      <w:r w:rsidRPr="002F5F3A">
        <w:t>IGMP Static-Group</w:t>
      </w:r>
      <w:bookmarkEnd w:id="2367"/>
    </w:p>
    <w:tbl>
      <w:tblPr>
        <w:tblStyle w:val="CLIWide"/>
        <w:tblW w:w="0" w:type="auto"/>
        <w:tblLook w:val="01E0" w:firstRow="1" w:lastRow="1" w:firstColumn="1" w:lastColumn="1" w:noHBand="0" w:noVBand="0"/>
      </w:tblPr>
      <w:tblGrid>
        <w:gridCol w:w="3800"/>
        <w:gridCol w:w="4132"/>
      </w:tblGrid>
      <w:tr w:rsidR="00490D42"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2F5F3A" w:rsidRDefault="00490D42" w:rsidP="00475923">
            <w:pPr>
              <w:pStyle w:val="ab"/>
              <w:wordWrap/>
              <w:ind w:right="20"/>
              <w:rPr>
                <w:b w:val="0"/>
              </w:rPr>
            </w:pPr>
            <w:r w:rsidRPr="002F5F3A">
              <w:rPr>
                <w:b w:val="0"/>
              </w:rPr>
              <w:t>Command</w:t>
            </w:r>
          </w:p>
        </w:tc>
        <w:tc>
          <w:tcPr>
            <w:tcW w:w="4680" w:type="dxa"/>
          </w:tcPr>
          <w:p w14:paraId="6191EB4A" w14:textId="77777777" w:rsidR="00490D42" w:rsidRPr="002F5F3A" w:rsidRDefault="00490D42" w:rsidP="00475923">
            <w:pPr>
              <w:pStyle w:val="ab"/>
              <w:wordWrap/>
              <w:ind w:right="20"/>
              <w:rPr>
                <w:b w:val="0"/>
              </w:rPr>
            </w:pPr>
            <w:r w:rsidRPr="002F5F3A">
              <w:rPr>
                <w:b w:val="0"/>
              </w:rPr>
              <w:t>Description</w:t>
            </w:r>
          </w:p>
        </w:tc>
      </w:tr>
      <w:tr w:rsidR="00490D42" w14:paraId="0F5E9CC3" w14:textId="77777777" w:rsidTr="007037AB">
        <w:trPr>
          <w:trHeight w:val="327"/>
        </w:trPr>
        <w:tc>
          <w:tcPr>
            <w:tcW w:w="4300" w:type="dxa"/>
          </w:tcPr>
          <w:p w14:paraId="2C20B728" w14:textId="77777777" w:rsidR="00490D42" w:rsidRPr="002F5F3A" w:rsidRDefault="00490D42" w:rsidP="00475923">
            <w:pPr>
              <w:wordWrap/>
              <w:ind w:right="20"/>
            </w:pPr>
            <w:r w:rsidRPr="002F5F3A">
              <w:rPr>
                <w:b/>
                <w:bCs/>
                <w:kern w:val="0"/>
              </w:rPr>
              <w:t xml:space="preserve">class-map type multicast-flows </w:t>
            </w:r>
            <w:r w:rsidRPr="002F5F3A">
              <w:rPr>
                <w:i/>
                <w:iCs/>
                <w:kern w:val="0"/>
              </w:rPr>
              <w:t>name</w:t>
            </w:r>
          </w:p>
        </w:tc>
        <w:tc>
          <w:tcPr>
            <w:tcW w:w="4680" w:type="dxa"/>
          </w:tcPr>
          <w:p w14:paraId="7E1F3C70" w14:textId="77777777" w:rsidR="00490D42" w:rsidRPr="002F5F3A" w:rsidRDefault="00490D42" w:rsidP="00475923">
            <w:pPr>
              <w:pStyle w:val="aa"/>
              <w:tabs>
                <w:tab w:val="left" w:pos="3200"/>
              </w:tabs>
              <w:ind w:right="20"/>
            </w:pPr>
            <w:r w:rsidRPr="002F5F3A">
              <w:t>Makes an IGMP class-map.</w:t>
            </w:r>
          </w:p>
        </w:tc>
      </w:tr>
      <w:tr w:rsidR="00490D42" w14:paraId="49912958" w14:textId="77777777" w:rsidTr="007037AB">
        <w:trPr>
          <w:trHeight w:val="327"/>
        </w:trPr>
        <w:tc>
          <w:tcPr>
            <w:tcW w:w="4300" w:type="dxa"/>
          </w:tcPr>
          <w:p w14:paraId="3BB092EC" w14:textId="77777777" w:rsidR="00490D42" w:rsidRPr="002F5F3A" w:rsidRDefault="00490D42" w:rsidP="00475923">
            <w:pPr>
              <w:wordWrap/>
              <w:ind w:right="20"/>
              <w:rPr>
                <w:b/>
                <w:bCs/>
                <w:kern w:val="0"/>
              </w:rPr>
            </w:pPr>
            <w:r w:rsidRPr="002F5F3A">
              <w:rPr>
                <w:b/>
                <w:bCs/>
                <w:kern w:val="0"/>
              </w:rPr>
              <w:t>no class-map type multicast-flows</w:t>
            </w:r>
          </w:p>
        </w:tc>
        <w:tc>
          <w:tcPr>
            <w:tcW w:w="4680" w:type="dxa"/>
          </w:tcPr>
          <w:p w14:paraId="0001366A" w14:textId="77777777" w:rsidR="00490D42" w:rsidRPr="002F5F3A" w:rsidRDefault="00490D42" w:rsidP="00475923">
            <w:pPr>
              <w:pStyle w:val="aa"/>
              <w:ind w:right="20"/>
            </w:pPr>
            <w:r w:rsidRPr="002F5F3A">
              <w:t xml:space="preserve">Deletes the IGMP class-map. </w:t>
            </w:r>
          </w:p>
        </w:tc>
      </w:tr>
    </w:tbl>
    <w:p w14:paraId="60EBEE95" w14:textId="77777777" w:rsidR="00490D42" w:rsidRDefault="00490D42" w:rsidP="00475923">
      <w:pPr>
        <w:pStyle w:val="a3"/>
        <w:ind w:left="0" w:right="20"/>
      </w:pPr>
      <w:r w:rsidRPr="002F5F3A">
        <w:t>To set IGMP Class-Map, use the following command.</w:t>
      </w:r>
    </w:p>
    <w:p w14:paraId="562CBB1F" w14:textId="77777777" w:rsidR="0097336D" w:rsidRDefault="0097336D" w:rsidP="00475923">
      <w:pPr>
        <w:pStyle w:val="afffff3"/>
        <w:ind w:left="0" w:right="20"/>
      </w:pPr>
      <w:bookmarkStart w:id="2368" w:name="_Toc391575289"/>
    </w:p>
    <w:p w14:paraId="0D136ACF" w14:textId="77777777" w:rsidR="009F3F86" w:rsidRDefault="009F3F86" w:rsidP="00475923">
      <w:pPr>
        <w:pStyle w:val="afffff3"/>
        <w:ind w:left="0" w:right="20"/>
      </w:pPr>
    </w:p>
    <w:p w14:paraId="3CF532CF" w14:textId="77777777" w:rsidR="00A107EB" w:rsidRPr="00D0428B" w:rsidRDefault="00A107EB" w:rsidP="00475923">
      <w:pPr>
        <w:pStyle w:val="afffff3"/>
        <w:ind w:left="0" w:right="20"/>
      </w:pPr>
      <w:r>
        <w:t xml:space="preserve">Table </w:t>
      </w:r>
      <w:r w:rsidR="005832B8">
        <w:fldChar w:fldCharType="begin"/>
      </w:r>
      <w:r w:rsidR="00092D8C">
        <w:instrText xml:space="preserve"> SEQ Table \* ARABIC </w:instrText>
      </w:r>
      <w:r w:rsidR="005832B8">
        <w:fldChar w:fldCharType="separate"/>
      </w:r>
      <w:r w:rsidR="00EC5045">
        <w:rPr>
          <w:noProof/>
        </w:rPr>
        <w:t>147</w:t>
      </w:r>
      <w:r w:rsidR="005832B8">
        <w:rPr>
          <w:noProof/>
        </w:rPr>
        <w:fldChar w:fldCharType="end"/>
      </w:r>
      <w:r>
        <w:rPr>
          <w:rFonts w:hint="eastAsia"/>
        </w:rPr>
        <w:t xml:space="preserve"> </w:t>
      </w:r>
      <w:r w:rsidRPr="002F5F3A">
        <w:t>IGMP Class-Map</w:t>
      </w:r>
      <w:bookmarkEnd w:id="2368"/>
    </w:p>
    <w:tbl>
      <w:tblPr>
        <w:tblStyle w:val="CLIWide"/>
        <w:tblW w:w="0" w:type="auto"/>
        <w:tblLook w:val="01E0" w:firstRow="1" w:lastRow="1" w:firstColumn="1" w:lastColumn="1" w:noHBand="0" w:noVBand="0"/>
      </w:tblPr>
      <w:tblGrid>
        <w:gridCol w:w="3800"/>
        <w:gridCol w:w="4132"/>
      </w:tblGrid>
      <w:tr w:rsidR="00490D42"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2F5F3A" w:rsidRDefault="00490D42" w:rsidP="00475923">
            <w:pPr>
              <w:pStyle w:val="ab"/>
              <w:wordWrap/>
              <w:ind w:right="20"/>
              <w:rPr>
                <w:b w:val="0"/>
              </w:rPr>
            </w:pPr>
            <w:r w:rsidRPr="002F5F3A">
              <w:rPr>
                <w:b w:val="0"/>
              </w:rPr>
              <w:lastRenderedPageBreak/>
              <w:t>Command</w:t>
            </w:r>
          </w:p>
        </w:tc>
        <w:tc>
          <w:tcPr>
            <w:tcW w:w="4680" w:type="dxa"/>
          </w:tcPr>
          <w:p w14:paraId="2BE2E930" w14:textId="77777777" w:rsidR="00490D42" w:rsidRPr="002F5F3A" w:rsidRDefault="00490D42" w:rsidP="00475923">
            <w:pPr>
              <w:pStyle w:val="ab"/>
              <w:wordWrap/>
              <w:ind w:right="20"/>
              <w:rPr>
                <w:b w:val="0"/>
              </w:rPr>
            </w:pPr>
            <w:r w:rsidRPr="002F5F3A">
              <w:rPr>
                <w:b w:val="0"/>
              </w:rPr>
              <w:t>Description</w:t>
            </w:r>
          </w:p>
        </w:tc>
      </w:tr>
      <w:tr w:rsidR="00490D42" w14:paraId="3BD082EC" w14:textId="77777777" w:rsidTr="007037AB">
        <w:trPr>
          <w:trHeight w:val="327"/>
        </w:trPr>
        <w:tc>
          <w:tcPr>
            <w:tcW w:w="4300" w:type="dxa"/>
          </w:tcPr>
          <w:p w14:paraId="3B4C7B31" w14:textId="77777777" w:rsidR="00490D42" w:rsidRPr="002F5F3A" w:rsidRDefault="00490D42" w:rsidP="00475923">
            <w:pPr>
              <w:wordWrap/>
              <w:ind w:right="20"/>
            </w:pPr>
            <w:r w:rsidRPr="002F5F3A">
              <w:rPr>
                <w:b/>
                <w:bCs/>
              </w:rPr>
              <w:t xml:space="preserve">group </w:t>
            </w:r>
            <w:r w:rsidRPr="002F5F3A">
              <w:rPr>
                <w:i/>
                <w:iCs/>
              </w:rPr>
              <w:t>A.B.C.D</w:t>
            </w:r>
          </w:p>
        </w:tc>
        <w:tc>
          <w:tcPr>
            <w:tcW w:w="4680" w:type="dxa"/>
          </w:tcPr>
          <w:p w14:paraId="001EE1FE" w14:textId="77777777" w:rsidR="00490D42" w:rsidRPr="002F5F3A" w:rsidRDefault="00490D42" w:rsidP="00475923">
            <w:pPr>
              <w:pStyle w:val="aa"/>
              <w:tabs>
                <w:tab w:val="left" w:pos="3200"/>
              </w:tabs>
              <w:ind w:right="20"/>
            </w:pPr>
            <w:r w:rsidRPr="002F5F3A">
              <w:t>Assigns an IGMPv2 group (*, G).</w:t>
            </w:r>
          </w:p>
        </w:tc>
      </w:tr>
      <w:tr w:rsidR="00490D42" w14:paraId="65E2BC66" w14:textId="77777777" w:rsidTr="007037AB">
        <w:trPr>
          <w:trHeight w:val="327"/>
        </w:trPr>
        <w:tc>
          <w:tcPr>
            <w:tcW w:w="4300" w:type="dxa"/>
          </w:tcPr>
          <w:p w14:paraId="493B73AC"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source</w:t>
            </w:r>
            <w:r w:rsidRPr="002F5F3A">
              <w:rPr>
                <w:i/>
                <w:iCs/>
              </w:rPr>
              <w:t xml:space="preserve"> A.B.C.D</w:t>
            </w:r>
          </w:p>
        </w:tc>
        <w:tc>
          <w:tcPr>
            <w:tcW w:w="4680" w:type="dxa"/>
          </w:tcPr>
          <w:p w14:paraId="08D170D8" w14:textId="77777777" w:rsidR="00490D42" w:rsidRPr="002F5F3A" w:rsidRDefault="00490D42" w:rsidP="00475923">
            <w:pPr>
              <w:pStyle w:val="aa"/>
              <w:ind w:right="20"/>
            </w:pPr>
            <w:r w:rsidRPr="002F5F3A">
              <w:t>Assigns an IGMPv3 group and source (S, G).</w:t>
            </w:r>
          </w:p>
        </w:tc>
      </w:tr>
      <w:tr w:rsidR="00490D42" w14:paraId="3986E653" w14:textId="77777777" w:rsidTr="007037AB">
        <w:trPr>
          <w:trHeight w:val="327"/>
        </w:trPr>
        <w:tc>
          <w:tcPr>
            <w:tcW w:w="4300" w:type="dxa"/>
          </w:tcPr>
          <w:p w14:paraId="46627C28"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w:t>
            </w:r>
          </w:p>
        </w:tc>
        <w:tc>
          <w:tcPr>
            <w:tcW w:w="4680" w:type="dxa"/>
          </w:tcPr>
          <w:p w14:paraId="4B41E1F9" w14:textId="77777777" w:rsidR="00490D42" w:rsidRPr="002F5F3A" w:rsidRDefault="00490D42" w:rsidP="00475923">
            <w:pPr>
              <w:pStyle w:val="aa"/>
              <w:ind w:right="20"/>
            </w:pPr>
            <w:r w:rsidRPr="002F5F3A">
              <w:t>Assigns multiple IGMPv2 groups (*, Gn).</w:t>
            </w:r>
          </w:p>
        </w:tc>
      </w:tr>
      <w:tr w:rsidR="00490D42" w14:paraId="63470D72" w14:textId="77777777" w:rsidTr="007037AB">
        <w:trPr>
          <w:trHeight w:val="327"/>
        </w:trPr>
        <w:tc>
          <w:tcPr>
            <w:tcW w:w="4300" w:type="dxa"/>
          </w:tcPr>
          <w:p w14:paraId="073EC1F7"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14:paraId="0DA3E2F8" w14:textId="77777777" w:rsidR="00490D42" w:rsidRPr="002F5F3A" w:rsidRDefault="00490D42" w:rsidP="00475923">
            <w:pPr>
              <w:pStyle w:val="aa"/>
              <w:ind w:right="20"/>
            </w:pPr>
            <w:r w:rsidRPr="002F5F3A">
              <w:t>Assigns multiple IGMPv3 groups and a source(S, Gn).</w:t>
            </w:r>
          </w:p>
        </w:tc>
      </w:tr>
      <w:tr w:rsidR="00490D42" w14:paraId="605B9CA8" w14:textId="77777777" w:rsidTr="007037AB">
        <w:trPr>
          <w:trHeight w:val="327"/>
        </w:trPr>
        <w:tc>
          <w:tcPr>
            <w:tcW w:w="4300" w:type="dxa"/>
          </w:tcPr>
          <w:p w14:paraId="37DBC7F3" w14:textId="77777777" w:rsidR="00490D42" w:rsidRPr="002F5F3A" w:rsidRDefault="00490D42" w:rsidP="00475923">
            <w:pPr>
              <w:wordWrap/>
              <w:ind w:right="20"/>
              <w:rPr>
                <w:b/>
                <w:bCs/>
              </w:rPr>
            </w:pPr>
            <w:r w:rsidRPr="002F5F3A">
              <w:rPr>
                <w:b/>
                <w:bCs/>
              </w:rPr>
              <w:t xml:space="preserve">no group </w:t>
            </w:r>
            <w:r w:rsidRPr="002F5F3A">
              <w:rPr>
                <w:i/>
                <w:iCs/>
              </w:rPr>
              <w:t>A.B.C.D</w:t>
            </w:r>
          </w:p>
        </w:tc>
        <w:tc>
          <w:tcPr>
            <w:tcW w:w="4680" w:type="dxa"/>
          </w:tcPr>
          <w:p w14:paraId="05928096" w14:textId="77777777" w:rsidR="00490D42" w:rsidRPr="002F5F3A" w:rsidRDefault="00490D42" w:rsidP="00475923">
            <w:pPr>
              <w:pStyle w:val="aa"/>
              <w:ind w:right="20"/>
            </w:pPr>
            <w:r w:rsidRPr="002F5F3A">
              <w:t>Deletes the assigned IGMPv2 group (*, G).</w:t>
            </w:r>
          </w:p>
        </w:tc>
      </w:tr>
      <w:tr w:rsidR="00490D42" w14:paraId="616D029A" w14:textId="77777777" w:rsidTr="007037AB">
        <w:trPr>
          <w:trHeight w:val="327"/>
        </w:trPr>
        <w:tc>
          <w:tcPr>
            <w:tcW w:w="4300" w:type="dxa"/>
          </w:tcPr>
          <w:p w14:paraId="3595D2A4" w14:textId="77777777" w:rsidR="00490D42" w:rsidRPr="002F5F3A" w:rsidRDefault="00490D42" w:rsidP="00475923">
            <w:pPr>
              <w:wordWrap/>
              <w:ind w:right="20"/>
              <w:rPr>
                <w:b/>
                <w:bCs/>
              </w:rPr>
            </w:pPr>
            <w:r w:rsidRPr="002F5F3A">
              <w:rPr>
                <w:b/>
                <w:bCs/>
              </w:rPr>
              <w:t xml:space="preserve">no group </w:t>
            </w:r>
            <w:r w:rsidRPr="002F5F3A">
              <w:t>A.B.C.D</w:t>
            </w:r>
            <w:r w:rsidRPr="002F5F3A">
              <w:rPr>
                <w:b/>
                <w:bCs/>
              </w:rPr>
              <w:t xml:space="preserve"> source </w:t>
            </w:r>
            <w:r w:rsidRPr="002F5F3A">
              <w:t>A.B.C.D</w:t>
            </w:r>
          </w:p>
        </w:tc>
        <w:tc>
          <w:tcPr>
            <w:tcW w:w="4680" w:type="dxa"/>
          </w:tcPr>
          <w:p w14:paraId="4FBEAFD9" w14:textId="77777777" w:rsidR="00490D42" w:rsidRPr="002F5F3A" w:rsidRDefault="00490D42" w:rsidP="00475923">
            <w:pPr>
              <w:pStyle w:val="aa"/>
              <w:ind w:right="20"/>
            </w:pPr>
            <w:r w:rsidRPr="002F5F3A">
              <w:t xml:space="preserve">Deletes the assigned IGMPv3 and source (S, G). </w:t>
            </w:r>
          </w:p>
        </w:tc>
      </w:tr>
      <w:tr w:rsidR="00490D42" w14:paraId="043F21CA" w14:textId="77777777" w:rsidTr="007037AB">
        <w:trPr>
          <w:trHeight w:val="327"/>
        </w:trPr>
        <w:tc>
          <w:tcPr>
            <w:tcW w:w="4300" w:type="dxa"/>
          </w:tcPr>
          <w:p w14:paraId="2E09C7EE" w14:textId="77777777"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w:t>
            </w:r>
          </w:p>
        </w:tc>
        <w:tc>
          <w:tcPr>
            <w:tcW w:w="4680" w:type="dxa"/>
          </w:tcPr>
          <w:p w14:paraId="4847C436" w14:textId="77777777" w:rsidR="00490D42" w:rsidRPr="002F5F3A" w:rsidRDefault="00490D42" w:rsidP="00475923">
            <w:pPr>
              <w:pStyle w:val="aa"/>
              <w:ind w:right="20"/>
            </w:pPr>
            <w:r w:rsidRPr="002F5F3A">
              <w:t xml:space="preserve">Deletes the assigned multiple IGMPv2 groups (*, Gn). </w:t>
            </w:r>
          </w:p>
        </w:tc>
      </w:tr>
      <w:tr w:rsidR="00490D42" w14:paraId="7A8004F2" w14:textId="77777777" w:rsidTr="007037AB">
        <w:trPr>
          <w:trHeight w:val="327"/>
        </w:trPr>
        <w:tc>
          <w:tcPr>
            <w:tcW w:w="4300" w:type="dxa"/>
          </w:tcPr>
          <w:p w14:paraId="04FFF184" w14:textId="77777777"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14:paraId="69E11218" w14:textId="77777777" w:rsidR="00490D42" w:rsidRPr="002F5F3A" w:rsidRDefault="00490D42" w:rsidP="00475923">
            <w:pPr>
              <w:pStyle w:val="aa"/>
              <w:ind w:right="20"/>
            </w:pPr>
            <w:r w:rsidRPr="002F5F3A">
              <w:t>Deletes the assigned multiple IGMPv3 groups and a source(S, Gn).</w:t>
            </w:r>
          </w:p>
        </w:tc>
      </w:tr>
    </w:tbl>
    <w:p w14:paraId="1C4ABD24" w14:textId="77777777" w:rsidR="00490D42" w:rsidRPr="002F5F3A" w:rsidRDefault="00490D42" w:rsidP="00475923">
      <w:pPr>
        <w:pStyle w:val="a3"/>
        <w:ind w:left="0" w:right="20"/>
      </w:pPr>
      <w:r w:rsidRPr="002F5F3A">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32769C" w14:paraId="7BCE1CAF" w14:textId="77777777" w:rsidTr="00DE1C5E">
        <w:tc>
          <w:tcPr>
            <w:tcW w:w="9068" w:type="dxa"/>
          </w:tcPr>
          <w:p w14:paraId="7A46C00D" w14:textId="77777777" w:rsidR="00490D42" w:rsidRPr="0032769C" w:rsidRDefault="00490D42" w:rsidP="00475923">
            <w:pPr>
              <w:pStyle w:val="aa"/>
              <w:ind w:right="20"/>
              <w:rPr>
                <w:rFonts w:ascii="Courier New" w:hAnsi="Courier New" w:cs="Courier New"/>
              </w:rPr>
            </w:pPr>
          </w:p>
          <w:p w14:paraId="0742B8D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14:paraId="25BA15B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class-map type multicast-flows igmp_static</w:t>
            </w:r>
          </w:p>
          <w:p w14:paraId="6EDF6F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Router(config-mcast-flows-cmap)#</w:t>
            </w:r>
            <w:r w:rsidRPr="0032769C">
              <w:rPr>
                <w:rFonts w:ascii="Courier New" w:hAnsi="Courier New" w:cs="Courier New" w:hint="eastAsia"/>
              </w:rPr>
              <w:t xml:space="preserve"> </w:t>
            </w:r>
            <w:r w:rsidRPr="0032769C">
              <w:rPr>
                <w:rFonts w:ascii="Courier New" w:hAnsi="Courier New" w:cs="Courier New"/>
                <w:b/>
                <w:bCs/>
              </w:rPr>
              <w:t>group 225.1.1.1 to 225.1.1.10</w:t>
            </w:r>
          </w:p>
          <w:p w14:paraId="0CB476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hint="eastAsia"/>
                <w:b/>
                <w:bCs/>
              </w:rPr>
              <w:t>group 225.1.2.1</w:t>
            </w:r>
          </w:p>
          <w:p w14:paraId="0220D3D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b/>
                <w:bCs/>
              </w:rPr>
              <w:t>end</w:t>
            </w:r>
          </w:p>
          <w:p w14:paraId="406ADAA2"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show ip igmp static-group class-map</w:t>
            </w:r>
          </w:p>
          <w:p w14:paraId="5E524D4C" w14:textId="77777777" w:rsidR="00490D42" w:rsidRPr="0032769C" w:rsidRDefault="00490D42" w:rsidP="00475923">
            <w:pPr>
              <w:pStyle w:val="aa"/>
              <w:ind w:right="20"/>
              <w:rPr>
                <w:rFonts w:ascii="Courier New" w:hAnsi="Courier New" w:cs="Courier New"/>
              </w:rPr>
            </w:pPr>
          </w:p>
          <w:p w14:paraId="166C424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Class-map igmp_static</w:t>
            </w:r>
          </w:p>
          <w:p w14:paraId="5237D7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description : -</w:t>
            </w:r>
          </w:p>
          <w:p w14:paraId="43408EE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14:paraId="1EB6A3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14:paraId="5FB9F3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2D2F61E2" w14:textId="77777777" w:rsidR="00490D42" w:rsidRDefault="00490D42" w:rsidP="00475923">
      <w:pPr>
        <w:pStyle w:val="a3"/>
        <w:ind w:left="0" w:right="20"/>
      </w:pPr>
      <w:r w:rsidRPr="002F5F3A">
        <w:t>To set IGMP static-group, use the following command in interface configuration mode:</w:t>
      </w:r>
    </w:p>
    <w:p w14:paraId="0DCADBC5" w14:textId="77777777" w:rsidR="00A107EB" w:rsidRPr="002F5F3A" w:rsidRDefault="00A107EB" w:rsidP="00475923">
      <w:pPr>
        <w:pStyle w:val="afffff3"/>
        <w:ind w:left="0" w:right="20"/>
      </w:pPr>
      <w:bookmarkStart w:id="2369" w:name="_Toc391575290"/>
      <w:r>
        <w:t xml:space="preserve">Table </w:t>
      </w:r>
      <w:r w:rsidR="005832B8">
        <w:fldChar w:fldCharType="begin"/>
      </w:r>
      <w:r w:rsidR="00092D8C">
        <w:instrText xml:space="preserve"> SEQ Table \* ARABIC </w:instrText>
      </w:r>
      <w:r w:rsidR="005832B8">
        <w:fldChar w:fldCharType="separate"/>
      </w:r>
      <w:r w:rsidR="00EC5045">
        <w:rPr>
          <w:noProof/>
        </w:rPr>
        <w:t>148</w:t>
      </w:r>
      <w:r w:rsidR="005832B8">
        <w:rPr>
          <w:noProof/>
        </w:rPr>
        <w:fldChar w:fldCharType="end"/>
      </w:r>
      <w:r>
        <w:rPr>
          <w:rFonts w:hint="eastAsia"/>
        </w:rPr>
        <w:t xml:space="preserve"> </w:t>
      </w:r>
      <w:r w:rsidRPr="002F5F3A">
        <w:t>IGMP Rate</w:t>
      </w:r>
      <w:bookmarkEnd w:id="2369"/>
    </w:p>
    <w:tbl>
      <w:tblPr>
        <w:tblStyle w:val="CLIWide"/>
        <w:tblW w:w="0" w:type="auto"/>
        <w:tblLook w:val="01E0" w:firstRow="1" w:lastRow="1" w:firstColumn="1" w:lastColumn="1" w:noHBand="0" w:noVBand="0"/>
      </w:tblPr>
      <w:tblGrid>
        <w:gridCol w:w="3880"/>
        <w:gridCol w:w="4052"/>
      </w:tblGrid>
      <w:tr w:rsidR="00490D42"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2F5F3A" w:rsidRDefault="00490D42" w:rsidP="00475923">
            <w:pPr>
              <w:pStyle w:val="ab"/>
              <w:wordWrap/>
              <w:ind w:right="20"/>
              <w:rPr>
                <w:b w:val="0"/>
              </w:rPr>
            </w:pPr>
            <w:r w:rsidRPr="002F5F3A">
              <w:rPr>
                <w:b w:val="0"/>
              </w:rPr>
              <w:t>Command</w:t>
            </w:r>
          </w:p>
        </w:tc>
        <w:tc>
          <w:tcPr>
            <w:tcW w:w="4250" w:type="dxa"/>
          </w:tcPr>
          <w:p w14:paraId="3968CFD6" w14:textId="77777777" w:rsidR="00490D42" w:rsidRPr="002F5F3A" w:rsidRDefault="00490D42" w:rsidP="00475923">
            <w:pPr>
              <w:pStyle w:val="ab"/>
              <w:wordWrap/>
              <w:ind w:right="20"/>
              <w:rPr>
                <w:b w:val="0"/>
              </w:rPr>
            </w:pPr>
            <w:r w:rsidRPr="002F5F3A">
              <w:rPr>
                <w:b w:val="0"/>
              </w:rPr>
              <w:t>Description</w:t>
            </w:r>
          </w:p>
        </w:tc>
      </w:tr>
      <w:tr w:rsidR="00490D42" w14:paraId="2DA18FE2" w14:textId="77777777" w:rsidTr="00373CEA">
        <w:trPr>
          <w:trHeight w:val="327"/>
        </w:trPr>
        <w:tc>
          <w:tcPr>
            <w:tcW w:w="4072" w:type="dxa"/>
          </w:tcPr>
          <w:p w14:paraId="07189279" w14:textId="77777777" w:rsidR="00490D42" w:rsidRPr="002F5F3A" w:rsidRDefault="00490D42" w:rsidP="00475923">
            <w:pPr>
              <w:wordWrap/>
              <w:ind w:right="20"/>
            </w:pPr>
            <w:r w:rsidRPr="002F5F3A">
              <w:rPr>
                <w:b/>
                <w:bCs/>
              </w:rPr>
              <w:t xml:space="preserve">ip igmp static-group </w:t>
            </w:r>
            <w:r w:rsidRPr="002F5F3A">
              <w:rPr>
                <w:i/>
                <w:iCs/>
              </w:rPr>
              <w:t>A.B.C.D</w:t>
            </w:r>
            <w:r w:rsidRPr="002F5F3A">
              <w:rPr>
                <w:b/>
                <w:bCs/>
              </w:rPr>
              <w:t xml:space="preserve"> </w:t>
            </w:r>
          </w:p>
        </w:tc>
        <w:tc>
          <w:tcPr>
            <w:tcW w:w="4250" w:type="dxa"/>
          </w:tcPr>
          <w:p w14:paraId="54B7E38E" w14:textId="77777777" w:rsidR="00490D42" w:rsidRPr="002F5F3A" w:rsidRDefault="00490D42" w:rsidP="00475923">
            <w:pPr>
              <w:pStyle w:val="aa"/>
              <w:ind w:right="20"/>
            </w:pPr>
            <w:r w:rsidRPr="002F5F3A">
              <w:t>Sets the IGMPv2 static-group not using the IGMP class-map.</w:t>
            </w:r>
          </w:p>
        </w:tc>
      </w:tr>
      <w:tr w:rsidR="00490D42" w14:paraId="3F45A69D" w14:textId="77777777" w:rsidTr="00373CEA">
        <w:trPr>
          <w:trHeight w:val="327"/>
        </w:trPr>
        <w:tc>
          <w:tcPr>
            <w:tcW w:w="4072" w:type="dxa"/>
          </w:tcPr>
          <w:p w14:paraId="2A19AE04"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interface </w:t>
            </w:r>
            <w:r w:rsidRPr="002F5F3A">
              <w:rPr>
                <w:i/>
                <w:iCs/>
              </w:rPr>
              <w:t>IFNAME</w:t>
            </w:r>
          </w:p>
        </w:tc>
        <w:tc>
          <w:tcPr>
            <w:tcW w:w="4250" w:type="dxa"/>
          </w:tcPr>
          <w:p w14:paraId="36358BEC" w14:textId="77777777" w:rsidR="00490D42" w:rsidRPr="002F5F3A" w:rsidRDefault="00490D42" w:rsidP="00475923">
            <w:pPr>
              <w:pStyle w:val="aa"/>
              <w:ind w:right="20"/>
            </w:pPr>
            <w:r w:rsidRPr="002F5F3A">
              <w:t>For the VLAN interface with enabled IGMP Snooping, it sets the member port of VLAN interface when setting IGMPv2 static-group.</w:t>
            </w:r>
          </w:p>
        </w:tc>
      </w:tr>
      <w:tr w:rsidR="00490D42" w14:paraId="29D6E949" w14:textId="77777777" w:rsidTr="00373CEA">
        <w:trPr>
          <w:trHeight w:val="327"/>
        </w:trPr>
        <w:tc>
          <w:tcPr>
            <w:tcW w:w="4072" w:type="dxa"/>
          </w:tcPr>
          <w:p w14:paraId="6E15B29E"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A.B.C.D</w:t>
            </w:r>
          </w:p>
        </w:tc>
        <w:tc>
          <w:tcPr>
            <w:tcW w:w="4250" w:type="dxa"/>
          </w:tcPr>
          <w:p w14:paraId="51725294" w14:textId="77777777" w:rsidR="00490D42" w:rsidRPr="002F5F3A" w:rsidRDefault="00490D42" w:rsidP="00475923">
            <w:pPr>
              <w:pStyle w:val="aa"/>
              <w:ind w:right="20"/>
            </w:pPr>
            <w:r w:rsidRPr="002F5F3A">
              <w:t>Sets an IGMPv3 static-group not using the IGMP class-map.</w:t>
            </w:r>
          </w:p>
        </w:tc>
      </w:tr>
      <w:tr w:rsidR="00490D42" w14:paraId="14146BB4" w14:textId="77777777" w:rsidTr="00373CEA">
        <w:trPr>
          <w:trHeight w:val="327"/>
        </w:trPr>
        <w:tc>
          <w:tcPr>
            <w:tcW w:w="4072" w:type="dxa"/>
          </w:tcPr>
          <w:p w14:paraId="34C0501D"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 xml:space="preserve">A.B.C.D </w:t>
            </w:r>
            <w:r w:rsidRPr="002F5F3A">
              <w:rPr>
                <w:b/>
                <w:bCs/>
              </w:rPr>
              <w:t xml:space="preserve">interface </w:t>
            </w:r>
            <w:r w:rsidRPr="002F5F3A">
              <w:rPr>
                <w:i/>
                <w:iCs/>
              </w:rPr>
              <w:t>IFNAME</w:t>
            </w:r>
          </w:p>
        </w:tc>
        <w:tc>
          <w:tcPr>
            <w:tcW w:w="4250" w:type="dxa"/>
          </w:tcPr>
          <w:p w14:paraId="50CE4406" w14:textId="77777777" w:rsidR="00490D42" w:rsidRPr="002F5F3A" w:rsidRDefault="00490D42" w:rsidP="00475923">
            <w:pPr>
              <w:pStyle w:val="aa"/>
              <w:ind w:right="20"/>
              <w:rPr>
                <w:b/>
              </w:rPr>
            </w:pPr>
            <w:r w:rsidRPr="002F5F3A">
              <w:t>For the VLAN interface with IGMP Snooping enabled, it sets the member port of VLAN interface when setting IGMPv3 static-group.</w:t>
            </w:r>
          </w:p>
        </w:tc>
      </w:tr>
      <w:tr w:rsidR="00490D42" w14:paraId="233FA158" w14:textId="77777777" w:rsidTr="00373CEA">
        <w:trPr>
          <w:trHeight w:val="327"/>
        </w:trPr>
        <w:tc>
          <w:tcPr>
            <w:tcW w:w="4072" w:type="dxa"/>
          </w:tcPr>
          <w:p w14:paraId="6E74A3D7" w14:textId="77777777" w:rsidR="00490D42" w:rsidRPr="002F5F3A" w:rsidRDefault="00490D42" w:rsidP="00475923">
            <w:pPr>
              <w:wordWrap/>
              <w:ind w:right="20"/>
              <w:rPr>
                <w:b/>
                <w:bCs/>
              </w:rPr>
            </w:pPr>
            <w:r w:rsidRPr="002F5F3A">
              <w:rPr>
                <w:b/>
                <w:bCs/>
              </w:rPr>
              <w:t xml:space="preserve">ip igmp static-group class-map </w:t>
            </w:r>
            <w:r w:rsidRPr="002F5F3A">
              <w:rPr>
                <w:i/>
                <w:iCs/>
              </w:rPr>
              <w:t>name</w:t>
            </w:r>
          </w:p>
        </w:tc>
        <w:tc>
          <w:tcPr>
            <w:tcW w:w="4250" w:type="dxa"/>
          </w:tcPr>
          <w:p w14:paraId="0BBE6BF1" w14:textId="77777777" w:rsidR="00490D42" w:rsidRPr="002F5F3A" w:rsidRDefault="00490D42" w:rsidP="00475923">
            <w:pPr>
              <w:pStyle w:val="aa"/>
              <w:ind w:right="20"/>
              <w:rPr>
                <w:b/>
              </w:rPr>
            </w:pPr>
            <w:r w:rsidRPr="002F5F3A">
              <w:t>Sets a static-group based on the information of the assigned group in the IGMP class-map using IGMP class-map.</w:t>
            </w:r>
          </w:p>
        </w:tc>
      </w:tr>
      <w:tr w:rsidR="00490D42" w14:paraId="2B48BBFF" w14:textId="77777777" w:rsidTr="00373CEA">
        <w:trPr>
          <w:trHeight w:val="327"/>
        </w:trPr>
        <w:tc>
          <w:tcPr>
            <w:tcW w:w="4072" w:type="dxa"/>
          </w:tcPr>
          <w:p w14:paraId="5B1D6790" w14:textId="77777777" w:rsidR="00490D42" w:rsidRPr="002F5F3A" w:rsidRDefault="00490D42" w:rsidP="00475923">
            <w:pPr>
              <w:wordWrap/>
              <w:ind w:right="20"/>
              <w:rPr>
                <w:b/>
                <w:bCs/>
              </w:rPr>
            </w:pPr>
            <w:r w:rsidRPr="002F5F3A">
              <w:rPr>
                <w:b/>
                <w:bCs/>
              </w:rPr>
              <w:t xml:space="preserve">no ip igmp static-group </w:t>
            </w:r>
            <w:r w:rsidRPr="002F5F3A">
              <w:rPr>
                <w:i/>
                <w:iCs/>
              </w:rPr>
              <w:t>A.B.C.D</w:t>
            </w:r>
          </w:p>
        </w:tc>
        <w:tc>
          <w:tcPr>
            <w:tcW w:w="4250" w:type="dxa"/>
          </w:tcPr>
          <w:p w14:paraId="121ADACE" w14:textId="77777777" w:rsidR="00490D42" w:rsidRPr="002F5F3A" w:rsidRDefault="00490D42" w:rsidP="00475923">
            <w:pPr>
              <w:pStyle w:val="aa"/>
              <w:ind w:right="20"/>
            </w:pPr>
            <w:r w:rsidRPr="002F5F3A">
              <w:t>Disables the IGMPv2 static-group.</w:t>
            </w:r>
          </w:p>
        </w:tc>
      </w:tr>
      <w:tr w:rsidR="00490D42" w14:paraId="27D0CAA8" w14:textId="77777777" w:rsidTr="00373CEA">
        <w:trPr>
          <w:trHeight w:val="327"/>
        </w:trPr>
        <w:tc>
          <w:tcPr>
            <w:tcW w:w="4072" w:type="dxa"/>
          </w:tcPr>
          <w:p w14:paraId="2060F117"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interface </w:t>
            </w:r>
            <w:r w:rsidRPr="002F5F3A">
              <w:rPr>
                <w:i/>
                <w:iCs/>
              </w:rPr>
              <w:t>IFNAME</w:t>
            </w:r>
          </w:p>
        </w:tc>
        <w:tc>
          <w:tcPr>
            <w:tcW w:w="4250" w:type="dxa"/>
          </w:tcPr>
          <w:p w14:paraId="420DD5D3" w14:textId="77777777" w:rsidR="00490D42" w:rsidRPr="002F5F3A" w:rsidRDefault="00490D42" w:rsidP="00475923">
            <w:pPr>
              <w:pStyle w:val="aa"/>
              <w:ind w:right="20"/>
            </w:pPr>
            <w:r w:rsidRPr="002F5F3A">
              <w:t>Disables the IGMPv2 static-group that is set in the VLAN interface with enabled IGMP Snooping.</w:t>
            </w:r>
          </w:p>
        </w:tc>
      </w:tr>
      <w:tr w:rsidR="00490D42" w14:paraId="64FFE2E9" w14:textId="77777777" w:rsidTr="00373CEA">
        <w:trPr>
          <w:trHeight w:val="327"/>
        </w:trPr>
        <w:tc>
          <w:tcPr>
            <w:tcW w:w="4072" w:type="dxa"/>
          </w:tcPr>
          <w:p w14:paraId="0FFB620E"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t>A.B.C.D</w:t>
            </w:r>
          </w:p>
        </w:tc>
        <w:tc>
          <w:tcPr>
            <w:tcW w:w="4250" w:type="dxa"/>
          </w:tcPr>
          <w:p w14:paraId="39ED7074" w14:textId="77777777" w:rsidR="00490D42" w:rsidRPr="002F5F3A" w:rsidRDefault="00490D42" w:rsidP="00475923">
            <w:pPr>
              <w:pStyle w:val="aa"/>
              <w:ind w:right="20"/>
            </w:pPr>
            <w:r w:rsidRPr="002F5F3A">
              <w:t>Disables the IGMPv3 static-group.</w:t>
            </w:r>
          </w:p>
        </w:tc>
      </w:tr>
      <w:tr w:rsidR="00490D42" w14:paraId="745806F7" w14:textId="77777777" w:rsidTr="00373CEA">
        <w:trPr>
          <w:trHeight w:val="327"/>
        </w:trPr>
        <w:tc>
          <w:tcPr>
            <w:tcW w:w="4072" w:type="dxa"/>
          </w:tcPr>
          <w:p w14:paraId="47B0FD81"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t xml:space="preserve">A.B.C.D </w:t>
            </w:r>
            <w:r w:rsidRPr="002F5F3A">
              <w:rPr>
                <w:b/>
                <w:bCs/>
              </w:rPr>
              <w:t xml:space="preserve">interface </w:t>
            </w:r>
            <w:r w:rsidRPr="002F5F3A">
              <w:rPr>
                <w:i/>
                <w:iCs/>
              </w:rPr>
              <w:t>IFNAME</w:t>
            </w:r>
          </w:p>
        </w:tc>
        <w:tc>
          <w:tcPr>
            <w:tcW w:w="4250" w:type="dxa"/>
          </w:tcPr>
          <w:p w14:paraId="6BFA172D" w14:textId="77777777" w:rsidR="00490D42" w:rsidRPr="002F5F3A" w:rsidRDefault="00490D42" w:rsidP="00475923">
            <w:pPr>
              <w:pStyle w:val="aa"/>
              <w:ind w:right="20"/>
            </w:pPr>
            <w:r w:rsidRPr="002F5F3A">
              <w:t>Disables the IGMPv3 static-group that is set in the VLAN interface with enabled IGMP Snooping.</w:t>
            </w:r>
          </w:p>
        </w:tc>
      </w:tr>
      <w:tr w:rsidR="00490D42" w14:paraId="576E7AE7" w14:textId="77777777" w:rsidTr="00373CEA">
        <w:trPr>
          <w:trHeight w:val="327"/>
        </w:trPr>
        <w:tc>
          <w:tcPr>
            <w:tcW w:w="4072" w:type="dxa"/>
          </w:tcPr>
          <w:p w14:paraId="7010280A" w14:textId="77777777" w:rsidR="00490D42" w:rsidRPr="002F5F3A" w:rsidRDefault="00490D42" w:rsidP="00475923">
            <w:pPr>
              <w:wordWrap/>
              <w:ind w:right="20"/>
              <w:rPr>
                <w:b/>
                <w:bCs/>
              </w:rPr>
            </w:pPr>
            <w:r w:rsidRPr="002F5F3A">
              <w:rPr>
                <w:b/>
                <w:bCs/>
              </w:rPr>
              <w:t xml:space="preserve">no ip igmp static-group class-map </w:t>
            </w:r>
            <w:r w:rsidRPr="002F5F3A">
              <w:rPr>
                <w:i/>
                <w:iCs/>
              </w:rPr>
              <w:t>name</w:t>
            </w:r>
          </w:p>
        </w:tc>
        <w:tc>
          <w:tcPr>
            <w:tcW w:w="4250" w:type="dxa"/>
          </w:tcPr>
          <w:p w14:paraId="36DD00A5" w14:textId="77777777" w:rsidR="00490D42" w:rsidRPr="002F5F3A" w:rsidRDefault="00490D42" w:rsidP="00475923">
            <w:pPr>
              <w:pStyle w:val="aa"/>
              <w:ind w:right="20"/>
            </w:pPr>
            <w:r w:rsidRPr="002F5F3A">
              <w:t>Disables the static-group of IGMP Class-Map.</w:t>
            </w:r>
          </w:p>
        </w:tc>
      </w:tr>
    </w:tbl>
    <w:p w14:paraId="446DDC44" w14:textId="77777777" w:rsidR="00490D42" w:rsidRDefault="00490D42" w:rsidP="0097336D">
      <w:pPr>
        <w:wordWrap/>
        <w:adjustRightInd w:val="0"/>
        <w:spacing w:after="180" w:line="240" w:lineRule="auto"/>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280AA237" w14:textId="77777777" w:rsidTr="00DE1C5E">
        <w:tc>
          <w:tcPr>
            <w:tcW w:w="9068" w:type="dxa"/>
          </w:tcPr>
          <w:p w14:paraId="45A7E934" w14:textId="77777777" w:rsidR="00490D42" w:rsidRPr="0032769C" w:rsidRDefault="00490D42" w:rsidP="00475923">
            <w:pPr>
              <w:pStyle w:val="aa"/>
              <w:ind w:right="20"/>
              <w:rPr>
                <w:rFonts w:ascii="Courier New" w:hAnsi="Courier New" w:cs="Courier New"/>
              </w:rPr>
            </w:pPr>
          </w:p>
          <w:p w14:paraId="55AA5B3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3791E7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14:paraId="5892E03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 xml:space="preserve">ip igmp static-group </w:t>
            </w:r>
            <w:r w:rsidRPr="0032769C">
              <w:rPr>
                <w:rFonts w:ascii="Courier New" w:hAnsi="Courier New" w:cs="Courier New"/>
                <w:b/>
                <w:bCs/>
              </w:rPr>
              <w:t>igmp_static</w:t>
            </w:r>
          </w:p>
          <w:p w14:paraId="15B0C38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3948C25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group</w:t>
            </w:r>
          </w:p>
          <w:p w14:paraId="3754705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IGMP Connected Group Membership</w:t>
            </w:r>
          </w:p>
          <w:p w14:paraId="3D660F7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Interface            Uptime   Expires  Last Reporter</w:t>
            </w:r>
          </w:p>
          <w:p w14:paraId="0F6D51D5"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225.1.1.1        Giga</w:t>
            </w:r>
            <w:r w:rsidR="00F95F4C">
              <w:rPr>
                <w:rFonts w:ascii="Courier New" w:hAnsi="Courier New" w:cs="Courier New" w:hint="eastAsia"/>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14:paraId="6FE911E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225.1.1.2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5B6177C1"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225.1.1.3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14:paraId="453C0C0B"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225.1.1.4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2BA6CF2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225.1.1.5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3966A845"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225.1.1.6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32523E60" w14:textId="77777777" w:rsidR="00490D42" w:rsidRPr="00BE5BD4" w:rsidRDefault="00490D42" w:rsidP="00475923">
            <w:pPr>
              <w:pStyle w:val="aa"/>
              <w:ind w:right="20"/>
              <w:rPr>
                <w:rFonts w:ascii="Courier New" w:hAnsi="Courier New" w:cs="Courier New"/>
                <w:lang w:val="it-IT"/>
              </w:rPr>
            </w:pPr>
            <w:r w:rsidRPr="00BE5BD4">
              <w:rPr>
                <w:rFonts w:ascii="Courier New" w:hAnsi="Courier New" w:cs="Courier New"/>
                <w:lang w:val="it-IT"/>
              </w:rPr>
              <w:t>225.1.1.7        Giga</w:t>
            </w:r>
            <w:r w:rsidR="00F95F4C">
              <w:rPr>
                <w:rFonts w:ascii="Courier New" w:hAnsi="Courier New" w:cs="Courier New"/>
                <w:lang w:val="it-IT"/>
              </w:rPr>
              <w:t>7</w:t>
            </w:r>
            <w:r w:rsidRPr="00BE5BD4">
              <w:rPr>
                <w:rFonts w:ascii="Courier New" w:hAnsi="Courier New" w:cs="Courier New" w:hint="eastAsia"/>
                <w:lang w:val="it-IT"/>
              </w:rPr>
              <w:t>/1</w:t>
            </w:r>
            <w:r w:rsidRPr="00BE5BD4">
              <w:rPr>
                <w:rFonts w:ascii="Courier New" w:hAnsi="Courier New" w:cs="Courier New"/>
                <w:lang w:val="it-IT"/>
              </w:rPr>
              <w:t xml:space="preserve">            00:0</w:t>
            </w:r>
            <w:r w:rsidRPr="00BE5BD4">
              <w:rPr>
                <w:rFonts w:ascii="Courier New" w:hAnsi="Courier New" w:cs="Courier New" w:hint="eastAsia"/>
                <w:lang w:val="it-IT"/>
              </w:rPr>
              <w:t>1</w:t>
            </w:r>
            <w:r w:rsidRPr="00BE5BD4">
              <w:rPr>
                <w:rFonts w:ascii="Courier New" w:hAnsi="Courier New" w:cs="Courier New"/>
                <w:lang w:val="it-IT"/>
              </w:rPr>
              <w:t>:</w:t>
            </w:r>
            <w:r w:rsidRPr="00BE5BD4">
              <w:rPr>
                <w:rFonts w:ascii="Courier New" w:hAnsi="Courier New" w:cs="Courier New" w:hint="eastAsia"/>
                <w:lang w:val="it-IT"/>
              </w:rPr>
              <w:t>4</w:t>
            </w:r>
            <w:r w:rsidRPr="00BE5BD4">
              <w:rPr>
                <w:rFonts w:ascii="Courier New" w:hAnsi="Courier New" w:cs="Courier New"/>
                <w:lang w:val="it-IT"/>
              </w:rPr>
              <w:t xml:space="preserve">2   static </w:t>
            </w:r>
            <w:r w:rsidRPr="00BE5BD4">
              <w:rPr>
                <w:rFonts w:ascii="Courier New" w:hAnsi="Courier New" w:cs="Courier New" w:hint="eastAsia"/>
                <w:lang w:val="it-IT"/>
              </w:rPr>
              <w:t xml:space="preserve">  </w:t>
            </w:r>
            <w:r w:rsidRPr="00BE5BD4">
              <w:rPr>
                <w:rFonts w:ascii="Courier New" w:hAnsi="Courier New" w:cs="Courier New"/>
                <w:lang w:val="it-IT"/>
              </w:rPr>
              <w:t>0.0.0.0</w:t>
            </w:r>
          </w:p>
          <w:p w14:paraId="182FC484"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225.1.1.8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7B92B50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225.1.1.9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463876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225.1.1.10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14:paraId="7F37861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225.1.2.1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14:paraId="1020F7D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static-group class-map interface gi</w:t>
            </w:r>
            <w:r w:rsidR="00F95F4C">
              <w:rPr>
                <w:rFonts w:ascii="Courier New" w:hAnsi="Courier New" w:cs="Courier New" w:hint="eastAsia"/>
                <w:b/>
                <w:bCs/>
              </w:rPr>
              <w:t>7</w:t>
            </w:r>
            <w:r w:rsidRPr="0032769C">
              <w:rPr>
                <w:rFonts w:ascii="Courier New" w:hAnsi="Courier New" w:cs="Courier New" w:hint="eastAsia"/>
                <w:b/>
                <w:bCs/>
              </w:rPr>
              <w:t>/1</w:t>
            </w:r>
          </w:p>
          <w:p w14:paraId="5BD04C11" w14:textId="77777777" w:rsidR="00490D42" w:rsidRPr="00F95F4C" w:rsidRDefault="00490D42" w:rsidP="00475923">
            <w:pPr>
              <w:pStyle w:val="aa"/>
              <w:ind w:right="20"/>
              <w:rPr>
                <w:rFonts w:ascii="Courier New" w:hAnsi="Courier New" w:cs="Courier New"/>
              </w:rPr>
            </w:pPr>
          </w:p>
          <w:p w14:paraId="6103100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Giga</w:t>
            </w:r>
            <w:r w:rsidR="00F95F4C">
              <w:rPr>
                <w:rFonts w:ascii="Courier New" w:hAnsi="Courier New" w:cs="Courier New" w:hint="eastAsia"/>
              </w:rPr>
              <w:t>7</w:t>
            </w:r>
            <w:r w:rsidRPr="0032769C">
              <w:rPr>
                <w:rFonts w:ascii="Courier New" w:hAnsi="Courier New" w:cs="Courier New" w:hint="eastAsia"/>
              </w:rPr>
              <w:t>/1</w:t>
            </w:r>
          </w:p>
          <w:p w14:paraId="4D8AACF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Class-map attached : igmp_static</w:t>
            </w:r>
          </w:p>
          <w:p w14:paraId="5C196F9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14:paraId="56D9FB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14:paraId="0395E1F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3AFDD785" w14:textId="77777777" w:rsidR="00490D42" w:rsidRDefault="00490D42" w:rsidP="00475923">
      <w:pPr>
        <w:pStyle w:val="4"/>
        <w:ind w:left="0" w:right="20"/>
      </w:pPr>
      <w:bookmarkStart w:id="2370" w:name="_Toc277150998"/>
      <w:r>
        <w:t xml:space="preserve">IGMP </w:t>
      </w:r>
      <w:r>
        <w:rPr>
          <w:rFonts w:hint="eastAsia"/>
        </w:rPr>
        <w:t>SSM-MAP</w:t>
      </w:r>
      <w:bookmarkEnd w:id="2370"/>
    </w:p>
    <w:p w14:paraId="3741E45B" w14:textId="77777777" w:rsidR="00490D42" w:rsidRPr="002F5F3A" w:rsidRDefault="00490D42" w:rsidP="00475923">
      <w:pPr>
        <w:pStyle w:val="a3"/>
        <w:ind w:left="0" w:right="20"/>
      </w:pPr>
      <w:r w:rsidRPr="002F5F3A">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Default="00490D42" w:rsidP="00475923">
      <w:pPr>
        <w:pStyle w:val="a3"/>
        <w:ind w:left="0" w:right="20"/>
      </w:pPr>
      <w:r w:rsidRPr="002F5F3A">
        <w:t>By default, the PIM SSM is enabled. To disable the PIM SSM, use the following commands in the global configuration mode:</w:t>
      </w:r>
    </w:p>
    <w:p w14:paraId="04830D89" w14:textId="77777777" w:rsidR="00A107EB" w:rsidRPr="002F5F3A" w:rsidRDefault="00A107EB" w:rsidP="00475923">
      <w:pPr>
        <w:pStyle w:val="afffff3"/>
        <w:ind w:left="0" w:right="20"/>
      </w:pPr>
      <w:bookmarkStart w:id="2371" w:name="_Toc391575291"/>
      <w:r>
        <w:t xml:space="preserve">Table </w:t>
      </w:r>
      <w:r w:rsidR="005832B8">
        <w:fldChar w:fldCharType="begin"/>
      </w:r>
      <w:r w:rsidR="00092D8C">
        <w:instrText xml:space="preserve"> SEQ Table \* ARABIC </w:instrText>
      </w:r>
      <w:r w:rsidR="005832B8">
        <w:fldChar w:fldCharType="separate"/>
      </w:r>
      <w:r w:rsidR="00EC5045">
        <w:rPr>
          <w:noProof/>
        </w:rPr>
        <w:t>149</w:t>
      </w:r>
      <w:r w:rsidR="005832B8">
        <w:rPr>
          <w:noProof/>
        </w:rPr>
        <w:fldChar w:fldCharType="end"/>
      </w:r>
      <w:r>
        <w:rPr>
          <w:rFonts w:hint="eastAsia"/>
        </w:rPr>
        <w:t xml:space="preserve"> </w:t>
      </w:r>
      <w:r w:rsidRPr="002F5F3A">
        <w:t>IGMP SSM-MAP</w:t>
      </w:r>
      <w:r>
        <w:rPr>
          <w:rFonts w:hint="eastAsia"/>
        </w:rPr>
        <w:t>1</w:t>
      </w:r>
      <w:bookmarkEnd w:id="2371"/>
    </w:p>
    <w:tbl>
      <w:tblPr>
        <w:tblStyle w:val="CLIWide"/>
        <w:tblW w:w="0" w:type="auto"/>
        <w:tblLook w:val="01E0" w:firstRow="1" w:lastRow="1" w:firstColumn="1" w:lastColumn="1" w:noHBand="0" w:noVBand="0"/>
      </w:tblPr>
      <w:tblGrid>
        <w:gridCol w:w="3321"/>
        <w:gridCol w:w="4611"/>
      </w:tblGrid>
      <w:tr w:rsidR="00490D42"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2F5F3A" w:rsidRDefault="00490D42" w:rsidP="00475923">
            <w:pPr>
              <w:pStyle w:val="ab"/>
              <w:wordWrap/>
              <w:ind w:right="20"/>
              <w:rPr>
                <w:b w:val="0"/>
              </w:rPr>
            </w:pPr>
            <w:r w:rsidRPr="002F5F3A">
              <w:rPr>
                <w:b w:val="0"/>
              </w:rPr>
              <w:t>Command</w:t>
            </w:r>
          </w:p>
        </w:tc>
        <w:tc>
          <w:tcPr>
            <w:tcW w:w="5297" w:type="dxa"/>
          </w:tcPr>
          <w:p w14:paraId="62943020" w14:textId="77777777" w:rsidR="00490D42" w:rsidRPr="002F5F3A" w:rsidRDefault="00490D42" w:rsidP="00475923">
            <w:pPr>
              <w:pStyle w:val="ab"/>
              <w:wordWrap/>
              <w:ind w:right="20"/>
              <w:rPr>
                <w:b w:val="0"/>
              </w:rPr>
            </w:pPr>
            <w:r w:rsidRPr="002F5F3A">
              <w:rPr>
                <w:b w:val="0"/>
              </w:rPr>
              <w:t>Description</w:t>
            </w:r>
          </w:p>
        </w:tc>
      </w:tr>
      <w:tr w:rsidR="00490D42" w14:paraId="65410040" w14:textId="77777777" w:rsidTr="007037AB">
        <w:trPr>
          <w:trHeight w:val="327"/>
        </w:trPr>
        <w:tc>
          <w:tcPr>
            <w:tcW w:w="3760" w:type="dxa"/>
          </w:tcPr>
          <w:p w14:paraId="323309D4" w14:textId="77777777" w:rsidR="00490D42" w:rsidRPr="002F5F3A" w:rsidRDefault="00490D42" w:rsidP="00475923">
            <w:pPr>
              <w:pStyle w:val="aa"/>
              <w:ind w:right="20"/>
              <w:rPr>
                <w:b/>
                <w:bCs/>
                <w:kern w:val="0"/>
              </w:rPr>
            </w:pPr>
            <w:r w:rsidRPr="002F5F3A">
              <w:rPr>
                <w:b/>
                <w:bCs/>
                <w:kern w:val="0"/>
              </w:rPr>
              <w:t>no ip igmp ssm-map enable</w:t>
            </w:r>
          </w:p>
        </w:tc>
        <w:tc>
          <w:tcPr>
            <w:tcW w:w="5297" w:type="dxa"/>
          </w:tcPr>
          <w:p w14:paraId="6B0CCDD3" w14:textId="77777777" w:rsidR="00490D42" w:rsidRPr="002F5F3A" w:rsidRDefault="00490D42" w:rsidP="00475923">
            <w:pPr>
              <w:pStyle w:val="aa"/>
              <w:ind w:right="20"/>
            </w:pPr>
            <w:r w:rsidRPr="002F5F3A">
              <w:t>Disables the SSM-MAP</w:t>
            </w:r>
          </w:p>
        </w:tc>
      </w:tr>
      <w:tr w:rsidR="00490D42" w14:paraId="09B01B02" w14:textId="77777777" w:rsidTr="007037AB">
        <w:trPr>
          <w:trHeight w:val="327"/>
        </w:trPr>
        <w:tc>
          <w:tcPr>
            <w:tcW w:w="3760" w:type="dxa"/>
          </w:tcPr>
          <w:p w14:paraId="09B386F9" w14:textId="77777777" w:rsidR="00490D42" w:rsidRPr="002F5F3A" w:rsidRDefault="00490D42" w:rsidP="00475923">
            <w:pPr>
              <w:pStyle w:val="aa"/>
              <w:ind w:right="20"/>
              <w:rPr>
                <w:b/>
                <w:bCs/>
                <w:kern w:val="0"/>
              </w:rPr>
            </w:pPr>
            <w:r w:rsidRPr="002F5F3A">
              <w:rPr>
                <w:b/>
                <w:bCs/>
                <w:kern w:val="0"/>
              </w:rPr>
              <w:t>ip igmp ssm-map enable</w:t>
            </w:r>
          </w:p>
        </w:tc>
        <w:tc>
          <w:tcPr>
            <w:tcW w:w="5297" w:type="dxa"/>
          </w:tcPr>
          <w:p w14:paraId="474DAB44" w14:textId="77777777" w:rsidR="00490D42" w:rsidRPr="002F5F3A" w:rsidRDefault="00490D42" w:rsidP="00475923">
            <w:pPr>
              <w:pStyle w:val="aa"/>
              <w:ind w:right="20"/>
            </w:pPr>
            <w:r w:rsidRPr="002F5F3A">
              <w:t>Enables SSM-MAP</w:t>
            </w:r>
          </w:p>
        </w:tc>
      </w:tr>
    </w:tbl>
    <w:p w14:paraId="4408E442"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1D31FA22" w14:textId="77777777" w:rsidTr="00DE1C5E">
        <w:tc>
          <w:tcPr>
            <w:tcW w:w="9068" w:type="dxa"/>
          </w:tcPr>
          <w:p w14:paraId="24298B39" w14:textId="77777777" w:rsidR="00490D42" w:rsidRPr="0032769C" w:rsidRDefault="00490D42" w:rsidP="00475923">
            <w:pPr>
              <w:pStyle w:val="aa"/>
              <w:ind w:right="20"/>
              <w:rPr>
                <w:rFonts w:ascii="Courier New" w:hAnsi="Courier New" w:cs="Courier New"/>
              </w:rPr>
            </w:pPr>
          </w:p>
          <w:p w14:paraId="68CEDBF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D9F0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no ip igmp ssm-map enable</w:t>
            </w:r>
          </w:p>
          <w:p w14:paraId="5DEFCAD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534568D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28D46FB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Disabled</w:t>
            </w:r>
          </w:p>
          <w:p w14:paraId="78CF08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p w14:paraId="3975315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5FF1D2A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14:paraId="5B2B55E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ip igmp ssm-map enable</w:t>
            </w:r>
          </w:p>
          <w:p w14:paraId="288AE40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735A65A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6DFA058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Enabled</w:t>
            </w:r>
          </w:p>
          <w:p w14:paraId="2BB36B8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tc>
      </w:tr>
    </w:tbl>
    <w:p w14:paraId="2155B223" w14:textId="77777777" w:rsidR="00490D42" w:rsidRPr="002F5F3A" w:rsidRDefault="00490D42" w:rsidP="00475923">
      <w:pPr>
        <w:pStyle w:val="a3"/>
        <w:ind w:left="0" w:right="20"/>
      </w:pPr>
      <w:r w:rsidRPr="002F5F3A">
        <w:t>A group joined with IGMPv2 processes assigned source with mapping group assigned from database of IGMP SSM-MAP.</w:t>
      </w:r>
    </w:p>
    <w:p w14:paraId="6F9F9CA3" w14:textId="77777777" w:rsidR="00490D42" w:rsidRDefault="00490D42" w:rsidP="00475923">
      <w:pPr>
        <w:pStyle w:val="a3"/>
        <w:ind w:left="0" w:right="20"/>
      </w:pPr>
      <w:r w:rsidRPr="002F5F3A">
        <w:lastRenderedPageBreak/>
        <w:t>To generate database of IGMP SSM-Map, use the following commands in the global configuration mode:</w:t>
      </w:r>
    </w:p>
    <w:p w14:paraId="594914B2" w14:textId="77777777" w:rsidR="00A107EB" w:rsidRPr="002F5F3A" w:rsidRDefault="00A107EB" w:rsidP="00475923">
      <w:pPr>
        <w:pStyle w:val="afffff3"/>
        <w:ind w:left="0" w:right="20"/>
      </w:pPr>
      <w:bookmarkStart w:id="2372" w:name="_Toc391575292"/>
      <w:r>
        <w:t xml:space="preserve">Table </w:t>
      </w:r>
      <w:r w:rsidR="005832B8">
        <w:fldChar w:fldCharType="begin"/>
      </w:r>
      <w:r w:rsidR="00092D8C">
        <w:instrText xml:space="preserve"> SEQ Table \* ARABIC </w:instrText>
      </w:r>
      <w:r w:rsidR="005832B8">
        <w:fldChar w:fldCharType="separate"/>
      </w:r>
      <w:r w:rsidR="00EC5045">
        <w:rPr>
          <w:noProof/>
        </w:rPr>
        <w:t>150</w:t>
      </w:r>
      <w:r w:rsidR="005832B8">
        <w:rPr>
          <w:noProof/>
        </w:rPr>
        <w:fldChar w:fldCharType="end"/>
      </w:r>
      <w:r>
        <w:rPr>
          <w:rFonts w:hint="eastAsia"/>
        </w:rPr>
        <w:t xml:space="preserve"> </w:t>
      </w:r>
      <w:r w:rsidRPr="002F5F3A">
        <w:t>IGMP SSM-MAP</w:t>
      </w:r>
      <w:r>
        <w:rPr>
          <w:rFonts w:hint="eastAsia"/>
        </w:rPr>
        <w:t>2</w:t>
      </w:r>
      <w:bookmarkEnd w:id="2372"/>
    </w:p>
    <w:tbl>
      <w:tblPr>
        <w:tblStyle w:val="CLIWide"/>
        <w:tblW w:w="0" w:type="auto"/>
        <w:tblLook w:val="01E0" w:firstRow="1" w:lastRow="1" w:firstColumn="1" w:lastColumn="1" w:noHBand="0" w:noVBand="0"/>
      </w:tblPr>
      <w:tblGrid>
        <w:gridCol w:w="3848"/>
        <w:gridCol w:w="4084"/>
      </w:tblGrid>
      <w:tr w:rsidR="00490D42"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2F5F3A" w:rsidRDefault="00490D42" w:rsidP="00475923">
            <w:pPr>
              <w:pStyle w:val="ab"/>
              <w:wordWrap/>
              <w:ind w:right="20"/>
              <w:rPr>
                <w:b w:val="0"/>
              </w:rPr>
            </w:pPr>
            <w:r w:rsidRPr="002F5F3A">
              <w:rPr>
                <w:b w:val="0"/>
              </w:rPr>
              <w:t>Command</w:t>
            </w:r>
          </w:p>
        </w:tc>
        <w:tc>
          <w:tcPr>
            <w:tcW w:w="4662" w:type="dxa"/>
          </w:tcPr>
          <w:p w14:paraId="527E71C6" w14:textId="77777777" w:rsidR="00490D42" w:rsidRPr="002F5F3A" w:rsidRDefault="00490D42" w:rsidP="00475923">
            <w:pPr>
              <w:pStyle w:val="ab"/>
              <w:wordWrap/>
              <w:ind w:right="20"/>
              <w:rPr>
                <w:b w:val="0"/>
              </w:rPr>
            </w:pPr>
            <w:r w:rsidRPr="002F5F3A">
              <w:rPr>
                <w:b w:val="0"/>
              </w:rPr>
              <w:t>Description</w:t>
            </w:r>
          </w:p>
        </w:tc>
      </w:tr>
      <w:tr w:rsidR="00490D42" w14:paraId="771929F6" w14:textId="77777777" w:rsidTr="007037AB">
        <w:trPr>
          <w:trHeight w:val="327"/>
        </w:trPr>
        <w:tc>
          <w:tcPr>
            <w:tcW w:w="4395" w:type="dxa"/>
          </w:tcPr>
          <w:p w14:paraId="37871BCF" w14:textId="77777777" w:rsidR="00490D42" w:rsidRPr="002F5F3A" w:rsidRDefault="00490D42" w:rsidP="00475923">
            <w:pPr>
              <w:wordWrap/>
              <w:ind w:right="20"/>
              <w:rPr>
                <w:b/>
                <w:bCs/>
              </w:rPr>
            </w:pPr>
            <w:r w:rsidRPr="002F5F3A">
              <w:rPr>
                <w:b/>
                <w:bCs/>
              </w:rPr>
              <w:t xml:space="preserve">ip igmp ssm-map static </w:t>
            </w:r>
            <w:r w:rsidRPr="002F5F3A">
              <w:rPr>
                <w:i/>
                <w:iCs/>
              </w:rPr>
              <w:t xml:space="preserve">access-list </w:t>
            </w:r>
            <w:r w:rsidRPr="002F5F3A">
              <w:rPr>
                <w:b/>
                <w:bCs/>
              </w:rPr>
              <w:t>A.B.C.D</w:t>
            </w:r>
          </w:p>
        </w:tc>
        <w:tc>
          <w:tcPr>
            <w:tcW w:w="4662" w:type="dxa"/>
          </w:tcPr>
          <w:p w14:paraId="554299F5" w14:textId="77777777" w:rsidR="00490D42" w:rsidRPr="002F5F3A" w:rsidRDefault="00490D42" w:rsidP="00475923">
            <w:pPr>
              <w:pStyle w:val="aa"/>
              <w:ind w:right="20"/>
            </w:pPr>
            <w:r w:rsidRPr="002F5F3A">
              <w:t>Adds ssm-map database using access-list.</w:t>
            </w:r>
          </w:p>
        </w:tc>
      </w:tr>
      <w:tr w:rsidR="00490D42" w14:paraId="55ABD3D7" w14:textId="77777777" w:rsidTr="007037AB">
        <w:trPr>
          <w:trHeight w:val="327"/>
        </w:trPr>
        <w:tc>
          <w:tcPr>
            <w:tcW w:w="4395" w:type="dxa"/>
          </w:tcPr>
          <w:p w14:paraId="1B6BBA08" w14:textId="77777777" w:rsidR="00490D42" w:rsidRPr="002F5F3A" w:rsidRDefault="00490D42" w:rsidP="00475923">
            <w:pPr>
              <w:wordWrap/>
              <w:ind w:right="20"/>
              <w:rPr>
                <w:b/>
                <w:bCs/>
              </w:rPr>
            </w:pPr>
            <w:r w:rsidRPr="002F5F3A">
              <w:rPr>
                <w:b/>
                <w:bCs/>
              </w:rPr>
              <w:t xml:space="preserve">no ip igmp ssm-map static </w:t>
            </w:r>
            <w:r w:rsidRPr="002F5F3A">
              <w:rPr>
                <w:i/>
                <w:iCs/>
              </w:rPr>
              <w:t xml:space="preserve">access-list </w:t>
            </w:r>
            <w:r w:rsidRPr="002F5F3A">
              <w:rPr>
                <w:b/>
                <w:bCs/>
              </w:rPr>
              <w:t>A.B.C.D</w:t>
            </w:r>
          </w:p>
        </w:tc>
        <w:tc>
          <w:tcPr>
            <w:tcW w:w="4662" w:type="dxa"/>
          </w:tcPr>
          <w:p w14:paraId="0ECC7B88" w14:textId="77777777" w:rsidR="00490D42" w:rsidRPr="002F5F3A" w:rsidRDefault="00490D42" w:rsidP="00475923">
            <w:pPr>
              <w:pStyle w:val="aa"/>
              <w:ind w:right="20"/>
            </w:pPr>
            <w:r w:rsidRPr="002F5F3A">
              <w:t>Deletes the added ssm-map database using access-list.</w:t>
            </w:r>
          </w:p>
        </w:tc>
      </w:tr>
    </w:tbl>
    <w:p w14:paraId="3BEACB3A"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669CE0C" w14:textId="77777777" w:rsidTr="00DE1C5E">
        <w:tc>
          <w:tcPr>
            <w:tcW w:w="9068" w:type="dxa"/>
          </w:tcPr>
          <w:p w14:paraId="39834E08" w14:textId="77777777" w:rsidR="00490D42" w:rsidRPr="0032769C" w:rsidRDefault="00490D42" w:rsidP="00475923">
            <w:pPr>
              <w:pStyle w:val="aa"/>
              <w:ind w:right="20"/>
              <w:rPr>
                <w:rFonts w:ascii="Courier New" w:hAnsi="Courier New" w:cs="Courier New"/>
              </w:rPr>
            </w:pPr>
          </w:p>
          <w:p w14:paraId="7D555A3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E7259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20 permit 224.1.1.0 0.0.0.255</w:t>
            </w:r>
          </w:p>
          <w:p w14:paraId="13EBF0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w:t>
            </w:r>
            <w:r w:rsidRPr="0032769C">
              <w:rPr>
                <w:rFonts w:ascii="Courier New" w:hAnsi="Courier New" w:cs="Courier New" w:hint="eastAsia"/>
                <w:b/>
                <w:bCs/>
              </w:rPr>
              <w:t>1</w:t>
            </w:r>
            <w:r w:rsidRPr="0032769C">
              <w:rPr>
                <w:rFonts w:ascii="Courier New" w:hAnsi="Courier New" w:cs="Courier New"/>
                <w:b/>
                <w:bCs/>
              </w:rPr>
              <w:t xml:space="preserve"> permit 224.1.</w:t>
            </w:r>
            <w:r w:rsidRPr="0032769C">
              <w:rPr>
                <w:rFonts w:ascii="Courier New" w:hAnsi="Courier New" w:cs="Courier New" w:hint="eastAsia"/>
                <w:b/>
                <w:bCs/>
              </w:rPr>
              <w:t>3</w:t>
            </w:r>
            <w:r w:rsidRPr="0032769C">
              <w:rPr>
                <w:rFonts w:ascii="Courier New" w:hAnsi="Courier New" w:cs="Courier New"/>
                <w:b/>
                <w:bCs/>
              </w:rPr>
              <w:t>.0 0.0.0.255</w:t>
            </w:r>
          </w:p>
          <w:p w14:paraId="5D6EAA3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20 179.1.1.200</w:t>
            </w:r>
          </w:p>
          <w:p w14:paraId="7984DD9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21 179.1.1.201</w:t>
            </w:r>
          </w:p>
          <w:p w14:paraId="7934D8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7B624B4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04EF36E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SSM Mapping : Enabled</w:t>
            </w:r>
          </w:p>
          <w:p w14:paraId="681A918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Database    : Static mappings configured</w:t>
            </w:r>
          </w:p>
          <w:p w14:paraId="5E4E2F8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78812F9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224.1.1.1</w:t>
            </w:r>
          </w:p>
          <w:p w14:paraId="0F0AC75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224.1.1.1</w:t>
            </w:r>
          </w:p>
          <w:p w14:paraId="2B8EEDA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14:paraId="2540530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179.1.1.200</w:t>
            </w:r>
          </w:p>
          <w:p w14:paraId="2FBEC75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44F2B94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224.1.2.1</w:t>
            </w:r>
          </w:p>
          <w:p w14:paraId="2EBB0D72" w14:textId="77777777" w:rsidR="00490D42" w:rsidRPr="0032769C" w:rsidRDefault="00490D42" w:rsidP="00475923">
            <w:pPr>
              <w:pStyle w:val="aa"/>
              <w:ind w:right="20"/>
              <w:rPr>
                <w:rFonts w:ascii="Courier New" w:hAnsi="Courier New" w:cs="Courier New"/>
              </w:rPr>
            </w:pPr>
          </w:p>
          <w:p w14:paraId="58FFA5C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Can't resolve 224.1.2.1 to source-mapping</w:t>
            </w:r>
          </w:p>
          <w:p w14:paraId="6287BB8D" w14:textId="77777777" w:rsidR="00490D42" w:rsidRPr="0032769C" w:rsidRDefault="00490D42" w:rsidP="00475923">
            <w:pPr>
              <w:pStyle w:val="aa"/>
              <w:ind w:right="20"/>
              <w:rPr>
                <w:rFonts w:ascii="Courier New" w:hAnsi="Courier New" w:cs="Courier New"/>
              </w:rPr>
            </w:pPr>
          </w:p>
          <w:p w14:paraId="0C32FE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1B5AF62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224.1.3.1</w:t>
            </w:r>
          </w:p>
          <w:p w14:paraId="0BA30F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224.1.3.1</w:t>
            </w:r>
          </w:p>
          <w:p w14:paraId="0999D54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14:paraId="6D9781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179.1.1.201</w:t>
            </w:r>
          </w:p>
          <w:p w14:paraId="684FBF4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34129899" w14:textId="77777777" w:rsidR="00490D42" w:rsidRDefault="00490D42" w:rsidP="00475923">
      <w:pPr>
        <w:pStyle w:val="aa"/>
        <w:ind w:right="20"/>
        <w:rPr>
          <w:rFonts w:cs="Times New Roman"/>
          <w:kern w:val="0"/>
        </w:rPr>
      </w:pPr>
    </w:p>
    <w:p w14:paraId="4874F12F" w14:textId="77777777" w:rsidR="00490D42" w:rsidRDefault="00490D42" w:rsidP="00475923">
      <w:pPr>
        <w:pStyle w:val="3"/>
        <w:ind w:left="0" w:right="20"/>
      </w:pPr>
      <w:bookmarkStart w:id="2373" w:name="_Toc363228530"/>
      <w:bookmarkStart w:id="2374" w:name="_Toc277150999"/>
      <w:bookmarkStart w:id="2375" w:name="_Toc363228531"/>
      <w:bookmarkStart w:id="2376" w:name="_Toc277151000"/>
      <w:bookmarkStart w:id="2377" w:name="_Toc363228532"/>
      <w:bookmarkStart w:id="2378" w:name="_Toc277151001"/>
      <w:bookmarkStart w:id="2379" w:name="_Toc445130938"/>
      <w:r>
        <w:t>Configure PIM</w:t>
      </w:r>
      <w:bookmarkEnd w:id="2373"/>
      <w:bookmarkEnd w:id="2374"/>
      <w:r>
        <w:t xml:space="preserve">-SM </w:t>
      </w:r>
      <w:r w:rsidRPr="00DE1C5E">
        <w:t>Functionality</w:t>
      </w:r>
      <w:bookmarkEnd w:id="2375"/>
      <w:bookmarkEnd w:id="2376"/>
      <w:bookmarkEnd w:id="2377"/>
      <w:bookmarkEnd w:id="2378"/>
      <w:bookmarkEnd w:id="2379"/>
    </w:p>
    <w:p w14:paraId="49557C7A" w14:textId="77777777" w:rsidR="00490D42" w:rsidRDefault="007406E5" w:rsidP="00475923">
      <w:pPr>
        <w:pStyle w:val="a3"/>
        <w:ind w:left="0" w:right="20"/>
        <w:rPr>
          <w:kern w:val="0"/>
        </w:rPr>
      </w:pPr>
      <w:r>
        <w:t xml:space="preserve">To configure the </w:t>
      </w:r>
      <w:r w:rsidR="00490D42">
        <w:rPr>
          <w:rFonts w:hint="eastAsia"/>
        </w:rPr>
        <w:t>Protocol Independent Multicast</w:t>
      </w:r>
      <w:r w:rsidR="00490D42">
        <w:rPr>
          <w:rFonts w:hint="eastAsia"/>
          <w:kern w:val="0"/>
        </w:rPr>
        <w:t xml:space="preserve"> (PIM)</w:t>
      </w:r>
      <w:r>
        <w:rPr>
          <w:kern w:val="0"/>
        </w:rPr>
        <w:t xml:space="preserve"> feature, do the following tasks. </w:t>
      </w:r>
    </w:p>
    <w:p w14:paraId="6F953D71" w14:textId="77777777" w:rsidR="00490D42" w:rsidRDefault="00490D42" w:rsidP="00475923">
      <w:pPr>
        <w:pStyle w:val="4"/>
        <w:ind w:left="0" w:right="20"/>
      </w:pPr>
      <w:bookmarkStart w:id="2380" w:name="_Toc363228533"/>
      <w:bookmarkStart w:id="2381" w:name="_Toc277151002"/>
      <w:r>
        <w:t>PIM</w:t>
      </w:r>
      <w:r>
        <w:rPr>
          <w:rFonts w:hint="eastAsia"/>
        </w:rPr>
        <w:t xml:space="preserve"> </w:t>
      </w:r>
      <w:r w:rsidRPr="00DE1C5E">
        <w:rPr>
          <w:rFonts w:hint="eastAsia"/>
        </w:rPr>
        <w:t>Hello</w:t>
      </w:r>
      <w:r>
        <w:rPr>
          <w:rFonts w:hint="eastAsia"/>
        </w:rPr>
        <w:t>-Interval</w:t>
      </w:r>
      <w:bookmarkEnd w:id="2380"/>
      <w:bookmarkEnd w:id="2381"/>
    </w:p>
    <w:p w14:paraId="4B63122F" w14:textId="77777777" w:rsidR="00490D42" w:rsidRPr="00373CEA" w:rsidRDefault="007406E5" w:rsidP="00475923">
      <w:pPr>
        <w:pStyle w:val="a3"/>
        <w:ind w:left="0" w:right="20"/>
        <w:rPr>
          <w:rFonts w:cs="Times New Roman"/>
        </w:rPr>
      </w:pPr>
      <w:r>
        <w:rPr>
          <w:rFonts w:hint="eastAsia"/>
        </w:rPr>
        <w:t xml:space="preserve">PIM sends out Hello message in periodic manner. </w:t>
      </w:r>
      <w:r>
        <w:t xml:space="preserve">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5"/>
        <w:gridCol w:w="4897"/>
      </w:tblGrid>
      <w:tr w:rsidR="00490D42"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28C7D382" w14:textId="77777777" w:rsidR="00490D42" w:rsidRDefault="00BB7669" w:rsidP="00475923">
            <w:pPr>
              <w:pStyle w:val="aa"/>
              <w:ind w:right="20"/>
              <w:rPr>
                <w:rFonts w:cs="Times New Roman"/>
              </w:rPr>
            </w:pPr>
            <w:r>
              <w:rPr>
                <w:rFonts w:cs="굴림체" w:hint="eastAsia"/>
              </w:rPr>
              <w:t>Description</w:t>
            </w:r>
          </w:p>
        </w:tc>
      </w:tr>
      <w:tr w:rsidR="00490D42" w14:paraId="5D410346" w14:textId="77777777" w:rsidTr="00BF5E2A">
        <w:trPr>
          <w:trHeight w:val="626"/>
        </w:trPr>
        <w:tc>
          <w:tcPr>
            <w:tcW w:w="3400" w:type="dxa"/>
          </w:tcPr>
          <w:p w14:paraId="3951BE48" w14:textId="77777777" w:rsidR="00490D42" w:rsidRPr="0023306F" w:rsidRDefault="00490D42" w:rsidP="00475923">
            <w:pPr>
              <w:pStyle w:val="aa"/>
              <w:ind w:right="20"/>
              <w:jc w:val="left"/>
              <w:rPr>
                <w:i/>
                <w:iCs/>
                <w:kern w:val="0"/>
              </w:rPr>
            </w:pPr>
            <w:r>
              <w:rPr>
                <w:b/>
                <w:bCs/>
                <w:kern w:val="0"/>
              </w:rPr>
              <w:t xml:space="preserve">ip pim </w:t>
            </w:r>
            <w:r>
              <w:rPr>
                <w:rFonts w:hint="eastAsia"/>
                <w:b/>
                <w:bCs/>
                <w:kern w:val="0"/>
              </w:rPr>
              <w:t>hello-interval</w:t>
            </w:r>
            <w:r>
              <w:rPr>
                <w:b/>
                <w:bCs/>
                <w:kern w:val="0"/>
              </w:rPr>
              <w:t xml:space="preserve"> </w:t>
            </w:r>
            <w:r>
              <w:rPr>
                <w:rFonts w:hint="eastAsia"/>
                <w:i/>
                <w:iCs/>
                <w:kern w:val="0"/>
              </w:rPr>
              <w:t>&lt;</w:t>
            </w:r>
            <w:r>
              <w:t xml:space="preserve"> </w:t>
            </w:r>
            <w:r w:rsidRPr="0023306F">
              <w:rPr>
                <w:i/>
                <w:iCs/>
                <w:kern w:val="0"/>
              </w:rPr>
              <w:t>1-65535&gt;</w:t>
            </w:r>
          </w:p>
        </w:tc>
        <w:tc>
          <w:tcPr>
            <w:tcW w:w="5580" w:type="dxa"/>
          </w:tcPr>
          <w:p w14:paraId="0FFDA880" w14:textId="77777777" w:rsidR="00490D42" w:rsidRDefault="00942DF1" w:rsidP="00475923">
            <w:pPr>
              <w:pStyle w:val="aa"/>
              <w:ind w:right="20"/>
            </w:pPr>
            <w:r>
              <w:t xml:space="preserve">Set the interval between </w:t>
            </w:r>
            <w:r w:rsidR="00490D42">
              <w:rPr>
                <w:rFonts w:hint="eastAsia"/>
              </w:rPr>
              <w:t>Hello</w:t>
            </w:r>
            <w:r>
              <w:t xml:space="preserve"> message transmission.</w:t>
            </w:r>
          </w:p>
          <w:p w14:paraId="1135EFE6" w14:textId="77777777" w:rsidR="00490D42" w:rsidRDefault="00490D42" w:rsidP="00475923">
            <w:pPr>
              <w:pStyle w:val="aa"/>
              <w:ind w:right="20"/>
            </w:pPr>
            <w:r>
              <w:rPr>
                <w:rFonts w:hint="eastAsia"/>
              </w:rPr>
              <w:t>(Default : 30s)</w:t>
            </w:r>
          </w:p>
        </w:tc>
      </w:tr>
      <w:tr w:rsidR="00490D42" w14:paraId="165E5FF4" w14:textId="77777777" w:rsidTr="00BF5E2A">
        <w:trPr>
          <w:trHeight w:val="626"/>
        </w:trPr>
        <w:tc>
          <w:tcPr>
            <w:tcW w:w="3400" w:type="dxa"/>
          </w:tcPr>
          <w:p w14:paraId="22278187" w14:textId="77777777"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14:paraId="60A0DD80" w14:textId="77777777" w:rsidR="00490D42" w:rsidRDefault="00942DF1" w:rsidP="00475923">
            <w:pPr>
              <w:pStyle w:val="aa"/>
              <w:ind w:right="20"/>
            </w:pPr>
            <w:r>
              <w:rPr>
                <w:rFonts w:cs="굴림체" w:hint="eastAsia"/>
              </w:rPr>
              <w:t>Return the</w:t>
            </w:r>
            <w:r>
              <w:rPr>
                <w:rFonts w:cs="굴림체"/>
              </w:rPr>
              <w:t xml:space="preserve"> </w:t>
            </w:r>
            <w:r>
              <w:t>interval to the default value.</w:t>
            </w:r>
          </w:p>
        </w:tc>
      </w:tr>
    </w:tbl>
    <w:p w14:paraId="3D93CF0F" w14:textId="77777777" w:rsidR="00490D42" w:rsidRPr="008E5CCA"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B572AAA" w14:textId="77777777" w:rsidTr="00DE1C5E">
        <w:tc>
          <w:tcPr>
            <w:tcW w:w="9068" w:type="dxa"/>
          </w:tcPr>
          <w:p w14:paraId="6A7B4DDC" w14:textId="77777777" w:rsidR="00490D42" w:rsidRPr="0026675B" w:rsidRDefault="00490D42" w:rsidP="00475923">
            <w:pPr>
              <w:pStyle w:val="aa"/>
              <w:ind w:right="20"/>
              <w:rPr>
                <w:rFonts w:ascii="Courier New" w:hAnsi="Courier New" w:cs="Courier New"/>
              </w:rPr>
            </w:pPr>
            <w:r w:rsidRPr="0026675B">
              <w:rPr>
                <w:rFonts w:ascii="Courier New" w:hAnsi="Courier New" w:cs="Courier New"/>
              </w:rPr>
              <w:t xml:space="preserve">Router# </w:t>
            </w:r>
            <w:r w:rsidRPr="0026675B">
              <w:rPr>
                <w:rFonts w:ascii="Courier New" w:hAnsi="Courier New" w:cs="Courier New"/>
                <w:b/>
                <w:bCs/>
              </w:rPr>
              <w:t>configure terminal</w:t>
            </w:r>
          </w:p>
          <w:p w14:paraId="1766E1D7" w14:textId="77777777" w:rsidR="00490D42" w:rsidRPr="0026675B" w:rsidRDefault="00490D42" w:rsidP="00475923">
            <w:pPr>
              <w:pStyle w:val="aa"/>
              <w:ind w:right="20"/>
              <w:rPr>
                <w:rFonts w:ascii="Courier New" w:hAnsi="Courier New" w:cs="Courier New"/>
                <w:b/>
                <w:bCs/>
              </w:rPr>
            </w:pPr>
            <w:r w:rsidRPr="0026675B">
              <w:rPr>
                <w:rFonts w:ascii="Courier New" w:hAnsi="Courier New" w:cs="Courier New"/>
              </w:rPr>
              <w:t xml:space="preserve">Router(config)# </w:t>
            </w:r>
            <w:r w:rsidRPr="0026675B">
              <w:rPr>
                <w:rFonts w:ascii="Courier New" w:hAnsi="Courier New" w:cs="Courier New"/>
                <w:b/>
                <w:bCs/>
              </w:rPr>
              <w:t>interfa</w:t>
            </w:r>
            <w:r w:rsidR="00F95F4C">
              <w:rPr>
                <w:rFonts w:ascii="Courier New" w:hAnsi="Courier New" w:cs="Courier New"/>
                <w:b/>
                <w:bCs/>
              </w:rPr>
              <w:t>ce GigabitEthernet 6</w:t>
            </w:r>
            <w:r w:rsidRPr="0026675B">
              <w:rPr>
                <w:rFonts w:ascii="Courier New" w:hAnsi="Courier New" w:cs="Courier New"/>
                <w:b/>
                <w:bCs/>
              </w:rPr>
              <w:t>/1</w:t>
            </w:r>
          </w:p>
          <w:p w14:paraId="60F2C4AD" w14:textId="77777777" w:rsidR="00490D42" w:rsidRPr="0026675B"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26675B">
              <w:rPr>
                <w:rFonts w:ascii="Courier New" w:hAnsi="Courier New" w:cs="Courier New"/>
              </w:rPr>
              <w:t xml:space="preserve">/1)# </w:t>
            </w:r>
            <w:r w:rsidR="00490D42" w:rsidRPr="0026675B">
              <w:rPr>
                <w:rFonts w:ascii="Courier New" w:hAnsi="Courier New" w:cs="Courier New"/>
                <w:b/>
                <w:bCs/>
              </w:rPr>
              <w:t>ip pim hello-interval 60</w:t>
            </w:r>
          </w:p>
          <w:p w14:paraId="5C701D4D" w14:textId="77777777" w:rsidR="00490D42" w:rsidRPr="0026675B" w:rsidRDefault="00F95F4C" w:rsidP="00475923">
            <w:pPr>
              <w:pStyle w:val="aa"/>
              <w:ind w:right="20"/>
              <w:rPr>
                <w:rFonts w:cs="Times New Roman"/>
                <w:kern w:val="0"/>
              </w:rPr>
            </w:pPr>
            <w:r>
              <w:rPr>
                <w:rFonts w:ascii="Courier New" w:hAnsi="Courier New" w:cs="Courier New"/>
              </w:rPr>
              <w:t>Router(config-if-Giga6</w:t>
            </w:r>
            <w:r w:rsidR="00490D42" w:rsidRPr="0026675B">
              <w:rPr>
                <w:rFonts w:ascii="Courier New" w:hAnsi="Courier New" w:cs="Courier New"/>
              </w:rPr>
              <w:t>/1)#</w:t>
            </w:r>
            <w:r w:rsidR="00490D42" w:rsidRPr="0026675B">
              <w:rPr>
                <w:rFonts w:ascii="Courier New" w:hAnsi="Courier New" w:cs="Courier New" w:hint="eastAsia"/>
              </w:rPr>
              <w:t xml:space="preserve"> </w:t>
            </w:r>
            <w:r w:rsidR="00490D42" w:rsidRPr="0026675B">
              <w:rPr>
                <w:rFonts w:ascii="Courier New" w:hAnsi="Courier New" w:cs="Courier New" w:hint="eastAsia"/>
                <w:b/>
                <w:bCs/>
              </w:rPr>
              <w:t>end</w:t>
            </w:r>
          </w:p>
          <w:p w14:paraId="542107DC" w14:textId="77777777" w:rsidR="00490D42" w:rsidRPr="0026675B" w:rsidRDefault="00490D42" w:rsidP="00475923">
            <w:pPr>
              <w:pStyle w:val="aa"/>
              <w:ind w:right="20"/>
              <w:rPr>
                <w:rFonts w:ascii="Courier New" w:hAnsi="Courier New" w:cs="Courier New"/>
              </w:rPr>
            </w:pPr>
            <w:r w:rsidRPr="0026675B">
              <w:rPr>
                <w:rFonts w:ascii="Courier New" w:hAnsi="Courier New" w:cs="Courier New"/>
              </w:rPr>
              <w:t>Router#</w:t>
            </w:r>
            <w:r w:rsidRPr="0026675B">
              <w:rPr>
                <w:rFonts w:ascii="Courier New" w:hAnsi="Courier New" w:cs="Courier New" w:hint="eastAsia"/>
              </w:rPr>
              <w:t xml:space="preserve"> </w:t>
            </w:r>
            <w:r w:rsidRPr="0026675B">
              <w:rPr>
                <w:rFonts w:ascii="Courier New" w:hAnsi="Courier New" w:cs="Courier New"/>
                <w:b/>
                <w:bCs/>
              </w:rPr>
              <w:t>show ip pim sparse-mode interface</w:t>
            </w:r>
          </w:p>
          <w:p w14:paraId="12376A8D" w14:textId="77777777" w:rsidR="00490D42" w:rsidRPr="0026675B" w:rsidRDefault="00490D42" w:rsidP="00475923">
            <w:pPr>
              <w:pStyle w:val="aa"/>
              <w:ind w:right="20"/>
            </w:pPr>
            <w:r w:rsidRPr="0026675B">
              <w:t xml:space="preserve">Address          Interface  VIFindex Ver/   Nbr    </w:t>
            </w:r>
            <w:r w:rsidRPr="0026675B">
              <w:rPr>
                <w:b/>
                <w:bCs/>
              </w:rPr>
              <w:t>Query</w:t>
            </w:r>
            <w:r w:rsidRPr="0026675B">
              <w:t xml:space="preserve">  DR    DR</w:t>
            </w:r>
          </w:p>
          <w:p w14:paraId="72FF5EB7" w14:textId="77777777" w:rsidR="00490D42" w:rsidRPr="0026675B" w:rsidRDefault="00490D42" w:rsidP="00475923">
            <w:pPr>
              <w:pStyle w:val="aa"/>
              <w:ind w:right="20"/>
            </w:pPr>
            <w:r w:rsidRPr="0026675B">
              <w:t xml:space="preserve">                                     Mode   Count  </w:t>
            </w:r>
            <w:r w:rsidRPr="0026675B">
              <w:rPr>
                <w:b/>
                <w:bCs/>
              </w:rPr>
              <w:t>Intvl</w:t>
            </w:r>
            <w:r w:rsidRPr="0026675B">
              <w:t xml:space="preserve">  Prior</w:t>
            </w:r>
          </w:p>
          <w:p w14:paraId="49E174DC" w14:textId="77777777" w:rsidR="00490D42" w:rsidRPr="0026675B" w:rsidRDefault="00490D42" w:rsidP="00475923">
            <w:pPr>
              <w:pStyle w:val="aa"/>
              <w:ind w:right="20"/>
            </w:pPr>
            <w:r w:rsidRPr="0026675B">
              <w:lastRenderedPageBreak/>
              <w:t xml:space="preserve">3.1.3.222        </w:t>
            </w:r>
            <w:r w:rsidR="00F95F4C">
              <w:t>Giga6</w:t>
            </w:r>
            <w:r w:rsidRPr="0026675B">
              <w:t xml:space="preserve">/1    0        v2/S   0      </w:t>
            </w:r>
            <w:r w:rsidRPr="0026675B">
              <w:rPr>
                <w:b/>
                <w:bCs/>
              </w:rPr>
              <w:t>60</w:t>
            </w:r>
            <w:r w:rsidRPr="0026675B">
              <w:t xml:space="preserve">     1     3.1.3.222</w:t>
            </w:r>
          </w:p>
          <w:p w14:paraId="694D08CA" w14:textId="77777777" w:rsidR="00490D42" w:rsidRPr="0032769C" w:rsidRDefault="00490D42" w:rsidP="00475923">
            <w:pPr>
              <w:pStyle w:val="aa"/>
              <w:ind w:right="20"/>
              <w:rPr>
                <w:rFonts w:cs="Times New Roman"/>
                <w:kern w:val="0"/>
              </w:rPr>
            </w:pPr>
            <w:r w:rsidRPr="0026675B">
              <w:rPr>
                <w:rFonts w:ascii="Courier New" w:hAnsi="Courier New" w:cs="Courier New"/>
                <w:lang w:val="fr-FR"/>
              </w:rPr>
              <w:t>Router#</w:t>
            </w:r>
          </w:p>
        </w:tc>
      </w:tr>
    </w:tbl>
    <w:p w14:paraId="6A0C8A35" w14:textId="77777777" w:rsidR="00490D42" w:rsidRDefault="00490D42" w:rsidP="00475923">
      <w:pPr>
        <w:pStyle w:val="4"/>
        <w:ind w:left="0" w:right="20"/>
      </w:pPr>
      <w:bookmarkStart w:id="2382" w:name="_Toc363228534"/>
      <w:bookmarkStart w:id="2383" w:name="_Toc277151003"/>
      <w:r>
        <w:lastRenderedPageBreak/>
        <w:t>PIM</w:t>
      </w:r>
      <w:r>
        <w:rPr>
          <w:rFonts w:hint="eastAsia"/>
        </w:rPr>
        <w:t xml:space="preserve"> Hello-Holdtime</w:t>
      </w:r>
      <w:bookmarkEnd w:id="2382"/>
      <w:bookmarkEnd w:id="2383"/>
    </w:p>
    <w:p w14:paraId="7E1EF3E8" w14:textId="77777777" w:rsidR="00490D42" w:rsidRDefault="00942DF1" w:rsidP="00475923">
      <w:pPr>
        <w:pStyle w:val="a3"/>
        <w:ind w:left="0" w:right="20"/>
        <w:rPr>
          <w:rFonts w:cs="Times New Roman"/>
          <w:kern w:val="0"/>
        </w:rPr>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 maintain the message sender as its neighbor for the </w:t>
      </w:r>
      <w:r>
        <w:t>‘</w:t>
      </w:r>
      <w:r>
        <w:rPr>
          <w:rFonts w:hint="eastAsia"/>
        </w:rPr>
        <w:t>Holdtime</w:t>
      </w:r>
      <w:r>
        <w:t>’</w:t>
      </w:r>
      <w:r>
        <w:t xml:space="preserve"> period specified in the received Hello message. </w:t>
      </w:r>
      <w:r>
        <w:rPr>
          <w:rFonts w:cs="굴림체"/>
          <w:kern w:val="0"/>
        </w:rPr>
        <w:t xml:space="preserve">To set </w:t>
      </w:r>
      <w:r>
        <w:rPr>
          <w:rFonts w:hint="eastAsia"/>
        </w:rPr>
        <w:t xml:space="preserve">Holdtime </w:t>
      </w:r>
      <w:r>
        <w:rPr>
          <w:rFonts w:cs="굴림체"/>
          <w:kern w:val="0"/>
        </w:rPr>
        <w:t xml:space="preserve">use the below commands in </w:t>
      </w:r>
      <w:r>
        <w:rPr>
          <w:kern w:val="0"/>
        </w:rPr>
        <w:t>interface configuration mode</w:t>
      </w:r>
      <w:r>
        <w:rPr>
          <w:rFonts w:cs="굴림체"/>
          <w:kern w:val="0"/>
        </w:rPr>
        <w:t xml:space="preserve">. </w:t>
      </w:r>
    </w:p>
    <w:tbl>
      <w:tblPr>
        <w:tblStyle w:val="CLIWide"/>
        <w:tblW w:w="0" w:type="auto"/>
        <w:tblLook w:val="01E0" w:firstRow="1" w:lastRow="1" w:firstColumn="1" w:lastColumn="1" w:noHBand="0" w:noVBand="0"/>
      </w:tblPr>
      <w:tblGrid>
        <w:gridCol w:w="3043"/>
        <w:gridCol w:w="4889"/>
      </w:tblGrid>
      <w:tr w:rsidR="00490D42"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411710D8" w14:textId="77777777" w:rsidR="00490D42" w:rsidRDefault="00BB7669" w:rsidP="00475923">
            <w:pPr>
              <w:pStyle w:val="aa"/>
              <w:ind w:right="20"/>
              <w:rPr>
                <w:rFonts w:cs="Times New Roman"/>
              </w:rPr>
            </w:pPr>
            <w:r>
              <w:rPr>
                <w:rFonts w:cs="굴림체" w:hint="eastAsia"/>
              </w:rPr>
              <w:t>Description</w:t>
            </w:r>
          </w:p>
        </w:tc>
      </w:tr>
      <w:tr w:rsidR="00490D42" w14:paraId="189CC349" w14:textId="77777777" w:rsidTr="00BF5E2A">
        <w:trPr>
          <w:trHeight w:val="626"/>
        </w:trPr>
        <w:tc>
          <w:tcPr>
            <w:tcW w:w="3400" w:type="dxa"/>
          </w:tcPr>
          <w:p w14:paraId="416B7FC3" w14:textId="77777777" w:rsidR="00490D42" w:rsidRPr="0023306F" w:rsidRDefault="00490D42" w:rsidP="00475923">
            <w:pPr>
              <w:pStyle w:val="aa"/>
              <w:ind w:right="20"/>
              <w:jc w:val="left"/>
              <w:rPr>
                <w:i/>
                <w:iCs/>
                <w:kern w:val="0"/>
              </w:rPr>
            </w:pPr>
            <w:r>
              <w:rPr>
                <w:b/>
                <w:bCs/>
                <w:kern w:val="0"/>
              </w:rPr>
              <w:t xml:space="preserve">ip pim </w:t>
            </w:r>
            <w:r>
              <w:rPr>
                <w:rFonts w:hint="eastAsia"/>
                <w:b/>
                <w:bCs/>
                <w:kern w:val="0"/>
              </w:rPr>
              <w:t>hello-holdtime</w:t>
            </w:r>
            <w:r>
              <w:rPr>
                <w:b/>
                <w:bCs/>
                <w:kern w:val="0"/>
              </w:rPr>
              <w:t xml:space="preserve"> </w:t>
            </w:r>
            <w:r>
              <w:rPr>
                <w:rFonts w:hint="eastAsia"/>
                <w:i/>
                <w:iCs/>
                <w:kern w:val="0"/>
              </w:rPr>
              <w:t>&lt;</w:t>
            </w:r>
            <w:r>
              <w:t xml:space="preserve"> </w:t>
            </w:r>
            <w:r w:rsidRPr="0023306F">
              <w:rPr>
                <w:i/>
                <w:iCs/>
                <w:kern w:val="0"/>
              </w:rPr>
              <w:t>1-65535&gt;</w:t>
            </w:r>
          </w:p>
        </w:tc>
        <w:tc>
          <w:tcPr>
            <w:tcW w:w="5580" w:type="dxa"/>
          </w:tcPr>
          <w:p w14:paraId="54112CE9" w14:textId="77777777" w:rsidR="00490D42" w:rsidRDefault="00942DF1" w:rsidP="00475923">
            <w:pPr>
              <w:pStyle w:val="aa"/>
              <w:ind w:right="20"/>
            </w:pPr>
            <w:r>
              <w:t xml:space="preserve">Set the </w:t>
            </w:r>
            <w:r w:rsidR="00490D42">
              <w:rPr>
                <w:rFonts w:hint="eastAsia"/>
              </w:rPr>
              <w:t>holdtime</w:t>
            </w:r>
            <w:r>
              <w:rPr>
                <w:rFonts w:hint="eastAsia"/>
              </w:rPr>
              <w:t xml:space="preserve"> in Hello message</w:t>
            </w:r>
            <w:r w:rsidR="00490D42">
              <w:rPr>
                <w:rFonts w:hint="eastAsia"/>
              </w:rPr>
              <w:t>.</w:t>
            </w:r>
          </w:p>
          <w:p w14:paraId="31F4D504" w14:textId="77777777" w:rsidR="00490D42" w:rsidRDefault="00490D42" w:rsidP="00475923">
            <w:pPr>
              <w:pStyle w:val="aa"/>
              <w:ind w:right="20"/>
            </w:pPr>
            <w:r>
              <w:rPr>
                <w:rFonts w:hint="eastAsia"/>
              </w:rPr>
              <w:t>(Default : 105s)</w:t>
            </w:r>
          </w:p>
        </w:tc>
      </w:tr>
      <w:tr w:rsidR="00490D42" w14:paraId="683DDB09" w14:textId="77777777" w:rsidTr="00BF5E2A">
        <w:trPr>
          <w:trHeight w:val="626"/>
        </w:trPr>
        <w:tc>
          <w:tcPr>
            <w:tcW w:w="3400" w:type="dxa"/>
          </w:tcPr>
          <w:p w14:paraId="50FC9046" w14:textId="77777777"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14:paraId="0437B596" w14:textId="77777777" w:rsidR="00942DF1" w:rsidRDefault="00942DF1" w:rsidP="00475923">
            <w:pPr>
              <w:pStyle w:val="aa"/>
              <w:ind w:right="20"/>
            </w:pPr>
            <w:r>
              <w:t xml:space="preserve">Return the </w:t>
            </w:r>
            <w:r>
              <w:rPr>
                <w:rFonts w:hint="eastAsia"/>
              </w:rPr>
              <w:t xml:space="preserve">holdtime </w:t>
            </w:r>
            <w:r>
              <w:t xml:space="preserve">to default value </w:t>
            </w:r>
            <w:r>
              <w:rPr>
                <w:rFonts w:hint="eastAsia"/>
              </w:rPr>
              <w:t>in Hello message.</w:t>
            </w:r>
          </w:p>
        </w:tc>
      </w:tr>
    </w:tbl>
    <w:p w14:paraId="2808D42B"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6BE0E907" w14:textId="77777777" w:rsidTr="00DE1C5E">
        <w:tc>
          <w:tcPr>
            <w:tcW w:w="9068" w:type="dxa"/>
          </w:tcPr>
          <w:p w14:paraId="75C03EA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B315081"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14:paraId="5DEA6729" w14:textId="77777777"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hello-</w:t>
            </w:r>
            <w:r w:rsidR="00490D42" w:rsidRPr="0032769C">
              <w:rPr>
                <w:rFonts w:ascii="Courier New" w:hAnsi="Courier New" w:cs="Courier New" w:hint="eastAsia"/>
                <w:b/>
                <w:bCs/>
              </w:rPr>
              <w:t>holdtime</w:t>
            </w:r>
            <w:r w:rsidR="00490D42" w:rsidRPr="0032769C">
              <w:rPr>
                <w:rFonts w:ascii="Courier New" w:hAnsi="Courier New" w:cs="Courier New"/>
                <w:b/>
                <w:bCs/>
              </w:rPr>
              <w:t xml:space="preserve"> </w:t>
            </w:r>
            <w:r w:rsidR="00490D42" w:rsidRPr="0032769C">
              <w:rPr>
                <w:rFonts w:ascii="Courier New" w:hAnsi="Courier New" w:cs="Courier New" w:hint="eastAsia"/>
                <w:b/>
                <w:bCs/>
              </w:rPr>
              <w:t>120</w:t>
            </w:r>
          </w:p>
          <w:p w14:paraId="04848B4E" w14:textId="77777777"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2E58AC80" w14:textId="77777777" w:rsidR="00490D42" w:rsidRDefault="00490D42" w:rsidP="00475923">
      <w:pPr>
        <w:pStyle w:val="aa"/>
        <w:ind w:right="20"/>
        <w:rPr>
          <w:rFonts w:cs="Times New Roman"/>
          <w:kern w:val="0"/>
        </w:rPr>
      </w:pPr>
    </w:p>
    <w:p w14:paraId="1ADE8730" w14:textId="77777777" w:rsidR="00490D42" w:rsidRDefault="00490D42" w:rsidP="00475923">
      <w:pPr>
        <w:pStyle w:val="4"/>
        <w:ind w:left="0" w:right="20"/>
      </w:pPr>
      <w:bookmarkStart w:id="2384" w:name="_Toc363228535"/>
      <w:bookmarkStart w:id="2385" w:name="_Toc86051530"/>
      <w:r>
        <w:t>PIM</w:t>
      </w:r>
      <w:r>
        <w:rPr>
          <w:rFonts w:hint="eastAsia"/>
        </w:rPr>
        <w:t xml:space="preserve"> DR-Priority</w:t>
      </w:r>
      <w:bookmarkEnd w:id="2384"/>
      <w:bookmarkEnd w:id="2385"/>
    </w:p>
    <w:p w14:paraId="65F50A5C" w14:textId="77777777" w:rsidR="00F50369" w:rsidRDefault="00823C6D" w:rsidP="00475923">
      <w:pPr>
        <w:pStyle w:val="a3"/>
        <w:ind w:left="0" w:right="20"/>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w:t>
      </w:r>
      <w:r w:rsidR="00F50369">
        <w:t xml:space="preserve"> select DR of the corresponding interface according to the specified DR-Priority in the received Hello message. </w:t>
      </w:r>
    </w:p>
    <w:p w14:paraId="049B6808" w14:textId="77777777" w:rsidR="00490D42" w:rsidRDefault="00F50369" w:rsidP="00475923">
      <w:pPr>
        <w:pStyle w:val="a3"/>
        <w:ind w:left="0" w:right="20"/>
      </w:pPr>
      <w:r>
        <w:t xml:space="preserve">When selecting DR, the following </w:t>
      </w:r>
      <w:r w:rsidR="00825BB7">
        <w:t>rule</w:t>
      </w:r>
      <w:r>
        <w:t xml:space="preserve"> will be applied:</w:t>
      </w:r>
    </w:p>
    <w:p w14:paraId="58F2B101" w14:textId="77777777" w:rsidR="00825BB7" w:rsidRDefault="00825BB7" w:rsidP="00475923">
      <w:pPr>
        <w:pStyle w:val="Randomlist"/>
        <w:tabs>
          <w:tab w:val="clear" w:pos="3968"/>
          <w:tab w:val="num" w:pos="1980"/>
          <w:tab w:val="num" w:pos="3320"/>
        </w:tabs>
        <w:ind w:left="0" w:right="20" w:hanging="403"/>
      </w:pPr>
      <w:r>
        <w:t xml:space="preserve">After comparing the </w:t>
      </w:r>
      <w:r>
        <w:rPr>
          <w:rFonts w:hint="eastAsia"/>
        </w:rPr>
        <w:t>DR Priority</w:t>
      </w:r>
      <w:r>
        <w:t xml:space="preserve"> specified in both the interface and the </w:t>
      </w:r>
      <w:r>
        <w:rPr>
          <w:rFonts w:hint="eastAsia"/>
        </w:rPr>
        <w:t>Neighbor</w:t>
      </w:r>
      <w:r>
        <w:t xml:space="preserve"> message, the </w:t>
      </w:r>
      <w:r w:rsidR="00762CC5">
        <w:t xml:space="preserve">host whose </w:t>
      </w:r>
      <w:r w:rsidR="00762CC5">
        <w:rPr>
          <w:rFonts w:hint="eastAsia"/>
        </w:rPr>
        <w:t>DR Priority</w:t>
      </w:r>
      <w:r w:rsidR="00762CC5">
        <w:t xml:space="preserve"> is higher will be the DR Router. </w:t>
      </w:r>
    </w:p>
    <w:p w14:paraId="717D52BF" w14:textId="77777777" w:rsidR="00490D42" w:rsidRDefault="00762CC5" w:rsidP="00475923">
      <w:pPr>
        <w:pStyle w:val="Randomlist"/>
        <w:tabs>
          <w:tab w:val="clear" w:pos="3968"/>
          <w:tab w:val="num" w:pos="1980"/>
          <w:tab w:val="num" w:pos="3320"/>
        </w:tabs>
        <w:ind w:left="0" w:right="20" w:hanging="403"/>
      </w:pPr>
      <w:r>
        <w:t xml:space="preserve">When the </w:t>
      </w:r>
      <w:r>
        <w:rPr>
          <w:rFonts w:hint="eastAsia"/>
        </w:rPr>
        <w:t>DR Priority</w:t>
      </w:r>
      <w:r>
        <w:t xml:space="preserve"> specified in both the interface and the </w:t>
      </w:r>
      <w:r>
        <w:rPr>
          <w:rFonts w:hint="eastAsia"/>
        </w:rPr>
        <w:t>Neighbor</w:t>
      </w:r>
      <w:r>
        <w:t xml:space="preserve"> message is same, the host whose </w:t>
      </w:r>
      <w:r>
        <w:rPr>
          <w:rFonts w:hint="eastAsia"/>
        </w:rPr>
        <w:t>IP address</w:t>
      </w:r>
      <w:r>
        <w:t xml:space="preserve"> is the </w:t>
      </w:r>
      <w:r>
        <w:rPr>
          <w:rFonts w:hint="eastAsia"/>
        </w:rPr>
        <w:t>highest</w:t>
      </w:r>
      <w:r>
        <w:t xml:space="preserve"> will be the DR Router.</w:t>
      </w:r>
    </w:p>
    <w:p w14:paraId="6FDC4BFD" w14:textId="77777777" w:rsidR="00762CC5" w:rsidRDefault="00762CC5" w:rsidP="00475923">
      <w:pPr>
        <w:pStyle w:val="Randomlist"/>
        <w:tabs>
          <w:tab w:val="clear" w:pos="3968"/>
          <w:tab w:val="num" w:pos="1980"/>
          <w:tab w:val="num" w:pos="3320"/>
        </w:tabs>
        <w:ind w:left="0" w:right="20" w:hanging="403"/>
      </w:pPr>
      <w:r>
        <w:t xml:space="preserve">In case the received PIM Hello message do not include </w:t>
      </w:r>
      <w:r>
        <w:rPr>
          <w:rFonts w:hint="eastAsia"/>
        </w:rPr>
        <w:t>DR Priority</w:t>
      </w:r>
      <w:r>
        <w:t xml:space="preserve">, it is deemed that the Neighbor has the </w:t>
      </w:r>
      <w:r>
        <w:rPr>
          <w:rFonts w:hint="eastAsia"/>
        </w:rPr>
        <w:t>highest priority</w:t>
      </w:r>
      <w:r>
        <w:t xml:space="preserve"> so the Neighbor will be the DR Router. </w:t>
      </w:r>
    </w:p>
    <w:p w14:paraId="715C2A9C" w14:textId="77777777" w:rsidR="00490D42" w:rsidRDefault="00762CC5" w:rsidP="00475923">
      <w:pPr>
        <w:pStyle w:val="Randomlist"/>
        <w:tabs>
          <w:tab w:val="clear" w:pos="3968"/>
          <w:tab w:val="num" w:pos="1980"/>
          <w:tab w:val="num" w:pos="3320"/>
        </w:tabs>
        <w:ind w:left="0" w:right="20" w:hanging="403"/>
      </w:pPr>
      <w:r>
        <w:rPr>
          <w:rFonts w:hint="eastAsia"/>
        </w:rPr>
        <w:t>When there are multiple Neighbor</w:t>
      </w:r>
      <w:r>
        <w:t xml:space="preserve">s which do not include </w:t>
      </w:r>
      <w:r>
        <w:rPr>
          <w:rFonts w:hint="eastAsia"/>
        </w:rPr>
        <w:t>DR Priority</w:t>
      </w:r>
      <w:r>
        <w:t xml:space="preserve">, the </w:t>
      </w:r>
      <w:r>
        <w:rPr>
          <w:rFonts w:hint="eastAsia"/>
        </w:rPr>
        <w:t>Neighbor</w:t>
      </w:r>
      <w:r>
        <w:t xml:space="preserve"> whose </w:t>
      </w:r>
      <w:r>
        <w:rPr>
          <w:rFonts w:hint="eastAsia"/>
        </w:rPr>
        <w:t>IP address</w:t>
      </w:r>
      <w:r>
        <w:t xml:space="preserve"> is the </w:t>
      </w:r>
      <w:r>
        <w:rPr>
          <w:rFonts w:hint="eastAsia"/>
        </w:rPr>
        <w:t>highest</w:t>
      </w:r>
      <w:r w:rsidR="00373CEA">
        <w:t xml:space="preserve"> will be the DR Router.</w:t>
      </w:r>
    </w:p>
    <w:p w14:paraId="77DB8CB1" w14:textId="77777777" w:rsidR="00D40706" w:rsidRDefault="00D40706" w:rsidP="00475923">
      <w:pPr>
        <w:pStyle w:val="a3"/>
        <w:ind w:left="0" w:right="20"/>
        <w:rPr>
          <w:rFonts w:cs="Times New Roman"/>
          <w:kern w:val="0"/>
        </w:rPr>
      </w:pPr>
      <w:r>
        <w:rPr>
          <w:rFonts w:cs="굴림체" w:hint="eastAsia"/>
          <w:kern w:val="0"/>
        </w:rPr>
        <w:t xml:space="preserve">To modify the </w:t>
      </w:r>
      <w:r>
        <w:rPr>
          <w:rFonts w:hint="eastAsia"/>
        </w:rPr>
        <w:t>DR Priority</w:t>
      </w:r>
      <w:r>
        <w:t xml:space="preserve"> in </w:t>
      </w:r>
      <w:r>
        <w:rPr>
          <w:rFonts w:hint="eastAsia"/>
        </w:rPr>
        <w:t>PIM Hello</w:t>
      </w:r>
      <w:r>
        <w:t xml:space="preserve"> message, use the following commands in </w:t>
      </w:r>
      <w:r>
        <w:rPr>
          <w:kern w:val="0"/>
        </w:rPr>
        <w:t xml:space="preserve">interface configuration mode. </w:t>
      </w:r>
    </w:p>
    <w:tbl>
      <w:tblPr>
        <w:tblStyle w:val="CLIWide"/>
        <w:tblW w:w="0" w:type="auto"/>
        <w:tblLook w:val="01E0" w:firstRow="1" w:lastRow="1" w:firstColumn="1" w:lastColumn="1" w:noHBand="0" w:noVBand="0"/>
      </w:tblPr>
      <w:tblGrid>
        <w:gridCol w:w="3501"/>
        <w:gridCol w:w="4431"/>
      </w:tblGrid>
      <w:tr w:rsidR="00490D42"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Default="00BB7669" w:rsidP="00475923">
            <w:pPr>
              <w:pStyle w:val="aa"/>
              <w:ind w:right="20"/>
              <w:rPr>
                <w:rFonts w:cs="Times New Roman"/>
              </w:rPr>
            </w:pPr>
            <w:r>
              <w:rPr>
                <w:rFonts w:cs="굴림체" w:hint="eastAsia"/>
              </w:rPr>
              <w:t>command</w:t>
            </w:r>
          </w:p>
        </w:tc>
        <w:tc>
          <w:tcPr>
            <w:tcW w:w="4533" w:type="dxa"/>
          </w:tcPr>
          <w:p w14:paraId="7C3F3F0E" w14:textId="77777777" w:rsidR="00490D42" w:rsidRDefault="00BB7669" w:rsidP="00475923">
            <w:pPr>
              <w:pStyle w:val="aa"/>
              <w:ind w:right="20"/>
              <w:rPr>
                <w:rFonts w:cs="Times New Roman"/>
              </w:rPr>
            </w:pPr>
            <w:r>
              <w:rPr>
                <w:rFonts w:cs="굴림체" w:hint="eastAsia"/>
              </w:rPr>
              <w:t>Description</w:t>
            </w:r>
          </w:p>
        </w:tc>
      </w:tr>
      <w:tr w:rsidR="00490D42" w14:paraId="46311BC0" w14:textId="77777777" w:rsidTr="009F3F86">
        <w:trPr>
          <w:trHeight w:val="449"/>
        </w:trPr>
        <w:tc>
          <w:tcPr>
            <w:tcW w:w="3573" w:type="dxa"/>
          </w:tcPr>
          <w:p w14:paraId="6CC61C97" w14:textId="77777777" w:rsidR="00490D42" w:rsidRPr="0023306F" w:rsidRDefault="00490D42" w:rsidP="00475923">
            <w:pPr>
              <w:pStyle w:val="aa"/>
              <w:ind w:right="20"/>
              <w:rPr>
                <w:i/>
                <w:iCs/>
                <w:kern w:val="0"/>
              </w:rPr>
            </w:pPr>
            <w:r w:rsidRPr="00CE0DE9">
              <w:rPr>
                <w:b/>
                <w:bCs/>
                <w:kern w:val="0"/>
              </w:rPr>
              <w:t>ip pim dr-priority</w:t>
            </w:r>
            <w:r w:rsidRPr="00CE0DE9">
              <w:rPr>
                <w:rFonts w:hint="eastAsia"/>
                <w:b/>
                <w:bCs/>
                <w:kern w:val="0"/>
              </w:rPr>
              <w:t xml:space="preserve"> </w:t>
            </w:r>
            <w:r>
              <w:rPr>
                <w:rFonts w:hint="eastAsia"/>
                <w:i/>
                <w:iCs/>
                <w:kern w:val="0"/>
              </w:rPr>
              <w:t>&lt;</w:t>
            </w:r>
            <w:r w:rsidRPr="00CE0DE9">
              <w:rPr>
                <w:i/>
                <w:iCs/>
                <w:kern w:val="0"/>
              </w:rPr>
              <w:t xml:space="preserve">0-4294967294 </w:t>
            </w:r>
            <w:r w:rsidRPr="0023306F">
              <w:rPr>
                <w:i/>
                <w:iCs/>
                <w:kern w:val="0"/>
              </w:rPr>
              <w:t>&gt;</w:t>
            </w:r>
          </w:p>
        </w:tc>
        <w:tc>
          <w:tcPr>
            <w:tcW w:w="4533" w:type="dxa"/>
          </w:tcPr>
          <w:p w14:paraId="0743C964" w14:textId="77777777" w:rsidR="00D40706" w:rsidRDefault="00D40706" w:rsidP="00475923">
            <w:pPr>
              <w:pStyle w:val="aa"/>
              <w:ind w:right="20"/>
            </w:pPr>
            <w:r>
              <w:rPr>
                <w:rFonts w:hint="eastAsia"/>
              </w:rPr>
              <w:t>Set DR Priority</w:t>
            </w:r>
            <w:r>
              <w:t xml:space="preserve"> in </w:t>
            </w:r>
            <w:r>
              <w:rPr>
                <w:rFonts w:hint="eastAsia"/>
              </w:rPr>
              <w:t>PIM Hello</w:t>
            </w:r>
            <w:r>
              <w:t xml:space="preserve"> message. </w:t>
            </w:r>
          </w:p>
          <w:p w14:paraId="4E91B09B" w14:textId="77777777" w:rsidR="00490D42" w:rsidRDefault="00D40706" w:rsidP="00475923">
            <w:pPr>
              <w:pStyle w:val="aa"/>
              <w:ind w:right="20"/>
            </w:pPr>
            <w:r>
              <w:rPr>
                <w:rFonts w:hint="eastAsia"/>
              </w:rPr>
              <w:t xml:space="preserve"> </w:t>
            </w:r>
            <w:r w:rsidR="00490D42">
              <w:rPr>
                <w:rFonts w:hint="eastAsia"/>
              </w:rPr>
              <w:t>(Default : 1)</w:t>
            </w:r>
          </w:p>
        </w:tc>
      </w:tr>
      <w:tr w:rsidR="00490D42" w14:paraId="4298B037" w14:textId="77777777" w:rsidTr="009F3F86">
        <w:trPr>
          <w:trHeight w:val="350"/>
        </w:trPr>
        <w:tc>
          <w:tcPr>
            <w:tcW w:w="3573" w:type="dxa"/>
          </w:tcPr>
          <w:p w14:paraId="65026EBD" w14:textId="77777777" w:rsidR="00490D42" w:rsidRPr="00F86771" w:rsidRDefault="00490D42" w:rsidP="00475923">
            <w:pPr>
              <w:pStyle w:val="aa"/>
              <w:ind w:right="20"/>
              <w:rPr>
                <w:b/>
                <w:bCs/>
                <w:kern w:val="0"/>
                <w:lang w:val="pt-BR"/>
              </w:rPr>
            </w:pPr>
            <w:r w:rsidRPr="00F86771">
              <w:rPr>
                <w:b/>
                <w:bCs/>
                <w:kern w:val="0"/>
                <w:lang w:val="pt-BR"/>
              </w:rPr>
              <w:t xml:space="preserve">no ip pim </w:t>
            </w:r>
            <w:r w:rsidR="00D40706" w:rsidRPr="00F86771">
              <w:rPr>
                <w:b/>
                <w:bCs/>
                <w:kern w:val="0"/>
              </w:rPr>
              <w:t>dr-priority</w:t>
            </w:r>
          </w:p>
        </w:tc>
        <w:tc>
          <w:tcPr>
            <w:tcW w:w="4533" w:type="dxa"/>
          </w:tcPr>
          <w:p w14:paraId="295F2845" w14:textId="77777777" w:rsidR="00490D42" w:rsidRPr="00F86771" w:rsidRDefault="00D40706" w:rsidP="00475923">
            <w:pPr>
              <w:pStyle w:val="aa"/>
              <w:ind w:right="20"/>
            </w:pPr>
            <w:r w:rsidRPr="00F86771">
              <w:t xml:space="preserve">Return </w:t>
            </w:r>
            <w:r w:rsidRPr="00F86771">
              <w:rPr>
                <w:rFonts w:hint="eastAsia"/>
              </w:rPr>
              <w:t>DR Priority</w:t>
            </w:r>
            <w:r w:rsidRPr="00F86771">
              <w:t xml:space="preserve"> to default value. </w:t>
            </w:r>
          </w:p>
        </w:tc>
      </w:tr>
    </w:tbl>
    <w:p w14:paraId="76ACFCF4"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3DE20F16" w14:textId="77777777" w:rsidTr="00DE1C5E">
        <w:tc>
          <w:tcPr>
            <w:tcW w:w="9068" w:type="dxa"/>
          </w:tcPr>
          <w:p w14:paraId="657107B6" w14:textId="77777777" w:rsidR="00490D42" w:rsidRPr="0032769C" w:rsidRDefault="00490D42" w:rsidP="00475923">
            <w:pPr>
              <w:pStyle w:val="aa"/>
              <w:ind w:right="20"/>
              <w:rPr>
                <w:rFonts w:cs="Times New Roman"/>
                <w:kern w:val="0"/>
              </w:rPr>
            </w:pPr>
          </w:p>
          <w:p w14:paraId="3C41C0B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189E52C"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14:paraId="62299C87" w14:textId="77777777"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dr-priority 10</w:t>
            </w:r>
          </w:p>
          <w:p w14:paraId="7166D52F" w14:textId="77777777"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110D6CB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w:t>
            </w:r>
          </w:p>
          <w:p w14:paraId="4B10F0C3"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Address          Interface  VIFindex Ver/   Nbr    Query  </w:t>
            </w:r>
            <w:r w:rsidRPr="0032769C">
              <w:rPr>
                <w:rFonts w:ascii="굴림체" w:hAnsi="굴림체" w:cs="Courier New"/>
                <w:b/>
                <w:bCs/>
              </w:rPr>
              <w:t>DR</w:t>
            </w:r>
            <w:r w:rsidRPr="0032769C">
              <w:rPr>
                <w:rFonts w:ascii="굴림체" w:hAnsi="굴림체" w:cs="Courier New"/>
              </w:rPr>
              <w:t xml:space="preserve">    DR</w:t>
            </w:r>
          </w:p>
          <w:p w14:paraId="63F156D5"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                                     Mode   Count  Intvl  </w:t>
            </w:r>
            <w:r w:rsidRPr="0032769C">
              <w:rPr>
                <w:rFonts w:ascii="굴림체" w:hAnsi="굴림체" w:cs="Courier New"/>
                <w:b/>
                <w:bCs/>
              </w:rPr>
              <w:t>Prior</w:t>
            </w:r>
          </w:p>
          <w:p w14:paraId="3C9D1C18"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3.1.3.222        </w:t>
            </w:r>
            <w:r w:rsidR="00F95F4C">
              <w:rPr>
                <w:rFonts w:ascii="굴림체" w:hAnsi="굴림체" w:cs="Courier New"/>
              </w:rPr>
              <w:t>Giga6</w:t>
            </w:r>
            <w:r w:rsidRPr="0032769C">
              <w:rPr>
                <w:rFonts w:ascii="굴림체" w:hAnsi="굴림체" w:cs="Courier New"/>
              </w:rPr>
              <w:t xml:space="preserve">/1 </w:t>
            </w:r>
            <w:r w:rsidRPr="0032769C">
              <w:rPr>
                <w:rFonts w:ascii="굴림체" w:hAnsi="굴림체" w:cs="Courier New" w:hint="eastAsia"/>
              </w:rPr>
              <w:t xml:space="preserve">  </w:t>
            </w:r>
            <w:r w:rsidRPr="0032769C">
              <w:rPr>
                <w:rFonts w:ascii="굴림체" w:hAnsi="굴림체" w:cs="Courier New"/>
              </w:rPr>
              <w:t xml:space="preserve"> 0        v2/S   0      60     </w:t>
            </w:r>
            <w:r w:rsidRPr="0032769C">
              <w:rPr>
                <w:rFonts w:ascii="굴림체" w:hAnsi="굴림체" w:cs="Courier New"/>
                <w:b/>
                <w:bCs/>
              </w:rPr>
              <w:t>1</w:t>
            </w:r>
            <w:r w:rsidRPr="0032769C">
              <w:rPr>
                <w:rFonts w:ascii="굴림체" w:hAnsi="굴림체" w:cs="Courier New" w:hint="eastAsia"/>
                <w:b/>
                <w:bCs/>
              </w:rPr>
              <w:t>0</w:t>
            </w:r>
            <w:r w:rsidRPr="0032769C">
              <w:rPr>
                <w:rFonts w:ascii="굴림체" w:hAnsi="굴림체" w:cs="Courier New"/>
              </w:rPr>
              <w:t xml:space="preserve">    3.1.3.222</w:t>
            </w:r>
          </w:p>
          <w:p w14:paraId="724BA214"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w:t>
            </w:r>
          </w:p>
          <w:p w14:paraId="5A95BF8B" w14:textId="77777777" w:rsidR="004278D0" w:rsidRPr="0032769C" w:rsidRDefault="004278D0" w:rsidP="00475923">
            <w:pPr>
              <w:pStyle w:val="aa"/>
              <w:ind w:right="20"/>
              <w:rPr>
                <w:rFonts w:cs="Times New Roman"/>
                <w:kern w:val="0"/>
              </w:rPr>
            </w:pPr>
          </w:p>
        </w:tc>
      </w:tr>
    </w:tbl>
    <w:p w14:paraId="2469A5CC" w14:textId="77777777" w:rsidR="00490D42" w:rsidRDefault="00490D42" w:rsidP="00475923">
      <w:pPr>
        <w:pStyle w:val="4"/>
        <w:ind w:left="0" w:right="20"/>
      </w:pPr>
      <w:bookmarkStart w:id="2386" w:name="_Toc277151004"/>
      <w:bookmarkStart w:id="2387" w:name="_Toc363228536"/>
      <w:r>
        <w:t>PIM</w:t>
      </w:r>
      <w:r>
        <w:rPr>
          <w:rFonts w:hint="eastAsia"/>
        </w:rPr>
        <w:t xml:space="preserve"> Propagation-Delay</w:t>
      </w:r>
      <w:bookmarkEnd w:id="2386"/>
      <w:bookmarkEnd w:id="2387"/>
    </w:p>
    <w:p w14:paraId="040A3EAE" w14:textId="77777777" w:rsidR="00373CEA" w:rsidRDefault="00FB42BD" w:rsidP="00475923">
      <w:pPr>
        <w:pStyle w:val="a3"/>
        <w:ind w:left="0" w:right="20"/>
      </w:pPr>
      <w:r>
        <w:rPr>
          <w:rStyle w:val="hps"/>
          <w:color w:val="222222"/>
        </w:rPr>
        <w:lastRenderedPageBreak/>
        <w:t xml:space="preserve">In </w:t>
      </w:r>
      <w:r w:rsidR="00315239">
        <w:rPr>
          <w:rStyle w:val="hps"/>
          <w:color w:val="222222"/>
        </w:rPr>
        <w:t>Multi-Access Network</w:t>
      </w:r>
      <w:r w:rsidR="00315239">
        <w:t xml:space="preserve"> </w:t>
      </w:r>
      <w:r>
        <w:t>environment,</w:t>
      </w:r>
      <w:r w:rsidR="003D235D">
        <w:t xml:space="preserve"> if any one particular </w:t>
      </w:r>
      <w:r w:rsidR="003D235D">
        <w:rPr>
          <w:rStyle w:val="hps"/>
          <w:color w:val="222222"/>
        </w:rPr>
        <w:t xml:space="preserve">PIM Neighbor no longer wants to receive Multicast Traffic, the PIM Neighbor will send </w:t>
      </w:r>
      <w:r w:rsidR="003D235D">
        <w:rPr>
          <w:rStyle w:val="hps"/>
          <w:color w:val="222222"/>
        </w:rPr>
        <w:t>‘</w:t>
      </w:r>
      <w:r w:rsidR="003D235D">
        <w:rPr>
          <w:rFonts w:hint="eastAsia"/>
        </w:rPr>
        <w:t>PIM Prune</w:t>
      </w:r>
      <w:r w:rsidR="003D235D">
        <w:t>’</w:t>
      </w:r>
      <w:r w:rsidR="003D235D">
        <w:t xml:space="preserve"> message to the </w:t>
      </w:r>
      <w:r w:rsidR="003D235D">
        <w:rPr>
          <w:rFonts w:hint="eastAsia"/>
        </w:rPr>
        <w:t>Upstream Router</w:t>
      </w:r>
      <w:r w:rsidR="003D235D">
        <w:t xml:space="preserve">. Then the </w:t>
      </w:r>
      <w:r w:rsidR="003D235D">
        <w:rPr>
          <w:rFonts w:hint="eastAsia"/>
        </w:rPr>
        <w:t>Upstream Router</w:t>
      </w:r>
      <w:r w:rsidR="003D235D">
        <w:t xml:space="preserve"> will stay on hold during the specified time so as to determine whether there is any other </w:t>
      </w:r>
      <w:r w:rsidR="003D235D">
        <w:rPr>
          <w:rFonts w:hint="eastAsia"/>
        </w:rPr>
        <w:t>PIM Router</w:t>
      </w:r>
      <w:r w:rsidR="003D235D">
        <w:t xml:space="preserve"> which may want to receive the same </w:t>
      </w:r>
      <w:r w:rsidR="003D235D">
        <w:rPr>
          <w:rFonts w:hint="eastAsia"/>
        </w:rPr>
        <w:t>Multicast Traffic</w:t>
      </w:r>
      <w:r w:rsidR="003D235D">
        <w:t xml:space="preserve">. </w:t>
      </w:r>
    </w:p>
    <w:p w14:paraId="18135C33" w14:textId="77777777" w:rsidR="00373CEA" w:rsidRDefault="003D235D" w:rsidP="00475923">
      <w:pPr>
        <w:pStyle w:val="a3"/>
        <w:ind w:left="0" w:right="20"/>
      </w:pPr>
      <w:r>
        <w:t xml:space="preserve">If there is any </w:t>
      </w:r>
      <w:r w:rsidR="00537A2A">
        <w:rPr>
          <w:rFonts w:hint="eastAsia"/>
        </w:rPr>
        <w:t>PIM Router</w:t>
      </w:r>
      <w:r w:rsidR="00537A2A">
        <w:t xml:space="preserve"> which wants to receive the delayed </w:t>
      </w:r>
      <w:r w:rsidR="00537A2A">
        <w:rPr>
          <w:rFonts w:hint="eastAsia"/>
        </w:rPr>
        <w:t>Multicast Traffic</w:t>
      </w:r>
      <w:r w:rsidR="00537A2A">
        <w:t xml:space="preserve">, the </w:t>
      </w:r>
      <w:r w:rsidR="00537A2A">
        <w:rPr>
          <w:rFonts w:hint="eastAsia"/>
        </w:rPr>
        <w:t>PIM Router</w:t>
      </w:r>
      <w:r w:rsidR="00537A2A">
        <w:t xml:space="preserve"> will need to send </w:t>
      </w:r>
      <w:r w:rsidR="00537A2A">
        <w:rPr>
          <w:rFonts w:hint="eastAsia"/>
        </w:rPr>
        <w:t>PIM Join</w:t>
      </w:r>
      <w:r w:rsidR="00537A2A">
        <w:t xml:space="preserve"> message within the reserved time period to the </w:t>
      </w:r>
      <w:r w:rsidR="00537A2A">
        <w:rPr>
          <w:rFonts w:hint="eastAsia"/>
        </w:rPr>
        <w:t>Upstream Router</w:t>
      </w:r>
      <w:r w:rsidR="00537A2A">
        <w:t xml:space="preserve"> so that the </w:t>
      </w:r>
      <w:r w:rsidR="00537A2A">
        <w:rPr>
          <w:rFonts w:hint="eastAsia"/>
        </w:rPr>
        <w:t>Upstream Router</w:t>
      </w:r>
      <w:r w:rsidR="00537A2A">
        <w:t xml:space="preserve"> will continue to forward the </w:t>
      </w:r>
      <w:r w:rsidR="00537A2A">
        <w:rPr>
          <w:rFonts w:hint="eastAsia"/>
        </w:rPr>
        <w:t>Multicast Traffic</w:t>
      </w:r>
      <w:r w:rsidR="00537A2A">
        <w:t xml:space="preserve">. </w:t>
      </w:r>
    </w:p>
    <w:p w14:paraId="39C4D2D7" w14:textId="77777777" w:rsidR="00315239" w:rsidRDefault="00537A2A" w:rsidP="00475923">
      <w:pPr>
        <w:pStyle w:val="a3"/>
        <w:ind w:left="0" w:right="20"/>
        <w:rPr>
          <w:rFonts w:cs="Times New Roman"/>
          <w:kern w:val="0"/>
        </w:rPr>
      </w:pPr>
      <w:r>
        <w:rPr>
          <w:rStyle w:val="hps"/>
          <w:color w:val="222222"/>
        </w:rPr>
        <w:t>For the Multicast Traffic Forwarding in</w:t>
      </w:r>
      <w:r w:rsidR="00315239">
        <w:t xml:space="preserve"> </w:t>
      </w:r>
      <w:r w:rsidR="00315239">
        <w:rPr>
          <w:rStyle w:val="hps"/>
          <w:color w:val="222222"/>
        </w:rPr>
        <w:t>Multi-Access Network</w:t>
      </w:r>
      <w:r>
        <w:rPr>
          <w:rStyle w:val="hps"/>
          <w:color w:val="222222"/>
        </w:rPr>
        <w:t xml:space="preserve"> </w:t>
      </w:r>
      <w:r>
        <w:t xml:space="preserve">environment, </w:t>
      </w:r>
      <w:r w:rsidR="00315239">
        <w:rPr>
          <w:rStyle w:val="hps"/>
          <w:color w:val="222222"/>
        </w:rPr>
        <w:t>PIM Router</w:t>
      </w:r>
      <w:r>
        <w:rPr>
          <w:rStyle w:val="hps"/>
          <w:color w:val="222222"/>
        </w:rPr>
        <w:t xml:space="preserve"> sends out the</w:t>
      </w:r>
      <w:r>
        <w:t xml:space="preserve"> </w:t>
      </w:r>
      <w:r>
        <w:rPr>
          <w:rStyle w:val="hps"/>
          <w:color w:val="222222"/>
        </w:rPr>
        <w:t xml:space="preserve">propagation delay time that is necessary for </w:t>
      </w:r>
      <w:r w:rsidR="0043581B">
        <w:rPr>
          <w:rStyle w:val="hps"/>
          <w:color w:val="222222"/>
        </w:rPr>
        <w:t>delaying PIM Prune process. This is</w:t>
      </w:r>
      <w:r>
        <w:rPr>
          <w:rStyle w:val="hps"/>
          <w:color w:val="222222"/>
        </w:rPr>
        <w:t xml:space="preserve"> included in PIM Hello</w:t>
      </w:r>
      <w:r>
        <w:t xml:space="preserve"> </w:t>
      </w:r>
      <w:r>
        <w:rPr>
          <w:rStyle w:val="hps"/>
          <w:color w:val="222222"/>
        </w:rPr>
        <w:t>messages</w:t>
      </w:r>
      <w:r w:rsidR="0043581B">
        <w:rPr>
          <w:rStyle w:val="hps"/>
          <w:color w:val="222222"/>
        </w:rPr>
        <w:t>.</w:t>
      </w:r>
    </w:p>
    <w:tbl>
      <w:tblPr>
        <w:tblStyle w:val="CLIWide"/>
        <w:tblW w:w="0" w:type="auto"/>
        <w:tblLook w:val="01E0" w:firstRow="1" w:lastRow="1" w:firstColumn="1" w:lastColumn="1" w:noHBand="0" w:noVBand="0"/>
      </w:tblPr>
      <w:tblGrid>
        <w:gridCol w:w="3428"/>
        <w:gridCol w:w="4504"/>
      </w:tblGrid>
      <w:tr w:rsidR="00490D42"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Default="00BB7669" w:rsidP="00475923">
            <w:pPr>
              <w:pStyle w:val="aa"/>
              <w:ind w:right="20"/>
              <w:rPr>
                <w:rFonts w:cs="Times New Roman"/>
              </w:rPr>
            </w:pPr>
            <w:r>
              <w:rPr>
                <w:rFonts w:cs="굴림체" w:hint="eastAsia"/>
              </w:rPr>
              <w:t>Command</w:t>
            </w:r>
          </w:p>
        </w:tc>
        <w:tc>
          <w:tcPr>
            <w:tcW w:w="4742" w:type="dxa"/>
          </w:tcPr>
          <w:p w14:paraId="023C1504" w14:textId="77777777" w:rsidR="00490D42" w:rsidRDefault="00BB7669" w:rsidP="00475923">
            <w:pPr>
              <w:pStyle w:val="aa"/>
              <w:ind w:right="20"/>
              <w:rPr>
                <w:rFonts w:cs="Times New Roman"/>
              </w:rPr>
            </w:pPr>
            <w:r>
              <w:rPr>
                <w:rFonts w:cs="굴림체" w:hint="eastAsia"/>
              </w:rPr>
              <w:t>Description</w:t>
            </w:r>
          </w:p>
        </w:tc>
      </w:tr>
      <w:tr w:rsidR="00490D42" w14:paraId="45A14BB2" w14:textId="77777777" w:rsidTr="00A107EB">
        <w:trPr>
          <w:trHeight w:val="626"/>
        </w:trPr>
        <w:tc>
          <w:tcPr>
            <w:tcW w:w="3580" w:type="dxa"/>
          </w:tcPr>
          <w:p w14:paraId="2DDB4D94" w14:textId="77777777" w:rsidR="00490D42" w:rsidRPr="00EF1958" w:rsidRDefault="00490D42" w:rsidP="00475923">
            <w:pPr>
              <w:pStyle w:val="aa"/>
              <w:ind w:right="20"/>
              <w:rPr>
                <w:b/>
                <w:bCs/>
                <w:kern w:val="0"/>
              </w:rPr>
            </w:pPr>
            <w:r w:rsidRPr="00EF1958">
              <w:rPr>
                <w:b/>
                <w:bCs/>
                <w:kern w:val="0"/>
              </w:rPr>
              <w:t>ip pim propagation-delay</w:t>
            </w:r>
            <w:r>
              <w:rPr>
                <w:rFonts w:hint="eastAsia"/>
                <w:b/>
                <w:bCs/>
                <w:kern w:val="0"/>
              </w:rPr>
              <w:t xml:space="preserve"> </w:t>
            </w:r>
            <w:r w:rsidRPr="00EF1958">
              <w:rPr>
                <w:rFonts w:hint="eastAsia"/>
                <w:i/>
                <w:iCs/>
                <w:kern w:val="0"/>
              </w:rPr>
              <w:t>&lt;1000-5000&gt;</w:t>
            </w:r>
          </w:p>
        </w:tc>
        <w:tc>
          <w:tcPr>
            <w:tcW w:w="4742" w:type="dxa"/>
          </w:tcPr>
          <w:p w14:paraId="513BFC68" w14:textId="77777777" w:rsidR="00490D42" w:rsidRDefault="0043581B" w:rsidP="00475923">
            <w:pPr>
              <w:pStyle w:val="aa"/>
              <w:ind w:right="20"/>
            </w:pPr>
            <w:r>
              <w:t xml:space="preserve">Set </w:t>
            </w:r>
            <w:r w:rsidR="00490D42">
              <w:rPr>
                <w:rFonts w:hint="eastAsia"/>
              </w:rPr>
              <w:t>propagation delay</w:t>
            </w:r>
            <w:r>
              <w:rPr>
                <w:rFonts w:hint="eastAsia"/>
              </w:rPr>
              <w:t xml:space="preserve"> in PIM Hello m</w:t>
            </w:r>
            <w:r>
              <w:t>essage</w:t>
            </w:r>
            <w:r w:rsidR="00490D42">
              <w:rPr>
                <w:rFonts w:hint="eastAsia"/>
              </w:rPr>
              <w:t>.</w:t>
            </w:r>
          </w:p>
          <w:p w14:paraId="054F133A" w14:textId="77777777" w:rsidR="00490D42" w:rsidRDefault="00490D42" w:rsidP="00475923">
            <w:pPr>
              <w:pStyle w:val="aa"/>
              <w:ind w:right="20"/>
            </w:pPr>
            <w:r>
              <w:rPr>
                <w:rFonts w:hint="eastAsia"/>
              </w:rPr>
              <w:t>(D</w:t>
            </w:r>
            <w:r>
              <w:t>efault</w:t>
            </w:r>
            <w:r>
              <w:rPr>
                <w:rFonts w:hint="eastAsia"/>
              </w:rPr>
              <w:t>: 1000ms)</w:t>
            </w:r>
          </w:p>
        </w:tc>
      </w:tr>
      <w:tr w:rsidR="00490D42" w14:paraId="1055B5BE" w14:textId="77777777" w:rsidTr="00A107EB">
        <w:trPr>
          <w:trHeight w:val="626"/>
        </w:trPr>
        <w:tc>
          <w:tcPr>
            <w:tcW w:w="3580" w:type="dxa"/>
          </w:tcPr>
          <w:p w14:paraId="57E1CB45" w14:textId="77777777" w:rsidR="00490D42" w:rsidRPr="00EF1958" w:rsidRDefault="00490D42" w:rsidP="00475923">
            <w:pPr>
              <w:pStyle w:val="aa"/>
              <w:ind w:right="20"/>
              <w:rPr>
                <w:b/>
                <w:bCs/>
                <w:kern w:val="0"/>
                <w:lang w:val="pt-BR"/>
              </w:rPr>
            </w:pPr>
            <w:r w:rsidRPr="0023306F">
              <w:rPr>
                <w:b/>
                <w:bCs/>
                <w:kern w:val="0"/>
                <w:lang w:val="pt-BR"/>
              </w:rPr>
              <w:t xml:space="preserve">no </w:t>
            </w:r>
            <w:r w:rsidRPr="00EF1958">
              <w:rPr>
                <w:b/>
                <w:bCs/>
                <w:kern w:val="0"/>
                <w:lang w:val="pt-BR"/>
              </w:rPr>
              <w:t>ip pim propagation-delay</w:t>
            </w:r>
          </w:p>
        </w:tc>
        <w:tc>
          <w:tcPr>
            <w:tcW w:w="4742" w:type="dxa"/>
          </w:tcPr>
          <w:p w14:paraId="0C400D95" w14:textId="77777777" w:rsidR="00490D42" w:rsidRDefault="0043581B" w:rsidP="00475923">
            <w:pPr>
              <w:pStyle w:val="aa"/>
              <w:ind w:right="20"/>
            </w:pPr>
            <w:r>
              <w:t xml:space="preserve">Release the set </w:t>
            </w:r>
            <w:r>
              <w:rPr>
                <w:rFonts w:hint="eastAsia"/>
              </w:rPr>
              <w:t>propagation delay in PIM Hello m</w:t>
            </w:r>
            <w:r>
              <w:t>essage</w:t>
            </w:r>
            <w:r w:rsidR="00490D42">
              <w:rPr>
                <w:rFonts w:hint="eastAsia"/>
              </w:rPr>
              <w:t>.</w:t>
            </w:r>
          </w:p>
        </w:tc>
      </w:tr>
    </w:tbl>
    <w:p w14:paraId="4329FEBC"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2A602A3E" w14:textId="77777777" w:rsidTr="00DE1C5E">
        <w:tc>
          <w:tcPr>
            <w:tcW w:w="9068" w:type="dxa"/>
          </w:tcPr>
          <w:p w14:paraId="3D1E3B6D" w14:textId="77777777" w:rsidR="00490D42" w:rsidRPr="0032769C" w:rsidRDefault="00490D42" w:rsidP="00475923">
            <w:pPr>
              <w:pStyle w:val="aa"/>
              <w:ind w:right="20"/>
              <w:rPr>
                <w:rFonts w:cs="Times New Roman"/>
                <w:kern w:val="0"/>
              </w:rPr>
            </w:pPr>
          </w:p>
          <w:p w14:paraId="4BDAA93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E9AEDB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4278D0">
              <w:rPr>
                <w:rFonts w:ascii="Courier New" w:hAnsi="Courier New" w:cs="Courier New"/>
                <w:b/>
                <w:bCs/>
              </w:rPr>
              <w:t>interface GigabitEthernet 6</w:t>
            </w:r>
            <w:r w:rsidRPr="0032769C">
              <w:rPr>
                <w:rFonts w:ascii="Courier New" w:hAnsi="Courier New" w:cs="Courier New"/>
                <w:b/>
                <w:bCs/>
              </w:rPr>
              <w:t>/1</w:t>
            </w:r>
          </w:p>
          <w:p w14:paraId="389F3311" w14:textId="77777777"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propagation-delay 5000</w:t>
            </w:r>
          </w:p>
          <w:p w14:paraId="4E76F0FC" w14:textId="77777777"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4407DD4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 detail</w:t>
            </w:r>
          </w:p>
          <w:p w14:paraId="7CC08537" w14:textId="77777777" w:rsidR="00490D42" w:rsidRPr="0032769C" w:rsidRDefault="004278D0" w:rsidP="00475923">
            <w:pPr>
              <w:pStyle w:val="aa"/>
              <w:ind w:right="20"/>
              <w:rPr>
                <w:rFonts w:ascii="Courier New" w:hAnsi="Courier New" w:cs="Courier New"/>
              </w:rPr>
            </w:pPr>
            <w:r>
              <w:rPr>
                <w:rFonts w:ascii="Courier New" w:hAnsi="Courier New" w:cs="Courier New"/>
              </w:rPr>
              <w:t>Giga6</w:t>
            </w:r>
            <w:r w:rsidR="00490D42" w:rsidRPr="0032769C">
              <w:rPr>
                <w:rFonts w:ascii="Courier New" w:hAnsi="Courier New" w:cs="Courier New"/>
              </w:rPr>
              <w:t xml:space="preserve">/1 (vif 0): </w:t>
            </w:r>
          </w:p>
          <w:p w14:paraId="00C397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Address 3.1.3.222, DR 3.1.3.222</w:t>
            </w:r>
          </w:p>
          <w:p w14:paraId="6A9501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Hello period 30 seconds, Next Hello in 23 seconds</w:t>
            </w:r>
          </w:p>
          <w:p w14:paraId="716B0B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Triggered Hello period 5 seconds</w:t>
            </w:r>
          </w:p>
          <w:p w14:paraId="32A9AB2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Propagation delay is 1000 milli-seconds</w:t>
            </w:r>
          </w:p>
          <w:p w14:paraId="3218C413"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Configured Propagation-delay 5000 milli-seconds</w:t>
            </w:r>
          </w:p>
          <w:p w14:paraId="7B26E7D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Generation ID : 795759275</w:t>
            </w:r>
          </w:p>
          <w:p w14:paraId="1E99F6C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Neighbors:</w:t>
            </w:r>
          </w:p>
          <w:p w14:paraId="139C327E" w14:textId="77777777" w:rsidR="00490D42" w:rsidRPr="0032769C" w:rsidRDefault="00490D42" w:rsidP="00475923">
            <w:pPr>
              <w:pStyle w:val="aa"/>
              <w:ind w:right="20"/>
              <w:rPr>
                <w:rFonts w:ascii="Courier New" w:hAnsi="Courier New" w:cs="Courier New"/>
              </w:rPr>
            </w:pPr>
          </w:p>
          <w:p w14:paraId="6A49C03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464156B4" w14:textId="77777777" w:rsidR="00490D42" w:rsidRDefault="00490D42" w:rsidP="00475923">
      <w:pPr>
        <w:pStyle w:val="4"/>
        <w:ind w:left="0" w:right="20"/>
      </w:pPr>
      <w:bookmarkStart w:id="2388" w:name="_Toc86051531"/>
      <w:bookmarkStart w:id="2389" w:name="_Toc277151005"/>
      <w:r>
        <w:t>PIM</w:t>
      </w:r>
      <w:r>
        <w:rPr>
          <w:rFonts w:hint="eastAsia"/>
        </w:rPr>
        <w:t xml:space="preserve"> </w:t>
      </w:r>
      <w:r w:rsidRPr="00DE1C5E">
        <w:rPr>
          <w:rFonts w:hint="eastAsia"/>
        </w:rPr>
        <w:t>Exclude</w:t>
      </w:r>
      <w:r>
        <w:rPr>
          <w:rFonts w:hint="eastAsia"/>
        </w:rPr>
        <w:t>-Genid</w:t>
      </w:r>
      <w:bookmarkEnd w:id="2388"/>
      <w:bookmarkEnd w:id="2389"/>
    </w:p>
    <w:p w14:paraId="53A80A7C" w14:textId="77777777" w:rsidR="00602472" w:rsidRDefault="00602472" w:rsidP="00475923">
      <w:pPr>
        <w:pStyle w:val="a3"/>
        <w:ind w:left="0" w:right="20"/>
      </w:pPr>
      <w:r>
        <w:t xml:space="preserve">PIM sends out Hello message in periodic manner and the PIM Hello message may include </w:t>
      </w:r>
      <w:r w:rsidRPr="006C413C">
        <w:t>Generation ID</w:t>
      </w:r>
      <w:r>
        <w:t xml:space="preserve"> in the message. In case a PIM Router received PIM Hello messages which have different </w:t>
      </w:r>
      <w:r w:rsidRPr="006C413C">
        <w:t>Generation ID</w:t>
      </w:r>
      <w:r>
        <w:t xml:space="preserve">s from an identical Neighbor, it is deemed that the </w:t>
      </w:r>
      <w:r>
        <w:rPr>
          <w:rFonts w:hint="eastAsia"/>
        </w:rPr>
        <w:t>Neighbor has been Start</w:t>
      </w:r>
      <w:r>
        <w:t xml:space="preserve">ed or </w:t>
      </w:r>
      <w:r>
        <w:rPr>
          <w:rFonts w:hint="eastAsia"/>
        </w:rPr>
        <w:t>Restart</w:t>
      </w:r>
      <w:r>
        <w:t xml:space="preserve">ed. Consequently </w:t>
      </w:r>
      <w:r>
        <w:rPr>
          <w:rFonts w:hint="eastAsia"/>
        </w:rPr>
        <w:t>PIM Neighbor Discovery</w:t>
      </w:r>
      <w:r>
        <w:t xml:space="preserve"> is conducted to update RP information or PIM RPF. </w:t>
      </w:r>
    </w:p>
    <w:p w14:paraId="70A721BE" w14:textId="77777777" w:rsidR="00490D42" w:rsidRDefault="00602472" w:rsidP="00475923">
      <w:pPr>
        <w:pStyle w:val="a3"/>
        <w:ind w:left="0" w:right="20"/>
        <w:rPr>
          <w:rFonts w:cs="Times New Roman"/>
          <w:kern w:val="0"/>
        </w:rPr>
      </w:pPr>
      <w:r>
        <w:rPr>
          <w:rFonts w:cs="굴림체" w:hint="eastAsia"/>
          <w:kern w:val="0"/>
        </w:rPr>
        <w:t xml:space="preserve">If you want not to include </w:t>
      </w:r>
      <w:r>
        <w:rPr>
          <w:rFonts w:hint="eastAsia"/>
        </w:rPr>
        <w:t>Generation ID</w:t>
      </w:r>
      <w:r>
        <w:t xml:space="preserve"> in the PIM Hello message, use the below command in </w:t>
      </w:r>
      <w:r>
        <w:rPr>
          <w:kern w:val="0"/>
        </w:rPr>
        <w:t xml:space="preserve">interface configuration mode. </w:t>
      </w:r>
    </w:p>
    <w:tbl>
      <w:tblPr>
        <w:tblStyle w:val="CLIWide"/>
        <w:tblW w:w="0" w:type="auto"/>
        <w:tblLook w:val="01E0" w:firstRow="1" w:lastRow="1" w:firstColumn="1" w:lastColumn="1" w:noHBand="0" w:noVBand="0"/>
      </w:tblPr>
      <w:tblGrid>
        <w:gridCol w:w="2751"/>
        <w:gridCol w:w="5181"/>
      </w:tblGrid>
      <w:tr w:rsidR="00490D42"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940" w:type="dxa"/>
          </w:tcPr>
          <w:p w14:paraId="14B87795" w14:textId="77777777" w:rsidR="00490D42" w:rsidRDefault="00BB7669" w:rsidP="00475923">
            <w:pPr>
              <w:pStyle w:val="aa"/>
              <w:ind w:right="20"/>
              <w:rPr>
                <w:rFonts w:cs="Times New Roman"/>
              </w:rPr>
            </w:pPr>
            <w:r>
              <w:rPr>
                <w:rFonts w:cs="굴림체" w:hint="eastAsia"/>
              </w:rPr>
              <w:t>Description</w:t>
            </w:r>
          </w:p>
        </w:tc>
      </w:tr>
      <w:tr w:rsidR="00490D42" w14:paraId="47A8D889" w14:textId="77777777" w:rsidTr="009F3F86">
        <w:trPr>
          <w:trHeight w:val="512"/>
        </w:trPr>
        <w:tc>
          <w:tcPr>
            <w:tcW w:w="3060" w:type="dxa"/>
          </w:tcPr>
          <w:p w14:paraId="680820EF" w14:textId="77777777" w:rsidR="00490D42" w:rsidRPr="00CD6AB3" w:rsidRDefault="00490D42" w:rsidP="00475923">
            <w:pPr>
              <w:pStyle w:val="aa"/>
              <w:ind w:right="20"/>
              <w:rPr>
                <w:b/>
                <w:bCs/>
                <w:kern w:val="0"/>
              </w:rPr>
            </w:pPr>
            <w:r w:rsidRPr="00CD6AB3">
              <w:rPr>
                <w:b/>
                <w:bCs/>
                <w:kern w:val="0"/>
              </w:rPr>
              <w:t>ip pim exclude-genid</w:t>
            </w:r>
          </w:p>
        </w:tc>
        <w:tc>
          <w:tcPr>
            <w:tcW w:w="5940" w:type="dxa"/>
          </w:tcPr>
          <w:p w14:paraId="1AE46950" w14:textId="77777777" w:rsidR="00602472" w:rsidRDefault="00602472" w:rsidP="00475923">
            <w:pPr>
              <w:pStyle w:val="aa"/>
              <w:ind w:right="20"/>
            </w:pPr>
            <w:r>
              <w:t xml:space="preserve">Configure not to include </w:t>
            </w:r>
            <w:r>
              <w:rPr>
                <w:rFonts w:hint="eastAsia"/>
              </w:rPr>
              <w:t>Generation ID</w:t>
            </w:r>
            <w:r>
              <w:t xml:space="preserve"> in the PIM Hello message. </w:t>
            </w:r>
          </w:p>
        </w:tc>
      </w:tr>
      <w:tr w:rsidR="00490D42" w14:paraId="1FF7BF69" w14:textId="77777777" w:rsidTr="009F3F86">
        <w:trPr>
          <w:trHeight w:val="422"/>
        </w:trPr>
        <w:tc>
          <w:tcPr>
            <w:tcW w:w="3060" w:type="dxa"/>
          </w:tcPr>
          <w:p w14:paraId="3387DBA2" w14:textId="77777777" w:rsidR="00490D42" w:rsidRPr="00CD6AB3" w:rsidRDefault="00490D42" w:rsidP="00475923">
            <w:pPr>
              <w:pStyle w:val="aa"/>
              <w:ind w:right="20"/>
              <w:rPr>
                <w:b/>
                <w:bCs/>
                <w:kern w:val="0"/>
                <w:lang w:val="pt-BR"/>
              </w:rPr>
            </w:pPr>
            <w:r w:rsidRPr="0023306F">
              <w:rPr>
                <w:b/>
                <w:bCs/>
                <w:kern w:val="0"/>
                <w:lang w:val="pt-BR"/>
              </w:rPr>
              <w:t xml:space="preserve">no </w:t>
            </w:r>
            <w:r w:rsidRPr="00CD6AB3">
              <w:rPr>
                <w:b/>
                <w:bCs/>
                <w:kern w:val="0"/>
                <w:lang w:val="pt-BR"/>
              </w:rPr>
              <w:t>ip pim exclude-genid</w:t>
            </w:r>
          </w:p>
        </w:tc>
        <w:tc>
          <w:tcPr>
            <w:tcW w:w="5940" w:type="dxa"/>
          </w:tcPr>
          <w:p w14:paraId="7E01A3D9" w14:textId="77777777" w:rsidR="00490D42" w:rsidRDefault="00602472" w:rsidP="00475923">
            <w:pPr>
              <w:pStyle w:val="aa"/>
              <w:ind w:right="20"/>
            </w:pPr>
            <w:r>
              <w:t xml:space="preserve">Remove the configuration of </w:t>
            </w:r>
            <w:r>
              <w:rPr>
                <w:rFonts w:hint="eastAsia"/>
              </w:rPr>
              <w:t xml:space="preserve">exclude-genid. </w:t>
            </w:r>
          </w:p>
        </w:tc>
      </w:tr>
    </w:tbl>
    <w:p w14:paraId="7E76D11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3A09318" w14:textId="77777777" w:rsidTr="007037AB">
        <w:tc>
          <w:tcPr>
            <w:tcW w:w="9068" w:type="dxa"/>
          </w:tcPr>
          <w:p w14:paraId="2F417205" w14:textId="77777777" w:rsidR="00490D42" w:rsidRPr="0032769C" w:rsidRDefault="00490D42" w:rsidP="00475923">
            <w:pPr>
              <w:pStyle w:val="aa"/>
              <w:ind w:right="20"/>
              <w:rPr>
                <w:rFonts w:cs="Times New Roman"/>
                <w:kern w:val="0"/>
              </w:rPr>
            </w:pPr>
          </w:p>
          <w:p w14:paraId="7CC0090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E280C64"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4278D0">
              <w:rPr>
                <w:rFonts w:ascii="Courier New" w:hAnsi="Courier New" w:cs="Courier New"/>
                <w:b/>
                <w:bCs/>
              </w:rPr>
              <w:t>6</w:t>
            </w:r>
            <w:r w:rsidRPr="0032769C">
              <w:rPr>
                <w:rFonts w:ascii="Courier New" w:hAnsi="Courier New" w:cs="Courier New"/>
                <w:b/>
                <w:bCs/>
              </w:rPr>
              <w:t>/1</w:t>
            </w:r>
          </w:p>
          <w:p w14:paraId="11703C10" w14:textId="77777777"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exclude-genid</w:t>
            </w:r>
          </w:p>
          <w:p w14:paraId="19BCDC4D" w14:textId="77777777"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7D5C291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p>
        </w:tc>
      </w:tr>
    </w:tbl>
    <w:p w14:paraId="5237EDCA" w14:textId="77777777" w:rsidR="00490D42" w:rsidRDefault="00490D42" w:rsidP="00475923">
      <w:pPr>
        <w:pStyle w:val="4"/>
        <w:ind w:left="0" w:right="20"/>
      </w:pPr>
      <w:bookmarkStart w:id="2390" w:name="_Toc363228537"/>
      <w:bookmarkStart w:id="2391" w:name="_Toc277151006"/>
      <w:r>
        <w:t>PIM</w:t>
      </w:r>
      <w:r>
        <w:rPr>
          <w:rFonts w:hint="eastAsia"/>
        </w:rPr>
        <w:t xml:space="preserve"> </w:t>
      </w:r>
      <w:r w:rsidRPr="00DE1C5E">
        <w:rPr>
          <w:rFonts w:hint="eastAsia"/>
        </w:rPr>
        <w:t>Neighbor</w:t>
      </w:r>
      <w:r>
        <w:rPr>
          <w:rFonts w:hint="eastAsia"/>
        </w:rPr>
        <w:t>-Filter</w:t>
      </w:r>
      <w:bookmarkEnd w:id="2390"/>
      <w:bookmarkEnd w:id="2391"/>
    </w:p>
    <w:p w14:paraId="46AA31B4" w14:textId="77777777" w:rsidR="00377642" w:rsidRDefault="00377642" w:rsidP="00475923">
      <w:pPr>
        <w:pStyle w:val="a3"/>
        <w:ind w:left="0" w:right="20"/>
      </w:pPr>
      <w:r>
        <w:lastRenderedPageBreak/>
        <w:t xml:space="preserve">PIM sends out Hello message in periodic manner and the </w:t>
      </w:r>
      <w:r>
        <w:rPr>
          <w:rFonts w:hint="eastAsia"/>
        </w:rPr>
        <w:t>Neighbor</w:t>
      </w:r>
      <w:r>
        <w:t xml:space="preserve"> which receives the PIM Hello messages will choose the DR in its network. </w:t>
      </w:r>
    </w:p>
    <w:p w14:paraId="0A419FA2" w14:textId="77777777" w:rsidR="00490D42" w:rsidRPr="00373CEA" w:rsidRDefault="00377642" w:rsidP="00475923">
      <w:pPr>
        <w:pStyle w:val="a3"/>
        <w:ind w:left="0" w:right="20"/>
        <w:rPr>
          <w:kern w:val="0"/>
        </w:rPr>
      </w:pPr>
      <w:r>
        <w:rPr>
          <w:rFonts w:hint="eastAsia"/>
        </w:rPr>
        <w:t>When you need to block any particular PIM Neighbor</w:t>
      </w:r>
      <w:r>
        <w:t xml:space="preserve">, use the below command in </w:t>
      </w:r>
      <w:r w:rsidR="00373CEA">
        <w:rPr>
          <w:kern w:val="0"/>
        </w:rPr>
        <w:t>interface configuration mode.</w:t>
      </w:r>
    </w:p>
    <w:tbl>
      <w:tblPr>
        <w:tblStyle w:val="CLIWide"/>
        <w:tblW w:w="0" w:type="auto"/>
        <w:tblLook w:val="01E0" w:firstRow="1" w:lastRow="1" w:firstColumn="1" w:lastColumn="1" w:noHBand="0" w:noVBand="0"/>
      </w:tblPr>
      <w:tblGrid>
        <w:gridCol w:w="3043"/>
        <w:gridCol w:w="4889"/>
      </w:tblGrid>
      <w:tr w:rsidR="00490D42"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17789B13" w14:textId="77777777" w:rsidR="00490D42" w:rsidRDefault="00BB7669" w:rsidP="00475923">
            <w:pPr>
              <w:pStyle w:val="aa"/>
              <w:ind w:right="20"/>
              <w:rPr>
                <w:rFonts w:cs="Times New Roman"/>
              </w:rPr>
            </w:pPr>
            <w:r>
              <w:rPr>
                <w:rFonts w:cs="굴림체" w:hint="eastAsia"/>
              </w:rPr>
              <w:t>Description</w:t>
            </w:r>
          </w:p>
        </w:tc>
      </w:tr>
      <w:tr w:rsidR="00490D42" w14:paraId="686C9CC5" w14:textId="77777777" w:rsidTr="00BF5E2A">
        <w:trPr>
          <w:trHeight w:val="626"/>
        </w:trPr>
        <w:tc>
          <w:tcPr>
            <w:tcW w:w="3400" w:type="dxa"/>
          </w:tcPr>
          <w:p w14:paraId="5F3920EA" w14:textId="77777777" w:rsidR="00490D42" w:rsidRPr="0023306F" w:rsidRDefault="00490D42" w:rsidP="00475923">
            <w:pPr>
              <w:pStyle w:val="aa"/>
              <w:ind w:right="20"/>
              <w:jc w:val="left"/>
              <w:rPr>
                <w:i/>
                <w:iCs/>
                <w:kern w:val="0"/>
              </w:rPr>
            </w:pPr>
            <w:r w:rsidRPr="00D71367">
              <w:rPr>
                <w:b/>
                <w:bCs/>
                <w:kern w:val="0"/>
              </w:rPr>
              <w:t>ip pim neighbor-filter</w:t>
            </w:r>
            <w:r>
              <w:rPr>
                <w:rFonts w:hint="eastAsia"/>
                <w:b/>
                <w:bCs/>
                <w:kern w:val="0"/>
              </w:rPr>
              <w:t xml:space="preserve"> </w:t>
            </w:r>
            <w:r>
              <w:rPr>
                <w:rFonts w:hint="eastAsia"/>
                <w:i/>
                <w:iCs/>
                <w:kern w:val="0"/>
              </w:rPr>
              <w:t>access-list</w:t>
            </w:r>
          </w:p>
        </w:tc>
        <w:tc>
          <w:tcPr>
            <w:tcW w:w="5580" w:type="dxa"/>
          </w:tcPr>
          <w:p w14:paraId="2DB08860" w14:textId="77777777" w:rsidR="00490D42" w:rsidRDefault="00377642" w:rsidP="00475923">
            <w:pPr>
              <w:pStyle w:val="aa"/>
              <w:ind w:right="20"/>
            </w:pPr>
            <w:r>
              <w:t xml:space="preserve">Set to block the </w:t>
            </w:r>
            <w:r>
              <w:rPr>
                <w:rFonts w:hint="eastAsia"/>
              </w:rPr>
              <w:t xml:space="preserve">PIM neighbor. </w:t>
            </w:r>
          </w:p>
        </w:tc>
      </w:tr>
      <w:tr w:rsidR="00490D42" w14:paraId="3A3735AF" w14:textId="77777777" w:rsidTr="00BF5E2A">
        <w:trPr>
          <w:trHeight w:val="626"/>
        </w:trPr>
        <w:tc>
          <w:tcPr>
            <w:tcW w:w="3400" w:type="dxa"/>
          </w:tcPr>
          <w:p w14:paraId="29C71FDD" w14:textId="77777777" w:rsidR="00490D42" w:rsidRPr="00D71367" w:rsidRDefault="00490D42" w:rsidP="00475923">
            <w:pPr>
              <w:pStyle w:val="aa"/>
              <w:ind w:right="20"/>
              <w:jc w:val="left"/>
              <w:rPr>
                <w:b/>
                <w:bCs/>
                <w:kern w:val="0"/>
              </w:rPr>
            </w:pPr>
            <w:r w:rsidRPr="00D71367">
              <w:rPr>
                <w:b/>
                <w:bCs/>
                <w:kern w:val="0"/>
              </w:rPr>
              <w:t>no ip pim neighbor-filter</w:t>
            </w:r>
            <w:r>
              <w:rPr>
                <w:rFonts w:hint="eastAsia"/>
                <w:b/>
                <w:bCs/>
                <w:kern w:val="0"/>
              </w:rPr>
              <w:t xml:space="preserve"> </w:t>
            </w:r>
            <w:r>
              <w:rPr>
                <w:rFonts w:hint="eastAsia"/>
                <w:i/>
                <w:iCs/>
                <w:kern w:val="0"/>
              </w:rPr>
              <w:t>access-list</w:t>
            </w:r>
          </w:p>
        </w:tc>
        <w:tc>
          <w:tcPr>
            <w:tcW w:w="5580" w:type="dxa"/>
          </w:tcPr>
          <w:p w14:paraId="571E2325" w14:textId="77777777" w:rsidR="00490D42" w:rsidRDefault="00377642" w:rsidP="00475923">
            <w:pPr>
              <w:pStyle w:val="aa"/>
              <w:ind w:right="20"/>
            </w:pPr>
            <w:r>
              <w:t xml:space="preserve">Release the blocked the </w:t>
            </w:r>
            <w:r>
              <w:rPr>
                <w:rFonts w:hint="eastAsia"/>
              </w:rPr>
              <w:t>PIM neighbor.</w:t>
            </w:r>
            <w:r w:rsidR="00490D42">
              <w:rPr>
                <w:rFonts w:cs="굴림체" w:hint="eastAsia"/>
              </w:rPr>
              <w:t>.</w:t>
            </w:r>
          </w:p>
        </w:tc>
      </w:tr>
    </w:tbl>
    <w:p w14:paraId="73133BFC"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4F9A8FF" w14:textId="77777777" w:rsidTr="00DE1C5E">
        <w:tc>
          <w:tcPr>
            <w:tcW w:w="9068" w:type="dxa"/>
          </w:tcPr>
          <w:p w14:paraId="43F12257" w14:textId="77777777" w:rsidR="00490D42" w:rsidRPr="0032769C" w:rsidRDefault="00490D42" w:rsidP="00475923">
            <w:pPr>
              <w:pStyle w:val="aa"/>
              <w:ind w:right="20"/>
              <w:rPr>
                <w:rFonts w:cs="Times New Roman"/>
                <w:kern w:val="0"/>
              </w:rPr>
            </w:pPr>
          </w:p>
          <w:p w14:paraId="14BF3DB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07B08F9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permit</w:t>
            </w:r>
            <w:r w:rsidRPr="0032769C">
              <w:rPr>
                <w:rFonts w:ascii="Courier New" w:hAnsi="Courier New" w:cs="Courier New" w:hint="eastAsia"/>
                <w:b/>
                <w:bCs/>
              </w:rPr>
              <w:t xml:space="preserve"> 3.1.3.1</w:t>
            </w:r>
          </w:p>
          <w:p w14:paraId="1B809CF2"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interface GigabitEthernet</w:t>
            </w:r>
            <w:r w:rsidR="006B61F8">
              <w:rPr>
                <w:rFonts w:ascii="Courier New" w:hAnsi="Courier New" w:cs="Courier New"/>
                <w:b/>
                <w:bCs/>
              </w:rPr>
              <w:t xml:space="preserve"> 6</w:t>
            </w:r>
            <w:r w:rsidRPr="0032769C">
              <w:rPr>
                <w:rFonts w:ascii="Courier New" w:hAnsi="Courier New" w:cs="Courier New"/>
                <w:b/>
                <w:bCs/>
              </w:rPr>
              <w:t>/1</w:t>
            </w:r>
          </w:p>
          <w:p w14:paraId="3011BFA4"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neighbor-filter</w:t>
            </w:r>
            <w:r w:rsidRPr="0032769C">
              <w:rPr>
                <w:rFonts w:ascii="Courier New" w:hAnsi="Courier New" w:cs="Courier New" w:hint="eastAsia"/>
                <w:b/>
                <w:bCs/>
              </w:rPr>
              <w:t xml:space="preserve"> 3</w:t>
            </w:r>
          </w:p>
          <w:p w14:paraId="33F1B43F"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5A9C9B2B" w14:textId="77777777" w:rsidR="00490D42" w:rsidRPr="0032769C" w:rsidRDefault="00490D42" w:rsidP="00475923">
            <w:pPr>
              <w:pStyle w:val="aa"/>
              <w:ind w:right="20"/>
              <w:rPr>
                <w:rFonts w:cs="Times New Roman"/>
                <w:kern w:val="0"/>
              </w:rPr>
            </w:pPr>
          </w:p>
        </w:tc>
      </w:tr>
    </w:tbl>
    <w:p w14:paraId="38D51973" w14:textId="77777777" w:rsidR="00490D42" w:rsidRDefault="00490D42" w:rsidP="00475923">
      <w:pPr>
        <w:pStyle w:val="4"/>
        <w:ind w:left="0" w:right="20"/>
      </w:pPr>
      <w:bookmarkStart w:id="2392" w:name="_Toc363228538"/>
      <w:bookmarkStart w:id="2393" w:name="_Toc277151007"/>
      <w:bookmarkStart w:id="2394" w:name="_Toc363228539"/>
      <w:r>
        <w:t>PIM B</w:t>
      </w:r>
      <w:r>
        <w:rPr>
          <w:rFonts w:hint="eastAsia"/>
        </w:rPr>
        <w:t>SR-</w:t>
      </w:r>
      <w:r>
        <w:t>Border</w:t>
      </w:r>
      <w:bookmarkEnd w:id="2392"/>
      <w:bookmarkEnd w:id="2393"/>
      <w:bookmarkEnd w:id="2394"/>
    </w:p>
    <w:p w14:paraId="623E304F" w14:textId="77777777" w:rsidR="004B38CD" w:rsidRDefault="004B38CD" w:rsidP="00475923">
      <w:pPr>
        <w:pStyle w:val="a3"/>
        <w:ind w:left="0" w:right="20"/>
        <w:rPr>
          <w:rFonts w:cs="Times New Roman"/>
          <w:kern w:val="0"/>
        </w:rPr>
      </w:pPr>
      <w:r>
        <w:rPr>
          <w:rFonts w:hint="eastAsia"/>
        </w:rPr>
        <w:t>Bootstrap Router (BSR)</w:t>
      </w:r>
      <w:r>
        <w:t xml:space="preserve"> generates periodically the </w:t>
      </w:r>
      <w:r>
        <w:rPr>
          <w:rFonts w:hint="eastAsia"/>
        </w:rPr>
        <w:t xml:space="preserve">Bootstrap </w:t>
      </w:r>
      <w:r>
        <w:t xml:space="preserve">message which has the information regarding the dispatched RP over the network. If you configure BSR Border on a specific interface, then different PIM domain can be configured as the transmission of the </w:t>
      </w:r>
      <w:r>
        <w:rPr>
          <w:rFonts w:hint="eastAsia"/>
        </w:rPr>
        <w:t xml:space="preserve">Bootstrap </w:t>
      </w:r>
      <w:r>
        <w:t xml:space="preserve">messages is limited. </w:t>
      </w:r>
    </w:p>
    <w:p w14:paraId="06D0373F" w14:textId="77777777" w:rsidR="00490D42" w:rsidRDefault="004B38CD" w:rsidP="00475923">
      <w:pPr>
        <w:pStyle w:val="a3"/>
        <w:ind w:left="0" w:right="20"/>
        <w:rPr>
          <w:rFonts w:cs="Times New Roman"/>
          <w:kern w:val="0"/>
        </w:rPr>
      </w:pPr>
      <w:r>
        <w:rPr>
          <w:rFonts w:cs="Times New Roman" w:hint="eastAsia"/>
          <w:kern w:val="0"/>
        </w:rPr>
        <w:t xml:space="preserve">To </w:t>
      </w:r>
      <w:r>
        <w:t xml:space="preserve">configure BSR Border on a specific interface, use the below commands in </w:t>
      </w:r>
      <w:r>
        <w:rPr>
          <w:kern w:val="0"/>
        </w:rPr>
        <w:t>interface configuration mode.</w:t>
      </w:r>
    </w:p>
    <w:tbl>
      <w:tblPr>
        <w:tblStyle w:val="CLIWide"/>
        <w:tblW w:w="0" w:type="auto"/>
        <w:tblLook w:val="01E0" w:firstRow="1" w:lastRow="1" w:firstColumn="1" w:lastColumn="1" w:noHBand="0" w:noVBand="0"/>
      </w:tblPr>
      <w:tblGrid>
        <w:gridCol w:w="2300"/>
        <w:gridCol w:w="5632"/>
      </w:tblGrid>
      <w:tr w:rsidR="00490D42"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Default="00BB7669" w:rsidP="00475923">
            <w:pPr>
              <w:pStyle w:val="aa"/>
              <w:ind w:right="20"/>
              <w:rPr>
                <w:rFonts w:cs="Times New Roman"/>
              </w:rPr>
            </w:pPr>
            <w:r>
              <w:rPr>
                <w:rFonts w:cs="굴림체" w:hint="eastAsia"/>
              </w:rPr>
              <w:t>Command</w:t>
            </w:r>
          </w:p>
        </w:tc>
        <w:tc>
          <w:tcPr>
            <w:tcW w:w="5942" w:type="dxa"/>
          </w:tcPr>
          <w:p w14:paraId="55915018" w14:textId="77777777" w:rsidR="00490D42" w:rsidRDefault="00BB7669" w:rsidP="00475923">
            <w:pPr>
              <w:pStyle w:val="aa"/>
              <w:ind w:right="20"/>
              <w:rPr>
                <w:rFonts w:cs="Times New Roman"/>
              </w:rPr>
            </w:pPr>
            <w:r>
              <w:rPr>
                <w:rFonts w:cs="굴림체" w:hint="eastAsia"/>
              </w:rPr>
              <w:t>Description</w:t>
            </w:r>
          </w:p>
        </w:tc>
      </w:tr>
      <w:tr w:rsidR="00490D42" w14:paraId="7DD7C485" w14:textId="77777777" w:rsidTr="009F3F86">
        <w:trPr>
          <w:trHeight w:val="404"/>
        </w:trPr>
        <w:tc>
          <w:tcPr>
            <w:tcW w:w="2380" w:type="dxa"/>
          </w:tcPr>
          <w:p w14:paraId="0BF54E2C" w14:textId="77777777" w:rsidR="00490D42" w:rsidRDefault="00490D42" w:rsidP="00475923">
            <w:pPr>
              <w:pStyle w:val="aa"/>
              <w:ind w:right="20"/>
              <w:rPr>
                <w:rFonts w:cs="Times New Roman"/>
              </w:rPr>
            </w:pPr>
            <w:r>
              <w:rPr>
                <w:b/>
                <w:bCs/>
                <w:kern w:val="0"/>
              </w:rPr>
              <w:t>ip pim bsr-border</w:t>
            </w:r>
          </w:p>
        </w:tc>
        <w:tc>
          <w:tcPr>
            <w:tcW w:w="5942" w:type="dxa"/>
          </w:tcPr>
          <w:p w14:paraId="5CC49D6A" w14:textId="77777777" w:rsidR="004B38CD" w:rsidRDefault="004B38CD" w:rsidP="00475923">
            <w:pPr>
              <w:pStyle w:val="aa"/>
              <w:ind w:right="20"/>
              <w:rPr>
                <w:rFonts w:cs="Times New Roman"/>
              </w:rPr>
            </w:pPr>
            <w:r>
              <w:t xml:space="preserve">Block the transmission of BSR message for the interface. </w:t>
            </w:r>
          </w:p>
        </w:tc>
      </w:tr>
      <w:tr w:rsidR="00490D42" w14:paraId="0DA80BFB" w14:textId="77777777" w:rsidTr="009F3F86">
        <w:trPr>
          <w:trHeight w:val="440"/>
        </w:trPr>
        <w:tc>
          <w:tcPr>
            <w:tcW w:w="2380" w:type="dxa"/>
          </w:tcPr>
          <w:p w14:paraId="599B1A6D" w14:textId="77777777" w:rsidR="00490D42" w:rsidRPr="00C00E66" w:rsidRDefault="00490D42" w:rsidP="00475923">
            <w:pPr>
              <w:pStyle w:val="aa"/>
              <w:ind w:right="20"/>
              <w:rPr>
                <w:b/>
                <w:bCs/>
                <w:kern w:val="0"/>
                <w:lang w:val="pt-BR"/>
              </w:rPr>
            </w:pPr>
            <w:r w:rsidRPr="00C00E66">
              <w:rPr>
                <w:b/>
                <w:bCs/>
                <w:kern w:val="0"/>
                <w:lang w:val="pt-BR"/>
              </w:rPr>
              <w:t>no ip pim bsr-border</w:t>
            </w:r>
          </w:p>
        </w:tc>
        <w:tc>
          <w:tcPr>
            <w:tcW w:w="5942" w:type="dxa"/>
          </w:tcPr>
          <w:p w14:paraId="2E51A808" w14:textId="77777777" w:rsidR="004B38CD" w:rsidRDefault="004B38CD" w:rsidP="00475923">
            <w:pPr>
              <w:pStyle w:val="aa"/>
              <w:ind w:right="20"/>
            </w:pPr>
            <w:r>
              <w:t>Release the blocked transmission of BSR message for the interface.</w:t>
            </w:r>
          </w:p>
        </w:tc>
      </w:tr>
    </w:tbl>
    <w:p w14:paraId="02E06432"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0B4B4922" w14:textId="77777777" w:rsidTr="00DE1C5E">
        <w:tc>
          <w:tcPr>
            <w:tcW w:w="9068" w:type="dxa"/>
          </w:tcPr>
          <w:p w14:paraId="757074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637339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14:paraId="3EC3C076"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bsr-border</w:t>
            </w:r>
          </w:p>
          <w:p w14:paraId="76BB5225"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62416235" w14:textId="77777777" w:rsidR="00490D42" w:rsidRDefault="00490D42" w:rsidP="00475923">
      <w:pPr>
        <w:pStyle w:val="4"/>
        <w:ind w:left="0" w:right="20"/>
      </w:pPr>
      <w:bookmarkStart w:id="2395" w:name="_Toc277151008"/>
      <w:bookmarkStart w:id="2396" w:name="_Toc363228540"/>
      <w:bookmarkStart w:id="2397" w:name="_Toc86051534"/>
      <w:r>
        <w:t xml:space="preserve">PIM </w:t>
      </w:r>
      <w:bookmarkEnd w:id="2395"/>
      <w:r>
        <w:rPr>
          <w:rFonts w:hint="eastAsia"/>
        </w:rPr>
        <w:t>JP-</w:t>
      </w:r>
      <w:r w:rsidRPr="00DE1C5E">
        <w:rPr>
          <w:rFonts w:hint="eastAsia"/>
        </w:rPr>
        <w:t>Timer</w:t>
      </w:r>
      <w:bookmarkEnd w:id="2396"/>
      <w:bookmarkEnd w:id="2397"/>
    </w:p>
    <w:p w14:paraId="016188B0" w14:textId="77777777" w:rsidR="00490D42" w:rsidRPr="00373CEA" w:rsidRDefault="009A38D2" w:rsidP="00475923">
      <w:pPr>
        <w:pStyle w:val="a3"/>
        <w:ind w:left="0" w:right="20"/>
        <w:rPr>
          <w:rFonts w:cs="굴림체"/>
        </w:rPr>
      </w:pPr>
      <w:r>
        <w:t>Multicast Router sends out PIM</w:t>
      </w:r>
      <w:r>
        <w:rPr>
          <w:rFonts w:hint="eastAsia"/>
        </w:rPr>
        <w:t xml:space="preserve"> </w:t>
      </w:r>
      <w:r>
        <w:t>Join</w:t>
      </w:r>
      <w:r>
        <w:rPr>
          <w:rFonts w:hint="eastAsia"/>
        </w:rPr>
        <w:t>/</w:t>
      </w:r>
      <w:r>
        <w:t>Prune messages to the Upstream Multicast Router which is on the Routing Path of SPT or RPT</w:t>
      </w:r>
      <w:r w:rsidR="00AD4EBD">
        <w:t xml:space="preserve"> so as to maintain Multicast </w:t>
      </w:r>
      <w:r w:rsidR="00AD4EBD">
        <w:rPr>
          <w:rFonts w:hint="eastAsia"/>
        </w:rPr>
        <w:t>Traffic Forwarding</w:t>
      </w:r>
      <w:r w:rsidR="00AD4EBD">
        <w:t xml:space="preserve">. </w:t>
      </w:r>
    </w:p>
    <w:p w14:paraId="15C57DF7" w14:textId="77777777" w:rsidR="00AD4EBD" w:rsidRDefault="00AD4EBD" w:rsidP="00475923">
      <w:pPr>
        <w:pStyle w:val="a3"/>
        <w:ind w:left="0" w:right="20"/>
      </w:pPr>
      <w:r>
        <w:rPr>
          <w:rFonts w:cs="굴림체" w:hint="eastAsia"/>
        </w:rPr>
        <w:t xml:space="preserve">The default value of interval for transmiting </w:t>
      </w:r>
      <w:r>
        <w:t>PIM</w:t>
      </w:r>
      <w:r>
        <w:rPr>
          <w:rFonts w:hint="eastAsia"/>
        </w:rPr>
        <w:t xml:space="preserve"> </w:t>
      </w:r>
      <w:r>
        <w:t>Join</w:t>
      </w:r>
      <w:r>
        <w:rPr>
          <w:rFonts w:hint="eastAsia"/>
        </w:rPr>
        <w:t>/</w:t>
      </w:r>
      <w:r>
        <w:t xml:space="preserve">Prune messages is 60 seconds. To modify the interval, use the below commands in </w:t>
      </w:r>
      <w:r>
        <w:rPr>
          <w:rFonts w:hint="eastAsia"/>
        </w:rPr>
        <w:t>global</w:t>
      </w:r>
      <w:r>
        <w:t xml:space="preserve"> configuration mode. </w:t>
      </w:r>
    </w:p>
    <w:tbl>
      <w:tblPr>
        <w:tblStyle w:val="CLIWide"/>
        <w:tblW w:w="0" w:type="auto"/>
        <w:tblLook w:val="01E0" w:firstRow="1" w:lastRow="1" w:firstColumn="1" w:lastColumn="1" w:noHBand="0" w:noVBand="0"/>
      </w:tblPr>
      <w:tblGrid>
        <w:gridCol w:w="2888"/>
        <w:gridCol w:w="5044"/>
      </w:tblGrid>
      <w:tr w:rsidR="00490D42"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Default="00BB7669" w:rsidP="00475923">
            <w:pPr>
              <w:pStyle w:val="aa"/>
              <w:ind w:right="20"/>
              <w:rPr>
                <w:rFonts w:cs="Times New Roman"/>
              </w:rPr>
            </w:pPr>
            <w:r>
              <w:rPr>
                <w:rFonts w:cs="굴림체" w:hint="eastAsia"/>
              </w:rPr>
              <w:t>Command</w:t>
            </w:r>
          </w:p>
        </w:tc>
        <w:tc>
          <w:tcPr>
            <w:tcW w:w="5312" w:type="dxa"/>
          </w:tcPr>
          <w:p w14:paraId="056FD0E3" w14:textId="77777777" w:rsidR="00490D42" w:rsidRDefault="00BB7669" w:rsidP="00475923">
            <w:pPr>
              <w:pStyle w:val="aa"/>
              <w:ind w:right="20"/>
              <w:rPr>
                <w:rFonts w:cs="Times New Roman"/>
              </w:rPr>
            </w:pPr>
            <w:r>
              <w:rPr>
                <w:rFonts w:cs="굴림체" w:hint="eastAsia"/>
              </w:rPr>
              <w:t>Description</w:t>
            </w:r>
          </w:p>
        </w:tc>
      </w:tr>
      <w:tr w:rsidR="00490D42" w14:paraId="27EF8450" w14:textId="77777777" w:rsidTr="009F3F86">
        <w:trPr>
          <w:trHeight w:val="449"/>
        </w:trPr>
        <w:tc>
          <w:tcPr>
            <w:tcW w:w="3010" w:type="dxa"/>
          </w:tcPr>
          <w:p w14:paraId="6E0C3EEF" w14:textId="77777777" w:rsidR="00490D42" w:rsidRPr="003C5AC8" w:rsidRDefault="00490D42" w:rsidP="00475923">
            <w:pPr>
              <w:pStyle w:val="aa"/>
              <w:ind w:right="20"/>
              <w:rPr>
                <w:b/>
                <w:bCs/>
                <w:kern w:val="0"/>
              </w:rPr>
            </w:pPr>
            <w:r>
              <w:rPr>
                <w:b/>
                <w:bCs/>
                <w:kern w:val="0"/>
              </w:rPr>
              <w:t>ip pim jp-</w:t>
            </w:r>
            <w:r>
              <w:rPr>
                <w:rFonts w:hint="eastAsia"/>
                <w:b/>
                <w:bCs/>
                <w:kern w:val="0"/>
              </w:rPr>
              <w:t>timer</w:t>
            </w:r>
            <w:r>
              <w:rPr>
                <w:b/>
                <w:bCs/>
                <w:kern w:val="0"/>
              </w:rPr>
              <w:t xml:space="preserve"> </w:t>
            </w:r>
            <w:r w:rsidRPr="003C5AC8">
              <w:rPr>
                <w:i/>
                <w:iCs/>
                <w:kern w:val="0"/>
              </w:rPr>
              <w:t>&lt;1-65535&gt;</w:t>
            </w:r>
          </w:p>
        </w:tc>
        <w:tc>
          <w:tcPr>
            <w:tcW w:w="5312" w:type="dxa"/>
          </w:tcPr>
          <w:p w14:paraId="66D73D06" w14:textId="77777777" w:rsidR="00AD4EBD" w:rsidRDefault="00AD4EBD" w:rsidP="00475923">
            <w:pPr>
              <w:pStyle w:val="aa"/>
              <w:ind w:right="20"/>
              <w:jc w:val="left"/>
            </w:pPr>
            <w:r>
              <w:t xml:space="preserve">Set the </w:t>
            </w:r>
            <w:r>
              <w:rPr>
                <w:rFonts w:cs="굴림체" w:hint="eastAsia"/>
                <w:kern w:val="0"/>
              </w:rPr>
              <w:t xml:space="preserve">interval for transmiting </w:t>
            </w:r>
            <w:r>
              <w:rPr>
                <w:kern w:val="0"/>
              </w:rPr>
              <w:t>PIM</w:t>
            </w:r>
            <w:r>
              <w:rPr>
                <w:rFonts w:hint="eastAsia"/>
                <w:kern w:val="0"/>
              </w:rPr>
              <w:t xml:space="preserve"> </w:t>
            </w:r>
            <w:r>
              <w:rPr>
                <w:kern w:val="0"/>
              </w:rPr>
              <w:t>Join</w:t>
            </w:r>
            <w:r>
              <w:rPr>
                <w:rFonts w:hint="eastAsia"/>
                <w:kern w:val="0"/>
              </w:rPr>
              <w:t>/</w:t>
            </w:r>
            <w:r>
              <w:rPr>
                <w:kern w:val="0"/>
              </w:rPr>
              <w:t xml:space="preserve">Prune messages. </w:t>
            </w:r>
          </w:p>
          <w:p w14:paraId="6A4D0617" w14:textId="77777777" w:rsidR="00490D42" w:rsidRDefault="00490D42" w:rsidP="00475923">
            <w:pPr>
              <w:pStyle w:val="aa"/>
              <w:ind w:right="20"/>
              <w:jc w:val="left"/>
              <w:rPr>
                <w:rFonts w:cs="Times New Roman"/>
              </w:rPr>
            </w:pPr>
            <w:r>
              <w:t>(Default : 60</w:t>
            </w:r>
            <w:r w:rsidR="00AD4EBD">
              <w:t xml:space="preserve"> </w:t>
            </w:r>
            <w:r w:rsidR="00AD4EBD">
              <w:rPr>
                <w:rFonts w:cs="굴림체" w:hint="eastAsia"/>
              </w:rPr>
              <w:t>sec</w:t>
            </w:r>
            <w:r>
              <w:t>)</w:t>
            </w:r>
          </w:p>
        </w:tc>
      </w:tr>
      <w:tr w:rsidR="00490D42" w14:paraId="01C5F9F4" w14:textId="77777777" w:rsidTr="009F3F86">
        <w:trPr>
          <w:trHeight w:val="350"/>
        </w:trPr>
        <w:tc>
          <w:tcPr>
            <w:tcW w:w="3010" w:type="dxa"/>
          </w:tcPr>
          <w:p w14:paraId="2AB3B061" w14:textId="77777777" w:rsidR="00490D42" w:rsidRPr="003C5AC8" w:rsidRDefault="00490D42" w:rsidP="00475923">
            <w:pPr>
              <w:pStyle w:val="aa"/>
              <w:ind w:right="20"/>
              <w:rPr>
                <w:b/>
                <w:bCs/>
                <w:kern w:val="0"/>
                <w:lang w:val="pt-BR"/>
              </w:rPr>
            </w:pPr>
            <w:r w:rsidRPr="003C5AC8">
              <w:rPr>
                <w:b/>
                <w:bCs/>
                <w:kern w:val="0"/>
                <w:lang w:val="pt-BR"/>
              </w:rPr>
              <w:t>no ip pim jp-</w:t>
            </w:r>
            <w:r w:rsidRPr="003C5AC8">
              <w:rPr>
                <w:rFonts w:hint="eastAsia"/>
                <w:b/>
                <w:bCs/>
                <w:kern w:val="0"/>
                <w:lang w:val="pt-BR"/>
              </w:rPr>
              <w:t>timer</w:t>
            </w:r>
          </w:p>
        </w:tc>
        <w:tc>
          <w:tcPr>
            <w:tcW w:w="5312" w:type="dxa"/>
          </w:tcPr>
          <w:p w14:paraId="4A823F5F" w14:textId="77777777" w:rsidR="00AD4EBD" w:rsidRPr="00AD4EBD" w:rsidRDefault="00AD4EBD" w:rsidP="00475923">
            <w:pPr>
              <w:pStyle w:val="aa"/>
              <w:ind w:right="20"/>
              <w:jc w:val="left"/>
            </w:pPr>
            <w:r>
              <w:t xml:space="preserve">Return the set the </w:t>
            </w:r>
            <w:r>
              <w:rPr>
                <w:rFonts w:cs="굴림체" w:hint="eastAsia"/>
                <w:kern w:val="0"/>
              </w:rPr>
              <w:t xml:space="preserve">interval </w:t>
            </w:r>
            <w:r>
              <w:rPr>
                <w:rFonts w:cs="굴림체"/>
                <w:kern w:val="0"/>
              </w:rPr>
              <w:t xml:space="preserve">to default value. </w:t>
            </w:r>
          </w:p>
        </w:tc>
      </w:tr>
    </w:tbl>
    <w:p w14:paraId="2312C25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3ADB185" w14:textId="77777777" w:rsidTr="00DE1C5E">
        <w:tc>
          <w:tcPr>
            <w:tcW w:w="9048" w:type="dxa"/>
          </w:tcPr>
          <w:p w14:paraId="21B615AB" w14:textId="77777777" w:rsidR="00490D42" w:rsidRPr="0032769C" w:rsidRDefault="00490D42" w:rsidP="00475923">
            <w:pPr>
              <w:pStyle w:val="aa"/>
              <w:ind w:right="20"/>
              <w:rPr>
                <w:rFonts w:cs="Times New Roman"/>
                <w:kern w:val="0"/>
              </w:rPr>
            </w:pPr>
          </w:p>
          <w:p w14:paraId="616A02FB"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3B014A6D"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jp-timer</w:t>
            </w:r>
            <w:r w:rsidRPr="0032769C">
              <w:rPr>
                <w:rFonts w:ascii="Courier New" w:hAnsi="Courier New" w:cs="Courier New" w:hint="eastAsia"/>
                <w:b/>
                <w:bCs/>
                <w:lang w:val="fr-FR"/>
              </w:rPr>
              <w:t xml:space="preserve"> 120</w:t>
            </w:r>
          </w:p>
          <w:p w14:paraId="3B90F903"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79801574" w14:textId="77777777" w:rsidR="00490D42" w:rsidRDefault="00490D42" w:rsidP="00475923">
      <w:pPr>
        <w:pStyle w:val="4"/>
        <w:ind w:left="0" w:right="20"/>
      </w:pPr>
      <w:bookmarkStart w:id="2398" w:name="_Toc277151009"/>
      <w:bookmarkStart w:id="2399" w:name="_Toc363228541"/>
      <w:r>
        <w:t xml:space="preserve">PIM </w:t>
      </w:r>
      <w:r>
        <w:rPr>
          <w:rFonts w:hint="eastAsia"/>
        </w:rPr>
        <w:t>Access-Group</w:t>
      </w:r>
      <w:bookmarkEnd w:id="2398"/>
      <w:bookmarkEnd w:id="2399"/>
    </w:p>
    <w:p w14:paraId="41C3F0B0" w14:textId="77777777" w:rsidR="00490D42" w:rsidRPr="00373CEA" w:rsidRDefault="00B23ABB" w:rsidP="00475923">
      <w:pPr>
        <w:pStyle w:val="a3"/>
        <w:ind w:left="0" w:right="20"/>
        <w:rPr>
          <w:rFonts w:cs="굴림체"/>
        </w:rPr>
      </w:pPr>
      <w:r>
        <w:lastRenderedPageBreak/>
        <w:t xml:space="preserve">Multicast Router maintains Multicast </w:t>
      </w:r>
      <w:r>
        <w:rPr>
          <w:rFonts w:hint="eastAsia"/>
        </w:rPr>
        <w:t>Traffic Forwarding</w:t>
      </w:r>
      <w:r w:rsidRPr="00B23ABB">
        <w:t xml:space="preserve"> </w:t>
      </w:r>
      <w:r>
        <w:t>receiving PIM</w:t>
      </w:r>
      <w:r>
        <w:rPr>
          <w:rFonts w:hint="eastAsia"/>
        </w:rPr>
        <w:t xml:space="preserve"> </w:t>
      </w:r>
      <w:r>
        <w:t xml:space="preserve">Join message periodically. For the case that any PIM Join message for unwanted </w:t>
      </w:r>
      <w:r>
        <w:rPr>
          <w:rFonts w:cs="굴림체" w:hint="eastAsia"/>
        </w:rPr>
        <w:t>Multicast Group</w:t>
      </w:r>
      <w:r>
        <w:t xml:space="preserve"> would be received, you may restric the join message. </w:t>
      </w:r>
    </w:p>
    <w:p w14:paraId="14F558FF" w14:textId="77777777" w:rsidR="00B23ABB" w:rsidRDefault="00B23ABB" w:rsidP="00475923">
      <w:pPr>
        <w:pStyle w:val="a3"/>
        <w:ind w:left="0" w:right="20"/>
        <w:rPr>
          <w:rFonts w:cs="Times New Roman"/>
        </w:rPr>
      </w:pPr>
      <w:r>
        <w:rPr>
          <w:rFonts w:cs="굴림체" w:hint="eastAsia"/>
        </w:rPr>
        <w:t xml:space="preserve">To </w:t>
      </w:r>
      <w:r>
        <w:t xml:space="preserve">restric the </w:t>
      </w:r>
      <w:r>
        <w:rPr>
          <w:rFonts w:hint="eastAsia"/>
        </w:rPr>
        <w:t xml:space="preserve">PIM </w:t>
      </w:r>
      <w:r>
        <w:t xml:space="preserve">join message to unwanted </w:t>
      </w:r>
      <w:r>
        <w:rPr>
          <w:rFonts w:cs="굴림체" w:hint="eastAsia"/>
        </w:rPr>
        <w:t>Multicast Group</w:t>
      </w:r>
      <w:r>
        <w:rPr>
          <w:rFonts w:cs="굴림체"/>
        </w:rPr>
        <w:t xml:space="preserve">, use the below commands in </w:t>
      </w:r>
      <w:r>
        <w:rPr>
          <w:rFonts w:hint="eastAsia"/>
        </w:rPr>
        <w:t xml:space="preserve">interface </w:t>
      </w:r>
      <w:r>
        <w:t xml:space="preserve">configuration mode. </w:t>
      </w:r>
    </w:p>
    <w:tbl>
      <w:tblPr>
        <w:tblStyle w:val="CLIWide"/>
        <w:tblW w:w="0" w:type="auto"/>
        <w:tblLook w:val="01E0" w:firstRow="1" w:lastRow="1" w:firstColumn="1" w:lastColumn="1" w:noHBand="0" w:noVBand="0"/>
      </w:tblPr>
      <w:tblGrid>
        <w:gridCol w:w="2888"/>
        <w:gridCol w:w="5044"/>
      </w:tblGrid>
      <w:tr w:rsidR="00490D42"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Default="00BB7669" w:rsidP="00475923">
            <w:pPr>
              <w:pStyle w:val="aa"/>
              <w:ind w:right="20"/>
              <w:rPr>
                <w:rFonts w:cs="Times New Roman"/>
              </w:rPr>
            </w:pPr>
            <w:r>
              <w:rPr>
                <w:rFonts w:cs="굴림체" w:hint="eastAsia"/>
              </w:rPr>
              <w:t>Command</w:t>
            </w:r>
          </w:p>
        </w:tc>
        <w:tc>
          <w:tcPr>
            <w:tcW w:w="5312" w:type="dxa"/>
          </w:tcPr>
          <w:p w14:paraId="4A78DD9C" w14:textId="77777777" w:rsidR="00490D42" w:rsidRDefault="00BB7669" w:rsidP="00475923">
            <w:pPr>
              <w:pStyle w:val="aa"/>
              <w:ind w:right="20"/>
              <w:rPr>
                <w:rFonts w:cs="Times New Roman"/>
              </w:rPr>
            </w:pPr>
            <w:r>
              <w:rPr>
                <w:rFonts w:cs="굴림체" w:hint="eastAsia"/>
              </w:rPr>
              <w:t>Description</w:t>
            </w:r>
          </w:p>
        </w:tc>
      </w:tr>
      <w:tr w:rsidR="00490D42" w14:paraId="73F6EA3A" w14:textId="77777777" w:rsidTr="009F3F86">
        <w:trPr>
          <w:trHeight w:val="494"/>
        </w:trPr>
        <w:tc>
          <w:tcPr>
            <w:tcW w:w="3010" w:type="dxa"/>
          </w:tcPr>
          <w:p w14:paraId="71E24881" w14:textId="77777777" w:rsidR="00490D42" w:rsidRPr="003C5AC8" w:rsidRDefault="00490D42" w:rsidP="00475923">
            <w:pPr>
              <w:pStyle w:val="aa"/>
              <w:ind w:right="20"/>
              <w:jc w:val="left"/>
              <w:rPr>
                <w:b/>
                <w:bCs/>
                <w:kern w:val="0"/>
              </w:rPr>
            </w:pPr>
            <w:r w:rsidRPr="003745EC">
              <w:rPr>
                <w:b/>
                <w:bCs/>
                <w:kern w:val="0"/>
              </w:rPr>
              <w:t>ip multicast boundary</w:t>
            </w:r>
            <w:r>
              <w:rPr>
                <w:rFonts w:hint="eastAsia"/>
                <w:b/>
                <w:bCs/>
                <w:kern w:val="0"/>
              </w:rPr>
              <w:t xml:space="preserve"> </w:t>
            </w:r>
            <w:r>
              <w:rPr>
                <w:rFonts w:hint="eastAsia"/>
                <w:i/>
                <w:iCs/>
                <w:kern w:val="0"/>
              </w:rPr>
              <w:t>access-list</w:t>
            </w:r>
          </w:p>
        </w:tc>
        <w:tc>
          <w:tcPr>
            <w:tcW w:w="5312" w:type="dxa"/>
          </w:tcPr>
          <w:p w14:paraId="11047B32" w14:textId="77777777" w:rsidR="00B23ABB" w:rsidRDefault="00B23ABB" w:rsidP="00475923">
            <w:pPr>
              <w:pStyle w:val="aa"/>
              <w:ind w:right="20"/>
              <w:rPr>
                <w:rFonts w:cs="Times New Roman"/>
              </w:rPr>
            </w:pPr>
            <w:r>
              <w:rPr>
                <w:kern w:val="0"/>
              </w:rPr>
              <w:t xml:space="preserve">Limit the </w:t>
            </w:r>
            <w:r>
              <w:rPr>
                <w:rFonts w:hint="eastAsia"/>
                <w:kern w:val="0"/>
              </w:rPr>
              <w:t xml:space="preserve">PIM </w:t>
            </w:r>
            <w:r>
              <w:rPr>
                <w:kern w:val="0"/>
              </w:rPr>
              <w:t xml:space="preserve">join message to the </w:t>
            </w:r>
            <w:r>
              <w:rPr>
                <w:rFonts w:cs="굴림체" w:hint="eastAsia"/>
                <w:kern w:val="0"/>
              </w:rPr>
              <w:t>Multicast Group</w:t>
            </w:r>
            <w:r>
              <w:rPr>
                <w:rFonts w:cs="굴림체"/>
                <w:kern w:val="0"/>
              </w:rPr>
              <w:t xml:space="preserve"> </w:t>
            </w:r>
            <w:r>
              <w:rPr>
                <w:kern w:val="0"/>
              </w:rPr>
              <w:t xml:space="preserve">specified as </w:t>
            </w:r>
            <w:r>
              <w:rPr>
                <w:rFonts w:hint="eastAsia"/>
              </w:rPr>
              <w:t>Access-List</w:t>
            </w:r>
            <w:r>
              <w:t>.</w:t>
            </w:r>
          </w:p>
        </w:tc>
      </w:tr>
      <w:tr w:rsidR="00490D42" w14:paraId="76D9987F" w14:textId="77777777" w:rsidTr="009F3F86">
        <w:trPr>
          <w:trHeight w:val="494"/>
        </w:trPr>
        <w:tc>
          <w:tcPr>
            <w:tcW w:w="3010" w:type="dxa"/>
          </w:tcPr>
          <w:p w14:paraId="6284B4B2" w14:textId="77777777" w:rsidR="00490D42" w:rsidRPr="003745EC" w:rsidRDefault="00490D42" w:rsidP="00475923">
            <w:pPr>
              <w:pStyle w:val="aa"/>
              <w:ind w:right="20"/>
              <w:jc w:val="left"/>
              <w:rPr>
                <w:b/>
                <w:bCs/>
                <w:kern w:val="0"/>
              </w:rPr>
            </w:pPr>
            <w:r w:rsidRPr="003745EC">
              <w:rPr>
                <w:b/>
                <w:bCs/>
                <w:kern w:val="0"/>
              </w:rPr>
              <w:t>no ip multicast boundary</w:t>
            </w:r>
            <w:r>
              <w:rPr>
                <w:rFonts w:hint="eastAsia"/>
                <w:b/>
                <w:bCs/>
                <w:kern w:val="0"/>
              </w:rPr>
              <w:t xml:space="preserve"> </w:t>
            </w:r>
            <w:r>
              <w:rPr>
                <w:rFonts w:hint="eastAsia"/>
                <w:i/>
                <w:iCs/>
                <w:kern w:val="0"/>
              </w:rPr>
              <w:t>access-list</w:t>
            </w:r>
          </w:p>
        </w:tc>
        <w:tc>
          <w:tcPr>
            <w:tcW w:w="5312" w:type="dxa"/>
          </w:tcPr>
          <w:p w14:paraId="1814F3CC" w14:textId="77777777" w:rsidR="00B23ABB" w:rsidRDefault="00B23ABB" w:rsidP="00475923">
            <w:pPr>
              <w:pStyle w:val="aa"/>
              <w:ind w:right="20"/>
            </w:pPr>
            <w:r>
              <w:rPr>
                <w:kern w:val="0"/>
              </w:rPr>
              <w:t xml:space="preserve">Release the limitation set for the </w:t>
            </w:r>
            <w:r>
              <w:rPr>
                <w:rFonts w:hint="eastAsia"/>
                <w:kern w:val="0"/>
              </w:rPr>
              <w:t xml:space="preserve">PIM </w:t>
            </w:r>
            <w:r>
              <w:rPr>
                <w:kern w:val="0"/>
              </w:rPr>
              <w:t>join message.</w:t>
            </w:r>
          </w:p>
        </w:tc>
      </w:tr>
    </w:tbl>
    <w:p w14:paraId="14BC339B" w14:textId="77777777" w:rsidR="00490D42" w:rsidRPr="003745EC"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44DA963" w14:textId="77777777" w:rsidTr="00DE1C5E">
        <w:tc>
          <w:tcPr>
            <w:tcW w:w="9068" w:type="dxa"/>
          </w:tcPr>
          <w:p w14:paraId="13147157"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124CDAA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w:t>
            </w:r>
            <w:r w:rsidRPr="0032769C">
              <w:rPr>
                <w:rFonts w:ascii="Courier New" w:hAnsi="Courier New" w:cs="Courier New" w:hint="eastAsia"/>
                <w:b/>
                <w:bCs/>
              </w:rPr>
              <w:t>deny 224.1.1.0 0.0.0.255</w:t>
            </w:r>
          </w:p>
          <w:p w14:paraId="296C9CB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14:paraId="46C52233" w14:textId="77777777" w:rsidR="00490D42" w:rsidRPr="0032769C" w:rsidRDefault="006B61F8"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multicast boundary</w:t>
            </w:r>
            <w:r w:rsidR="00490D42" w:rsidRPr="0032769C">
              <w:rPr>
                <w:rFonts w:ascii="Courier New" w:hAnsi="Courier New" w:cs="Courier New" w:hint="eastAsia"/>
                <w:b/>
                <w:bCs/>
              </w:rPr>
              <w:t xml:space="preserve"> 3</w:t>
            </w:r>
          </w:p>
          <w:p w14:paraId="13BDD2D3"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626838C5" w14:textId="77777777" w:rsidR="00490D42" w:rsidRPr="004D0E5D" w:rsidRDefault="00490D42" w:rsidP="00475923">
      <w:pPr>
        <w:pStyle w:val="4"/>
        <w:ind w:left="0" w:right="20"/>
      </w:pPr>
      <w:bookmarkStart w:id="2400" w:name="_Toc86051535"/>
      <w:bookmarkStart w:id="2401" w:name="_Toc277151010"/>
      <w:r w:rsidRPr="004D0E5D">
        <w:rPr>
          <w:rFonts w:hint="eastAsia"/>
        </w:rPr>
        <w:t>PIM</w:t>
      </w:r>
      <w:r>
        <w:rPr>
          <w:rFonts w:hint="eastAsia"/>
        </w:rPr>
        <w:t xml:space="preserve"> Accept-Register</w:t>
      </w:r>
      <w:bookmarkEnd w:id="2400"/>
      <w:bookmarkEnd w:id="2401"/>
    </w:p>
    <w:p w14:paraId="5356B681" w14:textId="77777777" w:rsidR="00093F59" w:rsidRPr="00093F59" w:rsidRDefault="00093F59" w:rsidP="00475923">
      <w:pPr>
        <w:pStyle w:val="a3"/>
        <w:ind w:left="0" w:right="20"/>
      </w:pPr>
      <w:r>
        <w:t xml:space="preserve">The </w:t>
      </w:r>
      <w:r>
        <w:rPr>
          <w:rFonts w:hint="eastAsia"/>
        </w:rPr>
        <w:t>Multicast Router</w:t>
      </w:r>
      <w:r>
        <w:t xml:space="preserve"> which acts as RP manages </w:t>
      </w:r>
      <w:r>
        <w:rPr>
          <w:rFonts w:hint="eastAsia"/>
        </w:rPr>
        <w:t>Multicast Source Entry</w:t>
      </w:r>
      <w:r>
        <w:t xml:space="preserve"> by receiving </w:t>
      </w:r>
      <w:r>
        <w:rPr>
          <w:rFonts w:hint="eastAsia"/>
        </w:rPr>
        <w:t>PIM Register</w:t>
      </w:r>
      <w:r>
        <w:t xml:space="preserve"> messages from the </w:t>
      </w:r>
      <w:r>
        <w:rPr>
          <w:rFonts w:hint="eastAsia"/>
        </w:rPr>
        <w:t>1</w:t>
      </w:r>
      <w:r w:rsidRPr="00275384">
        <w:rPr>
          <w:rFonts w:hint="eastAsia"/>
          <w:vertAlign w:val="superscript"/>
        </w:rPr>
        <w:t>st</w:t>
      </w:r>
      <w:r>
        <w:rPr>
          <w:rFonts w:hint="eastAsia"/>
        </w:rPr>
        <w:t>-Hop Multicast Router</w:t>
      </w:r>
      <w:r>
        <w:t xml:space="preserve"> in PIM Domain. </w:t>
      </w:r>
    </w:p>
    <w:p w14:paraId="40A46401" w14:textId="77777777" w:rsidR="00093F59" w:rsidRDefault="00093F59" w:rsidP="00475923">
      <w:pPr>
        <w:pStyle w:val="a3"/>
        <w:ind w:left="0" w:right="20"/>
      </w:pPr>
      <w:r>
        <w:t>To limit the particular source</w:t>
      </w:r>
      <w:r>
        <w:rPr>
          <w:rFonts w:hint="eastAsia"/>
        </w:rPr>
        <w:t xml:space="preserve"> </w:t>
      </w:r>
      <w:r>
        <w:t xml:space="preserve">from which the received </w:t>
      </w:r>
      <w:r>
        <w:rPr>
          <w:rFonts w:hint="eastAsia"/>
        </w:rPr>
        <w:t>PIM Register</w:t>
      </w:r>
      <w:r>
        <w:t xml:space="preserve"> messages are coming, use the below commands in </w:t>
      </w:r>
      <w:r>
        <w:rPr>
          <w:rFonts w:hint="eastAsia"/>
        </w:rPr>
        <w:t>global configuration mode</w:t>
      </w:r>
      <w:r>
        <w:t>.</w:t>
      </w:r>
    </w:p>
    <w:tbl>
      <w:tblPr>
        <w:tblStyle w:val="CLIWide"/>
        <w:tblW w:w="0" w:type="auto"/>
        <w:tblLook w:val="01E0" w:firstRow="1" w:lastRow="1" w:firstColumn="1" w:lastColumn="1" w:noHBand="0" w:noVBand="0"/>
      </w:tblPr>
      <w:tblGrid>
        <w:gridCol w:w="3365"/>
        <w:gridCol w:w="4567"/>
      </w:tblGrid>
      <w:tr w:rsidR="00490D42"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Default="00BB7669" w:rsidP="00475923">
            <w:pPr>
              <w:pStyle w:val="aa"/>
              <w:ind w:right="20"/>
              <w:rPr>
                <w:rFonts w:cs="Times New Roman"/>
              </w:rPr>
            </w:pPr>
            <w:r>
              <w:rPr>
                <w:rFonts w:cs="굴림체" w:hint="eastAsia"/>
              </w:rPr>
              <w:t>Command</w:t>
            </w:r>
          </w:p>
        </w:tc>
        <w:tc>
          <w:tcPr>
            <w:tcW w:w="4802" w:type="dxa"/>
          </w:tcPr>
          <w:p w14:paraId="194C4E33" w14:textId="77777777" w:rsidR="00490D42" w:rsidRDefault="00BB7669" w:rsidP="00475923">
            <w:pPr>
              <w:pStyle w:val="aa"/>
              <w:ind w:right="20"/>
              <w:rPr>
                <w:rFonts w:cs="Times New Roman"/>
              </w:rPr>
            </w:pPr>
            <w:r>
              <w:rPr>
                <w:rFonts w:cs="굴림체" w:hint="eastAsia"/>
              </w:rPr>
              <w:t>Description</w:t>
            </w:r>
          </w:p>
        </w:tc>
      </w:tr>
      <w:tr w:rsidR="00490D42" w14:paraId="49EA35DC" w14:textId="77777777" w:rsidTr="00373CEA">
        <w:trPr>
          <w:trHeight w:val="327"/>
        </w:trPr>
        <w:tc>
          <w:tcPr>
            <w:tcW w:w="3520" w:type="dxa"/>
          </w:tcPr>
          <w:p w14:paraId="5F38FD68" w14:textId="77777777" w:rsidR="00490D42" w:rsidRDefault="00490D42" w:rsidP="00475923">
            <w:pPr>
              <w:pStyle w:val="aa"/>
              <w:ind w:right="20"/>
              <w:rPr>
                <w:rFonts w:cs="Times New Roman"/>
              </w:rPr>
            </w:pPr>
            <w:r>
              <w:rPr>
                <w:b/>
                <w:bCs/>
                <w:kern w:val="0"/>
              </w:rPr>
              <w:t xml:space="preserve">ip pim </w:t>
            </w:r>
            <w:r w:rsidRPr="00275384">
              <w:rPr>
                <w:b/>
                <w:bCs/>
                <w:kern w:val="0"/>
              </w:rPr>
              <w:t>accept-register</w:t>
            </w:r>
            <w:r>
              <w:rPr>
                <w:rFonts w:hint="eastAsia"/>
                <w:b/>
                <w:bCs/>
                <w:kern w:val="0"/>
              </w:rPr>
              <w:t xml:space="preserve"> list </w:t>
            </w:r>
            <w:r>
              <w:rPr>
                <w:i/>
                <w:iCs/>
                <w:kern w:val="0"/>
              </w:rPr>
              <w:t>access-list</w:t>
            </w:r>
          </w:p>
        </w:tc>
        <w:tc>
          <w:tcPr>
            <w:tcW w:w="4802" w:type="dxa"/>
          </w:tcPr>
          <w:p w14:paraId="285E6F8D" w14:textId="77777777" w:rsidR="00093F59" w:rsidRDefault="00093F59" w:rsidP="00475923">
            <w:pPr>
              <w:pStyle w:val="aa"/>
              <w:ind w:right="20"/>
            </w:pPr>
            <w:r>
              <w:rPr>
                <w:rFonts w:cs="Times New Roman"/>
                <w:kern w:val="0"/>
              </w:rPr>
              <w:t xml:space="preserve">Limit the particular source of the received </w:t>
            </w:r>
            <w:r>
              <w:rPr>
                <w:rFonts w:cs="Times New Roman" w:hint="eastAsia"/>
                <w:kern w:val="0"/>
              </w:rPr>
              <w:t>PIM Register</w:t>
            </w:r>
            <w:r>
              <w:rPr>
                <w:rFonts w:cs="Times New Roman"/>
                <w:kern w:val="0"/>
              </w:rPr>
              <w:t xml:space="preserve"> messages.</w:t>
            </w:r>
          </w:p>
        </w:tc>
      </w:tr>
      <w:tr w:rsidR="00490D42" w14:paraId="42A4106B" w14:textId="77777777" w:rsidTr="00373CEA">
        <w:trPr>
          <w:trHeight w:val="560"/>
        </w:trPr>
        <w:tc>
          <w:tcPr>
            <w:tcW w:w="3520" w:type="dxa"/>
          </w:tcPr>
          <w:p w14:paraId="39211742" w14:textId="77777777" w:rsidR="00490D42" w:rsidRDefault="00490D42" w:rsidP="00475923">
            <w:pPr>
              <w:pStyle w:val="aa"/>
              <w:ind w:right="20"/>
              <w:rPr>
                <w:b/>
                <w:bCs/>
                <w:kern w:val="0"/>
              </w:rPr>
            </w:pPr>
            <w:r>
              <w:rPr>
                <w:b/>
                <w:bCs/>
                <w:kern w:val="0"/>
              </w:rPr>
              <w:t xml:space="preserve">no ip pim </w:t>
            </w:r>
            <w:r>
              <w:rPr>
                <w:rFonts w:hint="eastAsia"/>
                <w:b/>
                <w:bCs/>
                <w:kern w:val="0"/>
              </w:rPr>
              <w:t>register-filter-group</w:t>
            </w:r>
          </w:p>
        </w:tc>
        <w:tc>
          <w:tcPr>
            <w:tcW w:w="4802" w:type="dxa"/>
          </w:tcPr>
          <w:p w14:paraId="45860CC1" w14:textId="77777777" w:rsidR="00093F59" w:rsidRDefault="00093F59" w:rsidP="00475923">
            <w:pPr>
              <w:pStyle w:val="aa"/>
              <w:ind w:right="20"/>
            </w:pPr>
            <w:r>
              <w:rPr>
                <w:rFonts w:cs="Times New Roman"/>
                <w:kern w:val="0"/>
              </w:rPr>
              <w:t>Release the limitation on the particular source.</w:t>
            </w:r>
          </w:p>
        </w:tc>
      </w:tr>
    </w:tbl>
    <w:p w14:paraId="2B16BD94"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698D327D" w14:textId="77777777" w:rsidTr="00DE1C5E">
        <w:tc>
          <w:tcPr>
            <w:tcW w:w="9048" w:type="dxa"/>
          </w:tcPr>
          <w:p w14:paraId="22738F0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64335E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permit 100.1.1.0 0.0.0.255</w:t>
            </w:r>
          </w:p>
          <w:p w14:paraId="1B78568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deny any</w:t>
            </w:r>
          </w:p>
          <w:p w14:paraId="729D6BC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accept-register list 30</w:t>
            </w:r>
          </w:p>
          <w:p w14:paraId="1C3CF4EF"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68D6D20E" w14:textId="77777777" w:rsidR="00490D42" w:rsidRPr="004D0E5D" w:rsidRDefault="00490D42" w:rsidP="00475923">
      <w:pPr>
        <w:pStyle w:val="4"/>
        <w:ind w:left="0" w:right="20"/>
      </w:pPr>
      <w:bookmarkStart w:id="2402" w:name="_Toc363228542"/>
      <w:bookmarkStart w:id="2403" w:name="_Toc86051536"/>
      <w:r w:rsidRPr="004D0E5D">
        <w:rPr>
          <w:rFonts w:hint="eastAsia"/>
        </w:rPr>
        <w:t>PIM</w:t>
      </w:r>
      <w:r>
        <w:rPr>
          <w:rFonts w:hint="eastAsia"/>
        </w:rPr>
        <w:t xml:space="preserve"> SPT-Threshold</w:t>
      </w:r>
      <w:bookmarkEnd w:id="2402"/>
      <w:bookmarkEnd w:id="2403"/>
    </w:p>
    <w:p w14:paraId="14454B77" w14:textId="77777777" w:rsidR="0026581C" w:rsidRDefault="0026581C" w:rsidP="00475923">
      <w:pPr>
        <w:pStyle w:val="a3"/>
        <w:ind w:left="0" w:right="20"/>
      </w:pPr>
      <w:r>
        <w:rPr>
          <w:rFonts w:hint="eastAsia"/>
        </w:rPr>
        <w:t>When a Multicast Router</w:t>
      </w:r>
      <w:r>
        <w:t xml:space="preserve"> keeps the </w:t>
      </w:r>
      <w:r>
        <w:rPr>
          <w:rFonts w:hint="eastAsia"/>
        </w:rPr>
        <w:t>IGMP Membership</w:t>
      </w:r>
      <w:r>
        <w:t xml:space="preserve"> for the </w:t>
      </w:r>
      <w:r>
        <w:rPr>
          <w:rFonts w:hint="eastAsia"/>
        </w:rPr>
        <w:t>IGMP Host</w:t>
      </w:r>
      <w:r>
        <w:t xml:space="preserve">, this </w:t>
      </w:r>
      <w:r>
        <w:rPr>
          <w:rFonts w:hint="eastAsia"/>
        </w:rPr>
        <w:t>Multicast Router</w:t>
      </w:r>
      <w:r>
        <w:t xml:space="preserve"> is called as </w:t>
      </w:r>
      <w:r>
        <w:rPr>
          <w:rFonts w:hint="eastAsia"/>
        </w:rPr>
        <w:t>Last-Hop Route</w:t>
      </w:r>
      <w:r>
        <w:t xml:space="preserve">r. The </w:t>
      </w:r>
      <w:r>
        <w:rPr>
          <w:rFonts w:hint="eastAsia"/>
        </w:rPr>
        <w:t>Last-Hop Route</w:t>
      </w:r>
      <w:r>
        <w:t xml:space="preserve">r can </w:t>
      </w:r>
      <w:r w:rsidR="00624D28">
        <w:t>configure the SPT(</w:t>
      </w:r>
      <w:r w:rsidR="00624D28">
        <w:rPr>
          <w:rFonts w:hint="eastAsia"/>
        </w:rPr>
        <w:t>Shortest-Path-Tree</w:t>
      </w:r>
      <w:r w:rsidR="00624D28">
        <w:t xml:space="preserve">) so that it can receive the </w:t>
      </w:r>
      <w:r w:rsidR="00624D28">
        <w:rPr>
          <w:rFonts w:hint="eastAsia"/>
        </w:rPr>
        <w:t>Multicast Traffic</w:t>
      </w:r>
      <w:r w:rsidR="00624D28">
        <w:t xml:space="preserve"> which come from RP Tree in the fastest path. </w:t>
      </w:r>
    </w:p>
    <w:p w14:paraId="416CC8AE" w14:textId="77777777" w:rsidR="00490D42" w:rsidRDefault="00624D28" w:rsidP="00475923">
      <w:pPr>
        <w:pStyle w:val="a3"/>
        <w:ind w:left="0" w:right="20"/>
      </w:pPr>
      <w:r>
        <w:rPr>
          <w:rFonts w:hint="eastAsia"/>
        </w:rPr>
        <w:t>To configure PIM SPT-Threshold</w:t>
      </w:r>
      <w:r>
        <w:t xml:space="preserve">, use the below commands in </w:t>
      </w:r>
      <w:r>
        <w:rPr>
          <w:rFonts w:hint="eastAsia"/>
        </w:rPr>
        <w:t>global configuration mode</w:t>
      </w:r>
      <w:r>
        <w:t>.</w:t>
      </w:r>
    </w:p>
    <w:p w14:paraId="055B9AC0" w14:textId="77777777" w:rsidR="00624D28" w:rsidRDefault="00624D28" w:rsidP="00475923">
      <w:pPr>
        <w:pStyle w:val="aa"/>
        <w:ind w:right="20"/>
        <w:rPr>
          <w:rFonts w:cs="Times New Roman"/>
          <w:kern w:val="0"/>
        </w:rPr>
      </w:pPr>
    </w:p>
    <w:tbl>
      <w:tblPr>
        <w:tblStyle w:val="CLIWide"/>
        <w:tblW w:w="0" w:type="auto"/>
        <w:tblLook w:val="01E0" w:firstRow="1" w:lastRow="1" w:firstColumn="1" w:lastColumn="1" w:noHBand="0" w:noVBand="0"/>
      </w:tblPr>
      <w:tblGrid>
        <w:gridCol w:w="3365"/>
        <w:gridCol w:w="4567"/>
      </w:tblGrid>
      <w:tr w:rsidR="00490D42"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Default="00BB7669" w:rsidP="00475923">
            <w:pPr>
              <w:pStyle w:val="aa"/>
              <w:ind w:right="20"/>
              <w:rPr>
                <w:rFonts w:cs="Times New Roman"/>
              </w:rPr>
            </w:pPr>
            <w:r>
              <w:rPr>
                <w:rFonts w:cs="굴림체" w:hint="eastAsia"/>
              </w:rPr>
              <w:t>Command</w:t>
            </w:r>
          </w:p>
        </w:tc>
        <w:tc>
          <w:tcPr>
            <w:tcW w:w="5209" w:type="dxa"/>
          </w:tcPr>
          <w:p w14:paraId="5A619CC5" w14:textId="77777777" w:rsidR="00490D42" w:rsidRDefault="00BB7669" w:rsidP="00475923">
            <w:pPr>
              <w:pStyle w:val="aa"/>
              <w:ind w:right="20"/>
              <w:rPr>
                <w:rFonts w:cs="Times New Roman"/>
              </w:rPr>
            </w:pPr>
            <w:r>
              <w:rPr>
                <w:rFonts w:cs="굴림체" w:hint="eastAsia"/>
              </w:rPr>
              <w:t>Description</w:t>
            </w:r>
          </w:p>
        </w:tc>
      </w:tr>
      <w:tr w:rsidR="00490D42" w14:paraId="5FE02A84" w14:textId="77777777" w:rsidTr="00BF5E2A">
        <w:trPr>
          <w:trHeight w:val="327"/>
        </w:trPr>
        <w:tc>
          <w:tcPr>
            <w:tcW w:w="3791" w:type="dxa"/>
          </w:tcPr>
          <w:p w14:paraId="30F1295B" w14:textId="77777777" w:rsidR="00490D42" w:rsidRDefault="00490D42" w:rsidP="00475923">
            <w:pPr>
              <w:pStyle w:val="aa"/>
              <w:ind w:right="20"/>
              <w:rPr>
                <w:rFonts w:cs="Times New Roman"/>
              </w:rPr>
            </w:pP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14:paraId="2ECC5B01" w14:textId="77777777" w:rsidR="00624D28" w:rsidRDefault="00624D28" w:rsidP="00475923">
            <w:pPr>
              <w:pStyle w:val="aa"/>
              <w:ind w:right="20"/>
            </w:pPr>
            <w:r>
              <w:rPr>
                <w:rFonts w:cs="Times New Roman" w:hint="eastAsia"/>
                <w:kern w:val="0"/>
              </w:rPr>
              <w:t>Configure PIM SPT-Threshold</w:t>
            </w:r>
          </w:p>
          <w:p w14:paraId="70CC121F" w14:textId="77777777" w:rsidR="00490D42" w:rsidRDefault="00624D28" w:rsidP="00475923">
            <w:pPr>
              <w:pStyle w:val="aa"/>
              <w:ind w:right="20"/>
            </w:pPr>
            <w:r>
              <w:rPr>
                <w:rFonts w:cs="Times New Roman"/>
                <w:kern w:val="0"/>
              </w:rPr>
              <w:t>D</w:t>
            </w:r>
            <w:r w:rsidR="00490D42">
              <w:rPr>
                <w:rFonts w:cs="Times New Roman" w:hint="eastAsia"/>
                <w:kern w:val="0"/>
              </w:rPr>
              <w:t>efault</w:t>
            </w:r>
            <w:r>
              <w:rPr>
                <w:rFonts w:cs="Times New Roman" w:hint="eastAsia"/>
                <w:kern w:val="0"/>
              </w:rPr>
              <w:t xml:space="preserve"> </w:t>
            </w:r>
            <w:r>
              <w:rPr>
                <w:rFonts w:cs="Times New Roman"/>
                <w:kern w:val="0"/>
              </w:rPr>
              <w:t>is</w:t>
            </w:r>
            <w:r w:rsidR="00490D42">
              <w:rPr>
                <w:rFonts w:cs="Times New Roman" w:hint="eastAsia"/>
                <w:kern w:val="0"/>
              </w:rPr>
              <w:t xml:space="preserve"> </w:t>
            </w:r>
            <w:r>
              <w:rPr>
                <w:rFonts w:cs="Times New Roman"/>
                <w:kern w:val="0"/>
              </w:rPr>
              <w:t>‘</w:t>
            </w:r>
            <w:r w:rsidR="00490D42">
              <w:rPr>
                <w:rFonts w:cs="Times New Roman" w:hint="eastAsia"/>
                <w:kern w:val="0"/>
              </w:rPr>
              <w:t>Enable</w:t>
            </w:r>
            <w:r>
              <w:rPr>
                <w:rFonts w:cs="Times New Roman"/>
                <w:kern w:val="0"/>
              </w:rPr>
              <w:t>’</w:t>
            </w:r>
            <w:r w:rsidR="00490D42">
              <w:rPr>
                <w:rFonts w:cs="Times New Roman" w:hint="eastAsia"/>
                <w:kern w:val="0"/>
              </w:rPr>
              <w:t>.</w:t>
            </w:r>
          </w:p>
        </w:tc>
      </w:tr>
      <w:tr w:rsidR="00490D42" w14:paraId="2251DD6F" w14:textId="77777777" w:rsidTr="00BF5E2A">
        <w:trPr>
          <w:trHeight w:val="560"/>
        </w:trPr>
        <w:tc>
          <w:tcPr>
            <w:tcW w:w="3791" w:type="dxa"/>
          </w:tcPr>
          <w:p w14:paraId="35CC0284" w14:textId="77777777" w:rsidR="00490D42" w:rsidRDefault="00490D42" w:rsidP="00475923">
            <w:pPr>
              <w:pStyle w:val="aa"/>
              <w:ind w:right="20"/>
              <w:rPr>
                <w:b/>
                <w:bCs/>
                <w:kern w:val="0"/>
              </w:rPr>
            </w:pPr>
            <w:r>
              <w:rPr>
                <w:b/>
                <w:bCs/>
                <w:kern w:val="0"/>
              </w:rPr>
              <w:t xml:space="preserve">no </w:t>
            </w: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14:paraId="6E893F64" w14:textId="77777777" w:rsidR="00490D42" w:rsidRDefault="00624D28" w:rsidP="00475923">
            <w:pPr>
              <w:pStyle w:val="aa"/>
              <w:ind w:right="20"/>
            </w:pPr>
            <w:r>
              <w:rPr>
                <w:rFonts w:cs="굴림체" w:hint="eastAsia"/>
              </w:rPr>
              <w:t>R</w:t>
            </w:r>
            <w:r>
              <w:rPr>
                <w:rFonts w:cs="굴림체"/>
              </w:rPr>
              <w:t>elease the configured</w:t>
            </w:r>
            <w:r w:rsidR="00490D42">
              <w:rPr>
                <w:rFonts w:cs="굴림체" w:hint="eastAsia"/>
              </w:rPr>
              <w:t xml:space="preserve"> PIM SPT Threshold</w:t>
            </w:r>
            <w:r>
              <w:rPr>
                <w:rFonts w:cs="굴림체" w:hint="eastAsia"/>
              </w:rPr>
              <w:t>.</w:t>
            </w:r>
          </w:p>
        </w:tc>
      </w:tr>
    </w:tbl>
    <w:p w14:paraId="39A8B9C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55314BE6" w14:textId="77777777" w:rsidTr="00DE1C5E">
        <w:tc>
          <w:tcPr>
            <w:tcW w:w="9048" w:type="dxa"/>
          </w:tcPr>
          <w:p w14:paraId="18EBC1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76E7D7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no ip</w:t>
            </w:r>
            <w:r w:rsidRPr="0032769C">
              <w:rPr>
                <w:rFonts w:ascii="Courier New" w:hAnsi="Courier New" w:cs="Courier New"/>
                <w:b/>
                <w:bCs/>
              </w:rPr>
              <w:t xml:space="preserve"> pim spt-threshold</w:t>
            </w:r>
          </w:p>
          <w:p w14:paraId="54D04699"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5F399B1B" w14:textId="77777777" w:rsidR="00490D42" w:rsidRDefault="00490D42" w:rsidP="00475923">
      <w:pPr>
        <w:pStyle w:val="4"/>
        <w:ind w:left="0" w:right="20"/>
      </w:pPr>
      <w:bookmarkStart w:id="2404" w:name="_Toc277151011"/>
      <w:bookmarkStart w:id="2405" w:name="_Toc363228543"/>
      <w:bookmarkStart w:id="2406" w:name="_Toc277151012"/>
      <w:r>
        <w:t xml:space="preserve">PIM </w:t>
      </w:r>
      <w:bookmarkEnd w:id="2404"/>
      <w:r w:rsidRPr="00DE1C5E">
        <w:rPr>
          <w:rFonts w:hint="eastAsia"/>
        </w:rPr>
        <w:t>Cisco</w:t>
      </w:r>
      <w:r>
        <w:rPr>
          <w:rFonts w:hint="eastAsia"/>
        </w:rPr>
        <w:t>-Register-Checksum</w:t>
      </w:r>
      <w:bookmarkEnd w:id="2405"/>
      <w:bookmarkEnd w:id="2406"/>
    </w:p>
    <w:p w14:paraId="400051DF" w14:textId="77777777" w:rsidR="00AD793A" w:rsidRDefault="00AD793A" w:rsidP="00475923">
      <w:pPr>
        <w:pStyle w:val="a3"/>
        <w:ind w:left="0" w:right="20"/>
        <w:rPr>
          <w:rFonts w:cs="굴림체"/>
        </w:rPr>
      </w:pPr>
      <w:r>
        <w:rPr>
          <w:rStyle w:val="hps"/>
          <w:color w:val="222222"/>
        </w:rPr>
        <w:lastRenderedPageBreak/>
        <w:t>The First-Hop</w:t>
      </w:r>
      <w:r>
        <w:rPr>
          <w:color w:val="222222"/>
        </w:rPr>
        <w:t xml:space="preserve"> </w:t>
      </w:r>
      <w:r>
        <w:rPr>
          <w:rStyle w:val="hps"/>
          <w:color w:val="222222"/>
        </w:rPr>
        <w:t xml:space="preserve">Router which has received the </w:t>
      </w:r>
      <w:r>
        <w:t xml:space="preserve">Multicast Packet from </w:t>
      </w:r>
      <w:r>
        <w:rPr>
          <w:rStyle w:val="hps"/>
          <w:color w:val="222222"/>
        </w:rPr>
        <w:t>Multicast Packet</w:t>
      </w:r>
      <w:r>
        <w:rPr>
          <w:color w:val="222222"/>
        </w:rPr>
        <w:t xml:space="preserve"> </w:t>
      </w:r>
      <w:r>
        <w:rPr>
          <w:rStyle w:val="hps"/>
          <w:color w:val="222222"/>
        </w:rPr>
        <w:t xml:space="preserve">Originator sends the packet that is included in </w:t>
      </w:r>
      <w:r>
        <w:t>PIM Register message</w:t>
      </w:r>
      <w:r>
        <w:rPr>
          <w:rStyle w:val="hps"/>
          <w:color w:val="222222"/>
        </w:rPr>
        <w:t xml:space="preserve"> to RP by way of </w:t>
      </w:r>
      <w:r>
        <w:t xml:space="preserve">unicast routing. The RP which receives this PIM Register message forwards the Multicast Packet to all the Multicast </w:t>
      </w:r>
      <w:r>
        <w:rPr>
          <w:rFonts w:hint="eastAsia"/>
        </w:rPr>
        <w:t>Routing</w:t>
      </w:r>
      <w:r>
        <w:t xml:space="preserve"> Entry. </w:t>
      </w:r>
    </w:p>
    <w:p w14:paraId="6751A38A" w14:textId="77777777" w:rsidR="00490D42" w:rsidRPr="00373CEA" w:rsidRDefault="00AD793A" w:rsidP="00475923">
      <w:pPr>
        <w:pStyle w:val="a3"/>
        <w:ind w:left="0" w:right="20"/>
        <w:rPr>
          <w:color w:val="222222"/>
        </w:rPr>
      </w:pPr>
      <w:r>
        <w:rPr>
          <w:rStyle w:val="hps"/>
          <w:color w:val="222222"/>
        </w:rPr>
        <w:t>According to</w:t>
      </w:r>
      <w:r>
        <w:t xml:space="preserve"> </w:t>
      </w:r>
      <w:r>
        <w:rPr>
          <w:rStyle w:val="hps"/>
          <w:color w:val="222222"/>
        </w:rPr>
        <w:t xml:space="preserve">RFC standards the Checksum of </w:t>
      </w:r>
      <w:r>
        <w:rPr>
          <w:kern w:val="0"/>
        </w:rPr>
        <w:t xml:space="preserve">PIM-SM Register message is calculated with the </w:t>
      </w:r>
      <w:r>
        <w:rPr>
          <w:rStyle w:val="hps"/>
          <w:color w:val="222222"/>
        </w:rPr>
        <w:t xml:space="preserve">Header part meanwhile Cisco uses </w:t>
      </w:r>
      <w:r>
        <w:t xml:space="preserve">the </w:t>
      </w:r>
      <w:r>
        <w:rPr>
          <w:rStyle w:val="hps"/>
          <w:color w:val="222222"/>
        </w:rPr>
        <w:t>entire message for the Checksum. Therefore,</w:t>
      </w:r>
      <w:r>
        <w:t xml:space="preserve"> </w:t>
      </w:r>
      <w:r>
        <w:rPr>
          <w:rStyle w:val="hps"/>
          <w:color w:val="222222"/>
        </w:rPr>
        <w:t>in order</w:t>
      </w:r>
      <w:r>
        <w:t xml:space="preserve"> </w:t>
      </w:r>
      <w:r>
        <w:rPr>
          <w:rStyle w:val="hps"/>
          <w:color w:val="222222"/>
        </w:rPr>
        <w:t>to be compatible</w:t>
      </w:r>
      <w:r>
        <w:t xml:space="preserve"> </w:t>
      </w:r>
      <w:r>
        <w:rPr>
          <w:rStyle w:val="hps"/>
          <w:color w:val="222222"/>
        </w:rPr>
        <w:t>with</w:t>
      </w:r>
      <w:r>
        <w:t xml:space="preserve"> </w:t>
      </w:r>
      <w:r>
        <w:rPr>
          <w:rStyle w:val="hps"/>
          <w:color w:val="222222"/>
        </w:rPr>
        <w:t>CISCO</w:t>
      </w:r>
      <w:r>
        <w:t xml:space="preserve"> </w:t>
      </w:r>
      <w:r>
        <w:rPr>
          <w:rStyle w:val="hps"/>
          <w:color w:val="222222"/>
        </w:rPr>
        <w:t>Router</w:t>
      </w:r>
      <w:r>
        <w:t xml:space="preserve"> </w:t>
      </w:r>
      <w:r>
        <w:rPr>
          <w:rStyle w:val="hps"/>
          <w:color w:val="222222"/>
        </w:rPr>
        <w:t>Checksum</w:t>
      </w:r>
      <w:r>
        <w:t xml:space="preserve"> </w:t>
      </w:r>
      <w:r>
        <w:rPr>
          <w:rStyle w:val="hps"/>
          <w:color w:val="222222"/>
        </w:rPr>
        <w:t>calculation</w:t>
      </w:r>
      <w:r>
        <w:t xml:space="preserve"> </w:t>
      </w:r>
      <w:r>
        <w:rPr>
          <w:rStyle w:val="hps"/>
          <w:color w:val="222222"/>
        </w:rPr>
        <w:t>shall be</w:t>
      </w:r>
      <w:r>
        <w:t xml:space="preserve"> with </w:t>
      </w:r>
      <w:r>
        <w:rPr>
          <w:rStyle w:val="hps"/>
          <w:color w:val="222222"/>
        </w:rPr>
        <w:t>the whole</w:t>
      </w:r>
      <w:r>
        <w:t xml:space="preserve"> </w:t>
      </w:r>
      <w:r>
        <w:rPr>
          <w:rStyle w:val="hps"/>
          <w:color w:val="222222"/>
        </w:rPr>
        <w:t xml:space="preserve">of the message. </w:t>
      </w:r>
      <w:r>
        <w:br/>
      </w:r>
      <w:r>
        <w:rPr>
          <w:rStyle w:val="hps"/>
          <w:color w:val="222222"/>
        </w:rPr>
        <w:t>To set the</w:t>
      </w:r>
      <w:r>
        <w:t xml:space="preserve"> </w:t>
      </w:r>
      <w:r>
        <w:rPr>
          <w:rStyle w:val="hps"/>
          <w:color w:val="222222"/>
        </w:rPr>
        <w:t>Cisco Register-Checksum</w:t>
      </w:r>
      <w:r>
        <w:t xml:space="preserve"> </w:t>
      </w:r>
      <w:r w:rsidR="00E85884">
        <w:rPr>
          <w:rStyle w:val="hps"/>
          <w:color w:val="222222"/>
        </w:rPr>
        <w:t>use the below</w:t>
      </w:r>
      <w:r>
        <w:rPr>
          <w:rStyle w:val="hps"/>
          <w:color w:val="222222"/>
        </w:rPr>
        <w:t xml:space="preserve">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3044"/>
        <w:gridCol w:w="4888"/>
      </w:tblGrid>
      <w:tr w:rsidR="00490D42"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Default="004F573F" w:rsidP="00475923">
            <w:pPr>
              <w:pStyle w:val="ab"/>
              <w:ind w:right="20"/>
              <w:rPr>
                <w:rFonts w:cs="Times New Roman"/>
              </w:rPr>
            </w:pPr>
            <w:r>
              <w:rPr>
                <w:rFonts w:cs="굴림체" w:hint="eastAsia"/>
              </w:rPr>
              <w:t>Command</w:t>
            </w:r>
          </w:p>
        </w:tc>
        <w:tc>
          <w:tcPr>
            <w:tcW w:w="5580" w:type="dxa"/>
          </w:tcPr>
          <w:p w14:paraId="726421EB" w14:textId="77777777" w:rsidR="00490D42" w:rsidRDefault="004F573F" w:rsidP="00475923">
            <w:pPr>
              <w:pStyle w:val="ab"/>
              <w:ind w:right="20"/>
              <w:rPr>
                <w:rFonts w:cs="Times New Roman"/>
              </w:rPr>
            </w:pPr>
            <w:r>
              <w:rPr>
                <w:rFonts w:cs="굴림체" w:hint="eastAsia"/>
              </w:rPr>
              <w:t>Description</w:t>
            </w:r>
          </w:p>
        </w:tc>
      </w:tr>
      <w:tr w:rsidR="00490D42" w14:paraId="5B5B92EC" w14:textId="77777777" w:rsidTr="00BF5E2A">
        <w:trPr>
          <w:trHeight w:val="626"/>
        </w:trPr>
        <w:tc>
          <w:tcPr>
            <w:tcW w:w="3400" w:type="dxa"/>
          </w:tcPr>
          <w:p w14:paraId="7ED48845" w14:textId="77777777" w:rsidR="00490D42" w:rsidRPr="00AB43D3" w:rsidRDefault="00490D42" w:rsidP="00475923">
            <w:pPr>
              <w:pStyle w:val="aa"/>
              <w:ind w:right="20"/>
              <w:jc w:val="left"/>
              <w:rPr>
                <w:b/>
                <w:bCs/>
                <w:kern w:val="0"/>
                <w:lang w:val="pt-BR"/>
              </w:rPr>
            </w:pPr>
            <w:r w:rsidRPr="00AB43D3">
              <w:rPr>
                <w:b/>
                <w:bCs/>
                <w:kern w:val="0"/>
                <w:lang w:val="pt-BR"/>
              </w:rPr>
              <w:t>ip pim cisco-register-checksum</w:t>
            </w:r>
          </w:p>
        </w:tc>
        <w:tc>
          <w:tcPr>
            <w:tcW w:w="5580" w:type="dxa"/>
          </w:tcPr>
          <w:p w14:paraId="3A7CA891" w14:textId="77777777" w:rsidR="00490D42" w:rsidRDefault="00E85884" w:rsidP="00475923">
            <w:pPr>
              <w:pStyle w:val="aa"/>
              <w:ind w:right="20"/>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all</w:t>
            </w:r>
            <w:r w:rsidR="00490D42">
              <w:rPr>
                <w:rFonts w:hint="eastAsia"/>
              </w:rPr>
              <w:t xml:space="preserve"> Group</w:t>
            </w:r>
            <w:r>
              <w:rPr>
                <w:rFonts w:hint="eastAsia"/>
              </w:rPr>
              <w:t>.</w:t>
            </w:r>
          </w:p>
        </w:tc>
      </w:tr>
      <w:tr w:rsidR="00490D42" w:rsidRPr="00AB43D3" w14:paraId="3BE2503A" w14:textId="77777777" w:rsidTr="00BF5E2A">
        <w:trPr>
          <w:trHeight w:val="626"/>
        </w:trPr>
        <w:tc>
          <w:tcPr>
            <w:tcW w:w="3400" w:type="dxa"/>
          </w:tcPr>
          <w:p w14:paraId="6320562D" w14:textId="77777777" w:rsidR="00490D42" w:rsidRPr="00D1052B" w:rsidRDefault="00490D42" w:rsidP="00475923">
            <w:pPr>
              <w:pStyle w:val="aa"/>
              <w:ind w:right="20"/>
              <w:jc w:val="left"/>
              <w:rPr>
                <w:b/>
                <w:bCs/>
                <w:kern w:val="0"/>
              </w:rPr>
            </w:pPr>
            <w:r w:rsidRPr="00D1052B">
              <w:rPr>
                <w:b/>
                <w:bCs/>
                <w:kern w:val="0"/>
              </w:rPr>
              <w:t>ip pim cisco-register-checksum group-list</w:t>
            </w:r>
            <w:r w:rsidRPr="00D1052B">
              <w:rPr>
                <w:rFonts w:hint="eastAsia"/>
                <w:b/>
                <w:bCs/>
                <w:kern w:val="0"/>
              </w:rPr>
              <w:t xml:space="preserve"> </w:t>
            </w:r>
            <w:r w:rsidRPr="00D1052B">
              <w:rPr>
                <w:rFonts w:hint="eastAsia"/>
                <w:i/>
                <w:iCs/>
                <w:kern w:val="0"/>
              </w:rPr>
              <w:t>access-list</w:t>
            </w:r>
          </w:p>
        </w:tc>
        <w:tc>
          <w:tcPr>
            <w:tcW w:w="5580" w:type="dxa"/>
          </w:tcPr>
          <w:p w14:paraId="6A96F282" w14:textId="77777777" w:rsidR="00E85884" w:rsidRPr="00AB43D3" w:rsidRDefault="00E85884" w:rsidP="00475923">
            <w:pPr>
              <w:pStyle w:val="aa"/>
              <w:ind w:right="20"/>
              <w:rPr>
                <w:rFonts w:cs="Times New Roman"/>
                <w:lang w:val="pt-BR"/>
              </w:rPr>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the</w:t>
            </w:r>
            <w:r>
              <w:rPr>
                <w:rFonts w:hint="eastAsia"/>
              </w:rPr>
              <w:t xml:space="preserve"> Group specified in </w:t>
            </w:r>
            <w:r>
              <w:rPr>
                <w:rFonts w:cs="Times New Roman" w:hint="eastAsia"/>
                <w:lang w:val="pt-BR"/>
              </w:rPr>
              <w:t>Access-list</w:t>
            </w:r>
            <w:r>
              <w:rPr>
                <w:rFonts w:cs="Times New Roman"/>
                <w:lang w:val="pt-BR"/>
              </w:rPr>
              <w:t xml:space="preserve">. </w:t>
            </w:r>
          </w:p>
        </w:tc>
      </w:tr>
      <w:tr w:rsidR="00490D42" w:rsidRPr="00AB43D3" w14:paraId="7D247D83" w14:textId="77777777" w:rsidTr="00BF5E2A">
        <w:trPr>
          <w:trHeight w:val="626"/>
        </w:trPr>
        <w:tc>
          <w:tcPr>
            <w:tcW w:w="3400" w:type="dxa"/>
          </w:tcPr>
          <w:p w14:paraId="742C833B" w14:textId="77777777" w:rsidR="00490D42" w:rsidRPr="00AB43D3"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w:t>
            </w:r>
          </w:p>
        </w:tc>
        <w:tc>
          <w:tcPr>
            <w:tcW w:w="5580" w:type="dxa"/>
          </w:tcPr>
          <w:p w14:paraId="6AB3572E" w14:textId="77777777" w:rsidR="00E85884" w:rsidRPr="00AB43D3" w:rsidRDefault="00E85884" w:rsidP="00475923">
            <w:pPr>
              <w:pStyle w:val="aa"/>
              <w:ind w:right="20"/>
              <w:rPr>
                <w:rFonts w:cs="굴림체"/>
                <w:lang w:val="pt-BR"/>
              </w:rPr>
            </w:pPr>
            <w:r>
              <w:t>Release the configuration for all Group.</w:t>
            </w:r>
          </w:p>
        </w:tc>
      </w:tr>
      <w:tr w:rsidR="00490D42" w:rsidRPr="00AB43D3" w14:paraId="482C447F" w14:textId="77777777" w:rsidTr="00BF5E2A">
        <w:trPr>
          <w:trHeight w:val="626"/>
        </w:trPr>
        <w:tc>
          <w:tcPr>
            <w:tcW w:w="3400" w:type="dxa"/>
          </w:tcPr>
          <w:p w14:paraId="7BF009D1" w14:textId="77777777" w:rsidR="00490D42"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 group-list</w:t>
            </w:r>
            <w:r>
              <w:rPr>
                <w:rFonts w:hint="eastAsia"/>
                <w:b/>
                <w:bCs/>
                <w:kern w:val="0"/>
                <w:lang w:val="pt-BR"/>
              </w:rPr>
              <w:t xml:space="preserve"> </w:t>
            </w:r>
            <w:r w:rsidRPr="00AB43D3">
              <w:rPr>
                <w:rFonts w:hint="eastAsia"/>
                <w:i/>
                <w:iCs/>
                <w:kern w:val="0"/>
                <w:lang w:val="pt-BR"/>
              </w:rPr>
              <w:t>access-list</w:t>
            </w:r>
          </w:p>
        </w:tc>
        <w:tc>
          <w:tcPr>
            <w:tcW w:w="5580" w:type="dxa"/>
          </w:tcPr>
          <w:p w14:paraId="42B58140" w14:textId="77777777" w:rsidR="00E85884" w:rsidRPr="00AB43D3" w:rsidRDefault="00E85884" w:rsidP="00475923">
            <w:pPr>
              <w:pStyle w:val="aa"/>
              <w:ind w:right="20"/>
              <w:rPr>
                <w:rFonts w:cs="굴림체"/>
                <w:lang w:val="pt-BR"/>
              </w:rPr>
            </w:pPr>
            <w:r>
              <w:t>Release the configuration for the specified Group.</w:t>
            </w:r>
          </w:p>
        </w:tc>
      </w:tr>
    </w:tbl>
    <w:p w14:paraId="654CAA94" w14:textId="77777777" w:rsidR="00490D42" w:rsidRDefault="00490D42" w:rsidP="00475923">
      <w:pPr>
        <w:pStyle w:val="aa"/>
        <w:ind w:right="20"/>
        <w:rPr>
          <w:rFonts w:ascii="돋움" w:eastAsia="돋움" w:hAnsi="Times New Roman" w:cs="Times New Roman"/>
          <w:kern w:val="0"/>
          <w:lang w:val="pt-BR"/>
        </w:rPr>
      </w:pPr>
    </w:p>
    <w:tbl>
      <w:tblPr>
        <w:tblStyle w:val="48"/>
        <w:tblW w:w="0" w:type="auto"/>
        <w:tblLook w:val="01E0" w:firstRow="1" w:lastRow="1" w:firstColumn="1" w:lastColumn="1" w:noHBand="0" w:noVBand="0"/>
      </w:tblPr>
      <w:tblGrid>
        <w:gridCol w:w="8045"/>
      </w:tblGrid>
      <w:tr w:rsidR="00490D42" w:rsidRPr="0032769C" w14:paraId="24553836" w14:textId="77777777" w:rsidTr="00DE1C5E">
        <w:tc>
          <w:tcPr>
            <w:tcW w:w="9068" w:type="dxa"/>
          </w:tcPr>
          <w:p w14:paraId="4938E5ED" w14:textId="77777777" w:rsidR="00490D42" w:rsidRPr="0032769C" w:rsidRDefault="00490D42" w:rsidP="00475923">
            <w:pPr>
              <w:pStyle w:val="aa"/>
              <w:ind w:right="20"/>
              <w:rPr>
                <w:rFonts w:ascii="돋움" w:eastAsia="돋움" w:hAnsi="Times New Roman" w:cs="Times New Roman"/>
                <w:kern w:val="0"/>
                <w:lang w:val="pt-BR"/>
              </w:rPr>
            </w:pPr>
          </w:p>
          <w:p w14:paraId="26D9A01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5DFA13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cisco-register-checksum</w:t>
            </w:r>
          </w:p>
          <w:p w14:paraId="6F39B04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14:paraId="132C44B9" w14:textId="77777777" w:rsidR="00490D42" w:rsidRPr="0032769C" w:rsidRDefault="00490D42" w:rsidP="00475923">
            <w:pPr>
              <w:pStyle w:val="aa"/>
              <w:ind w:right="20"/>
              <w:rPr>
                <w:rFonts w:ascii="돋움" w:eastAsia="돋움" w:hAnsi="Times New Roman" w:cs="Times New Roman"/>
                <w:kern w:val="0"/>
              </w:rPr>
            </w:pPr>
          </w:p>
        </w:tc>
      </w:tr>
    </w:tbl>
    <w:p w14:paraId="745A42A3" w14:textId="77777777"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045"/>
      </w:tblGrid>
      <w:tr w:rsidR="00490D42" w:rsidRPr="0032769C" w14:paraId="550EE61F" w14:textId="77777777" w:rsidTr="00DE1C5E">
        <w:tc>
          <w:tcPr>
            <w:tcW w:w="9068" w:type="dxa"/>
          </w:tcPr>
          <w:p w14:paraId="45BB4AF2" w14:textId="77777777" w:rsidR="00490D42" w:rsidRPr="0032769C" w:rsidRDefault="00490D42" w:rsidP="00475923">
            <w:pPr>
              <w:pStyle w:val="aa"/>
              <w:ind w:right="20"/>
              <w:rPr>
                <w:rFonts w:ascii="돋움" w:eastAsia="돋움" w:hAnsi="Times New Roman" w:cs="Times New Roman"/>
                <w:kern w:val="0"/>
                <w:lang w:val="pt-BR"/>
              </w:rPr>
            </w:pPr>
          </w:p>
          <w:p w14:paraId="3D36F6C3"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14:paraId="00A5704F"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 xml:space="preserve">access-list </w:t>
            </w:r>
            <w:r w:rsidRPr="0032769C">
              <w:rPr>
                <w:rFonts w:ascii="Courier New" w:hAnsi="Courier New" w:cs="Courier New" w:hint="eastAsia"/>
                <w:b/>
                <w:bCs/>
                <w:lang w:val="pt-BR"/>
              </w:rPr>
              <w:t>11</w:t>
            </w:r>
            <w:r w:rsidRPr="0032769C">
              <w:rPr>
                <w:rFonts w:ascii="Courier New" w:hAnsi="Courier New" w:cs="Courier New"/>
                <w:b/>
                <w:bCs/>
                <w:lang w:val="pt-BR"/>
              </w:rPr>
              <w:t xml:space="preserve"> permit </w:t>
            </w:r>
            <w:r w:rsidRPr="0032769C">
              <w:rPr>
                <w:rFonts w:ascii="Courier New" w:hAnsi="Courier New" w:cs="Courier New" w:hint="eastAsia"/>
                <w:b/>
                <w:bCs/>
                <w:lang w:val="pt-BR"/>
              </w:rPr>
              <w:t>224</w:t>
            </w:r>
            <w:r w:rsidRPr="0032769C">
              <w:rPr>
                <w:rFonts w:ascii="Courier New" w:hAnsi="Courier New" w:cs="Courier New"/>
                <w:b/>
                <w:bCs/>
                <w:lang w:val="pt-BR"/>
              </w:rPr>
              <w:t>.1.1.0 0.0.0.255</w:t>
            </w:r>
          </w:p>
          <w:p w14:paraId="65D23587"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ip pim cisco-register-checksum group-list 1</w:t>
            </w:r>
            <w:r w:rsidRPr="0032769C">
              <w:rPr>
                <w:rFonts w:ascii="Courier New" w:hAnsi="Courier New" w:cs="Courier New" w:hint="eastAsia"/>
                <w:b/>
                <w:bCs/>
                <w:lang w:val="pt-BR"/>
              </w:rPr>
              <w:t>1</w:t>
            </w:r>
          </w:p>
          <w:p w14:paraId="4C5C6A0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14:paraId="105CD974" w14:textId="77777777" w:rsidR="00490D42" w:rsidRPr="0032769C" w:rsidRDefault="00490D42" w:rsidP="00475923">
            <w:pPr>
              <w:pStyle w:val="aa"/>
              <w:ind w:right="20"/>
              <w:rPr>
                <w:rFonts w:ascii="돋움" w:eastAsia="돋움" w:hAnsi="Times New Roman" w:cs="Times New Roman"/>
                <w:kern w:val="0"/>
              </w:rPr>
            </w:pPr>
          </w:p>
        </w:tc>
      </w:tr>
    </w:tbl>
    <w:p w14:paraId="379F08D5" w14:textId="77777777" w:rsidR="00490D42" w:rsidRDefault="00490D42" w:rsidP="00475923">
      <w:pPr>
        <w:pStyle w:val="4"/>
        <w:ind w:left="0" w:right="20"/>
      </w:pPr>
      <w:bookmarkStart w:id="2407" w:name="_Toc363228544"/>
      <w:bookmarkStart w:id="2408" w:name="_Toc277151013"/>
      <w:bookmarkStart w:id="2409" w:name="_Toc363228545"/>
      <w:r>
        <w:rPr>
          <w:rFonts w:hint="eastAsia"/>
        </w:rPr>
        <w:t>PIM BSR-C</w:t>
      </w:r>
      <w:r>
        <w:t>andidate</w:t>
      </w:r>
      <w:bookmarkEnd w:id="2407"/>
      <w:bookmarkEnd w:id="2408"/>
      <w:bookmarkEnd w:id="2409"/>
    </w:p>
    <w:p w14:paraId="6B22977D" w14:textId="77777777" w:rsidR="00E85884" w:rsidRDefault="00E85884" w:rsidP="00475923">
      <w:pPr>
        <w:pStyle w:val="a3"/>
        <w:ind w:left="0" w:right="20"/>
      </w:pPr>
      <w:r>
        <w:t xml:space="preserve">In order for a </w:t>
      </w:r>
      <w:r>
        <w:rPr>
          <w:rFonts w:cs="굴림체" w:hint="eastAsia"/>
        </w:rPr>
        <w:t>Multicast Router</w:t>
      </w:r>
      <w:r>
        <w:rPr>
          <w:rFonts w:cs="굴림체"/>
        </w:rPr>
        <w:t xml:space="preserve"> to act as the </w:t>
      </w:r>
      <w:r>
        <w:rPr>
          <w:rFonts w:hint="eastAsia"/>
        </w:rPr>
        <w:t>BSR C</w:t>
      </w:r>
      <w:r>
        <w:t xml:space="preserve">andidate, it should be included in PIM Domain. To configure the </w:t>
      </w:r>
      <w:r>
        <w:rPr>
          <w:rFonts w:hint="eastAsia"/>
        </w:rPr>
        <w:t>Multicast Router</w:t>
      </w:r>
      <w:r>
        <w:t xml:space="preserve"> to be the </w:t>
      </w:r>
      <w:r>
        <w:rPr>
          <w:rFonts w:hint="eastAsia"/>
        </w:rPr>
        <w:t xml:space="preserve">BSR </w:t>
      </w:r>
      <w:r>
        <w:t xml:space="preserve">Candidate, use the below commands in global configuration mode. </w:t>
      </w:r>
    </w:p>
    <w:tbl>
      <w:tblPr>
        <w:tblStyle w:val="CLIWide"/>
        <w:tblW w:w="0" w:type="auto"/>
        <w:tblLook w:val="01E0" w:firstRow="1" w:lastRow="1" w:firstColumn="1" w:lastColumn="1" w:noHBand="0" w:noVBand="0"/>
      </w:tblPr>
      <w:tblGrid>
        <w:gridCol w:w="3039"/>
        <w:gridCol w:w="4893"/>
      </w:tblGrid>
      <w:tr w:rsidR="00490D42"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Default="004F573F" w:rsidP="00475923">
            <w:pPr>
              <w:pStyle w:val="ab"/>
              <w:ind w:right="20"/>
              <w:rPr>
                <w:rFonts w:cs="Times New Roman"/>
              </w:rPr>
            </w:pPr>
            <w:r>
              <w:rPr>
                <w:rFonts w:cs="굴림체" w:hint="eastAsia"/>
              </w:rPr>
              <w:t>Command</w:t>
            </w:r>
          </w:p>
        </w:tc>
        <w:tc>
          <w:tcPr>
            <w:tcW w:w="5151" w:type="dxa"/>
          </w:tcPr>
          <w:p w14:paraId="76F4F18C" w14:textId="77777777" w:rsidR="00490D42" w:rsidRDefault="004F573F" w:rsidP="00475923">
            <w:pPr>
              <w:pStyle w:val="ab"/>
              <w:ind w:right="20"/>
              <w:rPr>
                <w:rFonts w:cs="Times New Roman"/>
              </w:rPr>
            </w:pPr>
            <w:r>
              <w:rPr>
                <w:rFonts w:cs="굴림체" w:hint="eastAsia"/>
              </w:rPr>
              <w:t>Description</w:t>
            </w:r>
          </w:p>
        </w:tc>
      </w:tr>
      <w:tr w:rsidR="00490D42" w14:paraId="5C1699B4" w14:textId="77777777" w:rsidTr="00373CEA">
        <w:trPr>
          <w:trHeight w:val="327"/>
        </w:trPr>
        <w:tc>
          <w:tcPr>
            <w:tcW w:w="3171" w:type="dxa"/>
          </w:tcPr>
          <w:p w14:paraId="0C214890" w14:textId="77777777" w:rsidR="00490D42" w:rsidRDefault="00490D42" w:rsidP="00475923">
            <w:pPr>
              <w:pStyle w:val="aa"/>
              <w:ind w:right="20"/>
              <w:jc w:val="left"/>
              <w:rPr>
                <w:rFonts w:cs="Times New Roman"/>
              </w:rPr>
            </w:pPr>
            <w:r>
              <w:rPr>
                <w:b/>
                <w:bCs/>
                <w:kern w:val="0"/>
              </w:rPr>
              <w:t xml:space="preserve">ip pim bsr-candidate </w:t>
            </w:r>
            <w:r>
              <w:rPr>
                <w:i/>
                <w:iCs/>
                <w:kern w:val="0"/>
              </w:rPr>
              <w:t>ifname</w:t>
            </w:r>
            <w:r>
              <w:rPr>
                <w:kern w:val="0"/>
              </w:rPr>
              <w:t xml:space="preserve"> [</w:t>
            </w:r>
            <w:r>
              <w:rPr>
                <w:i/>
                <w:iCs/>
                <w:kern w:val="0"/>
              </w:rPr>
              <w:t>hash-mask-length</w:t>
            </w:r>
            <w:r>
              <w:rPr>
                <w:kern w:val="0"/>
              </w:rPr>
              <w:t>] [</w:t>
            </w:r>
            <w:r>
              <w:rPr>
                <w:i/>
                <w:iCs/>
                <w:kern w:val="0"/>
              </w:rPr>
              <w:t>priority</w:t>
            </w:r>
            <w:r>
              <w:rPr>
                <w:kern w:val="0"/>
              </w:rPr>
              <w:t>]</w:t>
            </w:r>
          </w:p>
        </w:tc>
        <w:tc>
          <w:tcPr>
            <w:tcW w:w="5151" w:type="dxa"/>
          </w:tcPr>
          <w:p w14:paraId="73E966B8" w14:textId="77777777" w:rsidR="00490D42" w:rsidRDefault="00E85884" w:rsidP="00475923">
            <w:pPr>
              <w:pStyle w:val="aa"/>
              <w:ind w:right="20"/>
              <w:jc w:val="left"/>
            </w:pPr>
            <w:r>
              <w:rPr>
                <w:kern w:val="0"/>
              </w:rPr>
              <w:t xml:space="preserve">Configure the </w:t>
            </w:r>
            <w:r>
              <w:rPr>
                <w:rFonts w:hint="eastAsia"/>
                <w:kern w:val="0"/>
              </w:rPr>
              <w:t>Multicast Router</w:t>
            </w:r>
            <w:r>
              <w:rPr>
                <w:kern w:val="0"/>
              </w:rPr>
              <w:t xml:space="preserve"> to be the </w:t>
            </w:r>
            <w:r>
              <w:rPr>
                <w:rFonts w:hint="eastAsia"/>
                <w:kern w:val="0"/>
              </w:rPr>
              <w:t xml:space="preserve">BSR </w:t>
            </w:r>
            <w:r>
              <w:rPr>
                <w:kern w:val="0"/>
              </w:rPr>
              <w:t>Candidate</w:t>
            </w:r>
          </w:p>
        </w:tc>
      </w:tr>
      <w:tr w:rsidR="00490D42" w14:paraId="486376DB" w14:textId="77777777" w:rsidTr="00373CEA">
        <w:trPr>
          <w:trHeight w:val="327"/>
        </w:trPr>
        <w:tc>
          <w:tcPr>
            <w:tcW w:w="3171" w:type="dxa"/>
          </w:tcPr>
          <w:p w14:paraId="6A1367C7" w14:textId="77777777" w:rsidR="00490D42" w:rsidRDefault="00490D42" w:rsidP="00475923">
            <w:pPr>
              <w:pStyle w:val="aa"/>
              <w:ind w:right="20"/>
              <w:jc w:val="left"/>
              <w:rPr>
                <w:rFonts w:cs="Times New Roman"/>
                <w:b/>
                <w:bCs/>
                <w:kern w:val="0"/>
              </w:rPr>
            </w:pPr>
            <w:r>
              <w:rPr>
                <w:b/>
                <w:bCs/>
                <w:kern w:val="0"/>
              </w:rPr>
              <w:t xml:space="preserve">no ip pim bsr-candidate </w:t>
            </w:r>
            <w:r>
              <w:rPr>
                <w:rFonts w:hint="eastAsia"/>
                <w:i/>
                <w:iCs/>
                <w:kern w:val="0"/>
              </w:rPr>
              <w:t>[i</w:t>
            </w:r>
            <w:r>
              <w:rPr>
                <w:i/>
                <w:iCs/>
                <w:kern w:val="0"/>
              </w:rPr>
              <w:t>fname</w:t>
            </w:r>
            <w:r>
              <w:rPr>
                <w:rFonts w:hint="eastAsia"/>
                <w:i/>
                <w:iCs/>
                <w:kern w:val="0"/>
              </w:rPr>
              <w:t>]</w:t>
            </w:r>
          </w:p>
        </w:tc>
        <w:tc>
          <w:tcPr>
            <w:tcW w:w="5151" w:type="dxa"/>
          </w:tcPr>
          <w:p w14:paraId="058131E3" w14:textId="77777777" w:rsidR="00490D42" w:rsidRDefault="00E85884" w:rsidP="00475923">
            <w:pPr>
              <w:pStyle w:val="aa"/>
              <w:ind w:right="20"/>
              <w:jc w:val="left"/>
            </w:pPr>
            <w:r>
              <w:rPr>
                <w:rFonts w:cs="굴림체" w:hint="eastAsia"/>
              </w:rPr>
              <w:t xml:space="preserve">Release the </w:t>
            </w:r>
            <w:r>
              <w:rPr>
                <w:rFonts w:cs="굴림체"/>
              </w:rPr>
              <w:t>configuration for the</w:t>
            </w:r>
            <w:r>
              <w:t xml:space="preserve"> BSR candidate.</w:t>
            </w:r>
          </w:p>
        </w:tc>
      </w:tr>
    </w:tbl>
    <w:p w14:paraId="2AD37B8A" w14:textId="77777777" w:rsidR="00490D42" w:rsidRDefault="00490D42" w:rsidP="00475923">
      <w:pPr>
        <w:pStyle w:val="aa"/>
        <w:ind w:right="20"/>
        <w:rPr>
          <w:rFonts w:cs="Times New Roman"/>
          <w:noProof/>
          <w:kern w:val="0"/>
        </w:rPr>
      </w:pPr>
    </w:p>
    <w:tbl>
      <w:tblPr>
        <w:tblStyle w:val="48"/>
        <w:tblW w:w="0" w:type="auto"/>
        <w:tblLook w:val="01E0" w:firstRow="1" w:lastRow="1" w:firstColumn="1" w:lastColumn="1" w:noHBand="0" w:noVBand="0"/>
      </w:tblPr>
      <w:tblGrid>
        <w:gridCol w:w="8045"/>
      </w:tblGrid>
      <w:tr w:rsidR="00490D42" w:rsidRPr="0032769C" w14:paraId="5DE24975" w14:textId="77777777" w:rsidTr="00DE1C5E">
        <w:tc>
          <w:tcPr>
            <w:tcW w:w="9068" w:type="dxa"/>
          </w:tcPr>
          <w:p w14:paraId="0E3717A8"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14:paraId="7293362F"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ip pim bsr-candidate lo0</w:t>
            </w:r>
          </w:p>
          <w:p w14:paraId="1492A515"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exit</w:t>
            </w:r>
          </w:p>
          <w:p w14:paraId="58D3E1C8"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Router#</w:t>
            </w:r>
            <w:r w:rsidRPr="0032769C">
              <w:rPr>
                <w:rFonts w:ascii="Courier New" w:hAnsi="Courier New" w:cs="Courier New" w:hint="eastAsia"/>
                <w:lang w:val="pt-BR"/>
              </w:rPr>
              <w:t xml:space="preserve"> </w:t>
            </w:r>
            <w:r w:rsidRPr="0032769C">
              <w:rPr>
                <w:rFonts w:ascii="Courier New" w:hAnsi="Courier New" w:cs="Courier New"/>
                <w:b/>
                <w:bCs/>
                <w:lang w:val="pt-BR"/>
              </w:rPr>
              <w:t>show ip pim sparse-mode bsr-router</w:t>
            </w:r>
          </w:p>
          <w:p w14:paraId="5389969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14:paraId="6063E0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72A9463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62F704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2, BSR Priority: 64, Hash mask length: 10</w:t>
            </w:r>
          </w:p>
          <w:p w14:paraId="396E7A8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w:t>
            </w:r>
            <w:r w:rsidRPr="0032769C">
              <w:rPr>
                <w:rFonts w:ascii="Courier New" w:hAnsi="Courier New" w:cs="Courier New" w:hint="eastAsia"/>
              </w:rPr>
              <w:t>24</w:t>
            </w:r>
          </w:p>
          <w:p w14:paraId="5E5EC5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74CDF4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14:paraId="1C1E9FB9"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tc>
      </w:tr>
    </w:tbl>
    <w:p w14:paraId="4D28F1C2" w14:textId="77777777"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045"/>
      </w:tblGrid>
      <w:tr w:rsidR="00490D42" w:rsidRPr="0032769C" w14:paraId="718C0087" w14:textId="77777777" w:rsidTr="00DE1C5E">
        <w:tc>
          <w:tcPr>
            <w:tcW w:w="9068" w:type="dxa"/>
          </w:tcPr>
          <w:p w14:paraId="36CF7AAA" w14:textId="77777777" w:rsidR="00490D42" w:rsidRPr="0032769C" w:rsidRDefault="00490D42" w:rsidP="00475923">
            <w:pPr>
              <w:pStyle w:val="aa"/>
              <w:ind w:right="20"/>
              <w:rPr>
                <w:rFonts w:ascii="돋움" w:eastAsia="돋움" w:hAnsi="Times New Roman" w:cs="Times New Roman"/>
                <w:kern w:val="0"/>
              </w:rPr>
            </w:pPr>
          </w:p>
          <w:p w14:paraId="50A1A7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4AE0C8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 24 128</w:t>
            </w:r>
          </w:p>
          <w:p w14:paraId="042285D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lastRenderedPageBreak/>
              <w:t xml:space="preserve">Router(config)# </w:t>
            </w:r>
            <w:r w:rsidRPr="0032769C">
              <w:rPr>
                <w:rFonts w:ascii="Courier New" w:hAnsi="Courier New" w:cs="Courier New" w:hint="eastAsia"/>
                <w:b/>
                <w:bCs/>
              </w:rPr>
              <w:t>exit</w:t>
            </w:r>
          </w:p>
          <w:p w14:paraId="3B75157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14:paraId="15C5755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14:paraId="533233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47FF48A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279390B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5</w:t>
            </w:r>
            <w:r w:rsidRPr="0032769C">
              <w:rPr>
                <w:rFonts w:ascii="Courier New" w:hAnsi="Courier New" w:cs="Courier New"/>
              </w:rPr>
              <w:t>:01, BSR Priority: 128, Hash mask length: 24</w:t>
            </w:r>
          </w:p>
          <w:p w14:paraId="632409C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00:00:59</w:t>
            </w:r>
          </w:p>
          <w:p w14:paraId="7898322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01C986C6" w14:textId="77777777" w:rsidR="00490D42" w:rsidRPr="0032769C" w:rsidRDefault="00490D42" w:rsidP="00475923">
            <w:pPr>
              <w:pStyle w:val="aa"/>
              <w:ind w:right="20" w:firstLine="210"/>
              <w:rPr>
                <w:rFonts w:ascii="Courier New" w:hAnsi="Courier New" w:cs="Courier New"/>
              </w:rPr>
            </w:pPr>
            <w:r w:rsidRPr="0032769C">
              <w:rPr>
                <w:rFonts w:ascii="Courier New" w:hAnsi="Courier New" w:cs="Courier New"/>
              </w:rPr>
              <w:t>State: Elected BSR</w:t>
            </w:r>
          </w:p>
          <w:p w14:paraId="2B4403D1"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p w14:paraId="6B533102" w14:textId="77777777" w:rsidR="00490D42" w:rsidRPr="0032769C" w:rsidRDefault="00490D42" w:rsidP="00475923">
            <w:pPr>
              <w:pStyle w:val="aa"/>
              <w:ind w:right="20"/>
              <w:rPr>
                <w:rFonts w:ascii="Courier New" w:hAnsi="Courier New" w:cs="Courier New"/>
                <w:lang w:val="pt-BR"/>
              </w:rPr>
            </w:pPr>
          </w:p>
        </w:tc>
      </w:tr>
    </w:tbl>
    <w:p w14:paraId="22FD1CFA" w14:textId="77777777" w:rsidR="00490D42" w:rsidRDefault="00490D42" w:rsidP="00475923">
      <w:pPr>
        <w:pStyle w:val="4"/>
        <w:ind w:left="0" w:right="20"/>
      </w:pPr>
      <w:bookmarkStart w:id="2410" w:name="_Toc277151014"/>
      <w:bookmarkStart w:id="2411" w:name="_Toc363228546"/>
      <w:bookmarkStart w:id="2412" w:name="_Toc18981165"/>
      <w:r>
        <w:rPr>
          <w:rFonts w:hint="eastAsia"/>
        </w:rPr>
        <w:lastRenderedPageBreak/>
        <w:t>PIM RP-C</w:t>
      </w:r>
      <w:r>
        <w:t>andidate</w:t>
      </w:r>
      <w:bookmarkEnd w:id="2410"/>
      <w:bookmarkEnd w:id="2411"/>
      <w:bookmarkEnd w:id="2412"/>
    </w:p>
    <w:p w14:paraId="634D65E1" w14:textId="77777777" w:rsidR="004062A9" w:rsidRDefault="004062A9" w:rsidP="00475923">
      <w:pPr>
        <w:pStyle w:val="a3"/>
        <w:ind w:left="0" w:right="20"/>
      </w:pPr>
      <w:r>
        <w:t xml:space="preserve">In order for a </w:t>
      </w:r>
      <w:r>
        <w:rPr>
          <w:rFonts w:cs="굴림체" w:hint="eastAsia"/>
        </w:rPr>
        <w:t>Multicast Router</w:t>
      </w:r>
      <w:r>
        <w:rPr>
          <w:rFonts w:cs="굴림체"/>
        </w:rPr>
        <w:t xml:space="preserve"> to act as the </w:t>
      </w:r>
      <w:r>
        <w:t>RP</w:t>
      </w:r>
      <w:r>
        <w:rPr>
          <w:rFonts w:hint="eastAsia"/>
        </w:rPr>
        <w:t xml:space="preserve"> C</w:t>
      </w:r>
      <w:r>
        <w:t>andidate, it should be included in PIM Domain. RP</w:t>
      </w:r>
      <w:r>
        <w:rPr>
          <w:rFonts w:hint="eastAsia"/>
        </w:rPr>
        <w:t xml:space="preserve"> C</w:t>
      </w:r>
      <w:r>
        <w:t xml:space="preserve">andidate can provide service to the whole IP multicast address range or a part of them. Candidate RP sends periodically </w:t>
      </w:r>
      <w:r>
        <w:rPr>
          <w:rFonts w:hint="eastAsia"/>
        </w:rPr>
        <w:t>C</w:t>
      </w:r>
      <w:r>
        <w:t xml:space="preserve">andidate RP </w:t>
      </w:r>
      <w:r>
        <w:rPr>
          <w:rFonts w:hint="eastAsia"/>
        </w:rPr>
        <w:t>A</w:t>
      </w:r>
      <w:r>
        <w:t xml:space="preserve">dvertisement message to </w:t>
      </w:r>
      <w:r>
        <w:rPr>
          <w:rFonts w:hint="eastAsia"/>
        </w:rPr>
        <w:t>Bootstrap Router (</w:t>
      </w:r>
      <w:r>
        <w:t>BSR</w:t>
      </w:r>
      <w:r>
        <w:rPr>
          <w:rFonts w:hint="eastAsia"/>
        </w:rPr>
        <w:t>)</w:t>
      </w:r>
      <w:r>
        <w:t xml:space="preserve">. </w:t>
      </w:r>
    </w:p>
    <w:p w14:paraId="2B4A5862" w14:textId="77777777" w:rsidR="004062A9" w:rsidRPr="00373CEA" w:rsidRDefault="004062A9" w:rsidP="00475923">
      <w:pPr>
        <w:pStyle w:val="a3"/>
        <w:ind w:left="0" w:right="20"/>
      </w:pPr>
      <w:r>
        <w:t xml:space="preserve">To configure the </w:t>
      </w:r>
      <w:r>
        <w:rPr>
          <w:rFonts w:hint="eastAsia"/>
        </w:rPr>
        <w:t>Multicast Router</w:t>
      </w:r>
      <w:r>
        <w:t xml:space="preserve"> to be the </w:t>
      </w:r>
      <w:r w:rsidR="006A7EBE">
        <w:t>RP</w:t>
      </w:r>
      <w:r>
        <w:rPr>
          <w:rFonts w:hint="eastAsia"/>
        </w:rPr>
        <w:t xml:space="preserve"> </w:t>
      </w:r>
      <w:r>
        <w:t>Candidate, use the below commands</w:t>
      </w:r>
      <w:r w:rsidR="00373CEA">
        <w:t xml:space="preserve"> in global configuration mode. </w:t>
      </w:r>
    </w:p>
    <w:p w14:paraId="5E2D73CD" w14:textId="77777777" w:rsidR="00490D42" w:rsidRDefault="00490D42" w:rsidP="00475923">
      <w:pPr>
        <w:pStyle w:val="aa"/>
        <w:tabs>
          <w:tab w:val="left" w:pos="3200"/>
        </w:tabs>
        <w:ind w:right="20"/>
        <w:rPr>
          <w:rFonts w:cs="Times New Roman"/>
          <w:kern w:val="0"/>
        </w:rPr>
      </w:pPr>
      <w:r>
        <w:rPr>
          <w:rFonts w:cs="Times New Roman"/>
          <w:kern w:val="0"/>
        </w:rPr>
        <w:tab/>
      </w:r>
    </w:p>
    <w:tbl>
      <w:tblPr>
        <w:tblStyle w:val="CLIWide"/>
        <w:tblW w:w="0" w:type="auto"/>
        <w:tblLook w:val="01E0" w:firstRow="1" w:lastRow="1" w:firstColumn="1" w:lastColumn="1" w:noHBand="0" w:noVBand="0"/>
      </w:tblPr>
      <w:tblGrid>
        <w:gridCol w:w="3947"/>
        <w:gridCol w:w="3985"/>
      </w:tblGrid>
      <w:tr w:rsidR="00490D42"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Default="004F573F" w:rsidP="00475923">
            <w:pPr>
              <w:pStyle w:val="ab"/>
              <w:ind w:right="20"/>
              <w:rPr>
                <w:rFonts w:cs="Times New Roman"/>
              </w:rPr>
            </w:pPr>
            <w:r>
              <w:rPr>
                <w:rFonts w:cs="굴림체" w:hint="eastAsia"/>
              </w:rPr>
              <w:t>Command</w:t>
            </w:r>
          </w:p>
        </w:tc>
        <w:tc>
          <w:tcPr>
            <w:tcW w:w="4500" w:type="dxa"/>
          </w:tcPr>
          <w:p w14:paraId="425F537F" w14:textId="77777777" w:rsidR="00490D42" w:rsidRDefault="004F573F" w:rsidP="00475923">
            <w:pPr>
              <w:pStyle w:val="ab"/>
              <w:ind w:right="20"/>
              <w:rPr>
                <w:rFonts w:cs="Times New Roman"/>
              </w:rPr>
            </w:pPr>
            <w:r>
              <w:rPr>
                <w:rFonts w:cs="굴림체" w:hint="eastAsia"/>
              </w:rPr>
              <w:t>Description</w:t>
            </w:r>
          </w:p>
        </w:tc>
      </w:tr>
      <w:tr w:rsidR="00490D42" w14:paraId="2264E02C" w14:textId="77777777" w:rsidTr="00BF5E2A">
        <w:trPr>
          <w:trHeight w:val="327"/>
        </w:trPr>
        <w:tc>
          <w:tcPr>
            <w:tcW w:w="4480" w:type="dxa"/>
          </w:tcPr>
          <w:p w14:paraId="1AD655CC" w14:textId="77777777" w:rsidR="00490D42"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p>
        </w:tc>
        <w:tc>
          <w:tcPr>
            <w:tcW w:w="4500" w:type="dxa"/>
          </w:tcPr>
          <w:p w14:paraId="2BA635A6"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to operate with </w:t>
            </w:r>
            <w:r>
              <w:rPr>
                <w:rFonts w:cs="굴림체" w:hint="eastAsia"/>
              </w:rPr>
              <w:t>Default value</w:t>
            </w:r>
            <w:r>
              <w:rPr>
                <w:rFonts w:cs="굴림체"/>
              </w:rPr>
              <w:t xml:space="preserve">.  </w:t>
            </w:r>
          </w:p>
        </w:tc>
      </w:tr>
      <w:tr w:rsidR="00490D42" w14:paraId="7E894253" w14:textId="77777777" w:rsidTr="00BF5E2A">
        <w:trPr>
          <w:trHeight w:val="327"/>
        </w:trPr>
        <w:tc>
          <w:tcPr>
            <w:tcW w:w="4480" w:type="dxa"/>
          </w:tcPr>
          <w:p w14:paraId="12F8BAAC" w14:textId="77777777" w:rsidR="00490D42" w:rsidRPr="00E1266D"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p>
        </w:tc>
        <w:tc>
          <w:tcPr>
            <w:tcW w:w="4500" w:type="dxa"/>
          </w:tcPr>
          <w:p w14:paraId="6B1E2549"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of specified priority to operate. </w:t>
            </w:r>
          </w:p>
        </w:tc>
      </w:tr>
      <w:tr w:rsidR="00490D42" w14:paraId="74CB4732" w14:textId="77777777" w:rsidTr="00BF5E2A">
        <w:trPr>
          <w:trHeight w:val="327"/>
        </w:trPr>
        <w:tc>
          <w:tcPr>
            <w:tcW w:w="4480" w:type="dxa"/>
          </w:tcPr>
          <w:p w14:paraId="72C25E10" w14:textId="77777777"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p>
        </w:tc>
        <w:tc>
          <w:tcPr>
            <w:tcW w:w="4500" w:type="dxa"/>
          </w:tcPr>
          <w:p w14:paraId="259F8C04"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operate.</w:t>
            </w:r>
          </w:p>
        </w:tc>
      </w:tr>
      <w:tr w:rsidR="00490D42" w14:paraId="6EBD49E8" w14:textId="77777777" w:rsidTr="00BF5E2A">
        <w:trPr>
          <w:trHeight w:val="327"/>
        </w:trPr>
        <w:tc>
          <w:tcPr>
            <w:tcW w:w="4480" w:type="dxa"/>
          </w:tcPr>
          <w:p w14:paraId="35774FE3" w14:textId="77777777"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r>
              <w:rPr>
                <w:rFonts w:hint="eastAsia"/>
                <w:i/>
                <w:iCs/>
                <w:kern w:val="0"/>
              </w:rPr>
              <w:t xml:space="preserve"> </w:t>
            </w:r>
            <w:r w:rsidRPr="00E1266D">
              <w:rPr>
                <w:b/>
                <w:bCs/>
                <w:kern w:val="0"/>
              </w:rPr>
              <w:t>group-list</w:t>
            </w:r>
            <w:r>
              <w:rPr>
                <w:rFonts w:hint="eastAsia"/>
                <w:i/>
                <w:iCs/>
                <w:kern w:val="0"/>
              </w:rPr>
              <w:t xml:space="preserve"> access-list</w:t>
            </w:r>
          </w:p>
        </w:tc>
        <w:tc>
          <w:tcPr>
            <w:tcW w:w="4500" w:type="dxa"/>
          </w:tcPr>
          <w:p w14:paraId="3D4081B8" w14:textId="77777777" w:rsidR="000121DC" w:rsidRDefault="000121DC"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w:t>
            </w:r>
            <w:r w:rsidR="00503972">
              <w:rPr>
                <w:rFonts w:cs="굴림체"/>
              </w:rPr>
              <w:t xml:space="preserve">the </w:t>
            </w:r>
            <w:r>
              <w:rPr>
                <w:rFonts w:cs="굴림체"/>
              </w:rPr>
              <w:t>specified Group to operate.</w:t>
            </w:r>
          </w:p>
        </w:tc>
      </w:tr>
      <w:tr w:rsidR="00490D42" w14:paraId="5A953492" w14:textId="77777777" w:rsidTr="00BF5E2A">
        <w:trPr>
          <w:trHeight w:val="327"/>
        </w:trPr>
        <w:tc>
          <w:tcPr>
            <w:tcW w:w="4480" w:type="dxa"/>
          </w:tcPr>
          <w:p w14:paraId="6EC92FDB" w14:textId="77777777" w:rsidR="00490D42" w:rsidRDefault="00490D42" w:rsidP="00475923">
            <w:pPr>
              <w:pStyle w:val="aa"/>
              <w:ind w:right="20"/>
              <w:rPr>
                <w:b/>
                <w:bCs/>
                <w:kern w:val="0"/>
              </w:rPr>
            </w:pPr>
            <w:r>
              <w:rPr>
                <w:rFonts w:hint="eastAsia"/>
                <w:b/>
                <w:bCs/>
                <w:kern w:val="0"/>
              </w:rPr>
              <w:t xml:space="preserve">no ip pim rp-candidate </w:t>
            </w:r>
            <w:r w:rsidRPr="00CE621F">
              <w:rPr>
                <w:rFonts w:hint="eastAsia"/>
                <w:i/>
                <w:iCs/>
                <w:kern w:val="0"/>
              </w:rPr>
              <w:t>[ifname]</w:t>
            </w:r>
          </w:p>
        </w:tc>
        <w:tc>
          <w:tcPr>
            <w:tcW w:w="4500" w:type="dxa"/>
          </w:tcPr>
          <w:p w14:paraId="373DD806" w14:textId="77777777" w:rsidR="00490D42" w:rsidRDefault="000121DC" w:rsidP="00475923">
            <w:pPr>
              <w:pStyle w:val="aa"/>
              <w:ind w:right="20"/>
              <w:jc w:val="left"/>
              <w:rPr>
                <w:rFonts w:cs="굴림체"/>
              </w:rPr>
            </w:pPr>
            <w:r>
              <w:rPr>
                <w:rFonts w:cs="굴림체" w:hint="eastAsia"/>
              </w:rPr>
              <w:t>Release the configuration set on the Candidate RP</w:t>
            </w:r>
            <w:r w:rsidR="00490D42">
              <w:rPr>
                <w:rFonts w:cs="굴림체" w:hint="eastAsia"/>
              </w:rPr>
              <w:t>.</w:t>
            </w:r>
          </w:p>
        </w:tc>
      </w:tr>
    </w:tbl>
    <w:p w14:paraId="290EAF70"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4F63909" w14:textId="77777777" w:rsidTr="00DE1C5E">
        <w:tc>
          <w:tcPr>
            <w:tcW w:w="9068" w:type="dxa"/>
          </w:tcPr>
          <w:p w14:paraId="336D32D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F43D25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w:t>
            </w:r>
          </w:p>
          <w:p w14:paraId="67EA5AC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rp-candidate lo0</w:t>
            </w:r>
          </w:p>
          <w:p w14:paraId="24AA7804" w14:textId="77777777"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3ACAE98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14:paraId="156CA83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047F3D1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2056C09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3</w:t>
            </w:r>
            <w:r w:rsidRPr="0032769C">
              <w:rPr>
                <w:rFonts w:ascii="Courier New" w:hAnsi="Courier New" w:cs="Courier New"/>
              </w:rPr>
              <w:t>:</w:t>
            </w:r>
            <w:r w:rsidRPr="0032769C">
              <w:rPr>
                <w:rFonts w:ascii="Courier New" w:hAnsi="Courier New" w:cs="Courier New" w:hint="eastAsia"/>
              </w:rPr>
              <w:t>5</w:t>
            </w:r>
            <w:r w:rsidRPr="0032769C">
              <w:rPr>
                <w:rFonts w:ascii="Courier New" w:hAnsi="Courier New" w:cs="Courier New"/>
              </w:rPr>
              <w:t>6, BSR Priority: 64, Hash mask length: 10</w:t>
            </w:r>
          </w:p>
          <w:p w14:paraId="3B28488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00:00:07</w:t>
            </w:r>
          </w:p>
          <w:p w14:paraId="13729EA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2F3C8CE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14:paraId="40F69B3D" w14:textId="77777777" w:rsidR="00490D42" w:rsidRPr="0032769C" w:rsidRDefault="00490D42" w:rsidP="00475923">
            <w:pPr>
              <w:pStyle w:val="aa"/>
              <w:ind w:right="20"/>
              <w:rPr>
                <w:rFonts w:ascii="Courier New" w:hAnsi="Courier New" w:cs="Courier New"/>
              </w:rPr>
            </w:pPr>
          </w:p>
          <w:p w14:paraId="4FAE4F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Candidate RP: 172.16.1.222(Loopback0)</w:t>
            </w:r>
          </w:p>
          <w:p w14:paraId="6D3725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Advertisement interval 60 seconds</w:t>
            </w:r>
          </w:p>
          <w:p w14:paraId="77B54FD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C-RP advertisement in 00:00:</w:t>
            </w:r>
            <w:r w:rsidRPr="0032769C">
              <w:rPr>
                <w:rFonts w:ascii="Courier New" w:hAnsi="Courier New" w:cs="Courier New" w:hint="eastAsia"/>
              </w:rPr>
              <w:t>36</w:t>
            </w:r>
          </w:p>
          <w:p w14:paraId="01C454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63E10C2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14:paraId="4B9C9D3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14:paraId="524774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(v2)</w:t>
            </w:r>
          </w:p>
          <w:p w14:paraId="1A43F3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w:t>
            </w:r>
          </w:p>
          <w:p w14:paraId="3BECC1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172.16.1.222</w:t>
            </w:r>
          </w:p>
          <w:p w14:paraId="04CA6CB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Info source: 172.16.1.222, via bootstrap, priority 192</w:t>
            </w:r>
          </w:p>
          <w:p w14:paraId="64BA1D5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00:00:08, expires: 00:02:24</w:t>
            </w:r>
          </w:p>
          <w:p w14:paraId="5304A9E3" w14:textId="77777777"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14:paraId="24F70ABA" w14:textId="77777777" w:rsidR="00490D42" w:rsidRDefault="00490D42" w:rsidP="00475923">
      <w:pPr>
        <w:pStyle w:val="4"/>
        <w:ind w:left="0" w:right="20"/>
      </w:pPr>
      <w:bookmarkStart w:id="2413" w:name="_Toc31178519"/>
      <w:bookmarkStart w:id="2414" w:name="_Toc86051537"/>
      <w:r>
        <w:rPr>
          <w:rFonts w:hint="eastAsia"/>
        </w:rPr>
        <w:t>PIM RP-</w:t>
      </w:r>
      <w:r w:rsidRPr="00DE1C5E">
        <w:rPr>
          <w:rFonts w:hint="eastAsia"/>
        </w:rPr>
        <w:t>Address</w:t>
      </w:r>
      <w:bookmarkEnd w:id="2413"/>
      <w:bookmarkEnd w:id="2414"/>
    </w:p>
    <w:p w14:paraId="3463502C" w14:textId="77777777" w:rsidR="00CA60B5" w:rsidRDefault="00CA60B5" w:rsidP="00475923">
      <w:pPr>
        <w:pStyle w:val="a3"/>
        <w:ind w:left="0" w:right="20"/>
        <w:rPr>
          <w:kern w:val="0"/>
        </w:rPr>
      </w:pPr>
      <w:r>
        <w:rPr>
          <w:kern w:val="0"/>
        </w:rPr>
        <w:t>You can use this feature w</w:t>
      </w:r>
      <w:r>
        <w:rPr>
          <w:rFonts w:hint="eastAsia"/>
          <w:kern w:val="0"/>
        </w:rPr>
        <w:t xml:space="preserve">hen you </w:t>
      </w:r>
      <w:r w:rsidR="0036182E">
        <w:rPr>
          <w:kern w:val="0"/>
        </w:rPr>
        <w:t>configure</w:t>
      </w:r>
      <w:r>
        <w:rPr>
          <w:rFonts w:hint="eastAsia"/>
          <w:kern w:val="0"/>
        </w:rPr>
        <w:t xml:space="preserve"> a </w:t>
      </w:r>
      <w:r>
        <w:rPr>
          <w:rStyle w:val="hps"/>
          <w:color w:val="222222"/>
        </w:rPr>
        <w:t>Multicast router to be the RP in static fashion in the Network</w:t>
      </w:r>
      <w:r>
        <w:t xml:space="preserve"> </w:t>
      </w:r>
      <w:r>
        <w:rPr>
          <w:rStyle w:val="hps"/>
          <w:color w:val="222222"/>
        </w:rPr>
        <w:t>environment where RP Candidate or</w:t>
      </w:r>
      <w:r w:rsidRPr="00CA60B5">
        <w:rPr>
          <w:rStyle w:val="hps"/>
          <w:color w:val="222222"/>
        </w:rPr>
        <w:t xml:space="preserve"> </w:t>
      </w:r>
      <w:r>
        <w:rPr>
          <w:rStyle w:val="hps"/>
          <w:color w:val="222222"/>
        </w:rPr>
        <w:t xml:space="preserve">BSR Candidate are not available. </w:t>
      </w:r>
    </w:p>
    <w:p w14:paraId="61077037" w14:textId="77777777" w:rsidR="00CA60B5" w:rsidRDefault="00CA60B5" w:rsidP="00475923">
      <w:pPr>
        <w:pStyle w:val="a3"/>
        <w:ind w:left="0" w:right="20"/>
        <w:rPr>
          <w:kern w:val="0"/>
        </w:rPr>
      </w:pPr>
      <w:r>
        <w:rPr>
          <w:rStyle w:val="hps"/>
          <w:color w:val="222222"/>
        </w:rPr>
        <w:lastRenderedPageBreak/>
        <w:t>Static RP</w:t>
      </w:r>
      <w:r>
        <w:t xml:space="preserve"> </w:t>
      </w:r>
      <w:r>
        <w:rPr>
          <w:rStyle w:val="hps"/>
          <w:color w:val="222222"/>
        </w:rPr>
        <w:t>information will have a lower priority than the</w:t>
      </w:r>
      <w:r>
        <w:t xml:space="preserve"> </w:t>
      </w:r>
      <w:r>
        <w:rPr>
          <w:rStyle w:val="hps"/>
          <w:color w:val="222222"/>
        </w:rPr>
        <w:t xml:space="preserve">RP Candidate </w:t>
      </w:r>
      <w:r w:rsidR="0036182E">
        <w:rPr>
          <w:rStyle w:val="hps"/>
          <w:color w:val="222222"/>
        </w:rPr>
        <w:t xml:space="preserve">which has been updated </w:t>
      </w:r>
      <w:r w:rsidR="0036182E">
        <w:rPr>
          <w:rFonts w:cs="굴림체"/>
          <w:kern w:val="0"/>
        </w:rPr>
        <w:t xml:space="preserve">by </w:t>
      </w:r>
      <w:r w:rsidR="0036182E">
        <w:rPr>
          <w:rFonts w:cs="굴림체" w:hint="eastAsia"/>
          <w:kern w:val="0"/>
        </w:rPr>
        <w:t>dynamic</w:t>
      </w:r>
      <w:r w:rsidR="0036182E">
        <w:rPr>
          <w:rFonts w:cs="굴림체"/>
          <w:kern w:val="0"/>
        </w:rPr>
        <w:t xml:space="preserve"> learning from </w:t>
      </w:r>
      <w:r w:rsidR="0036182E">
        <w:rPr>
          <w:kern w:val="0"/>
        </w:rPr>
        <w:t xml:space="preserve">Bootstrap message. If you want to increase the </w:t>
      </w:r>
      <w:r w:rsidR="0036182E">
        <w:rPr>
          <w:rStyle w:val="hps"/>
          <w:color w:val="222222"/>
        </w:rPr>
        <w:t xml:space="preserve">priority of the set </w:t>
      </w:r>
      <w:r w:rsidR="0036182E">
        <w:rPr>
          <w:rFonts w:hint="eastAsia"/>
          <w:kern w:val="0"/>
        </w:rPr>
        <w:t>Static RP</w:t>
      </w:r>
      <w:r w:rsidR="0036182E">
        <w:rPr>
          <w:kern w:val="0"/>
        </w:rPr>
        <w:t xml:space="preserve"> than the learned </w:t>
      </w:r>
      <w:r w:rsidR="0036182E">
        <w:rPr>
          <w:rStyle w:val="hps"/>
          <w:color w:val="222222"/>
        </w:rPr>
        <w:t xml:space="preserve">RP Candidate, you will need to configure </w:t>
      </w:r>
      <w:r w:rsidR="0036182E">
        <w:rPr>
          <w:rFonts w:cs="굴림체" w:hint="eastAsia"/>
          <w:kern w:val="0"/>
        </w:rPr>
        <w:t>RP-Address Override</w:t>
      </w:r>
      <w:r w:rsidR="0036182E">
        <w:rPr>
          <w:rFonts w:cs="굴림체"/>
          <w:kern w:val="0"/>
        </w:rPr>
        <w:t xml:space="preserve">. </w:t>
      </w:r>
    </w:p>
    <w:p w14:paraId="7568CBB6" w14:textId="77777777" w:rsidR="00490D42" w:rsidRDefault="0036182E" w:rsidP="00475923">
      <w:pPr>
        <w:pStyle w:val="a3"/>
        <w:ind w:left="0" w:right="20"/>
      </w:pPr>
      <w:r>
        <w:t xml:space="preserve">To set </w:t>
      </w:r>
      <w:r>
        <w:rPr>
          <w:kern w:val="0"/>
        </w:rPr>
        <w:t xml:space="preserve">Static RP information on the </w:t>
      </w:r>
      <w:r>
        <w:rPr>
          <w:rFonts w:cs="굴림체" w:hint="eastAsia"/>
          <w:kern w:val="0"/>
        </w:rPr>
        <w:t>Multicast Router</w:t>
      </w:r>
      <w:r>
        <w:t xml:space="preserve">, use the below </w:t>
      </w:r>
      <w:r w:rsidR="00EB3B0E">
        <w:rPr>
          <w:rStyle w:val="hps"/>
          <w:color w:val="222222"/>
        </w:rPr>
        <w:t>command in</w:t>
      </w:r>
      <w:r w:rsidR="00EB3B0E">
        <w:t xml:space="preserve"> </w:t>
      </w:r>
      <w:r w:rsidR="00EB3B0E">
        <w:rPr>
          <w:rStyle w:val="hps"/>
          <w:color w:val="222222"/>
        </w:rPr>
        <w:t>global configuration mode</w:t>
      </w:r>
      <w:r>
        <w:t>.</w:t>
      </w:r>
    </w:p>
    <w:tbl>
      <w:tblPr>
        <w:tblStyle w:val="CLIWide"/>
        <w:tblW w:w="0" w:type="auto"/>
        <w:tblLook w:val="01E0" w:firstRow="1" w:lastRow="1" w:firstColumn="1" w:lastColumn="1" w:noHBand="0" w:noVBand="0"/>
      </w:tblPr>
      <w:tblGrid>
        <w:gridCol w:w="4230"/>
        <w:gridCol w:w="3702"/>
      </w:tblGrid>
      <w:tr w:rsidR="00490D42"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Default="004F573F" w:rsidP="00475923">
            <w:pPr>
              <w:pStyle w:val="ab"/>
              <w:ind w:right="20"/>
              <w:rPr>
                <w:rFonts w:cs="Times New Roman"/>
              </w:rPr>
            </w:pPr>
            <w:r>
              <w:rPr>
                <w:rFonts w:cs="굴림체" w:hint="eastAsia"/>
              </w:rPr>
              <w:t>Command</w:t>
            </w:r>
          </w:p>
        </w:tc>
        <w:tc>
          <w:tcPr>
            <w:tcW w:w="4197" w:type="dxa"/>
          </w:tcPr>
          <w:p w14:paraId="769AFD38" w14:textId="77777777" w:rsidR="00490D42" w:rsidRDefault="004F573F" w:rsidP="00475923">
            <w:pPr>
              <w:pStyle w:val="ab"/>
              <w:ind w:right="20"/>
              <w:rPr>
                <w:rFonts w:cs="Times New Roman"/>
              </w:rPr>
            </w:pPr>
            <w:r>
              <w:rPr>
                <w:rFonts w:cs="굴림체" w:hint="eastAsia"/>
              </w:rPr>
              <w:t>Description</w:t>
            </w:r>
          </w:p>
        </w:tc>
      </w:tr>
      <w:tr w:rsidR="00490D42" w14:paraId="5788B674" w14:textId="77777777" w:rsidTr="009F3F86">
        <w:trPr>
          <w:trHeight w:val="287"/>
        </w:trPr>
        <w:tc>
          <w:tcPr>
            <w:tcW w:w="4860" w:type="dxa"/>
          </w:tcPr>
          <w:p w14:paraId="6BBD8242" w14:textId="77777777" w:rsidR="00490D42" w:rsidRDefault="00490D42" w:rsidP="00475923">
            <w:pPr>
              <w:pStyle w:val="aa"/>
              <w:ind w:left="180" w:right="20" w:hangingChars="100" w:hanging="180"/>
              <w:jc w:val="left"/>
              <w:rPr>
                <w:rFonts w:cs="Times New Roman"/>
              </w:rPr>
            </w:pPr>
            <w:r>
              <w:rPr>
                <w:b/>
                <w:bCs/>
                <w:kern w:val="0"/>
              </w:rPr>
              <w:t>ip pim rp-address</w:t>
            </w:r>
            <w:r>
              <w:rPr>
                <w:kern w:val="0"/>
              </w:rPr>
              <w:t xml:space="preserve"> </w:t>
            </w:r>
            <w:r>
              <w:rPr>
                <w:rFonts w:hint="eastAsia"/>
                <w:kern w:val="0"/>
              </w:rPr>
              <w:t>A.B.C.D [</w:t>
            </w:r>
            <w:r>
              <w:rPr>
                <w:i/>
                <w:iCs/>
                <w:kern w:val="0"/>
              </w:rPr>
              <w:t>access</w:t>
            </w:r>
            <w:r>
              <w:rPr>
                <w:rFonts w:hint="eastAsia"/>
                <w:i/>
                <w:iCs/>
                <w:kern w:val="0"/>
              </w:rPr>
              <w:t>-</w:t>
            </w:r>
            <w:r>
              <w:rPr>
                <w:i/>
                <w:iCs/>
                <w:kern w:val="0"/>
              </w:rPr>
              <w:t>lis</w:t>
            </w:r>
            <w:r>
              <w:rPr>
                <w:rFonts w:hint="eastAsia"/>
                <w:i/>
                <w:iCs/>
                <w:kern w:val="0"/>
              </w:rPr>
              <w:t>t] [override]</w:t>
            </w:r>
          </w:p>
        </w:tc>
        <w:tc>
          <w:tcPr>
            <w:tcW w:w="4197" w:type="dxa"/>
          </w:tcPr>
          <w:p w14:paraId="603B21B3" w14:textId="77777777" w:rsidR="0036182E" w:rsidRDefault="0036182E" w:rsidP="00475923">
            <w:pPr>
              <w:pStyle w:val="aa"/>
              <w:ind w:right="20"/>
            </w:pPr>
            <w:r>
              <w:rPr>
                <w:color w:val="222222"/>
              </w:rPr>
              <w:t xml:space="preserve">Set </w:t>
            </w:r>
            <w:r>
              <w:rPr>
                <w:kern w:val="0"/>
              </w:rPr>
              <w:t xml:space="preserve">Static RP on the </w:t>
            </w:r>
            <w:r>
              <w:rPr>
                <w:rFonts w:cs="굴림체" w:hint="eastAsia"/>
                <w:kern w:val="0"/>
              </w:rPr>
              <w:t>Multicast Router</w:t>
            </w:r>
            <w:r>
              <w:rPr>
                <w:rFonts w:cs="굴림체"/>
                <w:kern w:val="0"/>
              </w:rPr>
              <w:t>.</w:t>
            </w:r>
          </w:p>
        </w:tc>
      </w:tr>
      <w:tr w:rsidR="00490D42" w14:paraId="649C9F00" w14:textId="77777777" w:rsidTr="009F3F86">
        <w:trPr>
          <w:trHeight w:val="170"/>
        </w:trPr>
        <w:tc>
          <w:tcPr>
            <w:tcW w:w="4860" w:type="dxa"/>
          </w:tcPr>
          <w:p w14:paraId="32CC6598" w14:textId="77777777" w:rsidR="00490D42" w:rsidRDefault="00490D42" w:rsidP="00475923">
            <w:pPr>
              <w:pStyle w:val="aa"/>
              <w:ind w:left="180" w:right="20" w:hangingChars="100" w:hanging="180"/>
              <w:jc w:val="left"/>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4197" w:type="dxa"/>
          </w:tcPr>
          <w:p w14:paraId="66624FCF" w14:textId="77777777" w:rsidR="0036182E" w:rsidRDefault="0036182E" w:rsidP="00475923">
            <w:pPr>
              <w:pStyle w:val="aa"/>
              <w:ind w:right="20"/>
            </w:pPr>
            <w:r>
              <w:t xml:space="preserve">Release the </w:t>
            </w:r>
            <w:r>
              <w:rPr>
                <w:color w:val="222222"/>
              </w:rPr>
              <w:t xml:space="preserve">set </w:t>
            </w:r>
            <w:r>
              <w:rPr>
                <w:kern w:val="0"/>
              </w:rPr>
              <w:t xml:space="preserve">Static RP information. </w:t>
            </w:r>
          </w:p>
        </w:tc>
      </w:tr>
    </w:tbl>
    <w:p w14:paraId="678CA4E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70E78396" w14:textId="77777777" w:rsidTr="00DE1C5E">
        <w:tc>
          <w:tcPr>
            <w:tcW w:w="9048" w:type="dxa"/>
          </w:tcPr>
          <w:p w14:paraId="19A027D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02418E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rp-address</w:t>
            </w:r>
            <w:r w:rsidRPr="0032769C">
              <w:rPr>
                <w:rFonts w:ascii="Courier New" w:hAnsi="Courier New" w:cs="Courier New" w:hint="eastAsia"/>
                <w:b/>
                <w:bCs/>
              </w:rPr>
              <w:t xml:space="preserve"> 172.16.0.1</w:t>
            </w:r>
          </w:p>
          <w:p w14:paraId="73DB19B2" w14:textId="77777777"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3775B71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14:paraId="39FD460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14:paraId="4473F9C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 Static</w:t>
            </w:r>
          </w:p>
          <w:p w14:paraId="3042C1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172.16.0.1</w:t>
            </w:r>
          </w:p>
          <w:p w14:paraId="0C0B120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0</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7</w:t>
            </w:r>
          </w:p>
          <w:p w14:paraId="1FBEAC5F" w14:textId="77777777"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14:paraId="7CB011D7" w14:textId="77777777" w:rsidR="00490D42" w:rsidRDefault="00490D42" w:rsidP="00475923">
      <w:pPr>
        <w:pStyle w:val="4"/>
        <w:ind w:left="0" w:right="20"/>
      </w:pPr>
      <w:bookmarkStart w:id="2415" w:name="_Toc277151019"/>
      <w:bookmarkStart w:id="2416" w:name="_Toc363228547"/>
      <w:r>
        <w:rPr>
          <w:rFonts w:hint="eastAsia"/>
        </w:rPr>
        <w:t>PIM R</w:t>
      </w:r>
      <w:r w:rsidRPr="00476F3C">
        <w:t>egister-</w:t>
      </w:r>
      <w:r>
        <w:rPr>
          <w:rFonts w:hint="eastAsia"/>
        </w:rPr>
        <w:t>S</w:t>
      </w:r>
      <w:r w:rsidRPr="00476F3C">
        <w:t>ource</w:t>
      </w:r>
      <w:bookmarkEnd w:id="2415"/>
      <w:bookmarkEnd w:id="2416"/>
    </w:p>
    <w:p w14:paraId="09A96B28" w14:textId="77777777" w:rsidR="009B6B73" w:rsidRDefault="009D63B9" w:rsidP="00475923">
      <w:pPr>
        <w:pStyle w:val="a3"/>
        <w:ind w:left="0" w:right="20"/>
        <w:rPr>
          <w:rStyle w:val="hps"/>
          <w:color w:val="222222"/>
        </w:rPr>
      </w:pPr>
      <w:r>
        <w:rPr>
          <w:rStyle w:val="hps"/>
          <w:color w:val="222222"/>
        </w:rPr>
        <w:t xml:space="preserve">When transmitting </w:t>
      </w:r>
      <w:r>
        <w:rPr>
          <w:rFonts w:hint="eastAsia"/>
          <w:kern w:val="0"/>
        </w:rPr>
        <w:t>PIM Register</w:t>
      </w:r>
      <w:r>
        <w:rPr>
          <w:kern w:val="0"/>
        </w:rPr>
        <w:t xml:space="preserve"> from </w:t>
      </w:r>
      <w:r>
        <w:rPr>
          <w:rStyle w:val="hps"/>
          <w:color w:val="222222"/>
        </w:rPr>
        <w:t xml:space="preserve">1st-Hop Router to RP, you can assign the IP source of the </w:t>
      </w:r>
      <w:r>
        <w:rPr>
          <w:rFonts w:hint="eastAsia"/>
          <w:kern w:val="0"/>
        </w:rPr>
        <w:t>PIM Register Packet</w:t>
      </w:r>
      <w:r>
        <w:rPr>
          <w:kern w:val="0"/>
        </w:rPr>
        <w:t xml:space="preserve">. </w:t>
      </w:r>
      <w:r>
        <w:rPr>
          <w:rStyle w:val="hps"/>
          <w:color w:val="222222"/>
        </w:rPr>
        <w:t>To set the</w:t>
      </w:r>
      <w:r>
        <w:t xml:space="preserve"> </w:t>
      </w:r>
      <w:r>
        <w:rPr>
          <w:rStyle w:val="hps"/>
          <w:color w:val="222222"/>
        </w:rPr>
        <w:t>PIM Register-Source, use the below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4231"/>
        <w:gridCol w:w="3701"/>
      </w:tblGrid>
      <w:tr w:rsidR="00490D42"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Default="004F573F" w:rsidP="00475923">
            <w:pPr>
              <w:pStyle w:val="ab"/>
              <w:ind w:right="20"/>
              <w:rPr>
                <w:rFonts w:cs="Times New Roman"/>
              </w:rPr>
            </w:pPr>
            <w:r>
              <w:rPr>
                <w:rFonts w:cs="굴림체" w:hint="eastAsia"/>
              </w:rPr>
              <w:t>Command</w:t>
            </w:r>
          </w:p>
        </w:tc>
        <w:tc>
          <w:tcPr>
            <w:tcW w:w="3872" w:type="dxa"/>
          </w:tcPr>
          <w:p w14:paraId="36088E3F" w14:textId="77777777" w:rsidR="00490D42" w:rsidRDefault="004F573F" w:rsidP="00475923">
            <w:pPr>
              <w:pStyle w:val="ab"/>
              <w:ind w:right="20"/>
              <w:rPr>
                <w:rFonts w:cs="Times New Roman"/>
              </w:rPr>
            </w:pPr>
            <w:r>
              <w:rPr>
                <w:rFonts w:cs="굴림체" w:hint="eastAsia"/>
              </w:rPr>
              <w:t>Description</w:t>
            </w:r>
          </w:p>
        </w:tc>
      </w:tr>
      <w:tr w:rsidR="00490D42" w14:paraId="1E71F788" w14:textId="77777777" w:rsidTr="00373CEA">
        <w:trPr>
          <w:trHeight w:val="327"/>
        </w:trPr>
        <w:tc>
          <w:tcPr>
            <w:tcW w:w="4450" w:type="dxa"/>
          </w:tcPr>
          <w:p w14:paraId="6D10BC2D" w14:textId="77777777" w:rsidR="00490D42" w:rsidRDefault="00490D42" w:rsidP="00475923">
            <w:pPr>
              <w:pStyle w:val="aa"/>
              <w:ind w:left="180" w:right="20" w:hangingChars="100" w:hanging="180"/>
              <w:rPr>
                <w:rFonts w:cs="Times New Roman"/>
              </w:rPr>
            </w:pPr>
            <w:r>
              <w:rPr>
                <w:b/>
                <w:bCs/>
                <w:kern w:val="0"/>
              </w:rPr>
              <w:t xml:space="preserve">ip pim </w:t>
            </w:r>
            <w:r w:rsidRPr="00476F3C">
              <w:rPr>
                <w:b/>
                <w:bCs/>
                <w:kern w:val="0"/>
              </w:rPr>
              <w:t>register-source</w:t>
            </w:r>
            <w:r>
              <w:rPr>
                <w:rFonts w:hint="eastAsia"/>
                <w:b/>
                <w:bCs/>
                <w:kern w:val="0"/>
              </w:rPr>
              <w:t xml:space="preserve"> [ </w:t>
            </w:r>
            <w:r w:rsidRPr="00476F3C">
              <w:rPr>
                <w:rFonts w:hint="eastAsia"/>
                <w:i/>
                <w:iCs/>
                <w:kern w:val="0"/>
              </w:rPr>
              <w:t>ifname</w:t>
            </w:r>
            <w:r w:rsidRPr="00476F3C">
              <w:rPr>
                <w:rFonts w:hint="eastAsia"/>
                <w:b/>
                <w:bCs/>
                <w:i/>
                <w:iCs/>
                <w:kern w:val="0"/>
              </w:rPr>
              <w:t xml:space="preserve"> | </w:t>
            </w:r>
            <w:r w:rsidRPr="00476F3C">
              <w:rPr>
                <w:rFonts w:hint="eastAsia"/>
                <w:i/>
                <w:iCs/>
                <w:kern w:val="0"/>
              </w:rPr>
              <w:t>A.B.C.D</w:t>
            </w:r>
            <w:r>
              <w:rPr>
                <w:rFonts w:hint="eastAsia"/>
                <w:kern w:val="0"/>
              </w:rPr>
              <w:t xml:space="preserve"> </w:t>
            </w:r>
            <w:r w:rsidRPr="00476F3C">
              <w:rPr>
                <w:rFonts w:hint="eastAsia"/>
                <w:b/>
                <w:bCs/>
                <w:kern w:val="0"/>
              </w:rPr>
              <w:t>]</w:t>
            </w:r>
          </w:p>
        </w:tc>
        <w:tc>
          <w:tcPr>
            <w:tcW w:w="3872" w:type="dxa"/>
          </w:tcPr>
          <w:p w14:paraId="360FFD37" w14:textId="77777777" w:rsidR="00490D42" w:rsidRDefault="009D63B9" w:rsidP="00475923">
            <w:pPr>
              <w:pStyle w:val="aa"/>
              <w:ind w:right="20"/>
            </w:pPr>
            <w:r>
              <w:rPr>
                <w:rFonts w:cs="굴림체"/>
              </w:rPr>
              <w:t xml:space="preserve">Set </w:t>
            </w:r>
            <w:r w:rsidR="00490D42">
              <w:rPr>
                <w:rFonts w:cs="굴림체" w:hint="eastAsia"/>
              </w:rPr>
              <w:t>PIM Register-Source</w:t>
            </w:r>
            <w:r>
              <w:rPr>
                <w:rFonts w:cs="굴림체" w:hint="eastAsia"/>
              </w:rPr>
              <w:t xml:space="preserve">. </w:t>
            </w:r>
          </w:p>
        </w:tc>
      </w:tr>
      <w:tr w:rsidR="00490D42" w14:paraId="6B2A768E" w14:textId="77777777" w:rsidTr="009F3F86">
        <w:trPr>
          <w:trHeight w:val="242"/>
        </w:trPr>
        <w:tc>
          <w:tcPr>
            <w:tcW w:w="4450" w:type="dxa"/>
          </w:tcPr>
          <w:p w14:paraId="1531DA00" w14:textId="77777777" w:rsidR="00490D42" w:rsidRDefault="00490D42" w:rsidP="00475923">
            <w:pPr>
              <w:pStyle w:val="aa"/>
              <w:ind w:left="180" w:right="20" w:hangingChars="100" w:hanging="180"/>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3872" w:type="dxa"/>
          </w:tcPr>
          <w:p w14:paraId="3484F151" w14:textId="77777777" w:rsidR="00490D42" w:rsidRDefault="009D63B9" w:rsidP="00475923">
            <w:pPr>
              <w:pStyle w:val="aa"/>
              <w:ind w:right="20"/>
            </w:pPr>
            <w:r>
              <w:rPr>
                <w:rFonts w:cs="굴림체" w:hint="eastAsia"/>
              </w:rPr>
              <w:t>R</w:t>
            </w:r>
            <w:r>
              <w:rPr>
                <w:rFonts w:cs="굴림체"/>
              </w:rPr>
              <w:t>elease the set</w:t>
            </w:r>
            <w:r w:rsidR="00490D42">
              <w:rPr>
                <w:rFonts w:cs="굴림체" w:hint="eastAsia"/>
              </w:rPr>
              <w:t xml:space="preserve"> PIM Register-Source.</w:t>
            </w:r>
          </w:p>
        </w:tc>
      </w:tr>
    </w:tbl>
    <w:p w14:paraId="57132663"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CF81781" w14:textId="77777777" w:rsidTr="00DE1C5E">
        <w:tc>
          <w:tcPr>
            <w:tcW w:w="9048" w:type="dxa"/>
          </w:tcPr>
          <w:p w14:paraId="14B48719"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6CAF8978"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register-source</w:t>
            </w:r>
            <w:r w:rsidRPr="0032769C">
              <w:rPr>
                <w:rFonts w:ascii="Courier New" w:hAnsi="Courier New" w:cs="Courier New" w:hint="eastAsia"/>
                <w:b/>
                <w:bCs/>
                <w:lang w:val="fr-FR"/>
              </w:rPr>
              <w:t xml:space="preserve"> lo0</w:t>
            </w:r>
          </w:p>
          <w:p w14:paraId="2539B40F"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31BD79D8"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w:t>
            </w:r>
          </w:p>
        </w:tc>
      </w:tr>
    </w:tbl>
    <w:p w14:paraId="64AA8701" w14:textId="77777777" w:rsidR="00490D42" w:rsidRDefault="00490D42" w:rsidP="00475923">
      <w:pPr>
        <w:pStyle w:val="4"/>
        <w:ind w:left="0" w:right="20"/>
      </w:pPr>
      <w:r>
        <w:rPr>
          <w:rFonts w:hint="eastAsia"/>
        </w:rPr>
        <w:t>PIM SSM</w:t>
      </w:r>
    </w:p>
    <w:p w14:paraId="7D0A14B7" w14:textId="77777777" w:rsidR="009D63B9" w:rsidRDefault="009D63B9" w:rsidP="00475923">
      <w:pPr>
        <w:pStyle w:val="a3"/>
        <w:ind w:left="0" w:right="20"/>
        <w:rPr>
          <w:rStyle w:val="hps"/>
          <w:color w:val="222222"/>
        </w:rPr>
      </w:pPr>
      <w:r>
        <w:rPr>
          <w:rStyle w:val="hps"/>
          <w:color w:val="222222"/>
        </w:rPr>
        <w:t>If you set PIM SSM, all the group</w:t>
      </w:r>
      <w:r w:rsidR="009F3F86">
        <w:rPr>
          <w:rStyle w:val="hps"/>
          <w:color w:val="222222"/>
        </w:rPr>
        <w:t>s</w:t>
      </w:r>
      <w:r>
        <w:rPr>
          <w:rStyle w:val="hps"/>
          <w:color w:val="222222"/>
        </w:rPr>
        <w:t xml:space="preserve"> which are included in the configured</w:t>
      </w:r>
      <w:r>
        <w:t xml:space="preserve"> </w:t>
      </w:r>
      <w:r>
        <w:rPr>
          <w:rStyle w:val="hps"/>
          <w:color w:val="222222"/>
        </w:rPr>
        <w:t xml:space="preserve">SSM will not have RPT function but SPT. </w:t>
      </w:r>
    </w:p>
    <w:p w14:paraId="06C9AB24" w14:textId="77777777" w:rsidR="00490D42" w:rsidRPr="009D63B9" w:rsidRDefault="009D63B9" w:rsidP="00475923">
      <w:pPr>
        <w:pStyle w:val="a3"/>
        <w:ind w:left="0" w:right="20"/>
        <w:rPr>
          <w:kern w:val="0"/>
        </w:rPr>
      </w:pPr>
      <w:r>
        <w:rPr>
          <w:kern w:val="0"/>
        </w:rPr>
        <w:t xml:space="preserve">To configure the </w:t>
      </w:r>
      <w:r>
        <w:rPr>
          <w:rFonts w:hint="eastAsia"/>
          <w:kern w:val="0"/>
        </w:rPr>
        <w:t>Group Range</w:t>
      </w:r>
      <w:r>
        <w:rPr>
          <w:kern w:val="0"/>
        </w:rPr>
        <w:t xml:space="preserve"> of SSM, use the below commands in global configuration mode. </w:t>
      </w:r>
    </w:p>
    <w:p w14:paraId="01B744E5" w14:textId="77777777" w:rsidR="00490D42" w:rsidRDefault="0026675B" w:rsidP="00475923">
      <w:pPr>
        <w:pStyle w:val="afffff3"/>
        <w:ind w:left="0" w:right="20"/>
        <w:rPr>
          <w:kern w:val="0"/>
        </w:rPr>
      </w:pPr>
      <w:bookmarkStart w:id="2417" w:name="_Toc391575293"/>
      <w:r>
        <w:t xml:space="preserve">Table </w:t>
      </w:r>
      <w:r w:rsidR="005832B8">
        <w:fldChar w:fldCharType="begin"/>
      </w:r>
      <w:r w:rsidR="00092D8C">
        <w:instrText xml:space="preserve"> SEQ Table \* ARABIC </w:instrText>
      </w:r>
      <w:r w:rsidR="005832B8">
        <w:fldChar w:fldCharType="separate"/>
      </w:r>
      <w:r w:rsidR="00EC5045">
        <w:rPr>
          <w:noProof/>
        </w:rPr>
        <w:t>151</w:t>
      </w:r>
      <w:r w:rsidR="005832B8">
        <w:rPr>
          <w:noProof/>
        </w:rPr>
        <w:fldChar w:fldCharType="end"/>
      </w:r>
      <w:r>
        <w:rPr>
          <w:rFonts w:hint="eastAsia"/>
        </w:rPr>
        <w:t xml:space="preserve"> </w:t>
      </w:r>
      <w:r w:rsidRPr="002F5F3A">
        <w:t>PIM SSM</w:t>
      </w:r>
      <w:bookmarkEnd w:id="2417"/>
    </w:p>
    <w:tbl>
      <w:tblPr>
        <w:tblStyle w:val="CLIWide"/>
        <w:tblW w:w="0" w:type="auto"/>
        <w:tblLook w:val="01E0" w:firstRow="1" w:lastRow="1" w:firstColumn="1" w:lastColumn="1" w:noHBand="0" w:noVBand="0"/>
      </w:tblPr>
      <w:tblGrid>
        <w:gridCol w:w="3022"/>
        <w:gridCol w:w="4910"/>
      </w:tblGrid>
      <w:tr w:rsidR="00490D42"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Default="004F573F" w:rsidP="00475923">
            <w:pPr>
              <w:pStyle w:val="ab"/>
              <w:ind w:right="20"/>
              <w:rPr>
                <w:rFonts w:cs="Times New Roman"/>
              </w:rPr>
            </w:pPr>
            <w:r>
              <w:rPr>
                <w:rFonts w:cs="굴림체" w:hint="eastAsia"/>
              </w:rPr>
              <w:t>Command</w:t>
            </w:r>
          </w:p>
        </w:tc>
        <w:tc>
          <w:tcPr>
            <w:tcW w:w="5657" w:type="dxa"/>
          </w:tcPr>
          <w:p w14:paraId="589AA1E8" w14:textId="77777777" w:rsidR="00490D42" w:rsidRDefault="004F573F" w:rsidP="00475923">
            <w:pPr>
              <w:pStyle w:val="ab"/>
              <w:ind w:right="20"/>
              <w:rPr>
                <w:rFonts w:cs="Times New Roman"/>
              </w:rPr>
            </w:pPr>
            <w:r>
              <w:rPr>
                <w:rFonts w:cs="굴림체" w:hint="eastAsia"/>
              </w:rPr>
              <w:t>Description</w:t>
            </w:r>
          </w:p>
        </w:tc>
      </w:tr>
      <w:tr w:rsidR="00490D42" w14:paraId="41929EDB" w14:textId="77777777" w:rsidTr="009F3F86">
        <w:trPr>
          <w:trHeight w:val="287"/>
        </w:trPr>
        <w:tc>
          <w:tcPr>
            <w:tcW w:w="3400" w:type="dxa"/>
          </w:tcPr>
          <w:p w14:paraId="664B039B" w14:textId="77777777" w:rsidR="00490D42" w:rsidRPr="00212095" w:rsidRDefault="00490D42" w:rsidP="00475923">
            <w:pPr>
              <w:pStyle w:val="aa"/>
              <w:ind w:left="180" w:right="20" w:hangingChars="100" w:hanging="180"/>
              <w:rPr>
                <w:b/>
                <w:bCs/>
                <w:kern w:val="0"/>
              </w:rPr>
            </w:pPr>
            <w:r w:rsidRPr="00212095">
              <w:rPr>
                <w:b/>
                <w:bCs/>
                <w:kern w:val="0"/>
              </w:rPr>
              <w:t>ip pim ssm default</w:t>
            </w:r>
          </w:p>
        </w:tc>
        <w:tc>
          <w:tcPr>
            <w:tcW w:w="5657" w:type="dxa"/>
          </w:tcPr>
          <w:p w14:paraId="66D62D3E" w14:textId="77777777" w:rsidR="009D63B9" w:rsidRDefault="009D63B9" w:rsidP="00475923">
            <w:pPr>
              <w:pStyle w:val="aa"/>
              <w:ind w:right="20"/>
            </w:pPr>
            <w:r>
              <w:rPr>
                <w:rFonts w:cs="굴림체"/>
              </w:rPr>
              <w:t xml:space="preserve">Assign </w:t>
            </w:r>
            <w:r>
              <w:rPr>
                <w:rFonts w:cs="굴림체" w:hint="eastAsia"/>
              </w:rPr>
              <w:t>Default Group range(232/8)</w:t>
            </w:r>
            <w:r>
              <w:rPr>
                <w:rFonts w:cs="굴림체"/>
              </w:rPr>
              <w:t xml:space="preserve"> for </w:t>
            </w:r>
            <w:r>
              <w:rPr>
                <w:rFonts w:cs="굴림체" w:hint="eastAsia"/>
              </w:rPr>
              <w:t>PIM SSM</w:t>
            </w:r>
            <w:r>
              <w:rPr>
                <w:rFonts w:cs="굴림체"/>
              </w:rPr>
              <w:t xml:space="preserve">. </w:t>
            </w:r>
          </w:p>
        </w:tc>
      </w:tr>
      <w:tr w:rsidR="00490D42" w14:paraId="01E1610F" w14:textId="77777777" w:rsidTr="00BF5E2A">
        <w:trPr>
          <w:trHeight w:val="327"/>
        </w:trPr>
        <w:tc>
          <w:tcPr>
            <w:tcW w:w="3400" w:type="dxa"/>
          </w:tcPr>
          <w:p w14:paraId="30E510A6" w14:textId="77777777" w:rsidR="00490D42" w:rsidRDefault="00490D42" w:rsidP="00475923">
            <w:pPr>
              <w:pStyle w:val="aa"/>
              <w:ind w:left="180" w:right="20" w:hangingChars="100" w:hanging="180"/>
              <w:rPr>
                <w:rFonts w:cs="Times New Roman"/>
                <w:b/>
                <w:bCs/>
                <w:kern w:val="0"/>
              </w:rPr>
            </w:pPr>
            <w:r w:rsidRPr="00212095">
              <w:rPr>
                <w:b/>
                <w:bCs/>
                <w:kern w:val="0"/>
              </w:rPr>
              <w:t>ip pim ssm range</w:t>
            </w:r>
            <w:r>
              <w:rPr>
                <w:rFonts w:hint="eastAsia"/>
                <w:b/>
                <w:bCs/>
                <w:kern w:val="0"/>
              </w:rPr>
              <w:t xml:space="preserve"> </w:t>
            </w:r>
            <w:r>
              <w:rPr>
                <w:i/>
                <w:iCs/>
                <w:kern w:val="0"/>
              </w:rPr>
              <w:t>access</w:t>
            </w:r>
            <w:r>
              <w:rPr>
                <w:rFonts w:hint="eastAsia"/>
                <w:i/>
                <w:iCs/>
                <w:kern w:val="0"/>
              </w:rPr>
              <w:t>-</w:t>
            </w:r>
            <w:r>
              <w:rPr>
                <w:i/>
                <w:iCs/>
                <w:kern w:val="0"/>
              </w:rPr>
              <w:t>list</w:t>
            </w:r>
          </w:p>
        </w:tc>
        <w:tc>
          <w:tcPr>
            <w:tcW w:w="5657" w:type="dxa"/>
          </w:tcPr>
          <w:p w14:paraId="5EBC8905" w14:textId="77777777" w:rsidR="009D63B9" w:rsidRDefault="009D63B9" w:rsidP="00475923">
            <w:pPr>
              <w:pStyle w:val="aa"/>
              <w:ind w:right="20"/>
            </w:pPr>
            <w:r>
              <w:rPr>
                <w:rFonts w:cs="굴림체"/>
              </w:rPr>
              <w:t xml:space="preserve">Assign the </w:t>
            </w:r>
            <w:r>
              <w:rPr>
                <w:rFonts w:cs="굴림체" w:hint="eastAsia"/>
              </w:rPr>
              <w:t>Group range</w:t>
            </w:r>
            <w:r>
              <w:rPr>
                <w:rFonts w:cs="굴림체"/>
              </w:rPr>
              <w:t xml:space="preserve"> specified in </w:t>
            </w:r>
            <w:r>
              <w:rPr>
                <w:rFonts w:cs="굴림체" w:hint="eastAsia"/>
              </w:rPr>
              <w:t>Access-List</w:t>
            </w:r>
            <w:r>
              <w:rPr>
                <w:rFonts w:cs="굴림체"/>
              </w:rPr>
              <w:t xml:space="preserve"> for </w:t>
            </w:r>
            <w:r>
              <w:rPr>
                <w:rFonts w:cs="굴림체" w:hint="eastAsia"/>
              </w:rPr>
              <w:t>PIM SSM</w:t>
            </w:r>
            <w:r w:rsidR="00D102E3">
              <w:rPr>
                <w:rFonts w:cs="굴림체"/>
              </w:rPr>
              <w:t>.</w:t>
            </w:r>
          </w:p>
        </w:tc>
      </w:tr>
      <w:tr w:rsidR="00490D42" w14:paraId="3F897260" w14:textId="77777777" w:rsidTr="009F3F86">
        <w:trPr>
          <w:trHeight w:val="287"/>
        </w:trPr>
        <w:tc>
          <w:tcPr>
            <w:tcW w:w="3400" w:type="dxa"/>
          </w:tcPr>
          <w:p w14:paraId="3E552091" w14:textId="77777777" w:rsidR="00490D42" w:rsidRDefault="00490D42" w:rsidP="00475923">
            <w:pPr>
              <w:pStyle w:val="aa"/>
              <w:ind w:left="180" w:right="20" w:hangingChars="100" w:hanging="180"/>
              <w:rPr>
                <w:b/>
                <w:bCs/>
                <w:kern w:val="0"/>
              </w:rPr>
            </w:pPr>
            <w:r>
              <w:rPr>
                <w:rFonts w:hint="eastAsia"/>
                <w:b/>
                <w:bCs/>
                <w:kern w:val="0"/>
              </w:rPr>
              <w:t>no ip pim ssm</w:t>
            </w:r>
          </w:p>
        </w:tc>
        <w:tc>
          <w:tcPr>
            <w:tcW w:w="5657" w:type="dxa"/>
          </w:tcPr>
          <w:p w14:paraId="62CF2348" w14:textId="77777777" w:rsidR="00490D42" w:rsidRDefault="00727B4E" w:rsidP="00475923">
            <w:pPr>
              <w:pStyle w:val="aa"/>
              <w:ind w:right="20"/>
              <w:rPr>
                <w:rFonts w:cs="굴림체"/>
              </w:rPr>
            </w:pPr>
            <w:r>
              <w:rPr>
                <w:rFonts w:cs="굴림체" w:hint="eastAsia"/>
              </w:rPr>
              <w:t>R</w:t>
            </w:r>
            <w:r>
              <w:rPr>
                <w:rFonts w:cs="굴림체"/>
              </w:rPr>
              <w:t>elease the</w:t>
            </w:r>
            <w:r w:rsidR="00490D42">
              <w:rPr>
                <w:rFonts w:cs="굴림체" w:hint="eastAsia"/>
              </w:rPr>
              <w:t xml:space="preserve"> PIM SSM Group range.</w:t>
            </w:r>
          </w:p>
        </w:tc>
      </w:tr>
    </w:tbl>
    <w:p w14:paraId="16F591F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14:paraId="44E41555" w14:textId="77777777" w:rsidTr="00DE1C5E">
        <w:tc>
          <w:tcPr>
            <w:tcW w:w="9048" w:type="dxa"/>
          </w:tcPr>
          <w:p w14:paraId="65ED4FF9"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5C21F9D8"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default</w:t>
            </w:r>
          </w:p>
          <w:p w14:paraId="1E7AAD0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b/>
                <w:bCs/>
                <w:lang w:val="fr-FR"/>
              </w:rPr>
              <w:t xml:space="preserve">access-list </w:t>
            </w:r>
            <w:r w:rsidRPr="0032769C">
              <w:rPr>
                <w:rFonts w:ascii="Courier New" w:hAnsi="Courier New" w:cs="Courier New" w:hint="eastAsia"/>
                <w:b/>
                <w:bCs/>
                <w:lang w:val="fr-FR"/>
              </w:rPr>
              <w:t>1</w:t>
            </w:r>
            <w:r w:rsidRPr="0032769C">
              <w:rPr>
                <w:rFonts w:ascii="Courier New" w:hAnsi="Courier New" w:cs="Courier New"/>
                <w:b/>
                <w:bCs/>
                <w:lang w:val="fr-FR"/>
              </w:rPr>
              <w:t>0 permit 224.1.1.0 0.0.0.255</w:t>
            </w:r>
          </w:p>
          <w:p w14:paraId="634C01E3"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range 10</w:t>
            </w:r>
          </w:p>
          <w:p w14:paraId="75F14B56" w14:textId="77777777" w:rsidR="00490D42" w:rsidRPr="0032769C" w:rsidRDefault="00490D42" w:rsidP="009F3F86">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tc>
      </w:tr>
    </w:tbl>
    <w:p w14:paraId="7D1337B7" w14:textId="77777777" w:rsidR="007037AB" w:rsidRDefault="007037AB" w:rsidP="00475923">
      <w:pPr>
        <w:pStyle w:val="aa"/>
        <w:ind w:right="20"/>
        <w:rPr>
          <w:rFonts w:cs="Times New Roman"/>
          <w:kern w:val="0"/>
        </w:rPr>
      </w:pPr>
    </w:p>
    <w:p w14:paraId="654D5F83" w14:textId="77777777" w:rsidR="00490D42" w:rsidRDefault="00490D42" w:rsidP="00475923">
      <w:pPr>
        <w:pStyle w:val="3"/>
        <w:ind w:left="0" w:right="20"/>
      </w:pPr>
      <w:bookmarkStart w:id="2418" w:name="_Toc296176557"/>
      <w:bookmarkStart w:id="2419" w:name="_Toc296177332"/>
      <w:bookmarkStart w:id="2420" w:name="_Toc296180939"/>
      <w:bookmarkStart w:id="2421" w:name="_Toc296182016"/>
      <w:bookmarkStart w:id="2422" w:name="_Toc296182790"/>
      <w:bookmarkStart w:id="2423" w:name="_Toc445130939"/>
      <w:r>
        <w:t xml:space="preserve">Display </w:t>
      </w:r>
      <w:r w:rsidRPr="00DE1C5E">
        <w:t>System</w:t>
      </w:r>
      <w:r>
        <w:t xml:space="preserve"> and Network Statistics</w:t>
      </w:r>
      <w:bookmarkEnd w:id="2418"/>
      <w:bookmarkEnd w:id="2419"/>
      <w:bookmarkEnd w:id="2420"/>
      <w:bookmarkEnd w:id="2421"/>
      <w:bookmarkEnd w:id="2422"/>
      <w:bookmarkEnd w:id="2423"/>
    </w:p>
    <w:p w14:paraId="6456247E" w14:textId="77777777" w:rsidR="0026675B" w:rsidRPr="0026675B" w:rsidRDefault="0026675B" w:rsidP="00475923">
      <w:pPr>
        <w:pStyle w:val="afffff3"/>
        <w:ind w:left="0" w:right="20"/>
      </w:pPr>
      <w:bookmarkStart w:id="2424" w:name="_Toc391575294"/>
      <w:r>
        <w:lastRenderedPageBreak/>
        <w:t xml:space="preserve">Table </w:t>
      </w:r>
      <w:r w:rsidR="005832B8">
        <w:fldChar w:fldCharType="begin"/>
      </w:r>
      <w:r w:rsidR="00092D8C">
        <w:instrText xml:space="preserve"> SEQ Table \* ARABIC </w:instrText>
      </w:r>
      <w:r w:rsidR="005832B8">
        <w:fldChar w:fldCharType="separate"/>
      </w:r>
      <w:r w:rsidR="00EC5045">
        <w:rPr>
          <w:noProof/>
        </w:rPr>
        <w:t>152</w:t>
      </w:r>
      <w:r w:rsidR="005832B8">
        <w:rPr>
          <w:noProof/>
        </w:rPr>
        <w:fldChar w:fldCharType="end"/>
      </w:r>
      <w:r>
        <w:rPr>
          <w:rFonts w:hint="eastAsia"/>
        </w:rPr>
        <w:t xml:space="preserve"> </w:t>
      </w:r>
      <w:r w:rsidRPr="002F5F3A">
        <w:t>Monitoring Commands of IP Multicast Routing</w:t>
      </w:r>
      <w:bookmarkEnd w:id="2424"/>
    </w:p>
    <w:tbl>
      <w:tblPr>
        <w:tblStyle w:val="CLIWide"/>
        <w:tblW w:w="0" w:type="auto"/>
        <w:tblLook w:val="01E0" w:firstRow="1" w:lastRow="1" w:firstColumn="1" w:lastColumn="1" w:noHBand="0" w:noVBand="0"/>
      </w:tblPr>
      <w:tblGrid>
        <w:gridCol w:w="4126"/>
        <w:gridCol w:w="3806"/>
      </w:tblGrid>
      <w:tr w:rsidR="00490D42"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Default="004F573F" w:rsidP="00475923">
            <w:pPr>
              <w:pStyle w:val="ab"/>
              <w:ind w:right="20"/>
              <w:rPr>
                <w:rFonts w:cs="Times New Roman"/>
              </w:rPr>
            </w:pPr>
            <w:r>
              <w:rPr>
                <w:rFonts w:cs="굴림체" w:hint="eastAsia"/>
              </w:rPr>
              <w:t>Command</w:t>
            </w:r>
          </w:p>
        </w:tc>
        <w:tc>
          <w:tcPr>
            <w:tcW w:w="4320" w:type="dxa"/>
          </w:tcPr>
          <w:p w14:paraId="67FCA7B2" w14:textId="77777777" w:rsidR="00490D42" w:rsidRDefault="004F573F" w:rsidP="00475923">
            <w:pPr>
              <w:pStyle w:val="ab"/>
              <w:ind w:right="20"/>
              <w:rPr>
                <w:rFonts w:cs="Times New Roman"/>
              </w:rPr>
            </w:pPr>
            <w:r>
              <w:rPr>
                <w:rFonts w:cs="굴림체" w:hint="eastAsia"/>
              </w:rPr>
              <w:t>Description</w:t>
            </w:r>
          </w:p>
        </w:tc>
      </w:tr>
      <w:tr w:rsidR="00490D42" w14:paraId="6B458F73" w14:textId="77777777" w:rsidTr="00BF5E2A">
        <w:trPr>
          <w:trHeight w:val="327"/>
        </w:trPr>
        <w:tc>
          <w:tcPr>
            <w:tcW w:w="4680" w:type="dxa"/>
          </w:tcPr>
          <w:p w14:paraId="1FD2A7F4" w14:textId="77777777" w:rsidR="00490D42" w:rsidRDefault="00490D42" w:rsidP="00475923">
            <w:pPr>
              <w:pStyle w:val="aa"/>
              <w:ind w:right="20"/>
              <w:rPr>
                <w:rFonts w:cs="Times New Roman"/>
                <w:b/>
                <w:bCs/>
              </w:rPr>
            </w:pPr>
            <w:r>
              <w:rPr>
                <w:b/>
                <w:bCs/>
                <w:kern w:val="0"/>
              </w:rPr>
              <w:t xml:space="preserve">show ip igmp groups </w:t>
            </w:r>
          </w:p>
        </w:tc>
        <w:tc>
          <w:tcPr>
            <w:tcW w:w="4320" w:type="dxa"/>
          </w:tcPr>
          <w:p w14:paraId="6F820D4F" w14:textId="77777777" w:rsidR="00344ED9" w:rsidRDefault="00344ED9" w:rsidP="00475923">
            <w:pPr>
              <w:pStyle w:val="aa"/>
              <w:ind w:right="20"/>
              <w:jc w:val="left"/>
            </w:pPr>
            <w:r>
              <w:t xml:space="preserve">Display the </w:t>
            </w:r>
            <w:r>
              <w:rPr>
                <w:kern w:val="0"/>
              </w:rPr>
              <w:t>multicast groups.</w:t>
            </w:r>
          </w:p>
        </w:tc>
      </w:tr>
      <w:tr w:rsidR="00490D42" w14:paraId="10D9EBA9" w14:textId="77777777" w:rsidTr="00BF5E2A">
        <w:trPr>
          <w:trHeight w:val="327"/>
        </w:trPr>
        <w:tc>
          <w:tcPr>
            <w:tcW w:w="4680" w:type="dxa"/>
          </w:tcPr>
          <w:p w14:paraId="669D2370" w14:textId="77777777" w:rsidR="00490D42" w:rsidRDefault="00490D42" w:rsidP="00475923">
            <w:pPr>
              <w:pStyle w:val="aa"/>
              <w:ind w:right="20"/>
              <w:rPr>
                <w:b/>
                <w:bCs/>
                <w:kern w:val="0"/>
              </w:rPr>
            </w:pPr>
            <w:r>
              <w:rPr>
                <w:b/>
                <w:bCs/>
                <w:kern w:val="0"/>
              </w:rPr>
              <w:t>show ip igmp interface</w:t>
            </w:r>
          </w:p>
        </w:tc>
        <w:tc>
          <w:tcPr>
            <w:tcW w:w="4320" w:type="dxa"/>
          </w:tcPr>
          <w:p w14:paraId="356578D9" w14:textId="77777777" w:rsidR="00344ED9" w:rsidRDefault="00344ED9" w:rsidP="00475923">
            <w:pPr>
              <w:pStyle w:val="aa"/>
              <w:ind w:right="20"/>
              <w:jc w:val="left"/>
            </w:pPr>
            <w:r>
              <w:t xml:space="preserve">Display the </w:t>
            </w:r>
            <w:r>
              <w:rPr>
                <w:kern w:val="0"/>
              </w:rPr>
              <w:t>multicast related information of the interface.</w:t>
            </w:r>
          </w:p>
        </w:tc>
      </w:tr>
      <w:tr w:rsidR="00490D42" w14:paraId="6E175F26" w14:textId="77777777" w:rsidTr="00BF5E2A">
        <w:trPr>
          <w:trHeight w:val="327"/>
        </w:trPr>
        <w:tc>
          <w:tcPr>
            <w:tcW w:w="4680" w:type="dxa"/>
          </w:tcPr>
          <w:p w14:paraId="1332692C" w14:textId="77777777" w:rsidR="00490D42" w:rsidRPr="00D94246" w:rsidRDefault="00490D42" w:rsidP="00475923">
            <w:pPr>
              <w:pStyle w:val="aa"/>
              <w:ind w:right="20"/>
              <w:rPr>
                <w:b/>
                <w:bCs/>
                <w:kern w:val="0"/>
              </w:rPr>
            </w:pPr>
            <w:r>
              <w:rPr>
                <w:b/>
                <w:bCs/>
                <w:kern w:val="0"/>
              </w:rPr>
              <w:t xml:space="preserve">show ip igmp </w:t>
            </w:r>
            <w:r>
              <w:rPr>
                <w:rFonts w:hint="eastAsia"/>
                <w:b/>
                <w:bCs/>
                <w:kern w:val="0"/>
              </w:rPr>
              <w:t>rate-limit statistics</w:t>
            </w:r>
            <w:r>
              <w:rPr>
                <w:b/>
                <w:bCs/>
                <w:kern w:val="0"/>
              </w:rPr>
              <w:t xml:space="preserve"> </w:t>
            </w:r>
          </w:p>
        </w:tc>
        <w:tc>
          <w:tcPr>
            <w:tcW w:w="4320" w:type="dxa"/>
          </w:tcPr>
          <w:p w14:paraId="0FF967FF" w14:textId="77777777" w:rsidR="00344ED9" w:rsidRDefault="00344ED9" w:rsidP="00475923">
            <w:pPr>
              <w:pStyle w:val="aa"/>
              <w:ind w:right="20"/>
              <w:jc w:val="left"/>
            </w:pPr>
            <w:r>
              <w:t xml:space="preserve">Display the statistics on </w:t>
            </w:r>
            <w:r>
              <w:rPr>
                <w:kern w:val="0"/>
              </w:rPr>
              <w:t xml:space="preserve">multicast </w:t>
            </w:r>
            <w:r>
              <w:rPr>
                <w:rFonts w:hint="eastAsia"/>
              </w:rPr>
              <w:t>packet</w:t>
            </w:r>
            <w:r>
              <w:t xml:space="preserve"> of the </w:t>
            </w:r>
            <w:r>
              <w:rPr>
                <w:kern w:val="0"/>
              </w:rPr>
              <w:t xml:space="preserve">interface which is set with </w:t>
            </w:r>
            <w:r>
              <w:rPr>
                <w:rFonts w:cs="굴림체" w:hint="eastAsia"/>
              </w:rPr>
              <w:t>rate-limit</w:t>
            </w:r>
            <w:r>
              <w:rPr>
                <w:rFonts w:cs="굴림체"/>
              </w:rPr>
              <w:t xml:space="preserve">. </w:t>
            </w:r>
          </w:p>
        </w:tc>
      </w:tr>
      <w:tr w:rsidR="00490D42" w14:paraId="73F98856" w14:textId="77777777" w:rsidTr="00BF5E2A">
        <w:trPr>
          <w:trHeight w:val="327"/>
        </w:trPr>
        <w:tc>
          <w:tcPr>
            <w:tcW w:w="4680" w:type="dxa"/>
          </w:tcPr>
          <w:p w14:paraId="11AA39E1" w14:textId="77777777" w:rsidR="00490D42" w:rsidRDefault="00490D42" w:rsidP="00475923">
            <w:pPr>
              <w:pStyle w:val="aa"/>
              <w:ind w:right="20"/>
              <w:rPr>
                <w:b/>
                <w:bCs/>
                <w:kern w:val="0"/>
              </w:rPr>
            </w:pPr>
            <w:r>
              <w:rPr>
                <w:b/>
                <w:bCs/>
                <w:kern w:val="0"/>
              </w:rPr>
              <w:t xml:space="preserve">show ip igmp </w:t>
            </w:r>
            <w:r>
              <w:rPr>
                <w:rFonts w:hint="eastAsia"/>
                <w:b/>
                <w:bCs/>
                <w:kern w:val="0"/>
              </w:rPr>
              <w:t>ssm-map</w:t>
            </w:r>
          </w:p>
        </w:tc>
        <w:tc>
          <w:tcPr>
            <w:tcW w:w="4320" w:type="dxa"/>
          </w:tcPr>
          <w:p w14:paraId="4A7B36FE" w14:textId="77777777" w:rsidR="00344ED9" w:rsidRDefault="00344ED9" w:rsidP="00475923">
            <w:pPr>
              <w:pStyle w:val="aa"/>
              <w:ind w:right="20"/>
              <w:jc w:val="left"/>
            </w:pPr>
            <w:r>
              <w:t xml:space="preserve">Display the configuration status of ssm-map. </w:t>
            </w:r>
          </w:p>
        </w:tc>
      </w:tr>
      <w:tr w:rsidR="00490D42" w14:paraId="22325CA6" w14:textId="77777777" w:rsidTr="00BF5E2A">
        <w:trPr>
          <w:trHeight w:val="327"/>
        </w:trPr>
        <w:tc>
          <w:tcPr>
            <w:tcW w:w="4680" w:type="dxa"/>
          </w:tcPr>
          <w:p w14:paraId="46F031D2" w14:textId="77777777" w:rsidR="00490D42" w:rsidRDefault="00490D42" w:rsidP="00475923">
            <w:pPr>
              <w:pStyle w:val="aa"/>
              <w:ind w:right="20"/>
              <w:rPr>
                <w:b/>
                <w:bCs/>
                <w:kern w:val="0"/>
              </w:rPr>
            </w:pPr>
            <w:r>
              <w:rPr>
                <w:b/>
                <w:bCs/>
                <w:kern w:val="0"/>
              </w:rPr>
              <w:t xml:space="preserve">show ip igmp </w:t>
            </w:r>
            <w:r>
              <w:rPr>
                <w:rFonts w:hint="eastAsia"/>
                <w:b/>
                <w:bCs/>
                <w:kern w:val="0"/>
              </w:rPr>
              <w:t>static-group class-map</w:t>
            </w:r>
          </w:p>
        </w:tc>
        <w:tc>
          <w:tcPr>
            <w:tcW w:w="4320" w:type="dxa"/>
          </w:tcPr>
          <w:p w14:paraId="07B41265" w14:textId="77777777" w:rsidR="00344ED9" w:rsidRDefault="00344ED9" w:rsidP="00475923">
            <w:pPr>
              <w:pStyle w:val="aa"/>
              <w:ind w:right="20"/>
              <w:jc w:val="left"/>
            </w:pPr>
            <w:r>
              <w:t xml:space="preserve">Display the configuration status of </w:t>
            </w:r>
            <w:r>
              <w:rPr>
                <w:rFonts w:cs="굴림체" w:hint="eastAsia"/>
              </w:rPr>
              <w:t>class-map</w:t>
            </w:r>
            <w:r>
              <w:rPr>
                <w:rFonts w:cs="굴림체"/>
              </w:rPr>
              <w:t xml:space="preserve"> which is for specifying static </w:t>
            </w:r>
            <w:r>
              <w:rPr>
                <w:rFonts w:cs="굴림체" w:hint="eastAsia"/>
              </w:rPr>
              <w:t>group</w:t>
            </w:r>
            <w:r>
              <w:rPr>
                <w:rFonts w:cs="굴림체"/>
              </w:rPr>
              <w:t xml:space="preserve">. </w:t>
            </w:r>
          </w:p>
        </w:tc>
      </w:tr>
      <w:tr w:rsidR="00490D42" w14:paraId="08B8FAEA" w14:textId="77777777" w:rsidTr="00BF5E2A">
        <w:trPr>
          <w:trHeight w:val="327"/>
        </w:trPr>
        <w:tc>
          <w:tcPr>
            <w:tcW w:w="4680" w:type="dxa"/>
          </w:tcPr>
          <w:p w14:paraId="01190960" w14:textId="77777777" w:rsidR="00490D42" w:rsidRDefault="00490D42" w:rsidP="00475923">
            <w:pPr>
              <w:pStyle w:val="aa"/>
              <w:ind w:right="20"/>
              <w:rPr>
                <w:b/>
                <w:bCs/>
                <w:kern w:val="0"/>
              </w:rPr>
            </w:pPr>
            <w:r>
              <w:rPr>
                <w:rFonts w:hint="eastAsia"/>
                <w:b/>
                <w:bCs/>
                <w:kern w:val="0"/>
              </w:rPr>
              <w:t>show ip igmp statistics {receive|send} {interface|}</w:t>
            </w:r>
          </w:p>
        </w:tc>
        <w:tc>
          <w:tcPr>
            <w:tcW w:w="4320" w:type="dxa"/>
          </w:tcPr>
          <w:p w14:paraId="38895CC6" w14:textId="77777777" w:rsidR="00344ED9" w:rsidRPr="00E64B2E" w:rsidRDefault="00344ED9" w:rsidP="00475923">
            <w:pPr>
              <w:pStyle w:val="aa"/>
              <w:ind w:right="20"/>
              <w:jc w:val="left"/>
              <w:rPr>
                <w:rFonts w:cs="굴림체"/>
              </w:rPr>
            </w:pPr>
            <w:r>
              <w:t xml:space="preserve">Display the </w:t>
            </w:r>
            <w:r>
              <w:rPr>
                <w:rFonts w:cs="굴림체" w:hint="eastAsia"/>
              </w:rPr>
              <w:t xml:space="preserve">igmp </w:t>
            </w:r>
            <w:r>
              <w:t xml:space="preserve">statistics. </w:t>
            </w:r>
          </w:p>
        </w:tc>
      </w:tr>
      <w:tr w:rsidR="00490D42" w14:paraId="7A7E5E74" w14:textId="77777777" w:rsidTr="00BF5E2A">
        <w:trPr>
          <w:trHeight w:val="327"/>
        </w:trPr>
        <w:tc>
          <w:tcPr>
            <w:tcW w:w="4680" w:type="dxa"/>
          </w:tcPr>
          <w:p w14:paraId="3B7E9FED" w14:textId="77777777" w:rsidR="00490D42" w:rsidRDefault="00490D42" w:rsidP="00475923">
            <w:pPr>
              <w:pStyle w:val="aa"/>
              <w:ind w:right="20"/>
              <w:rPr>
                <w:b/>
                <w:bCs/>
                <w:kern w:val="0"/>
              </w:rPr>
            </w:pPr>
            <w:r>
              <w:rPr>
                <w:b/>
                <w:bCs/>
                <w:kern w:val="0"/>
              </w:rPr>
              <w:t xml:space="preserve">show ip </w:t>
            </w:r>
            <w:r>
              <w:rPr>
                <w:rFonts w:hint="eastAsia"/>
                <w:b/>
                <w:bCs/>
                <w:kern w:val="0"/>
              </w:rPr>
              <w:t>mcache</w:t>
            </w:r>
          </w:p>
        </w:tc>
        <w:tc>
          <w:tcPr>
            <w:tcW w:w="4320" w:type="dxa"/>
          </w:tcPr>
          <w:p w14:paraId="03CA146D" w14:textId="77777777" w:rsidR="00344ED9" w:rsidRDefault="00344ED9" w:rsidP="00475923">
            <w:pPr>
              <w:pStyle w:val="aa"/>
              <w:ind w:right="20"/>
              <w:jc w:val="left"/>
            </w:pPr>
            <w:r>
              <w:t xml:space="preserve">Display the content of </w:t>
            </w:r>
            <w:r>
              <w:rPr>
                <w:kern w:val="0"/>
              </w:rPr>
              <w:t xml:space="preserve">multicast routing cache. </w:t>
            </w:r>
          </w:p>
        </w:tc>
      </w:tr>
      <w:tr w:rsidR="00490D42" w14:paraId="4EB303C1" w14:textId="77777777" w:rsidTr="00BF5E2A">
        <w:trPr>
          <w:trHeight w:val="176"/>
        </w:trPr>
        <w:tc>
          <w:tcPr>
            <w:tcW w:w="4680" w:type="dxa"/>
          </w:tcPr>
          <w:p w14:paraId="5CFA8592" w14:textId="77777777" w:rsidR="00490D42" w:rsidRDefault="00490D42" w:rsidP="00475923">
            <w:pPr>
              <w:pStyle w:val="aa"/>
              <w:ind w:right="20"/>
              <w:rPr>
                <w:b/>
                <w:bCs/>
                <w:kern w:val="0"/>
              </w:rPr>
            </w:pPr>
            <w:r>
              <w:rPr>
                <w:b/>
                <w:bCs/>
                <w:kern w:val="0"/>
              </w:rPr>
              <w:t>show ip mroute</w:t>
            </w:r>
          </w:p>
        </w:tc>
        <w:tc>
          <w:tcPr>
            <w:tcW w:w="4320" w:type="dxa"/>
          </w:tcPr>
          <w:p w14:paraId="11E30E94" w14:textId="77777777" w:rsidR="00344ED9" w:rsidRDefault="00344ED9" w:rsidP="00475923">
            <w:pPr>
              <w:pStyle w:val="aa"/>
              <w:ind w:right="20"/>
              <w:jc w:val="left"/>
            </w:pPr>
            <w:r>
              <w:t xml:space="preserve">Display the content of </w:t>
            </w:r>
            <w:r>
              <w:rPr>
                <w:kern w:val="0"/>
              </w:rPr>
              <w:t>multicast routing table.</w:t>
            </w:r>
          </w:p>
        </w:tc>
      </w:tr>
      <w:tr w:rsidR="00490D42" w14:paraId="07B6D1AD" w14:textId="77777777" w:rsidTr="00BF5E2A">
        <w:trPr>
          <w:trHeight w:val="176"/>
        </w:trPr>
        <w:tc>
          <w:tcPr>
            <w:tcW w:w="4680" w:type="dxa"/>
          </w:tcPr>
          <w:p w14:paraId="44A3E199" w14:textId="77777777" w:rsidR="00490D42" w:rsidRDefault="00490D42" w:rsidP="00475923">
            <w:pPr>
              <w:pStyle w:val="aa"/>
              <w:ind w:right="20"/>
              <w:rPr>
                <w:b/>
                <w:bCs/>
                <w:kern w:val="0"/>
              </w:rPr>
            </w:pPr>
            <w:r>
              <w:rPr>
                <w:b/>
                <w:bCs/>
                <w:kern w:val="0"/>
              </w:rPr>
              <w:t xml:space="preserve">show ip </w:t>
            </w:r>
            <w:r>
              <w:rPr>
                <w:rFonts w:hint="eastAsia"/>
                <w:b/>
                <w:bCs/>
                <w:kern w:val="0"/>
              </w:rPr>
              <w:t>mvif</w:t>
            </w:r>
          </w:p>
        </w:tc>
        <w:tc>
          <w:tcPr>
            <w:tcW w:w="4320" w:type="dxa"/>
          </w:tcPr>
          <w:p w14:paraId="5E12864B" w14:textId="77777777" w:rsidR="00344ED9" w:rsidRDefault="00344ED9" w:rsidP="00475923">
            <w:pPr>
              <w:pStyle w:val="aa"/>
              <w:ind w:right="20"/>
              <w:jc w:val="left"/>
            </w:pPr>
            <w:r>
              <w:t>Display the</w:t>
            </w:r>
            <w:r>
              <w:rPr>
                <w:kern w:val="0"/>
              </w:rPr>
              <w:t xml:space="preserve"> information of multicast interface. </w:t>
            </w:r>
          </w:p>
        </w:tc>
      </w:tr>
      <w:tr w:rsidR="00490D42" w14:paraId="69EEE718" w14:textId="77777777" w:rsidTr="00BF5E2A">
        <w:trPr>
          <w:trHeight w:val="176"/>
        </w:trPr>
        <w:tc>
          <w:tcPr>
            <w:tcW w:w="4680" w:type="dxa"/>
          </w:tcPr>
          <w:p w14:paraId="0B9698F1" w14:textId="77777777"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anycast-rp</w:t>
            </w:r>
          </w:p>
        </w:tc>
        <w:tc>
          <w:tcPr>
            <w:tcW w:w="4320" w:type="dxa"/>
          </w:tcPr>
          <w:p w14:paraId="2B7606C8" w14:textId="77777777" w:rsidR="00344ED9" w:rsidRDefault="00344ED9" w:rsidP="00475923">
            <w:pPr>
              <w:pStyle w:val="aa"/>
              <w:ind w:right="20"/>
              <w:jc w:val="left"/>
            </w:pPr>
            <w:r>
              <w:t xml:space="preserve">Display the </w:t>
            </w:r>
            <w:r>
              <w:rPr>
                <w:kern w:val="0"/>
              </w:rPr>
              <w:t xml:space="preserve">information of </w:t>
            </w:r>
            <w:r>
              <w:t>PIM</w:t>
            </w:r>
            <w:r>
              <w:rPr>
                <w:rFonts w:hint="eastAsia"/>
              </w:rPr>
              <w:t xml:space="preserve"> anycast RP</w:t>
            </w:r>
            <w:r>
              <w:t xml:space="preserve">. </w:t>
            </w:r>
          </w:p>
        </w:tc>
      </w:tr>
      <w:tr w:rsidR="00490D42" w14:paraId="1EDA4158" w14:textId="77777777" w:rsidTr="00BF5E2A">
        <w:trPr>
          <w:trHeight w:val="176"/>
        </w:trPr>
        <w:tc>
          <w:tcPr>
            <w:tcW w:w="4680" w:type="dxa"/>
          </w:tcPr>
          <w:p w14:paraId="0D2465A7" w14:textId="77777777" w:rsidR="00490D42" w:rsidRDefault="00490D42" w:rsidP="00475923">
            <w:pPr>
              <w:pStyle w:val="aa"/>
              <w:ind w:right="20"/>
              <w:rPr>
                <w:rFonts w:cs="Times New Roman"/>
                <w:b/>
                <w:bCs/>
                <w:kern w:val="0"/>
              </w:rPr>
            </w:pPr>
            <w:r>
              <w:rPr>
                <w:b/>
                <w:bCs/>
                <w:kern w:val="0"/>
              </w:rPr>
              <w:t>show ip pim bsr-router</w:t>
            </w:r>
          </w:p>
        </w:tc>
        <w:tc>
          <w:tcPr>
            <w:tcW w:w="4320" w:type="dxa"/>
          </w:tcPr>
          <w:p w14:paraId="485C7AA7" w14:textId="77777777" w:rsidR="00344ED9" w:rsidRDefault="00344ED9" w:rsidP="00475923">
            <w:pPr>
              <w:pStyle w:val="aa"/>
              <w:ind w:right="20"/>
              <w:jc w:val="left"/>
            </w:pPr>
            <w:r>
              <w:t xml:space="preserve">Display the </w:t>
            </w:r>
            <w:r>
              <w:rPr>
                <w:kern w:val="0"/>
              </w:rPr>
              <w:t xml:space="preserve">information of BSR router. </w:t>
            </w:r>
          </w:p>
        </w:tc>
      </w:tr>
      <w:tr w:rsidR="00490D42" w14:paraId="2E11D04A" w14:textId="77777777" w:rsidTr="00BF5E2A">
        <w:trPr>
          <w:trHeight w:val="176"/>
        </w:trPr>
        <w:tc>
          <w:tcPr>
            <w:tcW w:w="4680" w:type="dxa"/>
          </w:tcPr>
          <w:p w14:paraId="36099D4B" w14:textId="77777777" w:rsidR="00490D42" w:rsidRDefault="00490D42" w:rsidP="00475923">
            <w:pPr>
              <w:pStyle w:val="aa"/>
              <w:ind w:right="20"/>
              <w:rPr>
                <w:rFonts w:cs="Times New Roman"/>
                <w:b/>
                <w:bCs/>
                <w:kern w:val="0"/>
              </w:rPr>
            </w:pPr>
            <w:r>
              <w:rPr>
                <w:b/>
                <w:bCs/>
                <w:kern w:val="0"/>
              </w:rPr>
              <w:t xml:space="preserve">show ip pim </w:t>
            </w:r>
            <w:r>
              <w:rPr>
                <w:rFonts w:hint="eastAsia"/>
                <w:b/>
                <w:bCs/>
                <w:kern w:val="0"/>
              </w:rPr>
              <w:t xml:space="preserve">sparse-mode </w:t>
            </w:r>
            <w:r>
              <w:rPr>
                <w:b/>
                <w:bCs/>
                <w:kern w:val="0"/>
              </w:rPr>
              <w:t>interface</w:t>
            </w:r>
          </w:p>
        </w:tc>
        <w:tc>
          <w:tcPr>
            <w:tcW w:w="4320" w:type="dxa"/>
          </w:tcPr>
          <w:p w14:paraId="29E4154C" w14:textId="77777777" w:rsidR="00344ED9" w:rsidRPr="00153219" w:rsidRDefault="00344ED9" w:rsidP="00475923">
            <w:pPr>
              <w:pStyle w:val="aa"/>
              <w:ind w:right="20"/>
              <w:jc w:val="left"/>
            </w:pPr>
            <w:r>
              <w:t>Display the</w:t>
            </w:r>
            <w:r w:rsidR="00153219">
              <w:t xml:space="preserve"> </w:t>
            </w:r>
            <w:r w:rsidR="00153219">
              <w:rPr>
                <w:kern w:val="0"/>
              </w:rPr>
              <w:t xml:space="preserve">information of the interface which PIM has configured. </w:t>
            </w:r>
          </w:p>
        </w:tc>
      </w:tr>
      <w:tr w:rsidR="00490D42" w14:paraId="7FC23585" w14:textId="77777777" w:rsidTr="00BF5E2A">
        <w:trPr>
          <w:trHeight w:val="176"/>
        </w:trPr>
        <w:tc>
          <w:tcPr>
            <w:tcW w:w="4680" w:type="dxa"/>
          </w:tcPr>
          <w:p w14:paraId="7C706BE3" w14:textId="77777777"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local-members</w:t>
            </w:r>
          </w:p>
        </w:tc>
        <w:tc>
          <w:tcPr>
            <w:tcW w:w="4320" w:type="dxa"/>
          </w:tcPr>
          <w:p w14:paraId="7FE7EED4" w14:textId="77777777" w:rsidR="00344ED9" w:rsidRDefault="00344ED9" w:rsidP="00475923">
            <w:pPr>
              <w:pStyle w:val="aa"/>
              <w:ind w:right="20"/>
              <w:jc w:val="left"/>
            </w:pPr>
            <w:r>
              <w:t>Display the</w:t>
            </w:r>
            <w:r w:rsidR="00153219">
              <w:t xml:space="preserve"> PIM </w:t>
            </w:r>
            <w:r w:rsidR="00153219">
              <w:rPr>
                <w:rFonts w:hint="eastAsia"/>
              </w:rPr>
              <w:t>local membership</w:t>
            </w:r>
            <w:r w:rsidR="00153219">
              <w:t xml:space="preserve"> </w:t>
            </w:r>
            <w:r w:rsidR="00153219">
              <w:rPr>
                <w:kern w:val="0"/>
              </w:rPr>
              <w:t xml:space="preserve">information. </w:t>
            </w:r>
          </w:p>
        </w:tc>
      </w:tr>
      <w:tr w:rsidR="00490D42" w14:paraId="76059E0B" w14:textId="77777777" w:rsidTr="00BF5E2A">
        <w:trPr>
          <w:trHeight w:val="176"/>
        </w:trPr>
        <w:tc>
          <w:tcPr>
            <w:tcW w:w="4680" w:type="dxa"/>
          </w:tcPr>
          <w:p w14:paraId="588C2EEB" w14:textId="77777777" w:rsidR="00490D42" w:rsidRDefault="00490D42" w:rsidP="00475923">
            <w:pPr>
              <w:pStyle w:val="aa"/>
              <w:ind w:right="20"/>
              <w:rPr>
                <w:rFonts w:cs="Times New Roman"/>
                <w:b/>
                <w:bCs/>
                <w:kern w:val="0"/>
              </w:rPr>
            </w:pPr>
            <w:r>
              <w:rPr>
                <w:b/>
                <w:bCs/>
                <w:kern w:val="0"/>
              </w:rPr>
              <w:t xml:space="preserve">show ip pim </w:t>
            </w:r>
            <w:r>
              <w:rPr>
                <w:rFonts w:hint="eastAsia"/>
                <w:b/>
                <w:bCs/>
                <w:kern w:val="0"/>
              </w:rPr>
              <w:t>sparse-mode mroute</w:t>
            </w:r>
          </w:p>
        </w:tc>
        <w:tc>
          <w:tcPr>
            <w:tcW w:w="4320" w:type="dxa"/>
          </w:tcPr>
          <w:p w14:paraId="14F0D41A" w14:textId="77777777" w:rsidR="00344ED9" w:rsidRDefault="00344ED9" w:rsidP="00475923">
            <w:pPr>
              <w:pStyle w:val="aa"/>
              <w:ind w:right="20"/>
              <w:jc w:val="left"/>
            </w:pPr>
            <w:r>
              <w:t>Display the</w:t>
            </w:r>
            <w:r w:rsidR="00153219">
              <w:t xml:space="preserve"> content of </w:t>
            </w:r>
            <w:r w:rsidR="00153219">
              <w:rPr>
                <w:kern w:val="0"/>
              </w:rPr>
              <w:t xml:space="preserve">multicast routing table which PIM manages. </w:t>
            </w:r>
          </w:p>
        </w:tc>
      </w:tr>
      <w:tr w:rsidR="00490D42" w14:paraId="1EE13F20" w14:textId="77777777" w:rsidTr="00BF5E2A">
        <w:trPr>
          <w:trHeight w:val="176"/>
        </w:trPr>
        <w:tc>
          <w:tcPr>
            <w:tcW w:w="4680" w:type="dxa"/>
          </w:tcPr>
          <w:p w14:paraId="508CF977" w14:textId="77777777" w:rsidR="00490D42" w:rsidRDefault="00490D42" w:rsidP="00475923">
            <w:pPr>
              <w:pStyle w:val="aa"/>
              <w:ind w:right="20"/>
              <w:rPr>
                <w:b/>
                <w:bCs/>
                <w:kern w:val="0"/>
              </w:rPr>
            </w:pPr>
            <w:r>
              <w:rPr>
                <w:b/>
                <w:bCs/>
                <w:kern w:val="0"/>
              </w:rPr>
              <w:t>show ip pim neighbor</w:t>
            </w:r>
          </w:p>
        </w:tc>
        <w:tc>
          <w:tcPr>
            <w:tcW w:w="4320" w:type="dxa"/>
          </w:tcPr>
          <w:p w14:paraId="4B4B329B" w14:textId="77777777" w:rsidR="00344ED9" w:rsidRDefault="00344ED9" w:rsidP="00475923">
            <w:pPr>
              <w:pStyle w:val="aa"/>
              <w:ind w:right="20"/>
              <w:jc w:val="left"/>
            </w:pPr>
            <w:r>
              <w:t>Display the</w:t>
            </w:r>
            <w:r w:rsidR="00153219">
              <w:t xml:space="preserve"> PIM neighbor</w:t>
            </w:r>
            <w:r w:rsidR="00153219">
              <w:rPr>
                <w:rFonts w:hint="eastAsia"/>
              </w:rPr>
              <w:t xml:space="preserve">s. </w:t>
            </w:r>
          </w:p>
        </w:tc>
      </w:tr>
      <w:tr w:rsidR="00490D42" w14:paraId="155334FB" w14:textId="77777777" w:rsidTr="00BF5E2A">
        <w:trPr>
          <w:trHeight w:val="176"/>
        </w:trPr>
        <w:tc>
          <w:tcPr>
            <w:tcW w:w="4680" w:type="dxa"/>
          </w:tcPr>
          <w:p w14:paraId="423F67CC" w14:textId="77777777" w:rsidR="00490D42" w:rsidRDefault="00490D42" w:rsidP="00475923">
            <w:pPr>
              <w:pStyle w:val="aa"/>
              <w:ind w:right="20"/>
              <w:rPr>
                <w:b/>
                <w:bCs/>
                <w:kern w:val="0"/>
              </w:rPr>
            </w:pPr>
            <w:r>
              <w:rPr>
                <w:b/>
                <w:bCs/>
                <w:kern w:val="0"/>
              </w:rPr>
              <w:t>show ip pim rp</w:t>
            </w:r>
          </w:p>
        </w:tc>
        <w:tc>
          <w:tcPr>
            <w:tcW w:w="4320" w:type="dxa"/>
          </w:tcPr>
          <w:p w14:paraId="157DC74B" w14:textId="77777777" w:rsidR="00344ED9" w:rsidRDefault="00344ED9" w:rsidP="00475923">
            <w:pPr>
              <w:pStyle w:val="aa"/>
              <w:ind w:right="20"/>
              <w:jc w:val="left"/>
            </w:pPr>
            <w:r>
              <w:t>Display the</w:t>
            </w:r>
            <w:r w:rsidR="00153219">
              <w:t xml:space="preserve"> </w:t>
            </w:r>
            <w:r w:rsidR="00153219">
              <w:rPr>
                <w:kern w:val="0"/>
              </w:rPr>
              <w:t xml:space="preserve">information about RP. </w:t>
            </w:r>
          </w:p>
        </w:tc>
      </w:tr>
      <w:tr w:rsidR="00490D42" w14:paraId="041CBBF8" w14:textId="77777777" w:rsidTr="00BF5E2A">
        <w:trPr>
          <w:trHeight w:val="176"/>
        </w:trPr>
        <w:tc>
          <w:tcPr>
            <w:tcW w:w="4680" w:type="dxa"/>
          </w:tcPr>
          <w:p w14:paraId="34244585" w14:textId="77777777" w:rsidR="00490D42" w:rsidRDefault="00490D42" w:rsidP="00475923">
            <w:pPr>
              <w:pStyle w:val="aa"/>
              <w:ind w:right="20"/>
              <w:rPr>
                <w:b/>
                <w:bCs/>
                <w:kern w:val="0"/>
              </w:rPr>
            </w:pPr>
            <w:r>
              <w:rPr>
                <w:b/>
                <w:bCs/>
                <w:kern w:val="0"/>
              </w:rPr>
              <w:t>show ip pim rp-hash</w:t>
            </w:r>
          </w:p>
        </w:tc>
        <w:tc>
          <w:tcPr>
            <w:tcW w:w="4320" w:type="dxa"/>
          </w:tcPr>
          <w:p w14:paraId="6E8BCBF7" w14:textId="77777777" w:rsidR="00344ED9" w:rsidRDefault="00344ED9" w:rsidP="00475923">
            <w:pPr>
              <w:pStyle w:val="aa"/>
              <w:ind w:right="20"/>
              <w:jc w:val="left"/>
            </w:pPr>
            <w:r>
              <w:t>Display the</w:t>
            </w:r>
            <w:r w:rsidR="00153219">
              <w:t xml:space="preserve"> </w:t>
            </w:r>
            <w:r w:rsidR="00153219">
              <w:rPr>
                <w:kern w:val="0"/>
              </w:rPr>
              <w:t xml:space="preserve">information about RP-HASH. </w:t>
            </w:r>
          </w:p>
        </w:tc>
      </w:tr>
      <w:tr w:rsidR="00490D42" w14:paraId="6BD87331" w14:textId="77777777" w:rsidTr="00BF5E2A">
        <w:trPr>
          <w:trHeight w:val="176"/>
        </w:trPr>
        <w:tc>
          <w:tcPr>
            <w:tcW w:w="4680" w:type="dxa"/>
          </w:tcPr>
          <w:p w14:paraId="5D63C8AC" w14:textId="77777777" w:rsidR="00490D42" w:rsidRDefault="00490D42" w:rsidP="00475923">
            <w:pPr>
              <w:pStyle w:val="aa"/>
              <w:ind w:right="20"/>
              <w:rPr>
                <w:b/>
                <w:bCs/>
                <w:kern w:val="0"/>
              </w:rPr>
            </w:pPr>
            <w:r>
              <w:rPr>
                <w:b/>
                <w:bCs/>
                <w:kern w:val="0"/>
              </w:rPr>
              <w:t xml:space="preserve">show ip </w:t>
            </w:r>
            <w:r>
              <w:rPr>
                <w:rFonts w:hint="eastAsia"/>
                <w:b/>
                <w:bCs/>
                <w:kern w:val="0"/>
              </w:rPr>
              <w:t>rpf</w:t>
            </w:r>
          </w:p>
        </w:tc>
        <w:tc>
          <w:tcPr>
            <w:tcW w:w="4320" w:type="dxa"/>
          </w:tcPr>
          <w:p w14:paraId="5816556F" w14:textId="77777777" w:rsidR="00344ED9" w:rsidRDefault="00344ED9" w:rsidP="00475923">
            <w:pPr>
              <w:pStyle w:val="aa"/>
              <w:ind w:right="20"/>
              <w:jc w:val="left"/>
            </w:pPr>
            <w:r>
              <w:t xml:space="preserve">Display </w:t>
            </w:r>
            <w:r w:rsidR="00153219">
              <w:t xml:space="preserve">the </w:t>
            </w:r>
            <w:r w:rsidR="00153219">
              <w:rPr>
                <w:kern w:val="0"/>
              </w:rPr>
              <w:t xml:space="preserve">information about RPF. </w:t>
            </w:r>
          </w:p>
        </w:tc>
      </w:tr>
      <w:tr w:rsidR="00490D42" w14:paraId="0571F90A" w14:textId="77777777" w:rsidTr="00BF5E2A">
        <w:trPr>
          <w:trHeight w:val="176"/>
        </w:trPr>
        <w:tc>
          <w:tcPr>
            <w:tcW w:w="4680" w:type="dxa"/>
          </w:tcPr>
          <w:p w14:paraId="69C7FFE8" w14:textId="77777777" w:rsidR="00490D42" w:rsidRDefault="00490D42" w:rsidP="00475923">
            <w:pPr>
              <w:pStyle w:val="aa"/>
              <w:ind w:right="20"/>
              <w:rPr>
                <w:b/>
                <w:bCs/>
                <w:kern w:val="0"/>
              </w:rPr>
            </w:pPr>
            <w:r>
              <w:rPr>
                <w:b/>
                <w:bCs/>
                <w:kern w:val="0"/>
              </w:rPr>
              <w:t xml:space="preserve">show ip </w:t>
            </w:r>
            <w:r>
              <w:rPr>
                <w:rFonts w:hint="eastAsia"/>
                <w:b/>
                <w:bCs/>
                <w:kern w:val="0"/>
              </w:rPr>
              <w:t>rpf event</w:t>
            </w:r>
          </w:p>
        </w:tc>
        <w:tc>
          <w:tcPr>
            <w:tcW w:w="4320" w:type="dxa"/>
          </w:tcPr>
          <w:p w14:paraId="38B150B5" w14:textId="77777777" w:rsidR="00344ED9" w:rsidRDefault="00344ED9" w:rsidP="00475923">
            <w:pPr>
              <w:pStyle w:val="aa"/>
              <w:ind w:right="20"/>
              <w:jc w:val="left"/>
            </w:pPr>
            <w:r>
              <w:t>Display the</w:t>
            </w:r>
            <w:r w:rsidR="00153219">
              <w:t xml:space="preserve"> received RPF event information. </w:t>
            </w:r>
          </w:p>
        </w:tc>
      </w:tr>
    </w:tbl>
    <w:p w14:paraId="006B9A7A" w14:textId="77777777" w:rsidR="00490D42" w:rsidRPr="00153219" w:rsidRDefault="00490D42" w:rsidP="00475923">
      <w:pPr>
        <w:wordWrap/>
        <w:adjustRightInd w:val="0"/>
        <w:spacing w:after="180"/>
        <w:ind w:right="20"/>
        <w:rPr>
          <w:rFonts w:cs="Times New Roman"/>
          <w:kern w:val="0"/>
        </w:rPr>
      </w:pPr>
    </w:p>
    <w:p w14:paraId="3B11E362" w14:textId="77777777" w:rsidR="00490D42" w:rsidRDefault="00490D42" w:rsidP="0021019A">
      <w:pPr>
        <w:pStyle w:val="1"/>
        <w:ind w:right="20"/>
      </w:pPr>
      <w:bookmarkStart w:id="2425" w:name="_Toc296184029"/>
      <w:bookmarkStart w:id="2426" w:name="_Toc296339859"/>
      <w:bookmarkStart w:id="2427" w:name="_Toc391378360"/>
      <w:bookmarkStart w:id="2428" w:name="_Toc445130940"/>
      <w:r>
        <w:rPr>
          <w:rFonts w:hint="eastAsia"/>
        </w:rPr>
        <w:lastRenderedPageBreak/>
        <w:t>Statistics Monitoring</w:t>
      </w:r>
      <w:bookmarkEnd w:id="2425"/>
      <w:bookmarkEnd w:id="2426"/>
      <w:bookmarkEnd w:id="2427"/>
      <w:bookmarkEnd w:id="2428"/>
    </w:p>
    <w:p w14:paraId="384CEEC2" w14:textId="77777777" w:rsidR="00490D42" w:rsidRPr="00DE1C5E" w:rsidRDefault="00490D42" w:rsidP="0021019A">
      <w:pPr>
        <w:pStyle w:val="a3"/>
        <w:ind w:right="20"/>
      </w:pPr>
      <w:bookmarkStart w:id="2429" w:name="_Toc296340639"/>
      <w:bookmarkStart w:id="2430" w:name="_Toc296671353"/>
      <w:bookmarkStart w:id="2431" w:name="_Toc296671832"/>
      <w:bookmarkStart w:id="2432" w:name="_Toc296690652"/>
      <w:bookmarkStart w:id="2433" w:name="_Toc296959261"/>
      <w:bookmarkStart w:id="2434" w:name="_Toc297822533"/>
      <w:bookmarkStart w:id="2435" w:name="_Toc306024385"/>
      <w:bookmarkStart w:id="2436" w:name="_Toc306029280"/>
      <w:bookmarkStart w:id="2437" w:name="_Toc306092037"/>
      <w:bookmarkStart w:id="2438" w:name="_Toc306093374"/>
      <w:bookmarkStart w:id="2439" w:name="_Toc306283341"/>
      <w:bookmarkStart w:id="2440" w:name="_Toc306284146"/>
      <w:bookmarkStart w:id="2441" w:name="_Toc306284951"/>
      <w:bookmarkStart w:id="2442" w:name="_Toc325378219"/>
      <w:bookmarkStart w:id="2443" w:name="_Toc327782409"/>
      <w:bookmarkStart w:id="2444" w:name="_Toc329073628"/>
      <w:bookmarkStart w:id="2445" w:name="_Toc329076570"/>
      <w:bookmarkStart w:id="2446" w:name="_Toc335384410"/>
      <w:bookmarkStart w:id="2447" w:name="_Toc335385223"/>
      <w:bookmarkStart w:id="2448" w:name="_Toc335386036"/>
      <w:bookmarkStart w:id="2449" w:name="_Toc335640814"/>
      <w:bookmarkStart w:id="2450" w:name="_Toc336588074"/>
      <w:bookmarkStart w:id="2451" w:name="_Toc336589643"/>
      <w:bookmarkStart w:id="2452" w:name="_Toc336590513"/>
      <w:bookmarkStart w:id="2453" w:name="_Toc336591249"/>
      <w:bookmarkStart w:id="2454" w:name="_Toc336604866"/>
      <w:bookmarkStart w:id="2455" w:name="_Toc336605846"/>
      <w:bookmarkStart w:id="2456" w:name="_Toc337193663"/>
      <w:bookmarkStart w:id="2457" w:name="_Toc337194470"/>
      <w:bookmarkStart w:id="2458" w:name="_Toc337195546"/>
      <w:bookmarkStart w:id="2459" w:name="_Toc337196306"/>
      <w:bookmarkStart w:id="2460" w:name="_Toc337197066"/>
      <w:bookmarkStart w:id="2461" w:name="_Toc337199456"/>
      <w:bookmarkStart w:id="2462" w:name="_Toc337200254"/>
      <w:bookmarkStart w:id="2463" w:name="_Toc337201170"/>
      <w:bookmarkStart w:id="2464" w:name="_Toc337728697"/>
      <w:bookmarkStart w:id="2465" w:name="_Toc337819170"/>
      <w:bookmarkStart w:id="2466" w:name="_Toc338755994"/>
      <w:bookmarkStart w:id="2467" w:name="_Toc339539507"/>
      <w:bookmarkStart w:id="2468" w:name="_Toc340647719"/>
      <w:bookmarkStart w:id="2469" w:name="_Toc340663639"/>
      <w:bookmarkStart w:id="2470" w:name="_Toc341455529"/>
      <w:bookmarkStart w:id="2471" w:name="_Toc341693767"/>
      <w:bookmarkStart w:id="2472" w:name="_Toc341699501"/>
      <w:bookmarkStart w:id="2473" w:name="_Toc341886325"/>
      <w:bookmarkStart w:id="2474" w:name="_Toc341976122"/>
      <w:bookmarkStart w:id="2475" w:name="_Toc342046092"/>
      <w:bookmarkStart w:id="2476" w:name="_Toc343863877"/>
      <w:bookmarkStart w:id="2477" w:name="_Toc348529227"/>
      <w:bookmarkStart w:id="2478" w:name="_Toc348536301"/>
      <w:bookmarkStart w:id="2479" w:name="_Toc348537245"/>
      <w:bookmarkStart w:id="2480" w:name="_Toc348538190"/>
      <w:bookmarkStart w:id="2481" w:name="_Toc348539135"/>
      <w:bookmarkStart w:id="2482" w:name="_Toc348540080"/>
      <w:bookmarkStart w:id="2483" w:name="_Toc348541025"/>
      <w:bookmarkStart w:id="2484" w:name="_Toc348541970"/>
      <w:bookmarkStart w:id="2485" w:name="_Toc348542915"/>
      <w:bookmarkStart w:id="2486" w:name="_Toc348624840"/>
      <w:bookmarkStart w:id="2487" w:name="_Toc348625785"/>
      <w:bookmarkStart w:id="2488" w:name="_Toc354409706"/>
      <w:bookmarkStart w:id="2489" w:name="_Toc354416021"/>
      <w:bookmarkStart w:id="2490" w:name="_Toc294800244"/>
      <w:bookmarkStart w:id="2491" w:name="_Toc294800443"/>
      <w:bookmarkStart w:id="2492" w:name="_Toc294800767"/>
      <w:bookmarkStart w:id="2493" w:name="_Toc337198568"/>
      <w:bookmarkStart w:id="2494" w:name="_Toc354416261"/>
      <w:r w:rsidRPr="00DE1C5E">
        <w:t xml:space="preserve">This chapter describes the monitoring function for the system and statistics of </w:t>
      </w:r>
      <w:r w:rsidR="00094318">
        <w:t>C9500</w:t>
      </w:r>
      <w:r w:rsidRPr="00DE1C5E">
        <w:t xml:space="preserve"> OLT systems: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p>
    <w:p w14:paraId="7A706AB4" w14:textId="77777777" w:rsidR="00490D42" w:rsidRPr="002F5F3A" w:rsidRDefault="00490D42" w:rsidP="0021019A">
      <w:pPr>
        <w:pStyle w:val="Randomlist"/>
        <w:tabs>
          <w:tab w:val="clear" w:pos="3968"/>
          <w:tab w:val="num" w:pos="1980"/>
          <w:tab w:val="num" w:pos="3320"/>
        </w:tabs>
        <w:ind w:left="2104" w:right="20" w:hanging="403"/>
      </w:pPr>
      <w:r w:rsidRPr="002F5F3A">
        <w:t>System Status Monitoring</w:t>
      </w:r>
    </w:p>
    <w:p w14:paraId="45BA809D" w14:textId="77777777" w:rsidR="00490D42" w:rsidRPr="002F5F3A" w:rsidRDefault="00490D42" w:rsidP="0021019A">
      <w:pPr>
        <w:pStyle w:val="Randomlist"/>
        <w:tabs>
          <w:tab w:val="clear" w:pos="3968"/>
          <w:tab w:val="num" w:pos="1980"/>
          <w:tab w:val="num" w:pos="3320"/>
        </w:tabs>
        <w:ind w:left="2104" w:right="20" w:hanging="403"/>
      </w:pPr>
      <w:r w:rsidRPr="002F5F3A">
        <w:t>Interface Statistics</w:t>
      </w:r>
    </w:p>
    <w:p w14:paraId="1EE4DF61" w14:textId="77777777" w:rsidR="00490D42" w:rsidRPr="002F5F3A" w:rsidRDefault="00490D42" w:rsidP="0021019A">
      <w:pPr>
        <w:pStyle w:val="Randomlist"/>
        <w:tabs>
          <w:tab w:val="clear" w:pos="3968"/>
          <w:tab w:val="num" w:pos="1980"/>
          <w:tab w:val="num" w:pos="3320"/>
        </w:tabs>
        <w:ind w:left="2104" w:right="20" w:hanging="403"/>
      </w:pPr>
      <w:r w:rsidRPr="002F5F3A">
        <w:t xml:space="preserve">Logging setting </w:t>
      </w:r>
    </w:p>
    <w:p w14:paraId="4D5A45A2" w14:textId="77777777" w:rsidR="00490D42" w:rsidRPr="002F5F3A" w:rsidRDefault="00490D42" w:rsidP="0021019A">
      <w:pPr>
        <w:pStyle w:val="Randomlist"/>
        <w:tabs>
          <w:tab w:val="clear" w:pos="3968"/>
          <w:tab w:val="num" w:pos="1980"/>
          <w:tab w:val="num" w:pos="3320"/>
        </w:tabs>
        <w:ind w:left="2104" w:right="20" w:hanging="403"/>
      </w:pPr>
      <w:r w:rsidRPr="002F5F3A">
        <w:t xml:space="preserve">RMON (Remote Monitoring) </w:t>
      </w:r>
    </w:p>
    <w:p w14:paraId="1B2E36F0" w14:textId="77777777" w:rsidR="00490D42" w:rsidRPr="002F5F3A" w:rsidRDefault="00490D42" w:rsidP="0021019A">
      <w:pPr>
        <w:pStyle w:val="Randomlist"/>
        <w:tabs>
          <w:tab w:val="clear" w:pos="3968"/>
          <w:tab w:val="num" w:pos="1980"/>
          <w:tab w:val="num" w:pos="3320"/>
        </w:tabs>
        <w:ind w:left="2104" w:right="20" w:hanging="403"/>
      </w:pPr>
      <w:r w:rsidRPr="002F5F3A">
        <w:t>Setting threshold value</w:t>
      </w:r>
    </w:p>
    <w:p w14:paraId="56FE5BEB" w14:textId="77777777" w:rsidR="00490D42" w:rsidRPr="002F5F3A" w:rsidRDefault="00490D42" w:rsidP="0021019A">
      <w:pPr>
        <w:pStyle w:val="-1"/>
        <w:ind w:right="20"/>
      </w:pPr>
      <w:bookmarkStart w:id="2495" w:name="_Toc73515129"/>
      <w:bookmarkStart w:id="2496" w:name="_Toc391378361"/>
      <w:r w:rsidRPr="00DC0D62">
        <w:t xml:space="preserve">The Statistics that </w:t>
      </w:r>
      <w:r w:rsidR="00094318">
        <w:t>C9500</w:t>
      </w:r>
      <w:r w:rsidRPr="00DC0D62">
        <w:t xml:space="preserve"> system provide help system administrator to grasp the current status of network operation quickly. If you pay attention to statistical data then you will</w:t>
      </w:r>
      <w:r w:rsidRPr="002F5F3A">
        <w:t xml:space="preserve"> be able to forecast future operations and prevent possible issues from arising.</w:t>
      </w:r>
      <w:bookmarkEnd w:id="2495"/>
      <w:bookmarkEnd w:id="2496"/>
      <w:r w:rsidRPr="002F5F3A">
        <w:t xml:space="preserve"> </w:t>
      </w:r>
    </w:p>
    <w:p w14:paraId="77193231" w14:textId="77777777" w:rsidR="00490D42" w:rsidRDefault="00490D42" w:rsidP="0021019A">
      <w:pPr>
        <w:ind w:right="20"/>
      </w:pPr>
    </w:p>
    <w:p w14:paraId="1CA76A41" w14:textId="77777777" w:rsidR="00490D42" w:rsidRDefault="00490D42" w:rsidP="0021019A">
      <w:pPr>
        <w:ind w:right="20"/>
      </w:pPr>
      <w:r>
        <w:br w:type="page"/>
      </w:r>
    </w:p>
    <w:p w14:paraId="5DA3FB2E" w14:textId="77777777" w:rsidR="00490D42" w:rsidRDefault="00490D42" w:rsidP="0021019A">
      <w:pPr>
        <w:pStyle w:val="2"/>
        <w:ind w:right="20"/>
      </w:pPr>
      <w:bookmarkStart w:id="2497" w:name="_Toc198620862"/>
      <w:bookmarkStart w:id="2498" w:name="_Toc259695788"/>
      <w:bookmarkStart w:id="2499" w:name="_Toc361679381"/>
      <w:bookmarkStart w:id="2500" w:name="_Toc271813809"/>
      <w:bookmarkStart w:id="2501" w:name="_Toc294800245"/>
      <w:bookmarkStart w:id="2502" w:name="_Toc445130941"/>
      <w:r w:rsidRPr="002F5F3A">
        <w:lastRenderedPageBreak/>
        <w:t>Status Monitoring</w:t>
      </w:r>
      <w:bookmarkEnd w:id="2497"/>
      <w:bookmarkEnd w:id="2498"/>
      <w:bookmarkEnd w:id="2499"/>
      <w:bookmarkEnd w:id="2500"/>
      <w:bookmarkEnd w:id="2501"/>
      <w:bookmarkEnd w:id="2502"/>
    </w:p>
    <w:p w14:paraId="76E7FD0F" w14:textId="77777777" w:rsidR="00490D42" w:rsidRPr="00DC0D62" w:rsidRDefault="00490D42" w:rsidP="0021019A">
      <w:pPr>
        <w:pStyle w:val="a3"/>
        <w:ind w:right="20"/>
      </w:pPr>
      <w:r w:rsidRPr="002F5F3A">
        <w:t xml:space="preserve">The </w:t>
      </w:r>
      <w:r w:rsidRPr="00DC0D62">
        <w:t xml:space="preserve">status monitoring provides information about </w:t>
      </w:r>
      <w:r w:rsidR="00094318">
        <w:t>C9500</w:t>
      </w:r>
      <w:r w:rsidRPr="00DC0D62">
        <w:t>. With show and its sub-commands, it provides status information, which will be displayed on your terminal screen.</w:t>
      </w:r>
    </w:p>
    <w:p w14:paraId="3CE41120" w14:textId="77777777" w:rsidR="00490D42" w:rsidRDefault="006A4BB0" w:rsidP="0021019A">
      <w:pPr>
        <w:pStyle w:val="afffff3"/>
        <w:ind w:right="20"/>
      </w:pPr>
      <w:bookmarkStart w:id="2503" w:name="_Toc294800444"/>
      <w:bookmarkStart w:id="2504" w:name="_Toc294800768"/>
      <w:bookmarkStart w:id="2505" w:name="_Toc337198569"/>
      <w:bookmarkStart w:id="2506" w:name="_Toc354416262"/>
      <w:bookmarkStart w:id="2507" w:name="_Toc391575295"/>
      <w:r>
        <w:t>Table</w:t>
      </w:r>
      <w:r w:rsidR="008B56C1">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153</w:t>
      </w:r>
      <w:r w:rsidR="005832B8">
        <w:fldChar w:fldCharType="end"/>
      </w:r>
      <w:bookmarkEnd w:id="2503"/>
      <w:bookmarkEnd w:id="2504"/>
      <w:bookmarkEnd w:id="2505"/>
      <w:bookmarkEnd w:id="2506"/>
      <w:r w:rsidR="00980667">
        <w:rPr>
          <w:rFonts w:hint="eastAsia"/>
        </w:rPr>
        <w:t xml:space="preserve"> </w:t>
      </w:r>
      <w:r w:rsidR="008B56C1">
        <w:t xml:space="preserve"> </w:t>
      </w:r>
      <w:r w:rsidR="00490D42" w:rsidRPr="002F5F3A">
        <w:t>Status Monitoring Command</w:t>
      </w:r>
      <w:bookmarkEnd w:id="2507"/>
    </w:p>
    <w:tbl>
      <w:tblPr>
        <w:tblStyle w:val="CLIWide"/>
        <w:tblW w:w="8460" w:type="dxa"/>
        <w:tblLook w:val="01E0" w:firstRow="1" w:lastRow="1" w:firstColumn="1" w:lastColumn="1" w:noHBand="0" w:noVBand="0"/>
      </w:tblPr>
      <w:tblGrid>
        <w:gridCol w:w="3020"/>
        <w:gridCol w:w="4226"/>
        <w:gridCol w:w="1214"/>
      </w:tblGrid>
      <w:tr w:rsidR="00490D42"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2F5F3A" w:rsidRDefault="00490D42" w:rsidP="0021019A">
            <w:pPr>
              <w:pStyle w:val="ab"/>
              <w:wordWrap/>
              <w:ind w:right="20"/>
              <w:rPr>
                <w:b w:val="0"/>
              </w:rPr>
            </w:pPr>
            <w:r w:rsidRPr="002F5F3A">
              <w:rPr>
                <w:b w:val="0"/>
              </w:rPr>
              <w:t>Command</w:t>
            </w:r>
          </w:p>
        </w:tc>
        <w:tc>
          <w:tcPr>
            <w:tcW w:w="4226" w:type="dxa"/>
          </w:tcPr>
          <w:p w14:paraId="6C39C132" w14:textId="77777777" w:rsidR="00490D42" w:rsidRPr="002F5F3A" w:rsidRDefault="00490D42" w:rsidP="0021019A">
            <w:pPr>
              <w:pStyle w:val="ab"/>
              <w:wordWrap/>
              <w:ind w:right="20"/>
              <w:rPr>
                <w:b w:val="0"/>
              </w:rPr>
            </w:pPr>
            <w:r w:rsidRPr="002F5F3A">
              <w:rPr>
                <w:b w:val="0"/>
              </w:rPr>
              <w:t>Description</w:t>
            </w:r>
          </w:p>
        </w:tc>
        <w:tc>
          <w:tcPr>
            <w:tcW w:w="1214" w:type="dxa"/>
          </w:tcPr>
          <w:p w14:paraId="7EB58915" w14:textId="77777777" w:rsidR="00490D42" w:rsidRPr="002F5F3A" w:rsidRDefault="00490D42" w:rsidP="0021019A">
            <w:pPr>
              <w:pStyle w:val="ab"/>
              <w:wordWrap/>
              <w:ind w:right="20"/>
              <w:rPr>
                <w:b w:val="0"/>
              </w:rPr>
            </w:pPr>
            <w:r w:rsidRPr="002F5F3A">
              <w:rPr>
                <w:b w:val="0"/>
                <w:bCs w:val="0"/>
              </w:rPr>
              <w:t>Mode</w:t>
            </w:r>
          </w:p>
        </w:tc>
      </w:tr>
      <w:tr w:rsidR="00490D42" w14:paraId="09EF3582" w14:textId="77777777" w:rsidTr="007037AB">
        <w:tc>
          <w:tcPr>
            <w:tcW w:w="3020" w:type="dxa"/>
          </w:tcPr>
          <w:p w14:paraId="0C27E24E" w14:textId="77777777" w:rsidR="00490D42" w:rsidRPr="002F5F3A" w:rsidRDefault="00490D42" w:rsidP="0021019A">
            <w:pPr>
              <w:pStyle w:val="aa"/>
              <w:ind w:right="20"/>
              <w:jc w:val="left"/>
            </w:pPr>
            <w:r w:rsidRPr="002F5F3A">
              <w:t>show logging</w:t>
            </w:r>
          </w:p>
        </w:tc>
        <w:tc>
          <w:tcPr>
            <w:tcW w:w="4226" w:type="dxa"/>
          </w:tcPr>
          <w:p w14:paraId="71218CB8" w14:textId="77777777" w:rsidR="00490D42" w:rsidRPr="002F5F3A" w:rsidRDefault="00490D42" w:rsidP="0021019A">
            <w:pPr>
              <w:pStyle w:val="afffc"/>
              <w:ind w:right="20"/>
              <w:jc w:val="left"/>
            </w:pPr>
            <w:r w:rsidRPr="002F5F3A">
              <w:t>Displays the current snapshot of the log</w:t>
            </w:r>
          </w:p>
        </w:tc>
        <w:tc>
          <w:tcPr>
            <w:tcW w:w="1214" w:type="dxa"/>
          </w:tcPr>
          <w:p w14:paraId="2F206C80" w14:textId="77777777" w:rsidR="00490D42" w:rsidRPr="002F5F3A" w:rsidRDefault="00532111" w:rsidP="0021019A">
            <w:pPr>
              <w:pStyle w:val="afffc"/>
              <w:ind w:right="20"/>
            </w:pPr>
            <w:r>
              <w:rPr>
                <w:rFonts w:hint="eastAsia"/>
              </w:rPr>
              <w:t>P</w:t>
            </w:r>
            <w:r w:rsidR="00490D42" w:rsidRPr="002F5F3A">
              <w:t>rivileged</w:t>
            </w:r>
          </w:p>
        </w:tc>
      </w:tr>
      <w:tr w:rsidR="00490D42" w14:paraId="3F2387AA" w14:textId="77777777" w:rsidTr="007037AB">
        <w:tc>
          <w:tcPr>
            <w:tcW w:w="3020" w:type="dxa"/>
          </w:tcPr>
          <w:p w14:paraId="38E468E2" w14:textId="77777777" w:rsidR="00490D42" w:rsidRPr="002F5F3A" w:rsidRDefault="00490D42" w:rsidP="0021019A">
            <w:pPr>
              <w:pStyle w:val="aa"/>
              <w:ind w:right="20"/>
              <w:jc w:val="left"/>
            </w:pPr>
            <w:r w:rsidRPr="002F5F3A">
              <w:t>show memory usage</w:t>
            </w:r>
          </w:p>
        </w:tc>
        <w:tc>
          <w:tcPr>
            <w:tcW w:w="4226" w:type="dxa"/>
          </w:tcPr>
          <w:p w14:paraId="2D9889D5" w14:textId="77777777" w:rsidR="00490D42" w:rsidRPr="002F5F3A" w:rsidRDefault="00490D42" w:rsidP="0021019A">
            <w:pPr>
              <w:pStyle w:val="afffc"/>
              <w:ind w:right="20"/>
              <w:jc w:val="left"/>
            </w:pPr>
            <w:r w:rsidRPr="002F5F3A">
              <w:t>Shows the status of the system memory usage</w:t>
            </w:r>
          </w:p>
        </w:tc>
        <w:tc>
          <w:tcPr>
            <w:tcW w:w="1214" w:type="dxa"/>
          </w:tcPr>
          <w:p w14:paraId="4FEC8127" w14:textId="77777777" w:rsidR="00490D42" w:rsidRPr="002F5F3A" w:rsidRDefault="00490D42" w:rsidP="0021019A">
            <w:pPr>
              <w:pStyle w:val="afffc"/>
              <w:ind w:right="20"/>
            </w:pPr>
            <w:r w:rsidRPr="002F5F3A">
              <w:t>Privileged</w:t>
            </w:r>
          </w:p>
        </w:tc>
      </w:tr>
      <w:tr w:rsidR="00490D42" w14:paraId="02936B2C" w14:textId="77777777" w:rsidTr="007037AB">
        <w:tc>
          <w:tcPr>
            <w:tcW w:w="3020" w:type="dxa"/>
          </w:tcPr>
          <w:p w14:paraId="51185E12" w14:textId="77777777" w:rsidR="00490D42" w:rsidRPr="002F5F3A" w:rsidRDefault="00490D42" w:rsidP="0021019A">
            <w:pPr>
              <w:pStyle w:val="aa"/>
              <w:ind w:right="20"/>
              <w:jc w:val="left"/>
            </w:pPr>
            <w:r w:rsidRPr="002F5F3A">
              <w:t>show cpu usage</w:t>
            </w:r>
          </w:p>
        </w:tc>
        <w:tc>
          <w:tcPr>
            <w:tcW w:w="4226" w:type="dxa"/>
          </w:tcPr>
          <w:p w14:paraId="2EDDC629" w14:textId="77777777" w:rsidR="00490D42" w:rsidRPr="002F5F3A" w:rsidRDefault="00490D42" w:rsidP="0021019A">
            <w:pPr>
              <w:pStyle w:val="afffc"/>
              <w:ind w:right="20"/>
              <w:jc w:val="left"/>
            </w:pPr>
            <w:r w:rsidRPr="002F5F3A">
              <w:t>Shows the current CPU usage</w:t>
            </w:r>
          </w:p>
        </w:tc>
        <w:tc>
          <w:tcPr>
            <w:tcW w:w="1214" w:type="dxa"/>
          </w:tcPr>
          <w:p w14:paraId="0D07E2C6" w14:textId="77777777" w:rsidR="00490D42" w:rsidRPr="002F5F3A" w:rsidRDefault="00490D42" w:rsidP="0021019A">
            <w:pPr>
              <w:pStyle w:val="afffc"/>
              <w:ind w:right="20"/>
            </w:pPr>
            <w:r w:rsidRPr="002F5F3A">
              <w:t>Privileged</w:t>
            </w:r>
          </w:p>
        </w:tc>
      </w:tr>
      <w:tr w:rsidR="00490D42" w14:paraId="777C9954" w14:textId="77777777" w:rsidTr="007037AB">
        <w:tc>
          <w:tcPr>
            <w:tcW w:w="3020" w:type="dxa"/>
          </w:tcPr>
          <w:p w14:paraId="6C833506" w14:textId="77777777" w:rsidR="00490D42" w:rsidRPr="002F5F3A" w:rsidRDefault="00490D42" w:rsidP="0021019A">
            <w:pPr>
              <w:pStyle w:val="aa"/>
              <w:ind w:right="20"/>
              <w:jc w:val="left"/>
            </w:pPr>
            <w:r w:rsidRPr="002F5F3A">
              <w:t>show environment [cooling|temperature|status|scu]</w:t>
            </w:r>
          </w:p>
        </w:tc>
        <w:tc>
          <w:tcPr>
            <w:tcW w:w="4226" w:type="dxa"/>
          </w:tcPr>
          <w:p w14:paraId="00961050" w14:textId="77777777" w:rsidR="00490D42" w:rsidRPr="002F5F3A" w:rsidRDefault="00490D42" w:rsidP="0021019A">
            <w:pPr>
              <w:pStyle w:val="afffc"/>
              <w:ind w:right="20"/>
              <w:jc w:val="left"/>
            </w:pPr>
            <w:r w:rsidRPr="002F5F3A">
              <w:t>Displays status of the system, FAN, and temperature</w:t>
            </w:r>
          </w:p>
          <w:p w14:paraId="17FC6B1D" w14:textId="77777777" w:rsidR="00490D42" w:rsidRPr="002F5F3A" w:rsidRDefault="00490D42" w:rsidP="0021019A">
            <w:pPr>
              <w:pStyle w:val="afffc"/>
              <w:ind w:right="20"/>
              <w:jc w:val="left"/>
            </w:pPr>
            <w:r w:rsidRPr="002F5F3A">
              <w:t xml:space="preserve">cooling: FAN information </w:t>
            </w:r>
          </w:p>
          <w:p w14:paraId="49A5E4CB" w14:textId="77777777" w:rsidR="00490D42" w:rsidRPr="002F5F3A" w:rsidRDefault="00490D42" w:rsidP="0021019A">
            <w:pPr>
              <w:pStyle w:val="afffc"/>
              <w:ind w:right="20"/>
              <w:jc w:val="left"/>
            </w:pPr>
            <w:r w:rsidRPr="002F5F3A">
              <w:t>temperature: shows the temperature</w:t>
            </w:r>
          </w:p>
          <w:p w14:paraId="7C4719FE" w14:textId="77777777" w:rsidR="00490D42" w:rsidRPr="002F5F3A" w:rsidRDefault="00490D42" w:rsidP="0021019A">
            <w:pPr>
              <w:pStyle w:val="afffc"/>
              <w:ind w:right="20"/>
              <w:jc w:val="left"/>
            </w:pPr>
            <w:r w:rsidRPr="002F5F3A">
              <w:t>status: shows information of Power, FAN, Temperature</w:t>
            </w:r>
          </w:p>
          <w:p w14:paraId="4EBD307D" w14:textId="77777777" w:rsidR="00490D42" w:rsidRPr="002F5F3A" w:rsidRDefault="00490D42" w:rsidP="0021019A">
            <w:pPr>
              <w:pStyle w:val="afffc"/>
              <w:ind w:right="20"/>
              <w:jc w:val="left"/>
            </w:pPr>
            <w:r w:rsidRPr="002F5F3A">
              <w:t xml:space="preserve">scu: the current </w:t>
            </w:r>
            <w:r w:rsidR="00094318">
              <w:t>SCM</w:t>
            </w:r>
            <w:r w:rsidRPr="002F5F3A">
              <w:t xml:space="preserve"> voltage Information</w:t>
            </w:r>
          </w:p>
        </w:tc>
        <w:tc>
          <w:tcPr>
            <w:tcW w:w="1214" w:type="dxa"/>
          </w:tcPr>
          <w:p w14:paraId="4AFA1821" w14:textId="77777777" w:rsidR="00490D42" w:rsidRPr="002F5F3A" w:rsidRDefault="00490D42" w:rsidP="0021019A">
            <w:pPr>
              <w:pStyle w:val="afffc"/>
              <w:ind w:right="20"/>
            </w:pPr>
            <w:r w:rsidRPr="002F5F3A">
              <w:t>Privileged</w:t>
            </w:r>
          </w:p>
        </w:tc>
      </w:tr>
      <w:tr w:rsidR="00490D42" w14:paraId="671E2E92" w14:textId="77777777" w:rsidTr="007037AB">
        <w:tc>
          <w:tcPr>
            <w:tcW w:w="3020" w:type="dxa"/>
          </w:tcPr>
          <w:p w14:paraId="02132893" w14:textId="77777777" w:rsidR="00490D42" w:rsidRPr="002F5F3A" w:rsidRDefault="00490D42" w:rsidP="0021019A">
            <w:pPr>
              <w:pStyle w:val="aa"/>
              <w:ind w:right="20"/>
              <w:jc w:val="left"/>
            </w:pPr>
            <w:r w:rsidRPr="002F5F3A">
              <w:t>show version</w:t>
            </w:r>
          </w:p>
        </w:tc>
        <w:tc>
          <w:tcPr>
            <w:tcW w:w="4226" w:type="dxa"/>
          </w:tcPr>
          <w:p w14:paraId="34084906" w14:textId="77777777" w:rsidR="00490D42" w:rsidRPr="002F5F3A" w:rsidRDefault="00490D42" w:rsidP="0021019A">
            <w:pPr>
              <w:pStyle w:val="afffc"/>
              <w:ind w:right="20"/>
              <w:jc w:val="left"/>
            </w:pPr>
            <w:r w:rsidRPr="002F5F3A">
              <w:t>Displays the version of the system</w:t>
            </w:r>
          </w:p>
        </w:tc>
        <w:tc>
          <w:tcPr>
            <w:tcW w:w="1214" w:type="dxa"/>
          </w:tcPr>
          <w:p w14:paraId="3CE638CF" w14:textId="77777777" w:rsidR="00490D42" w:rsidRPr="002F5F3A" w:rsidRDefault="00490D42" w:rsidP="0021019A">
            <w:pPr>
              <w:pStyle w:val="afffc"/>
              <w:ind w:right="20"/>
            </w:pPr>
            <w:r w:rsidRPr="002F5F3A">
              <w:t>Privileged</w:t>
            </w:r>
          </w:p>
        </w:tc>
      </w:tr>
    </w:tbl>
    <w:p w14:paraId="0BED7AEC" w14:textId="77777777" w:rsidR="00490D42" w:rsidRDefault="00490D42" w:rsidP="0021019A">
      <w:pPr>
        <w:ind w:right="20"/>
      </w:pPr>
    </w:p>
    <w:p w14:paraId="30916815" w14:textId="77777777" w:rsidR="00490D42" w:rsidRDefault="00490D42" w:rsidP="0021019A">
      <w:pPr>
        <w:pStyle w:val="2"/>
        <w:ind w:right="20"/>
      </w:pPr>
      <w:bookmarkStart w:id="2508" w:name="_Toc337198570"/>
      <w:bookmarkStart w:id="2509" w:name="_Toc354416263"/>
      <w:bookmarkStart w:id="2510" w:name="_Toc271813810"/>
      <w:bookmarkStart w:id="2511" w:name="_Toc259695789"/>
      <w:bookmarkStart w:id="2512" w:name="_Toc361679382"/>
      <w:bookmarkStart w:id="2513" w:name="_Toc445130942"/>
      <w:r w:rsidRPr="00DE1C5E">
        <w:lastRenderedPageBreak/>
        <w:t>System</w:t>
      </w:r>
      <w:r w:rsidRPr="002F5F3A">
        <w:t xml:space="preserve"> Threshold Configuration</w:t>
      </w:r>
      <w:bookmarkEnd w:id="2508"/>
      <w:bookmarkEnd w:id="2509"/>
      <w:bookmarkEnd w:id="2510"/>
      <w:bookmarkEnd w:id="2511"/>
      <w:bookmarkEnd w:id="2512"/>
      <w:bookmarkEnd w:id="2513"/>
    </w:p>
    <w:p w14:paraId="5552B7E2" w14:textId="77777777" w:rsidR="00490D42" w:rsidRDefault="00490D42" w:rsidP="00E31023">
      <w:pPr>
        <w:pStyle w:val="a3"/>
        <w:ind w:left="0" w:right="20"/>
        <w:rPr>
          <w:rFonts w:cs="굴림체"/>
        </w:rPr>
      </w:pPr>
      <w:r w:rsidRPr="002F5F3A">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D867F8" w:rsidRDefault="00490D42" w:rsidP="00E31023">
      <w:pPr>
        <w:pStyle w:val="3"/>
        <w:ind w:left="0" w:right="20"/>
      </w:pPr>
      <w:bookmarkStart w:id="2514" w:name="_Toc271813811"/>
      <w:bookmarkStart w:id="2515" w:name="_Toc337198571"/>
      <w:bookmarkStart w:id="2516" w:name="_Toc445130943"/>
      <w:bookmarkStart w:id="2517" w:name="_Toc354416264"/>
      <w:r w:rsidRPr="00DE1C5E">
        <w:t>Temperature</w:t>
      </w:r>
      <w:r w:rsidRPr="00D867F8">
        <w:t xml:space="preserve"> Configuration</w:t>
      </w:r>
      <w:bookmarkEnd w:id="2514"/>
      <w:bookmarkEnd w:id="2515"/>
      <w:bookmarkEnd w:id="2516"/>
      <w:r w:rsidRPr="00D867F8">
        <w:t xml:space="preserve"> </w:t>
      </w:r>
      <w:bookmarkEnd w:id="2517"/>
    </w:p>
    <w:p w14:paraId="0268B8D7" w14:textId="77777777" w:rsidR="00490D42" w:rsidRPr="002F5F3A" w:rsidRDefault="00490D42" w:rsidP="00E31023">
      <w:pPr>
        <w:pStyle w:val="a3"/>
        <w:ind w:left="0" w:right="20"/>
      </w:pPr>
      <w:bookmarkStart w:id="2518" w:name="_Toc259695790"/>
      <w:bookmarkStart w:id="2519" w:name="_Toc361679383"/>
      <w:r w:rsidRPr="002F5F3A">
        <w:t>You can set the upper and lower thresholds of the temperature of the system.</w:t>
      </w:r>
    </w:p>
    <w:p w14:paraId="0687B6C6" w14:textId="77777777" w:rsidR="00490D42" w:rsidRDefault="006A4BB0" w:rsidP="00E31023">
      <w:pPr>
        <w:pStyle w:val="afffff3"/>
        <w:ind w:left="0" w:right="20"/>
      </w:pPr>
      <w:bookmarkStart w:id="2520" w:name="_Toc391575296"/>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154</w:t>
      </w:r>
      <w:r w:rsidR="005832B8">
        <w:fldChar w:fldCharType="end"/>
      </w:r>
      <w:bookmarkEnd w:id="2518"/>
      <w:bookmarkEnd w:id="2519"/>
      <w:r w:rsidR="00980667">
        <w:rPr>
          <w:rFonts w:hint="eastAsia"/>
        </w:rPr>
        <w:t xml:space="preserve"> </w:t>
      </w:r>
      <w:r w:rsidR="00490D42" w:rsidRPr="002F5F3A">
        <w:t>Temperature Configuration Command</w:t>
      </w:r>
      <w:bookmarkEnd w:id="2520"/>
    </w:p>
    <w:tbl>
      <w:tblPr>
        <w:tblStyle w:val="CLIWide"/>
        <w:tblW w:w="0" w:type="auto"/>
        <w:tblLook w:val="01E0" w:firstRow="1" w:lastRow="1" w:firstColumn="1" w:lastColumn="1" w:noHBand="0" w:noVBand="0"/>
      </w:tblPr>
      <w:tblGrid>
        <w:gridCol w:w="3284"/>
        <w:gridCol w:w="3435"/>
        <w:gridCol w:w="1213"/>
      </w:tblGrid>
      <w:tr w:rsidR="00490D42"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2F5F3A" w:rsidRDefault="00490D42" w:rsidP="00E31023">
            <w:pPr>
              <w:pStyle w:val="ab"/>
              <w:wordWrap/>
              <w:ind w:right="20"/>
              <w:rPr>
                <w:b w:val="0"/>
              </w:rPr>
            </w:pPr>
            <w:r w:rsidRPr="002F5F3A">
              <w:rPr>
                <w:b w:val="0"/>
              </w:rPr>
              <w:t>Command</w:t>
            </w:r>
          </w:p>
        </w:tc>
        <w:tc>
          <w:tcPr>
            <w:tcW w:w="3627" w:type="dxa"/>
          </w:tcPr>
          <w:p w14:paraId="5DF4798D" w14:textId="77777777" w:rsidR="00490D42" w:rsidRPr="002F5F3A" w:rsidRDefault="00490D42" w:rsidP="00E31023">
            <w:pPr>
              <w:pStyle w:val="ab"/>
              <w:wordWrap/>
              <w:ind w:right="20"/>
              <w:rPr>
                <w:b w:val="0"/>
              </w:rPr>
            </w:pPr>
            <w:r w:rsidRPr="002F5F3A">
              <w:rPr>
                <w:b w:val="0"/>
              </w:rPr>
              <w:t>Description</w:t>
            </w:r>
          </w:p>
        </w:tc>
        <w:tc>
          <w:tcPr>
            <w:tcW w:w="1229" w:type="dxa"/>
          </w:tcPr>
          <w:p w14:paraId="06E7FF2A" w14:textId="77777777" w:rsidR="00490D42" w:rsidRPr="002F5F3A" w:rsidRDefault="00490D42" w:rsidP="00E31023">
            <w:pPr>
              <w:pStyle w:val="ab"/>
              <w:wordWrap/>
              <w:ind w:right="20"/>
              <w:rPr>
                <w:b w:val="0"/>
              </w:rPr>
            </w:pPr>
            <w:r w:rsidRPr="002F5F3A">
              <w:rPr>
                <w:b w:val="0"/>
              </w:rPr>
              <w:t>Mode</w:t>
            </w:r>
          </w:p>
        </w:tc>
      </w:tr>
      <w:tr w:rsidR="00490D42" w14:paraId="510F0926" w14:textId="77777777" w:rsidTr="007037AB">
        <w:tc>
          <w:tcPr>
            <w:tcW w:w="3466" w:type="dxa"/>
          </w:tcPr>
          <w:p w14:paraId="3689A257" w14:textId="77777777" w:rsidR="00490D42" w:rsidRPr="002F5F3A" w:rsidRDefault="00490D42" w:rsidP="00E31023">
            <w:pPr>
              <w:pStyle w:val="aa"/>
              <w:ind w:right="20"/>
              <w:jc w:val="left"/>
            </w:pPr>
            <w:r w:rsidRPr="002F5F3A">
              <w:t xml:space="preserve">temperature threshold </w:t>
            </w:r>
            <w:r w:rsidRPr="002F5F3A">
              <w:rPr>
                <w:i/>
              </w:rPr>
              <w:t>HIGHVAL</w:t>
            </w:r>
            <w:r w:rsidRPr="002F5F3A">
              <w:t xml:space="preserve"> </w:t>
            </w:r>
            <w:r w:rsidRPr="002F5F3A">
              <w:rPr>
                <w:i/>
              </w:rPr>
              <w:t>LOWVAL</w:t>
            </w:r>
          </w:p>
        </w:tc>
        <w:tc>
          <w:tcPr>
            <w:tcW w:w="3627" w:type="dxa"/>
          </w:tcPr>
          <w:p w14:paraId="5925C1B7" w14:textId="77777777" w:rsidR="00490D42" w:rsidRPr="002F5F3A" w:rsidRDefault="00490D42" w:rsidP="00E31023">
            <w:pPr>
              <w:pStyle w:val="afffc"/>
              <w:ind w:right="20"/>
            </w:pPr>
            <w:r w:rsidRPr="002F5F3A">
              <w:t>Sets the threshold value for temperature. If the value cross the limit it will induce syslog and SNMP trap.</w:t>
            </w:r>
          </w:p>
        </w:tc>
        <w:tc>
          <w:tcPr>
            <w:tcW w:w="1229" w:type="dxa"/>
          </w:tcPr>
          <w:p w14:paraId="188568B8" w14:textId="77777777" w:rsidR="00490D42" w:rsidRPr="002F5F3A" w:rsidRDefault="00490D42" w:rsidP="00E31023">
            <w:pPr>
              <w:pStyle w:val="aa"/>
              <w:ind w:right="20"/>
            </w:pPr>
            <w:r w:rsidRPr="002F5F3A">
              <w:t>Config</w:t>
            </w:r>
          </w:p>
        </w:tc>
      </w:tr>
      <w:tr w:rsidR="00490D42" w14:paraId="3647F12F" w14:textId="77777777" w:rsidTr="007037AB">
        <w:tc>
          <w:tcPr>
            <w:tcW w:w="3466" w:type="dxa"/>
          </w:tcPr>
          <w:p w14:paraId="48DEDA62" w14:textId="77777777" w:rsidR="00490D42" w:rsidRPr="002F5F3A" w:rsidRDefault="00490D42" w:rsidP="00E31023">
            <w:pPr>
              <w:pStyle w:val="aa"/>
              <w:ind w:right="20"/>
            </w:pPr>
            <w:r w:rsidRPr="002F5F3A">
              <w:t>show environment temperature</w:t>
            </w:r>
          </w:p>
        </w:tc>
        <w:tc>
          <w:tcPr>
            <w:tcW w:w="3627" w:type="dxa"/>
          </w:tcPr>
          <w:p w14:paraId="286CCACD" w14:textId="77777777" w:rsidR="00490D42" w:rsidRPr="002F5F3A" w:rsidRDefault="00490D42" w:rsidP="00E31023">
            <w:pPr>
              <w:pStyle w:val="afffc"/>
              <w:ind w:right="20"/>
            </w:pPr>
            <w:r w:rsidRPr="002F5F3A">
              <w:t>Displays current temperature and temperature threshold.  In case FAN is available in the system, it also displays the status of FAN.</w:t>
            </w:r>
          </w:p>
        </w:tc>
        <w:tc>
          <w:tcPr>
            <w:tcW w:w="1229" w:type="dxa"/>
          </w:tcPr>
          <w:p w14:paraId="70ACF535" w14:textId="77777777" w:rsidR="00490D42" w:rsidRPr="002F5F3A" w:rsidRDefault="00490D42" w:rsidP="00E31023">
            <w:pPr>
              <w:pStyle w:val="aa"/>
              <w:ind w:right="20"/>
            </w:pPr>
            <w:r w:rsidRPr="002F5F3A">
              <w:t>Privileged</w:t>
            </w:r>
          </w:p>
        </w:tc>
      </w:tr>
    </w:tbl>
    <w:p w14:paraId="00FC6687" w14:textId="77777777" w:rsidR="00490D42" w:rsidRPr="002F5F3A" w:rsidRDefault="00490D42" w:rsidP="00E31023">
      <w:pPr>
        <w:pStyle w:val="a3"/>
        <w:ind w:left="0" w:right="20"/>
      </w:pPr>
      <w:r w:rsidRPr="002F5F3A">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14:paraId="62A08A4C" w14:textId="77777777" w:rsidTr="00291BB3">
        <w:tc>
          <w:tcPr>
            <w:tcW w:w="8820" w:type="dxa"/>
          </w:tcPr>
          <w:p w14:paraId="6DF60356"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 </w:t>
            </w:r>
            <w:r w:rsidRPr="00B45971">
              <w:rPr>
                <w:rFonts w:ascii="Courier New" w:hAnsi="Courier New" w:cs="Courier New"/>
                <w:b/>
                <w:bCs/>
              </w:rPr>
              <w:t>configure terminal</w:t>
            </w:r>
          </w:p>
          <w:p w14:paraId="11EAE039"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Switch(config)# </w:t>
            </w:r>
            <w:r w:rsidRPr="00B45971">
              <w:rPr>
                <w:rFonts w:ascii="Courier New" w:hAnsi="Courier New" w:cs="Courier New"/>
                <w:b/>
              </w:rPr>
              <w:t xml:space="preserve">temperature </w:t>
            </w:r>
            <w:r>
              <w:rPr>
                <w:rFonts w:ascii="Courier New" w:hAnsi="Courier New" w:cs="Courier New" w:hint="eastAsia"/>
                <w:b/>
              </w:rPr>
              <w:t xml:space="preserve">threshold </w:t>
            </w:r>
            <w:r>
              <w:rPr>
                <w:rFonts w:ascii="Courier New" w:hAnsi="Courier New" w:cs="Courier New"/>
                <w:b/>
              </w:rPr>
              <w:t>80 20</w:t>
            </w:r>
          </w:p>
          <w:p w14:paraId="7AA8B1F6"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Switch(config)# exit</w:t>
            </w:r>
          </w:p>
          <w:p w14:paraId="34C0209B" w14:textId="77777777" w:rsidR="00490D42" w:rsidRPr="00B45971" w:rsidRDefault="00490D42" w:rsidP="00E31023">
            <w:pPr>
              <w:pStyle w:val="aa"/>
              <w:ind w:right="20"/>
              <w:rPr>
                <w:rFonts w:ascii="Courier New" w:hAnsi="Courier New" w:cs="Courier New"/>
                <w:b/>
              </w:rPr>
            </w:pPr>
            <w:r w:rsidRPr="00B45971">
              <w:rPr>
                <w:rFonts w:ascii="Courier New" w:hAnsi="Courier New" w:cs="Courier New"/>
              </w:rPr>
              <w:t xml:space="preserve">Switch# </w:t>
            </w:r>
            <w:r w:rsidRPr="00B45971">
              <w:rPr>
                <w:rFonts w:ascii="Courier New" w:hAnsi="Courier New" w:cs="Courier New"/>
                <w:b/>
              </w:rPr>
              <w:t>s</w:t>
            </w:r>
            <w:r>
              <w:rPr>
                <w:rFonts w:ascii="Courier New" w:hAnsi="Courier New" w:cs="Courier New"/>
                <w:b/>
              </w:rPr>
              <w:t>how environment temperature</w:t>
            </w:r>
          </w:p>
          <w:p w14:paraId="49AFA610" w14:textId="77777777" w:rsidR="00490D42" w:rsidRPr="0000124F" w:rsidRDefault="00490D42" w:rsidP="00E31023">
            <w:pPr>
              <w:pStyle w:val="aa"/>
              <w:ind w:right="20"/>
              <w:rPr>
                <w:rFonts w:ascii="Courier New" w:hAnsi="Courier New" w:cs="Courier New"/>
                <w:b/>
              </w:rPr>
            </w:pPr>
          </w:p>
          <w:p w14:paraId="72827FC9" w14:textId="77777777" w:rsidR="00490D42" w:rsidRPr="0000124F" w:rsidRDefault="00490D42" w:rsidP="00E31023">
            <w:pPr>
              <w:pStyle w:val="aa"/>
              <w:ind w:right="20"/>
              <w:rPr>
                <w:rFonts w:ascii="Courier New" w:hAnsi="Courier New" w:cs="Courier New"/>
              </w:rPr>
            </w:pPr>
            <w:r w:rsidRPr="0000124F">
              <w:rPr>
                <w:rFonts w:ascii="Courier New" w:hAnsi="Courier New" w:cs="Courier New"/>
              </w:rPr>
              <w:t>Temperature   : 74.2 (`C)</w:t>
            </w:r>
          </w:p>
          <w:p w14:paraId="136D4945" w14:textId="77777777" w:rsidR="00490D42" w:rsidRPr="0000124F" w:rsidRDefault="00490D42" w:rsidP="00E31023">
            <w:pPr>
              <w:pStyle w:val="aa"/>
              <w:ind w:right="20"/>
              <w:rPr>
                <w:rFonts w:ascii="Courier New" w:hAnsi="Courier New" w:cs="Courier New"/>
                <w:b/>
              </w:rPr>
            </w:pPr>
            <w:r w:rsidRPr="0000124F">
              <w:rPr>
                <w:rFonts w:ascii="Courier New" w:hAnsi="Courier New" w:cs="Courier New"/>
              </w:rPr>
              <w:t>Threshold     : High 80 (`C) Low 20 (`C)</w:t>
            </w:r>
          </w:p>
        </w:tc>
      </w:tr>
    </w:tbl>
    <w:p w14:paraId="43E66239" w14:textId="77777777" w:rsidR="00490D42" w:rsidRPr="00D867F8" w:rsidRDefault="00490D42" w:rsidP="00E31023">
      <w:pPr>
        <w:pStyle w:val="3"/>
        <w:ind w:left="0" w:right="20"/>
      </w:pPr>
      <w:bookmarkStart w:id="2521" w:name="_Toc337198572"/>
      <w:bookmarkStart w:id="2522" w:name="_Toc354416265"/>
      <w:bookmarkStart w:id="2523" w:name="_Toc259695791"/>
      <w:bookmarkStart w:id="2524" w:name="_Toc445130944"/>
      <w:r w:rsidRPr="00D867F8">
        <w:t xml:space="preserve">CPU Usage </w:t>
      </w:r>
      <w:bookmarkEnd w:id="2521"/>
      <w:r w:rsidRPr="00D867F8">
        <w:t>Configuration</w:t>
      </w:r>
      <w:bookmarkEnd w:id="2522"/>
      <w:bookmarkEnd w:id="2523"/>
      <w:bookmarkEnd w:id="2524"/>
    </w:p>
    <w:p w14:paraId="7852EBA9" w14:textId="77777777" w:rsidR="00490D42" w:rsidRPr="002F5F3A" w:rsidRDefault="00490D42" w:rsidP="00E31023">
      <w:pPr>
        <w:pStyle w:val="a3"/>
        <w:ind w:left="0" w:right="20"/>
      </w:pPr>
      <w:bookmarkStart w:id="2525" w:name="_Toc361679384"/>
      <w:r w:rsidRPr="002F5F3A">
        <w:t>You can set the threshold for CPU usage ratio. If the value crosses the threshold the system will notify the violation by syslog and SNMP trap.</w:t>
      </w:r>
    </w:p>
    <w:p w14:paraId="2027B320" w14:textId="77777777" w:rsidR="00490D42" w:rsidRDefault="006A4BB0" w:rsidP="00E31023">
      <w:pPr>
        <w:pStyle w:val="afffff3"/>
        <w:ind w:left="0" w:right="20"/>
      </w:pPr>
      <w:bookmarkStart w:id="2526" w:name="_Toc271813813"/>
      <w:bookmarkStart w:id="2527" w:name="_Toc391575297"/>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155</w:t>
      </w:r>
      <w:r w:rsidR="005832B8">
        <w:fldChar w:fldCharType="end"/>
      </w:r>
      <w:bookmarkEnd w:id="2525"/>
      <w:r w:rsidR="00980667">
        <w:rPr>
          <w:rFonts w:hint="eastAsia"/>
        </w:rPr>
        <w:t xml:space="preserve"> </w:t>
      </w:r>
      <w:r w:rsidR="00490D42" w:rsidRPr="002F5F3A">
        <w:t>CPU Usage Threshold Command</w:t>
      </w:r>
      <w:bookmarkEnd w:id="2526"/>
      <w:bookmarkEnd w:id="2527"/>
    </w:p>
    <w:tbl>
      <w:tblPr>
        <w:tblStyle w:val="CLIWide"/>
        <w:tblW w:w="0" w:type="auto"/>
        <w:tblLook w:val="01E0" w:firstRow="1" w:lastRow="1" w:firstColumn="1" w:lastColumn="1" w:noHBand="0" w:noVBand="0"/>
      </w:tblPr>
      <w:tblGrid>
        <w:gridCol w:w="3194"/>
        <w:gridCol w:w="3527"/>
        <w:gridCol w:w="1211"/>
      </w:tblGrid>
      <w:tr w:rsidR="00490D42"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2F5F3A" w:rsidRDefault="00490D42" w:rsidP="00E31023">
            <w:pPr>
              <w:pStyle w:val="ab"/>
              <w:wordWrap/>
              <w:ind w:right="20"/>
              <w:rPr>
                <w:b w:val="0"/>
              </w:rPr>
            </w:pPr>
            <w:r w:rsidRPr="002F5F3A">
              <w:rPr>
                <w:b w:val="0"/>
              </w:rPr>
              <w:t>Command</w:t>
            </w:r>
          </w:p>
        </w:tc>
        <w:tc>
          <w:tcPr>
            <w:tcW w:w="4140" w:type="dxa"/>
          </w:tcPr>
          <w:p w14:paraId="24F460FB" w14:textId="77777777" w:rsidR="00490D42" w:rsidRPr="002F5F3A" w:rsidRDefault="00490D42" w:rsidP="00E31023">
            <w:pPr>
              <w:pStyle w:val="ab"/>
              <w:wordWrap/>
              <w:ind w:right="20"/>
              <w:rPr>
                <w:b w:val="0"/>
              </w:rPr>
            </w:pPr>
            <w:r w:rsidRPr="002F5F3A">
              <w:rPr>
                <w:b w:val="0"/>
              </w:rPr>
              <w:t>Description</w:t>
            </w:r>
          </w:p>
        </w:tc>
        <w:tc>
          <w:tcPr>
            <w:tcW w:w="1260" w:type="dxa"/>
          </w:tcPr>
          <w:p w14:paraId="4E3945CA" w14:textId="77777777" w:rsidR="00490D42" w:rsidRPr="002F5F3A" w:rsidRDefault="00490D42" w:rsidP="00E31023">
            <w:pPr>
              <w:pStyle w:val="ab"/>
              <w:wordWrap/>
              <w:ind w:right="20"/>
              <w:rPr>
                <w:b w:val="0"/>
              </w:rPr>
            </w:pPr>
            <w:r w:rsidRPr="002F5F3A">
              <w:rPr>
                <w:b w:val="0"/>
              </w:rPr>
              <w:t>Mode</w:t>
            </w:r>
          </w:p>
        </w:tc>
      </w:tr>
      <w:tr w:rsidR="00490D42" w14:paraId="048DD115" w14:textId="77777777" w:rsidTr="007037AB">
        <w:trPr>
          <w:trHeight w:val="70"/>
        </w:trPr>
        <w:tc>
          <w:tcPr>
            <w:tcW w:w="3600" w:type="dxa"/>
          </w:tcPr>
          <w:p w14:paraId="0E502BBC" w14:textId="77777777" w:rsidR="00490D42" w:rsidRPr="002F5F3A" w:rsidRDefault="00490D42" w:rsidP="00E31023">
            <w:pPr>
              <w:pStyle w:val="aa"/>
              <w:ind w:right="20"/>
              <w:jc w:val="left"/>
            </w:pPr>
            <w:r w:rsidRPr="002F5F3A">
              <w:t xml:space="preserve">cpu usage threshold low </w:t>
            </w:r>
            <w:r w:rsidRPr="002F5F3A">
              <w:rPr>
                <w:i/>
              </w:rPr>
              <w:t xml:space="preserve">&lt;30-100&gt; </w:t>
            </w:r>
            <w:r w:rsidRPr="002F5F3A">
              <w:t>high</w:t>
            </w:r>
            <w:r w:rsidRPr="002F5F3A">
              <w:rPr>
                <w:i/>
              </w:rPr>
              <w:t xml:space="preserve"> &lt;40-100&gt;</w:t>
            </w:r>
          </w:p>
        </w:tc>
        <w:tc>
          <w:tcPr>
            <w:tcW w:w="4140" w:type="dxa"/>
          </w:tcPr>
          <w:p w14:paraId="34AA9015" w14:textId="77777777" w:rsidR="00490D42" w:rsidRPr="002F5F3A" w:rsidRDefault="00490D42" w:rsidP="002B424F">
            <w:pPr>
              <w:pStyle w:val="a9"/>
              <w:numPr>
                <w:ilvl w:val="0"/>
                <w:numId w:val="9"/>
              </w:numPr>
              <w:wordWrap/>
              <w:ind w:left="90" w:right="20" w:hangingChars="50" w:hanging="90"/>
            </w:pPr>
            <w:r w:rsidRPr="002F5F3A">
              <w:t>Sets the threshold value for CPU usage ratio. If CPU usage ratio will rise above the threshold or go down below the threshold the system will produce syslog.</w:t>
            </w:r>
          </w:p>
        </w:tc>
        <w:tc>
          <w:tcPr>
            <w:tcW w:w="1260" w:type="dxa"/>
          </w:tcPr>
          <w:p w14:paraId="0E6645BB" w14:textId="77777777" w:rsidR="00490D42" w:rsidRPr="002F5F3A" w:rsidRDefault="00490D42" w:rsidP="00E31023">
            <w:pPr>
              <w:pStyle w:val="aa"/>
              <w:ind w:right="20"/>
            </w:pPr>
            <w:r w:rsidRPr="002F5F3A">
              <w:t>Config</w:t>
            </w:r>
          </w:p>
        </w:tc>
      </w:tr>
      <w:tr w:rsidR="00490D42" w14:paraId="0C11AD57" w14:textId="77777777" w:rsidTr="007037AB">
        <w:tc>
          <w:tcPr>
            <w:tcW w:w="3600" w:type="dxa"/>
          </w:tcPr>
          <w:p w14:paraId="4F9AC44E" w14:textId="77777777" w:rsidR="00490D42" w:rsidRPr="002F5F3A" w:rsidRDefault="00490D42" w:rsidP="00E31023">
            <w:pPr>
              <w:pStyle w:val="aa"/>
              <w:ind w:right="20"/>
              <w:jc w:val="left"/>
            </w:pPr>
            <w:r w:rsidRPr="002F5F3A">
              <w:t>cpu usage time-period (&lt;300&gt;|&lt;5&gt;|&lt;60&gt;)</w:t>
            </w:r>
          </w:p>
        </w:tc>
        <w:tc>
          <w:tcPr>
            <w:tcW w:w="4140" w:type="dxa"/>
          </w:tcPr>
          <w:p w14:paraId="7F69CE95" w14:textId="77777777" w:rsidR="00490D42" w:rsidRPr="002F5F3A" w:rsidRDefault="00490D42" w:rsidP="00E31023">
            <w:pPr>
              <w:pStyle w:val="afffc"/>
              <w:ind w:right="20"/>
            </w:pPr>
            <w:r w:rsidRPr="002F5F3A">
              <w:t xml:space="preserve">Sets the reference value for CPU usage in terms of time. </w:t>
            </w:r>
          </w:p>
        </w:tc>
        <w:tc>
          <w:tcPr>
            <w:tcW w:w="1260" w:type="dxa"/>
          </w:tcPr>
          <w:p w14:paraId="192719B3" w14:textId="77777777" w:rsidR="00490D42" w:rsidRPr="002F5F3A" w:rsidRDefault="00490D42" w:rsidP="00E31023">
            <w:pPr>
              <w:pStyle w:val="aa"/>
              <w:ind w:right="20"/>
            </w:pPr>
            <w:r w:rsidRPr="002F5F3A">
              <w:t>Config</w:t>
            </w:r>
          </w:p>
        </w:tc>
      </w:tr>
      <w:tr w:rsidR="00490D42" w14:paraId="026D63D7" w14:textId="77777777" w:rsidTr="007037AB">
        <w:tc>
          <w:tcPr>
            <w:tcW w:w="3600" w:type="dxa"/>
          </w:tcPr>
          <w:p w14:paraId="1D3396C2" w14:textId="77777777" w:rsidR="00490D42" w:rsidRPr="002F5F3A" w:rsidRDefault="00490D42" w:rsidP="00E31023">
            <w:pPr>
              <w:pStyle w:val="aa"/>
              <w:ind w:right="20"/>
              <w:jc w:val="left"/>
            </w:pPr>
            <w:r w:rsidRPr="002F5F3A">
              <w:t>show cpu usage</w:t>
            </w:r>
          </w:p>
        </w:tc>
        <w:tc>
          <w:tcPr>
            <w:tcW w:w="4140" w:type="dxa"/>
          </w:tcPr>
          <w:p w14:paraId="5F2B5423" w14:textId="77777777" w:rsidR="00490D42" w:rsidRPr="002F5F3A" w:rsidRDefault="00490D42" w:rsidP="00E31023">
            <w:pPr>
              <w:pStyle w:val="afffc"/>
              <w:ind w:right="20"/>
            </w:pPr>
            <w:r w:rsidRPr="002F5F3A">
              <w:t>Shows current CPU usage.</w:t>
            </w:r>
          </w:p>
        </w:tc>
        <w:tc>
          <w:tcPr>
            <w:tcW w:w="1260" w:type="dxa"/>
          </w:tcPr>
          <w:p w14:paraId="1C479D61" w14:textId="77777777" w:rsidR="00490D42" w:rsidRPr="002F5F3A" w:rsidRDefault="00490D42" w:rsidP="00E31023">
            <w:pPr>
              <w:pStyle w:val="aa"/>
              <w:ind w:right="20"/>
            </w:pPr>
            <w:r w:rsidRPr="002F5F3A">
              <w:t>Privileged</w:t>
            </w:r>
          </w:p>
        </w:tc>
      </w:tr>
    </w:tbl>
    <w:p w14:paraId="399BDB2A" w14:textId="77777777" w:rsidR="00490D42" w:rsidRDefault="00490D42" w:rsidP="00E31023">
      <w:pPr>
        <w:ind w:right="20"/>
      </w:pPr>
    </w:p>
    <w:p w14:paraId="2B33AC9C" w14:textId="77777777" w:rsidR="00E31023" w:rsidRDefault="00E31023" w:rsidP="00E31023">
      <w:pPr>
        <w:pStyle w:val="3"/>
        <w:ind w:left="0" w:right="20"/>
      </w:pPr>
      <w:bookmarkStart w:id="2528" w:name="_Toc337198573"/>
      <w:bookmarkStart w:id="2529" w:name="_Toc354416266"/>
    </w:p>
    <w:p w14:paraId="787198B0" w14:textId="77777777" w:rsidR="00E31023" w:rsidRDefault="00E31023" w:rsidP="00E31023">
      <w:pPr>
        <w:pStyle w:val="3"/>
        <w:ind w:left="0" w:right="20"/>
      </w:pPr>
    </w:p>
    <w:p w14:paraId="38FB84BC" w14:textId="77777777" w:rsidR="00E31023" w:rsidRDefault="00E31023" w:rsidP="00E31023">
      <w:pPr>
        <w:pStyle w:val="3"/>
        <w:ind w:left="0" w:right="20"/>
      </w:pPr>
    </w:p>
    <w:p w14:paraId="241FF03F" w14:textId="77777777" w:rsidR="00490D42" w:rsidRDefault="00490D42" w:rsidP="00E31023">
      <w:pPr>
        <w:pStyle w:val="3"/>
        <w:ind w:left="0" w:right="20"/>
      </w:pPr>
      <w:bookmarkStart w:id="2530" w:name="_Toc445130945"/>
      <w:r w:rsidRPr="00D867F8">
        <w:t>Memory Usage Configuration</w:t>
      </w:r>
      <w:bookmarkEnd w:id="2528"/>
      <w:bookmarkEnd w:id="2529"/>
      <w:bookmarkEnd w:id="2530"/>
    </w:p>
    <w:p w14:paraId="78507374" w14:textId="77777777" w:rsidR="00490D42" w:rsidRDefault="00490D42" w:rsidP="00E31023">
      <w:pPr>
        <w:pStyle w:val="a3"/>
        <w:ind w:left="0" w:right="20"/>
      </w:pPr>
      <w:bookmarkStart w:id="2531" w:name="_Toc259695792"/>
      <w:bookmarkStart w:id="2532" w:name="_Toc361679385"/>
      <w:r w:rsidRPr="002F5F3A">
        <w:lastRenderedPageBreak/>
        <w:t>You can set the threshold for memory u</w:t>
      </w:r>
      <w:r w:rsidRPr="00050183">
        <w:rPr>
          <w:rStyle w:val="bonmunChar"/>
        </w:rPr>
        <w:t xml:space="preserve">sage. If the remaining memory is lower than the threshold value the system will notify the </w:t>
      </w:r>
      <w:r w:rsidRPr="002F5F3A">
        <w:t xml:space="preserve">violation by syslog and SNMP trap. </w:t>
      </w:r>
    </w:p>
    <w:p w14:paraId="416A2FC9" w14:textId="77777777" w:rsidR="00490D42" w:rsidRDefault="006A4BB0" w:rsidP="00E31023">
      <w:pPr>
        <w:pStyle w:val="afffff3"/>
        <w:ind w:left="0" w:right="20"/>
      </w:pPr>
      <w:bookmarkStart w:id="2533" w:name="_Toc39157529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156</w:t>
      </w:r>
      <w:r w:rsidR="005832B8">
        <w:fldChar w:fldCharType="end"/>
      </w:r>
      <w:r w:rsidR="00490D42">
        <w:rPr>
          <w:rFonts w:hint="eastAsia"/>
        </w:rPr>
        <w:t xml:space="preserve"> </w:t>
      </w:r>
      <w:bookmarkEnd w:id="2531"/>
      <w:bookmarkEnd w:id="2532"/>
      <w:r w:rsidR="00490D42" w:rsidRPr="002F5F3A">
        <w:t>Memory Usage Command</w:t>
      </w:r>
      <w:bookmarkEnd w:id="2533"/>
    </w:p>
    <w:tbl>
      <w:tblPr>
        <w:tblStyle w:val="CLIWide"/>
        <w:tblW w:w="0" w:type="auto"/>
        <w:tblLook w:val="01E0" w:firstRow="1" w:lastRow="1" w:firstColumn="1" w:lastColumn="1" w:noHBand="0" w:noVBand="0"/>
      </w:tblPr>
      <w:tblGrid>
        <w:gridCol w:w="3133"/>
        <w:gridCol w:w="3584"/>
        <w:gridCol w:w="1215"/>
      </w:tblGrid>
      <w:tr w:rsidR="00490D42"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2F5F3A" w:rsidRDefault="00490D42" w:rsidP="00E31023">
            <w:pPr>
              <w:pStyle w:val="ab"/>
              <w:wordWrap/>
              <w:ind w:right="20"/>
              <w:rPr>
                <w:b w:val="0"/>
              </w:rPr>
            </w:pPr>
            <w:r w:rsidRPr="002F5F3A">
              <w:rPr>
                <w:b w:val="0"/>
              </w:rPr>
              <w:t xml:space="preserve">Command </w:t>
            </w:r>
          </w:p>
        </w:tc>
        <w:tc>
          <w:tcPr>
            <w:tcW w:w="4140" w:type="dxa"/>
          </w:tcPr>
          <w:p w14:paraId="2F076D70" w14:textId="77777777" w:rsidR="00490D42" w:rsidRPr="002F5F3A" w:rsidRDefault="00490D42" w:rsidP="00E31023">
            <w:pPr>
              <w:pStyle w:val="ab"/>
              <w:wordWrap/>
              <w:ind w:right="20"/>
              <w:rPr>
                <w:b w:val="0"/>
              </w:rPr>
            </w:pPr>
            <w:r w:rsidRPr="002F5F3A">
              <w:rPr>
                <w:b w:val="0"/>
              </w:rPr>
              <w:t>Description</w:t>
            </w:r>
          </w:p>
        </w:tc>
        <w:tc>
          <w:tcPr>
            <w:tcW w:w="1260" w:type="dxa"/>
          </w:tcPr>
          <w:p w14:paraId="4AFE25A6" w14:textId="77777777" w:rsidR="00490D42" w:rsidRPr="002F5F3A" w:rsidRDefault="00490D42" w:rsidP="00E31023">
            <w:pPr>
              <w:pStyle w:val="ab"/>
              <w:wordWrap/>
              <w:ind w:right="20"/>
              <w:rPr>
                <w:b w:val="0"/>
              </w:rPr>
            </w:pPr>
            <w:r w:rsidRPr="002F5F3A">
              <w:rPr>
                <w:b w:val="0"/>
              </w:rPr>
              <w:t>Mode</w:t>
            </w:r>
          </w:p>
        </w:tc>
      </w:tr>
      <w:tr w:rsidR="00490D42" w14:paraId="268DE44E" w14:textId="77777777" w:rsidTr="00980667">
        <w:trPr>
          <w:trHeight w:val="653"/>
        </w:trPr>
        <w:tc>
          <w:tcPr>
            <w:tcW w:w="3600" w:type="dxa"/>
          </w:tcPr>
          <w:p w14:paraId="2DCC2CCC" w14:textId="77777777" w:rsidR="00490D42" w:rsidRPr="002F5F3A" w:rsidRDefault="00490D42" w:rsidP="00E31023">
            <w:pPr>
              <w:pStyle w:val="aa"/>
              <w:ind w:right="20"/>
            </w:pPr>
            <w:r w:rsidRPr="002F5F3A">
              <w:t xml:space="preserve">memory free low-watermark </w:t>
            </w:r>
            <w:r w:rsidRPr="002F5F3A">
              <w:rPr>
                <w:i/>
              </w:rPr>
              <w:t>&lt;10-70&gt;</w:t>
            </w:r>
          </w:p>
        </w:tc>
        <w:tc>
          <w:tcPr>
            <w:tcW w:w="4140" w:type="dxa"/>
          </w:tcPr>
          <w:p w14:paraId="0CDF6208" w14:textId="77777777" w:rsidR="00490D42" w:rsidRPr="002F5F3A" w:rsidRDefault="00490D42" w:rsidP="00E31023">
            <w:pPr>
              <w:pStyle w:val="afffc"/>
              <w:ind w:right="20"/>
            </w:pPr>
            <w:r w:rsidRPr="002F5F3A">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2F5F3A" w:rsidRDefault="00490D42" w:rsidP="00E31023">
            <w:pPr>
              <w:pStyle w:val="aa"/>
              <w:ind w:right="20"/>
            </w:pPr>
            <w:r w:rsidRPr="002F5F3A">
              <w:t>Config</w:t>
            </w:r>
          </w:p>
        </w:tc>
      </w:tr>
      <w:tr w:rsidR="00490D42" w14:paraId="2289F32E" w14:textId="77777777" w:rsidTr="00980667">
        <w:tc>
          <w:tcPr>
            <w:tcW w:w="3600" w:type="dxa"/>
          </w:tcPr>
          <w:p w14:paraId="2C7C5B7B" w14:textId="77777777" w:rsidR="00490D42" w:rsidRPr="002F5F3A" w:rsidRDefault="00490D42" w:rsidP="00E31023">
            <w:pPr>
              <w:pStyle w:val="aa"/>
              <w:ind w:right="20"/>
            </w:pPr>
            <w:r w:rsidRPr="002F5F3A">
              <w:t>show memory usage</w:t>
            </w:r>
          </w:p>
        </w:tc>
        <w:tc>
          <w:tcPr>
            <w:tcW w:w="4140" w:type="dxa"/>
          </w:tcPr>
          <w:p w14:paraId="39CE3AAD" w14:textId="77777777" w:rsidR="00490D42" w:rsidRPr="002F5F3A" w:rsidRDefault="00490D42" w:rsidP="00E31023">
            <w:pPr>
              <w:pStyle w:val="afffc"/>
              <w:ind w:right="20"/>
            </w:pPr>
            <w:r w:rsidRPr="002F5F3A">
              <w:t>Shows current memory usage.</w:t>
            </w:r>
          </w:p>
        </w:tc>
        <w:tc>
          <w:tcPr>
            <w:tcW w:w="1260" w:type="dxa"/>
          </w:tcPr>
          <w:p w14:paraId="37ADD325" w14:textId="77777777" w:rsidR="00490D42" w:rsidRPr="002F5F3A" w:rsidRDefault="00490D42" w:rsidP="00E31023">
            <w:pPr>
              <w:pStyle w:val="aa"/>
              <w:ind w:right="20"/>
            </w:pPr>
            <w:r w:rsidRPr="002F5F3A">
              <w:t>Privileged</w:t>
            </w:r>
          </w:p>
        </w:tc>
      </w:tr>
    </w:tbl>
    <w:p w14:paraId="21430328" w14:textId="77777777" w:rsidR="00490D42" w:rsidRDefault="00490D42" w:rsidP="00E31023">
      <w:pPr>
        <w:pStyle w:val="3"/>
        <w:ind w:left="0" w:right="20"/>
      </w:pPr>
      <w:bookmarkStart w:id="2534" w:name="_Toc271813814"/>
      <w:bookmarkStart w:id="2535" w:name="_Toc294800246"/>
      <w:bookmarkStart w:id="2536" w:name="_Toc294800445"/>
      <w:bookmarkStart w:id="2537" w:name="_Toc294800769"/>
      <w:bookmarkStart w:id="2538" w:name="_Toc445130946"/>
      <w:r w:rsidRPr="00291BB3">
        <w:t>Application</w:t>
      </w:r>
      <w:r w:rsidRPr="00D867F8">
        <w:t xml:space="preserve"> Memory Usage Display</w:t>
      </w:r>
      <w:bookmarkEnd w:id="2534"/>
      <w:bookmarkEnd w:id="2535"/>
      <w:bookmarkEnd w:id="2536"/>
      <w:bookmarkEnd w:id="2537"/>
      <w:bookmarkEnd w:id="2538"/>
    </w:p>
    <w:p w14:paraId="22DCC809" w14:textId="77777777" w:rsidR="00490D42" w:rsidRPr="002F5F3A" w:rsidRDefault="00490D42" w:rsidP="00E31023">
      <w:pPr>
        <w:pStyle w:val="a3"/>
        <w:ind w:left="0" w:right="20"/>
      </w:pPr>
      <w:r w:rsidRPr="002F5F3A">
        <w:t xml:space="preserve">To show the </w:t>
      </w:r>
      <w:r w:rsidRPr="00E979C6">
        <w:rPr>
          <w:rStyle w:val="bonmunChar"/>
        </w:rPr>
        <w:t>memory related information which are used by individual applications, use the following com</w:t>
      </w:r>
      <w:r w:rsidRPr="002F5F3A">
        <w:t>mand:</w:t>
      </w:r>
    </w:p>
    <w:p w14:paraId="0AF2C515" w14:textId="77777777" w:rsidR="00490D42" w:rsidRPr="00A60422" w:rsidRDefault="006A4BB0" w:rsidP="00E31023">
      <w:pPr>
        <w:pStyle w:val="afffff3"/>
        <w:ind w:left="0" w:right="20"/>
      </w:pPr>
      <w:bookmarkStart w:id="2539" w:name="_Toc337198574"/>
      <w:bookmarkStart w:id="2540" w:name="_Toc354416267"/>
      <w:bookmarkStart w:id="2541" w:name="_Toc39157529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157</w:t>
      </w:r>
      <w:r w:rsidR="005832B8">
        <w:fldChar w:fldCharType="end"/>
      </w:r>
      <w:r w:rsidR="00490D42">
        <w:rPr>
          <w:rFonts w:hint="eastAsia"/>
        </w:rPr>
        <w:t xml:space="preserve"> </w:t>
      </w:r>
      <w:bookmarkEnd w:id="2539"/>
      <w:bookmarkEnd w:id="2540"/>
      <w:r w:rsidR="00490D42" w:rsidRPr="002F5F3A">
        <w:t>Memory Display Command</w:t>
      </w:r>
      <w:bookmarkEnd w:id="2541"/>
    </w:p>
    <w:tbl>
      <w:tblPr>
        <w:tblStyle w:val="CLIWide"/>
        <w:tblW w:w="0" w:type="auto"/>
        <w:tblLook w:val="01E0" w:firstRow="1" w:lastRow="1" w:firstColumn="1" w:lastColumn="1" w:noHBand="0" w:noVBand="0"/>
      </w:tblPr>
      <w:tblGrid>
        <w:gridCol w:w="4106"/>
        <w:gridCol w:w="2688"/>
        <w:gridCol w:w="1138"/>
      </w:tblGrid>
      <w:tr w:rsidR="00490D42"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2F5F3A" w:rsidRDefault="00490D42" w:rsidP="00E31023">
            <w:pPr>
              <w:pStyle w:val="ab"/>
              <w:wordWrap/>
              <w:ind w:right="20"/>
              <w:rPr>
                <w:b w:val="0"/>
              </w:rPr>
            </w:pPr>
            <w:r w:rsidRPr="002F5F3A">
              <w:rPr>
                <w:b w:val="0"/>
              </w:rPr>
              <w:t>Command</w:t>
            </w:r>
          </w:p>
        </w:tc>
        <w:tc>
          <w:tcPr>
            <w:tcW w:w="3297" w:type="dxa"/>
          </w:tcPr>
          <w:p w14:paraId="1B4CA601" w14:textId="77777777" w:rsidR="00490D42" w:rsidRPr="002F5F3A" w:rsidRDefault="00490D42" w:rsidP="00E31023">
            <w:pPr>
              <w:pStyle w:val="ab"/>
              <w:wordWrap/>
              <w:ind w:right="20"/>
              <w:rPr>
                <w:b w:val="0"/>
              </w:rPr>
            </w:pPr>
            <w:r w:rsidRPr="002F5F3A">
              <w:rPr>
                <w:b w:val="0"/>
              </w:rPr>
              <w:t>Description</w:t>
            </w:r>
          </w:p>
        </w:tc>
        <w:tc>
          <w:tcPr>
            <w:tcW w:w="1184" w:type="dxa"/>
          </w:tcPr>
          <w:p w14:paraId="66894788" w14:textId="77777777" w:rsidR="00490D42" w:rsidRPr="002F5F3A" w:rsidRDefault="00490D42" w:rsidP="00E31023">
            <w:pPr>
              <w:pStyle w:val="ab"/>
              <w:wordWrap/>
              <w:ind w:right="20"/>
              <w:rPr>
                <w:b w:val="0"/>
              </w:rPr>
            </w:pPr>
            <w:r w:rsidRPr="002F5F3A">
              <w:rPr>
                <w:b w:val="0"/>
              </w:rPr>
              <w:t>Mode</w:t>
            </w:r>
          </w:p>
        </w:tc>
      </w:tr>
      <w:tr w:rsidR="00490D42" w14:paraId="4FB24879" w14:textId="77777777" w:rsidTr="00980667">
        <w:tc>
          <w:tcPr>
            <w:tcW w:w="4519" w:type="dxa"/>
          </w:tcPr>
          <w:p w14:paraId="3CB0876F" w14:textId="77777777" w:rsidR="00490D42" w:rsidRPr="002F5F3A" w:rsidRDefault="00490D42" w:rsidP="00E31023">
            <w:pPr>
              <w:pStyle w:val="aa"/>
              <w:ind w:right="20"/>
            </w:pPr>
            <w:r w:rsidRPr="002F5F3A">
              <w:t>show memory (bfd|bgp|imi|mstp|nsm|ospf|pimd|rip)</w:t>
            </w:r>
          </w:p>
        </w:tc>
        <w:tc>
          <w:tcPr>
            <w:tcW w:w="3297" w:type="dxa"/>
          </w:tcPr>
          <w:p w14:paraId="5B488091" w14:textId="77777777" w:rsidR="00490D42" w:rsidRPr="002F5F3A" w:rsidRDefault="00490D42" w:rsidP="00E31023">
            <w:pPr>
              <w:pStyle w:val="afffc"/>
              <w:ind w:right="20"/>
            </w:pPr>
            <w:r w:rsidRPr="002F5F3A">
              <w:t xml:space="preserve">Shows memory-related information used by individual applications. </w:t>
            </w:r>
          </w:p>
        </w:tc>
        <w:tc>
          <w:tcPr>
            <w:tcW w:w="1184" w:type="dxa"/>
          </w:tcPr>
          <w:p w14:paraId="07793350" w14:textId="77777777" w:rsidR="00490D42" w:rsidRPr="002F5F3A" w:rsidRDefault="00490D42" w:rsidP="00E31023">
            <w:pPr>
              <w:pStyle w:val="aa"/>
              <w:ind w:right="20"/>
            </w:pPr>
            <w:r w:rsidRPr="002F5F3A">
              <w:t>Privileged</w:t>
            </w:r>
          </w:p>
        </w:tc>
      </w:tr>
    </w:tbl>
    <w:p w14:paraId="05931D95" w14:textId="77777777" w:rsidR="00490D42" w:rsidRDefault="00490D42" w:rsidP="00E31023">
      <w:pPr>
        <w:ind w:right="20"/>
      </w:pPr>
    </w:p>
    <w:p w14:paraId="77E28583" w14:textId="77777777" w:rsidR="00490D42" w:rsidRPr="00A60422" w:rsidRDefault="00490D42" w:rsidP="0021019A">
      <w:pPr>
        <w:ind w:right="20"/>
      </w:pPr>
    </w:p>
    <w:p w14:paraId="4828EF1F" w14:textId="77777777" w:rsidR="00490D42" w:rsidRDefault="00490D42" w:rsidP="0021019A">
      <w:pPr>
        <w:pStyle w:val="2"/>
        <w:ind w:right="20"/>
      </w:pPr>
      <w:bookmarkStart w:id="2542" w:name="_Toc259695793"/>
      <w:bookmarkStart w:id="2543" w:name="_Toc361679386"/>
      <w:bookmarkStart w:id="2544" w:name="_Toc259695794"/>
      <w:bookmarkStart w:id="2545" w:name="_Toc361679387"/>
      <w:bookmarkStart w:id="2546" w:name="_Toc259695795"/>
      <w:bookmarkStart w:id="2547" w:name="_Toc445130947"/>
      <w:r w:rsidRPr="002F5F3A">
        <w:lastRenderedPageBreak/>
        <w:t xml:space="preserve">Port </w:t>
      </w:r>
      <w:r w:rsidRPr="00291BB3">
        <w:t>Statistic</w:t>
      </w:r>
      <w:bookmarkEnd w:id="2542"/>
      <w:r w:rsidRPr="00291BB3">
        <w:t>s</w:t>
      </w:r>
      <w:bookmarkEnd w:id="2543"/>
      <w:bookmarkEnd w:id="2544"/>
      <w:bookmarkEnd w:id="2545"/>
      <w:bookmarkEnd w:id="2546"/>
      <w:bookmarkEnd w:id="2547"/>
    </w:p>
    <w:p w14:paraId="656A4DE7" w14:textId="77777777" w:rsidR="00490D42" w:rsidRDefault="0001546A" w:rsidP="00DB2242">
      <w:pPr>
        <w:pStyle w:val="a3"/>
        <w:ind w:left="0" w:right="20"/>
      </w:pPr>
      <w:r>
        <w:t xml:space="preserve">The </w:t>
      </w:r>
      <w:r w:rsidR="00094318">
        <w:t>C9500</w:t>
      </w:r>
      <w:r w:rsidR="00490D42" w:rsidRPr="002F5F3A">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14:paraId="18EB0B6A" w14:textId="77777777" w:rsidTr="007037AB">
        <w:tc>
          <w:tcPr>
            <w:tcW w:w="8435" w:type="dxa"/>
          </w:tcPr>
          <w:p w14:paraId="3A3B885C" w14:textId="77777777" w:rsidR="00291BB3" w:rsidRPr="00291BB3" w:rsidRDefault="00291BB3" w:rsidP="00DB2242">
            <w:pPr>
              <w:ind w:right="20"/>
              <w:rPr>
                <w:rFonts w:cs="Times New Roman"/>
                <w:b/>
              </w:rPr>
            </w:pPr>
            <w:r w:rsidRPr="001C244A">
              <w:rPr>
                <w:rFonts w:ascii="Courier New" w:hAnsi="Courier New" w:cs="Courier New"/>
                <w:b/>
              </w:rPr>
              <w:t>show</w:t>
            </w:r>
            <w:r w:rsidRPr="001C244A">
              <w:rPr>
                <w:rFonts w:ascii="Courier New" w:hAnsi="Courier New" w:cs="Courier New" w:hint="eastAsia"/>
                <w:b/>
              </w:rPr>
              <w:t xml:space="preserve"> </w:t>
            </w:r>
            <w:r w:rsidRPr="001C244A">
              <w:rPr>
                <w:rFonts w:ascii="Courier New" w:hAnsi="Courier New" w:cs="Courier New"/>
                <w:b/>
              </w:rPr>
              <w:t>interface [</w:t>
            </w:r>
            <w:r w:rsidRPr="001C244A">
              <w:rPr>
                <w:rFonts w:ascii="Courier New" w:hAnsi="Courier New" w:cs="Courier New" w:hint="eastAsia"/>
                <w:b/>
                <w:i/>
                <w:iCs/>
              </w:rPr>
              <w:t>ifname</w:t>
            </w:r>
            <w:r w:rsidRPr="001C244A">
              <w:rPr>
                <w:rFonts w:ascii="Courier New" w:hAnsi="Courier New" w:cs="Courier New"/>
                <w:b/>
              </w:rPr>
              <w:t>]</w:t>
            </w:r>
          </w:p>
        </w:tc>
      </w:tr>
    </w:tbl>
    <w:p w14:paraId="0C219AC2" w14:textId="77777777" w:rsidR="00490D42" w:rsidRPr="002F5F3A" w:rsidRDefault="00DB2242" w:rsidP="00DB2242">
      <w:pPr>
        <w:pStyle w:val="a3"/>
        <w:ind w:left="0" w:right="20"/>
      </w:pPr>
      <w:r>
        <w:t xml:space="preserve">The </w:t>
      </w:r>
      <w:r w:rsidR="00094318">
        <w:t>C9500</w:t>
      </w:r>
      <w:r w:rsidR="00490D42" w:rsidRPr="002F5F3A">
        <w:t xml:space="preserve"> provides information of the port statistics as follows:</w:t>
      </w:r>
    </w:p>
    <w:p w14:paraId="003AAF44" w14:textId="77777777" w:rsidR="00490D42" w:rsidRDefault="00490D42" w:rsidP="00DB2242">
      <w:pPr>
        <w:pStyle w:val="Randomlist"/>
        <w:tabs>
          <w:tab w:val="clear" w:pos="3968"/>
          <w:tab w:val="num" w:pos="1980"/>
          <w:tab w:val="num" w:pos="3320"/>
        </w:tabs>
        <w:ind w:left="0" w:right="20" w:hanging="403"/>
      </w:pPr>
      <w:r w:rsidRPr="00291BB3">
        <w:rPr>
          <w:b/>
        </w:rPr>
        <w:t xml:space="preserve">Received Packet Count (Rx Pkt Count) </w:t>
      </w:r>
      <w:r>
        <w:t>–</w:t>
      </w:r>
      <w:r>
        <w:rPr>
          <w:rFonts w:hint="eastAsia"/>
        </w:rPr>
        <w:t xml:space="preserve"> </w:t>
      </w:r>
      <w:r>
        <w:t>The total number of good packets that have been received by the port.</w:t>
      </w:r>
    </w:p>
    <w:p w14:paraId="66626C50" w14:textId="77777777" w:rsidR="00490D42" w:rsidRDefault="00490D42" w:rsidP="00DB2242">
      <w:pPr>
        <w:pStyle w:val="Randomlist"/>
        <w:tabs>
          <w:tab w:val="clear" w:pos="3968"/>
          <w:tab w:val="num" w:pos="1980"/>
          <w:tab w:val="num" w:pos="3320"/>
        </w:tabs>
        <w:ind w:left="0" w:right="20" w:hanging="403"/>
      </w:pPr>
      <w:r w:rsidRPr="00291BB3">
        <w:rPr>
          <w:b/>
        </w:rPr>
        <w:t>Received Byte Count (Rx Byte Count)</w:t>
      </w:r>
      <w:r>
        <w:t xml:space="preserve"> </w:t>
      </w:r>
      <w:r>
        <w:t>–</w:t>
      </w:r>
      <w:r>
        <w:t xml:space="preserve"> The total number of bytes that were received by the port, including bad or lost frames. This number includes bytes contained in the Frame Check Sequence (FCS), but excludes bytes in the preamble.</w:t>
      </w:r>
    </w:p>
    <w:p w14:paraId="68E22422" w14:textId="77777777" w:rsidR="00490D42" w:rsidRDefault="00490D42" w:rsidP="00DB2242">
      <w:pPr>
        <w:pStyle w:val="Randomlist"/>
        <w:tabs>
          <w:tab w:val="clear" w:pos="3968"/>
          <w:tab w:val="num" w:pos="1980"/>
          <w:tab w:val="num" w:pos="3320"/>
        </w:tabs>
        <w:ind w:left="0" w:right="20" w:hanging="403"/>
      </w:pPr>
      <w:r w:rsidRPr="00291BB3">
        <w:rPr>
          <w:b/>
        </w:rPr>
        <w:t>Transmit Packet Count (Tx Pkt Count)</w:t>
      </w:r>
      <w:r>
        <w:t xml:space="preserve"> </w:t>
      </w:r>
      <w:r>
        <w:t>–</w:t>
      </w:r>
      <w:r>
        <w:t xml:space="preserve"> The number of packets that have been successfully transmitted by the port.</w:t>
      </w:r>
    </w:p>
    <w:p w14:paraId="46912A3B" w14:textId="77777777" w:rsidR="00490D42" w:rsidRDefault="00490D42" w:rsidP="00DB2242">
      <w:pPr>
        <w:pStyle w:val="Randomlist"/>
        <w:tabs>
          <w:tab w:val="clear" w:pos="3968"/>
          <w:tab w:val="num" w:pos="1980"/>
          <w:tab w:val="num" w:pos="3320"/>
        </w:tabs>
        <w:ind w:left="0" w:right="20" w:hanging="403"/>
      </w:pPr>
      <w:r w:rsidRPr="00291BB3">
        <w:rPr>
          <w:b/>
        </w:rPr>
        <w:t>Transmit Byte Count (Tx Byte Count)</w:t>
      </w:r>
      <w:r>
        <w:t xml:space="preserve"> </w:t>
      </w:r>
      <w:r>
        <w:t>–</w:t>
      </w:r>
      <w:r>
        <w:t xml:space="preserve"> The total number of data bytes successfully transmitted by the port.</w:t>
      </w:r>
    </w:p>
    <w:p w14:paraId="4A0DF944" w14:textId="77777777" w:rsidR="00490D42" w:rsidRDefault="00490D42" w:rsidP="00DB2242">
      <w:pPr>
        <w:pStyle w:val="Randomlist"/>
        <w:tabs>
          <w:tab w:val="clear" w:pos="3968"/>
          <w:tab w:val="num" w:pos="1980"/>
          <w:tab w:val="num" w:pos="3320"/>
        </w:tabs>
        <w:ind w:left="0" w:right="20" w:hanging="403"/>
      </w:pPr>
      <w:r w:rsidRPr="00291BB3">
        <w:rPr>
          <w:b/>
        </w:rPr>
        <w:t>Received Broadcast (Rx Bcast)</w:t>
      </w:r>
      <w:r>
        <w:t xml:space="preserve"> </w:t>
      </w:r>
      <w:r>
        <w:t>–</w:t>
      </w:r>
      <w:r>
        <w:t xml:space="preserve"> The total number of frames received by the port that are addressed to a broadcast address.</w:t>
      </w:r>
    </w:p>
    <w:p w14:paraId="15208BC2" w14:textId="77777777" w:rsidR="00490D42" w:rsidRDefault="00490D42" w:rsidP="00DB2242">
      <w:pPr>
        <w:pStyle w:val="Randomlist"/>
        <w:tabs>
          <w:tab w:val="clear" w:pos="3968"/>
          <w:tab w:val="num" w:pos="1980"/>
          <w:tab w:val="num" w:pos="3320"/>
        </w:tabs>
        <w:ind w:left="0" w:right="20" w:hanging="403"/>
      </w:pPr>
      <w:r w:rsidRPr="00291BB3">
        <w:rPr>
          <w:b/>
        </w:rPr>
        <w:t>Received Multicast (Rx Mcast)</w:t>
      </w:r>
      <w:r>
        <w:t xml:space="preserve"> </w:t>
      </w:r>
      <w:r>
        <w:t>–</w:t>
      </w:r>
      <w:r>
        <w:t xml:space="preserve"> The total number of frames received by the port that are addressed to a multicast address.</w:t>
      </w:r>
    </w:p>
    <w:p w14:paraId="1C9E5417" w14:textId="77777777" w:rsidR="00490D42" w:rsidRDefault="00490D42" w:rsidP="00DB2242">
      <w:pPr>
        <w:pStyle w:val="Randomlist"/>
        <w:tabs>
          <w:tab w:val="clear" w:pos="3968"/>
          <w:tab w:val="num" w:pos="1980"/>
          <w:tab w:val="num" w:pos="3320"/>
        </w:tabs>
        <w:ind w:left="0" w:right="20" w:hanging="403"/>
      </w:pPr>
      <w:r w:rsidRPr="00291BB3">
        <w:rPr>
          <w:b/>
        </w:rPr>
        <w:t xml:space="preserve">Transmit Collisions (Tx Coll) </w:t>
      </w:r>
      <w:r>
        <w:t>–</w:t>
      </w:r>
      <w:r>
        <w:t xml:space="preserve"> The total number of collisions seen by the port, regardless of whether a device connected to the port participated in any of the collisions.</w:t>
      </w:r>
    </w:p>
    <w:p w14:paraId="010CBC31" w14:textId="77777777" w:rsidR="00490D42" w:rsidRDefault="00490D42" w:rsidP="00DB2242">
      <w:pPr>
        <w:pStyle w:val="Randomlist"/>
        <w:tabs>
          <w:tab w:val="clear" w:pos="3968"/>
          <w:tab w:val="num" w:pos="1980"/>
          <w:tab w:val="num" w:pos="3320"/>
        </w:tabs>
        <w:ind w:left="0" w:right="20" w:hanging="403"/>
      </w:pPr>
      <w:r w:rsidRPr="00291BB3">
        <w:rPr>
          <w:b/>
        </w:rPr>
        <w:t>Received Bad CRC Frames (RX CRC)</w:t>
      </w:r>
      <w:r>
        <w:t xml:space="preserve"> </w:t>
      </w:r>
      <w:r>
        <w:t>–</w:t>
      </w:r>
      <w:r>
        <w:t xml:space="preserve"> The total number of frames received by the port that were of the correct length, but contained a bad FCS value.</w:t>
      </w:r>
    </w:p>
    <w:p w14:paraId="609C625D" w14:textId="77777777" w:rsidR="00490D42" w:rsidRDefault="00490D42" w:rsidP="00DB2242">
      <w:pPr>
        <w:pStyle w:val="Randomlist"/>
        <w:tabs>
          <w:tab w:val="clear" w:pos="3968"/>
          <w:tab w:val="num" w:pos="1980"/>
          <w:tab w:val="num" w:pos="3320"/>
        </w:tabs>
        <w:ind w:left="0" w:right="20" w:hanging="403"/>
      </w:pPr>
      <w:r w:rsidRPr="00291BB3">
        <w:rPr>
          <w:b/>
        </w:rPr>
        <w:t>Receive Oversize Frames (RX Oversize)</w:t>
      </w:r>
      <w:r>
        <w:t xml:space="preserve"> </w:t>
      </w:r>
      <w:r>
        <w:t>–</w:t>
      </w:r>
      <w:r>
        <w:t xml:space="preserve"> The total number of good frames received by the ports that were of greater than the supported maximum length of 1,522 bytes.</w:t>
      </w:r>
    </w:p>
    <w:p w14:paraId="6A767D53" w14:textId="77777777" w:rsidR="00490D42" w:rsidRPr="00075490" w:rsidRDefault="00490D42" w:rsidP="00DB2242">
      <w:pPr>
        <w:pStyle w:val="Randomlist"/>
        <w:tabs>
          <w:tab w:val="clear" w:pos="3968"/>
          <w:tab w:val="num" w:pos="1980"/>
          <w:tab w:val="num" w:pos="3320"/>
        </w:tabs>
        <w:ind w:left="0" w:right="20" w:hanging="403"/>
      </w:pPr>
      <w:r w:rsidRPr="00291BB3">
        <w:rPr>
          <w:b/>
        </w:rPr>
        <w:t>Receive Dropped Frames (Rx Drop)</w:t>
      </w:r>
      <w:r>
        <w:t xml:space="preserve"> </w:t>
      </w:r>
      <w:r>
        <w:t>–</w:t>
      </w:r>
      <w:r>
        <w:t xml:space="preserve"> The total number of dropped frames due to lack of system resources.</w:t>
      </w:r>
    </w:p>
    <w:p w14:paraId="5EB2C1E7" w14:textId="77777777" w:rsidR="00490D42" w:rsidRPr="002F5F3A" w:rsidRDefault="00490D42" w:rsidP="00DB2242">
      <w:pPr>
        <w:pStyle w:val="a3"/>
        <w:ind w:left="0" w:right="20"/>
      </w:pPr>
      <w:r w:rsidRPr="002F5F3A">
        <w:t>The following shows a display of the port information including statistical data by the show interface command.</w:t>
      </w:r>
    </w:p>
    <w:tbl>
      <w:tblPr>
        <w:tblStyle w:val="48"/>
        <w:tblW w:w="0" w:type="auto"/>
        <w:tblLook w:val="0000" w:firstRow="0" w:lastRow="0" w:firstColumn="0" w:lastColumn="0" w:noHBand="0" w:noVBand="0"/>
      </w:tblPr>
      <w:tblGrid>
        <w:gridCol w:w="8045"/>
      </w:tblGrid>
      <w:tr w:rsidR="00490D42" w:rsidRPr="0012534E" w14:paraId="09009421" w14:textId="77777777" w:rsidTr="00291BB3">
        <w:tc>
          <w:tcPr>
            <w:tcW w:w="8820" w:type="dxa"/>
          </w:tcPr>
          <w:p w14:paraId="0AC59237"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hint="eastAsia"/>
              </w:rPr>
              <w:t>Switch</w:t>
            </w:r>
            <w:r w:rsidRPr="00D7262C">
              <w:rPr>
                <w:rFonts w:ascii="Courier New" w:hAnsi="Courier New" w:cs="Courier New"/>
              </w:rPr>
              <w:t>#</w:t>
            </w:r>
            <w:r w:rsidRPr="00D7262C">
              <w:t xml:space="preserve"> </w:t>
            </w:r>
            <w:r>
              <w:rPr>
                <w:rFonts w:ascii="Courier New" w:hAnsi="Courier New" w:cs="Courier New"/>
                <w:b/>
              </w:rPr>
              <w:t xml:space="preserve">show interface GigabitEthernet </w:t>
            </w:r>
            <w:r w:rsidR="00042939">
              <w:rPr>
                <w:rFonts w:ascii="Courier New" w:hAnsi="Courier New" w:cs="Courier New" w:hint="eastAsia"/>
                <w:b/>
              </w:rPr>
              <w:t>7</w:t>
            </w:r>
            <w:r w:rsidRPr="00D7262C">
              <w:rPr>
                <w:rFonts w:ascii="Courier New" w:hAnsi="Courier New" w:cs="Courier New"/>
                <w:b/>
              </w:rPr>
              <w:t>/1</w:t>
            </w:r>
          </w:p>
          <w:p w14:paraId="5886EC8B" w14:textId="77777777" w:rsidR="00490D42" w:rsidRPr="00D7262C" w:rsidRDefault="00490D42" w:rsidP="0021019A">
            <w:pPr>
              <w:pStyle w:val="aa"/>
              <w:ind w:right="20"/>
              <w:rPr>
                <w:rFonts w:ascii="Courier New" w:hAnsi="Courier New" w:cs="Courier New"/>
              </w:rPr>
            </w:pPr>
          </w:p>
          <w:p w14:paraId="4B2D82E9" w14:textId="77777777" w:rsidR="00490D42" w:rsidRPr="00D7262C" w:rsidRDefault="00490D42" w:rsidP="0021019A">
            <w:pPr>
              <w:pStyle w:val="aa"/>
              <w:ind w:right="20"/>
              <w:rPr>
                <w:rFonts w:ascii="Courier New" w:hAnsi="Courier New" w:cs="Courier New"/>
              </w:rPr>
            </w:pPr>
            <w:r>
              <w:rPr>
                <w:rFonts w:ascii="Courier New" w:hAnsi="Courier New" w:cs="Courier New"/>
              </w:rPr>
              <w:t>Giga</w:t>
            </w:r>
            <w:r w:rsidR="00042939">
              <w:rPr>
                <w:rFonts w:ascii="Courier New" w:hAnsi="Courier New" w:cs="Courier New" w:hint="eastAsia"/>
              </w:rPr>
              <w:t>7</w:t>
            </w:r>
            <w:r>
              <w:rPr>
                <w:rFonts w:ascii="Courier New" w:hAnsi="Courier New" w:cs="Courier New"/>
              </w:rPr>
              <w:t>/1</w:t>
            </w:r>
            <w:r w:rsidRPr="00D7262C">
              <w:rPr>
                <w:rFonts w:ascii="Courier New" w:hAnsi="Courier New" w:cs="Courier New"/>
              </w:rPr>
              <w:t xml:space="preserve"> is up, line protocol is up (connected)</w:t>
            </w:r>
          </w:p>
          <w:p w14:paraId="2C040C7F"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Hardware is Ethernet, address is 0007.709e.2914 (bia 0007.709e.2914)</w:t>
            </w:r>
          </w:p>
          <w:p w14:paraId="3260348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index 1111 metric 1 mtu 1500 arp ageing timeout 7200</w:t>
            </w:r>
          </w:p>
          <w:p w14:paraId="2FCC41CA"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Full-duplex, A-1000Mb/s, media type is 1000BaseLX</w:t>
            </w:r>
          </w:p>
          <w:p w14:paraId="4A04A9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&lt;UP,BROADCAST,RUNNING,MULTICAST&gt;</w:t>
            </w:r>
          </w:p>
          <w:p w14:paraId="2FF847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VRF Binding: Not bound</w:t>
            </w:r>
          </w:p>
          <w:p w14:paraId="62EC7D4E"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Bandwidth 1g</w:t>
            </w:r>
          </w:p>
          <w:p w14:paraId="258FFF3E"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inet 3.44.1.230/24 broadcast 3.44.1.255</w:t>
            </w:r>
          </w:p>
          <w:p w14:paraId="203FA233"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VRRP Mast</w:t>
            </w:r>
            <w:r w:rsidR="00503972">
              <w:rPr>
                <w:rFonts w:ascii="Courier New" w:hAnsi="Courier New" w:cs="Courier New"/>
              </w:rPr>
              <w:t>er of</w:t>
            </w:r>
            <w:r w:rsidRPr="00D7262C">
              <w:rPr>
                <w:rFonts w:ascii="Courier New" w:hAnsi="Courier New" w:cs="Courier New"/>
              </w:rPr>
              <w:t>:  VRRP is not configured on this interface.</w:t>
            </w:r>
          </w:p>
          <w:p w14:paraId="443E4C9A"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Last clearing of "show interface" counters never</w:t>
            </w:r>
          </w:p>
          <w:p w14:paraId="250D942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input rate 88 bits/sec, 0 packets/sec</w:t>
            </w:r>
          </w:p>
          <w:p w14:paraId="14F863D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output rate 72 bits/sec, 0 packets/sec</w:t>
            </w:r>
          </w:p>
          <w:p w14:paraId="181B359B"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in Switched: ucast 30 pkt - mcast 20,532 pkt</w:t>
            </w:r>
          </w:p>
          <w:p w14:paraId="66E43081"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out Switched: ucast 36 pkt - mcast 20,871 pkt</w:t>
            </w:r>
          </w:p>
          <w:p w14:paraId="5B25C3B7"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20,565 packets input, 1,782,898 bytes</w:t>
            </w:r>
          </w:p>
          <w:p w14:paraId="52D2312D"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Received 3 broadcast pkt (20,532 multicast pkt)</w:t>
            </w:r>
          </w:p>
          <w:p w14:paraId="64B5623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CRC, 0 oversized, 0 dropped</w:t>
            </w:r>
          </w:p>
          <w:p w14:paraId="1D84B94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20,918 packets output, 1,790,946 bytes</w:t>
            </w:r>
          </w:p>
          <w:p w14:paraId="07C4E3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collisions</w:t>
            </w:r>
          </w:p>
          <w:p w14:paraId="27692D6E" w14:textId="77777777" w:rsidR="00490D42" w:rsidRPr="0012534E" w:rsidRDefault="00490D42" w:rsidP="0021019A">
            <w:pPr>
              <w:pStyle w:val="aa"/>
              <w:ind w:right="20"/>
              <w:rPr>
                <w:rFonts w:ascii="Courier New" w:hAnsi="Courier New" w:cs="Courier New"/>
              </w:rPr>
            </w:pPr>
            <w:r w:rsidRPr="00D7262C">
              <w:rPr>
                <w:rFonts w:ascii="Courier New" w:hAnsi="Courier New" w:cs="Courier New"/>
              </w:rPr>
              <w:t xml:space="preserve">    0 late collisions, 0 deferred</w:t>
            </w:r>
          </w:p>
        </w:tc>
      </w:tr>
    </w:tbl>
    <w:p w14:paraId="763F6E2E" w14:textId="77777777" w:rsidR="00DB2242" w:rsidRDefault="00DB2242" w:rsidP="0021019A">
      <w:pPr>
        <w:pStyle w:val="afffff3"/>
        <w:ind w:right="20"/>
      </w:pPr>
      <w:bookmarkStart w:id="2548" w:name="_Toc361679388"/>
      <w:bookmarkStart w:id="2549" w:name="_Toc271813815"/>
      <w:bookmarkStart w:id="2550" w:name="_Toc391575300"/>
    </w:p>
    <w:p w14:paraId="7A72E3C0" w14:textId="77777777" w:rsidR="00490D42" w:rsidRDefault="006A4BB0" w:rsidP="0021019A">
      <w:pPr>
        <w:pStyle w:val="afffff3"/>
        <w:ind w:right="20"/>
      </w:pPr>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158</w:t>
      </w:r>
      <w:r w:rsidR="005832B8">
        <w:fldChar w:fldCharType="end"/>
      </w:r>
      <w:r w:rsidR="00490D42">
        <w:rPr>
          <w:rFonts w:hint="eastAsia"/>
        </w:rPr>
        <w:t xml:space="preserve"> </w:t>
      </w:r>
      <w:bookmarkEnd w:id="2548"/>
      <w:r w:rsidR="00490D42" w:rsidRPr="002F5F3A">
        <w:t>Commands for Port Statistics Check</w:t>
      </w:r>
      <w:bookmarkEnd w:id="2549"/>
      <w:bookmarkEnd w:id="2550"/>
    </w:p>
    <w:tbl>
      <w:tblPr>
        <w:tblStyle w:val="CLIWide"/>
        <w:tblW w:w="0" w:type="auto"/>
        <w:tblLook w:val="01E0" w:firstRow="1" w:lastRow="1" w:firstColumn="1" w:lastColumn="1" w:noHBand="0" w:noVBand="0"/>
      </w:tblPr>
      <w:tblGrid>
        <w:gridCol w:w="2486"/>
        <w:gridCol w:w="4383"/>
        <w:gridCol w:w="1063"/>
      </w:tblGrid>
      <w:tr w:rsidR="00490D42"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2F5F3A" w:rsidRDefault="00490D42" w:rsidP="0021019A">
            <w:pPr>
              <w:wordWrap/>
              <w:ind w:right="20"/>
              <w:rPr>
                <w:bCs/>
              </w:rPr>
            </w:pPr>
            <w:r w:rsidRPr="002F5F3A">
              <w:rPr>
                <w:bCs/>
              </w:rPr>
              <w:t>Command</w:t>
            </w:r>
          </w:p>
        </w:tc>
        <w:tc>
          <w:tcPr>
            <w:tcW w:w="5100" w:type="dxa"/>
          </w:tcPr>
          <w:p w14:paraId="00AEDFA6" w14:textId="77777777" w:rsidR="00490D42" w:rsidRPr="002F5F3A" w:rsidRDefault="00490D42" w:rsidP="00E20826">
            <w:pPr>
              <w:pStyle w:val="ac"/>
            </w:pPr>
            <w:r w:rsidRPr="002F5F3A">
              <w:t>Description</w:t>
            </w:r>
          </w:p>
        </w:tc>
        <w:tc>
          <w:tcPr>
            <w:tcW w:w="1077" w:type="dxa"/>
          </w:tcPr>
          <w:p w14:paraId="4FC693DC" w14:textId="77777777" w:rsidR="00490D42" w:rsidRPr="002F5F3A" w:rsidRDefault="00490D42" w:rsidP="00E20826">
            <w:pPr>
              <w:pStyle w:val="ac"/>
            </w:pPr>
            <w:r w:rsidRPr="002F5F3A">
              <w:t>Mode</w:t>
            </w:r>
          </w:p>
        </w:tc>
      </w:tr>
      <w:tr w:rsidR="00490D42" w:rsidRPr="00043AB1" w14:paraId="25F02DB9" w14:textId="77777777" w:rsidTr="007037AB">
        <w:trPr>
          <w:trHeight w:val="295"/>
        </w:trPr>
        <w:tc>
          <w:tcPr>
            <w:tcW w:w="2979" w:type="dxa"/>
          </w:tcPr>
          <w:p w14:paraId="309081A2" w14:textId="77777777" w:rsidR="00490D42" w:rsidRPr="002F5F3A" w:rsidRDefault="00490D42" w:rsidP="0021019A">
            <w:pPr>
              <w:wordWrap/>
              <w:ind w:left="180" w:right="20" w:hangingChars="100" w:hanging="180"/>
            </w:pPr>
            <w:r w:rsidRPr="002F5F3A">
              <w:rPr>
                <w:bCs/>
              </w:rPr>
              <w:t>show port counter [detail]</w:t>
            </w:r>
          </w:p>
        </w:tc>
        <w:tc>
          <w:tcPr>
            <w:tcW w:w="5100" w:type="dxa"/>
          </w:tcPr>
          <w:p w14:paraId="32CA01D0" w14:textId="77777777" w:rsidR="00490D42" w:rsidRPr="002F5F3A" w:rsidRDefault="00490D42" w:rsidP="0021019A">
            <w:pPr>
              <w:wordWrap/>
              <w:ind w:right="20"/>
            </w:pPr>
            <w:r w:rsidRPr="002F5F3A">
              <w:t xml:space="preserve">For the items below, it displays the accumulated statistics of all the interfaces. </w:t>
            </w:r>
          </w:p>
          <w:p w14:paraId="0AB459DD" w14:textId="77777777" w:rsidR="00490D42" w:rsidRPr="002F5F3A" w:rsidRDefault="00490D42" w:rsidP="0021019A">
            <w:pPr>
              <w:pStyle w:val="afffc"/>
              <w:ind w:right="20"/>
            </w:pPr>
            <w:r w:rsidRPr="002F5F3A">
              <w:t>I-Kbps/ O-Kbps</w:t>
            </w:r>
          </w:p>
          <w:p w14:paraId="43E829D5" w14:textId="77777777" w:rsidR="00490D42" w:rsidRPr="002F5F3A" w:rsidRDefault="00490D42" w:rsidP="0021019A">
            <w:pPr>
              <w:pStyle w:val="afffc"/>
              <w:ind w:right="20"/>
            </w:pPr>
            <w:r w:rsidRPr="002F5F3A">
              <w:t>InOctets/ OutOctets</w:t>
            </w:r>
          </w:p>
          <w:p w14:paraId="3C99B336" w14:textId="77777777" w:rsidR="00490D42" w:rsidRPr="002F5F3A" w:rsidRDefault="00490D42" w:rsidP="0021019A">
            <w:pPr>
              <w:pStyle w:val="afffc"/>
              <w:ind w:right="20"/>
            </w:pPr>
            <w:r w:rsidRPr="002F5F3A">
              <w:t>InPkts/ OutPkts</w:t>
            </w:r>
          </w:p>
        </w:tc>
        <w:tc>
          <w:tcPr>
            <w:tcW w:w="1077" w:type="dxa"/>
          </w:tcPr>
          <w:p w14:paraId="6F7CE87E" w14:textId="77777777" w:rsidR="00490D42" w:rsidRPr="002F5F3A" w:rsidRDefault="00490D42" w:rsidP="0021019A">
            <w:pPr>
              <w:pStyle w:val="aa"/>
              <w:ind w:right="20"/>
            </w:pPr>
            <w:r w:rsidRPr="002F5F3A">
              <w:t>Privileged</w:t>
            </w:r>
          </w:p>
        </w:tc>
      </w:tr>
      <w:tr w:rsidR="00490D42" w:rsidRPr="00043AB1" w14:paraId="3EBC4B39" w14:textId="77777777" w:rsidTr="007037AB">
        <w:trPr>
          <w:trHeight w:val="294"/>
        </w:trPr>
        <w:tc>
          <w:tcPr>
            <w:tcW w:w="2979" w:type="dxa"/>
          </w:tcPr>
          <w:p w14:paraId="0A16E71B" w14:textId="77777777" w:rsidR="00490D42" w:rsidRPr="002F5F3A" w:rsidRDefault="00490D42" w:rsidP="0021019A">
            <w:pPr>
              <w:wordWrap/>
              <w:ind w:left="180" w:right="20" w:hangingChars="100" w:hanging="180"/>
              <w:rPr>
                <w:bCs/>
              </w:rPr>
            </w:pPr>
            <w:r w:rsidRPr="002F5F3A">
              <w:rPr>
                <w:bCs/>
              </w:rPr>
              <w:t xml:space="preserve">show port statistics </w:t>
            </w:r>
          </w:p>
          <w:p w14:paraId="2BACA291" w14:textId="77777777" w:rsidR="00490D42" w:rsidRPr="002F5F3A" w:rsidRDefault="00490D42" w:rsidP="0021019A">
            <w:pPr>
              <w:wordWrap/>
              <w:ind w:left="180" w:right="20" w:hangingChars="100" w:hanging="180"/>
              <w:rPr>
                <w:bCs/>
              </w:rPr>
            </w:pPr>
            <w:r w:rsidRPr="002F5F3A">
              <w:rPr>
                <w:bCs/>
              </w:rPr>
              <w:t xml:space="preserve">{all | </w:t>
            </w:r>
            <w:r w:rsidRPr="002F5F3A">
              <w:rPr>
                <w:i/>
                <w:iCs/>
              </w:rPr>
              <w:t>IFNAME</w:t>
            </w:r>
            <w:r w:rsidRPr="002F5F3A">
              <w:rPr>
                <w:iCs/>
              </w:rPr>
              <w:t>}</w:t>
            </w:r>
          </w:p>
        </w:tc>
        <w:tc>
          <w:tcPr>
            <w:tcW w:w="5100" w:type="dxa"/>
          </w:tcPr>
          <w:p w14:paraId="18E57184" w14:textId="77777777" w:rsidR="00490D42" w:rsidRPr="002F5F3A" w:rsidRDefault="00490D42" w:rsidP="0021019A">
            <w:pPr>
              <w:wordWrap/>
              <w:ind w:right="20"/>
            </w:pPr>
            <w:r w:rsidRPr="002F5F3A">
              <w:t xml:space="preserve">For the items below, it displays the accumulated statistics of the interface by unit of 5 seconds/1 minute/5 minutes. </w:t>
            </w:r>
          </w:p>
          <w:p w14:paraId="35408A74" w14:textId="77777777" w:rsidR="00490D42" w:rsidRPr="002F5F3A" w:rsidRDefault="00490D42" w:rsidP="0021019A">
            <w:pPr>
              <w:pStyle w:val="afffc"/>
              <w:ind w:right="20"/>
            </w:pPr>
            <w:r w:rsidRPr="002F5F3A">
              <w:t>TX: bits/s, pkts/s</w:t>
            </w:r>
          </w:p>
          <w:p w14:paraId="080C5225" w14:textId="77777777" w:rsidR="00490D42" w:rsidRPr="002F5F3A" w:rsidRDefault="00490D42" w:rsidP="0021019A">
            <w:pPr>
              <w:pStyle w:val="afffc"/>
              <w:ind w:right="20"/>
            </w:pPr>
            <w:r w:rsidRPr="002F5F3A">
              <w:t>RX: bits/s, pkts/s</w:t>
            </w:r>
          </w:p>
        </w:tc>
        <w:tc>
          <w:tcPr>
            <w:tcW w:w="1077" w:type="dxa"/>
          </w:tcPr>
          <w:p w14:paraId="5BB80C4A" w14:textId="77777777" w:rsidR="00490D42" w:rsidRPr="002F5F3A" w:rsidRDefault="00490D42" w:rsidP="0021019A">
            <w:pPr>
              <w:pStyle w:val="aa"/>
              <w:ind w:right="20"/>
            </w:pPr>
            <w:r w:rsidRPr="002F5F3A">
              <w:t>Privileged</w:t>
            </w:r>
          </w:p>
        </w:tc>
      </w:tr>
      <w:tr w:rsidR="00490D42" w:rsidRPr="00043AB1" w14:paraId="3B560D1F" w14:textId="77777777" w:rsidTr="007037AB">
        <w:trPr>
          <w:trHeight w:val="294"/>
        </w:trPr>
        <w:tc>
          <w:tcPr>
            <w:tcW w:w="2979" w:type="dxa"/>
          </w:tcPr>
          <w:p w14:paraId="589EA977" w14:textId="77777777" w:rsidR="00490D42" w:rsidRPr="002F5F3A" w:rsidRDefault="00490D42" w:rsidP="0021019A">
            <w:pPr>
              <w:wordWrap/>
              <w:ind w:left="180" w:right="20" w:hangingChars="100" w:hanging="180"/>
              <w:rPr>
                <w:bCs/>
              </w:rPr>
            </w:pPr>
            <w:r w:rsidRPr="002F5F3A">
              <w:rPr>
                <w:bCs/>
              </w:rPr>
              <w:t xml:space="preserve">show port statistics avg type </w:t>
            </w:r>
          </w:p>
          <w:p w14:paraId="59D81950" w14:textId="77777777" w:rsidR="00490D42" w:rsidRPr="002F5F3A" w:rsidRDefault="00490D42" w:rsidP="0021019A">
            <w:pPr>
              <w:wordWrap/>
              <w:ind w:left="180" w:right="20" w:hangingChars="100" w:hanging="180"/>
              <w:rPr>
                <w:bCs/>
              </w:rPr>
            </w:pPr>
            <w:r w:rsidRPr="002F5F3A">
              <w:rPr>
                <w:bCs/>
                <w:i/>
              </w:rPr>
              <w:t>[IFNAME]</w:t>
            </w:r>
          </w:p>
        </w:tc>
        <w:tc>
          <w:tcPr>
            <w:tcW w:w="5100" w:type="dxa"/>
          </w:tcPr>
          <w:p w14:paraId="524FFF28" w14:textId="77777777" w:rsidR="00490D42" w:rsidRPr="002F5F3A" w:rsidRDefault="00490D42" w:rsidP="0021019A">
            <w:pPr>
              <w:wordWrap/>
              <w:ind w:right="20"/>
            </w:pPr>
            <w:r w:rsidRPr="002F5F3A">
              <w:t xml:space="preserve">For the items that are classified per traffic types, it displays the accumulated statistics of the interface by unit of 5 seconds/1 minute/5 minutes. </w:t>
            </w:r>
          </w:p>
          <w:p w14:paraId="61FC8D5A" w14:textId="77777777" w:rsidR="00490D42" w:rsidRPr="002F5F3A" w:rsidRDefault="00490D42" w:rsidP="0021019A">
            <w:pPr>
              <w:pStyle w:val="afffc"/>
              <w:ind w:right="20"/>
            </w:pPr>
            <w:r w:rsidRPr="002F5F3A">
              <w:t>TX: Unicast/Multicast/Broadcast s</w:t>
            </w:r>
          </w:p>
          <w:p w14:paraId="30C79E26" w14:textId="77777777" w:rsidR="00490D42" w:rsidRPr="002F5F3A" w:rsidRDefault="00490D42" w:rsidP="0021019A">
            <w:pPr>
              <w:pStyle w:val="afffc"/>
              <w:ind w:right="20"/>
            </w:pPr>
            <w:r w:rsidRPr="002F5F3A">
              <w:t>RX: Unicast/Multicast/Broadcast</w:t>
            </w:r>
          </w:p>
        </w:tc>
        <w:tc>
          <w:tcPr>
            <w:tcW w:w="1077" w:type="dxa"/>
          </w:tcPr>
          <w:p w14:paraId="750AD338" w14:textId="77777777" w:rsidR="00490D42" w:rsidRPr="002F5F3A" w:rsidRDefault="00490D42" w:rsidP="0021019A">
            <w:pPr>
              <w:pStyle w:val="aa"/>
              <w:ind w:right="20"/>
            </w:pPr>
            <w:r w:rsidRPr="002F5F3A">
              <w:t>Privileged</w:t>
            </w:r>
          </w:p>
        </w:tc>
      </w:tr>
      <w:tr w:rsidR="00490D42" w:rsidRPr="00043AB1" w14:paraId="334BD9D8" w14:textId="77777777" w:rsidTr="007037AB">
        <w:trPr>
          <w:trHeight w:val="294"/>
        </w:trPr>
        <w:tc>
          <w:tcPr>
            <w:tcW w:w="2979" w:type="dxa"/>
          </w:tcPr>
          <w:p w14:paraId="6F4228D0" w14:textId="77777777" w:rsidR="00490D42" w:rsidRPr="002F5F3A" w:rsidRDefault="00490D42" w:rsidP="0021019A">
            <w:pPr>
              <w:wordWrap/>
              <w:ind w:left="180" w:right="20" w:hangingChars="100" w:hanging="180"/>
              <w:rPr>
                <w:bCs/>
              </w:rPr>
            </w:pPr>
            <w:r w:rsidRPr="002F5F3A">
              <w:rPr>
                <w:bCs/>
              </w:rPr>
              <w:t>show port statistics interface</w:t>
            </w:r>
          </w:p>
          <w:p w14:paraId="5824A980" w14:textId="77777777" w:rsidR="00490D42" w:rsidRPr="002F5F3A" w:rsidRDefault="00490D42" w:rsidP="0021019A">
            <w:pPr>
              <w:wordWrap/>
              <w:ind w:left="180" w:right="20" w:hangingChars="100" w:hanging="180"/>
              <w:rPr>
                <w:bCs/>
                <w:i/>
              </w:rPr>
            </w:pPr>
            <w:r w:rsidRPr="002F5F3A">
              <w:rPr>
                <w:bCs/>
                <w:i/>
              </w:rPr>
              <w:t>[IFNAME]</w:t>
            </w:r>
          </w:p>
        </w:tc>
        <w:tc>
          <w:tcPr>
            <w:tcW w:w="5100" w:type="dxa"/>
          </w:tcPr>
          <w:p w14:paraId="118769BF" w14:textId="77777777" w:rsidR="00490D42" w:rsidRPr="002F5F3A" w:rsidRDefault="00490D42" w:rsidP="0021019A">
            <w:pPr>
              <w:wordWrap/>
              <w:ind w:right="20"/>
            </w:pPr>
            <w:r w:rsidRPr="002F5F3A">
              <w:t>For the items below, it displays the statistics of the interfaces.</w:t>
            </w:r>
          </w:p>
          <w:p w14:paraId="12F07A7D" w14:textId="77777777" w:rsidR="00490D42" w:rsidRPr="002F5F3A" w:rsidRDefault="00490D42" w:rsidP="0021019A">
            <w:pPr>
              <w:pStyle w:val="afffc"/>
              <w:ind w:right="20"/>
            </w:pPr>
            <w:r w:rsidRPr="002F5F3A">
              <w:t>InOctets/ OutOctets</w:t>
            </w:r>
          </w:p>
          <w:p w14:paraId="2E97C66F" w14:textId="77777777" w:rsidR="00490D42" w:rsidRPr="002F5F3A" w:rsidRDefault="00490D42" w:rsidP="0021019A">
            <w:pPr>
              <w:pStyle w:val="afffc"/>
              <w:ind w:right="20"/>
            </w:pPr>
            <w:r w:rsidRPr="002F5F3A">
              <w:t>InUcastPkts/ OutUcastPkts</w:t>
            </w:r>
          </w:p>
          <w:p w14:paraId="0FA44C92" w14:textId="77777777" w:rsidR="00490D42" w:rsidRPr="002F5F3A" w:rsidRDefault="00490D42" w:rsidP="0021019A">
            <w:pPr>
              <w:pStyle w:val="afffc"/>
              <w:ind w:right="20"/>
            </w:pPr>
            <w:r w:rsidRPr="002F5F3A">
              <w:t>InMcastPkts/ OutMcastPkts</w:t>
            </w:r>
          </w:p>
          <w:p w14:paraId="2D1A3204" w14:textId="77777777" w:rsidR="00490D42" w:rsidRPr="002F5F3A" w:rsidRDefault="00490D42" w:rsidP="0021019A">
            <w:pPr>
              <w:pStyle w:val="afffc"/>
              <w:ind w:right="20"/>
            </w:pPr>
            <w:r w:rsidRPr="002F5F3A">
              <w:t>InBcastPkts/ OutBcastPkts</w:t>
            </w:r>
          </w:p>
          <w:p w14:paraId="60FD8709" w14:textId="77777777" w:rsidR="00490D42" w:rsidRPr="002F5F3A" w:rsidRDefault="00490D42" w:rsidP="0021019A">
            <w:pPr>
              <w:pStyle w:val="afffc"/>
              <w:ind w:right="20"/>
            </w:pPr>
            <w:r w:rsidRPr="002F5F3A">
              <w:t>IfInDiscards</w:t>
            </w:r>
          </w:p>
          <w:p w14:paraId="79325E53" w14:textId="77777777" w:rsidR="00490D42" w:rsidRPr="002F5F3A" w:rsidRDefault="00490D42" w:rsidP="0021019A">
            <w:pPr>
              <w:pStyle w:val="afffc"/>
              <w:ind w:right="20"/>
            </w:pPr>
            <w:r w:rsidRPr="002F5F3A">
              <w:t>IfInErrors</w:t>
            </w:r>
          </w:p>
        </w:tc>
        <w:tc>
          <w:tcPr>
            <w:tcW w:w="1077" w:type="dxa"/>
          </w:tcPr>
          <w:p w14:paraId="1C59923C" w14:textId="77777777" w:rsidR="00490D42" w:rsidRPr="002F5F3A" w:rsidRDefault="00490D42" w:rsidP="0021019A">
            <w:pPr>
              <w:pStyle w:val="aa"/>
              <w:ind w:right="20"/>
            </w:pPr>
            <w:r w:rsidRPr="002F5F3A">
              <w:t>Privileged</w:t>
            </w:r>
          </w:p>
        </w:tc>
      </w:tr>
      <w:tr w:rsidR="00490D42" w:rsidRPr="00043AB1" w14:paraId="259B7B45" w14:textId="77777777" w:rsidTr="007037AB">
        <w:trPr>
          <w:trHeight w:val="295"/>
        </w:trPr>
        <w:tc>
          <w:tcPr>
            <w:tcW w:w="2979" w:type="dxa"/>
          </w:tcPr>
          <w:p w14:paraId="7FF10955" w14:textId="77777777" w:rsidR="00490D42" w:rsidRPr="002F5F3A" w:rsidRDefault="00490D42" w:rsidP="0021019A">
            <w:pPr>
              <w:wordWrap/>
              <w:ind w:left="180" w:right="20" w:hangingChars="100" w:hanging="180"/>
              <w:rPr>
                <w:bCs/>
              </w:rPr>
            </w:pPr>
            <w:r w:rsidRPr="002F5F3A">
              <w:rPr>
                <w:bCs/>
              </w:rPr>
              <w:t xml:space="preserve">show port-mib </w:t>
            </w:r>
            <w:r w:rsidRPr="002F5F3A">
              <w:rPr>
                <w:i/>
                <w:iCs/>
              </w:rPr>
              <w:t>IFNAME</w:t>
            </w:r>
          </w:p>
        </w:tc>
        <w:tc>
          <w:tcPr>
            <w:tcW w:w="5100" w:type="dxa"/>
          </w:tcPr>
          <w:p w14:paraId="5D000839" w14:textId="77777777" w:rsidR="00490D42" w:rsidRPr="002F5F3A" w:rsidRDefault="00490D42" w:rsidP="0021019A">
            <w:pPr>
              <w:wordWrap/>
              <w:ind w:right="20"/>
            </w:pPr>
            <w:r w:rsidRPr="002F5F3A">
              <w:t xml:space="preserve">It displays current statistics and the accumulated statistics of the interface in detail. </w:t>
            </w:r>
          </w:p>
        </w:tc>
        <w:tc>
          <w:tcPr>
            <w:tcW w:w="1077" w:type="dxa"/>
          </w:tcPr>
          <w:p w14:paraId="654866C5" w14:textId="77777777" w:rsidR="00490D42" w:rsidRPr="002F5F3A" w:rsidRDefault="00490D42" w:rsidP="0021019A">
            <w:pPr>
              <w:pStyle w:val="aa"/>
              <w:ind w:right="20"/>
            </w:pPr>
            <w:r w:rsidRPr="002F5F3A">
              <w:t>Privileged</w:t>
            </w:r>
          </w:p>
        </w:tc>
      </w:tr>
      <w:tr w:rsidR="00490D42" w:rsidRPr="00043AB1" w14:paraId="7F518AFF" w14:textId="77777777" w:rsidTr="007037AB">
        <w:trPr>
          <w:trHeight w:val="295"/>
        </w:trPr>
        <w:tc>
          <w:tcPr>
            <w:tcW w:w="2979" w:type="dxa"/>
          </w:tcPr>
          <w:p w14:paraId="58D4C887" w14:textId="77777777" w:rsidR="00490D42" w:rsidRPr="002F5F3A" w:rsidRDefault="00490D42" w:rsidP="0021019A">
            <w:pPr>
              <w:wordWrap/>
              <w:ind w:right="20"/>
              <w:rPr>
                <w:bCs/>
              </w:rPr>
            </w:pPr>
            <w:r w:rsidRPr="002F5F3A">
              <w:rPr>
                <w:bCs/>
              </w:rPr>
              <w:t>show interface counters</w:t>
            </w:r>
          </w:p>
        </w:tc>
        <w:tc>
          <w:tcPr>
            <w:tcW w:w="5100" w:type="dxa"/>
          </w:tcPr>
          <w:p w14:paraId="761DC14D" w14:textId="77777777" w:rsidR="00490D42" w:rsidRPr="002F5F3A" w:rsidRDefault="00490D42" w:rsidP="0021019A">
            <w:pPr>
              <w:wordWrap/>
              <w:ind w:right="20"/>
            </w:pPr>
            <w:r w:rsidRPr="002F5F3A">
              <w:t>For the items below, it displays the accumulated statistics of the interface.</w:t>
            </w:r>
          </w:p>
          <w:p w14:paraId="6E8D9424" w14:textId="77777777" w:rsidR="00490D42" w:rsidRPr="002F5F3A" w:rsidRDefault="00490D42" w:rsidP="0021019A">
            <w:pPr>
              <w:pStyle w:val="afffc"/>
              <w:ind w:right="20"/>
            </w:pPr>
            <w:r w:rsidRPr="002F5F3A">
              <w:t>InOctets/ OutOctets</w:t>
            </w:r>
          </w:p>
          <w:p w14:paraId="48791BF1" w14:textId="77777777" w:rsidR="00490D42" w:rsidRPr="002F5F3A" w:rsidRDefault="00490D42" w:rsidP="0021019A">
            <w:pPr>
              <w:pStyle w:val="afffc"/>
              <w:ind w:right="20"/>
            </w:pPr>
            <w:r w:rsidRPr="002F5F3A">
              <w:t>InUcastPkts/ OutUcastPkts</w:t>
            </w:r>
          </w:p>
          <w:p w14:paraId="6931D7EC" w14:textId="77777777" w:rsidR="00490D42" w:rsidRPr="002F5F3A" w:rsidRDefault="00490D42" w:rsidP="0021019A">
            <w:pPr>
              <w:pStyle w:val="afffc"/>
              <w:ind w:right="20"/>
            </w:pPr>
            <w:r w:rsidRPr="002F5F3A">
              <w:t>InMcastPkts/ OutMcastPkts</w:t>
            </w:r>
          </w:p>
          <w:p w14:paraId="38355DBD" w14:textId="77777777" w:rsidR="00490D42" w:rsidRPr="002F5F3A" w:rsidRDefault="00490D42" w:rsidP="0021019A">
            <w:pPr>
              <w:pStyle w:val="afffc"/>
              <w:ind w:right="20"/>
            </w:pPr>
            <w:r w:rsidRPr="002F5F3A">
              <w:t>InBcastPkts/ OutBcastPkts</w:t>
            </w:r>
          </w:p>
        </w:tc>
        <w:tc>
          <w:tcPr>
            <w:tcW w:w="1077" w:type="dxa"/>
          </w:tcPr>
          <w:p w14:paraId="7259EFCD" w14:textId="77777777" w:rsidR="00490D42" w:rsidRPr="002F5F3A" w:rsidRDefault="00490D42" w:rsidP="0021019A">
            <w:pPr>
              <w:pStyle w:val="aa"/>
              <w:ind w:right="20"/>
            </w:pPr>
            <w:r w:rsidRPr="002F5F3A">
              <w:t>Privileged</w:t>
            </w:r>
          </w:p>
        </w:tc>
      </w:tr>
      <w:tr w:rsidR="00490D42" w:rsidRPr="00043AB1" w14:paraId="6E3F5ED7" w14:textId="77777777" w:rsidTr="007037AB">
        <w:trPr>
          <w:trHeight w:val="295"/>
        </w:trPr>
        <w:tc>
          <w:tcPr>
            <w:tcW w:w="2979" w:type="dxa"/>
          </w:tcPr>
          <w:p w14:paraId="764E5ED5" w14:textId="77777777" w:rsidR="00490D42" w:rsidRPr="002F5F3A" w:rsidRDefault="00490D42" w:rsidP="0021019A">
            <w:pPr>
              <w:wordWrap/>
              <w:ind w:right="20"/>
              <w:rPr>
                <w:bCs/>
              </w:rPr>
            </w:pPr>
            <w:r w:rsidRPr="002F5F3A">
              <w:rPr>
                <w:bCs/>
              </w:rPr>
              <w:t xml:space="preserve">show interface counters </w:t>
            </w:r>
          </w:p>
          <w:p w14:paraId="3798F782" w14:textId="77777777" w:rsidR="00490D42" w:rsidRPr="002F5F3A" w:rsidRDefault="00490D42" w:rsidP="0021019A">
            <w:pPr>
              <w:wordWrap/>
              <w:ind w:right="20"/>
              <w:rPr>
                <w:bCs/>
              </w:rPr>
            </w:pPr>
            <w:r w:rsidRPr="002F5F3A">
              <w:rPr>
                <w:bCs/>
              </w:rPr>
              <w:t xml:space="preserve">errors </w:t>
            </w:r>
          </w:p>
        </w:tc>
        <w:tc>
          <w:tcPr>
            <w:tcW w:w="5100" w:type="dxa"/>
          </w:tcPr>
          <w:p w14:paraId="025BFFE3" w14:textId="77777777" w:rsidR="00490D42" w:rsidRPr="002F5F3A" w:rsidRDefault="00490D42" w:rsidP="0021019A">
            <w:pPr>
              <w:wordWrap/>
              <w:ind w:right="20"/>
            </w:pPr>
            <w:r w:rsidRPr="002F5F3A">
              <w:t>It displays the accumulated errors of the interface.</w:t>
            </w:r>
          </w:p>
        </w:tc>
        <w:tc>
          <w:tcPr>
            <w:tcW w:w="1077" w:type="dxa"/>
          </w:tcPr>
          <w:p w14:paraId="1E7449C9" w14:textId="77777777" w:rsidR="00490D42" w:rsidRPr="002F5F3A" w:rsidRDefault="00490D42" w:rsidP="0021019A">
            <w:pPr>
              <w:pStyle w:val="aa"/>
              <w:ind w:right="20"/>
            </w:pPr>
            <w:r w:rsidRPr="002F5F3A">
              <w:t>Privileged</w:t>
            </w:r>
          </w:p>
        </w:tc>
      </w:tr>
    </w:tbl>
    <w:p w14:paraId="10263F24" w14:textId="77777777" w:rsidR="00490D42" w:rsidRPr="002F5F3A" w:rsidRDefault="00490D42" w:rsidP="00DB2242">
      <w:pPr>
        <w:pStyle w:val="a3"/>
        <w:ind w:left="0" w:right="20"/>
      </w:pPr>
      <w:r w:rsidRPr="002F5F3A">
        <w:t xml:space="preserve">The following is the displayed </w:t>
      </w:r>
      <w:r w:rsidRPr="00E979C6">
        <w:t>content brought by show interface counter command, which shows the accumulated statistics of all the ports:</w:t>
      </w:r>
    </w:p>
    <w:tbl>
      <w:tblPr>
        <w:tblStyle w:val="48"/>
        <w:tblW w:w="0" w:type="auto"/>
        <w:tblLook w:val="0000" w:firstRow="0" w:lastRow="0" w:firstColumn="0" w:lastColumn="0" w:noHBand="0" w:noVBand="0"/>
      </w:tblPr>
      <w:tblGrid>
        <w:gridCol w:w="8045"/>
      </w:tblGrid>
      <w:tr w:rsidR="00490D42" w:rsidRPr="0012534E" w14:paraId="3042B337" w14:textId="77777777" w:rsidTr="00291BB3">
        <w:trPr>
          <w:trHeight w:val="142"/>
        </w:trPr>
        <w:tc>
          <w:tcPr>
            <w:tcW w:w="8980" w:type="dxa"/>
          </w:tcPr>
          <w:p w14:paraId="2651043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Router#show interface counters </w:t>
            </w:r>
          </w:p>
          <w:p w14:paraId="0D1CB942" w14:textId="77777777" w:rsidR="00490D42" w:rsidRPr="00FB62FD" w:rsidRDefault="00490D42" w:rsidP="0021019A">
            <w:pPr>
              <w:pStyle w:val="aa"/>
              <w:ind w:right="20"/>
              <w:rPr>
                <w:rFonts w:ascii="Courier New" w:hAnsi="Courier New" w:cs="Courier New"/>
              </w:rPr>
            </w:pPr>
          </w:p>
          <w:p w14:paraId="21FBE0A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Port              InOctets     InUcastPkts     InMcastPkts     InBcastPkts </w:t>
            </w:r>
          </w:p>
          <w:p w14:paraId="56E76CE5" w14:textId="77777777" w:rsidR="00490D42" w:rsidRPr="00CA6D4C" w:rsidRDefault="00490D42" w:rsidP="0021019A">
            <w:pPr>
              <w:pStyle w:val="aa"/>
              <w:ind w:right="20"/>
              <w:rPr>
                <w:rFonts w:ascii="Courier New" w:hAnsi="Courier New" w:cs="Courier New"/>
                <w:lang w:val="it-IT"/>
              </w:rPr>
            </w:pPr>
            <w:r w:rsidRPr="00FB62FD">
              <w:rPr>
                <w:rFonts w:ascii="Courier New" w:hAnsi="Courier New" w:cs="Courier New"/>
              </w:rPr>
              <w:t xml:space="preserve"> </w:t>
            </w:r>
            <w:r w:rsidRPr="00CA6D4C">
              <w:rPr>
                <w:rFonts w:ascii="Courier New" w:hAnsi="Courier New" w:cs="Courier New"/>
                <w:lang w:val="it-IT"/>
              </w:rPr>
              <w:t xml:space="preserve">---------- --------------- --------------- --------------- --------------- </w:t>
            </w:r>
          </w:p>
          <w:p w14:paraId="0749666F" w14:textId="77777777"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Te6</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14:paraId="25EB709D" w14:textId="77777777" w:rsidR="00490D42" w:rsidRPr="00CA6D4C" w:rsidRDefault="00042939" w:rsidP="0021019A">
            <w:pPr>
              <w:pStyle w:val="aa"/>
              <w:ind w:right="20"/>
              <w:rPr>
                <w:rFonts w:ascii="Courier New" w:hAnsi="Courier New" w:cs="Courier New"/>
                <w:lang w:val="it-IT"/>
              </w:rPr>
            </w:pPr>
            <w:r>
              <w:rPr>
                <w:rFonts w:ascii="Courier New" w:hAnsi="Courier New" w:cs="Courier New"/>
                <w:lang w:val="it-IT"/>
              </w:rPr>
              <w:t xml:space="preserve"> Te6</w:t>
            </w:r>
            <w:r w:rsidR="00490D42" w:rsidRPr="00CA6D4C">
              <w:rPr>
                <w:rFonts w:ascii="Courier New" w:hAnsi="Courier New" w:cs="Courier New"/>
                <w:lang w:val="it-IT"/>
              </w:rPr>
              <w:t xml:space="preserve">/2                    0               0               0               0 </w:t>
            </w:r>
          </w:p>
          <w:p w14:paraId="544C0B07"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/3                    0               0               0               0 </w:t>
            </w:r>
          </w:p>
          <w:p w14:paraId="044FFD23"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/4                    0               0               0               0 </w:t>
            </w:r>
          </w:p>
          <w:p w14:paraId="0BAEE948"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/5                    0               0               0               0 </w:t>
            </w:r>
          </w:p>
          <w:p w14:paraId="50382029"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/6                    0               0               0               0 </w:t>
            </w:r>
          </w:p>
          <w:p w14:paraId="143696CB"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/7                2,560               0              20               0 </w:t>
            </w:r>
          </w:p>
          <w:p w14:paraId="0D43B1AE"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/8                2,560               0              20               0 </w:t>
            </w:r>
          </w:p>
          <w:p w14:paraId="79042212" w14:textId="77777777" w:rsidR="00490D42" w:rsidRPr="00CA6D4C" w:rsidRDefault="00490D42" w:rsidP="0021019A">
            <w:pPr>
              <w:pStyle w:val="aa"/>
              <w:ind w:right="20"/>
              <w:rPr>
                <w:rFonts w:ascii="Courier New" w:hAnsi="Courier New" w:cs="Courier New"/>
                <w:lang w:val="it-IT"/>
              </w:rPr>
            </w:pPr>
          </w:p>
          <w:p w14:paraId="2E9BFFC8"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Port             OutOctets    OutUcastPkts    OutMcastPkts    OutBcastPkts </w:t>
            </w:r>
          </w:p>
          <w:p w14:paraId="31B05D38" w14:textId="77777777" w:rsidR="00490D42" w:rsidRPr="007F79EE"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 --------------- --------------- --------------- --------------- </w:t>
            </w:r>
          </w:p>
          <w:p w14:paraId="55F504B6" w14:textId="77777777"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Gi7</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14:paraId="33C28C0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/2                    0               0               0               0 </w:t>
            </w:r>
          </w:p>
          <w:p w14:paraId="49823D62"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/3                    0               0               0               0 </w:t>
            </w:r>
          </w:p>
          <w:p w14:paraId="2479C0D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/4                    0               0               0               0 </w:t>
            </w:r>
          </w:p>
          <w:p w14:paraId="6DE751E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/5               37,466               0             305               0 </w:t>
            </w:r>
          </w:p>
          <w:p w14:paraId="5E3D7F9A" w14:textId="77777777" w:rsidR="00490D42" w:rsidRPr="00FB62FD" w:rsidRDefault="00490D42" w:rsidP="0021019A">
            <w:pPr>
              <w:pStyle w:val="aa"/>
              <w:ind w:right="20"/>
              <w:rPr>
                <w:rFonts w:ascii="Courier New" w:hAnsi="Courier New" w:cs="Courier New"/>
              </w:rPr>
            </w:pPr>
            <w:r w:rsidRPr="00CA6D4C">
              <w:rPr>
                <w:rFonts w:ascii="Courier New" w:hAnsi="Courier New" w:cs="Courier New"/>
                <w:lang w:val="it-IT"/>
              </w:rPr>
              <w:lastRenderedPageBreak/>
              <w:t xml:space="preserve"> </w:t>
            </w:r>
            <w:r w:rsidR="00042939">
              <w:rPr>
                <w:rFonts w:ascii="Courier New" w:hAnsi="Courier New" w:cs="Courier New"/>
                <w:lang w:val="it-IT"/>
              </w:rPr>
              <w:t>Gi7</w:t>
            </w:r>
            <w:r w:rsidRPr="00FB62FD">
              <w:rPr>
                <w:rFonts w:ascii="Courier New" w:hAnsi="Courier New" w:cs="Courier New"/>
              </w:rPr>
              <w:t xml:space="preserve">/6               37,220               0             303               0 </w:t>
            </w:r>
          </w:p>
          <w:p w14:paraId="785526C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/7               36,974               0             301               0 </w:t>
            </w:r>
          </w:p>
          <w:p w14:paraId="75BEDAAB"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/8               36,605               0             298               0 </w:t>
            </w:r>
          </w:p>
          <w:p w14:paraId="35D7BB8C"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Router#</w:t>
            </w:r>
          </w:p>
        </w:tc>
      </w:tr>
    </w:tbl>
    <w:p w14:paraId="09E21828" w14:textId="77777777" w:rsidR="00490D42" w:rsidRPr="002F5F3A" w:rsidRDefault="00490D42" w:rsidP="0021019A">
      <w:pPr>
        <w:pStyle w:val="a3"/>
        <w:ind w:right="20"/>
      </w:pPr>
      <w:r w:rsidRPr="002F5F3A">
        <w:lastRenderedPageBreak/>
        <w:t>The following is the displayed content brought by show port statistics</w:t>
      </w:r>
      <w:r w:rsidRPr="002F5F3A">
        <w:rPr>
          <w:b/>
        </w:rPr>
        <w:t xml:space="preserve"> </w:t>
      </w:r>
      <w:r w:rsidRPr="002F5F3A">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14:paraId="10325359" w14:textId="77777777" w:rsidTr="00291BB3">
        <w:tc>
          <w:tcPr>
            <w:tcW w:w="8820" w:type="dxa"/>
          </w:tcPr>
          <w:p w14:paraId="41C55B79" w14:textId="77777777" w:rsidR="00490D42" w:rsidRPr="003512F1" w:rsidRDefault="00042939" w:rsidP="0021019A">
            <w:pPr>
              <w:pStyle w:val="aa"/>
              <w:ind w:right="20"/>
              <w:rPr>
                <w:rFonts w:ascii="Courier New" w:hAnsi="Courier New" w:cs="Courier New"/>
              </w:rPr>
            </w:pPr>
            <w:r>
              <w:rPr>
                <w:rFonts w:ascii="Courier New" w:hAnsi="Courier New" w:cs="Courier New"/>
              </w:rPr>
              <w:t>Router#show port statistics gi7</w:t>
            </w:r>
            <w:r w:rsidR="00490D42" w:rsidRPr="003512F1">
              <w:rPr>
                <w:rFonts w:ascii="Courier New" w:hAnsi="Courier New" w:cs="Courier New"/>
              </w:rPr>
              <w:t>/5</w:t>
            </w:r>
          </w:p>
          <w:p w14:paraId="4B52F97D" w14:textId="77777777" w:rsidR="00490D42" w:rsidRPr="003512F1" w:rsidRDefault="00490D42" w:rsidP="0021019A">
            <w:pPr>
              <w:pStyle w:val="aa"/>
              <w:ind w:right="20"/>
              <w:rPr>
                <w:rFonts w:ascii="Courier New" w:hAnsi="Courier New" w:cs="Courier New"/>
              </w:rPr>
            </w:pPr>
          </w:p>
          <w:p w14:paraId="493A03A8"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Last clearing of counters 00:14:24</w:t>
            </w:r>
          </w:p>
          <w:p w14:paraId="51AB164D"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14:paraId="2B8372BF"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Port                                   TX|                              RX</w:t>
            </w:r>
          </w:p>
          <w:p w14:paraId="6CD5DD01"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bits/s          pkts/s|          bits/s          pkts/s</w:t>
            </w:r>
          </w:p>
          <w:p w14:paraId="638C6479"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14:paraId="1BF77291" w14:textId="77777777" w:rsidR="00490D42" w:rsidRPr="003512F1" w:rsidRDefault="00042939" w:rsidP="0021019A">
            <w:pPr>
              <w:pStyle w:val="aa"/>
              <w:ind w:right="20"/>
              <w:rPr>
                <w:rFonts w:ascii="Courier New" w:hAnsi="Courier New" w:cs="Courier New"/>
              </w:rPr>
            </w:pPr>
            <w:r>
              <w:rPr>
                <w:rFonts w:ascii="Courier New" w:hAnsi="Courier New" w:cs="Courier New"/>
              </w:rPr>
              <w:t xml:space="preserve"> Gi7</w:t>
            </w:r>
            <w:r w:rsidR="00490D42" w:rsidRPr="003512F1">
              <w:rPr>
                <w:rFonts w:ascii="Courier New" w:hAnsi="Courier New" w:cs="Courier New"/>
              </w:rPr>
              <w:t>/5    ---------------------------------------------------------------------</w:t>
            </w:r>
          </w:p>
          <w:p w14:paraId="7EF2DAC5"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sec.             392               0                0               0</w:t>
            </w:r>
          </w:p>
          <w:p w14:paraId="45BFBD50"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1 min.             488               0                0               0</w:t>
            </w:r>
          </w:p>
          <w:p w14:paraId="67CE88BE"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min.             488               0                0               0</w:t>
            </w:r>
          </w:p>
          <w:p w14:paraId="7960C354"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tc>
      </w:tr>
    </w:tbl>
    <w:p w14:paraId="75B42B1C" w14:textId="77777777" w:rsidR="00490D42" w:rsidRPr="002F5F3A" w:rsidRDefault="00490D42" w:rsidP="00DB2242">
      <w:pPr>
        <w:pStyle w:val="a3"/>
        <w:ind w:left="0" w:right="20"/>
      </w:pPr>
      <w:bookmarkStart w:id="2551" w:name="_Toc363228556"/>
      <w:r w:rsidRPr="002F5F3A">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Default="006A4BB0" w:rsidP="0021019A">
      <w:pPr>
        <w:pStyle w:val="afffff3"/>
        <w:ind w:right="20"/>
      </w:pPr>
      <w:bookmarkStart w:id="2552" w:name="_Toc271813816"/>
      <w:bookmarkStart w:id="2553" w:name="_Toc391575301"/>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159</w:t>
      </w:r>
      <w:r w:rsidR="005832B8">
        <w:fldChar w:fldCharType="end"/>
      </w:r>
      <w:r w:rsidR="00490D42">
        <w:rPr>
          <w:rFonts w:hint="eastAsia"/>
        </w:rPr>
        <w:t xml:space="preserve"> </w:t>
      </w:r>
      <w:bookmarkEnd w:id="2551"/>
      <w:r w:rsidR="00490D42" w:rsidRPr="002F5F3A">
        <w:t>Commands for Port Statistics Configuration</w:t>
      </w:r>
      <w:bookmarkEnd w:id="2552"/>
      <w:bookmarkEnd w:id="2553"/>
    </w:p>
    <w:tbl>
      <w:tblPr>
        <w:tblStyle w:val="CLIWide"/>
        <w:tblW w:w="0" w:type="auto"/>
        <w:tblLook w:val="01E0" w:firstRow="1" w:lastRow="1" w:firstColumn="1" w:lastColumn="1" w:noHBand="0" w:noVBand="0"/>
      </w:tblPr>
      <w:tblGrid>
        <w:gridCol w:w="2750"/>
        <w:gridCol w:w="4134"/>
        <w:gridCol w:w="1048"/>
      </w:tblGrid>
      <w:tr w:rsidR="00490D42"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2F5F3A" w:rsidRDefault="00490D42" w:rsidP="0021019A">
            <w:pPr>
              <w:wordWrap/>
              <w:ind w:right="20"/>
              <w:rPr>
                <w:bCs/>
              </w:rPr>
            </w:pPr>
            <w:r w:rsidRPr="002F5F3A">
              <w:rPr>
                <w:bCs/>
              </w:rPr>
              <w:t>Command</w:t>
            </w:r>
          </w:p>
        </w:tc>
        <w:tc>
          <w:tcPr>
            <w:tcW w:w="4920" w:type="dxa"/>
          </w:tcPr>
          <w:p w14:paraId="5CCED7F9" w14:textId="77777777" w:rsidR="00490D42" w:rsidRPr="002F5F3A" w:rsidRDefault="00490D42" w:rsidP="00E20826">
            <w:pPr>
              <w:pStyle w:val="ac"/>
            </w:pPr>
            <w:r w:rsidRPr="002F5F3A">
              <w:t>Description</w:t>
            </w:r>
          </w:p>
        </w:tc>
        <w:tc>
          <w:tcPr>
            <w:tcW w:w="1077" w:type="dxa"/>
          </w:tcPr>
          <w:p w14:paraId="06405470" w14:textId="77777777" w:rsidR="00490D42" w:rsidRPr="002F5F3A" w:rsidRDefault="00490D42" w:rsidP="00E20826">
            <w:pPr>
              <w:pStyle w:val="ac"/>
            </w:pPr>
            <w:r w:rsidRPr="002F5F3A">
              <w:t>Mode</w:t>
            </w:r>
          </w:p>
        </w:tc>
      </w:tr>
      <w:tr w:rsidR="00490D42" w14:paraId="56396EEC" w14:textId="77777777" w:rsidTr="007037AB">
        <w:tc>
          <w:tcPr>
            <w:tcW w:w="3159" w:type="dxa"/>
          </w:tcPr>
          <w:p w14:paraId="666F6BAC" w14:textId="77777777" w:rsidR="00490D42" w:rsidRPr="002F5F3A" w:rsidRDefault="00490D42" w:rsidP="0021019A">
            <w:pPr>
              <w:wordWrap/>
              <w:ind w:left="180" w:right="20" w:hangingChars="100" w:hanging="180"/>
            </w:pPr>
            <w:r w:rsidRPr="002F5F3A">
              <w:rPr>
                <w:bCs/>
              </w:rPr>
              <w:t xml:space="preserve">load-interval </w:t>
            </w:r>
            <w:r w:rsidRPr="002F5F3A">
              <w:rPr>
                <w:bCs/>
                <w:i/>
              </w:rPr>
              <w:t>interval</w:t>
            </w:r>
          </w:p>
        </w:tc>
        <w:tc>
          <w:tcPr>
            <w:tcW w:w="4920" w:type="dxa"/>
          </w:tcPr>
          <w:p w14:paraId="5B828850" w14:textId="77777777" w:rsidR="00490D42" w:rsidRPr="002F5F3A" w:rsidRDefault="00490D42" w:rsidP="0021019A">
            <w:pPr>
              <w:wordWrap/>
              <w:ind w:right="20"/>
            </w:pPr>
            <w:r w:rsidRPr="002F5F3A">
              <w:t xml:space="preserve">Sets the interval value - the system updates the average statistics of the interface for the period of the interval.  </w:t>
            </w:r>
          </w:p>
        </w:tc>
        <w:tc>
          <w:tcPr>
            <w:tcW w:w="1077" w:type="dxa"/>
          </w:tcPr>
          <w:p w14:paraId="39B4554E" w14:textId="77777777" w:rsidR="00490D42" w:rsidRPr="002F5F3A" w:rsidRDefault="00532111" w:rsidP="0021019A">
            <w:pPr>
              <w:wordWrap/>
              <w:ind w:right="20"/>
            </w:pPr>
            <w:r>
              <w:rPr>
                <w:rFonts w:hint="eastAsia"/>
              </w:rPr>
              <w:t>I</w:t>
            </w:r>
            <w:r w:rsidR="00490D42" w:rsidRPr="002F5F3A">
              <w:t>nterface</w:t>
            </w:r>
          </w:p>
        </w:tc>
      </w:tr>
      <w:tr w:rsidR="00490D42" w14:paraId="1EE0D9C2" w14:textId="77777777" w:rsidTr="007037AB">
        <w:tc>
          <w:tcPr>
            <w:tcW w:w="3159" w:type="dxa"/>
          </w:tcPr>
          <w:p w14:paraId="7461288D" w14:textId="77777777" w:rsidR="00490D42" w:rsidRPr="002F5F3A" w:rsidRDefault="00490D42" w:rsidP="0021019A">
            <w:pPr>
              <w:wordWrap/>
              <w:ind w:right="20"/>
              <w:rPr>
                <w:bCs/>
              </w:rPr>
            </w:pPr>
            <w:r w:rsidRPr="002F5F3A">
              <w:rPr>
                <w:bCs/>
              </w:rPr>
              <w:t xml:space="preserve">no load-interval </w:t>
            </w:r>
          </w:p>
        </w:tc>
        <w:tc>
          <w:tcPr>
            <w:tcW w:w="4920" w:type="dxa"/>
          </w:tcPr>
          <w:p w14:paraId="4E5D9ABD" w14:textId="77777777" w:rsidR="00490D42" w:rsidRPr="002F5F3A" w:rsidRDefault="00490D42" w:rsidP="0021019A">
            <w:pPr>
              <w:wordWrap/>
              <w:ind w:right="20"/>
            </w:pPr>
            <w:r w:rsidRPr="002F5F3A">
              <w:t xml:space="preserve">Returns the interval value to default one. </w:t>
            </w:r>
          </w:p>
        </w:tc>
        <w:tc>
          <w:tcPr>
            <w:tcW w:w="1077" w:type="dxa"/>
          </w:tcPr>
          <w:p w14:paraId="780625B0" w14:textId="77777777" w:rsidR="00490D42" w:rsidRPr="002F5F3A" w:rsidRDefault="00532111" w:rsidP="0021019A">
            <w:pPr>
              <w:wordWrap/>
              <w:ind w:right="20"/>
            </w:pPr>
            <w:r>
              <w:rPr>
                <w:rFonts w:hint="eastAsia"/>
              </w:rPr>
              <w:t>I</w:t>
            </w:r>
            <w:r w:rsidR="00490D42" w:rsidRPr="002F5F3A">
              <w:t>nterface</w:t>
            </w:r>
          </w:p>
        </w:tc>
      </w:tr>
      <w:tr w:rsidR="00490D42" w14:paraId="6ABDC04F" w14:textId="77777777" w:rsidTr="007037AB">
        <w:tc>
          <w:tcPr>
            <w:tcW w:w="3159" w:type="dxa"/>
          </w:tcPr>
          <w:p w14:paraId="330EB507" w14:textId="77777777" w:rsidR="00490D42" w:rsidRPr="002F5F3A" w:rsidRDefault="00490D42" w:rsidP="0021019A">
            <w:pPr>
              <w:wordWrap/>
              <w:ind w:right="20"/>
              <w:rPr>
                <w:i/>
                <w:iCs/>
              </w:rPr>
            </w:pPr>
            <w:r w:rsidRPr="002F5F3A">
              <w:rPr>
                <w:bCs/>
              </w:rPr>
              <w:t xml:space="preserve">input-load-monitor </w:t>
            </w:r>
            <w:r w:rsidRPr="002F5F3A">
              <w:rPr>
                <w:bCs/>
                <w:i/>
              </w:rPr>
              <w:t>interval</w:t>
            </w:r>
            <w:r w:rsidRPr="002F5F3A">
              <w:rPr>
                <w:i/>
                <w:iCs/>
              </w:rPr>
              <w:t xml:space="preserve"> </w:t>
            </w:r>
          </w:p>
          <w:p w14:paraId="5643A74E" w14:textId="77777777" w:rsidR="00490D42" w:rsidRPr="002F5F3A" w:rsidRDefault="00490D42" w:rsidP="0021019A">
            <w:pPr>
              <w:wordWrap/>
              <w:ind w:right="20"/>
              <w:rPr>
                <w:bCs/>
              </w:rPr>
            </w:pPr>
            <w:r w:rsidRPr="002F5F3A">
              <w:rPr>
                <w:i/>
                <w:iCs/>
              </w:rPr>
              <w:t>low-threshold high-threshold</w:t>
            </w:r>
          </w:p>
        </w:tc>
        <w:tc>
          <w:tcPr>
            <w:tcW w:w="4920" w:type="dxa"/>
          </w:tcPr>
          <w:p w14:paraId="7C764C66" w14:textId="77777777" w:rsidR="00490D42" w:rsidRPr="002F5F3A" w:rsidRDefault="00490D42" w:rsidP="0021019A">
            <w:pPr>
              <w:wordWrap/>
              <w:ind w:right="20"/>
            </w:pPr>
            <w:r w:rsidRPr="002F5F3A">
              <w:t>It sets High and Low threshold values which will be effective for the period of interval so that you can monitor whether it crosses the threshold.</w:t>
            </w:r>
          </w:p>
        </w:tc>
        <w:tc>
          <w:tcPr>
            <w:tcW w:w="1077" w:type="dxa"/>
          </w:tcPr>
          <w:p w14:paraId="615DE8ED" w14:textId="77777777" w:rsidR="00490D42" w:rsidRPr="002F5F3A" w:rsidRDefault="00532111" w:rsidP="0021019A">
            <w:pPr>
              <w:wordWrap/>
              <w:ind w:right="20"/>
            </w:pPr>
            <w:r>
              <w:rPr>
                <w:rFonts w:hint="eastAsia"/>
              </w:rPr>
              <w:t>I</w:t>
            </w:r>
            <w:r w:rsidR="00490D42" w:rsidRPr="002F5F3A">
              <w:t>nterface</w:t>
            </w:r>
          </w:p>
        </w:tc>
      </w:tr>
      <w:tr w:rsidR="00490D42" w14:paraId="66147985" w14:textId="77777777" w:rsidTr="007037AB">
        <w:trPr>
          <w:trHeight w:val="143"/>
        </w:trPr>
        <w:tc>
          <w:tcPr>
            <w:tcW w:w="3159" w:type="dxa"/>
          </w:tcPr>
          <w:p w14:paraId="0C878C57" w14:textId="77777777" w:rsidR="00490D42" w:rsidRPr="002F5F3A" w:rsidRDefault="00490D42" w:rsidP="0021019A">
            <w:pPr>
              <w:wordWrap/>
              <w:ind w:right="20"/>
              <w:rPr>
                <w:bCs/>
              </w:rPr>
            </w:pPr>
            <w:r w:rsidRPr="002F5F3A">
              <w:rPr>
                <w:bCs/>
              </w:rPr>
              <w:t>no input-load-monitor</w:t>
            </w:r>
          </w:p>
        </w:tc>
        <w:tc>
          <w:tcPr>
            <w:tcW w:w="4920" w:type="dxa"/>
          </w:tcPr>
          <w:p w14:paraId="471F9FD3" w14:textId="77777777" w:rsidR="00490D42" w:rsidRPr="002F5F3A" w:rsidRDefault="00490D42" w:rsidP="0021019A">
            <w:pPr>
              <w:wordWrap/>
              <w:ind w:right="20"/>
            </w:pPr>
            <w:r w:rsidRPr="002F5F3A">
              <w:t xml:space="preserve">Clears the monitoring setting. </w:t>
            </w:r>
          </w:p>
        </w:tc>
        <w:tc>
          <w:tcPr>
            <w:tcW w:w="1077" w:type="dxa"/>
          </w:tcPr>
          <w:p w14:paraId="234340AA" w14:textId="77777777" w:rsidR="00490D42" w:rsidRPr="002F5F3A" w:rsidRDefault="00532111" w:rsidP="0021019A">
            <w:pPr>
              <w:wordWrap/>
              <w:ind w:right="20"/>
            </w:pPr>
            <w:r>
              <w:rPr>
                <w:rFonts w:hint="eastAsia"/>
              </w:rPr>
              <w:t>I</w:t>
            </w:r>
            <w:r w:rsidR="00490D42" w:rsidRPr="002F5F3A">
              <w:t>nterface</w:t>
            </w:r>
          </w:p>
        </w:tc>
      </w:tr>
      <w:tr w:rsidR="00490D42" w14:paraId="537E9932" w14:textId="77777777" w:rsidTr="007037AB">
        <w:trPr>
          <w:trHeight w:val="142"/>
        </w:trPr>
        <w:tc>
          <w:tcPr>
            <w:tcW w:w="3159" w:type="dxa"/>
          </w:tcPr>
          <w:p w14:paraId="3A86D343" w14:textId="77777777" w:rsidR="00490D42" w:rsidRPr="002F5F3A" w:rsidRDefault="00490D42" w:rsidP="0021019A">
            <w:pPr>
              <w:wordWrap/>
              <w:ind w:right="20"/>
              <w:rPr>
                <w:bCs/>
              </w:rPr>
            </w:pPr>
            <w:r w:rsidRPr="002F5F3A">
              <w:rPr>
                <w:bCs/>
              </w:rPr>
              <w:t>show port input-load-monitor</w:t>
            </w:r>
          </w:p>
        </w:tc>
        <w:tc>
          <w:tcPr>
            <w:tcW w:w="4920" w:type="dxa"/>
          </w:tcPr>
          <w:p w14:paraId="6163730D" w14:textId="77777777" w:rsidR="00490D42" w:rsidRPr="002F5F3A" w:rsidRDefault="00490D42" w:rsidP="0021019A">
            <w:pPr>
              <w:wordWrap/>
              <w:ind w:right="20"/>
            </w:pPr>
            <w:r w:rsidRPr="002F5F3A">
              <w:t xml:space="preserve">Shows the current monitoring setting. </w:t>
            </w:r>
          </w:p>
        </w:tc>
        <w:tc>
          <w:tcPr>
            <w:tcW w:w="1077" w:type="dxa"/>
          </w:tcPr>
          <w:p w14:paraId="3F419F07" w14:textId="77777777" w:rsidR="00490D42" w:rsidRPr="002F5F3A" w:rsidRDefault="00532111" w:rsidP="0021019A">
            <w:pPr>
              <w:wordWrap/>
              <w:ind w:right="20"/>
            </w:pPr>
            <w:r>
              <w:rPr>
                <w:rFonts w:hint="eastAsia"/>
              </w:rPr>
              <w:t>I</w:t>
            </w:r>
            <w:r w:rsidR="00490D42" w:rsidRPr="002F5F3A">
              <w:t>nterface</w:t>
            </w:r>
          </w:p>
        </w:tc>
      </w:tr>
    </w:tbl>
    <w:p w14:paraId="3AC80235" w14:textId="77777777" w:rsidR="00490D42" w:rsidRDefault="00490D42" w:rsidP="0021019A">
      <w:pPr>
        <w:pStyle w:val="a3"/>
        <w:ind w:right="20"/>
      </w:pPr>
      <w:r w:rsidRPr="002F5F3A">
        <w:t>You can use the following commands to initialize the accumulated statistic values.</w:t>
      </w:r>
    </w:p>
    <w:p w14:paraId="26098C70" w14:textId="77777777" w:rsidR="00490D42" w:rsidRDefault="006A4BB0" w:rsidP="0021019A">
      <w:pPr>
        <w:pStyle w:val="afffff3"/>
        <w:ind w:right="20"/>
      </w:pPr>
      <w:bookmarkStart w:id="2554" w:name="_Toc337198576"/>
      <w:bookmarkStart w:id="2555" w:name="_Toc354416269"/>
      <w:bookmarkStart w:id="2556" w:name="_Toc391575302"/>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160</w:t>
      </w:r>
      <w:r w:rsidR="005832B8">
        <w:fldChar w:fldCharType="end"/>
      </w:r>
      <w:r w:rsidR="00490D42">
        <w:rPr>
          <w:rFonts w:hint="eastAsia"/>
        </w:rPr>
        <w:t xml:space="preserve"> </w:t>
      </w:r>
      <w:bookmarkEnd w:id="2554"/>
      <w:bookmarkEnd w:id="2555"/>
      <w:r w:rsidR="00490D42" w:rsidRPr="002F5F3A">
        <w:t>Command for Initialization of Port Statistic</w:t>
      </w:r>
      <w:bookmarkEnd w:id="2556"/>
    </w:p>
    <w:tbl>
      <w:tblPr>
        <w:tblStyle w:val="CLIWide"/>
        <w:tblW w:w="0" w:type="auto"/>
        <w:tblLook w:val="01E0" w:firstRow="1" w:lastRow="1" w:firstColumn="1" w:lastColumn="1" w:noHBand="0" w:noVBand="0"/>
      </w:tblPr>
      <w:tblGrid>
        <w:gridCol w:w="2104"/>
        <w:gridCol w:w="4762"/>
        <w:gridCol w:w="1066"/>
      </w:tblGrid>
      <w:tr w:rsidR="00490D42"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2F5F3A" w:rsidRDefault="00490D42" w:rsidP="0021019A">
            <w:pPr>
              <w:wordWrap/>
              <w:ind w:right="20"/>
              <w:rPr>
                <w:bCs/>
              </w:rPr>
            </w:pPr>
            <w:r w:rsidRPr="002F5F3A">
              <w:rPr>
                <w:bCs/>
              </w:rPr>
              <w:t>Command</w:t>
            </w:r>
          </w:p>
        </w:tc>
        <w:tc>
          <w:tcPr>
            <w:tcW w:w="5712" w:type="dxa"/>
          </w:tcPr>
          <w:p w14:paraId="366D4E01" w14:textId="77777777" w:rsidR="00490D42" w:rsidRPr="002F5F3A" w:rsidRDefault="00490D42" w:rsidP="00E20826">
            <w:pPr>
              <w:pStyle w:val="ac"/>
            </w:pPr>
            <w:r w:rsidRPr="002F5F3A">
              <w:t>Description</w:t>
            </w:r>
          </w:p>
        </w:tc>
        <w:tc>
          <w:tcPr>
            <w:tcW w:w="1077" w:type="dxa"/>
          </w:tcPr>
          <w:p w14:paraId="1A5648F1" w14:textId="77777777" w:rsidR="00490D42" w:rsidRPr="002F5F3A" w:rsidRDefault="00490D42" w:rsidP="00E20826">
            <w:pPr>
              <w:pStyle w:val="ac"/>
            </w:pPr>
            <w:r w:rsidRPr="002F5F3A">
              <w:t>Mode</w:t>
            </w:r>
          </w:p>
        </w:tc>
      </w:tr>
      <w:tr w:rsidR="00490D42" w14:paraId="633BB0B5" w14:textId="77777777" w:rsidTr="007037AB">
        <w:tc>
          <w:tcPr>
            <w:tcW w:w="2367" w:type="dxa"/>
          </w:tcPr>
          <w:p w14:paraId="575F690E" w14:textId="77777777" w:rsidR="00490D42" w:rsidRPr="002F5F3A" w:rsidRDefault="00490D42" w:rsidP="0021019A">
            <w:pPr>
              <w:wordWrap/>
              <w:ind w:left="180" w:right="20" w:hangingChars="100" w:hanging="180"/>
            </w:pPr>
            <w:r w:rsidRPr="002F5F3A">
              <w:rPr>
                <w:bCs/>
              </w:rPr>
              <w:t xml:space="preserve">clear counters </w:t>
            </w:r>
          </w:p>
        </w:tc>
        <w:tc>
          <w:tcPr>
            <w:tcW w:w="5712" w:type="dxa"/>
          </w:tcPr>
          <w:p w14:paraId="024E16BB" w14:textId="77777777" w:rsidR="00490D42" w:rsidRPr="002F5F3A" w:rsidRDefault="00490D42" w:rsidP="0021019A">
            <w:pPr>
              <w:wordWrap/>
              <w:ind w:left="90" w:right="20" w:hangingChars="50" w:hanging="90"/>
              <w:jc w:val="left"/>
            </w:pPr>
            <w:r w:rsidRPr="002F5F3A">
              <w:t xml:space="preserve">Initializes the accumulated statistic values of all the interfaces. </w:t>
            </w:r>
          </w:p>
        </w:tc>
        <w:tc>
          <w:tcPr>
            <w:tcW w:w="1077" w:type="dxa"/>
          </w:tcPr>
          <w:p w14:paraId="08CAB2D8" w14:textId="77777777" w:rsidR="00490D42" w:rsidRPr="002F5F3A" w:rsidRDefault="00532111" w:rsidP="0021019A">
            <w:pPr>
              <w:wordWrap/>
              <w:ind w:right="20"/>
            </w:pPr>
            <w:r>
              <w:rPr>
                <w:rFonts w:hint="eastAsia"/>
              </w:rPr>
              <w:t>P</w:t>
            </w:r>
            <w:r w:rsidR="00490D42" w:rsidRPr="002F5F3A">
              <w:t>rivileged</w:t>
            </w:r>
          </w:p>
        </w:tc>
      </w:tr>
      <w:tr w:rsidR="00490D42" w14:paraId="6C79286E" w14:textId="77777777" w:rsidTr="007037AB">
        <w:tc>
          <w:tcPr>
            <w:tcW w:w="2367" w:type="dxa"/>
          </w:tcPr>
          <w:p w14:paraId="03F6EEFB" w14:textId="77777777" w:rsidR="00490D42" w:rsidRPr="002F5F3A" w:rsidRDefault="00490D42" w:rsidP="0021019A">
            <w:pPr>
              <w:wordWrap/>
              <w:ind w:right="20"/>
              <w:rPr>
                <w:bCs/>
              </w:rPr>
            </w:pPr>
            <w:r w:rsidRPr="002F5F3A">
              <w:rPr>
                <w:bCs/>
              </w:rPr>
              <w:t xml:space="preserve">clear counters </w:t>
            </w:r>
            <w:r w:rsidRPr="002F5F3A">
              <w:rPr>
                <w:i/>
                <w:iCs/>
              </w:rPr>
              <w:t>IFNAME</w:t>
            </w:r>
          </w:p>
        </w:tc>
        <w:tc>
          <w:tcPr>
            <w:tcW w:w="5712" w:type="dxa"/>
          </w:tcPr>
          <w:p w14:paraId="333AD891" w14:textId="77777777" w:rsidR="00490D42" w:rsidRPr="002F5F3A" w:rsidRDefault="00490D42" w:rsidP="0021019A">
            <w:pPr>
              <w:wordWrap/>
              <w:ind w:right="20"/>
              <w:jc w:val="left"/>
            </w:pPr>
            <w:r w:rsidRPr="002F5F3A">
              <w:t>Initializes the accumulated statistic values of the specified interface.</w:t>
            </w:r>
          </w:p>
        </w:tc>
        <w:tc>
          <w:tcPr>
            <w:tcW w:w="1077" w:type="dxa"/>
          </w:tcPr>
          <w:p w14:paraId="73931428" w14:textId="77777777" w:rsidR="00490D42" w:rsidRPr="002F5F3A" w:rsidRDefault="00532111" w:rsidP="0021019A">
            <w:pPr>
              <w:wordWrap/>
              <w:ind w:right="20"/>
            </w:pPr>
            <w:r>
              <w:rPr>
                <w:rFonts w:hint="eastAsia"/>
              </w:rPr>
              <w:t>P</w:t>
            </w:r>
            <w:r w:rsidR="00490D42" w:rsidRPr="002F5F3A">
              <w:t>rivileged</w:t>
            </w:r>
          </w:p>
        </w:tc>
      </w:tr>
    </w:tbl>
    <w:p w14:paraId="7F11055C" w14:textId="77777777" w:rsidR="00490D42" w:rsidRDefault="00490D42" w:rsidP="0021019A">
      <w:pPr>
        <w:pStyle w:val="afff8"/>
        <w:ind w:right="20"/>
      </w:pPr>
      <w:r>
        <w:t>.</w:t>
      </w:r>
    </w:p>
    <w:tbl>
      <w:tblPr>
        <w:tblStyle w:val="NOTICE"/>
        <w:tblW w:w="0" w:type="auto"/>
        <w:tblLook w:val="0000" w:firstRow="0" w:lastRow="0" w:firstColumn="0" w:lastColumn="0" w:noHBand="0" w:noVBand="0"/>
      </w:tblPr>
      <w:tblGrid>
        <w:gridCol w:w="750"/>
        <w:gridCol w:w="1004"/>
        <w:gridCol w:w="6178"/>
      </w:tblGrid>
      <w:tr w:rsidR="00490D42" w14:paraId="1BC5CB23" w14:textId="77777777" w:rsidTr="00291BB3">
        <w:tc>
          <w:tcPr>
            <w:tcW w:w="760" w:type="dxa"/>
            <w:vAlign w:val="center"/>
          </w:tcPr>
          <w:p w14:paraId="4B078EEF" w14:textId="77777777" w:rsidR="00490D42" w:rsidRDefault="00490D42" w:rsidP="0021019A">
            <w:pPr>
              <w:pStyle w:val="aa"/>
              <w:spacing w:after="120"/>
              <w:ind w:right="20"/>
              <w:jc w:val="both"/>
              <w:rPr>
                <w:rFonts w:cs="Times New Roman"/>
              </w:rPr>
            </w:pPr>
            <w:r>
              <w:rPr>
                <w:rFonts w:cs="Times New Roman" w:hint="eastAsia"/>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Default="00490D42" w:rsidP="0021019A">
            <w:pPr>
              <w:pStyle w:val="aa"/>
              <w:ind w:right="20"/>
              <w:jc w:val="both"/>
              <w:rPr>
                <w:b/>
                <w:bCs/>
              </w:rPr>
            </w:pPr>
            <w:r>
              <w:rPr>
                <w:b/>
                <w:bCs/>
              </w:rPr>
              <w:t>Notice</w:t>
            </w:r>
          </w:p>
        </w:tc>
        <w:tc>
          <w:tcPr>
            <w:tcW w:w="7020" w:type="dxa"/>
            <w:vAlign w:val="center"/>
          </w:tcPr>
          <w:p w14:paraId="266F6D6E" w14:textId="77777777" w:rsidR="00490D42" w:rsidRPr="007D5E1B" w:rsidRDefault="00490D42" w:rsidP="0021019A">
            <w:pPr>
              <w:pStyle w:val="aa"/>
              <w:ind w:right="20"/>
              <w:jc w:val="both"/>
              <w:rPr>
                <w:rFonts w:ascii="굴림체" w:hAnsi="굴림체"/>
                <w:bCs/>
              </w:rPr>
            </w:pPr>
            <w:r w:rsidRPr="002F5F3A">
              <w:rPr>
                <w:bCs/>
              </w:rPr>
              <w:t>For the statistics which are displayed toward SNMP, you cannot initialize them by using of clear counter</w:t>
            </w:r>
            <w:r w:rsidRPr="002F5F3A">
              <w:rPr>
                <w:b/>
                <w:bCs/>
              </w:rPr>
              <w:t xml:space="preserve"> </w:t>
            </w:r>
            <w:r w:rsidRPr="002F5F3A">
              <w:t>command.</w:t>
            </w:r>
          </w:p>
        </w:tc>
      </w:tr>
    </w:tbl>
    <w:p w14:paraId="0E0EBDB5" w14:textId="77777777" w:rsidR="00490D42" w:rsidRDefault="00490D42" w:rsidP="0021019A">
      <w:pPr>
        <w:ind w:right="20"/>
        <w:rPr>
          <w:rFonts w:cs="Times New Roman"/>
        </w:rPr>
      </w:pPr>
    </w:p>
    <w:p w14:paraId="669080E0" w14:textId="77777777" w:rsidR="00490D42" w:rsidRDefault="00490D42" w:rsidP="0021019A">
      <w:pPr>
        <w:pStyle w:val="2"/>
        <w:ind w:right="20"/>
      </w:pPr>
      <w:bookmarkStart w:id="2557" w:name="_Toc254357413"/>
      <w:bookmarkStart w:id="2558" w:name="_Toc361679444"/>
      <w:bookmarkStart w:id="2559" w:name="_Toc445130948"/>
      <w:r>
        <w:lastRenderedPageBreak/>
        <w:t>RMON</w:t>
      </w:r>
      <w:r>
        <w:rPr>
          <w:rFonts w:hint="eastAsia"/>
        </w:rPr>
        <w:t xml:space="preserve"> </w:t>
      </w:r>
      <w:r>
        <w:t>(</w:t>
      </w:r>
      <w:r w:rsidRPr="00291BB3">
        <w:t>Remote</w:t>
      </w:r>
      <w:r>
        <w:t xml:space="preserve"> MONitoring)</w:t>
      </w:r>
      <w:bookmarkEnd w:id="2557"/>
      <w:bookmarkEnd w:id="2558"/>
      <w:bookmarkEnd w:id="2559"/>
    </w:p>
    <w:p w14:paraId="50ACED16" w14:textId="77777777" w:rsidR="00490D42" w:rsidRPr="002F5F3A" w:rsidRDefault="00490D42" w:rsidP="00DB2242">
      <w:pPr>
        <w:pStyle w:val="a3"/>
        <w:ind w:left="0" w:right="20"/>
      </w:pPr>
      <w:r w:rsidRPr="002F5F3A">
        <w:t xml:space="preserve">Using the Remote Monitoring (RMON) capabilities of </w:t>
      </w:r>
      <w:r w:rsidR="00094318">
        <w:t>C9500</w:t>
      </w:r>
      <w:r w:rsidRPr="002F5F3A">
        <w:t xml:space="preserve"> allows network administrators to improve system efficiency and reduce the network load. </w:t>
      </w:r>
    </w:p>
    <w:p w14:paraId="15104B6C" w14:textId="77777777" w:rsidR="00490D42" w:rsidRPr="002F5F3A" w:rsidRDefault="00490D42" w:rsidP="00DB2242">
      <w:pPr>
        <w:pStyle w:val="a3"/>
        <w:ind w:left="0" w:right="20"/>
      </w:pPr>
      <w:r w:rsidRPr="002F5F3A">
        <w:t xml:space="preserve">The following sections explain more about RMON and the features that </w:t>
      </w:r>
      <w:r w:rsidR="00094318">
        <w:t>C9500</w:t>
      </w:r>
      <w:r w:rsidRPr="002F5F3A">
        <w:t xml:space="preserve"> supports.</w:t>
      </w:r>
    </w:p>
    <w:p w14:paraId="2D2A2D53" w14:textId="77777777" w:rsidR="00490D42" w:rsidRPr="00D867F8" w:rsidRDefault="00490D42" w:rsidP="00DB2242">
      <w:pPr>
        <w:pStyle w:val="3"/>
        <w:ind w:left="0" w:right="20"/>
      </w:pPr>
      <w:bookmarkStart w:id="2560" w:name="_Toc259695796"/>
      <w:bookmarkStart w:id="2561" w:name="_Toc361679389"/>
      <w:bookmarkStart w:id="2562" w:name="_Toc337198579"/>
      <w:bookmarkStart w:id="2563" w:name="_Toc445130949"/>
      <w:r w:rsidRPr="00D867F8">
        <w:t xml:space="preserve">RMON </w:t>
      </w:r>
      <w:bookmarkEnd w:id="2560"/>
      <w:r w:rsidRPr="00D867F8">
        <w:t>Overview</w:t>
      </w:r>
      <w:bookmarkEnd w:id="2561"/>
      <w:bookmarkEnd w:id="2562"/>
      <w:bookmarkEnd w:id="2563"/>
    </w:p>
    <w:p w14:paraId="4619A0BE" w14:textId="77777777" w:rsidR="00490D42" w:rsidRPr="002F5F3A" w:rsidRDefault="00490D42" w:rsidP="00DB2242">
      <w:pPr>
        <w:pStyle w:val="a3"/>
        <w:ind w:left="0" w:right="20"/>
      </w:pPr>
      <w:r w:rsidRPr="002F5F3A">
        <w:t>RMON is international standard defined by the Internet Engineering Task Force (IETF) documents RFC 1271 and RFC 1757, which allows remote LAN monitoring.</w:t>
      </w:r>
    </w:p>
    <w:p w14:paraId="60387FD3" w14:textId="77777777" w:rsidR="00490D42" w:rsidRPr="002F5F3A" w:rsidRDefault="00490D42" w:rsidP="00DB2242">
      <w:pPr>
        <w:pStyle w:val="a3"/>
        <w:ind w:left="0" w:right="20"/>
      </w:pPr>
      <w:r w:rsidRPr="002F5F3A">
        <w:t>A typical RMON setup consists of the following two components:</w:t>
      </w:r>
    </w:p>
    <w:p w14:paraId="728CA395" w14:textId="77777777" w:rsidR="00490D42" w:rsidRDefault="00490D42" w:rsidP="00DB2242">
      <w:pPr>
        <w:pStyle w:val="a"/>
        <w:spacing w:before="100" w:after="100"/>
        <w:ind w:left="0" w:right="20" w:hanging="567"/>
      </w:pPr>
      <w:r>
        <w:rPr>
          <w:b/>
          <w:bCs/>
        </w:rPr>
        <w:t>RMON probe</w:t>
      </w:r>
    </w:p>
    <w:p w14:paraId="186C747B" w14:textId="77777777" w:rsidR="00490D42" w:rsidRPr="002F5F3A" w:rsidRDefault="00490D42" w:rsidP="00DB2242">
      <w:pPr>
        <w:pStyle w:val="Randomlist"/>
        <w:tabs>
          <w:tab w:val="clear" w:pos="3968"/>
          <w:tab w:val="num" w:pos="1980"/>
          <w:tab w:val="num" w:pos="3320"/>
        </w:tabs>
        <w:ind w:left="0" w:right="20" w:hanging="403"/>
      </w:pPr>
      <w:r w:rsidRPr="002F5F3A">
        <w:t>An intelligent, remotely controlled device or software agent that keeps collecting statistics about a LAN segment or VLAN.</w:t>
      </w:r>
    </w:p>
    <w:p w14:paraId="13BD5526" w14:textId="77777777" w:rsidR="00490D42" w:rsidRPr="002F5F3A" w:rsidRDefault="00490D42" w:rsidP="00DB2242">
      <w:pPr>
        <w:pStyle w:val="Randomlist"/>
        <w:tabs>
          <w:tab w:val="clear" w:pos="3968"/>
          <w:tab w:val="num" w:pos="1980"/>
          <w:tab w:val="num" w:pos="3320"/>
        </w:tabs>
        <w:ind w:left="0" w:right="20" w:hanging="403"/>
      </w:pPr>
      <w:r w:rsidRPr="002F5F3A">
        <w:t>The probe transfers the information to a management workstation upon request or when a predefined threshold is crossed.</w:t>
      </w:r>
    </w:p>
    <w:p w14:paraId="61784AB3" w14:textId="77777777" w:rsidR="00490D42" w:rsidRPr="00E979C6" w:rsidRDefault="00490D42" w:rsidP="00DB2242">
      <w:pPr>
        <w:ind w:right="20"/>
        <w:rPr>
          <w:rFonts w:cs="Times New Roman"/>
        </w:rPr>
      </w:pPr>
    </w:p>
    <w:p w14:paraId="5ED6A232" w14:textId="77777777" w:rsidR="00490D42" w:rsidRDefault="00490D42" w:rsidP="00DB2242">
      <w:pPr>
        <w:pStyle w:val="a"/>
        <w:spacing w:before="100" w:after="100"/>
        <w:ind w:left="0" w:right="20" w:hanging="567"/>
      </w:pPr>
      <w:r>
        <w:rPr>
          <w:b/>
          <w:bCs/>
        </w:rPr>
        <w:t>RMON Manager</w:t>
      </w:r>
    </w:p>
    <w:p w14:paraId="6B194AF4" w14:textId="77777777" w:rsidR="00490D42" w:rsidRPr="002F5F3A" w:rsidRDefault="00490D42" w:rsidP="00DB2242">
      <w:pPr>
        <w:pStyle w:val="Randomlist"/>
        <w:tabs>
          <w:tab w:val="clear" w:pos="3968"/>
          <w:tab w:val="num" w:pos="1980"/>
          <w:tab w:val="num" w:pos="3320"/>
        </w:tabs>
        <w:ind w:left="0" w:right="20" w:hanging="403"/>
      </w:pPr>
      <w:r w:rsidRPr="002F5F3A">
        <w:t>Communicates with the RMON probe and collects the statistics from it.</w:t>
      </w:r>
    </w:p>
    <w:p w14:paraId="445D56F8" w14:textId="77777777" w:rsidR="00490D42" w:rsidRDefault="00490D42" w:rsidP="00DB2242">
      <w:pPr>
        <w:pStyle w:val="Randomlist"/>
        <w:tabs>
          <w:tab w:val="clear" w:pos="3968"/>
          <w:tab w:val="num" w:pos="1980"/>
          <w:tab w:val="num" w:pos="3320"/>
        </w:tabs>
        <w:ind w:left="0" w:right="20" w:hanging="403"/>
      </w:pPr>
      <w:r w:rsidRPr="002F5F3A">
        <w:t>The workstation does not have to be on the same network as the probe, and can manage the probe by in-band or out-of-band connections.</w:t>
      </w:r>
    </w:p>
    <w:p w14:paraId="4BDE4A53" w14:textId="77777777" w:rsidR="00490D42" w:rsidRPr="00E979C6" w:rsidRDefault="00490D42" w:rsidP="00DB2242">
      <w:pPr>
        <w:pStyle w:val="affff0"/>
        <w:ind w:left="0" w:right="20"/>
      </w:pPr>
    </w:p>
    <w:p w14:paraId="29D63103" w14:textId="77777777" w:rsidR="00490D42" w:rsidRDefault="00291BB3" w:rsidP="00DB2242">
      <w:pPr>
        <w:keepNext/>
        <w:ind w:leftChars="945" w:left="1701" w:right="20"/>
        <w:jc w:val="left"/>
      </w:pPr>
      <w:r>
        <w:rPr>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Default="00252B9E" w:rsidP="00DB2242">
      <w:pPr>
        <w:pStyle w:val="afffff3"/>
        <w:ind w:left="0" w:right="20"/>
      </w:pPr>
      <w:bookmarkStart w:id="2564" w:name="_Toc354416270"/>
      <w:bookmarkStart w:id="2565" w:name="_Toc259695797"/>
      <w:bookmarkStart w:id="2566" w:name="_Toc391575477"/>
      <w:r>
        <w:t xml:space="preserve">Figure </w:t>
      </w:r>
      <w:fldSimple w:instr=" SEQ Figure \* ARABIC ">
        <w:r w:rsidR="00D52C4A">
          <w:rPr>
            <w:noProof/>
          </w:rPr>
          <w:t>22</w:t>
        </w:r>
      </w:fldSimple>
      <w:r w:rsidR="00D52C4A">
        <w:rPr>
          <w:rFonts w:hint="eastAsia"/>
        </w:rPr>
        <w:t xml:space="preserve"> </w:t>
      </w:r>
      <w:r w:rsidR="00490D42" w:rsidRPr="00CD521D">
        <w:rPr>
          <w:rFonts w:hint="eastAsia"/>
        </w:rPr>
        <w:t>RMON Manager</w:t>
      </w:r>
      <w:r w:rsidR="00490D42" w:rsidRPr="00CD521D">
        <w:rPr>
          <w:rFonts w:hint="eastAsia"/>
        </w:rPr>
        <w:t>와</w:t>
      </w:r>
      <w:r w:rsidR="00490D42" w:rsidRPr="00CD521D">
        <w:rPr>
          <w:rFonts w:hint="eastAsia"/>
        </w:rPr>
        <w:t xml:space="preserve"> RMON Probe</w:t>
      </w:r>
      <w:bookmarkEnd w:id="2564"/>
      <w:bookmarkEnd w:id="2565"/>
      <w:bookmarkEnd w:id="2566"/>
    </w:p>
    <w:p w14:paraId="726753FA" w14:textId="77777777" w:rsidR="00490D42" w:rsidRDefault="00490D42" w:rsidP="00DB2242">
      <w:pPr>
        <w:pStyle w:val="a3"/>
        <w:ind w:left="0" w:right="20"/>
      </w:pPr>
      <w:bookmarkStart w:id="2567" w:name="_Toc361679390"/>
      <w:r w:rsidRPr="002F5F3A">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Default="00490D42" w:rsidP="00DB2242">
      <w:pPr>
        <w:pStyle w:val="a3"/>
        <w:ind w:left="0" w:right="20"/>
      </w:pPr>
      <w:r w:rsidRPr="002F5F3A">
        <w:t>RMON agent must have the entire statistical data, history data, host-related data, host matrix and as well as the alarming function that warns when the thereshold, which is set to predict and remove certain packets for filtering, is reached.</w:t>
      </w:r>
    </w:p>
    <w:p w14:paraId="7EB9C8DC" w14:textId="3D00AF70" w:rsidR="00490D42" w:rsidRPr="002F5F3A" w:rsidRDefault="00094318" w:rsidP="00DB2242">
      <w:pPr>
        <w:pStyle w:val="a3"/>
        <w:ind w:left="0" w:right="20"/>
      </w:pPr>
      <w:r>
        <w:lastRenderedPageBreak/>
        <w:t>C9500</w:t>
      </w:r>
      <w:r w:rsidR="00490D42" w:rsidRPr="002F5F3A">
        <w:t xml:space="preserve"> supports only statistics, history, alarm, and event groups among the nine RMON groups, as defined in Table </w:t>
      </w:r>
      <w:r w:rsidR="00496ADB" w:rsidRPr="002F5F3A">
        <w:t>16</w:t>
      </w:r>
      <w:r w:rsidR="00496ADB">
        <w:t>1</w:t>
      </w:r>
      <w:r w:rsidR="00490D42" w:rsidRPr="002F5F3A">
        <w:t>. All the RMON functions are set as disabled by default.</w:t>
      </w:r>
    </w:p>
    <w:p w14:paraId="385B99C2" w14:textId="77777777" w:rsidR="00490D42" w:rsidRDefault="006A4BB0" w:rsidP="00DB2242">
      <w:pPr>
        <w:pStyle w:val="afffff3"/>
        <w:ind w:left="0" w:right="20"/>
      </w:pPr>
      <w:bookmarkStart w:id="2568" w:name="_Toc73515135"/>
      <w:bookmarkStart w:id="2569" w:name="_Toc391575303"/>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161</w:t>
      </w:r>
      <w:r w:rsidR="005832B8">
        <w:fldChar w:fldCharType="end"/>
      </w:r>
      <w:r w:rsidR="00490D42">
        <w:rPr>
          <w:rFonts w:hint="eastAsia"/>
        </w:rPr>
        <w:t xml:space="preserve"> </w:t>
      </w:r>
      <w:r w:rsidR="00490D42" w:rsidRPr="00513C36">
        <w:rPr>
          <w:rFonts w:hint="eastAsia"/>
        </w:rPr>
        <w:t xml:space="preserve">RMON </w:t>
      </w:r>
      <w:bookmarkEnd w:id="2567"/>
      <w:r w:rsidR="00490D42">
        <w:rPr>
          <w:rFonts w:hint="eastAsia"/>
        </w:rPr>
        <w:t>I</w:t>
      </w:r>
      <w:r w:rsidR="00490D42">
        <w:t>tems</w:t>
      </w:r>
      <w:bookmarkEnd w:id="2568"/>
      <w:bookmarkEnd w:id="2569"/>
    </w:p>
    <w:tbl>
      <w:tblPr>
        <w:tblStyle w:val="CLIWide"/>
        <w:tblW w:w="0" w:type="auto"/>
        <w:tblLook w:val="01E0" w:firstRow="1" w:lastRow="1" w:firstColumn="1" w:lastColumn="1" w:noHBand="0" w:noVBand="0"/>
      </w:tblPr>
      <w:tblGrid>
        <w:gridCol w:w="1959"/>
        <w:gridCol w:w="5973"/>
      </w:tblGrid>
      <w:tr w:rsidR="00490D42"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2F5F3A" w:rsidRDefault="00490D42" w:rsidP="00DB2242">
            <w:pPr>
              <w:pStyle w:val="ab"/>
              <w:wordWrap/>
              <w:ind w:right="20"/>
              <w:rPr>
                <w:b w:val="0"/>
              </w:rPr>
            </w:pPr>
            <w:r w:rsidRPr="002F5F3A">
              <w:rPr>
                <w:b w:val="0"/>
              </w:rPr>
              <w:t>Item</w:t>
            </w:r>
          </w:p>
        </w:tc>
        <w:tc>
          <w:tcPr>
            <w:tcW w:w="6840" w:type="dxa"/>
          </w:tcPr>
          <w:p w14:paraId="37366961" w14:textId="77777777" w:rsidR="00490D42" w:rsidRPr="002F5F3A" w:rsidRDefault="00490D42" w:rsidP="00DB2242">
            <w:pPr>
              <w:pStyle w:val="ab"/>
              <w:wordWrap/>
              <w:ind w:right="20"/>
              <w:rPr>
                <w:b w:val="0"/>
              </w:rPr>
            </w:pPr>
            <w:r w:rsidRPr="002F5F3A">
              <w:rPr>
                <w:b w:val="0"/>
              </w:rPr>
              <w:t>Description</w:t>
            </w:r>
          </w:p>
        </w:tc>
      </w:tr>
      <w:tr w:rsidR="00490D42" w14:paraId="7F201DD4" w14:textId="77777777" w:rsidTr="007037AB">
        <w:tc>
          <w:tcPr>
            <w:tcW w:w="2160" w:type="dxa"/>
          </w:tcPr>
          <w:p w14:paraId="5D0FA5AF" w14:textId="77777777" w:rsidR="00490D42" w:rsidRPr="002F5F3A" w:rsidRDefault="00490D42" w:rsidP="00DB2242">
            <w:pPr>
              <w:pStyle w:val="aa"/>
              <w:ind w:right="20"/>
            </w:pPr>
            <w:r w:rsidRPr="002F5F3A">
              <w:t>Statistics</w:t>
            </w:r>
          </w:p>
        </w:tc>
        <w:tc>
          <w:tcPr>
            <w:tcW w:w="6840" w:type="dxa"/>
          </w:tcPr>
          <w:p w14:paraId="3C540A68" w14:textId="77777777" w:rsidR="00490D42" w:rsidRPr="002F5F3A" w:rsidRDefault="00490D42" w:rsidP="00DB2242">
            <w:pPr>
              <w:pStyle w:val="afffc"/>
              <w:ind w:right="20"/>
            </w:pPr>
            <w:r w:rsidRPr="002F5F3A">
              <w:t>Provides statistical information of the number of packets/bytes generated in one segment, the broadcast/multicast count, the conflict count, packet count by length, and errors (fragment, CRC Alignment, jabber, insufficient length, excessive length)</w:t>
            </w:r>
          </w:p>
        </w:tc>
      </w:tr>
      <w:tr w:rsidR="00490D42" w14:paraId="1077F33C" w14:textId="77777777" w:rsidTr="007037AB">
        <w:tc>
          <w:tcPr>
            <w:tcW w:w="2160" w:type="dxa"/>
          </w:tcPr>
          <w:p w14:paraId="0E255D5B" w14:textId="77777777" w:rsidR="00490D42" w:rsidRPr="002F5F3A" w:rsidRDefault="00490D42" w:rsidP="00DB2242">
            <w:pPr>
              <w:pStyle w:val="aa"/>
              <w:ind w:right="20"/>
            </w:pPr>
            <w:r w:rsidRPr="002F5F3A">
              <w:t>History</w:t>
            </w:r>
          </w:p>
        </w:tc>
        <w:tc>
          <w:tcPr>
            <w:tcW w:w="6840" w:type="dxa"/>
          </w:tcPr>
          <w:p w14:paraId="4A7B31F7" w14:textId="77777777" w:rsidR="00490D42" w:rsidRPr="002F5F3A" w:rsidRDefault="00490D42" w:rsidP="00DB2242">
            <w:pPr>
              <w:pStyle w:val="afffc"/>
              <w:ind w:right="20"/>
            </w:pPr>
            <w:r w:rsidRPr="002F5F3A">
              <w:t>Provides information on the traffic and errors generated during the time span that the operation manager has set.</w:t>
            </w:r>
          </w:p>
          <w:p w14:paraId="7338BCA0" w14:textId="77777777" w:rsidR="00490D42" w:rsidRPr="002F5F3A" w:rsidRDefault="00490D42" w:rsidP="00DB2242">
            <w:pPr>
              <w:pStyle w:val="afffc"/>
              <w:ind w:right="20"/>
            </w:pPr>
            <w:r w:rsidRPr="002F5F3A">
              <w:t>Sets short-term/long-term time span and the interval is limited to 1-3.600 seconds.</w:t>
            </w:r>
          </w:p>
          <w:p w14:paraId="62A9358B" w14:textId="77777777" w:rsidR="00490D42" w:rsidRPr="002F5F3A" w:rsidRDefault="00490D42" w:rsidP="00DB2242">
            <w:pPr>
              <w:pStyle w:val="afffc"/>
              <w:ind w:right="20"/>
            </w:pPr>
            <w:r w:rsidRPr="002F5F3A">
              <w:t>Displays of the usage by time and comparing the data with other segment data.</w:t>
            </w:r>
          </w:p>
        </w:tc>
      </w:tr>
      <w:tr w:rsidR="00490D42" w14:paraId="51F60D19" w14:textId="77777777" w:rsidTr="007037AB">
        <w:tc>
          <w:tcPr>
            <w:tcW w:w="2160" w:type="dxa"/>
          </w:tcPr>
          <w:p w14:paraId="64BB0130" w14:textId="77777777" w:rsidR="00490D42" w:rsidRPr="002F5F3A" w:rsidRDefault="00490D42" w:rsidP="00DB2242">
            <w:pPr>
              <w:pStyle w:val="aa"/>
              <w:ind w:right="20"/>
            </w:pPr>
            <w:r w:rsidRPr="002F5F3A">
              <w:t>Alarm</w:t>
            </w:r>
          </w:p>
        </w:tc>
        <w:tc>
          <w:tcPr>
            <w:tcW w:w="6840" w:type="dxa"/>
          </w:tcPr>
          <w:p w14:paraId="752977B5" w14:textId="77777777" w:rsidR="00490D42" w:rsidRPr="002F5F3A" w:rsidRDefault="00490D42" w:rsidP="00DB2242">
            <w:pPr>
              <w:pStyle w:val="afffc"/>
              <w:ind w:right="20"/>
            </w:pPr>
            <w:r w:rsidRPr="002F5F3A">
              <w:t>Checks a particular value regularly and report to the manager when the value reaches the standard and the agent has its record.</w:t>
            </w:r>
          </w:p>
          <w:p w14:paraId="52E262D3" w14:textId="77777777" w:rsidR="00490D42" w:rsidRPr="002F5F3A" w:rsidRDefault="00490D42" w:rsidP="00DB2242">
            <w:pPr>
              <w:pStyle w:val="afffc"/>
              <w:ind w:right="20"/>
            </w:pPr>
            <w:r w:rsidRPr="002F5F3A">
              <w:t>Sets an absolute or relative value as the standard. An alarm occurs only when the value goes over or down the upper limit/the lowest limit in order to prevent continuous alarms.</w:t>
            </w:r>
          </w:p>
        </w:tc>
      </w:tr>
      <w:tr w:rsidR="00490D42" w14:paraId="66D17976" w14:textId="77777777" w:rsidTr="007037AB">
        <w:tc>
          <w:tcPr>
            <w:tcW w:w="2160" w:type="dxa"/>
          </w:tcPr>
          <w:p w14:paraId="676146C1" w14:textId="77777777" w:rsidR="00490D42" w:rsidRPr="002F5F3A" w:rsidRDefault="00490D42" w:rsidP="00DB2242">
            <w:pPr>
              <w:pStyle w:val="aa"/>
              <w:ind w:right="20"/>
            </w:pPr>
            <w:r w:rsidRPr="002F5F3A">
              <w:t xml:space="preserve">Host </w:t>
            </w:r>
          </w:p>
        </w:tc>
        <w:tc>
          <w:tcPr>
            <w:tcW w:w="6840" w:type="dxa"/>
          </w:tcPr>
          <w:p w14:paraId="19E44FAE" w14:textId="77777777" w:rsidR="00490D42" w:rsidRPr="002F5F3A" w:rsidRDefault="00490D42" w:rsidP="00DB2242">
            <w:pPr>
              <w:pStyle w:val="afffc"/>
              <w:ind w:right="20"/>
            </w:pPr>
            <w:r w:rsidRPr="002F5F3A">
              <w:t>Manages the traffic of each device connected to the segment, and the error count by hosts.</w:t>
            </w:r>
          </w:p>
        </w:tc>
      </w:tr>
      <w:tr w:rsidR="00490D42" w14:paraId="536BF147" w14:textId="77777777" w:rsidTr="007037AB">
        <w:tc>
          <w:tcPr>
            <w:tcW w:w="2160" w:type="dxa"/>
          </w:tcPr>
          <w:p w14:paraId="0D2D8700" w14:textId="77777777" w:rsidR="00490D42" w:rsidRPr="002F5F3A" w:rsidRDefault="00490D42" w:rsidP="00DB2242">
            <w:pPr>
              <w:pStyle w:val="aa"/>
              <w:ind w:right="20"/>
            </w:pPr>
            <w:r w:rsidRPr="002F5F3A">
              <w:t>N high level hosts</w:t>
            </w:r>
          </w:p>
        </w:tc>
        <w:tc>
          <w:tcPr>
            <w:tcW w:w="6840" w:type="dxa"/>
          </w:tcPr>
          <w:p w14:paraId="26A0CA64" w14:textId="77777777" w:rsidR="00490D42" w:rsidRPr="002F5F3A" w:rsidRDefault="00490D42" w:rsidP="00DB2242">
            <w:pPr>
              <w:pStyle w:val="afffc"/>
              <w:ind w:right="20"/>
            </w:pPr>
            <w:r w:rsidRPr="002F5F3A">
              <w:t xml:space="preserve">Finds the host that generates the most traffic during a certain period among the hosts found in the above host table. </w:t>
            </w:r>
          </w:p>
          <w:p w14:paraId="01812B6F" w14:textId="77777777" w:rsidR="00490D42" w:rsidRPr="002F5F3A" w:rsidRDefault="00490D42" w:rsidP="00DB2242">
            <w:pPr>
              <w:pStyle w:val="afffc"/>
              <w:ind w:right="20"/>
            </w:pPr>
            <w:r w:rsidRPr="002F5F3A">
              <w:t>The manager can get information by setting the data type, the interval, and the number of hosts that he/she wants.</w:t>
            </w:r>
          </w:p>
        </w:tc>
      </w:tr>
      <w:tr w:rsidR="00490D42" w14:paraId="6C8912F8" w14:textId="77777777" w:rsidTr="007037AB">
        <w:tc>
          <w:tcPr>
            <w:tcW w:w="2160" w:type="dxa"/>
          </w:tcPr>
          <w:p w14:paraId="6F141439" w14:textId="77777777" w:rsidR="00490D42" w:rsidRPr="002F5F3A" w:rsidRDefault="00490D42" w:rsidP="00DB2242">
            <w:pPr>
              <w:pStyle w:val="aa"/>
              <w:ind w:right="20"/>
            </w:pPr>
            <w:r w:rsidRPr="002F5F3A">
              <w:t>Traffic matrix</w:t>
            </w:r>
          </w:p>
        </w:tc>
        <w:tc>
          <w:tcPr>
            <w:tcW w:w="6840" w:type="dxa"/>
          </w:tcPr>
          <w:p w14:paraId="7058B56E" w14:textId="77777777" w:rsidR="00490D42" w:rsidRPr="002F5F3A" w:rsidRDefault="00490D42" w:rsidP="00DB2242">
            <w:pPr>
              <w:pStyle w:val="afffc"/>
              <w:ind w:right="20"/>
            </w:pPr>
            <w:r w:rsidRPr="002F5F3A">
              <w:t>Collects the information on the traffic and errors generated between two hosts based on data link layer, that is, MAC address.</w:t>
            </w:r>
          </w:p>
          <w:p w14:paraId="16353E5D" w14:textId="77777777" w:rsidR="00490D42" w:rsidRPr="002F5F3A" w:rsidRDefault="00490D42" w:rsidP="00DB2242">
            <w:pPr>
              <w:pStyle w:val="afffc"/>
              <w:ind w:right="20"/>
            </w:pPr>
            <w:r w:rsidRPr="002F5F3A">
              <w:t xml:space="preserve">With this information, you can see who uses a certain host most often. </w:t>
            </w:r>
          </w:p>
          <w:p w14:paraId="13A643F0" w14:textId="77777777" w:rsidR="00490D42" w:rsidRPr="002F5F3A" w:rsidRDefault="00490D42" w:rsidP="00DB2242">
            <w:pPr>
              <w:pStyle w:val="afffc"/>
              <w:ind w:right="20"/>
            </w:pPr>
            <w:r w:rsidRPr="002F5F3A">
              <w:t>If a host in other segment users the host the most, you cannot find the actual user because the user uses the host through the router.</w:t>
            </w:r>
          </w:p>
        </w:tc>
      </w:tr>
      <w:tr w:rsidR="00490D42" w14:paraId="4F2452A1" w14:textId="77777777" w:rsidTr="007037AB">
        <w:tc>
          <w:tcPr>
            <w:tcW w:w="2160" w:type="dxa"/>
          </w:tcPr>
          <w:p w14:paraId="61A9AA8E" w14:textId="77777777" w:rsidR="00490D42" w:rsidRPr="002F5F3A" w:rsidRDefault="00490D42" w:rsidP="00DB2242">
            <w:pPr>
              <w:pStyle w:val="aa"/>
              <w:ind w:right="20"/>
            </w:pPr>
            <w:r w:rsidRPr="002F5F3A">
              <w:t>Filter</w:t>
            </w:r>
          </w:p>
        </w:tc>
        <w:tc>
          <w:tcPr>
            <w:tcW w:w="6840" w:type="dxa"/>
          </w:tcPr>
          <w:p w14:paraId="4500EA2B" w14:textId="77777777" w:rsidR="00490D42" w:rsidRPr="002F5F3A" w:rsidRDefault="00490D42" w:rsidP="00DB2242">
            <w:pPr>
              <w:pStyle w:val="afffc"/>
              <w:ind w:right="20"/>
            </w:pPr>
            <w:r w:rsidRPr="002F5F3A">
              <w:t>Used by the manager to monitor the trend of a particular packet.</w:t>
            </w:r>
          </w:p>
        </w:tc>
      </w:tr>
      <w:tr w:rsidR="00490D42" w14:paraId="023A8CE6" w14:textId="77777777" w:rsidTr="007037AB">
        <w:tc>
          <w:tcPr>
            <w:tcW w:w="2160" w:type="dxa"/>
          </w:tcPr>
          <w:p w14:paraId="3F82D09E" w14:textId="77777777" w:rsidR="00490D42" w:rsidRPr="002F5F3A" w:rsidRDefault="00490D42" w:rsidP="00DB2242">
            <w:pPr>
              <w:pStyle w:val="aa"/>
              <w:ind w:right="20"/>
            </w:pPr>
            <w:r w:rsidRPr="002F5F3A">
              <w:t>Packet collection</w:t>
            </w:r>
          </w:p>
        </w:tc>
        <w:tc>
          <w:tcPr>
            <w:tcW w:w="6840" w:type="dxa"/>
          </w:tcPr>
          <w:p w14:paraId="188A06FB" w14:textId="77777777" w:rsidR="00490D42" w:rsidRPr="002F5F3A" w:rsidRDefault="00490D42" w:rsidP="00DB2242">
            <w:pPr>
              <w:pStyle w:val="afffc"/>
              <w:ind w:right="20"/>
            </w:pPr>
            <w:r w:rsidRPr="002F5F3A">
              <w:t>The manager collects and analyzes the packets generated in the segment.</w:t>
            </w:r>
          </w:p>
        </w:tc>
      </w:tr>
      <w:tr w:rsidR="00490D42" w14:paraId="58345A6E" w14:textId="77777777" w:rsidTr="007037AB">
        <w:tc>
          <w:tcPr>
            <w:tcW w:w="2160" w:type="dxa"/>
          </w:tcPr>
          <w:p w14:paraId="1B3C127F" w14:textId="77777777" w:rsidR="00490D42" w:rsidRPr="002F5F3A" w:rsidRDefault="00490D42" w:rsidP="00DB2242">
            <w:pPr>
              <w:pStyle w:val="aa"/>
              <w:ind w:right="20"/>
            </w:pPr>
            <w:r w:rsidRPr="002F5F3A">
              <w:t>Event</w:t>
            </w:r>
          </w:p>
        </w:tc>
        <w:tc>
          <w:tcPr>
            <w:tcW w:w="6840" w:type="dxa"/>
          </w:tcPr>
          <w:p w14:paraId="6A9E5BCB" w14:textId="77777777" w:rsidR="00490D42" w:rsidRPr="002F5F3A" w:rsidRDefault="00490D42" w:rsidP="00DB2242">
            <w:pPr>
              <w:pStyle w:val="afffc"/>
              <w:ind w:right="20"/>
            </w:pPr>
            <w:r w:rsidRPr="002F5F3A">
              <w:t>When a certain event occurs, this item saves the log and sends a warning message to the manager. The trap generation and the logging storage are optional.</w:t>
            </w:r>
          </w:p>
        </w:tc>
      </w:tr>
    </w:tbl>
    <w:p w14:paraId="6B7E0613" w14:textId="77777777" w:rsidR="00490D42" w:rsidRDefault="00490D42" w:rsidP="00DB2242">
      <w:pPr>
        <w:ind w:right="20"/>
        <w:rPr>
          <w:rFonts w:cs="Times New Roman"/>
        </w:rPr>
      </w:pPr>
    </w:p>
    <w:p w14:paraId="5CBBF81E" w14:textId="77777777" w:rsidR="00490D42" w:rsidRDefault="00490D42" w:rsidP="00DB2242">
      <w:pPr>
        <w:pStyle w:val="3"/>
        <w:ind w:left="0" w:right="20"/>
      </w:pPr>
      <w:bookmarkStart w:id="2570" w:name="_Toc198620871"/>
      <w:bookmarkStart w:id="2571" w:name="_Toc259695798"/>
      <w:bookmarkStart w:id="2572" w:name="_Toc361679391"/>
      <w:bookmarkStart w:id="2573" w:name="_Toc445130950"/>
      <w:r w:rsidRPr="00291BB3">
        <w:t>RMON</w:t>
      </w:r>
      <w:r w:rsidRPr="00D867F8">
        <w:t xml:space="preserve"> Alarm and Event Group Configuration</w:t>
      </w:r>
      <w:bookmarkEnd w:id="2570"/>
      <w:bookmarkEnd w:id="2571"/>
      <w:bookmarkEnd w:id="2572"/>
      <w:bookmarkEnd w:id="2573"/>
    </w:p>
    <w:p w14:paraId="322A826C" w14:textId="77777777" w:rsidR="00490D42" w:rsidRDefault="00490D42" w:rsidP="00DB2242">
      <w:pPr>
        <w:pStyle w:val="a3"/>
        <w:ind w:left="0" w:right="20"/>
      </w:pPr>
      <w:r w:rsidRPr="002F5F3A">
        <w:t>The user can set RMON configuration through CLI or SNMP manager.</w:t>
      </w:r>
    </w:p>
    <w:p w14:paraId="23DA35D0" w14:textId="77777777" w:rsidR="00490D42" w:rsidRDefault="006A4BB0" w:rsidP="00DB2242">
      <w:pPr>
        <w:pStyle w:val="afffff3"/>
        <w:ind w:left="0" w:right="20"/>
      </w:pPr>
      <w:bookmarkStart w:id="2574" w:name="_Toc271813818"/>
      <w:bookmarkStart w:id="2575" w:name="_Toc363228559"/>
      <w:bookmarkStart w:id="2576" w:name="_Toc391575304"/>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162</w:t>
      </w:r>
      <w:r w:rsidR="005832B8">
        <w:fldChar w:fldCharType="end"/>
      </w:r>
      <w:r w:rsidR="00490D42">
        <w:rPr>
          <w:rFonts w:hint="eastAsia"/>
        </w:rPr>
        <w:t xml:space="preserve"> </w:t>
      </w:r>
      <w:bookmarkEnd w:id="2574"/>
      <w:r w:rsidR="00490D42" w:rsidRPr="002F5F3A">
        <w:t>Commands for RMON Alarm and Event Configuration</w:t>
      </w:r>
      <w:bookmarkEnd w:id="2575"/>
      <w:bookmarkEnd w:id="2576"/>
    </w:p>
    <w:tbl>
      <w:tblPr>
        <w:tblStyle w:val="CLIWide"/>
        <w:tblW w:w="0" w:type="auto"/>
        <w:tblLook w:val="01E0" w:firstRow="1" w:lastRow="1" w:firstColumn="1" w:lastColumn="1" w:noHBand="0" w:noVBand="0"/>
      </w:tblPr>
      <w:tblGrid>
        <w:gridCol w:w="2987"/>
        <w:gridCol w:w="3875"/>
        <w:gridCol w:w="1070"/>
      </w:tblGrid>
      <w:tr w:rsidR="00490D42"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2F5F3A" w:rsidRDefault="00490D42" w:rsidP="00DB2242">
            <w:pPr>
              <w:pStyle w:val="ab"/>
              <w:wordWrap/>
              <w:ind w:right="20"/>
              <w:rPr>
                <w:b w:val="0"/>
              </w:rPr>
            </w:pPr>
            <w:r w:rsidRPr="002F5F3A">
              <w:rPr>
                <w:b w:val="0"/>
              </w:rPr>
              <w:t xml:space="preserve">Command </w:t>
            </w:r>
          </w:p>
        </w:tc>
        <w:tc>
          <w:tcPr>
            <w:tcW w:w="4500" w:type="dxa"/>
          </w:tcPr>
          <w:p w14:paraId="4B360725" w14:textId="77777777" w:rsidR="00490D42" w:rsidRPr="002F5F3A" w:rsidRDefault="00490D42" w:rsidP="00DB2242">
            <w:pPr>
              <w:pStyle w:val="ab"/>
              <w:wordWrap/>
              <w:ind w:right="20"/>
              <w:rPr>
                <w:b w:val="0"/>
              </w:rPr>
            </w:pPr>
            <w:r w:rsidRPr="002F5F3A">
              <w:rPr>
                <w:b w:val="0"/>
              </w:rPr>
              <w:t>Description</w:t>
            </w:r>
          </w:p>
        </w:tc>
        <w:tc>
          <w:tcPr>
            <w:tcW w:w="1080" w:type="dxa"/>
          </w:tcPr>
          <w:p w14:paraId="72BCEF14" w14:textId="77777777" w:rsidR="00490D42" w:rsidRPr="002F5F3A" w:rsidRDefault="00490D42" w:rsidP="00DB2242">
            <w:pPr>
              <w:pStyle w:val="ab"/>
              <w:wordWrap/>
              <w:ind w:right="20"/>
              <w:rPr>
                <w:b w:val="0"/>
              </w:rPr>
            </w:pPr>
            <w:r w:rsidRPr="002F5F3A">
              <w:rPr>
                <w:b w:val="0"/>
              </w:rPr>
              <w:t>Mode</w:t>
            </w:r>
          </w:p>
        </w:tc>
      </w:tr>
      <w:tr w:rsidR="00490D42" w14:paraId="6D473668" w14:textId="77777777" w:rsidTr="007037AB">
        <w:tc>
          <w:tcPr>
            <w:tcW w:w="3420" w:type="dxa"/>
          </w:tcPr>
          <w:p w14:paraId="32E3BF4E" w14:textId="77777777" w:rsidR="00490D42" w:rsidRPr="002F5F3A" w:rsidRDefault="00490D42" w:rsidP="00DB2242">
            <w:pPr>
              <w:pStyle w:val="aa"/>
              <w:ind w:right="20"/>
            </w:pPr>
            <w:r w:rsidRPr="002F5F3A">
              <w:t xml:space="preserve">rmon alarm </w:t>
            </w:r>
            <w:r w:rsidRPr="002F5F3A">
              <w:rPr>
                <w:i/>
                <w:iCs/>
              </w:rPr>
              <w:t>index</w:t>
            </w:r>
            <w:r w:rsidRPr="002F5F3A">
              <w:t xml:space="preserve"> </w:t>
            </w:r>
            <w:r w:rsidRPr="002F5F3A">
              <w:rPr>
                <w:i/>
              </w:rPr>
              <w:t>variable</w:t>
            </w:r>
            <w:r w:rsidRPr="002F5F3A">
              <w:t xml:space="preserve"> interval </w:t>
            </w:r>
            <w:r w:rsidRPr="002F5F3A">
              <w:rPr>
                <w:i/>
                <w:iCs/>
              </w:rPr>
              <w:t>seconds</w:t>
            </w:r>
            <w:r w:rsidRPr="002F5F3A">
              <w:t xml:space="preserve"> </w:t>
            </w:r>
          </w:p>
          <w:p w14:paraId="662EE980" w14:textId="77777777" w:rsidR="00490D42" w:rsidRPr="002F5F3A" w:rsidRDefault="00490D42" w:rsidP="00DB2242">
            <w:pPr>
              <w:pStyle w:val="aa"/>
              <w:ind w:right="20"/>
            </w:pPr>
            <w:r w:rsidRPr="002F5F3A">
              <w:t xml:space="preserve">{absolute |delta} </w:t>
            </w:r>
          </w:p>
          <w:p w14:paraId="30C0CF5C" w14:textId="77777777" w:rsidR="00490D42" w:rsidRPr="002F5F3A" w:rsidRDefault="00490D42" w:rsidP="00DB2242">
            <w:pPr>
              <w:pStyle w:val="aa"/>
              <w:ind w:right="20"/>
            </w:pPr>
            <w:r w:rsidRPr="002F5F3A">
              <w:t xml:space="preserve">rising-threshold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14:paraId="6FDFB990" w14:textId="77777777" w:rsidR="00490D42" w:rsidRPr="002F5F3A" w:rsidRDefault="00490D42" w:rsidP="00DB2242">
            <w:pPr>
              <w:pStyle w:val="aa"/>
              <w:ind w:right="20"/>
            </w:pPr>
            <w:r w:rsidRPr="002F5F3A">
              <w:t xml:space="preserve">falling-threshold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14:paraId="74DEAB8A" w14:textId="77777777" w:rsidR="00490D42" w:rsidRPr="002F5F3A" w:rsidRDefault="00490D42" w:rsidP="00DB2242">
            <w:pPr>
              <w:pStyle w:val="aa"/>
              <w:ind w:right="20"/>
            </w:pPr>
            <w:r w:rsidRPr="002F5F3A">
              <w:t xml:space="preserve">[owner </w:t>
            </w:r>
            <w:r w:rsidRPr="002F5F3A">
              <w:rPr>
                <w:i/>
                <w:iCs/>
              </w:rPr>
              <w:t>string</w:t>
            </w:r>
            <w:r w:rsidRPr="002F5F3A">
              <w:t>]</w:t>
            </w:r>
          </w:p>
        </w:tc>
        <w:tc>
          <w:tcPr>
            <w:tcW w:w="4500" w:type="dxa"/>
          </w:tcPr>
          <w:p w14:paraId="1D67D26F" w14:textId="77777777" w:rsidR="00490D42" w:rsidRPr="002F5F3A" w:rsidRDefault="00490D42" w:rsidP="00DB2242">
            <w:pPr>
              <w:pStyle w:val="afffc"/>
              <w:ind w:right="20"/>
            </w:pPr>
            <w:r w:rsidRPr="002F5F3A">
              <w:t xml:space="preserve">Adds a RMON alarm to RMON alarm table </w:t>
            </w:r>
          </w:p>
          <w:p w14:paraId="3300A532" w14:textId="77777777" w:rsidR="00490D42" w:rsidRPr="002F5F3A" w:rsidRDefault="00490D42" w:rsidP="002B424F">
            <w:pPr>
              <w:pStyle w:val="a9"/>
              <w:numPr>
                <w:ilvl w:val="0"/>
                <w:numId w:val="9"/>
              </w:numPr>
              <w:wordWrap/>
              <w:ind w:left="0" w:right="20"/>
              <w:rPr>
                <w:rStyle w:val="Charf5"/>
              </w:rPr>
            </w:pPr>
            <w:r w:rsidRPr="002F5F3A">
              <w:rPr>
                <w:i/>
                <w:iCs/>
              </w:rPr>
              <w:t>Index</w:t>
            </w:r>
            <w:r w:rsidRPr="002F5F3A">
              <w:rPr>
                <w:rStyle w:val="Charf5"/>
              </w:rPr>
              <w:t>: Alarm index</w:t>
            </w:r>
          </w:p>
          <w:p w14:paraId="3ACE43D5" w14:textId="77777777" w:rsidR="00490D42" w:rsidRPr="002F5F3A" w:rsidRDefault="00490D42" w:rsidP="00DB2242">
            <w:pPr>
              <w:pStyle w:val="afffc"/>
              <w:ind w:right="20"/>
            </w:pPr>
            <w:r w:rsidRPr="002F5F3A">
              <w:rPr>
                <w:i/>
                <w:iCs/>
              </w:rPr>
              <w:t>Variable</w:t>
            </w:r>
            <w:r w:rsidRPr="002F5F3A">
              <w:rPr>
                <w:iCs/>
              </w:rPr>
              <w:t>: As the target of</w:t>
            </w:r>
            <w:r w:rsidRPr="002F5F3A">
              <w:t xml:space="preserve"> Alarm, any SNMP mib instance is specified</w:t>
            </w:r>
          </w:p>
          <w:p w14:paraId="160D25F6" w14:textId="77777777" w:rsidR="00490D42" w:rsidRPr="002F5F3A" w:rsidRDefault="00490D42" w:rsidP="00DB2242">
            <w:pPr>
              <w:pStyle w:val="afffc"/>
              <w:ind w:right="20"/>
            </w:pPr>
            <w:r w:rsidRPr="002F5F3A">
              <w:rPr>
                <w:iCs/>
              </w:rPr>
              <w:t>Interval</w:t>
            </w:r>
            <w:r w:rsidRPr="002F5F3A">
              <w:t>: Sampling time period (Unit: second).</w:t>
            </w:r>
          </w:p>
          <w:p w14:paraId="11761135" w14:textId="77777777" w:rsidR="00490D42" w:rsidRPr="002F5F3A" w:rsidRDefault="00490D42" w:rsidP="00DB2242">
            <w:pPr>
              <w:pStyle w:val="afffc"/>
              <w:ind w:right="20"/>
            </w:pPr>
            <w:r w:rsidRPr="002F5F3A">
              <w:t xml:space="preserve">Absolute: Indicates the sampled </w:t>
            </w:r>
            <w:r w:rsidRPr="002F5F3A">
              <w:rPr>
                <w:iCs/>
              </w:rPr>
              <w:t>alarm value to be set and monitored as absolute value.</w:t>
            </w:r>
          </w:p>
          <w:p w14:paraId="797ED2A0" w14:textId="77777777" w:rsidR="00490D42" w:rsidRPr="002F5F3A" w:rsidRDefault="00490D42" w:rsidP="00DB2242">
            <w:pPr>
              <w:pStyle w:val="afffc"/>
              <w:ind w:right="20"/>
            </w:pPr>
            <w:r w:rsidRPr="002F5F3A">
              <w:t xml:space="preserve">Delta: Indicates the sampled </w:t>
            </w:r>
            <w:r w:rsidRPr="002F5F3A">
              <w:rPr>
                <w:iCs/>
              </w:rPr>
              <w:t xml:space="preserve">alarm value to be monitored in terms of the difference between current and previous values. </w:t>
            </w:r>
          </w:p>
          <w:p w14:paraId="1163430F" w14:textId="77777777" w:rsidR="00490D42" w:rsidRPr="002F5F3A" w:rsidRDefault="00490D42" w:rsidP="00DB2242">
            <w:pPr>
              <w:pStyle w:val="afffc"/>
              <w:ind w:right="20"/>
            </w:pPr>
            <w:r w:rsidRPr="002F5F3A">
              <w:t xml:space="preserve">Rising-threshold, falling-threshold </w:t>
            </w:r>
            <w:r w:rsidRPr="002F5F3A">
              <w:rPr>
                <w:i/>
              </w:rPr>
              <w:t>value</w:t>
            </w:r>
            <w:r w:rsidRPr="002F5F3A">
              <w:t>: The configured value which is used as the reference while the system generates alarm.</w:t>
            </w:r>
          </w:p>
          <w:p w14:paraId="28103E8A" w14:textId="77777777" w:rsidR="00490D42" w:rsidRPr="002F5F3A" w:rsidRDefault="00490D42" w:rsidP="00DB2242">
            <w:pPr>
              <w:pStyle w:val="afffc"/>
              <w:ind w:right="20"/>
            </w:pPr>
            <w:r w:rsidRPr="002F5F3A">
              <w:rPr>
                <w:iCs/>
              </w:rPr>
              <w:t>event</w:t>
            </w:r>
            <w:r w:rsidRPr="002F5F3A">
              <w:t xml:space="preserve">: Indicates the specified event to be invoked when the sampled alarm value </w:t>
            </w:r>
            <w:r w:rsidRPr="002F5F3A">
              <w:lastRenderedPageBreak/>
              <w:t xml:space="preserve">reaches either rising-threshold or falling </w:t>
            </w:r>
            <w:r w:rsidRPr="002F5F3A">
              <w:t>–</w:t>
            </w:r>
            <w:r w:rsidRPr="002F5F3A">
              <w:t>threshold.</w:t>
            </w:r>
          </w:p>
          <w:p w14:paraId="123BEE6E" w14:textId="77777777" w:rsidR="00490D42" w:rsidRPr="002F5F3A" w:rsidRDefault="00490D42" w:rsidP="00DB2242">
            <w:pPr>
              <w:pStyle w:val="afffc"/>
              <w:ind w:right="20"/>
            </w:pPr>
            <w:r w:rsidRPr="002F5F3A">
              <w:t>owner: Registers the owner of the alarm.</w:t>
            </w:r>
          </w:p>
        </w:tc>
        <w:tc>
          <w:tcPr>
            <w:tcW w:w="1080" w:type="dxa"/>
          </w:tcPr>
          <w:p w14:paraId="2036B194" w14:textId="77777777" w:rsidR="00490D42" w:rsidRPr="002F5F3A" w:rsidRDefault="00490D42" w:rsidP="00DB2242">
            <w:pPr>
              <w:pStyle w:val="aa"/>
              <w:ind w:right="20"/>
            </w:pPr>
            <w:r w:rsidRPr="002F5F3A">
              <w:lastRenderedPageBreak/>
              <w:t>Config</w:t>
            </w:r>
          </w:p>
        </w:tc>
      </w:tr>
      <w:tr w:rsidR="00490D42" w14:paraId="7DD2F9B5" w14:textId="77777777" w:rsidTr="007037AB">
        <w:trPr>
          <w:trHeight w:val="387"/>
        </w:trPr>
        <w:tc>
          <w:tcPr>
            <w:tcW w:w="3420" w:type="dxa"/>
          </w:tcPr>
          <w:p w14:paraId="5FFF2419" w14:textId="77777777" w:rsidR="00490D42" w:rsidRPr="002F5F3A" w:rsidRDefault="00490D42" w:rsidP="00DB2242">
            <w:pPr>
              <w:pStyle w:val="aa"/>
              <w:ind w:right="20"/>
            </w:pPr>
            <w:r w:rsidRPr="002F5F3A">
              <w:lastRenderedPageBreak/>
              <w:t xml:space="preserve">rmon event </w:t>
            </w:r>
            <w:r w:rsidRPr="002F5F3A">
              <w:rPr>
                <w:i/>
                <w:iCs/>
              </w:rPr>
              <w:t>index</w:t>
            </w:r>
            <w:r w:rsidRPr="002F5F3A">
              <w:t xml:space="preserve">  </w:t>
            </w:r>
          </w:p>
          <w:p w14:paraId="5A18B7B6" w14:textId="77777777" w:rsidR="00490D42" w:rsidRPr="002F5F3A" w:rsidRDefault="00490D42" w:rsidP="00DB2242">
            <w:pPr>
              <w:pStyle w:val="aa"/>
              <w:ind w:right="20"/>
            </w:pPr>
            <w:r w:rsidRPr="002F5F3A">
              <w:t>[log]</w:t>
            </w:r>
          </w:p>
          <w:p w14:paraId="014C98CA" w14:textId="77777777" w:rsidR="00490D42" w:rsidRPr="002F5F3A" w:rsidRDefault="00490D42" w:rsidP="00DB2242">
            <w:pPr>
              <w:pStyle w:val="aa"/>
              <w:ind w:right="20"/>
            </w:pPr>
            <w:r w:rsidRPr="002F5F3A">
              <w:t xml:space="preserve">[trap </w:t>
            </w:r>
            <w:r w:rsidRPr="002F5F3A">
              <w:rPr>
                <w:i/>
                <w:iCs/>
              </w:rPr>
              <w:t>community</w:t>
            </w:r>
            <w:r w:rsidRPr="002F5F3A">
              <w:t>]</w:t>
            </w:r>
          </w:p>
          <w:p w14:paraId="728E1E6C" w14:textId="77777777" w:rsidR="00490D42" w:rsidRPr="002F5F3A" w:rsidRDefault="00490D42" w:rsidP="00DB2242">
            <w:pPr>
              <w:pStyle w:val="aa"/>
              <w:ind w:right="20"/>
            </w:pPr>
            <w:r w:rsidRPr="002F5F3A">
              <w:t xml:space="preserve">[description </w:t>
            </w:r>
            <w:r w:rsidRPr="002F5F3A">
              <w:rPr>
                <w:i/>
                <w:iCs/>
              </w:rPr>
              <w:t>string</w:t>
            </w:r>
            <w:r w:rsidRPr="002F5F3A">
              <w:t>]</w:t>
            </w:r>
          </w:p>
          <w:p w14:paraId="51321969" w14:textId="77777777" w:rsidR="00490D42" w:rsidRPr="002F5F3A" w:rsidRDefault="00490D42" w:rsidP="00DB2242">
            <w:pPr>
              <w:pStyle w:val="aa"/>
              <w:ind w:right="20"/>
            </w:pPr>
            <w:r w:rsidRPr="002F5F3A">
              <w:t xml:space="preserve">[owner </w:t>
            </w:r>
            <w:r w:rsidRPr="002F5F3A">
              <w:rPr>
                <w:i/>
                <w:iCs/>
              </w:rPr>
              <w:t>string</w:t>
            </w:r>
            <w:r w:rsidRPr="002F5F3A">
              <w:t xml:space="preserve">] </w:t>
            </w:r>
          </w:p>
        </w:tc>
        <w:tc>
          <w:tcPr>
            <w:tcW w:w="4500" w:type="dxa"/>
          </w:tcPr>
          <w:p w14:paraId="0A05A00C" w14:textId="77777777" w:rsidR="00490D42" w:rsidRPr="002F5F3A" w:rsidRDefault="00490D42" w:rsidP="00DB2242">
            <w:pPr>
              <w:pStyle w:val="afffc"/>
              <w:ind w:right="20"/>
            </w:pPr>
            <w:r w:rsidRPr="002F5F3A">
              <w:t>Adds an event to RMON event table</w:t>
            </w:r>
          </w:p>
          <w:p w14:paraId="14D9AA1A" w14:textId="77777777" w:rsidR="00490D42" w:rsidRPr="002F5F3A" w:rsidRDefault="00490D42" w:rsidP="00DB2242">
            <w:pPr>
              <w:pStyle w:val="afffc"/>
              <w:ind w:right="20"/>
            </w:pPr>
            <w:r w:rsidRPr="002F5F3A">
              <w:rPr>
                <w:i/>
                <w:iCs/>
              </w:rPr>
              <w:t>Index</w:t>
            </w:r>
            <w:r w:rsidRPr="002F5F3A">
              <w:t>: Event index.</w:t>
            </w:r>
          </w:p>
          <w:p w14:paraId="7D5F74B1" w14:textId="77777777" w:rsidR="00490D42" w:rsidRPr="002F5F3A" w:rsidRDefault="00490D42" w:rsidP="00DB2242">
            <w:pPr>
              <w:pStyle w:val="afffc"/>
              <w:ind w:right="20"/>
            </w:pPr>
            <w:r w:rsidRPr="002F5F3A">
              <w:t xml:space="preserve">log: Sets the system to produce log when an Event happens. </w:t>
            </w:r>
          </w:p>
          <w:p w14:paraId="520CB4EB" w14:textId="77777777" w:rsidR="00490D42" w:rsidRPr="002F5F3A" w:rsidRDefault="00490D42" w:rsidP="00DB2242">
            <w:pPr>
              <w:pStyle w:val="afffc"/>
              <w:ind w:right="20"/>
            </w:pPr>
            <w:r w:rsidRPr="002F5F3A">
              <w:t xml:space="preserve">trap: Sets the system to transfer trap along with community when an Event happens.  </w:t>
            </w:r>
          </w:p>
          <w:p w14:paraId="4C8576B5" w14:textId="77777777" w:rsidR="00490D42" w:rsidRPr="002F5F3A" w:rsidRDefault="00490D42" w:rsidP="00DB2242">
            <w:pPr>
              <w:pStyle w:val="afffc"/>
              <w:ind w:right="20"/>
            </w:pPr>
            <w:r w:rsidRPr="002F5F3A">
              <w:t xml:space="preserve">owner: Registers the owner of the Event. </w:t>
            </w:r>
          </w:p>
          <w:p w14:paraId="3727E7B4" w14:textId="77777777" w:rsidR="00490D42" w:rsidRPr="002F5F3A" w:rsidRDefault="00490D42" w:rsidP="00DB2242">
            <w:pPr>
              <w:pStyle w:val="afffc"/>
              <w:ind w:right="20"/>
            </w:pPr>
            <w:r w:rsidRPr="002F5F3A">
              <w:t>description</w:t>
            </w:r>
            <w:r w:rsidRPr="002F5F3A">
              <w:rPr>
                <w:i/>
              </w:rPr>
              <w:t xml:space="preserve">: </w:t>
            </w:r>
            <w:r w:rsidRPr="002F5F3A">
              <w:t>Registers the description about the Event.</w:t>
            </w:r>
          </w:p>
        </w:tc>
        <w:tc>
          <w:tcPr>
            <w:tcW w:w="1080" w:type="dxa"/>
          </w:tcPr>
          <w:p w14:paraId="10F0B817" w14:textId="77777777" w:rsidR="00490D42" w:rsidRPr="002F5F3A" w:rsidRDefault="00490D42" w:rsidP="00DB2242">
            <w:pPr>
              <w:pStyle w:val="aa"/>
              <w:ind w:right="20"/>
            </w:pPr>
            <w:r w:rsidRPr="002F5F3A">
              <w:t>Config</w:t>
            </w:r>
          </w:p>
        </w:tc>
      </w:tr>
      <w:tr w:rsidR="00490D42" w14:paraId="5C8E6130" w14:textId="77777777" w:rsidTr="007037AB">
        <w:tc>
          <w:tcPr>
            <w:tcW w:w="3420" w:type="dxa"/>
          </w:tcPr>
          <w:p w14:paraId="21C28D2A" w14:textId="77777777" w:rsidR="00490D42" w:rsidRPr="002F5F3A" w:rsidRDefault="00490D42" w:rsidP="00DB2242">
            <w:pPr>
              <w:pStyle w:val="aa"/>
              <w:ind w:right="20"/>
            </w:pPr>
            <w:r w:rsidRPr="002F5F3A">
              <w:t xml:space="preserve">no rmon alarm </w:t>
            </w:r>
            <w:r w:rsidRPr="002F5F3A">
              <w:rPr>
                <w:i/>
                <w:iCs/>
              </w:rPr>
              <w:t>alarm-index</w:t>
            </w:r>
          </w:p>
        </w:tc>
        <w:tc>
          <w:tcPr>
            <w:tcW w:w="4500" w:type="dxa"/>
          </w:tcPr>
          <w:p w14:paraId="3FAE5A33" w14:textId="77777777" w:rsidR="00490D42" w:rsidRPr="002F5F3A" w:rsidRDefault="00490D42" w:rsidP="00DB2242">
            <w:pPr>
              <w:pStyle w:val="afffc"/>
              <w:ind w:right="20"/>
            </w:pPr>
            <w:r w:rsidRPr="002F5F3A">
              <w:t xml:space="preserve">Clears the setting of RMON alarm. </w:t>
            </w:r>
          </w:p>
        </w:tc>
        <w:tc>
          <w:tcPr>
            <w:tcW w:w="1080" w:type="dxa"/>
          </w:tcPr>
          <w:p w14:paraId="1EC73D7B" w14:textId="77777777" w:rsidR="00490D42" w:rsidRPr="002F5F3A" w:rsidRDefault="00490D42" w:rsidP="00DB2242">
            <w:pPr>
              <w:pStyle w:val="aa"/>
              <w:ind w:right="20"/>
            </w:pPr>
            <w:r w:rsidRPr="002F5F3A">
              <w:t>Config</w:t>
            </w:r>
          </w:p>
        </w:tc>
      </w:tr>
      <w:tr w:rsidR="00490D42" w14:paraId="5F1480A7" w14:textId="77777777" w:rsidTr="007037AB">
        <w:tc>
          <w:tcPr>
            <w:tcW w:w="3420" w:type="dxa"/>
          </w:tcPr>
          <w:p w14:paraId="5D334F8B" w14:textId="77777777" w:rsidR="00490D42" w:rsidRPr="002F5F3A" w:rsidRDefault="00490D42" w:rsidP="00DB2242">
            <w:pPr>
              <w:pStyle w:val="aa"/>
              <w:ind w:right="20"/>
            </w:pPr>
            <w:r w:rsidRPr="002F5F3A">
              <w:t xml:space="preserve">no rmon event </w:t>
            </w:r>
            <w:r w:rsidRPr="002F5F3A">
              <w:rPr>
                <w:i/>
                <w:iCs/>
              </w:rPr>
              <w:t>event-index</w:t>
            </w:r>
            <w:r w:rsidRPr="002F5F3A">
              <w:t xml:space="preserve"> </w:t>
            </w:r>
          </w:p>
        </w:tc>
        <w:tc>
          <w:tcPr>
            <w:tcW w:w="4500" w:type="dxa"/>
          </w:tcPr>
          <w:p w14:paraId="147F70EC" w14:textId="77777777" w:rsidR="00490D42" w:rsidRPr="002F5F3A" w:rsidRDefault="00490D42" w:rsidP="00DB2242">
            <w:pPr>
              <w:pStyle w:val="afffc"/>
              <w:ind w:right="20"/>
            </w:pPr>
            <w:r w:rsidRPr="002F5F3A">
              <w:t>Clears the setting of RMON event.</w:t>
            </w:r>
          </w:p>
        </w:tc>
        <w:tc>
          <w:tcPr>
            <w:tcW w:w="1080" w:type="dxa"/>
          </w:tcPr>
          <w:p w14:paraId="781BD703" w14:textId="77777777" w:rsidR="00490D42" w:rsidRPr="002F5F3A" w:rsidRDefault="00490D42" w:rsidP="00DB2242">
            <w:pPr>
              <w:pStyle w:val="aa"/>
              <w:ind w:right="20"/>
            </w:pPr>
            <w:r w:rsidRPr="002F5F3A">
              <w:t>Config</w:t>
            </w:r>
          </w:p>
        </w:tc>
      </w:tr>
      <w:tr w:rsidR="00490D42" w14:paraId="492FD9F9" w14:textId="77777777" w:rsidTr="007037AB">
        <w:tc>
          <w:tcPr>
            <w:tcW w:w="3420" w:type="dxa"/>
          </w:tcPr>
          <w:p w14:paraId="30987C88" w14:textId="77777777" w:rsidR="00490D42" w:rsidRPr="002F5F3A" w:rsidRDefault="00490D42" w:rsidP="00DB2242">
            <w:pPr>
              <w:pStyle w:val="aa"/>
              <w:ind w:right="20"/>
            </w:pPr>
            <w:r w:rsidRPr="002F5F3A">
              <w:t xml:space="preserve">show rmon alarms </w:t>
            </w:r>
          </w:p>
        </w:tc>
        <w:tc>
          <w:tcPr>
            <w:tcW w:w="4500" w:type="dxa"/>
          </w:tcPr>
          <w:p w14:paraId="64EE3C87" w14:textId="77777777" w:rsidR="00490D42" w:rsidRPr="002F5F3A" w:rsidRDefault="00490D42" w:rsidP="00DB2242">
            <w:pPr>
              <w:pStyle w:val="afffc"/>
              <w:ind w:right="20"/>
            </w:pPr>
            <w:r w:rsidRPr="002F5F3A">
              <w:t>Prints out RMON alarm information.</w:t>
            </w:r>
          </w:p>
        </w:tc>
        <w:tc>
          <w:tcPr>
            <w:tcW w:w="1080" w:type="dxa"/>
          </w:tcPr>
          <w:p w14:paraId="2295000E" w14:textId="77777777" w:rsidR="00490D42" w:rsidRPr="002F5F3A" w:rsidRDefault="00490D42" w:rsidP="00DB2242">
            <w:pPr>
              <w:pStyle w:val="aa"/>
              <w:ind w:right="20"/>
            </w:pPr>
            <w:r w:rsidRPr="002F5F3A">
              <w:t>Privileged</w:t>
            </w:r>
          </w:p>
        </w:tc>
      </w:tr>
      <w:tr w:rsidR="00490D42" w14:paraId="181ED750" w14:textId="77777777" w:rsidTr="007037AB">
        <w:trPr>
          <w:trHeight w:val="206"/>
        </w:trPr>
        <w:tc>
          <w:tcPr>
            <w:tcW w:w="3420" w:type="dxa"/>
          </w:tcPr>
          <w:p w14:paraId="4BCA0AD6" w14:textId="77777777" w:rsidR="00490D42" w:rsidRPr="002F5F3A" w:rsidRDefault="00490D42" w:rsidP="00DB2242">
            <w:pPr>
              <w:pStyle w:val="aa"/>
              <w:ind w:right="20"/>
            </w:pPr>
            <w:r w:rsidRPr="002F5F3A">
              <w:t>show rmon events</w:t>
            </w:r>
          </w:p>
        </w:tc>
        <w:tc>
          <w:tcPr>
            <w:tcW w:w="4500" w:type="dxa"/>
          </w:tcPr>
          <w:p w14:paraId="210E845E" w14:textId="77777777" w:rsidR="00490D42" w:rsidRPr="002F5F3A" w:rsidRDefault="00490D42" w:rsidP="00DB2242">
            <w:pPr>
              <w:pStyle w:val="afffc"/>
              <w:ind w:right="20"/>
            </w:pPr>
            <w:r w:rsidRPr="002F5F3A">
              <w:t>Prints out RMON event information.</w:t>
            </w:r>
          </w:p>
        </w:tc>
        <w:tc>
          <w:tcPr>
            <w:tcW w:w="1080" w:type="dxa"/>
          </w:tcPr>
          <w:p w14:paraId="44F8CEB5" w14:textId="77777777" w:rsidR="00490D42" w:rsidRPr="002F5F3A" w:rsidRDefault="00490D42" w:rsidP="00DB2242">
            <w:pPr>
              <w:pStyle w:val="aa"/>
              <w:ind w:right="20"/>
            </w:pPr>
            <w:r w:rsidRPr="002F5F3A">
              <w:t>Privileged</w:t>
            </w:r>
          </w:p>
        </w:tc>
      </w:tr>
    </w:tbl>
    <w:p w14:paraId="7236DE91" w14:textId="77777777" w:rsidR="00490D42" w:rsidRDefault="00490D42" w:rsidP="00DB2242">
      <w:pPr>
        <w:pStyle w:val="a3"/>
        <w:ind w:left="0" w:right="20"/>
      </w:pPr>
      <w:r w:rsidRPr="002F5F3A">
        <w:t xml:space="preserve">The following example demonstrates how to set </w:t>
      </w:r>
      <w:r w:rsidR="00DB2242">
        <w:t xml:space="preserve">the </w:t>
      </w:r>
      <w:r w:rsidRPr="002F5F3A">
        <w:t>rmon alarm w</w:t>
      </w:r>
      <w:r w:rsidR="00042939">
        <w:t>ith respect to GigabitEthernet 7</w:t>
      </w:r>
      <w:r w:rsidRPr="002F5F3A">
        <w:t>/2. It shows th</w:t>
      </w:r>
      <w:r w:rsidR="00DB2242">
        <w:t>e</w:t>
      </w:r>
      <w:r w:rsidRPr="002F5F3A">
        <w:t xml:space="preserve"> system will do sampling in</w:t>
      </w:r>
      <w:r w:rsidR="00DB2242">
        <w:t xml:space="preserve"> the </w:t>
      </w:r>
      <w:r w:rsidRPr="002F5F3A">
        <w:t>O</w:t>
      </w:r>
      <w:r w:rsidR="00042939">
        <w:t>ctets value of GigabitEthernet 7</w:t>
      </w:r>
      <w:r w:rsidRPr="002F5F3A">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14:paraId="475A5837" w14:textId="77777777" w:rsidTr="00291BB3">
        <w:tc>
          <w:tcPr>
            <w:tcW w:w="8820" w:type="dxa"/>
          </w:tcPr>
          <w:p w14:paraId="3E055DF5"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 </w:t>
            </w:r>
            <w:r w:rsidRPr="002A41F2">
              <w:rPr>
                <w:rFonts w:ascii="Courier New" w:hAnsi="Courier New" w:cs="Courier New"/>
                <w:b/>
                <w:bCs/>
              </w:rPr>
              <w:t>configure terminal</w:t>
            </w:r>
          </w:p>
          <w:p w14:paraId="6EF24E7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1 log trap rmon_test description RisingAlarm</w:t>
            </w:r>
          </w:p>
          <w:p w14:paraId="60B898C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2 log trap rmon_test description FallingAlarm</w:t>
            </w:r>
            <w:r w:rsidRPr="002A41F2">
              <w:rPr>
                <w:rFonts w:ascii="Courier New" w:hAnsi="Courier New" w:cs="Courier New"/>
              </w:rPr>
              <w:t xml:space="preserve"> </w:t>
            </w:r>
          </w:p>
          <w:p w14:paraId="24CAB03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00042939">
              <w:rPr>
                <w:rFonts w:ascii="Courier New" w:hAnsi="Courier New" w:cs="Courier New"/>
                <w:b/>
              </w:rPr>
              <w:t>interface GigabitEthernet 7</w:t>
            </w:r>
            <w:r w:rsidRPr="002A41F2">
              <w:rPr>
                <w:rFonts w:ascii="Courier New" w:hAnsi="Courier New" w:cs="Courier New"/>
                <w:b/>
              </w:rPr>
              <w:t>/2</w:t>
            </w:r>
          </w:p>
          <w:p w14:paraId="0ED7DDBE" w14:textId="77777777" w:rsidR="00490D42" w:rsidRPr="002A41F2" w:rsidRDefault="00490D42" w:rsidP="00DB2242">
            <w:pPr>
              <w:pStyle w:val="aa"/>
              <w:ind w:right="20"/>
              <w:rPr>
                <w:rFonts w:ascii="Courier New" w:hAnsi="Courier New" w:cs="Courier New"/>
              </w:rPr>
            </w:pPr>
            <w:r>
              <w:rPr>
                <w:rFonts w:ascii="Courier New" w:hAnsi="Courier New" w:cs="Courier New"/>
              </w:rPr>
              <w:t>Switch(config-if-</w:t>
            </w:r>
            <w:r w:rsidR="00D42D28">
              <w:rPr>
                <w:rFonts w:ascii="Courier New" w:hAnsi="Courier New" w:cs="Courier New"/>
              </w:rPr>
              <w:t>Giga7/</w:t>
            </w:r>
            <w:r>
              <w:rPr>
                <w:rFonts w:ascii="Courier New" w:hAnsi="Courier New" w:cs="Courier New"/>
              </w:rPr>
              <w:t>2</w:t>
            </w:r>
            <w:r w:rsidRPr="002A41F2">
              <w:rPr>
                <w:rFonts w:ascii="Courier New" w:hAnsi="Courier New" w:cs="Courier New"/>
              </w:rPr>
              <w:t>)#</w:t>
            </w:r>
            <w:r w:rsidRPr="002A41F2">
              <w:rPr>
                <w:rFonts w:ascii="Courier New" w:hAnsi="Courier New" w:cs="Courier New" w:hint="eastAsia"/>
              </w:rPr>
              <w:t xml:space="preserve"> </w:t>
            </w:r>
            <w:r w:rsidRPr="002A41F2">
              <w:rPr>
                <w:rFonts w:ascii="Courier New" w:hAnsi="Courier New" w:cs="Courier New"/>
                <w:b/>
              </w:rPr>
              <w:t>rmon collection stats 1</w:t>
            </w:r>
          </w:p>
          <w:p w14:paraId="0A6283B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alarm 1 etherStatsEntry.4.1158 interval 30 absolute rising-threshold 2000000 event 1 falling-threshold 1000000 event 2</w:t>
            </w:r>
          </w:p>
          <w:p w14:paraId="0064A89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Switch(config)# </w:t>
            </w:r>
            <w:r w:rsidRPr="002A41F2">
              <w:rPr>
                <w:rFonts w:ascii="Courier New" w:hAnsi="Courier New" w:cs="Courier New"/>
                <w:b/>
                <w:bCs/>
              </w:rPr>
              <w:t>exit</w:t>
            </w:r>
          </w:p>
          <w:p w14:paraId="30A4E59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show rmon alarm</w:t>
            </w:r>
            <w:r w:rsidRPr="002A41F2">
              <w:rPr>
                <w:rFonts w:ascii="Courier New" w:hAnsi="Courier New" w:cs="Courier New"/>
              </w:rPr>
              <w:t xml:space="preserve"> </w:t>
            </w:r>
          </w:p>
          <w:p w14:paraId="41090DA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 1 is active, owned by RMON_SNMP</w:t>
            </w:r>
          </w:p>
          <w:p w14:paraId="135CA2B2"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etherStatsOctets.1158 every 30 second(s)</w:t>
            </w:r>
          </w:p>
          <w:p w14:paraId="63DA4BE5"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Taking Absolute samples, last value was 00</w:t>
            </w:r>
          </w:p>
          <w:p w14:paraId="489E8A19"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Rising threshold is 2000000, assigned to event 1</w:t>
            </w:r>
          </w:p>
          <w:p w14:paraId="0524CF3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Falling threshold is 1000000, assigned to event 2</w:t>
            </w:r>
          </w:p>
          <w:p w14:paraId="702EBE5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On startup enable rising or falling alarm alarmRisingThreshold  : 15</w:t>
            </w:r>
          </w:p>
          <w:p w14:paraId="4C49A48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alarmFallingThreshold : 0</w:t>
            </w:r>
          </w:p>
          <w:p w14:paraId="403A2929"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alarmRisingEventIndex  : 1</w:t>
            </w:r>
          </w:p>
          <w:p w14:paraId="1249DA5F"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alarmFallingEventIndex : 1</w:t>
            </w:r>
          </w:p>
          <w:p w14:paraId="364B2523"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alarmOwner            : hong </w:t>
            </w:r>
          </w:p>
          <w:p w14:paraId="7BDC7326" w14:textId="77777777" w:rsidR="00490D42" w:rsidRPr="002A41F2" w:rsidRDefault="00490D42" w:rsidP="00DB2242">
            <w:pPr>
              <w:pStyle w:val="aa"/>
              <w:ind w:right="20"/>
              <w:rPr>
                <w:rFonts w:ascii="Courier New" w:hAnsi="Courier New" w:cs="Courier New"/>
                <w:b/>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 xml:space="preserve">show rmon event </w:t>
            </w:r>
          </w:p>
          <w:p w14:paraId="533A64E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1 </w:t>
            </w:r>
          </w:p>
          <w:p w14:paraId="023EB623"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RisingAlarm </w:t>
            </w:r>
          </w:p>
          <w:p w14:paraId="3ADE0E9E"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14:paraId="73E39C30"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14:paraId="7DEBD7A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5774:38:20 </w:t>
            </w:r>
          </w:p>
          <w:p w14:paraId="5BBCB8A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14:paraId="72056F5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2 </w:t>
            </w:r>
          </w:p>
          <w:p w14:paraId="558CE95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FallingAlarm </w:t>
            </w:r>
          </w:p>
          <w:p w14:paraId="19E0AA5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14:paraId="5AF294A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14:paraId="273CCEF7"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00:00:00 </w:t>
            </w:r>
          </w:p>
          <w:p w14:paraId="62DC917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14:paraId="42C5D48E" w14:textId="77777777" w:rsidR="00490D42" w:rsidRPr="002A41F2" w:rsidRDefault="00490D42" w:rsidP="00DB2242">
            <w:pPr>
              <w:pStyle w:val="aa"/>
              <w:ind w:right="20"/>
              <w:rPr>
                <w:rFonts w:ascii="Courier New" w:hAnsi="Courier New" w:cs="Courier New"/>
                <w:b/>
              </w:rPr>
            </w:pPr>
            <w:r w:rsidRPr="002A41F2">
              <w:rPr>
                <w:rFonts w:ascii="Courier New" w:hAnsi="Courier New" w:cs="Courier New"/>
                <w:b/>
              </w:rPr>
              <w:t>Switch#</w:t>
            </w:r>
            <w:r w:rsidRPr="002A41F2">
              <w:rPr>
                <w:rFonts w:ascii="Courier New" w:hAnsi="Courier New" w:cs="Courier New" w:hint="eastAsia"/>
                <w:b/>
              </w:rPr>
              <w:t xml:space="preserve"> </w:t>
            </w:r>
            <w:r w:rsidRPr="002A41F2">
              <w:rPr>
                <w:rFonts w:ascii="Courier New" w:hAnsi="Courier New" w:cs="Courier New"/>
                <w:b/>
              </w:rPr>
              <w:t xml:space="preserve">show rmon statistics </w:t>
            </w:r>
          </w:p>
          <w:p w14:paraId="3A782041" w14:textId="77777777" w:rsidR="00490D42" w:rsidRPr="002A41F2" w:rsidRDefault="00490D42" w:rsidP="00DB2242">
            <w:pPr>
              <w:pStyle w:val="aa"/>
              <w:ind w:right="20"/>
              <w:rPr>
                <w:rFonts w:ascii="Courier New" w:hAnsi="Courier New" w:cs="Courier New"/>
              </w:rPr>
            </w:pPr>
            <w:r>
              <w:rPr>
                <w:rFonts w:ascii="Courier New" w:hAnsi="Courier New" w:cs="Courier New"/>
              </w:rPr>
              <w:t xml:space="preserve">Collection 1 on </w:t>
            </w:r>
            <w:r w:rsidR="00D42D28">
              <w:rPr>
                <w:rFonts w:ascii="Courier New" w:hAnsi="Courier New" w:cs="Courier New"/>
              </w:rPr>
              <w:t>Giga7/</w:t>
            </w:r>
            <w:r>
              <w:rPr>
                <w:rFonts w:ascii="Courier New" w:hAnsi="Courier New" w:cs="Courier New"/>
              </w:rPr>
              <w:t>2</w:t>
            </w:r>
            <w:r w:rsidRPr="002A41F2">
              <w:rPr>
                <w:rFonts w:ascii="Courier New" w:hAnsi="Courier New" w:cs="Courier New"/>
              </w:rPr>
              <w:t xml:space="preserve"> is active, and owned by RMON_SNMP,</w:t>
            </w:r>
          </w:p>
          <w:p w14:paraId="2D7A4132"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ifEntry.1.1158 which has</w:t>
            </w:r>
          </w:p>
          <w:p w14:paraId="4623DE00"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Received 014354459 octets, 0195285 packets,</w:t>
            </w:r>
          </w:p>
          <w:p w14:paraId="690880B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03 broadcast and 021164 multicast packets,</w:t>
            </w:r>
          </w:p>
          <w:p w14:paraId="063FAB3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undersized and 00 oversized packets,</w:t>
            </w:r>
          </w:p>
          <w:p w14:paraId="53989E5F"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fragments and 00 jabbers,</w:t>
            </w:r>
          </w:p>
          <w:p w14:paraId="2100753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CRC alignment errors and 00 collisions.</w:t>
            </w:r>
          </w:p>
          <w:p w14:paraId="299E46A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dropped packet events (due to lack of resources): 00</w:t>
            </w:r>
          </w:p>
          <w:p w14:paraId="380955E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packets received of length (in octets):</w:t>
            </w:r>
          </w:p>
          <w:p w14:paraId="5932361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64: 01585, 65-127: 0440336, 128-255: 0308</w:t>
            </w:r>
          </w:p>
          <w:p w14:paraId="76521E1E" w14:textId="77777777" w:rsidR="00490D42" w:rsidRPr="000F550A" w:rsidRDefault="00490D42" w:rsidP="00DB2242">
            <w:pPr>
              <w:pStyle w:val="aa"/>
              <w:ind w:right="20"/>
              <w:rPr>
                <w:rFonts w:ascii="Courier New" w:hAnsi="Courier New" w:cs="Courier New"/>
              </w:rPr>
            </w:pPr>
            <w:r w:rsidRPr="002A41F2">
              <w:rPr>
                <w:rFonts w:ascii="Courier New" w:hAnsi="Courier New" w:cs="Courier New"/>
              </w:rPr>
              <w:t xml:space="preserve">  256-511: 04,  512-1023: 00, 1024-1518: 00</w:t>
            </w:r>
          </w:p>
        </w:tc>
      </w:tr>
    </w:tbl>
    <w:p w14:paraId="6FF6FE6F" w14:textId="77777777" w:rsidR="00490D42" w:rsidRDefault="006A4BB0" w:rsidP="00DB2242">
      <w:pPr>
        <w:pStyle w:val="afffff3"/>
        <w:ind w:left="0" w:right="20"/>
      </w:pPr>
      <w:bookmarkStart w:id="2577" w:name="_Toc361679392"/>
      <w:bookmarkStart w:id="2578" w:name="_Toc391575305"/>
      <w:bookmarkStart w:id="2579" w:name="_Toc259695799"/>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163</w:t>
      </w:r>
      <w:r w:rsidR="005832B8">
        <w:fldChar w:fldCharType="end"/>
      </w:r>
      <w:bookmarkEnd w:id="2577"/>
      <w:r w:rsidR="00252B9E">
        <w:rPr>
          <w:rFonts w:hint="eastAsia"/>
        </w:rPr>
        <w:t xml:space="preserve"> </w:t>
      </w:r>
      <w:r w:rsidR="00490D42" w:rsidRPr="002F5F3A">
        <w:t>Commands for RMON History Setting and Statistics</w:t>
      </w:r>
      <w:bookmarkEnd w:id="2578"/>
    </w:p>
    <w:tbl>
      <w:tblPr>
        <w:tblStyle w:val="CLIWide"/>
        <w:tblW w:w="0" w:type="auto"/>
        <w:tblLook w:val="01E0" w:firstRow="1" w:lastRow="1" w:firstColumn="1" w:lastColumn="1" w:noHBand="0" w:noVBand="0"/>
      </w:tblPr>
      <w:tblGrid>
        <w:gridCol w:w="3149"/>
        <w:gridCol w:w="3568"/>
        <w:gridCol w:w="1215"/>
      </w:tblGrid>
      <w:tr w:rsidR="00490D42"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79"/>
          <w:p w14:paraId="718BDAF6" w14:textId="77777777" w:rsidR="00490D42" w:rsidRPr="002F5F3A" w:rsidRDefault="00490D42" w:rsidP="00DB2242">
            <w:pPr>
              <w:pStyle w:val="ab"/>
              <w:wordWrap/>
              <w:ind w:right="20"/>
              <w:rPr>
                <w:b w:val="0"/>
              </w:rPr>
            </w:pPr>
            <w:r w:rsidRPr="002F5F3A">
              <w:rPr>
                <w:b w:val="0"/>
              </w:rPr>
              <w:t>Command</w:t>
            </w:r>
          </w:p>
        </w:tc>
        <w:tc>
          <w:tcPr>
            <w:tcW w:w="4120" w:type="dxa"/>
          </w:tcPr>
          <w:p w14:paraId="1D5C0C46" w14:textId="77777777" w:rsidR="00490D42" w:rsidRPr="002F5F3A" w:rsidRDefault="00490D42" w:rsidP="00DB2242">
            <w:pPr>
              <w:pStyle w:val="ab"/>
              <w:wordWrap/>
              <w:ind w:right="20"/>
              <w:rPr>
                <w:b w:val="0"/>
              </w:rPr>
            </w:pPr>
            <w:r w:rsidRPr="002F5F3A">
              <w:rPr>
                <w:b w:val="0"/>
              </w:rPr>
              <w:t>Description</w:t>
            </w:r>
          </w:p>
        </w:tc>
        <w:tc>
          <w:tcPr>
            <w:tcW w:w="1260" w:type="dxa"/>
          </w:tcPr>
          <w:p w14:paraId="6F4FAB79" w14:textId="77777777" w:rsidR="00490D42" w:rsidRPr="002F5F3A" w:rsidRDefault="00490D42" w:rsidP="00DB2242">
            <w:pPr>
              <w:pStyle w:val="ab"/>
              <w:wordWrap/>
              <w:ind w:right="20"/>
              <w:rPr>
                <w:b w:val="0"/>
              </w:rPr>
            </w:pPr>
            <w:r w:rsidRPr="002F5F3A">
              <w:rPr>
                <w:b w:val="0"/>
              </w:rPr>
              <w:t>Mode</w:t>
            </w:r>
          </w:p>
        </w:tc>
      </w:tr>
      <w:tr w:rsidR="00490D42" w14:paraId="4400DCC4" w14:textId="77777777" w:rsidTr="007037AB">
        <w:trPr>
          <w:trHeight w:val="70"/>
        </w:trPr>
        <w:tc>
          <w:tcPr>
            <w:tcW w:w="3620" w:type="dxa"/>
          </w:tcPr>
          <w:p w14:paraId="5FA23A92" w14:textId="77777777" w:rsidR="00490D42" w:rsidRPr="002F5F3A" w:rsidRDefault="00490D42" w:rsidP="00DB2242">
            <w:pPr>
              <w:pStyle w:val="aa"/>
              <w:ind w:right="20"/>
              <w:rPr>
                <w:i/>
              </w:rPr>
            </w:pPr>
            <w:r w:rsidRPr="002F5F3A">
              <w:t xml:space="preserve">rmon collection stats </w:t>
            </w:r>
            <w:r w:rsidRPr="002F5F3A">
              <w:rPr>
                <w:i/>
              </w:rPr>
              <w:t>index</w:t>
            </w:r>
          </w:p>
          <w:p w14:paraId="6DADCE99" w14:textId="77777777" w:rsidR="00490D42" w:rsidRPr="002F5F3A" w:rsidRDefault="00490D42" w:rsidP="00DB2242">
            <w:pPr>
              <w:pStyle w:val="aa"/>
              <w:ind w:right="20"/>
            </w:pPr>
            <w:r w:rsidRPr="002F5F3A">
              <w:t xml:space="preserve">[owner </w:t>
            </w:r>
            <w:r w:rsidRPr="002F5F3A">
              <w:rPr>
                <w:i/>
              </w:rPr>
              <w:t>string</w:t>
            </w:r>
            <w:r w:rsidRPr="002F5F3A">
              <w:t>]</w:t>
            </w:r>
          </w:p>
        </w:tc>
        <w:tc>
          <w:tcPr>
            <w:tcW w:w="4120" w:type="dxa"/>
          </w:tcPr>
          <w:p w14:paraId="3FDBC270" w14:textId="77777777" w:rsidR="00490D42" w:rsidRPr="002F5F3A" w:rsidRDefault="00490D42" w:rsidP="00DB2242">
            <w:pPr>
              <w:pStyle w:val="afffc"/>
              <w:ind w:right="20"/>
            </w:pPr>
            <w:r w:rsidRPr="002F5F3A">
              <w:t xml:space="preserve">Collects the statistics of physical interface. </w:t>
            </w:r>
          </w:p>
          <w:p w14:paraId="6CBF0A17" w14:textId="77777777" w:rsidR="00490D42" w:rsidRPr="002F5F3A" w:rsidRDefault="00490D42" w:rsidP="002B424F">
            <w:pPr>
              <w:pStyle w:val="a9"/>
              <w:numPr>
                <w:ilvl w:val="0"/>
                <w:numId w:val="9"/>
              </w:numPr>
              <w:wordWrap/>
              <w:ind w:left="0" w:right="20"/>
            </w:pPr>
            <w:r w:rsidRPr="002F5F3A">
              <w:rPr>
                <w:i/>
                <w:iCs/>
              </w:rPr>
              <w:t>Index</w:t>
            </w:r>
            <w:r w:rsidRPr="002F5F3A">
              <w:rPr>
                <w:rStyle w:val="Charf5"/>
              </w:rPr>
              <w:t>:  etherStats index</w:t>
            </w:r>
          </w:p>
        </w:tc>
        <w:tc>
          <w:tcPr>
            <w:tcW w:w="1260" w:type="dxa"/>
          </w:tcPr>
          <w:p w14:paraId="77F31887" w14:textId="77777777" w:rsidR="00490D42" w:rsidRPr="002F5F3A" w:rsidRDefault="00490D42" w:rsidP="00DB2242">
            <w:pPr>
              <w:pStyle w:val="aa"/>
              <w:ind w:right="20"/>
            </w:pPr>
            <w:r w:rsidRPr="002F5F3A">
              <w:t>Interface</w:t>
            </w:r>
          </w:p>
        </w:tc>
      </w:tr>
      <w:tr w:rsidR="00490D42" w14:paraId="65EA49EC" w14:textId="77777777" w:rsidTr="007037AB">
        <w:trPr>
          <w:trHeight w:val="70"/>
        </w:trPr>
        <w:tc>
          <w:tcPr>
            <w:tcW w:w="3620" w:type="dxa"/>
          </w:tcPr>
          <w:p w14:paraId="7022306E" w14:textId="77777777" w:rsidR="00490D42" w:rsidRPr="002F5F3A" w:rsidRDefault="00490D42" w:rsidP="00DB2242">
            <w:pPr>
              <w:pStyle w:val="aa"/>
              <w:ind w:right="20"/>
            </w:pPr>
            <w:r w:rsidRPr="002F5F3A">
              <w:t xml:space="preserve">rmon collection history </w:t>
            </w:r>
            <w:r w:rsidRPr="002F5F3A">
              <w:rPr>
                <w:i/>
                <w:iCs/>
              </w:rPr>
              <w:t xml:space="preserve">index </w:t>
            </w:r>
            <w:r w:rsidRPr="002F5F3A">
              <w:t xml:space="preserve">[buckets </w:t>
            </w:r>
            <w:r w:rsidRPr="002F5F3A">
              <w:rPr>
                <w:i/>
                <w:iCs/>
              </w:rPr>
              <w:t>number</w:t>
            </w:r>
            <w:r w:rsidRPr="002F5F3A">
              <w:t xml:space="preserve">] [interval </w:t>
            </w:r>
            <w:r w:rsidRPr="002F5F3A">
              <w:rPr>
                <w:i/>
              </w:rPr>
              <w:t>seconds</w:t>
            </w:r>
            <w:r w:rsidRPr="002F5F3A">
              <w:t xml:space="preserve">] </w:t>
            </w:r>
          </w:p>
          <w:p w14:paraId="6AA8D502" w14:textId="77777777" w:rsidR="00490D42" w:rsidRPr="002F5F3A" w:rsidRDefault="00490D42" w:rsidP="00DB2242">
            <w:pPr>
              <w:pStyle w:val="aa"/>
              <w:ind w:right="20"/>
            </w:pPr>
            <w:r w:rsidRPr="002F5F3A">
              <w:t xml:space="preserve">[owner </w:t>
            </w:r>
            <w:r w:rsidRPr="002F5F3A">
              <w:rPr>
                <w:i/>
                <w:iCs/>
              </w:rPr>
              <w:t>string</w:t>
            </w:r>
            <w:r w:rsidRPr="002F5F3A">
              <w:t>]</w:t>
            </w:r>
          </w:p>
        </w:tc>
        <w:tc>
          <w:tcPr>
            <w:tcW w:w="4120" w:type="dxa"/>
          </w:tcPr>
          <w:p w14:paraId="6A00A10A" w14:textId="77777777" w:rsidR="00490D42" w:rsidRPr="002F5F3A" w:rsidRDefault="00490D42" w:rsidP="00DB2242">
            <w:pPr>
              <w:pStyle w:val="afffc"/>
              <w:ind w:right="20"/>
            </w:pPr>
            <w:r w:rsidRPr="002F5F3A">
              <w:t xml:space="preserve">Collects the history of physical interface. </w:t>
            </w:r>
          </w:p>
          <w:p w14:paraId="352EEB61" w14:textId="77777777" w:rsidR="00490D42" w:rsidRPr="002F5F3A" w:rsidRDefault="00490D42" w:rsidP="00DB2242">
            <w:pPr>
              <w:pStyle w:val="afffc"/>
              <w:ind w:right="20"/>
            </w:pPr>
            <w:r w:rsidRPr="002F5F3A">
              <w:rPr>
                <w:i/>
                <w:iCs/>
              </w:rPr>
              <w:t>Index</w:t>
            </w:r>
            <w:r w:rsidRPr="002F5F3A">
              <w:t>: History index,</w:t>
            </w:r>
          </w:p>
          <w:p w14:paraId="6408AD8C" w14:textId="77777777" w:rsidR="00490D42" w:rsidRPr="002F5F3A" w:rsidRDefault="00490D42" w:rsidP="00DB2242">
            <w:pPr>
              <w:pStyle w:val="afffc"/>
              <w:ind w:right="20"/>
            </w:pPr>
            <w:r w:rsidRPr="002F5F3A">
              <w:t>buckets: The number of history,</w:t>
            </w:r>
          </w:p>
          <w:p w14:paraId="3BF6AE60" w14:textId="77777777" w:rsidR="00490D42" w:rsidRPr="002F5F3A" w:rsidRDefault="00490D42" w:rsidP="00DB2242">
            <w:pPr>
              <w:pStyle w:val="afffc"/>
              <w:ind w:right="20"/>
            </w:pPr>
            <w:r w:rsidRPr="002F5F3A">
              <w:t>Interval: Collection period (Unit: second)</w:t>
            </w:r>
          </w:p>
          <w:p w14:paraId="018C5C8A" w14:textId="77777777" w:rsidR="00490D42" w:rsidRPr="002F5F3A" w:rsidRDefault="00490D42" w:rsidP="00DB2242">
            <w:pPr>
              <w:pStyle w:val="afffc"/>
              <w:ind w:right="20"/>
            </w:pPr>
            <w:r w:rsidRPr="002F5F3A">
              <w:t>owner:</w:t>
            </w:r>
            <w:r w:rsidRPr="002F5F3A">
              <w:rPr>
                <w:i/>
              </w:rPr>
              <w:t xml:space="preserve"> </w:t>
            </w:r>
            <w:r w:rsidRPr="002F5F3A">
              <w:t>Registers the owner of the History.</w:t>
            </w:r>
          </w:p>
        </w:tc>
        <w:tc>
          <w:tcPr>
            <w:tcW w:w="1260" w:type="dxa"/>
          </w:tcPr>
          <w:p w14:paraId="00C6CE70" w14:textId="77777777" w:rsidR="00490D42" w:rsidRPr="002F5F3A" w:rsidRDefault="00490D42" w:rsidP="00DB2242">
            <w:pPr>
              <w:pStyle w:val="aa"/>
              <w:ind w:right="20"/>
            </w:pPr>
            <w:r w:rsidRPr="002F5F3A">
              <w:t>Interface</w:t>
            </w:r>
          </w:p>
        </w:tc>
      </w:tr>
      <w:tr w:rsidR="00490D42" w14:paraId="78CF3B2B" w14:textId="77777777" w:rsidTr="007037AB">
        <w:trPr>
          <w:trHeight w:val="70"/>
        </w:trPr>
        <w:tc>
          <w:tcPr>
            <w:tcW w:w="3620" w:type="dxa"/>
          </w:tcPr>
          <w:p w14:paraId="6822C0A7" w14:textId="77777777" w:rsidR="00490D42" w:rsidRPr="002F5F3A" w:rsidRDefault="00490D42" w:rsidP="00DB2242">
            <w:pPr>
              <w:pStyle w:val="aa"/>
              <w:ind w:right="20"/>
            </w:pPr>
            <w:r w:rsidRPr="002F5F3A">
              <w:t xml:space="preserve">no rmon collection stats </w:t>
            </w:r>
          </w:p>
          <w:p w14:paraId="1845B710" w14:textId="77777777" w:rsidR="00490D42" w:rsidRPr="002F5F3A" w:rsidRDefault="00490D42" w:rsidP="00DB2242">
            <w:pPr>
              <w:pStyle w:val="aa"/>
              <w:ind w:right="20"/>
            </w:pPr>
            <w:r w:rsidRPr="002F5F3A">
              <w:rPr>
                <w:i/>
              </w:rPr>
              <w:t>index</w:t>
            </w:r>
          </w:p>
        </w:tc>
        <w:tc>
          <w:tcPr>
            <w:tcW w:w="4120" w:type="dxa"/>
          </w:tcPr>
          <w:p w14:paraId="458CA5F9" w14:textId="77777777" w:rsidR="00490D42" w:rsidRPr="002F5F3A" w:rsidRDefault="00490D42" w:rsidP="00DB2242">
            <w:pPr>
              <w:pStyle w:val="afffc"/>
              <w:ind w:right="20"/>
            </w:pPr>
            <w:r w:rsidRPr="002F5F3A">
              <w:t>Clears the setting so as not to collect the statistics of physical interface.</w:t>
            </w:r>
          </w:p>
        </w:tc>
        <w:tc>
          <w:tcPr>
            <w:tcW w:w="1260" w:type="dxa"/>
          </w:tcPr>
          <w:p w14:paraId="3FC80E09" w14:textId="77777777" w:rsidR="00490D42" w:rsidRPr="002F5F3A" w:rsidRDefault="00490D42" w:rsidP="00DB2242">
            <w:pPr>
              <w:pStyle w:val="aa"/>
              <w:ind w:right="20"/>
            </w:pPr>
            <w:r w:rsidRPr="002F5F3A">
              <w:t>Interface</w:t>
            </w:r>
          </w:p>
        </w:tc>
      </w:tr>
      <w:tr w:rsidR="00490D42" w14:paraId="289CC7ED" w14:textId="77777777" w:rsidTr="007037AB">
        <w:trPr>
          <w:trHeight w:val="70"/>
        </w:trPr>
        <w:tc>
          <w:tcPr>
            <w:tcW w:w="3620" w:type="dxa"/>
          </w:tcPr>
          <w:p w14:paraId="411DE0E6" w14:textId="77777777" w:rsidR="00490D42" w:rsidRPr="002F5F3A" w:rsidRDefault="00490D42" w:rsidP="00DB2242">
            <w:pPr>
              <w:pStyle w:val="aa"/>
              <w:ind w:right="20"/>
            </w:pPr>
            <w:r w:rsidRPr="002F5F3A">
              <w:t xml:space="preserve">no rmon collection history </w:t>
            </w:r>
            <w:r w:rsidRPr="002F5F3A">
              <w:rPr>
                <w:i/>
                <w:iCs/>
              </w:rPr>
              <w:t>index</w:t>
            </w:r>
          </w:p>
        </w:tc>
        <w:tc>
          <w:tcPr>
            <w:tcW w:w="4120" w:type="dxa"/>
          </w:tcPr>
          <w:p w14:paraId="3249B032" w14:textId="77777777" w:rsidR="00490D42" w:rsidRPr="002F5F3A" w:rsidRDefault="00490D42" w:rsidP="00DB2242">
            <w:pPr>
              <w:pStyle w:val="afffc"/>
              <w:ind w:right="20"/>
            </w:pPr>
            <w:r w:rsidRPr="002F5F3A">
              <w:t>Clears the setting so as not to collect the history of physical interface.</w:t>
            </w:r>
          </w:p>
        </w:tc>
        <w:tc>
          <w:tcPr>
            <w:tcW w:w="1260" w:type="dxa"/>
          </w:tcPr>
          <w:p w14:paraId="4FF9436F" w14:textId="77777777" w:rsidR="00490D42" w:rsidRPr="002F5F3A" w:rsidRDefault="00490D42" w:rsidP="00DB2242">
            <w:pPr>
              <w:pStyle w:val="aa"/>
              <w:ind w:right="20"/>
            </w:pPr>
            <w:r w:rsidRPr="002F5F3A">
              <w:t>Interface</w:t>
            </w:r>
          </w:p>
        </w:tc>
      </w:tr>
      <w:tr w:rsidR="00490D42" w14:paraId="695468A3" w14:textId="77777777" w:rsidTr="007037AB">
        <w:trPr>
          <w:trHeight w:val="70"/>
        </w:trPr>
        <w:tc>
          <w:tcPr>
            <w:tcW w:w="3620" w:type="dxa"/>
          </w:tcPr>
          <w:p w14:paraId="21AE9755" w14:textId="77777777" w:rsidR="00490D42" w:rsidRPr="002F5F3A" w:rsidRDefault="00490D42" w:rsidP="00DB2242">
            <w:pPr>
              <w:pStyle w:val="aa"/>
              <w:ind w:right="20"/>
            </w:pPr>
            <w:r w:rsidRPr="002F5F3A">
              <w:t>show rmon history</w:t>
            </w:r>
          </w:p>
        </w:tc>
        <w:tc>
          <w:tcPr>
            <w:tcW w:w="4120" w:type="dxa"/>
          </w:tcPr>
          <w:p w14:paraId="41F04F40" w14:textId="77777777" w:rsidR="00490D42" w:rsidRPr="002F5F3A" w:rsidRDefault="00490D42" w:rsidP="00DB2242">
            <w:pPr>
              <w:pStyle w:val="afffc"/>
              <w:ind w:right="20"/>
            </w:pPr>
            <w:r w:rsidRPr="002F5F3A">
              <w:t>Prints out RMON history information.</w:t>
            </w:r>
          </w:p>
        </w:tc>
        <w:tc>
          <w:tcPr>
            <w:tcW w:w="1260" w:type="dxa"/>
          </w:tcPr>
          <w:p w14:paraId="3B1D2D02" w14:textId="77777777" w:rsidR="00490D42" w:rsidRPr="002F5F3A" w:rsidRDefault="00490D42" w:rsidP="00DB2242">
            <w:pPr>
              <w:pStyle w:val="aa"/>
              <w:ind w:right="20"/>
            </w:pPr>
            <w:r w:rsidRPr="002F5F3A">
              <w:t>Privileged</w:t>
            </w:r>
          </w:p>
        </w:tc>
      </w:tr>
      <w:tr w:rsidR="00490D42" w14:paraId="04025C2B" w14:textId="77777777" w:rsidTr="007037AB">
        <w:tc>
          <w:tcPr>
            <w:tcW w:w="3620" w:type="dxa"/>
          </w:tcPr>
          <w:p w14:paraId="663F16EB" w14:textId="77777777" w:rsidR="00490D42" w:rsidRPr="002F5F3A" w:rsidRDefault="00490D42" w:rsidP="00DB2242">
            <w:pPr>
              <w:pStyle w:val="aa"/>
              <w:ind w:right="20"/>
            </w:pPr>
            <w:r w:rsidRPr="002F5F3A">
              <w:t>show rmon statistics</w:t>
            </w:r>
          </w:p>
        </w:tc>
        <w:tc>
          <w:tcPr>
            <w:tcW w:w="4120" w:type="dxa"/>
          </w:tcPr>
          <w:p w14:paraId="1D5F302E" w14:textId="77777777" w:rsidR="00490D42" w:rsidRPr="002F5F3A" w:rsidRDefault="00490D42" w:rsidP="00DB2242">
            <w:pPr>
              <w:pStyle w:val="afffc"/>
              <w:ind w:right="20"/>
            </w:pPr>
            <w:r w:rsidRPr="002F5F3A">
              <w:t>Prints out RMON statistics information.</w:t>
            </w:r>
          </w:p>
        </w:tc>
        <w:tc>
          <w:tcPr>
            <w:tcW w:w="1260" w:type="dxa"/>
          </w:tcPr>
          <w:p w14:paraId="67C82362" w14:textId="77777777" w:rsidR="00490D42" w:rsidRPr="002F5F3A" w:rsidRDefault="00490D42" w:rsidP="00DB2242">
            <w:pPr>
              <w:pStyle w:val="aa"/>
              <w:ind w:right="20"/>
            </w:pPr>
            <w:r w:rsidRPr="002F5F3A">
              <w:t>Privileged</w:t>
            </w:r>
          </w:p>
        </w:tc>
      </w:tr>
      <w:tr w:rsidR="00490D42" w14:paraId="412FA87B" w14:textId="77777777" w:rsidTr="007037AB">
        <w:tc>
          <w:tcPr>
            <w:tcW w:w="3620" w:type="dxa"/>
          </w:tcPr>
          <w:p w14:paraId="699690DF" w14:textId="77777777" w:rsidR="00490D42" w:rsidRPr="002F5F3A" w:rsidRDefault="00490D42" w:rsidP="00DB2242">
            <w:pPr>
              <w:pStyle w:val="aa"/>
              <w:ind w:right="20"/>
            </w:pPr>
            <w:r w:rsidRPr="002F5F3A">
              <w:t>rmon clear counters</w:t>
            </w:r>
          </w:p>
        </w:tc>
        <w:tc>
          <w:tcPr>
            <w:tcW w:w="4120" w:type="dxa"/>
          </w:tcPr>
          <w:p w14:paraId="50409E24" w14:textId="77777777" w:rsidR="00490D42" w:rsidRPr="002F5F3A" w:rsidRDefault="00490D42" w:rsidP="00DB2242">
            <w:pPr>
              <w:pStyle w:val="afffc"/>
              <w:ind w:right="20"/>
            </w:pPr>
            <w:r w:rsidRPr="002F5F3A">
              <w:t xml:space="preserve">Initializes the statistics of the interface. </w:t>
            </w:r>
          </w:p>
        </w:tc>
        <w:tc>
          <w:tcPr>
            <w:tcW w:w="1260" w:type="dxa"/>
          </w:tcPr>
          <w:p w14:paraId="59FFB0D4" w14:textId="77777777" w:rsidR="00490D42" w:rsidRPr="002F5F3A" w:rsidRDefault="00490D42" w:rsidP="00DB2242">
            <w:pPr>
              <w:pStyle w:val="aa"/>
              <w:ind w:right="20"/>
            </w:pPr>
            <w:r w:rsidRPr="002F5F3A">
              <w:t>Interface</w:t>
            </w:r>
          </w:p>
        </w:tc>
      </w:tr>
    </w:tbl>
    <w:p w14:paraId="5C5F4D00" w14:textId="77777777" w:rsidR="00490D42" w:rsidRDefault="00490D42" w:rsidP="00DB2242">
      <w:pPr>
        <w:pStyle w:val="a3"/>
        <w:ind w:left="0" w:right="20"/>
        <w:rPr>
          <w:rFonts w:ascii="굴림체" w:cs="굴림체"/>
        </w:rPr>
      </w:pPr>
      <w:r w:rsidRPr="002F5F3A">
        <w:t xml:space="preserve">The following example shows how to set RMON with using maximum 30 numbers bucket per 10 seconds to gi </w:t>
      </w:r>
      <w:r w:rsidR="00042939">
        <w:t>7</w:t>
      </w:r>
      <w:r w:rsidRPr="002F5F3A">
        <w:t>/2</w:t>
      </w:r>
      <w:r>
        <w:t>.</w:t>
      </w:r>
    </w:p>
    <w:tbl>
      <w:tblPr>
        <w:tblStyle w:val="48"/>
        <w:tblW w:w="0" w:type="auto"/>
        <w:tblLook w:val="0000" w:firstRow="0" w:lastRow="0" w:firstColumn="0" w:lastColumn="0" w:noHBand="0" w:noVBand="0"/>
      </w:tblPr>
      <w:tblGrid>
        <w:gridCol w:w="8045"/>
      </w:tblGrid>
      <w:tr w:rsidR="00490D42" w14:paraId="220D0903" w14:textId="77777777" w:rsidTr="00373CEA">
        <w:tc>
          <w:tcPr>
            <w:tcW w:w="9069" w:type="dxa"/>
          </w:tcPr>
          <w:p w14:paraId="4F19DC6E"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Switch# </w:t>
            </w:r>
            <w:r w:rsidRPr="00D06AFD">
              <w:rPr>
                <w:rFonts w:ascii="Courier New" w:hAnsi="Courier New" w:cs="Courier New"/>
                <w:b/>
                <w:bCs/>
              </w:rPr>
              <w:t>configure terminal</w:t>
            </w:r>
          </w:p>
          <w:p w14:paraId="2E2A433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w:t>
            </w:r>
            <w:r>
              <w:rPr>
                <w:rFonts w:ascii="Courier New" w:hAnsi="Courier New" w:cs="Courier New" w:hint="eastAsia"/>
              </w:rPr>
              <w:t xml:space="preserve"> </w:t>
            </w:r>
            <w:r w:rsidR="00042939">
              <w:rPr>
                <w:rFonts w:ascii="Courier New" w:hAnsi="Courier New" w:cs="Courier New"/>
                <w:b/>
              </w:rPr>
              <w:t>interface GigabitEthernet 7</w:t>
            </w:r>
            <w:r w:rsidRPr="00D06AFD">
              <w:rPr>
                <w:rFonts w:ascii="Courier New" w:hAnsi="Courier New" w:cs="Courier New"/>
                <w:b/>
              </w:rPr>
              <w:t>/2</w:t>
            </w:r>
          </w:p>
          <w:p w14:paraId="2661C4B0" w14:textId="77777777" w:rsidR="00490D42" w:rsidRPr="00D06AFD" w:rsidRDefault="00042939" w:rsidP="00DB2242">
            <w:pPr>
              <w:pStyle w:val="aa"/>
              <w:ind w:right="20"/>
              <w:rPr>
                <w:rFonts w:ascii="Courier New" w:hAnsi="Courier New" w:cs="Courier New"/>
                <w:b/>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b/>
              </w:rPr>
              <w:t>rmon collection stats 1</w:t>
            </w:r>
          </w:p>
          <w:p w14:paraId="0FC36BC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w:t>
            </w:r>
            <w:r w:rsidR="00042939">
              <w:rPr>
                <w:rFonts w:ascii="Courier New" w:hAnsi="Courier New" w:cs="Courier New"/>
              </w:rPr>
              <w:t>itch(config-if-Giga7</w:t>
            </w:r>
            <w:r>
              <w:rPr>
                <w:rFonts w:ascii="Courier New" w:hAnsi="Courier New" w:cs="Courier New"/>
              </w:rPr>
              <w:t>/2</w:t>
            </w:r>
            <w:r w:rsidRPr="00D06AFD">
              <w:rPr>
                <w:rFonts w:ascii="Courier New" w:hAnsi="Courier New" w:cs="Courier New"/>
              </w:rPr>
              <w:t>)#</w:t>
            </w:r>
            <w:r>
              <w:rPr>
                <w:rFonts w:ascii="Courier New" w:hAnsi="Courier New" w:cs="Courier New" w:hint="eastAsia"/>
              </w:rPr>
              <w:t xml:space="preserve"> </w:t>
            </w:r>
            <w:r w:rsidRPr="00D06AFD">
              <w:rPr>
                <w:rFonts w:ascii="Courier New" w:hAnsi="Courier New" w:cs="Courier New"/>
                <w:b/>
              </w:rPr>
              <w:t>rmon collection history 1 buckets 30 interval 10</w:t>
            </w:r>
          </w:p>
          <w:p w14:paraId="5709A075" w14:textId="77777777" w:rsidR="00490D42" w:rsidRPr="00D06AFD" w:rsidRDefault="00042939" w:rsidP="00DB2242">
            <w:pPr>
              <w:pStyle w:val="aa"/>
              <w:ind w:right="20"/>
              <w:rPr>
                <w:rFonts w:ascii="Courier New" w:hAnsi="Courier New" w:cs="Courier New"/>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rPr>
              <w:t>exit</w:t>
            </w:r>
          </w:p>
          <w:p w14:paraId="275D7E1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Switch(config)#exit</w:t>
            </w:r>
          </w:p>
          <w:p w14:paraId="48BA630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w:t>
            </w:r>
            <w:r>
              <w:rPr>
                <w:rFonts w:ascii="Courier New" w:hAnsi="Courier New" w:cs="Courier New" w:hint="eastAsia"/>
              </w:rPr>
              <w:t xml:space="preserve"> </w:t>
            </w:r>
            <w:r w:rsidRPr="00D06AFD">
              <w:rPr>
                <w:rFonts w:ascii="Courier New" w:hAnsi="Courier New" w:cs="Courier New"/>
                <w:b/>
              </w:rPr>
              <w:t>show rmon history</w:t>
            </w:r>
            <w:r w:rsidRPr="00D06AFD">
              <w:rPr>
                <w:rFonts w:ascii="Courier New" w:hAnsi="Courier New" w:cs="Courier New"/>
              </w:rPr>
              <w:t xml:space="preserve"> </w:t>
            </w:r>
          </w:p>
          <w:p w14:paraId="3175483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Entry 1 is active, and owned by RMON_SNMP</w:t>
            </w:r>
          </w:p>
          <w:p w14:paraId="7B5FABC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Monitors ifIndex 1158 every 10 second(s)</w:t>
            </w:r>
          </w:p>
          <w:p w14:paraId="204D2C8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Requested # of time intervals, ie buckets, is 30,</w:t>
            </w:r>
          </w:p>
          <w:p w14:paraId="4BB15AF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1 began measuring    Received 14953616 octets, 203700 packets,</w:t>
            </w:r>
          </w:p>
          <w:p w14:paraId="6DFB39C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21362 multicast packets,</w:t>
            </w:r>
          </w:p>
          <w:p w14:paraId="59E459C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285573C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71474127"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559B6748"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14:paraId="45D6279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2 began measuring    Received 14956451 octets, 203740 packets,</w:t>
            </w:r>
          </w:p>
          <w:p w14:paraId="43B8F3E4"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21363 multicast packets,</w:t>
            </w:r>
          </w:p>
          <w:p w14:paraId="2971423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7906811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099316E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6AE2D477"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14:paraId="1AFDC1AF"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3 began measuring    Received 14959509 octets, 203783 packets,</w:t>
            </w:r>
          </w:p>
          <w:p w14:paraId="13FC122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21364 multicast packets,</w:t>
            </w:r>
          </w:p>
          <w:p w14:paraId="4850D86D"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608BB64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6ADC6BC0"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251E9A2A" w14:textId="77777777" w:rsidR="00490D42" w:rsidRPr="00223A1B"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tc>
      </w:tr>
    </w:tbl>
    <w:p w14:paraId="691F8411" w14:textId="77777777" w:rsidR="00490D42" w:rsidRDefault="00490D42" w:rsidP="00DB2242">
      <w:pPr>
        <w:pStyle w:val="ac"/>
        <w:rPr>
          <w:kern w:val="0"/>
        </w:rPr>
      </w:pPr>
    </w:p>
    <w:p w14:paraId="791A610E" w14:textId="77777777" w:rsidR="00490D42" w:rsidRPr="00D62422" w:rsidRDefault="00490D42" w:rsidP="00DB2242">
      <w:pPr>
        <w:ind w:right="20"/>
        <w:rPr>
          <w:rFonts w:cs="Times New Roman"/>
        </w:rPr>
      </w:pPr>
    </w:p>
    <w:p w14:paraId="040A50F9" w14:textId="77777777" w:rsidR="00490D42" w:rsidRDefault="00490D42" w:rsidP="0021019A">
      <w:pPr>
        <w:pStyle w:val="2"/>
        <w:ind w:right="20"/>
      </w:pPr>
      <w:bookmarkStart w:id="2580" w:name="_Toc271813820"/>
      <w:bookmarkStart w:id="2581" w:name="_Toc337198585"/>
      <w:bookmarkStart w:id="2582" w:name="_Toc354416273"/>
      <w:bookmarkStart w:id="2583" w:name="_Toc445130951"/>
      <w:r w:rsidRPr="00291BB3">
        <w:lastRenderedPageBreak/>
        <w:t>Logging</w:t>
      </w:r>
      <w:bookmarkEnd w:id="2580"/>
      <w:bookmarkEnd w:id="2581"/>
      <w:bookmarkEnd w:id="2582"/>
      <w:bookmarkEnd w:id="2583"/>
    </w:p>
    <w:p w14:paraId="1AD10FBD" w14:textId="77777777" w:rsidR="00490D42" w:rsidRDefault="00094318" w:rsidP="00374CEB">
      <w:pPr>
        <w:pStyle w:val="a3"/>
        <w:ind w:left="0" w:right="20"/>
      </w:pPr>
      <w:r>
        <w:t>C9500</w:t>
      </w:r>
      <w:r w:rsidR="00490D42" w:rsidRPr="002F5F3A">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2F5F3A" w:rsidRDefault="00490D42" w:rsidP="00374CEB">
      <w:pPr>
        <w:pStyle w:val="Randomlist"/>
        <w:tabs>
          <w:tab w:val="clear" w:pos="3968"/>
          <w:tab w:val="num" w:pos="1980"/>
          <w:tab w:val="num" w:pos="3320"/>
        </w:tabs>
        <w:ind w:left="0" w:right="20" w:hanging="403"/>
      </w:pPr>
      <w:r w:rsidRPr="002F5F3A">
        <w:t>Enables the user to select the logging type to collect</w:t>
      </w:r>
    </w:p>
    <w:p w14:paraId="2A9E7CA7" w14:textId="77777777" w:rsidR="00490D42" w:rsidRPr="002F5F3A" w:rsidRDefault="00490D42" w:rsidP="00374CEB">
      <w:pPr>
        <w:pStyle w:val="Randomlist"/>
        <w:tabs>
          <w:tab w:val="clear" w:pos="3968"/>
          <w:tab w:val="num" w:pos="1980"/>
          <w:tab w:val="num" w:pos="3320"/>
        </w:tabs>
        <w:ind w:left="0" w:right="20" w:hanging="403"/>
      </w:pPr>
      <w:r w:rsidRPr="002F5F3A">
        <w:t>Enables the user to select the device to which he/she sends the collected logging</w:t>
      </w:r>
    </w:p>
    <w:p w14:paraId="1D20CBEA" w14:textId="77777777" w:rsidR="00490D42" w:rsidRDefault="00094318" w:rsidP="00374CEB">
      <w:pPr>
        <w:pStyle w:val="a3"/>
        <w:ind w:left="0" w:right="20"/>
      </w:pPr>
      <w:r>
        <w:t>C9500</w:t>
      </w:r>
      <w:r w:rsidR="00490D42" w:rsidRPr="002F5F3A">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77777777" w:rsidR="00490D42" w:rsidRPr="002F5F3A" w:rsidRDefault="00374CEB" w:rsidP="00374CEB">
      <w:pPr>
        <w:pStyle w:val="a3"/>
        <w:ind w:left="0" w:right="20"/>
      </w:pPr>
      <w:r>
        <w:t xml:space="preserve">The </w:t>
      </w:r>
      <w:r w:rsidR="00094318">
        <w:t>C9500</w:t>
      </w:r>
      <w:r w:rsidR="00490D42" w:rsidRPr="002F5F3A">
        <w:t xml:space="preserve"> has 0-7 severity levels as shown in the following table:</w:t>
      </w:r>
    </w:p>
    <w:p w14:paraId="20A24A82" w14:textId="77777777" w:rsidR="00490D42" w:rsidRDefault="006A4BB0" w:rsidP="00374CEB">
      <w:pPr>
        <w:pStyle w:val="afffff3"/>
        <w:ind w:left="0" w:right="20"/>
      </w:pPr>
      <w:bookmarkStart w:id="2584" w:name="_Toc259695800"/>
      <w:bookmarkStart w:id="2585" w:name="_Toc361679393"/>
      <w:bookmarkStart w:id="2586" w:name="_Toc391575306"/>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164</w:t>
      </w:r>
      <w:r w:rsidR="005832B8">
        <w:fldChar w:fldCharType="end"/>
      </w:r>
      <w:r w:rsidR="00490D42">
        <w:rPr>
          <w:rFonts w:hint="eastAsia"/>
        </w:rPr>
        <w:t xml:space="preserve"> </w:t>
      </w:r>
      <w:bookmarkEnd w:id="2584"/>
      <w:r w:rsidR="00094318">
        <w:t>C9500</w:t>
      </w:r>
      <w:r w:rsidR="00490D42" w:rsidRPr="002F5F3A">
        <w:t xml:space="preserve"> Log Level</w:t>
      </w:r>
      <w:bookmarkEnd w:id="2585"/>
      <w:bookmarkEnd w:id="2586"/>
    </w:p>
    <w:tbl>
      <w:tblPr>
        <w:tblStyle w:val="CLIWide"/>
        <w:tblW w:w="6300" w:type="dxa"/>
        <w:tblLook w:val="01E0" w:firstRow="1" w:lastRow="1" w:firstColumn="1" w:lastColumn="1" w:noHBand="0" w:noVBand="0"/>
      </w:tblPr>
      <w:tblGrid>
        <w:gridCol w:w="2520"/>
        <w:gridCol w:w="3780"/>
      </w:tblGrid>
      <w:tr w:rsidR="00490D42"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2F5F3A" w:rsidRDefault="00490D42" w:rsidP="00374CEB">
            <w:pPr>
              <w:pStyle w:val="ab"/>
              <w:wordWrap/>
              <w:ind w:right="20"/>
              <w:rPr>
                <w:b w:val="0"/>
              </w:rPr>
            </w:pPr>
            <w:r w:rsidRPr="002F5F3A">
              <w:rPr>
                <w:b w:val="0"/>
              </w:rPr>
              <w:t>Severity Level</w:t>
            </w:r>
          </w:p>
        </w:tc>
        <w:tc>
          <w:tcPr>
            <w:tcW w:w="3780" w:type="dxa"/>
          </w:tcPr>
          <w:p w14:paraId="654FBD51" w14:textId="77777777" w:rsidR="00490D42" w:rsidRPr="002F5F3A" w:rsidRDefault="00490D42" w:rsidP="00374CEB">
            <w:pPr>
              <w:pStyle w:val="ab"/>
              <w:wordWrap/>
              <w:ind w:right="20"/>
              <w:rPr>
                <w:b w:val="0"/>
              </w:rPr>
            </w:pPr>
            <w:r w:rsidRPr="002F5F3A">
              <w:rPr>
                <w:b w:val="0"/>
              </w:rPr>
              <w:t>Description</w:t>
            </w:r>
          </w:p>
        </w:tc>
      </w:tr>
      <w:tr w:rsidR="00490D42" w14:paraId="18A4B821" w14:textId="77777777" w:rsidTr="007037AB">
        <w:tc>
          <w:tcPr>
            <w:tcW w:w="2520" w:type="dxa"/>
          </w:tcPr>
          <w:p w14:paraId="177B3DC1" w14:textId="77777777" w:rsidR="00490D42" w:rsidRPr="002F5F3A" w:rsidRDefault="00490D42" w:rsidP="00374CEB">
            <w:pPr>
              <w:pStyle w:val="aa"/>
              <w:ind w:right="20"/>
            </w:pPr>
            <w:r w:rsidRPr="002F5F3A">
              <w:t>Emergencies (0)</w:t>
            </w:r>
          </w:p>
        </w:tc>
        <w:tc>
          <w:tcPr>
            <w:tcW w:w="3780" w:type="dxa"/>
          </w:tcPr>
          <w:p w14:paraId="6DFCDC84" w14:textId="77777777" w:rsidR="00490D42" w:rsidRPr="002F5F3A" w:rsidRDefault="00490D42" w:rsidP="00374CEB">
            <w:pPr>
              <w:pStyle w:val="aa"/>
              <w:ind w:right="20"/>
            </w:pPr>
            <w:r w:rsidRPr="002F5F3A">
              <w:t>System is not available.</w:t>
            </w:r>
          </w:p>
        </w:tc>
      </w:tr>
      <w:tr w:rsidR="00490D42" w14:paraId="09E89B22" w14:textId="77777777" w:rsidTr="007037AB">
        <w:tc>
          <w:tcPr>
            <w:tcW w:w="2520" w:type="dxa"/>
          </w:tcPr>
          <w:p w14:paraId="02388D5A" w14:textId="77777777" w:rsidR="00490D42" w:rsidRPr="002F5F3A" w:rsidRDefault="00490D42" w:rsidP="00374CEB">
            <w:pPr>
              <w:pStyle w:val="aa"/>
              <w:ind w:right="20"/>
            </w:pPr>
            <w:r w:rsidRPr="002F5F3A">
              <w:t>Alerts (1)</w:t>
            </w:r>
          </w:p>
        </w:tc>
        <w:tc>
          <w:tcPr>
            <w:tcW w:w="3780" w:type="dxa"/>
          </w:tcPr>
          <w:p w14:paraId="4E93747C" w14:textId="77777777" w:rsidR="00490D42" w:rsidRPr="002F5F3A" w:rsidRDefault="00490D42" w:rsidP="00374CEB">
            <w:pPr>
              <w:pStyle w:val="aa"/>
              <w:ind w:right="20"/>
            </w:pPr>
            <w:r w:rsidRPr="002F5F3A">
              <w:t>An Immediate action is required.</w:t>
            </w:r>
          </w:p>
        </w:tc>
      </w:tr>
      <w:tr w:rsidR="00490D42" w14:paraId="18CDE4C6" w14:textId="77777777" w:rsidTr="007037AB">
        <w:tc>
          <w:tcPr>
            <w:tcW w:w="2520" w:type="dxa"/>
          </w:tcPr>
          <w:p w14:paraId="3B9428EA" w14:textId="77777777" w:rsidR="00490D42" w:rsidRPr="002F5F3A" w:rsidRDefault="00490D42" w:rsidP="00374CEB">
            <w:pPr>
              <w:pStyle w:val="aa"/>
              <w:ind w:right="20"/>
            </w:pPr>
            <w:r w:rsidRPr="002F5F3A">
              <w:t>Critical (2)</w:t>
            </w:r>
            <w:r w:rsidRPr="002F5F3A">
              <w:tab/>
            </w:r>
          </w:p>
        </w:tc>
        <w:tc>
          <w:tcPr>
            <w:tcW w:w="3780" w:type="dxa"/>
          </w:tcPr>
          <w:p w14:paraId="3DF27060" w14:textId="77777777" w:rsidR="00490D42" w:rsidRPr="002F5F3A" w:rsidRDefault="00490D42" w:rsidP="00374CEB">
            <w:pPr>
              <w:pStyle w:val="aa"/>
              <w:ind w:right="20"/>
            </w:pPr>
            <w:r w:rsidRPr="002F5F3A">
              <w:t>Critical Status</w:t>
            </w:r>
          </w:p>
        </w:tc>
      </w:tr>
      <w:tr w:rsidR="00490D42" w14:paraId="045D9DAF" w14:textId="77777777" w:rsidTr="007037AB">
        <w:tc>
          <w:tcPr>
            <w:tcW w:w="2520" w:type="dxa"/>
          </w:tcPr>
          <w:p w14:paraId="2DCE47DD" w14:textId="77777777" w:rsidR="00490D42" w:rsidRPr="002F5F3A" w:rsidRDefault="00490D42" w:rsidP="00374CEB">
            <w:pPr>
              <w:pStyle w:val="aa"/>
              <w:ind w:right="20"/>
            </w:pPr>
            <w:r w:rsidRPr="002F5F3A">
              <w:t>Errors (3)</w:t>
            </w:r>
            <w:r w:rsidRPr="002F5F3A">
              <w:tab/>
            </w:r>
          </w:p>
        </w:tc>
        <w:tc>
          <w:tcPr>
            <w:tcW w:w="3780" w:type="dxa"/>
          </w:tcPr>
          <w:p w14:paraId="5DA7AB25" w14:textId="77777777" w:rsidR="00490D42" w:rsidRPr="002F5F3A" w:rsidRDefault="00490D42" w:rsidP="00374CEB">
            <w:pPr>
              <w:pStyle w:val="aa"/>
              <w:ind w:right="20"/>
            </w:pPr>
            <w:r w:rsidRPr="002F5F3A">
              <w:t>Error Message</w:t>
            </w:r>
          </w:p>
        </w:tc>
      </w:tr>
      <w:tr w:rsidR="00490D42" w14:paraId="40BF45BF" w14:textId="77777777" w:rsidTr="007037AB">
        <w:tc>
          <w:tcPr>
            <w:tcW w:w="2520" w:type="dxa"/>
          </w:tcPr>
          <w:p w14:paraId="167703FD" w14:textId="77777777" w:rsidR="00490D42" w:rsidRPr="002F5F3A" w:rsidRDefault="00490D42" w:rsidP="00374CEB">
            <w:pPr>
              <w:pStyle w:val="aa"/>
              <w:ind w:right="20"/>
            </w:pPr>
            <w:r w:rsidRPr="002F5F3A">
              <w:t>Warnings (4)</w:t>
            </w:r>
          </w:p>
        </w:tc>
        <w:tc>
          <w:tcPr>
            <w:tcW w:w="3780" w:type="dxa"/>
          </w:tcPr>
          <w:p w14:paraId="6EE0CA56" w14:textId="77777777" w:rsidR="00490D42" w:rsidRPr="002F5F3A" w:rsidRDefault="00490D42" w:rsidP="00374CEB">
            <w:pPr>
              <w:pStyle w:val="aa"/>
              <w:ind w:right="20"/>
            </w:pPr>
            <w:r w:rsidRPr="002F5F3A">
              <w:t>Warning Message</w:t>
            </w:r>
          </w:p>
        </w:tc>
      </w:tr>
      <w:tr w:rsidR="00490D42" w14:paraId="18985188" w14:textId="77777777" w:rsidTr="007037AB">
        <w:tc>
          <w:tcPr>
            <w:tcW w:w="2520" w:type="dxa"/>
          </w:tcPr>
          <w:p w14:paraId="04E377A6" w14:textId="77777777" w:rsidR="00490D42" w:rsidRPr="002F5F3A" w:rsidRDefault="00490D42" w:rsidP="00374CEB">
            <w:pPr>
              <w:pStyle w:val="aa"/>
              <w:ind w:right="20"/>
            </w:pPr>
            <w:r w:rsidRPr="002F5F3A">
              <w:t>Notifications (5)</w:t>
            </w:r>
          </w:p>
        </w:tc>
        <w:tc>
          <w:tcPr>
            <w:tcW w:w="3780" w:type="dxa"/>
          </w:tcPr>
          <w:p w14:paraId="2571C4D1" w14:textId="77777777" w:rsidR="00490D42" w:rsidRPr="002F5F3A" w:rsidRDefault="00490D42" w:rsidP="00374CEB">
            <w:pPr>
              <w:pStyle w:val="aa"/>
              <w:ind w:right="20"/>
            </w:pPr>
            <w:r w:rsidRPr="002F5F3A">
              <w:t>Normal status but important information</w:t>
            </w:r>
          </w:p>
        </w:tc>
      </w:tr>
      <w:tr w:rsidR="00490D42" w14:paraId="07E0B3E8" w14:textId="77777777" w:rsidTr="007037AB">
        <w:tc>
          <w:tcPr>
            <w:tcW w:w="2520" w:type="dxa"/>
          </w:tcPr>
          <w:p w14:paraId="267C8C73" w14:textId="77777777" w:rsidR="00490D42" w:rsidRPr="002F5F3A" w:rsidRDefault="00490D42" w:rsidP="00374CEB">
            <w:pPr>
              <w:pStyle w:val="aa"/>
              <w:ind w:right="20"/>
            </w:pPr>
            <w:r w:rsidRPr="002F5F3A">
              <w:t>Informational (6)</w:t>
            </w:r>
          </w:p>
        </w:tc>
        <w:tc>
          <w:tcPr>
            <w:tcW w:w="3780" w:type="dxa"/>
          </w:tcPr>
          <w:p w14:paraId="1324DA8B" w14:textId="77777777" w:rsidR="00490D42" w:rsidRPr="002F5F3A" w:rsidRDefault="00490D42" w:rsidP="00374CEB">
            <w:pPr>
              <w:pStyle w:val="aa"/>
              <w:ind w:right="20"/>
            </w:pPr>
            <w:r w:rsidRPr="002F5F3A">
              <w:t>Informational message given to user</w:t>
            </w:r>
          </w:p>
        </w:tc>
      </w:tr>
      <w:tr w:rsidR="00490D42" w14:paraId="77F10509" w14:textId="77777777" w:rsidTr="007037AB">
        <w:tc>
          <w:tcPr>
            <w:tcW w:w="2520" w:type="dxa"/>
          </w:tcPr>
          <w:p w14:paraId="5262819A" w14:textId="77777777" w:rsidR="00490D42" w:rsidRPr="002F5F3A" w:rsidRDefault="00490D42" w:rsidP="00374CEB">
            <w:pPr>
              <w:pStyle w:val="aa"/>
              <w:ind w:right="20"/>
            </w:pPr>
            <w:r w:rsidRPr="002F5F3A">
              <w:t>Debugging (7)</w:t>
            </w:r>
          </w:p>
        </w:tc>
        <w:tc>
          <w:tcPr>
            <w:tcW w:w="3780" w:type="dxa"/>
          </w:tcPr>
          <w:p w14:paraId="2812E53C" w14:textId="77777777" w:rsidR="00490D42" w:rsidRPr="002F5F3A" w:rsidRDefault="00490D42" w:rsidP="00374CEB">
            <w:pPr>
              <w:pStyle w:val="aa"/>
              <w:ind w:right="20"/>
            </w:pPr>
            <w:r w:rsidRPr="002F5F3A">
              <w:t>Debugging message</w:t>
            </w:r>
          </w:p>
        </w:tc>
      </w:tr>
    </w:tbl>
    <w:p w14:paraId="745B2D17" w14:textId="77777777" w:rsidR="00490D42" w:rsidRDefault="00490D42" w:rsidP="00374CEB">
      <w:pPr>
        <w:pStyle w:val="3"/>
        <w:ind w:left="0" w:right="20"/>
      </w:pPr>
      <w:bookmarkStart w:id="2587" w:name="_Toc445130952"/>
      <w:r w:rsidRPr="00D867F8">
        <w:t>System Log Message</w:t>
      </w:r>
      <w:bookmarkEnd w:id="2587"/>
    </w:p>
    <w:p w14:paraId="68DDD140" w14:textId="77777777" w:rsidR="00490D42" w:rsidRPr="002F5F3A" w:rsidRDefault="00490D42" w:rsidP="00374CEB">
      <w:pPr>
        <w:pStyle w:val="a3"/>
        <w:ind w:left="0" w:right="20"/>
      </w:pPr>
      <w:r w:rsidRPr="002F5F3A">
        <w:t xml:space="preserve">The system log messages of </w:t>
      </w:r>
      <w:r w:rsidR="00094318">
        <w:t>C9500</w:t>
      </w:r>
      <w:r w:rsidRPr="002F5F3A">
        <w:t xml:space="preserve"> contains the following information.</w:t>
      </w:r>
    </w:p>
    <w:p w14:paraId="20B174DF" w14:textId="77777777" w:rsidR="00490D42" w:rsidRDefault="00490D42" w:rsidP="00374CEB">
      <w:pPr>
        <w:pStyle w:val="a"/>
        <w:spacing w:before="100" w:after="100"/>
        <w:ind w:left="0" w:right="20" w:hanging="567"/>
      </w:pPr>
      <w:r>
        <w:rPr>
          <w:b/>
          <w:bCs/>
        </w:rPr>
        <w:t xml:space="preserve">Timestamp </w:t>
      </w:r>
    </w:p>
    <w:p w14:paraId="52DD42B6" w14:textId="77777777" w:rsidR="00490D42" w:rsidRPr="002F5F3A" w:rsidRDefault="00490D42" w:rsidP="00374CEB">
      <w:pPr>
        <w:pStyle w:val="Randomlist"/>
        <w:tabs>
          <w:tab w:val="clear" w:pos="3968"/>
          <w:tab w:val="num" w:pos="1980"/>
          <w:tab w:val="num" w:pos="3320"/>
        </w:tabs>
        <w:ind w:left="0" w:right="20" w:hanging="403"/>
      </w:pPr>
      <w:r w:rsidRPr="002F5F3A">
        <w:t>The timestamp records the month, day and year of the event, along with the time (hours, minutes, and seconds) in the form HH:MM:SS MM/DD/YYYY.</w:t>
      </w:r>
    </w:p>
    <w:p w14:paraId="0D5526B3" w14:textId="77777777" w:rsidR="00490D42" w:rsidRDefault="00490D42" w:rsidP="00374CEB">
      <w:pPr>
        <w:pStyle w:val="a"/>
        <w:spacing w:before="100" w:after="100"/>
        <w:ind w:left="0" w:right="20" w:hanging="567"/>
      </w:pPr>
      <w:r>
        <w:rPr>
          <w:b/>
          <w:bCs/>
        </w:rPr>
        <w:t>Severity level</w:t>
      </w:r>
      <w:r>
        <w:t xml:space="preserve"> </w:t>
      </w:r>
    </w:p>
    <w:p w14:paraId="16BA47B1" w14:textId="2A295A07" w:rsidR="00490D42" w:rsidRPr="002F5F3A" w:rsidRDefault="00490D42" w:rsidP="00374CEB">
      <w:pPr>
        <w:pStyle w:val="Randomlist"/>
        <w:tabs>
          <w:tab w:val="clear" w:pos="3968"/>
          <w:tab w:val="num" w:pos="1980"/>
          <w:tab w:val="num" w:pos="3320"/>
        </w:tabs>
        <w:ind w:left="0" w:right="20" w:hanging="403"/>
      </w:pPr>
      <w:r w:rsidRPr="002F5F3A">
        <w:t>Indicates the log message level defined in the &lt; &gt; as in Table 1</w:t>
      </w:r>
      <w:r w:rsidR="00496ADB">
        <w:t>64</w:t>
      </w:r>
      <w:r w:rsidRPr="002F5F3A">
        <w:t>.</w:t>
      </w:r>
    </w:p>
    <w:p w14:paraId="035D20A7" w14:textId="77777777" w:rsidR="00490D42" w:rsidRPr="002F5F3A" w:rsidRDefault="00490D42" w:rsidP="00374CEB">
      <w:pPr>
        <w:pStyle w:val="Randomlist"/>
        <w:tabs>
          <w:tab w:val="clear" w:pos="3968"/>
          <w:tab w:val="num" w:pos="1980"/>
          <w:tab w:val="num" w:pos="3320"/>
        </w:tabs>
        <w:ind w:left="0" w:right="20" w:hanging="403"/>
      </w:pPr>
      <w:r w:rsidRPr="002F5F3A">
        <w:t>Integer between 1 and 7</w:t>
      </w:r>
    </w:p>
    <w:p w14:paraId="26BA67DC" w14:textId="77777777" w:rsidR="00490D42" w:rsidRDefault="00490D42" w:rsidP="00374CEB">
      <w:pPr>
        <w:pStyle w:val="a"/>
        <w:spacing w:before="100" w:after="100"/>
        <w:ind w:left="0" w:right="20" w:hanging="567"/>
      </w:pPr>
      <w:r>
        <w:rPr>
          <w:b/>
          <w:bCs/>
        </w:rPr>
        <w:t>Log description</w:t>
      </w:r>
    </w:p>
    <w:p w14:paraId="582F1772" w14:textId="77777777" w:rsidR="00490D42" w:rsidRDefault="00490D42" w:rsidP="00374CEB">
      <w:pPr>
        <w:pStyle w:val="Randomlist"/>
        <w:tabs>
          <w:tab w:val="clear" w:pos="3968"/>
          <w:tab w:val="num" w:pos="1980"/>
          <w:tab w:val="num" w:pos="3320"/>
        </w:tabs>
        <w:ind w:left="0" w:right="20" w:hanging="403"/>
        <w:rPr>
          <w:rFonts w:cs="Times New Roman"/>
        </w:rPr>
      </w:pPr>
      <w:r w:rsidRPr="002F5F3A">
        <w:t>Text string including detailed information on event</w:t>
      </w:r>
    </w:p>
    <w:p w14:paraId="21A356EB" w14:textId="77777777" w:rsidR="00490D42" w:rsidRDefault="00490D42" w:rsidP="00374CEB">
      <w:pPr>
        <w:pStyle w:val="a3"/>
        <w:ind w:left="0" w:right="20"/>
      </w:pPr>
      <w:r w:rsidRPr="002F5F3A">
        <w:t>The following is the log message for system booting:</w:t>
      </w:r>
    </w:p>
    <w:tbl>
      <w:tblPr>
        <w:tblStyle w:val="CLIWide"/>
        <w:tblW w:w="0" w:type="auto"/>
        <w:tblLook w:val="0000" w:firstRow="0" w:lastRow="0" w:firstColumn="0" w:lastColumn="0" w:noHBand="0" w:noVBand="0"/>
      </w:tblPr>
      <w:tblGrid>
        <w:gridCol w:w="7932"/>
      </w:tblGrid>
      <w:tr w:rsidR="00490D42" w:rsidRPr="007037AB" w14:paraId="21500323" w14:textId="77777777" w:rsidTr="00291BB3">
        <w:tc>
          <w:tcPr>
            <w:tcW w:w="8820" w:type="dxa"/>
          </w:tcPr>
          <w:p w14:paraId="124A3B6F" w14:textId="77777777" w:rsidR="00490D42" w:rsidRPr="007037AB" w:rsidRDefault="00490D42" w:rsidP="00374CEB">
            <w:pPr>
              <w:pStyle w:val="aa"/>
              <w:ind w:right="20"/>
              <w:rPr>
                <w:rFonts w:eastAsia="굴림"/>
                <w:color w:val="000000"/>
              </w:rPr>
            </w:pPr>
            <w:r w:rsidRPr="007037AB">
              <w:rPr>
                <w:rFonts w:eastAsia="굴림"/>
                <w:color w:val="000000"/>
              </w:rPr>
              <w:t>May  6 11:53:48  [5] %REMOTE-CONNECT: login from console as lns</w:t>
            </w:r>
          </w:p>
          <w:p w14:paraId="44D6BE6E" w14:textId="77777777" w:rsidR="00490D42" w:rsidRPr="007037AB" w:rsidRDefault="00490D42" w:rsidP="00374CEB">
            <w:pPr>
              <w:pStyle w:val="aa"/>
              <w:ind w:right="20"/>
              <w:rPr>
                <w:rFonts w:eastAsia="굴림"/>
                <w:color w:val="000000"/>
              </w:rPr>
            </w:pPr>
            <w:r w:rsidRPr="007037AB">
              <w:rPr>
                <w:rFonts w:eastAsia="굴림"/>
                <w:color w:val="000000"/>
              </w:rPr>
              <w:t>May  6 11:54:01  [5] IFM-NOTICE: Rate limit ra creation</w:t>
            </w:r>
          </w:p>
          <w:p w14:paraId="7D546922" w14:textId="77777777" w:rsidR="00490D42" w:rsidRPr="007037AB" w:rsidRDefault="00490D42" w:rsidP="00374CEB">
            <w:pPr>
              <w:pStyle w:val="aa"/>
              <w:ind w:right="20"/>
              <w:rPr>
                <w:rFonts w:eastAsia="굴림"/>
                <w:color w:val="000000"/>
              </w:rPr>
            </w:pPr>
            <w:r w:rsidRPr="007037AB">
              <w:rPr>
                <w:rFonts w:eastAsia="굴림"/>
                <w:color w:val="000000"/>
              </w:rPr>
              <w:t>May  7 02:10:24  [5] %REMOTE-CONNECT: login from console as lns</w:t>
            </w:r>
          </w:p>
          <w:p w14:paraId="2A524220" w14:textId="77777777" w:rsidR="00490D42" w:rsidRPr="007037AB" w:rsidRDefault="00490D42" w:rsidP="00374CEB">
            <w:pPr>
              <w:pStyle w:val="aa"/>
              <w:ind w:right="20"/>
              <w:rPr>
                <w:rFonts w:eastAsia="굴림"/>
                <w:color w:val="000000"/>
              </w:rPr>
            </w:pPr>
            <w:r w:rsidRPr="007037AB">
              <w:rPr>
                <w:rFonts w:eastAsia="굴림"/>
                <w:color w:val="000000"/>
              </w:rPr>
              <w:t>May  7 02:10:40  [5] IFM-NOTICE: Flow xx classified</w:t>
            </w:r>
          </w:p>
          <w:p w14:paraId="30BF9A5F" w14:textId="77777777" w:rsidR="00490D42" w:rsidRPr="007037AB" w:rsidRDefault="00490D42" w:rsidP="00374CEB">
            <w:pPr>
              <w:pStyle w:val="aa"/>
              <w:ind w:right="20"/>
              <w:rPr>
                <w:rFonts w:eastAsia="굴림"/>
                <w:color w:val="000000"/>
              </w:rPr>
            </w:pPr>
            <w:r w:rsidRPr="007037AB">
              <w:rPr>
                <w:rFonts w:eastAsia="굴림"/>
                <w:color w:val="000000"/>
              </w:rPr>
              <w:t>May  7 02:10:48  [5] IFM-NOTICE: Flow xx match rate 10</w:t>
            </w:r>
          </w:p>
          <w:p w14:paraId="4191F2B2" w14:textId="77777777" w:rsidR="00490D42" w:rsidRPr="007037AB" w:rsidRDefault="00490D42" w:rsidP="00374CEB">
            <w:pPr>
              <w:pStyle w:val="aa"/>
              <w:ind w:right="20"/>
              <w:rPr>
                <w:rFonts w:eastAsia="굴림"/>
                <w:color w:val="000000"/>
              </w:rPr>
            </w:pPr>
            <w:r w:rsidRPr="007037AB">
              <w:rPr>
                <w:rFonts w:eastAsia="굴림"/>
                <w:color w:val="000000"/>
              </w:rPr>
              <w:t>May  7 05:17:56  [5] %REMOTE-CONNECT: login from console as lns</w:t>
            </w:r>
          </w:p>
          <w:p w14:paraId="17187BBF" w14:textId="77777777" w:rsidR="00490D42" w:rsidRPr="007037AB" w:rsidRDefault="00490D42" w:rsidP="00374CEB">
            <w:pPr>
              <w:ind w:right="20"/>
              <w:rPr>
                <w:sz w:val="20"/>
              </w:rPr>
            </w:pPr>
            <w:r w:rsidRPr="007037AB">
              <w:rPr>
                <w:rFonts w:eastAsia="굴림"/>
                <w:color w:val="000000"/>
                <w:sz w:val="20"/>
              </w:rPr>
              <w:t>May  7 05:23:10  [5] IFM-NOTICE: Service pa add interface fa1</w:t>
            </w:r>
          </w:p>
        </w:tc>
      </w:tr>
    </w:tbl>
    <w:p w14:paraId="15952AC3" w14:textId="77777777" w:rsidR="00374CEB" w:rsidRDefault="00374CEB" w:rsidP="00374CEB">
      <w:pPr>
        <w:pStyle w:val="3"/>
        <w:ind w:left="0" w:right="20"/>
      </w:pPr>
      <w:bookmarkStart w:id="2588" w:name="_Toc259695801"/>
      <w:bookmarkStart w:id="2589" w:name="_Toc361679394"/>
      <w:bookmarkStart w:id="2590" w:name="_Toc197918326"/>
    </w:p>
    <w:p w14:paraId="1696348A" w14:textId="77777777" w:rsidR="00490D42" w:rsidRPr="00D867F8" w:rsidRDefault="00490D42" w:rsidP="00374CEB">
      <w:pPr>
        <w:pStyle w:val="3"/>
        <w:ind w:left="0" w:right="20"/>
      </w:pPr>
      <w:bookmarkStart w:id="2591" w:name="_Toc445130953"/>
      <w:r w:rsidRPr="00F743A6">
        <w:t>Default</w:t>
      </w:r>
      <w:r w:rsidRPr="00D867F8">
        <w:t xml:space="preserve"> Logging </w:t>
      </w:r>
      <w:bookmarkEnd w:id="2588"/>
      <w:r w:rsidRPr="00D867F8">
        <w:t>Value</w:t>
      </w:r>
      <w:bookmarkEnd w:id="2589"/>
      <w:bookmarkEnd w:id="2590"/>
      <w:bookmarkEnd w:id="2591"/>
    </w:p>
    <w:p w14:paraId="1B6A405E" w14:textId="77777777" w:rsidR="00490D42" w:rsidRDefault="006A4BB0" w:rsidP="00374CEB">
      <w:pPr>
        <w:pStyle w:val="afffff3"/>
        <w:ind w:left="0" w:right="20"/>
      </w:pPr>
      <w:bookmarkStart w:id="2592" w:name="_Toc271813821"/>
      <w:bookmarkStart w:id="2593" w:name="_Toc337198586"/>
      <w:bookmarkStart w:id="2594" w:name="_Toc354416274"/>
      <w:bookmarkStart w:id="2595" w:name="_Toc391575307"/>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165</w:t>
      </w:r>
      <w:r w:rsidR="005832B8">
        <w:fldChar w:fldCharType="end"/>
      </w:r>
      <w:r w:rsidR="00490D42">
        <w:rPr>
          <w:rFonts w:hint="eastAsia"/>
        </w:rPr>
        <w:t xml:space="preserve"> </w:t>
      </w:r>
      <w:bookmarkEnd w:id="2592"/>
      <w:bookmarkEnd w:id="2593"/>
      <w:r w:rsidR="00490D42" w:rsidRPr="002F5F3A">
        <w:t>System Log Default</w:t>
      </w:r>
      <w:r w:rsidR="00490D42">
        <w:t xml:space="preserve"> value</w:t>
      </w:r>
      <w:bookmarkEnd w:id="2594"/>
      <w:bookmarkEnd w:id="2595"/>
    </w:p>
    <w:tbl>
      <w:tblPr>
        <w:tblStyle w:val="CLIWide"/>
        <w:tblW w:w="5400" w:type="dxa"/>
        <w:tblLook w:val="01E0" w:firstRow="1" w:lastRow="1" w:firstColumn="1" w:lastColumn="1" w:noHBand="0" w:noVBand="0"/>
      </w:tblPr>
      <w:tblGrid>
        <w:gridCol w:w="3240"/>
        <w:gridCol w:w="2160"/>
      </w:tblGrid>
      <w:tr w:rsidR="00490D42"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2F5F3A" w:rsidRDefault="00490D42" w:rsidP="00374CEB">
            <w:pPr>
              <w:pStyle w:val="ab"/>
              <w:wordWrap/>
              <w:ind w:right="20"/>
              <w:rPr>
                <w:b w:val="0"/>
              </w:rPr>
            </w:pPr>
            <w:r w:rsidRPr="002F5F3A">
              <w:rPr>
                <w:b w:val="0"/>
              </w:rPr>
              <w:t xml:space="preserve">Configuration Parameter </w:t>
            </w:r>
          </w:p>
        </w:tc>
        <w:tc>
          <w:tcPr>
            <w:tcW w:w="2160" w:type="dxa"/>
          </w:tcPr>
          <w:p w14:paraId="25CC6C04" w14:textId="77777777" w:rsidR="00490D42" w:rsidRPr="002F5F3A" w:rsidRDefault="00490D42" w:rsidP="00374CEB">
            <w:pPr>
              <w:pStyle w:val="ab"/>
              <w:wordWrap/>
              <w:ind w:right="20"/>
              <w:rPr>
                <w:b w:val="0"/>
              </w:rPr>
            </w:pPr>
            <w:r w:rsidRPr="002F5F3A">
              <w:rPr>
                <w:b w:val="0"/>
              </w:rPr>
              <w:t>Default</w:t>
            </w:r>
          </w:p>
        </w:tc>
      </w:tr>
      <w:tr w:rsidR="00490D42" w14:paraId="042209AC" w14:textId="77777777" w:rsidTr="007037AB">
        <w:tc>
          <w:tcPr>
            <w:tcW w:w="3240" w:type="dxa"/>
          </w:tcPr>
          <w:p w14:paraId="159E033B" w14:textId="77777777" w:rsidR="00490D42" w:rsidRPr="002F5F3A" w:rsidRDefault="00490D42" w:rsidP="00374CEB">
            <w:pPr>
              <w:pStyle w:val="aa"/>
              <w:ind w:right="20"/>
            </w:pPr>
            <w:r w:rsidRPr="002F5F3A">
              <w:t>Display logging to console</w:t>
            </w:r>
          </w:p>
        </w:tc>
        <w:tc>
          <w:tcPr>
            <w:tcW w:w="2160" w:type="dxa"/>
          </w:tcPr>
          <w:p w14:paraId="69EEAAF9" w14:textId="77777777" w:rsidR="00490D42" w:rsidRPr="002F5F3A" w:rsidRDefault="00490D42" w:rsidP="00374CEB">
            <w:pPr>
              <w:pStyle w:val="aa"/>
              <w:ind w:right="20"/>
            </w:pPr>
            <w:r w:rsidRPr="002F5F3A">
              <w:t>disabled</w:t>
            </w:r>
          </w:p>
        </w:tc>
      </w:tr>
      <w:tr w:rsidR="00490D42" w14:paraId="4AF10892" w14:textId="77777777" w:rsidTr="007037AB">
        <w:tc>
          <w:tcPr>
            <w:tcW w:w="3240" w:type="dxa"/>
          </w:tcPr>
          <w:p w14:paraId="28D9BE96" w14:textId="77777777" w:rsidR="00490D42" w:rsidRPr="002F5F3A" w:rsidRDefault="00490D42" w:rsidP="00374CEB">
            <w:pPr>
              <w:pStyle w:val="aa"/>
              <w:ind w:right="20"/>
            </w:pPr>
            <w:r w:rsidRPr="002F5F3A">
              <w:t>Display logging to Telnet session</w:t>
            </w:r>
          </w:p>
        </w:tc>
        <w:tc>
          <w:tcPr>
            <w:tcW w:w="2160" w:type="dxa"/>
          </w:tcPr>
          <w:p w14:paraId="447155B0" w14:textId="77777777" w:rsidR="00490D42" w:rsidRPr="002F5F3A" w:rsidRDefault="00490D42" w:rsidP="00374CEB">
            <w:pPr>
              <w:pStyle w:val="aa"/>
              <w:ind w:right="20"/>
            </w:pPr>
            <w:r w:rsidRPr="002F5F3A">
              <w:t>disabled</w:t>
            </w:r>
          </w:p>
        </w:tc>
      </w:tr>
      <w:tr w:rsidR="00490D42" w14:paraId="6E631836" w14:textId="77777777" w:rsidTr="007037AB">
        <w:tc>
          <w:tcPr>
            <w:tcW w:w="3240" w:type="dxa"/>
          </w:tcPr>
          <w:p w14:paraId="1BE29565" w14:textId="77777777" w:rsidR="00490D42" w:rsidRPr="002F5F3A" w:rsidRDefault="00490D42" w:rsidP="00374CEB">
            <w:pPr>
              <w:pStyle w:val="aa"/>
              <w:ind w:right="20"/>
            </w:pPr>
            <w:r w:rsidRPr="002F5F3A">
              <w:t>Logging buffer size</w:t>
            </w:r>
          </w:p>
        </w:tc>
        <w:tc>
          <w:tcPr>
            <w:tcW w:w="2160" w:type="dxa"/>
          </w:tcPr>
          <w:p w14:paraId="5E89FAB0" w14:textId="77777777" w:rsidR="00490D42" w:rsidRPr="002F5F3A" w:rsidRDefault="00490D42" w:rsidP="00374CEB">
            <w:pPr>
              <w:pStyle w:val="aa"/>
              <w:ind w:right="20"/>
            </w:pPr>
            <w:r w:rsidRPr="002F5F3A">
              <w:t>1MB</w:t>
            </w:r>
          </w:p>
        </w:tc>
      </w:tr>
      <w:tr w:rsidR="00490D42" w14:paraId="0BD0F026" w14:textId="77777777" w:rsidTr="007037AB">
        <w:tc>
          <w:tcPr>
            <w:tcW w:w="3240" w:type="dxa"/>
          </w:tcPr>
          <w:p w14:paraId="6AA4CD7F" w14:textId="77777777" w:rsidR="00490D42" w:rsidRPr="002F5F3A" w:rsidRDefault="00490D42" w:rsidP="00374CEB">
            <w:pPr>
              <w:pStyle w:val="aa"/>
              <w:ind w:right="20"/>
            </w:pPr>
            <w:r w:rsidRPr="002F5F3A">
              <w:t xml:space="preserve">Display Time-Stamp </w:t>
            </w:r>
          </w:p>
        </w:tc>
        <w:tc>
          <w:tcPr>
            <w:tcW w:w="2160" w:type="dxa"/>
          </w:tcPr>
          <w:p w14:paraId="4F6C60F8" w14:textId="77777777" w:rsidR="00490D42" w:rsidRPr="002F5F3A" w:rsidRDefault="00490D42" w:rsidP="00374CEB">
            <w:pPr>
              <w:pStyle w:val="aa"/>
              <w:ind w:right="20"/>
            </w:pPr>
            <w:r w:rsidRPr="002F5F3A">
              <w:t xml:space="preserve">enabled </w:t>
            </w:r>
          </w:p>
        </w:tc>
      </w:tr>
      <w:tr w:rsidR="00490D42" w14:paraId="6EE87851" w14:textId="77777777" w:rsidTr="007037AB">
        <w:tc>
          <w:tcPr>
            <w:tcW w:w="3240" w:type="dxa"/>
          </w:tcPr>
          <w:p w14:paraId="6999A46A" w14:textId="77777777" w:rsidR="00490D42" w:rsidRPr="002F5F3A" w:rsidRDefault="00490D42" w:rsidP="00374CEB">
            <w:pPr>
              <w:pStyle w:val="aa"/>
              <w:ind w:right="20"/>
            </w:pPr>
            <w:r w:rsidRPr="002F5F3A">
              <w:t>Logging Server</w:t>
            </w:r>
          </w:p>
        </w:tc>
        <w:tc>
          <w:tcPr>
            <w:tcW w:w="2160" w:type="dxa"/>
          </w:tcPr>
          <w:p w14:paraId="464562B4" w14:textId="77777777" w:rsidR="00490D42" w:rsidRPr="002F5F3A" w:rsidRDefault="00490D42" w:rsidP="00374CEB">
            <w:pPr>
              <w:pStyle w:val="aa"/>
              <w:ind w:right="20"/>
            </w:pPr>
            <w:r w:rsidRPr="002F5F3A">
              <w:t>disabled</w:t>
            </w:r>
          </w:p>
        </w:tc>
      </w:tr>
      <w:tr w:rsidR="00490D42" w14:paraId="49D29381" w14:textId="77777777" w:rsidTr="007037AB">
        <w:tc>
          <w:tcPr>
            <w:tcW w:w="3240" w:type="dxa"/>
          </w:tcPr>
          <w:p w14:paraId="675CAEF7" w14:textId="77777777" w:rsidR="00490D42" w:rsidRPr="002F5F3A" w:rsidRDefault="00490D42" w:rsidP="00374CEB">
            <w:pPr>
              <w:pStyle w:val="aa"/>
              <w:ind w:right="20"/>
            </w:pPr>
            <w:r w:rsidRPr="002F5F3A">
              <w:t xml:space="preserve">Syslog server IP address </w:t>
            </w:r>
          </w:p>
        </w:tc>
        <w:tc>
          <w:tcPr>
            <w:tcW w:w="2160" w:type="dxa"/>
          </w:tcPr>
          <w:p w14:paraId="69B1172A" w14:textId="77777777" w:rsidR="00490D42" w:rsidRPr="002F5F3A" w:rsidRDefault="00490D42" w:rsidP="00374CEB">
            <w:pPr>
              <w:pStyle w:val="aa"/>
              <w:ind w:right="20"/>
            </w:pPr>
            <w:r w:rsidRPr="002F5F3A">
              <w:t>None configured</w:t>
            </w:r>
          </w:p>
        </w:tc>
      </w:tr>
      <w:tr w:rsidR="00490D42" w14:paraId="522D689B" w14:textId="77777777" w:rsidTr="007037AB">
        <w:tc>
          <w:tcPr>
            <w:tcW w:w="3240" w:type="dxa"/>
          </w:tcPr>
          <w:p w14:paraId="2E718F43" w14:textId="77777777" w:rsidR="00490D42" w:rsidRPr="002F5F3A" w:rsidRDefault="00490D42" w:rsidP="00374CEB">
            <w:pPr>
              <w:pStyle w:val="aa"/>
              <w:ind w:right="20"/>
            </w:pPr>
            <w:r w:rsidRPr="002F5F3A">
              <w:t>Server facility</w:t>
            </w:r>
          </w:p>
        </w:tc>
        <w:tc>
          <w:tcPr>
            <w:tcW w:w="2160" w:type="dxa"/>
          </w:tcPr>
          <w:p w14:paraId="5591B72F" w14:textId="77777777" w:rsidR="00490D42" w:rsidRPr="002F5F3A" w:rsidRDefault="00490D42" w:rsidP="00374CEB">
            <w:pPr>
              <w:pStyle w:val="aa"/>
              <w:ind w:right="20"/>
            </w:pPr>
            <w:r w:rsidRPr="002F5F3A">
              <w:t>LOCAL7</w:t>
            </w:r>
          </w:p>
        </w:tc>
      </w:tr>
      <w:tr w:rsidR="00490D42" w14:paraId="687142B0" w14:textId="77777777" w:rsidTr="007037AB">
        <w:tc>
          <w:tcPr>
            <w:tcW w:w="3240" w:type="dxa"/>
          </w:tcPr>
          <w:p w14:paraId="3312D6AE" w14:textId="77777777" w:rsidR="00490D42" w:rsidRPr="002F5F3A" w:rsidRDefault="00490D42" w:rsidP="00374CEB">
            <w:pPr>
              <w:pStyle w:val="aa"/>
              <w:ind w:right="20"/>
            </w:pPr>
            <w:r w:rsidRPr="002F5F3A">
              <w:t>Server severity</w:t>
            </w:r>
          </w:p>
        </w:tc>
        <w:tc>
          <w:tcPr>
            <w:tcW w:w="2160" w:type="dxa"/>
          </w:tcPr>
          <w:p w14:paraId="74C298EA" w14:textId="77777777" w:rsidR="00490D42" w:rsidRPr="002F5F3A" w:rsidRDefault="00490D42" w:rsidP="00374CEB">
            <w:pPr>
              <w:pStyle w:val="aa"/>
              <w:ind w:right="20"/>
            </w:pPr>
            <w:r w:rsidRPr="002F5F3A">
              <w:t>Warnings (4)</w:t>
            </w:r>
          </w:p>
        </w:tc>
      </w:tr>
      <w:tr w:rsidR="00490D42" w14:paraId="22289804" w14:textId="77777777" w:rsidTr="007037AB">
        <w:tc>
          <w:tcPr>
            <w:tcW w:w="3240" w:type="dxa"/>
          </w:tcPr>
          <w:p w14:paraId="5C18598A" w14:textId="77777777" w:rsidR="00490D42" w:rsidRPr="002F5F3A" w:rsidRDefault="00490D42" w:rsidP="00374CEB">
            <w:pPr>
              <w:pStyle w:val="aa"/>
              <w:ind w:right="20"/>
            </w:pPr>
            <w:r w:rsidRPr="002F5F3A">
              <w:t>Console Severity</w:t>
            </w:r>
          </w:p>
        </w:tc>
        <w:tc>
          <w:tcPr>
            <w:tcW w:w="2160" w:type="dxa"/>
          </w:tcPr>
          <w:p w14:paraId="2D2FE9C9" w14:textId="77777777" w:rsidR="00490D42" w:rsidRPr="002F5F3A" w:rsidRDefault="00490D42" w:rsidP="00374CEB">
            <w:pPr>
              <w:pStyle w:val="aa"/>
              <w:ind w:right="20"/>
            </w:pPr>
            <w:r w:rsidRPr="002F5F3A">
              <w:t>Debuggings (7)</w:t>
            </w:r>
          </w:p>
        </w:tc>
      </w:tr>
      <w:tr w:rsidR="00490D42" w14:paraId="275FC115" w14:textId="77777777" w:rsidTr="007037AB">
        <w:trPr>
          <w:trHeight w:val="320"/>
        </w:trPr>
        <w:tc>
          <w:tcPr>
            <w:tcW w:w="3240" w:type="dxa"/>
          </w:tcPr>
          <w:p w14:paraId="0A5C9CAF" w14:textId="77777777" w:rsidR="00490D42" w:rsidRPr="002F5F3A" w:rsidRDefault="00490D42" w:rsidP="00374CEB">
            <w:pPr>
              <w:pStyle w:val="aa"/>
              <w:ind w:right="20"/>
            </w:pPr>
            <w:r w:rsidRPr="002F5F3A">
              <w:t>Telnet Severity</w:t>
            </w:r>
          </w:p>
        </w:tc>
        <w:tc>
          <w:tcPr>
            <w:tcW w:w="2160" w:type="dxa"/>
          </w:tcPr>
          <w:p w14:paraId="1DF3A724" w14:textId="77777777" w:rsidR="00490D42" w:rsidRPr="002F5F3A" w:rsidRDefault="00490D42" w:rsidP="00374CEB">
            <w:pPr>
              <w:pStyle w:val="aa"/>
              <w:ind w:right="20"/>
            </w:pPr>
            <w:r w:rsidRPr="002F5F3A">
              <w:t>info (6)</w:t>
            </w:r>
          </w:p>
        </w:tc>
      </w:tr>
    </w:tbl>
    <w:p w14:paraId="1F7F1487" w14:textId="77777777" w:rsidR="00490D42" w:rsidRDefault="006A4BB0" w:rsidP="00374CEB">
      <w:pPr>
        <w:pStyle w:val="afffff3"/>
        <w:ind w:left="0" w:right="20"/>
      </w:pPr>
      <w:bookmarkStart w:id="2596" w:name="_Toc124159392"/>
      <w:bookmarkStart w:id="2597" w:name="_Toc198620853"/>
      <w:bookmarkStart w:id="2598" w:name="_Toc39157530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166</w:t>
      </w:r>
      <w:r w:rsidR="005832B8">
        <w:fldChar w:fldCharType="end"/>
      </w:r>
      <w:r w:rsidR="00490D42">
        <w:rPr>
          <w:rFonts w:hint="eastAsia"/>
        </w:rPr>
        <w:t xml:space="preserve"> </w:t>
      </w:r>
      <w:bookmarkEnd w:id="2596"/>
      <w:r w:rsidR="00490D42" w:rsidRPr="002F5F3A">
        <w:t>Commands for System Message Logging Configuration</w:t>
      </w:r>
      <w:bookmarkEnd w:id="2597"/>
      <w:bookmarkEnd w:id="2598"/>
    </w:p>
    <w:tbl>
      <w:tblPr>
        <w:tblStyle w:val="CLIWide"/>
        <w:tblW w:w="0" w:type="auto"/>
        <w:tblLook w:val="01E0" w:firstRow="1" w:lastRow="1" w:firstColumn="1" w:lastColumn="1" w:noHBand="0" w:noVBand="0"/>
      </w:tblPr>
      <w:tblGrid>
        <w:gridCol w:w="5210"/>
        <w:gridCol w:w="2722"/>
      </w:tblGrid>
      <w:tr w:rsidR="00490D42"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2F5F3A" w:rsidRDefault="00490D42" w:rsidP="00374CEB">
            <w:pPr>
              <w:pStyle w:val="ab"/>
              <w:wordWrap/>
              <w:ind w:right="20"/>
              <w:rPr>
                <w:b w:val="0"/>
              </w:rPr>
            </w:pPr>
            <w:r w:rsidRPr="002F5F3A">
              <w:rPr>
                <w:b w:val="0"/>
              </w:rPr>
              <w:t>Command</w:t>
            </w:r>
          </w:p>
        </w:tc>
        <w:tc>
          <w:tcPr>
            <w:tcW w:w="3261" w:type="dxa"/>
          </w:tcPr>
          <w:p w14:paraId="5506A6AE" w14:textId="77777777" w:rsidR="00490D42" w:rsidRPr="002F5F3A" w:rsidRDefault="00490D42" w:rsidP="00374CEB">
            <w:pPr>
              <w:pStyle w:val="ab"/>
              <w:wordWrap/>
              <w:ind w:right="20"/>
              <w:rPr>
                <w:b w:val="0"/>
              </w:rPr>
            </w:pPr>
            <w:r w:rsidRPr="002F5F3A">
              <w:rPr>
                <w:b w:val="0"/>
              </w:rPr>
              <w:t>Description</w:t>
            </w:r>
          </w:p>
        </w:tc>
      </w:tr>
      <w:tr w:rsidR="00490D42" w14:paraId="76EF5B4A" w14:textId="77777777" w:rsidTr="00252B9E">
        <w:tc>
          <w:tcPr>
            <w:tcW w:w="5719" w:type="dxa"/>
          </w:tcPr>
          <w:p w14:paraId="47F5A78E" w14:textId="77777777" w:rsidR="00490D42" w:rsidRPr="002F5F3A" w:rsidRDefault="00490D42" w:rsidP="00374CEB">
            <w:pPr>
              <w:pStyle w:val="aa"/>
              <w:ind w:right="20"/>
              <w:jc w:val="left"/>
              <w:rPr>
                <w:i/>
                <w:iCs/>
              </w:rPr>
            </w:pPr>
            <w:r w:rsidRPr="002F5F3A">
              <w:t>logging console {</w:t>
            </w:r>
            <w:r w:rsidRPr="002F5F3A">
              <w:rPr>
                <w:i/>
                <w:iCs/>
              </w:rPr>
              <w:t>&lt;0-7&gt; |alerts|critical|debugging|emergencies|errors|</w:t>
            </w:r>
          </w:p>
          <w:p w14:paraId="3629BC17" w14:textId="77777777" w:rsidR="00490D42" w:rsidRPr="002F5F3A" w:rsidRDefault="00490D42" w:rsidP="00374CEB">
            <w:pPr>
              <w:pStyle w:val="aa"/>
              <w:ind w:right="20"/>
              <w:jc w:val="left"/>
            </w:pPr>
            <w:r w:rsidRPr="002F5F3A">
              <w:t>informations|notifications|warnings}</w:t>
            </w:r>
          </w:p>
        </w:tc>
        <w:tc>
          <w:tcPr>
            <w:tcW w:w="3261" w:type="dxa"/>
          </w:tcPr>
          <w:p w14:paraId="7A219F76" w14:textId="77777777" w:rsidR="00490D42" w:rsidRPr="002F5F3A" w:rsidRDefault="00490D42" w:rsidP="00374CEB">
            <w:pPr>
              <w:pStyle w:val="afffc"/>
              <w:ind w:right="20"/>
              <w:jc w:val="left"/>
            </w:pPr>
            <w:r w:rsidRPr="002F5F3A">
              <w:t xml:space="preserve">Sets to print out the logging information toward console. </w:t>
            </w:r>
          </w:p>
        </w:tc>
      </w:tr>
      <w:tr w:rsidR="00490D42" w14:paraId="1959F37A" w14:textId="77777777" w:rsidTr="00252B9E">
        <w:tc>
          <w:tcPr>
            <w:tcW w:w="5719" w:type="dxa"/>
          </w:tcPr>
          <w:p w14:paraId="578E159A" w14:textId="77777777" w:rsidR="00490D42" w:rsidRPr="002F5F3A" w:rsidRDefault="00490D42" w:rsidP="00374CEB">
            <w:pPr>
              <w:pStyle w:val="aa"/>
              <w:ind w:right="20"/>
              <w:jc w:val="left"/>
              <w:rPr>
                <w:i/>
                <w:iCs/>
              </w:rPr>
            </w:pPr>
            <w:r w:rsidRPr="002F5F3A">
              <w:t>logging facility {</w:t>
            </w:r>
            <w:r w:rsidRPr="002F5F3A">
              <w:rPr>
                <w:i/>
                <w:iCs/>
              </w:rPr>
              <w:t>auth|cron|daemon|kernel|local0|</w:t>
            </w:r>
          </w:p>
          <w:p w14:paraId="00DF8832" w14:textId="77777777" w:rsidR="00490D42" w:rsidRPr="002F5F3A" w:rsidRDefault="00490D42" w:rsidP="00374CEB">
            <w:pPr>
              <w:pStyle w:val="aa"/>
              <w:ind w:right="20"/>
              <w:jc w:val="left"/>
              <w:rPr>
                <w:i/>
                <w:iCs/>
              </w:rPr>
            </w:pPr>
            <w:r w:rsidRPr="002F5F3A">
              <w:rPr>
                <w:i/>
                <w:iCs/>
              </w:rPr>
              <w:t>local1|local2local3|local4|local5|</w:t>
            </w:r>
          </w:p>
          <w:p w14:paraId="1A789213" w14:textId="77777777" w:rsidR="00490D42" w:rsidRPr="002F5F3A" w:rsidRDefault="00490D42" w:rsidP="00374CEB">
            <w:pPr>
              <w:pStyle w:val="aa"/>
              <w:ind w:right="20"/>
              <w:jc w:val="left"/>
            </w:pPr>
            <w:r w:rsidRPr="002F5F3A">
              <w:t>local6|local7|lpr|mail|news|syslog|</w:t>
            </w:r>
          </w:p>
          <w:p w14:paraId="1E88A751" w14:textId="77777777" w:rsidR="00490D42" w:rsidRPr="002F5F3A" w:rsidRDefault="00490D42" w:rsidP="00374CEB">
            <w:pPr>
              <w:pStyle w:val="aa"/>
              <w:ind w:right="20"/>
              <w:jc w:val="left"/>
            </w:pPr>
            <w:r w:rsidRPr="002F5F3A">
              <w:t>user|uucp}</w:t>
            </w:r>
          </w:p>
        </w:tc>
        <w:tc>
          <w:tcPr>
            <w:tcW w:w="3261" w:type="dxa"/>
          </w:tcPr>
          <w:p w14:paraId="7B87872E" w14:textId="77777777" w:rsidR="00490D42" w:rsidRPr="002F5F3A" w:rsidRDefault="00490D42" w:rsidP="00374CEB">
            <w:pPr>
              <w:pStyle w:val="afffc"/>
              <w:ind w:right="20"/>
              <w:jc w:val="left"/>
            </w:pPr>
            <w:r w:rsidRPr="002F5F3A">
              <w:t>Sets the Facility parameter to which syslog messages are to be sent.</w:t>
            </w:r>
          </w:p>
        </w:tc>
      </w:tr>
      <w:tr w:rsidR="00490D42" w14:paraId="504E3BA3" w14:textId="77777777" w:rsidTr="00252B9E">
        <w:tc>
          <w:tcPr>
            <w:tcW w:w="5719" w:type="dxa"/>
          </w:tcPr>
          <w:p w14:paraId="2ADE3FA7" w14:textId="77777777" w:rsidR="00490D42" w:rsidRPr="002F5F3A" w:rsidRDefault="00490D42" w:rsidP="00374CEB">
            <w:pPr>
              <w:wordWrap/>
              <w:ind w:right="20"/>
              <w:jc w:val="left"/>
            </w:pPr>
            <w:r w:rsidRPr="002F5F3A">
              <w:t xml:space="preserve">logging </w:t>
            </w:r>
            <w:r w:rsidRPr="002F5F3A">
              <w:rPr>
                <w:i/>
                <w:iCs/>
              </w:rPr>
              <w:t>A.B.C.D</w:t>
            </w:r>
          </w:p>
        </w:tc>
        <w:tc>
          <w:tcPr>
            <w:tcW w:w="3261" w:type="dxa"/>
          </w:tcPr>
          <w:p w14:paraId="2B3CA337" w14:textId="77777777" w:rsidR="00490D42" w:rsidRPr="002F5F3A" w:rsidRDefault="00490D42" w:rsidP="00374CEB">
            <w:pPr>
              <w:pStyle w:val="afffc"/>
              <w:ind w:right="20"/>
              <w:jc w:val="left"/>
            </w:pPr>
            <w:r w:rsidRPr="002F5F3A">
              <w:t xml:space="preserve">Sets to send syslog messages toward external syslog server. </w:t>
            </w:r>
          </w:p>
        </w:tc>
      </w:tr>
      <w:tr w:rsidR="00490D42" w14:paraId="36363D5F" w14:textId="77777777" w:rsidTr="00252B9E">
        <w:tc>
          <w:tcPr>
            <w:tcW w:w="5719" w:type="dxa"/>
          </w:tcPr>
          <w:p w14:paraId="6452C111" w14:textId="77777777" w:rsidR="00490D42" w:rsidRPr="002F5F3A" w:rsidRDefault="00490D42" w:rsidP="00374CEB">
            <w:pPr>
              <w:pStyle w:val="aa"/>
              <w:ind w:right="20"/>
              <w:jc w:val="left"/>
            </w:pPr>
            <w:r w:rsidRPr="002F5F3A">
              <w:t xml:space="preserve">logging monitor </w:t>
            </w:r>
          </w:p>
          <w:p w14:paraId="55C595BF" w14:textId="77777777" w:rsidR="00490D42" w:rsidRPr="002F5F3A" w:rsidRDefault="00490D42" w:rsidP="00374CEB">
            <w:pPr>
              <w:pStyle w:val="aa"/>
              <w:ind w:right="20"/>
              <w:jc w:val="left"/>
              <w:rPr>
                <w:i/>
                <w:iCs/>
              </w:rPr>
            </w:pPr>
            <w:r w:rsidRPr="002F5F3A">
              <w:rPr>
                <w:i/>
                <w:iCs/>
              </w:rPr>
              <w:t>|alerts|critical|debugging|emergencies|errors|</w:t>
            </w:r>
          </w:p>
          <w:p w14:paraId="180EA1CC" w14:textId="77777777" w:rsidR="00490D42" w:rsidRPr="002F5F3A" w:rsidRDefault="00490D42" w:rsidP="00374CEB">
            <w:pPr>
              <w:pStyle w:val="aa"/>
              <w:ind w:right="20"/>
              <w:jc w:val="left"/>
            </w:pPr>
            <w:r w:rsidRPr="002F5F3A">
              <w:t>informations|notifications|warnings}</w:t>
            </w:r>
          </w:p>
        </w:tc>
        <w:tc>
          <w:tcPr>
            <w:tcW w:w="3261" w:type="dxa"/>
          </w:tcPr>
          <w:p w14:paraId="0461C7AF" w14:textId="77777777" w:rsidR="00490D42" w:rsidRPr="002F5F3A" w:rsidRDefault="00490D42" w:rsidP="00374CEB">
            <w:pPr>
              <w:pStyle w:val="afffc"/>
              <w:ind w:right="20"/>
              <w:jc w:val="left"/>
            </w:pPr>
            <w:r w:rsidRPr="002F5F3A">
              <w:t>Sets to print out the logging information toward current session.</w:t>
            </w:r>
          </w:p>
        </w:tc>
      </w:tr>
      <w:tr w:rsidR="00490D42" w14:paraId="79E7BA3F" w14:textId="77777777" w:rsidTr="00252B9E">
        <w:tc>
          <w:tcPr>
            <w:tcW w:w="5719" w:type="dxa"/>
          </w:tcPr>
          <w:p w14:paraId="59DD3336" w14:textId="77777777" w:rsidR="00490D42" w:rsidRPr="002F5F3A" w:rsidRDefault="00490D42" w:rsidP="00374CEB">
            <w:pPr>
              <w:pStyle w:val="aa"/>
              <w:ind w:right="20"/>
              <w:jc w:val="left"/>
            </w:pPr>
            <w:r w:rsidRPr="002F5F3A">
              <w:t>logging source-ip</w:t>
            </w:r>
            <w:r w:rsidRPr="002F5F3A">
              <w:rPr>
                <w:i/>
                <w:iCs/>
              </w:rPr>
              <w:t xml:space="preserve"> A.B.C.D</w:t>
            </w:r>
          </w:p>
        </w:tc>
        <w:tc>
          <w:tcPr>
            <w:tcW w:w="3261" w:type="dxa"/>
          </w:tcPr>
          <w:p w14:paraId="16028652" w14:textId="77777777" w:rsidR="00490D42" w:rsidRPr="002F5F3A" w:rsidRDefault="00490D42" w:rsidP="00374CEB">
            <w:pPr>
              <w:pStyle w:val="afffc"/>
              <w:ind w:right="20"/>
              <w:jc w:val="left"/>
            </w:pPr>
            <w:r w:rsidRPr="002F5F3A">
              <w:t>Sets the source ip of syslog packet.</w:t>
            </w:r>
          </w:p>
        </w:tc>
      </w:tr>
      <w:tr w:rsidR="00490D42" w14:paraId="1D5058A7" w14:textId="77777777" w:rsidTr="00252B9E">
        <w:tc>
          <w:tcPr>
            <w:tcW w:w="5719" w:type="dxa"/>
          </w:tcPr>
          <w:p w14:paraId="49E10782" w14:textId="77777777" w:rsidR="00490D42" w:rsidRPr="002F5F3A" w:rsidRDefault="00490D42" w:rsidP="00374CEB">
            <w:pPr>
              <w:pStyle w:val="aa"/>
              <w:ind w:right="20"/>
              <w:jc w:val="left"/>
            </w:pPr>
            <w:r w:rsidRPr="002F5F3A">
              <w:t>logging trap</w:t>
            </w:r>
          </w:p>
          <w:p w14:paraId="58E9F38C" w14:textId="77777777" w:rsidR="00490D42" w:rsidRPr="002F5F3A" w:rsidRDefault="00490D42" w:rsidP="00374CEB">
            <w:pPr>
              <w:pStyle w:val="aa"/>
              <w:ind w:right="20"/>
              <w:jc w:val="left"/>
              <w:rPr>
                <w:i/>
                <w:iCs/>
              </w:rPr>
            </w:pPr>
            <w:r w:rsidRPr="002F5F3A">
              <w:rPr>
                <w:i/>
                <w:iCs/>
              </w:rPr>
              <w:t>|alerts|critical|debugging|emergencies|errors|</w:t>
            </w:r>
          </w:p>
          <w:p w14:paraId="22311C3A" w14:textId="77777777" w:rsidR="00490D42" w:rsidRPr="002F5F3A" w:rsidRDefault="00490D42" w:rsidP="00374CEB">
            <w:pPr>
              <w:pStyle w:val="aa"/>
              <w:ind w:right="20"/>
              <w:jc w:val="left"/>
            </w:pPr>
            <w:r w:rsidRPr="002F5F3A">
              <w:t>informations|notifications|warnings}</w:t>
            </w:r>
          </w:p>
        </w:tc>
        <w:tc>
          <w:tcPr>
            <w:tcW w:w="3261" w:type="dxa"/>
          </w:tcPr>
          <w:p w14:paraId="511492CB" w14:textId="77777777" w:rsidR="00490D42" w:rsidRPr="002F5F3A" w:rsidRDefault="00490D42" w:rsidP="00374CEB">
            <w:pPr>
              <w:pStyle w:val="afffc"/>
              <w:ind w:right="20"/>
              <w:jc w:val="left"/>
            </w:pPr>
            <w:r w:rsidRPr="002F5F3A">
              <w:t>Sets the logging level of syslog server.</w:t>
            </w:r>
          </w:p>
        </w:tc>
      </w:tr>
      <w:tr w:rsidR="00490D42" w14:paraId="569FE210" w14:textId="77777777" w:rsidTr="00252B9E">
        <w:tc>
          <w:tcPr>
            <w:tcW w:w="5719" w:type="dxa"/>
          </w:tcPr>
          <w:p w14:paraId="2E65CF84" w14:textId="77777777" w:rsidR="00490D42" w:rsidRPr="002F5F3A" w:rsidRDefault="00490D42" w:rsidP="00374CEB">
            <w:pPr>
              <w:pStyle w:val="aa"/>
              <w:ind w:right="20"/>
              <w:jc w:val="left"/>
            </w:pPr>
            <w:r w:rsidRPr="002F5F3A">
              <w:t xml:space="preserve">show logging </w:t>
            </w:r>
          </w:p>
        </w:tc>
        <w:tc>
          <w:tcPr>
            <w:tcW w:w="3261" w:type="dxa"/>
          </w:tcPr>
          <w:p w14:paraId="12D6D46C" w14:textId="77777777" w:rsidR="00490D42" w:rsidRPr="002F5F3A" w:rsidRDefault="00490D42" w:rsidP="00374CEB">
            <w:pPr>
              <w:pStyle w:val="afffc"/>
              <w:ind w:right="20"/>
              <w:jc w:val="left"/>
            </w:pPr>
            <w:r w:rsidRPr="002F5F3A">
              <w:t>Prints out logging buffer and its settings.</w:t>
            </w:r>
          </w:p>
        </w:tc>
      </w:tr>
    </w:tbl>
    <w:p w14:paraId="4EB06DCF" w14:textId="77777777" w:rsidR="00490D42" w:rsidRDefault="00490D42" w:rsidP="00374CEB">
      <w:pPr>
        <w:pStyle w:val="3"/>
        <w:ind w:left="0" w:right="20"/>
      </w:pPr>
      <w:bookmarkStart w:id="2599" w:name="_Toc271813822"/>
      <w:bookmarkStart w:id="2600" w:name="_Toc363228563"/>
      <w:bookmarkStart w:id="2601" w:name="_Toc124159393"/>
      <w:bookmarkStart w:id="2602" w:name="_Toc445130954"/>
      <w:r w:rsidRPr="00F743A6">
        <w:t>Examples</w:t>
      </w:r>
      <w:r w:rsidRPr="00D867F8">
        <w:t xml:space="preserve"> of Logging </w:t>
      </w:r>
      <w:bookmarkEnd w:id="2599"/>
      <w:bookmarkEnd w:id="2600"/>
      <w:r w:rsidRPr="00D867F8">
        <w:t>Configuration</w:t>
      </w:r>
      <w:bookmarkEnd w:id="2601"/>
      <w:bookmarkEnd w:id="2602"/>
    </w:p>
    <w:p w14:paraId="61716A8D" w14:textId="77777777" w:rsidR="00490D42" w:rsidRDefault="00490D42" w:rsidP="00374CEB">
      <w:pPr>
        <w:pStyle w:val="a3"/>
        <w:ind w:left="0" w:right="20"/>
      </w:pPr>
      <w:r w:rsidRPr="002F5F3A">
        <w:t>While accessing the console, if you want to have a log message with the log level notice (5) or below printed toward console, follow the example shown below. When you want to stop printing the log message toward console, use the no logging console command.</w:t>
      </w:r>
    </w:p>
    <w:tbl>
      <w:tblPr>
        <w:tblStyle w:val="48"/>
        <w:tblW w:w="0" w:type="auto"/>
        <w:tblLook w:val="04A0" w:firstRow="1" w:lastRow="0" w:firstColumn="1" w:lastColumn="0" w:noHBand="0" w:noVBand="1"/>
      </w:tblPr>
      <w:tblGrid>
        <w:gridCol w:w="8045"/>
      </w:tblGrid>
      <w:tr w:rsidR="00F743A6" w14:paraId="47246F4F" w14:textId="77777777" w:rsidTr="00F743A6">
        <w:tc>
          <w:tcPr>
            <w:tcW w:w="10118" w:type="dxa"/>
          </w:tcPr>
          <w:p w14:paraId="5711809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557EBA68"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console </w:t>
            </w:r>
            <w:r>
              <w:rPr>
                <w:rFonts w:ascii="Courier New" w:hAnsi="Courier New" w:cs="Courier New" w:hint="eastAsia"/>
                <w:b/>
              </w:rPr>
              <w:t>notifications</w:t>
            </w:r>
            <w:r w:rsidRPr="005901F8">
              <w:rPr>
                <w:rFonts w:ascii="Courier New" w:hAnsi="Courier New" w:cs="Courier New"/>
                <w:b/>
              </w:rPr>
              <w:t xml:space="preserve"> </w:t>
            </w:r>
          </w:p>
          <w:p w14:paraId="79C1FF4B"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226BE672" w14:textId="77777777" w:rsidR="00F743A6" w:rsidRPr="005901F8" w:rsidRDefault="00F743A6" w:rsidP="00374CEB">
            <w:pPr>
              <w:ind w:right="20"/>
              <w:rPr>
                <w:rFonts w:ascii="Courier New" w:hAnsi="Courier New" w:cs="Courier New"/>
              </w:rPr>
            </w:pPr>
            <w:r w:rsidRPr="005901F8">
              <w:rPr>
                <w:rFonts w:ascii="Courier New" w:hAnsi="Courier New" w:cs="Courier New"/>
              </w:rPr>
              <w:t>Switch#</w:t>
            </w:r>
          </w:p>
          <w:p w14:paraId="2074632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C0DA54B"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471E9B">
              <w:rPr>
                <w:rFonts w:ascii="Courier New" w:hAnsi="Courier New" w:cs="Courier New" w:hint="eastAsia"/>
                <w:b/>
              </w:rPr>
              <w:t>no</w:t>
            </w:r>
            <w:r>
              <w:rPr>
                <w:rFonts w:ascii="Courier New" w:hAnsi="Courier New" w:cs="Courier New" w:hint="eastAsia"/>
              </w:rPr>
              <w:t xml:space="preserve"> </w:t>
            </w:r>
            <w:r w:rsidRPr="005901F8">
              <w:rPr>
                <w:rFonts w:ascii="Courier New" w:hAnsi="Courier New" w:cs="Courier New"/>
                <w:b/>
              </w:rPr>
              <w:t>logging console</w:t>
            </w:r>
          </w:p>
          <w:p w14:paraId="228AEFF6" w14:textId="77777777" w:rsidR="00F743A6" w:rsidRPr="00F743A6" w:rsidRDefault="00F743A6" w:rsidP="00374CEB">
            <w:pPr>
              <w:ind w:right="20"/>
            </w:pPr>
            <w:r w:rsidRPr="005901F8">
              <w:rPr>
                <w:rFonts w:ascii="Courier New" w:hAnsi="Courier New" w:cs="Courier New"/>
              </w:rPr>
              <w:t>Switch(config)#</w:t>
            </w:r>
            <w:r w:rsidR="00374CEB" w:rsidRPr="005901F8" w:rsidDel="00374CEB">
              <w:rPr>
                <w:rFonts w:ascii="Courier New" w:hAnsi="Courier New" w:cs="Courier New"/>
              </w:rPr>
              <w:t xml:space="preserve"> </w:t>
            </w:r>
          </w:p>
        </w:tc>
      </w:tr>
    </w:tbl>
    <w:p w14:paraId="5BCEF35A" w14:textId="77777777" w:rsidR="00490D42" w:rsidRPr="002F5F3A" w:rsidRDefault="00490D42" w:rsidP="00374CEB">
      <w:pPr>
        <w:pStyle w:val="a3"/>
        <w:ind w:left="0" w:right="20"/>
      </w:pPr>
      <w:r w:rsidRPr="002F5F3A">
        <w:t>While accessing via Telnet if you want to have the log message with log level warn (4) or below printed toward Telnet session, follow the example below. When you want to stop printing the log message toward Telnet session, use the logging session disable command.</w:t>
      </w:r>
    </w:p>
    <w:tbl>
      <w:tblPr>
        <w:tblStyle w:val="48"/>
        <w:tblW w:w="0" w:type="auto"/>
        <w:tblLook w:val="04A0" w:firstRow="1" w:lastRow="0" w:firstColumn="1" w:lastColumn="0" w:noHBand="0" w:noVBand="1"/>
      </w:tblPr>
      <w:tblGrid>
        <w:gridCol w:w="8045"/>
      </w:tblGrid>
      <w:tr w:rsidR="00F743A6" w14:paraId="3D339FF1" w14:textId="77777777" w:rsidTr="00F743A6">
        <w:tc>
          <w:tcPr>
            <w:tcW w:w="10118" w:type="dxa"/>
          </w:tcPr>
          <w:p w14:paraId="2D5AB2B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p>
          <w:p w14:paraId="0B87DDD8" w14:textId="77777777" w:rsidR="00F743A6" w:rsidRPr="00564B3F" w:rsidRDefault="00F743A6" w:rsidP="00374CEB">
            <w:pPr>
              <w:ind w:right="20"/>
              <w:rPr>
                <w:rFonts w:ascii="Courier New" w:hAnsi="Courier New" w:cs="Courier New"/>
                <w:b/>
              </w:rPr>
            </w:pPr>
            <w:r w:rsidRPr="005901F8">
              <w:rPr>
                <w:rFonts w:ascii="Courier New" w:hAnsi="Courier New" w:cs="Courier New"/>
              </w:rPr>
              <w:t xml:space="preserve">Switch# </w:t>
            </w:r>
            <w:r w:rsidRPr="005901F8">
              <w:rPr>
                <w:rFonts w:ascii="Courier New" w:hAnsi="Courier New" w:cs="Courier New"/>
                <w:b/>
              </w:rPr>
              <w:t xml:space="preserve">configure terminal </w:t>
            </w:r>
          </w:p>
          <w:p w14:paraId="7656717F"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 xml:space="preserve">logging </w:t>
            </w:r>
            <w:r>
              <w:rPr>
                <w:rFonts w:ascii="Courier New" w:hAnsi="Courier New" w:cs="Courier New" w:hint="eastAsia"/>
                <w:b/>
              </w:rPr>
              <w:t>monitor</w:t>
            </w:r>
            <w:r w:rsidRPr="005901F8">
              <w:rPr>
                <w:rFonts w:ascii="Courier New" w:hAnsi="Courier New" w:cs="Courier New"/>
                <w:b/>
              </w:rPr>
              <w:t xml:space="preserve"> warn</w:t>
            </w:r>
            <w:r>
              <w:rPr>
                <w:rFonts w:ascii="Courier New" w:hAnsi="Courier New" w:cs="Courier New" w:hint="eastAsia"/>
                <w:b/>
              </w:rPr>
              <w:t>ings</w:t>
            </w:r>
            <w:r w:rsidRPr="005901F8">
              <w:rPr>
                <w:rFonts w:ascii="Courier New" w:hAnsi="Courier New" w:cs="Courier New"/>
              </w:rPr>
              <w:t xml:space="preserve"> </w:t>
            </w:r>
          </w:p>
          <w:p w14:paraId="6D4D00A8"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3E1F200C" w14:textId="77777777" w:rsidR="00F743A6" w:rsidRPr="005901F8" w:rsidRDefault="00F743A6" w:rsidP="00374CEB">
            <w:pPr>
              <w:ind w:right="20"/>
              <w:rPr>
                <w:rFonts w:ascii="Courier New" w:hAnsi="Courier New" w:cs="Courier New"/>
              </w:rPr>
            </w:pPr>
            <w:r w:rsidRPr="005901F8">
              <w:rPr>
                <w:rFonts w:ascii="Courier New" w:hAnsi="Courier New" w:cs="Courier New"/>
              </w:rPr>
              <w:lastRenderedPageBreak/>
              <w:t xml:space="preserve">Switch# </w:t>
            </w:r>
          </w:p>
          <w:p w14:paraId="4B1D3F4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3C127019"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64B3F">
              <w:rPr>
                <w:rFonts w:ascii="Courier New" w:hAnsi="Courier New" w:cs="Courier New" w:hint="eastAsia"/>
                <w:b/>
              </w:rPr>
              <w:t xml:space="preserve">no </w:t>
            </w:r>
            <w:r w:rsidRPr="005901F8">
              <w:rPr>
                <w:rFonts w:ascii="Courier New" w:hAnsi="Courier New" w:cs="Courier New"/>
                <w:b/>
              </w:rPr>
              <w:t>logging session</w:t>
            </w:r>
          </w:p>
          <w:p w14:paraId="2A6343FA" w14:textId="77777777" w:rsidR="00F743A6" w:rsidRPr="00F743A6" w:rsidRDefault="00F743A6" w:rsidP="00374CEB">
            <w:pPr>
              <w:ind w:right="20"/>
              <w:rPr>
                <w:rFonts w:ascii="Courier New" w:hAnsi="Courier New" w:cs="Courier New"/>
              </w:rPr>
            </w:pPr>
            <w:r>
              <w:rPr>
                <w:rFonts w:ascii="Courier New" w:hAnsi="Courier New" w:cs="Courier New"/>
              </w:rPr>
              <w:t>Switch(config)#</w:t>
            </w:r>
          </w:p>
        </w:tc>
      </w:tr>
    </w:tbl>
    <w:p w14:paraId="008BBD64" w14:textId="77777777" w:rsidR="00490D42" w:rsidRPr="002F5F3A" w:rsidRDefault="00490D42" w:rsidP="00374CEB">
      <w:pPr>
        <w:pStyle w:val="a3"/>
        <w:ind w:left="0" w:right="20"/>
      </w:pPr>
      <w:r w:rsidRPr="002F5F3A">
        <w:lastRenderedPageBreak/>
        <w:t xml:space="preserve">If you want to have the log message with Log level err (5) or below printed toward Log server 100.10.1.1, follow the example below. When you want to stop printing the toward log server, use the </w:t>
      </w:r>
      <w:r>
        <w:t>no logging A.B.C.D command to</w:t>
      </w:r>
      <w:r w:rsidRPr="002F5F3A">
        <w:t xml:space="preserve"> log message.</w:t>
      </w:r>
    </w:p>
    <w:tbl>
      <w:tblPr>
        <w:tblStyle w:val="48"/>
        <w:tblW w:w="0" w:type="auto"/>
        <w:tblLook w:val="04A0" w:firstRow="1" w:lastRow="0" w:firstColumn="1" w:lastColumn="0" w:noHBand="0" w:noVBand="1"/>
      </w:tblPr>
      <w:tblGrid>
        <w:gridCol w:w="8045"/>
      </w:tblGrid>
      <w:tr w:rsidR="00F743A6" w14:paraId="68AB3373" w14:textId="77777777" w:rsidTr="00F743A6">
        <w:tc>
          <w:tcPr>
            <w:tcW w:w="10118" w:type="dxa"/>
          </w:tcPr>
          <w:p w14:paraId="0BED5AD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BC2450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logging 100.10.1.1</w:t>
            </w:r>
          </w:p>
          <w:p w14:paraId="56DE932A"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trap </w:t>
            </w:r>
            <w:r>
              <w:rPr>
                <w:rFonts w:ascii="Courier New" w:hAnsi="Courier New" w:cs="Courier New" w:hint="eastAsia"/>
                <w:b/>
              </w:rPr>
              <w:t>errors</w:t>
            </w:r>
          </w:p>
          <w:p w14:paraId="33C0993F"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7EC3E617" w14:textId="77777777" w:rsidR="00F743A6" w:rsidRPr="005901F8" w:rsidRDefault="00F743A6" w:rsidP="00374CEB">
            <w:pPr>
              <w:ind w:right="20"/>
              <w:rPr>
                <w:rFonts w:ascii="Courier New" w:hAnsi="Courier New" w:cs="Courier New"/>
              </w:rPr>
            </w:pPr>
            <w:r w:rsidRPr="005901F8">
              <w:rPr>
                <w:rFonts w:ascii="Courier New" w:hAnsi="Courier New" w:cs="Courier New"/>
              </w:rPr>
              <w:t>Switch#</w:t>
            </w:r>
          </w:p>
          <w:p w14:paraId="3C5F0940"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4F2B0B2"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no logging 100.10.1.1</w:t>
            </w:r>
          </w:p>
          <w:p w14:paraId="0D716B58" w14:textId="77777777" w:rsidR="00F743A6" w:rsidRDefault="00F743A6" w:rsidP="00374CEB">
            <w:pPr>
              <w:ind w:right="20"/>
              <w:rPr>
                <w:rFonts w:ascii="Courier New" w:hAnsi="Courier New" w:cs="Courier New"/>
              </w:rPr>
            </w:pPr>
            <w:r w:rsidRPr="005901F8">
              <w:rPr>
                <w:rFonts w:ascii="Courier New" w:hAnsi="Courier New" w:cs="Courier New"/>
              </w:rPr>
              <w:t>Switch(config)#</w:t>
            </w:r>
          </w:p>
          <w:p w14:paraId="532FB7CE" w14:textId="77777777" w:rsidR="00F743A6" w:rsidRDefault="00F743A6" w:rsidP="00374CEB">
            <w:pPr>
              <w:ind w:right="20"/>
              <w:rPr>
                <w:rFonts w:ascii="Courier New" w:hAnsi="Courier New" w:cs="Courier New"/>
              </w:rPr>
            </w:pPr>
          </w:p>
        </w:tc>
      </w:tr>
    </w:tbl>
    <w:p w14:paraId="0AE1A5E9" w14:textId="77777777" w:rsidR="00490D42" w:rsidRDefault="00490D42" w:rsidP="0021019A">
      <w:pPr>
        <w:ind w:right="20"/>
        <w:rPr>
          <w:rFonts w:ascii="Courier New" w:hAnsi="Courier New" w:cs="Courier New"/>
        </w:rPr>
      </w:pPr>
    </w:p>
    <w:p w14:paraId="25E2E50A" w14:textId="77777777" w:rsidR="00490D42" w:rsidRDefault="00490D42" w:rsidP="0021019A">
      <w:pPr>
        <w:pStyle w:val="1"/>
        <w:ind w:right="20"/>
      </w:pPr>
      <w:bookmarkStart w:id="2603" w:name="_Toc294880434"/>
      <w:bookmarkStart w:id="2604" w:name="_Toc294880960"/>
      <w:bookmarkStart w:id="2605" w:name="_Toc391378362"/>
      <w:bookmarkStart w:id="2606" w:name="_Toc445130955"/>
      <w:r>
        <w:rPr>
          <w:rFonts w:hint="eastAsia"/>
        </w:rPr>
        <w:lastRenderedPageBreak/>
        <w:t>STP (Spanning Tree Protocol) &amp; SLD (Self-loop Detection)</w:t>
      </w:r>
      <w:bookmarkEnd w:id="2603"/>
      <w:bookmarkEnd w:id="2604"/>
      <w:bookmarkEnd w:id="2605"/>
      <w:bookmarkEnd w:id="2606"/>
      <w:r>
        <w:rPr>
          <w:rFonts w:hint="eastAsia"/>
        </w:rPr>
        <w:t xml:space="preserve"> </w:t>
      </w:r>
    </w:p>
    <w:p w14:paraId="0C7985E8" w14:textId="77777777" w:rsidR="00490D42" w:rsidRDefault="00490D42" w:rsidP="0021019A">
      <w:pPr>
        <w:pStyle w:val="-1"/>
        <w:ind w:right="20"/>
      </w:pPr>
      <w:bookmarkStart w:id="2607" w:name="_Toc294882264"/>
      <w:bookmarkStart w:id="2608" w:name="_Toc294882789"/>
      <w:bookmarkStart w:id="2609" w:name="_Toc295242051"/>
      <w:bookmarkStart w:id="2610" w:name="_Toc295242492"/>
      <w:bookmarkStart w:id="2611" w:name="_Toc295290812"/>
      <w:bookmarkStart w:id="2612" w:name="_Toc295390147"/>
      <w:bookmarkStart w:id="2613" w:name="_Toc295402229"/>
      <w:bookmarkStart w:id="2614" w:name="_Toc295402271"/>
      <w:bookmarkStart w:id="2615" w:name="_Toc295470749"/>
      <w:bookmarkStart w:id="2616" w:name="_Toc295741867"/>
      <w:bookmarkStart w:id="2617" w:name="_Toc295750556"/>
      <w:bookmarkStart w:id="2618" w:name="_Toc295808308"/>
      <w:bookmarkStart w:id="2619" w:name="_Toc295808980"/>
      <w:bookmarkStart w:id="2620" w:name="_Toc295819992"/>
      <w:bookmarkStart w:id="2621" w:name="_Toc295820027"/>
      <w:bookmarkStart w:id="2622" w:name="_Toc295820063"/>
      <w:bookmarkStart w:id="2623" w:name="_Toc295825906"/>
      <w:bookmarkStart w:id="2624" w:name="_Toc295832348"/>
      <w:bookmarkStart w:id="2625" w:name="_Toc295832391"/>
      <w:bookmarkStart w:id="2626" w:name="_Toc295833067"/>
      <w:bookmarkStart w:id="2627" w:name="_Toc295833831"/>
      <w:bookmarkStart w:id="2628" w:name="_Toc295836581"/>
      <w:bookmarkStart w:id="2629" w:name="_Toc295894129"/>
      <w:bookmarkStart w:id="2630" w:name="_Toc295987289"/>
      <w:bookmarkStart w:id="2631" w:name="_Toc296000219"/>
      <w:bookmarkStart w:id="2632" w:name="_Toc296001313"/>
      <w:bookmarkStart w:id="2633" w:name="_Toc296020344"/>
      <w:bookmarkStart w:id="2634" w:name="_Toc296083578"/>
      <w:bookmarkStart w:id="2635" w:name="_Toc296087049"/>
      <w:bookmarkStart w:id="2636" w:name="_Toc296176559"/>
      <w:bookmarkStart w:id="2637" w:name="_Toc296177334"/>
      <w:bookmarkStart w:id="2638" w:name="_Toc296180941"/>
      <w:bookmarkStart w:id="2639" w:name="_Toc296182018"/>
      <w:bookmarkStart w:id="2640" w:name="_Toc296182792"/>
      <w:bookmarkStart w:id="2641" w:name="_Toc296184031"/>
      <w:bookmarkStart w:id="2642" w:name="_Toc296339861"/>
      <w:bookmarkStart w:id="2643" w:name="_Toc296340641"/>
      <w:bookmarkStart w:id="2644" w:name="_Toc296671355"/>
      <w:bookmarkStart w:id="2645" w:name="_Toc296671834"/>
      <w:bookmarkStart w:id="2646" w:name="_Toc296690654"/>
      <w:bookmarkStart w:id="2647" w:name="_Toc296959263"/>
      <w:bookmarkStart w:id="2648" w:name="_Toc297822535"/>
      <w:bookmarkStart w:id="2649" w:name="_Toc306024387"/>
      <w:bookmarkStart w:id="2650" w:name="_Toc306029282"/>
      <w:bookmarkStart w:id="2651" w:name="_Toc306092039"/>
      <w:bookmarkStart w:id="2652" w:name="_Toc306093376"/>
      <w:bookmarkStart w:id="2653" w:name="_Toc306283343"/>
      <w:bookmarkStart w:id="2654" w:name="_Toc306284148"/>
      <w:bookmarkStart w:id="2655" w:name="_Toc306284953"/>
      <w:bookmarkStart w:id="2656" w:name="_Toc325378221"/>
      <w:bookmarkStart w:id="2657" w:name="_Toc327782411"/>
      <w:bookmarkStart w:id="2658" w:name="_Toc329073630"/>
      <w:bookmarkStart w:id="2659" w:name="_Toc329076572"/>
      <w:bookmarkStart w:id="2660" w:name="_Toc335384412"/>
      <w:bookmarkStart w:id="2661" w:name="_Toc335385225"/>
      <w:bookmarkStart w:id="2662" w:name="_Toc335386038"/>
      <w:bookmarkStart w:id="2663" w:name="_Toc335640816"/>
      <w:bookmarkStart w:id="2664" w:name="_Toc336588076"/>
      <w:bookmarkStart w:id="2665" w:name="_Toc336589645"/>
      <w:bookmarkStart w:id="2666" w:name="_Toc336590515"/>
      <w:bookmarkStart w:id="2667" w:name="_Toc336591251"/>
      <w:bookmarkStart w:id="2668" w:name="_Toc336604868"/>
      <w:bookmarkStart w:id="2669" w:name="_Toc336605848"/>
      <w:bookmarkStart w:id="2670" w:name="_Toc337193665"/>
      <w:bookmarkStart w:id="2671" w:name="_Toc337194472"/>
      <w:bookmarkStart w:id="2672" w:name="_Toc337195548"/>
      <w:bookmarkStart w:id="2673" w:name="_Toc337196308"/>
      <w:bookmarkStart w:id="2674" w:name="_Toc337197068"/>
      <w:bookmarkStart w:id="2675" w:name="_Toc337199458"/>
      <w:bookmarkStart w:id="2676" w:name="_Toc337200256"/>
      <w:bookmarkStart w:id="2677" w:name="_Toc337201172"/>
      <w:bookmarkStart w:id="2678" w:name="_Toc337728699"/>
      <w:bookmarkStart w:id="2679" w:name="_Toc337819172"/>
      <w:bookmarkStart w:id="2680" w:name="_Toc338755996"/>
      <w:bookmarkStart w:id="2681" w:name="_Toc339539509"/>
      <w:bookmarkStart w:id="2682" w:name="_Toc340647721"/>
      <w:bookmarkStart w:id="2683" w:name="_Toc340663641"/>
      <w:bookmarkStart w:id="2684" w:name="_Toc341455531"/>
      <w:bookmarkStart w:id="2685" w:name="_Toc341693769"/>
      <w:bookmarkStart w:id="2686" w:name="_Toc341699503"/>
      <w:bookmarkStart w:id="2687" w:name="_Toc341886327"/>
      <w:bookmarkStart w:id="2688" w:name="_Toc341976124"/>
      <w:bookmarkStart w:id="2689" w:name="_Toc342046094"/>
      <w:bookmarkStart w:id="2690" w:name="_Toc343863879"/>
      <w:bookmarkStart w:id="2691" w:name="_Toc348529229"/>
      <w:bookmarkStart w:id="2692" w:name="_Toc348536303"/>
      <w:bookmarkStart w:id="2693" w:name="_Toc348537247"/>
      <w:bookmarkStart w:id="2694" w:name="_Toc348538192"/>
      <w:bookmarkStart w:id="2695" w:name="_Toc348539137"/>
      <w:bookmarkStart w:id="2696" w:name="_Toc348540082"/>
      <w:bookmarkStart w:id="2697" w:name="_Toc348541027"/>
      <w:bookmarkStart w:id="2698" w:name="_Toc348541972"/>
      <w:bookmarkStart w:id="2699" w:name="_Toc348542917"/>
      <w:bookmarkStart w:id="2700" w:name="_Toc348624842"/>
      <w:bookmarkStart w:id="2701" w:name="_Toc348625787"/>
      <w:bookmarkStart w:id="2702" w:name="_Toc354409708"/>
      <w:bookmarkStart w:id="2703" w:name="_Toc354416023"/>
      <w:bookmarkStart w:id="2704" w:name="_Toc73427982"/>
      <w:bookmarkStart w:id="2705" w:name="_Toc74378705"/>
      <w:bookmarkStart w:id="2706" w:name="_Toc252888995"/>
      <w:bookmarkStart w:id="2707" w:name="_Toc277779538"/>
      <w:bookmarkStart w:id="2708" w:name="_Toc363228571"/>
      <w:bookmarkStart w:id="2709" w:name="_Toc73427983"/>
      <w:bookmarkStart w:id="2710" w:name="_Toc391378363"/>
      <w:r w:rsidRPr="002F5F3A">
        <w:t>This chapter introduces how to configure Spanning Tree Protocol (STP) and Rapid Spanning Tree Protocol (RSTP) on the switch. It also explains frame transmission from the bridge.</w:t>
      </w:r>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p>
    <w:p w14:paraId="2D12BD85" w14:textId="77777777" w:rsidR="00E67A63" w:rsidRDefault="00E67A63" w:rsidP="0021019A">
      <w:pPr>
        <w:pStyle w:val="a3"/>
        <w:ind w:right="20"/>
      </w:pPr>
    </w:p>
    <w:p w14:paraId="42FD5F8C" w14:textId="77777777" w:rsidR="00490D42" w:rsidRDefault="00490D42" w:rsidP="0021019A">
      <w:pPr>
        <w:pStyle w:val="a3"/>
        <w:ind w:right="20"/>
      </w:pPr>
      <w:r w:rsidRPr="002F5F3A">
        <w:t>This chapter includes the following sections:</w:t>
      </w:r>
    </w:p>
    <w:p w14:paraId="0D475B99" w14:textId="77777777" w:rsidR="00490D42" w:rsidRPr="002F5F3A" w:rsidRDefault="00490D42" w:rsidP="0021019A">
      <w:pPr>
        <w:pStyle w:val="Randomlist"/>
        <w:tabs>
          <w:tab w:val="clear" w:pos="3968"/>
          <w:tab w:val="num" w:pos="1980"/>
          <w:tab w:val="num" w:pos="3320"/>
        </w:tabs>
        <w:ind w:left="2104" w:right="20" w:hanging="403"/>
      </w:pPr>
      <w:r w:rsidRPr="002F5F3A">
        <w:t>Understanding Spanning-Tree Features</w:t>
      </w:r>
    </w:p>
    <w:p w14:paraId="0591B8FA" w14:textId="77777777" w:rsidR="00490D42" w:rsidRPr="002F5F3A" w:rsidRDefault="00490D42" w:rsidP="0021019A">
      <w:pPr>
        <w:pStyle w:val="Randomlist"/>
        <w:tabs>
          <w:tab w:val="clear" w:pos="3968"/>
          <w:tab w:val="num" w:pos="1980"/>
          <w:tab w:val="num" w:pos="3320"/>
        </w:tabs>
        <w:ind w:left="2104" w:right="20" w:hanging="403"/>
      </w:pPr>
      <w:r w:rsidRPr="002F5F3A">
        <w:t>Understanding RSTP</w:t>
      </w:r>
    </w:p>
    <w:p w14:paraId="427211BB" w14:textId="77777777" w:rsidR="00490D42" w:rsidRPr="002F5F3A" w:rsidRDefault="00490D42" w:rsidP="0021019A">
      <w:pPr>
        <w:pStyle w:val="Randomlist"/>
        <w:tabs>
          <w:tab w:val="clear" w:pos="3968"/>
          <w:tab w:val="num" w:pos="1980"/>
          <w:tab w:val="num" w:pos="3320"/>
        </w:tabs>
        <w:ind w:left="2104" w:right="20" w:hanging="403"/>
      </w:pPr>
      <w:r w:rsidRPr="002F5F3A">
        <w:t>Understanding MSTP</w:t>
      </w:r>
    </w:p>
    <w:p w14:paraId="2D1F14A4" w14:textId="77777777" w:rsidR="00490D42" w:rsidRPr="002F5F3A" w:rsidRDefault="00490D42" w:rsidP="0021019A">
      <w:pPr>
        <w:pStyle w:val="Randomlist"/>
        <w:tabs>
          <w:tab w:val="clear" w:pos="3968"/>
          <w:tab w:val="num" w:pos="1980"/>
          <w:tab w:val="num" w:pos="3320"/>
        </w:tabs>
        <w:ind w:left="2104" w:right="20" w:hanging="403"/>
      </w:pPr>
      <w:r w:rsidRPr="002F5F3A">
        <w:t>Configuring Spanning-Tree Features</w:t>
      </w:r>
    </w:p>
    <w:p w14:paraId="1C67AC06" w14:textId="77777777" w:rsidR="00490D42" w:rsidRPr="002F5F3A" w:rsidRDefault="00490D42" w:rsidP="0021019A">
      <w:pPr>
        <w:pStyle w:val="Randomlist"/>
        <w:tabs>
          <w:tab w:val="clear" w:pos="3968"/>
          <w:tab w:val="num" w:pos="1980"/>
          <w:tab w:val="num" w:pos="3320"/>
        </w:tabs>
        <w:ind w:left="2104" w:right="20" w:hanging="403"/>
      </w:pPr>
      <w:r w:rsidRPr="002F5F3A">
        <w:t>Displaying the Spanning-Tree Status</w:t>
      </w:r>
    </w:p>
    <w:p w14:paraId="503F30DB" w14:textId="77777777" w:rsidR="00490D42" w:rsidRPr="002F5F3A" w:rsidRDefault="00490D42" w:rsidP="0021019A">
      <w:pPr>
        <w:pStyle w:val="Randomlist"/>
        <w:tabs>
          <w:tab w:val="clear" w:pos="3968"/>
          <w:tab w:val="num" w:pos="1980"/>
          <w:tab w:val="num" w:pos="3320"/>
        </w:tabs>
        <w:ind w:left="2104" w:right="20" w:hanging="403"/>
      </w:pPr>
      <w:r w:rsidRPr="002F5F3A">
        <w:t>Configuring Bridge Mac Forwarding</w:t>
      </w:r>
    </w:p>
    <w:p w14:paraId="234210C3" w14:textId="77777777" w:rsidR="00490D42" w:rsidRPr="00490D42" w:rsidRDefault="00490D42" w:rsidP="0021019A">
      <w:pPr>
        <w:ind w:right="20"/>
      </w:pPr>
    </w:p>
    <w:p w14:paraId="3889BC17" w14:textId="77777777" w:rsidR="00490D42" w:rsidRDefault="00490D42" w:rsidP="0021019A">
      <w:pPr>
        <w:ind w:right="20"/>
      </w:pPr>
    </w:p>
    <w:p w14:paraId="1701A17D" w14:textId="77777777" w:rsidR="00490D42" w:rsidRDefault="00490D42" w:rsidP="0021019A">
      <w:pPr>
        <w:ind w:right="20"/>
      </w:pPr>
      <w:r>
        <w:br w:type="page"/>
      </w:r>
    </w:p>
    <w:p w14:paraId="349CF7CD" w14:textId="77777777" w:rsidR="00490D42" w:rsidRPr="00C235A5" w:rsidRDefault="00490D42" w:rsidP="0021019A">
      <w:pPr>
        <w:pStyle w:val="2"/>
        <w:ind w:right="20"/>
      </w:pPr>
      <w:bookmarkStart w:id="2711" w:name="_Toc252888996"/>
      <w:bookmarkStart w:id="2712" w:name="_Toc277779539"/>
      <w:bookmarkStart w:id="2713" w:name="_Toc363228572"/>
      <w:bookmarkStart w:id="2714" w:name="_Toc73427985"/>
      <w:bookmarkStart w:id="2715" w:name="_Toc252888998"/>
      <w:bookmarkStart w:id="2716" w:name="_Toc445130956"/>
      <w:r w:rsidRPr="00C235A5">
        <w:lastRenderedPageBreak/>
        <w:t>Understanding Spanning-Tree Features</w:t>
      </w:r>
      <w:bookmarkEnd w:id="2711"/>
      <w:bookmarkEnd w:id="2712"/>
      <w:bookmarkEnd w:id="2713"/>
      <w:bookmarkEnd w:id="2714"/>
      <w:bookmarkEnd w:id="2715"/>
      <w:bookmarkEnd w:id="2716"/>
    </w:p>
    <w:p w14:paraId="04DB4094" w14:textId="77777777" w:rsidR="00490D42" w:rsidRPr="002F5F3A" w:rsidRDefault="00490D42" w:rsidP="00674DF3">
      <w:pPr>
        <w:pStyle w:val="a3"/>
        <w:ind w:left="0" w:right="20"/>
      </w:pPr>
      <w:r w:rsidRPr="002F5F3A">
        <w:t>This chapter explains the following STP features:</w:t>
      </w:r>
    </w:p>
    <w:p w14:paraId="6A491DB8" w14:textId="77777777" w:rsidR="00490D42" w:rsidRPr="002F5F3A" w:rsidRDefault="00490D42" w:rsidP="00674DF3">
      <w:pPr>
        <w:pStyle w:val="Randomlist"/>
        <w:tabs>
          <w:tab w:val="clear" w:pos="3968"/>
          <w:tab w:val="num" w:pos="1980"/>
          <w:tab w:val="num" w:pos="3320"/>
        </w:tabs>
        <w:ind w:left="0" w:right="20" w:hanging="403"/>
      </w:pPr>
      <w:r w:rsidRPr="002F5F3A">
        <w:t>STP Overview</w:t>
      </w:r>
    </w:p>
    <w:p w14:paraId="1205FF47" w14:textId="77777777" w:rsidR="00490D42" w:rsidRPr="002F5F3A" w:rsidRDefault="00490D42" w:rsidP="00674DF3">
      <w:pPr>
        <w:pStyle w:val="Randomlist"/>
        <w:tabs>
          <w:tab w:val="clear" w:pos="3968"/>
          <w:tab w:val="num" w:pos="1980"/>
          <w:tab w:val="num" w:pos="3320"/>
        </w:tabs>
        <w:ind w:left="0" w:right="20" w:hanging="403"/>
      </w:pPr>
      <w:r w:rsidRPr="002F5F3A">
        <w:t>Supported Spanning-Tree Instances</w:t>
      </w:r>
    </w:p>
    <w:p w14:paraId="0B1EFBB2" w14:textId="77777777" w:rsidR="00490D42" w:rsidRPr="002F5F3A" w:rsidRDefault="00490D42" w:rsidP="00674DF3">
      <w:pPr>
        <w:pStyle w:val="Randomlist"/>
        <w:tabs>
          <w:tab w:val="clear" w:pos="3968"/>
          <w:tab w:val="num" w:pos="1980"/>
          <w:tab w:val="num" w:pos="3320"/>
        </w:tabs>
        <w:ind w:left="0" w:right="20" w:hanging="403"/>
      </w:pPr>
      <w:r w:rsidRPr="002F5F3A">
        <w:t>Bridge Protocol Data Units</w:t>
      </w:r>
    </w:p>
    <w:p w14:paraId="3EAA9848" w14:textId="77777777" w:rsidR="00490D42" w:rsidRPr="002F5F3A" w:rsidRDefault="00490D42" w:rsidP="00674DF3">
      <w:pPr>
        <w:pStyle w:val="Randomlist"/>
        <w:tabs>
          <w:tab w:val="clear" w:pos="3968"/>
          <w:tab w:val="num" w:pos="1980"/>
          <w:tab w:val="num" w:pos="3320"/>
        </w:tabs>
        <w:ind w:left="0" w:right="20" w:hanging="403"/>
      </w:pPr>
      <w:r w:rsidRPr="002F5F3A">
        <w:t>Election of the Root Switch</w:t>
      </w:r>
    </w:p>
    <w:p w14:paraId="31A0D9F9" w14:textId="77777777" w:rsidR="00490D42" w:rsidRPr="002F5F3A" w:rsidRDefault="00490D42" w:rsidP="00674DF3">
      <w:pPr>
        <w:pStyle w:val="Randomlist"/>
        <w:tabs>
          <w:tab w:val="clear" w:pos="3968"/>
          <w:tab w:val="num" w:pos="1980"/>
          <w:tab w:val="num" w:pos="3320"/>
        </w:tabs>
        <w:ind w:left="0" w:right="20" w:hanging="403"/>
      </w:pPr>
      <w:r w:rsidRPr="002F5F3A">
        <w:t>Bridge ID, Switch Priority, and Extended System ID</w:t>
      </w:r>
    </w:p>
    <w:p w14:paraId="02D6FACE" w14:textId="77777777" w:rsidR="00490D42" w:rsidRPr="002F5F3A" w:rsidRDefault="00490D42" w:rsidP="00674DF3">
      <w:pPr>
        <w:pStyle w:val="Randomlist"/>
        <w:tabs>
          <w:tab w:val="clear" w:pos="3968"/>
          <w:tab w:val="num" w:pos="1980"/>
          <w:tab w:val="num" w:pos="3320"/>
        </w:tabs>
        <w:ind w:left="0" w:right="20" w:hanging="403"/>
      </w:pPr>
      <w:r w:rsidRPr="002F5F3A">
        <w:t>Spanning-Tree Timers</w:t>
      </w:r>
    </w:p>
    <w:p w14:paraId="0C60600B" w14:textId="77777777" w:rsidR="00490D42" w:rsidRPr="002F5F3A" w:rsidRDefault="00490D42" w:rsidP="00674DF3">
      <w:pPr>
        <w:pStyle w:val="Randomlist"/>
        <w:tabs>
          <w:tab w:val="clear" w:pos="3968"/>
          <w:tab w:val="num" w:pos="1980"/>
          <w:tab w:val="num" w:pos="3320"/>
        </w:tabs>
        <w:ind w:left="0" w:right="20" w:hanging="403"/>
      </w:pPr>
      <w:r w:rsidRPr="002F5F3A">
        <w:t>Creating the Spanning-Tree Topology</w:t>
      </w:r>
    </w:p>
    <w:p w14:paraId="68514A1B" w14:textId="77777777" w:rsidR="00490D42" w:rsidRPr="002F5F3A" w:rsidRDefault="00490D42" w:rsidP="00674DF3">
      <w:pPr>
        <w:pStyle w:val="Randomlist"/>
        <w:tabs>
          <w:tab w:val="clear" w:pos="3968"/>
          <w:tab w:val="num" w:pos="1980"/>
          <w:tab w:val="num" w:pos="3320"/>
        </w:tabs>
        <w:ind w:left="0" w:right="20" w:hanging="403"/>
      </w:pPr>
      <w:r w:rsidRPr="002F5F3A">
        <w:t>Spanning-Tree Interface State</w:t>
      </w:r>
    </w:p>
    <w:p w14:paraId="1194E2EA" w14:textId="77777777" w:rsidR="00490D42" w:rsidRPr="00C235A5" w:rsidRDefault="00490D42" w:rsidP="00674DF3">
      <w:pPr>
        <w:ind w:right="20"/>
        <w:jc w:val="left"/>
        <w:rPr>
          <w:rFonts w:ascii="굴림" w:eastAsia="굴림" w:hAnsi="굴림" w:cs="Times New Roman"/>
        </w:rPr>
      </w:pPr>
    </w:p>
    <w:p w14:paraId="17D1F1E5" w14:textId="77777777" w:rsidR="00490D42" w:rsidRPr="007037AB" w:rsidRDefault="00490D42" w:rsidP="00674DF3">
      <w:pPr>
        <w:pStyle w:val="3"/>
        <w:ind w:left="0" w:right="20"/>
      </w:pPr>
      <w:bookmarkStart w:id="2717" w:name="_Toc277779540"/>
      <w:bookmarkStart w:id="2718" w:name="_Toc363228573"/>
      <w:bookmarkStart w:id="2719" w:name="_Toc73427986"/>
      <w:bookmarkStart w:id="2720" w:name="_Toc252888999"/>
      <w:bookmarkStart w:id="2721" w:name="_Toc445130957"/>
      <w:r w:rsidRPr="00E9530C">
        <w:t>STP</w:t>
      </w:r>
      <w:r w:rsidRPr="00C235A5">
        <w:t xml:space="preserve"> Overview</w:t>
      </w:r>
      <w:bookmarkEnd w:id="2717"/>
      <w:bookmarkEnd w:id="2718"/>
      <w:bookmarkEnd w:id="2719"/>
      <w:bookmarkEnd w:id="2720"/>
      <w:bookmarkEnd w:id="2721"/>
    </w:p>
    <w:p w14:paraId="6C398B39" w14:textId="77777777" w:rsidR="00490D42" w:rsidRPr="002F5F3A" w:rsidRDefault="00490D42" w:rsidP="00674DF3">
      <w:pPr>
        <w:pStyle w:val="a3"/>
        <w:ind w:left="0" w:right="20"/>
      </w:pPr>
      <w:r w:rsidRPr="002F5F3A">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Pr>
          <w:rFonts w:hint="eastAsia"/>
        </w:rPr>
        <w:t xml:space="preserve"> </w:t>
      </w:r>
      <w:r w:rsidRPr="002F5F3A">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2F5F3A" w:rsidRDefault="00490D42" w:rsidP="00674DF3">
      <w:pPr>
        <w:pStyle w:val="a3"/>
        <w:ind w:left="0" w:right="20"/>
      </w:pPr>
      <w:r w:rsidRPr="002F5F3A">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Pr>
          <w:rFonts w:hint="eastAsia"/>
        </w:rPr>
        <w:t xml:space="preserve"> </w:t>
      </w:r>
      <w:r w:rsidRPr="002F5F3A">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2F5F3A" w:rsidRDefault="00490D42" w:rsidP="00674DF3">
      <w:pPr>
        <w:pStyle w:val="a3"/>
        <w:ind w:left="0" w:right="20"/>
      </w:pPr>
      <w:r w:rsidRPr="002F5F3A">
        <w:t>Where two interfaces of a switch compose a part of a loop, the spanning-tree port priority and path cost settings determine the forwarding and blocking states of these interfaces.</w:t>
      </w:r>
    </w:p>
    <w:p w14:paraId="6568BA93" w14:textId="77777777" w:rsidR="00490D42" w:rsidRPr="00C235A5" w:rsidRDefault="00490D42" w:rsidP="00674DF3">
      <w:pPr>
        <w:pStyle w:val="3"/>
        <w:ind w:left="0" w:right="20"/>
      </w:pPr>
      <w:bookmarkStart w:id="2722" w:name="_Toc277779541"/>
      <w:bookmarkStart w:id="2723" w:name="_Toc363228574"/>
      <w:bookmarkStart w:id="2724" w:name="_Toc73427987"/>
      <w:bookmarkStart w:id="2725" w:name="_Toc252889000"/>
      <w:bookmarkStart w:id="2726" w:name="_Toc445130958"/>
      <w:r w:rsidRPr="00C235A5">
        <w:t xml:space="preserve">Bridge </w:t>
      </w:r>
      <w:r w:rsidRPr="00E9530C">
        <w:t>Protocol</w:t>
      </w:r>
      <w:r w:rsidRPr="00C235A5">
        <w:t xml:space="preserve"> Data Units</w:t>
      </w:r>
      <w:bookmarkEnd w:id="2722"/>
      <w:bookmarkEnd w:id="2723"/>
      <w:bookmarkEnd w:id="2724"/>
      <w:bookmarkEnd w:id="2725"/>
      <w:bookmarkEnd w:id="2726"/>
    </w:p>
    <w:p w14:paraId="7DCA8E70" w14:textId="77777777" w:rsidR="00490D42" w:rsidRPr="002F5F3A" w:rsidRDefault="00490D42" w:rsidP="00674DF3">
      <w:pPr>
        <w:pStyle w:val="a3"/>
        <w:ind w:left="0" w:right="20"/>
      </w:pPr>
      <w:r w:rsidRPr="002F5F3A">
        <w:t xml:space="preserve">The following shows elements provide stable active spanning-tree topology of a switched network: </w:t>
      </w:r>
    </w:p>
    <w:p w14:paraId="5EC75440" w14:textId="77777777" w:rsidR="00490D42" w:rsidRPr="00E9530C" w:rsidRDefault="00490D42" w:rsidP="00674DF3">
      <w:pPr>
        <w:pStyle w:val="Randomlist"/>
        <w:tabs>
          <w:tab w:val="clear" w:pos="3968"/>
          <w:tab w:val="num" w:pos="1980"/>
          <w:tab w:val="num" w:pos="3320"/>
        </w:tabs>
        <w:ind w:left="0" w:right="20" w:hanging="403"/>
      </w:pPr>
      <w:r w:rsidRPr="00E9530C">
        <w:t xml:space="preserve">Unique bridgeID related to each VLAN (switch priority and MAC address) </w:t>
      </w:r>
    </w:p>
    <w:p w14:paraId="1FF7F4F1" w14:textId="77777777" w:rsidR="00490D42" w:rsidRPr="00E9530C" w:rsidRDefault="00490D42" w:rsidP="00674DF3">
      <w:pPr>
        <w:pStyle w:val="Randomlist"/>
        <w:tabs>
          <w:tab w:val="clear" w:pos="3968"/>
          <w:tab w:val="num" w:pos="1980"/>
          <w:tab w:val="num" w:pos="3320"/>
        </w:tabs>
        <w:ind w:left="0" w:right="20" w:hanging="403"/>
      </w:pPr>
      <w:r w:rsidRPr="00E9530C">
        <w:t xml:space="preserve">Spanning-tree path cost to the Root switch </w:t>
      </w:r>
    </w:p>
    <w:p w14:paraId="067C854A" w14:textId="77777777" w:rsidR="00490D42" w:rsidRPr="00E9530C" w:rsidRDefault="00490D42" w:rsidP="00674DF3">
      <w:pPr>
        <w:pStyle w:val="Randomlist"/>
        <w:tabs>
          <w:tab w:val="clear" w:pos="3968"/>
          <w:tab w:val="num" w:pos="1980"/>
          <w:tab w:val="num" w:pos="3320"/>
        </w:tabs>
        <w:ind w:left="0" w:right="20" w:hanging="403"/>
      </w:pPr>
      <w:r w:rsidRPr="00E9530C">
        <w:t xml:space="preserve">Port identifier assigned to each Layer 2 interface (port priority and port number) </w:t>
      </w:r>
    </w:p>
    <w:p w14:paraId="72122326" w14:textId="77777777" w:rsidR="00490D42" w:rsidRPr="002F5F3A" w:rsidRDefault="00490D42" w:rsidP="00674DF3">
      <w:pPr>
        <w:pStyle w:val="a3"/>
        <w:ind w:left="0" w:right="20"/>
      </w:pPr>
      <w:r w:rsidRPr="002F5F3A">
        <w:t>When powered on, the switch acts as a root switch.</w:t>
      </w:r>
      <w:r w:rsidRPr="002F5F3A">
        <w:rPr>
          <w:kern w:val="0"/>
        </w:rPr>
        <w:t xml:space="preserve"> </w:t>
      </w:r>
      <w:r w:rsidRPr="002F5F3A">
        <w:t>Each switch sends the configuration BPDUs to all of its own ports.</w:t>
      </w:r>
      <w:r w:rsidRPr="002F5F3A">
        <w:rPr>
          <w:kern w:val="0"/>
        </w:rPr>
        <w:t xml:space="preserve"> </w:t>
      </w:r>
      <w:r w:rsidRPr="002F5F3A">
        <w:t>Switches exchange BPDUs each other to calculate a spanning-tree topology.</w:t>
      </w:r>
      <w:r w:rsidRPr="002F5F3A">
        <w:rPr>
          <w:kern w:val="0"/>
        </w:rPr>
        <w:t xml:space="preserve"> </w:t>
      </w:r>
      <w:r w:rsidRPr="002F5F3A">
        <w:t>Each configuration BPDU contains the following information:</w:t>
      </w:r>
    </w:p>
    <w:p w14:paraId="3CDB5CA5" w14:textId="77777777" w:rsidR="00490D42" w:rsidRPr="00E9530C" w:rsidRDefault="00490D42" w:rsidP="00674DF3">
      <w:pPr>
        <w:pStyle w:val="Randomlist"/>
        <w:tabs>
          <w:tab w:val="clear" w:pos="3968"/>
          <w:tab w:val="num" w:pos="1980"/>
          <w:tab w:val="num" w:pos="3320"/>
        </w:tabs>
        <w:ind w:left="0" w:right="20" w:hanging="403"/>
      </w:pPr>
      <w:r w:rsidRPr="00E9530C">
        <w:t>BridgeID of the Root switch</w:t>
      </w:r>
    </w:p>
    <w:p w14:paraId="467DF8E3" w14:textId="77777777" w:rsidR="00490D42" w:rsidRPr="00E9530C" w:rsidRDefault="00490D42" w:rsidP="00674DF3">
      <w:pPr>
        <w:pStyle w:val="Randomlist"/>
        <w:tabs>
          <w:tab w:val="clear" w:pos="3968"/>
          <w:tab w:val="num" w:pos="1980"/>
          <w:tab w:val="num" w:pos="3320"/>
        </w:tabs>
        <w:ind w:left="0" w:right="20" w:hanging="403"/>
      </w:pPr>
      <w:r w:rsidRPr="00E9530C">
        <w:t>Spanning-tree path cost to the Root</w:t>
      </w:r>
    </w:p>
    <w:p w14:paraId="69C1F939" w14:textId="77777777" w:rsidR="00490D42" w:rsidRPr="00E9530C" w:rsidRDefault="00490D42" w:rsidP="00674DF3">
      <w:pPr>
        <w:pStyle w:val="Randomlist"/>
        <w:tabs>
          <w:tab w:val="clear" w:pos="3968"/>
          <w:tab w:val="num" w:pos="1980"/>
          <w:tab w:val="num" w:pos="3320"/>
        </w:tabs>
        <w:ind w:left="0" w:right="20" w:hanging="403"/>
      </w:pPr>
      <w:r w:rsidRPr="00E9530C">
        <w:t>Switch BridgeID transmitting BPDU</w:t>
      </w:r>
    </w:p>
    <w:p w14:paraId="5182FAF7" w14:textId="77777777" w:rsidR="00490D42" w:rsidRPr="00E9530C" w:rsidRDefault="00490D42" w:rsidP="00674DF3">
      <w:pPr>
        <w:pStyle w:val="Randomlist"/>
        <w:tabs>
          <w:tab w:val="clear" w:pos="3968"/>
          <w:tab w:val="num" w:pos="1980"/>
          <w:tab w:val="num" w:pos="3320"/>
        </w:tabs>
        <w:ind w:left="0" w:right="20" w:hanging="403"/>
      </w:pPr>
      <w:r w:rsidRPr="00E9530C">
        <w:t>Message age</w:t>
      </w:r>
    </w:p>
    <w:p w14:paraId="28E2A7DB" w14:textId="77777777" w:rsidR="00490D42" w:rsidRPr="00E9530C" w:rsidRDefault="00490D42" w:rsidP="00674DF3">
      <w:pPr>
        <w:pStyle w:val="Randomlist"/>
        <w:tabs>
          <w:tab w:val="clear" w:pos="3968"/>
          <w:tab w:val="num" w:pos="1980"/>
          <w:tab w:val="num" w:pos="3320"/>
        </w:tabs>
        <w:ind w:left="0" w:right="20" w:hanging="403"/>
      </w:pPr>
      <w:r w:rsidRPr="00E9530C">
        <w:t>Switch interface identifier transmitting BPDU</w:t>
      </w:r>
    </w:p>
    <w:p w14:paraId="1A4E3309" w14:textId="77777777" w:rsidR="00490D42" w:rsidRPr="002F5F3A" w:rsidRDefault="00490D42" w:rsidP="00674DF3">
      <w:pPr>
        <w:pStyle w:val="Randomlist"/>
        <w:tabs>
          <w:tab w:val="clear" w:pos="3968"/>
          <w:tab w:val="num" w:pos="1980"/>
          <w:tab w:val="num" w:pos="3320"/>
        </w:tabs>
        <w:ind w:left="0" w:right="20" w:hanging="403"/>
        <w:rPr>
          <w:kern w:val="0"/>
        </w:rPr>
      </w:pPr>
      <w:r w:rsidRPr="00E9530C">
        <w:t>hello, forward-delay, max-age protocol timer value</w:t>
      </w:r>
    </w:p>
    <w:p w14:paraId="450895C5" w14:textId="77777777" w:rsidR="00490D42" w:rsidRPr="002F5F3A" w:rsidRDefault="00490D42" w:rsidP="00674DF3">
      <w:pPr>
        <w:pStyle w:val="a3"/>
        <w:ind w:left="0" w:right="20"/>
        <w:rPr>
          <w:kern w:val="0"/>
        </w:rPr>
      </w:pPr>
      <w:r w:rsidRPr="002F5F3A">
        <w:t>When the switch receives a BPDU carrying information superior to that of the current port (lower BridgeID, lower path cost, etc.), it stores the information in the port that has received the BPDU.</w:t>
      </w:r>
      <w:r w:rsidRPr="002F5F3A">
        <w:rPr>
          <w:kern w:val="0"/>
        </w:rPr>
        <w:t xml:space="preserve"> If the port is a root port, the switch updates the message and forwards it to the designated LAN.</w:t>
      </w:r>
    </w:p>
    <w:p w14:paraId="75667490" w14:textId="77777777" w:rsidR="00490D42" w:rsidRPr="002F5F3A" w:rsidRDefault="00490D42" w:rsidP="00674DF3">
      <w:pPr>
        <w:pStyle w:val="a3"/>
        <w:ind w:left="0" w:right="20"/>
        <w:rPr>
          <w:kern w:val="0"/>
        </w:rPr>
      </w:pPr>
      <w:r w:rsidRPr="002F5F3A">
        <w:rPr>
          <w:kern w:val="0"/>
        </w:rPr>
        <w:lastRenderedPageBreak/>
        <w:t xml:space="preserve">The switch drops a BPDU containing information inferior to that of the current port. </w:t>
      </w:r>
      <w:r w:rsidRPr="002F5F3A">
        <w:t>When the switch receives an inferior message from the designated LAN, it transfers the BPDU updated with the information stored in the port to LAN.</w:t>
      </w:r>
      <w:r w:rsidRPr="002F5F3A">
        <w:rPr>
          <w:kern w:val="0"/>
        </w:rPr>
        <w:t xml:space="preserve"> In this way, inferior information is dropped and superior information is forwarded to the network.</w:t>
      </w:r>
    </w:p>
    <w:p w14:paraId="7692BBE2" w14:textId="77777777" w:rsidR="00490D42" w:rsidRPr="002F5F3A" w:rsidRDefault="00490D42" w:rsidP="00674DF3">
      <w:pPr>
        <w:pStyle w:val="a3"/>
        <w:ind w:left="0" w:right="20"/>
      </w:pPr>
      <w:r w:rsidRPr="002F5F3A">
        <w:t>The following shows the result from BPDU exchange:</w:t>
      </w:r>
    </w:p>
    <w:p w14:paraId="763ECBCD" w14:textId="77777777" w:rsidR="00490D42" w:rsidRPr="00E9530C" w:rsidRDefault="00490D42" w:rsidP="00674DF3">
      <w:pPr>
        <w:pStyle w:val="Randomlist"/>
        <w:tabs>
          <w:tab w:val="clear" w:pos="3968"/>
          <w:tab w:val="num" w:pos="1980"/>
          <w:tab w:val="num" w:pos="3320"/>
        </w:tabs>
        <w:ind w:left="0" w:right="20" w:hanging="403"/>
      </w:pPr>
      <w:r w:rsidRPr="00E9530C">
        <w:t xml:space="preserve">A switch is chosen as root switch. </w:t>
      </w:r>
    </w:p>
    <w:p w14:paraId="621D7DAB" w14:textId="77777777" w:rsidR="00490D42" w:rsidRPr="00E9530C" w:rsidRDefault="00490D42" w:rsidP="00674DF3">
      <w:pPr>
        <w:pStyle w:val="Randomlist"/>
        <w:tabs>
          <w:tab w:val="clear" w:pos="3968"/>
          <w:tab w:val="num" w:pos="1980"/>
          <w:tab w:val="num" w:pos="3320"/>
        </w:tabs>
        <w:ind w:left="0" w:right="20" w:hanging="403"/>
      </w:pPr>
      <w:r w:rsidRPr="00E9530C">
        <w:t xml:space="preserve">Root port of each switch, except root switch, is chosen. This port provides the best path (the lowest cost) for the switch to transmit packets to the root switch. </w:t>
      </w:r>
    </w:p>
    <w:p w14:paraId="206AEF40" w14:textId="77777777" w:rsidR="00490D42" w:rsidRPr="00E9530C" w:rsidRDefault="00490D42" w:rsidP="00674DF3">
      <w:pPr>
        <w:pStyle w:val="Randomlist"/>
        <w:tabs>
          <w:tab w:val="clear" w:pos="3968"/>
          <w:tab w:val="num" w:pos="1980"/>
          <w:tab w:val="num" w:pos="3320"/>
        </w:tabs>
        <w:ind w:left="0" w:right="20" w:hanging="403"/>
      </w:pPr>
      <w:r w:rsidRPr="00E9530C">
        <w:t xml:space="preserve">Designated switch for each LAN should be decided. The designated switch transmits the packet by the lowest path in which provides in the lowest cost. </w:t>
      </w:r>
    </w:p>
    <w:p w14:paraId="416933D4" w14:textId="77777777" w:rsidR="00490D42" w:rsidRPr="00E9530C" w:rsidRDefault="00490D42" w:rsidP="00674DF3">
      <w:pPr>
        <w:pStyle w:val="Randomlist"/>
        <w:tabs>
          <w:tab w:val="clear" w:pos="3968"/>
          <w:tab w:val="num" w:pos="1980"/>
          <w:tab w:val="num" w:pos="3320"/>
        </w:tabs>
        <w:ind w:left="0" w:right="20" w:hanging="403"/>
      </w:pPr>
      <w:r w:rsidRPr="00E9530C">
        <w:t xml:space="preserve">Designated switch, port or the designated switch connected to LAN, for each LAN is decided and provides the lowest path cost when LAN transmits packet to the root switch. </w:t>
      </w:r>
    </w:p>
    <w:p w14:paraId="7BF63416" w14:textId="77777777" w:rsidR="00490D42" w:rsidRPr="00E9530C" w:rsidRDefault="00490D42" w:rsidP="00674DF3">
      <w:pPr>
        <w:pStyle w:val="Randomlist"/>
        <w:tabs>
          <w:tab w:val="clear" w:pos="3968"/>
          <w:tab w:val="num" w:pos="1980"/>
          <w:tab w:val="num" w:pos="3320"/>
        </w:tabs>
        <w:ind w:left="0" w:right="20" w:hanging="403"/>
      </w:pPr>
      <w:r w:rsidRPr="00E9530C">
        <w:t xml:space="preserve">Root ports and designated ports are configured in forwarding state. </w:t>
      </w:r>
    </w:p>
    <w:p w14:paraId="2F393BA9" w14:textId="77777777" w:rsidR="00490D42" w:rsidRPr="00E9530C" w:rsidRDefault="00490D42" w:rsidP="00674DF3">
      <w:pPr>
        <w:pStyle w:val="Randomlist"/>
        <w:tabs>
          <w:tab w:val="clear" w:pos="3968"/>
          <w:tab w:val="num" w:pos="1980"/>
          <w:tab w:val="num" w:pos="3320"/>
        </w:tabs>
        <w:ind w:left="0" w:right="20" w:hanging="403"/>
      </w:pPr>
      <w:r w:rsidRPr="00E9530C">
        <w:t xml:space="preserve">All interfaces not in the spanning-tree are blocked. </w:t>
      </w:r>
    </w:p>
    <w:p w14:paraId="41B28C0D" w14:textId="77777777" w:rsidR="00490D42" w:rsidRPr="00C235A5" w:rsidRDefault="00490D42" w:rsidP="00674DF3">
      <w:pPr>
        <w:pStyle w:val="3"/>
        <w:ind w:left="0" w:right="20"/>
      </w:pPr>
      <w:bookmarkStart w:id="2727" w:name="_Toc277779542"/>
      <w:bookmarkStart w:id="2728" w:name="_Toc363228575"/>
      <w:bookmarkStart w:id="2729" w:name="_Toc73427988"/>
      <w:bookmarkStart w:id="2730" w:name="_Toc445130959"/>
      <w:r w:rsidRPr="00E9530C">
        <w:t>Election</w:t>
      </w:r>
      <w:r w:rsidRPr="00C235A5">
        <w:t xml:space="preserve"> of Root Switch</w:t>
      </w:r>
      <w:bookmarkEnd w:id="2727"/>
      <w:bookmarkEnd w:id="2728"/>
      <w:bookmarkEnd w:id="2729"/>
      <w:bookmarkEnd w:id="2730"/>
    </w:p>
    <w:p w14:paraId="79B39766" w14:textId="77777777" w:rsidR="00490D42" w:rsidRDefault="00490D42" w:rsidP="00674DF3">
      <w:pPr>
        <w:pStyle w:val="a3"/>
        <w:ind w:left="0" w:right="20"/>
      </w:pPr>
      <w:r w:rsidRPr="002F5F3A">
        <w:t>All switches with spanning-tree gather information of other switches as exchanging BPDU, and the following shows results from message exchange:</w:t>
      </w:r>
    </w:p>
    <w:p w14:paraId="79C42B99" w14:textId="77777777" w:rsidR="00490D42" w:rsidRPr="002F5F3A" w:rsidRDefault="00490D42" w:rsidP="00674DF3">
      <w:pPr>
        <w:pStyle w:val="Randomlist"/>
        <w:tabs>
          <w:tab w:val="clear" w:pos="3968"/>
          <w:tab w:val="num" w:pos="1980"/>
          <w:tab w:val="num" w:pos="3320"/>
        </w:tabs>
        <w:ind w:left="0" w:right="20" w:hanging="403"/>
      </w:pPr>
      <w:r w:rsidRPr="002F5F3A">
        <w:t xml:space="preserve">Only root switch first-out for each spanning-tree instance </w:t>
      </w:r>
    </w:p>
    <w:p w14:paraId="75C97D0C" w14:textId="77777777" w:rsidR="00490D42" w:rsidRPr="002F5F3A" w:rsidRDefault="00490D42" w:rsidP="00674DF3">
      <w:pPr>
        <w:pStyle w:val="Randomlist"/>
        <w:tabs>
          <w:tab w:val="clear" w:pos="3968"/>
          <w:tab w:val="num" w:pos="1980"/>
          <w:tab w:val="num" w:pos="3320"/>
        </w:tabs>
        <w:ind w:left="0" w:right="20" w:hanging="403"/>
      </w:pPr>
      <w:r w:rsidRPr="002F5F3A">
        <w:t>Designated switch first-out for all switched LAN segmentation</w:t>
      </w:r>
    </w:p>
    <w:p w14:paraId="4DCF27ED" w14:textId="77777777" w:rsidR="00490D42" w:rsidRDefault="00490D42" w:rsidP="00674DF3">
      <w:pPr>
        <w:pStyle w:val="Randomlist"/>
        <w:tabs>
          <w:tab w:val="clear" w:pos="3968"/>
          <w:tab w:val="num" w:pos="1980"/>
          <w:tab w:val="num" w:pos="3320"/>
        </w:tabs>
        <w:ind w:left="0" w:right="20" w:hanging="403"/>
      </w:pPr>
      <w:r w:rsidRPr="002F5F3A">
        <w:t>Remove switched network loop by the block of L2 interface connected with redundant link</w:t>
      </w:r>
    </w:p>
    <w:p w14:paraId="1F3B7E99" w14:textId="77777777" w:rsidR="00490D42" w:rsidRPr="002F5F3A" w:rsidRDefault="00490D42" w:rsidP="00674DF3">
      <w:pPr>
        <w:pStyle w:val="a3"/>
        <w:ind w:left="0" w:right="20"/>
      </w:pPr>
      <w:r w:rsidRPr="002F5F3A">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2F5F3A" w:rsidRDefault="00490D42" w:rsidP="00674DF3">
      <w:pPr>
        <w:pStyle w:val="a3"/>
        <w:ind w:left="0" w:right="20"/>
      </w:pPr>
      <w:r w:rsidRPr="002F5F3A">
        <w:t>You can change the possibility of a switch to be a root switch by changing its switch priority. A larger switch priority has a lower probability to be a root switch.</w:t>
      </w:r>
    </w:p>
    <w:p w14:paraId="38C72C67" w14:textId="77777777" w:rsidR="00490D42" w:rsidRPr="002F5F3A" w:rsidRDefault="00490D42" w:rsidP="00674DF3">
      <w:pPr>
        <w:pStyle w:val="a3"/>
        <w:ind w:left="0" w:right="20"/>
      </w:pPr>
      <w:r w:rsidRPr="002F5F3A">
        <w:t>Root switch is at the logical center of a spanning-tree topology in a switched network. Those paths unnecessary for reaching the root switch in a switched network go into blocking state in the spanning-tree.</w:t>
      </w:r>
    </w:p>
    <w:p w14:paraId="4BFF2C4E" w14:textId="77777777" w:rsidR="00490D42" w:rsidRPr="002F5F3A" w:rsidRDefault="00490D42" w:rsidP="00674DF3">
      <w:pPr>
        <w:pStyle w:val="a3"/>
        <w:ind w:left="0" w:right="20"/>
      </w:pPr>
      <w:r w:rsidRPr="002F5F3A">
        <w:t>A BPDU contains the information such as source switch and port, MAC address, switch priority, port priority and path cost. Spanning tree determines root switch, root port and designated port from the information.</w:t>
      </w:r>
    </w:p>
    <w:p w14:paraId="175391B7" w14:textId="77777777" w:rsidR="00E67A63" w:rsidRDefault="00E67A63" w:rsidP="00674DF3">
      <w:pPr>
        <w:widowControl/>
        <w:wordWrap/>
        <w:snapToGrid/>
        <w:spacing w:line="240" w:lineRule="auto"/>
        <w:ind w:right="20"/>
        <w:jc w:val="left"/>
        <w:rPr>
          <w:rFonts w:ascii="굴림" w:eastAsia="굴림" w:hAnsi="굴림" w:cs="Times New Roman"/>
          <w:kern w:val="0"/>
        </w:rPr>
      </w:pPr>
      <w:r>
        <w:rPr>
          <w:rFonts w:ascii="굴림" w:eastAsia="굴림" w:hAnsi="굴림" w:cs="Times New Roman"/>
          <w:kern w:val="0"/>
        </w:rPr>
        <w:br w:type="page"/>
      </w:r>
    </w:p>
    <w:p w14:paraId="7C09EA1A" w14:textId="77777777" w:rsidR="00490D42" w:rsidRPr="00251A24" w:rsidRDefault="00490D42" w:rsidP="00674DF3">
      <w:pPr>
        <w:pStyle w:val="3"/>
        <w:ind w:left="0" w:right="20"/>
      </w:pPr>
      <w:bookmarkStart w:id="2731" w:name="_Toc252889001"/>
      <w:bookmarkStart w:id="2732" w:name="_Toc277779543"/>
      <w:bookmarkStart w:id="2733" w:name="_Toc363228576"/>
      <w:bookmarkStart w:id="2734" w:name="_Toc445130960"/>
      <w:r w:rsidRPr="00E9530C">
        <w:lastRenderedPageBreak/>
        <w:t>Bridge</w:t>
      </w:r>
      <w:r w:rsidRPr="00251A24">
        <w:t xml:space="preserve"> ID, Switch Priority, and Extended System ID</w:t>
      </w:r>
      <w:bookmarkEnd w:id="2731"/>
      <w:bookmarkEnd w:id="2732"/>
      <w:bookmarkEnd w:id="2733"/>
      <w:bookmarkEnd w:id="2734"/>
    </w:p>
    <w:p w14:paraId="2366D25F" w14:textId="77777777" w:rsidR="00490D42" w:rsidRDefault="00490D42" w:rsidP="00674DF3">
      <w:pPr>
        <w:pStyle w:val="a3"/>
        <w:ind w:left="0" w:right="20"/>
      </w:pPr>
      <w:r w:rsidRPr="002F5F3A">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094318">
        <w:t>C9500</w:t>
      </w:r>
      <w:r w:rsidRPr="002F5F3A">
        <w:t xml:space="preserve"> supports 802.1T spanning-tree extensions. As seen in the table, the two bytes used for switch priority are reallocated to 4-bit priority and 12-bit extended system ID identical to the VLAN ID.</w:t>
      </w:r>
    </w:p>
    <w:p w14:paraId="3AA141C8" w14:textId="77777777" w:rsidR="00E9530C" w:rsidRPr="00E9530C" w:rsidRDefault="00252B9E" w:rsidP="00674DF3">
      <w:pPr>
        <w:pStyle w:val="afffff3"/>
        <w:ind w:left="0" w:right="20"/>
        <w:rPr>
          <w:rFonts w:ascii="굴림" w:eastAsia="굴림" w:hAnsi="굴림"/>
        </w:rPr>
      </w:pPr>
      <w:bookmarkStart w:id="2735" w:name="_Toc252889002"/>
      <w:bookmarkStart w:id="2736" w:name="_Toc391575310"/>
      <w:r>
        <w:t xml:space="preserve">Table </w:t>
      </w:r>
      <w:r w:rsidR="005832B8">
        <w:fldChar w:fldCharType="begin"/>
      </w:r>
      <w:r w:rsidR="00092D8C">
        <w:instrText xml:space="preserve"> SEQ Table \* ARABIC </w:instrText>
      </w:r>
      <w:r w:rsidR="005832B8">
        <w:fldChar w:fldCharType="separate"/>
      </w:r>
      <w:r w:rsidR="00001ED6">
        <w:rPr>
          <w:noProof/>
        </w:rPr>
        <w:t>168</w:t>
      </w:r>
      <w:r w:rsidR="005832B8">
        <w:rPr>
          <w:noProof/>
        </w:rPr>
        <w:fldChar w:fldCharType="end"/>
      </w:r>
      <w:r>
        <w:rPr>
          <w:rFonts w:hint="eastAsia"/>
        </w:rPr>
        <w:t xml:space="preserve"> </w:t>
      </w:r>
      <w:r w:rsidR="00E9530C" w:rsidRPr="002F5F3A">
        <w:t>Switch Priority Value and Extended System ID</w:t>
      </w:r>
      <w:bookmarkEnd w:id="2735"/>
      <w:bookmarkEnd w:id="2736"/>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7"/>
        <w:gridCol w:w="647"/>
        <w:gridCol w:w="445"/>
        <w:gridCol w:w="202"/>
        <w:gridCol w:w="550"/>
        <w:gridCol w:w="551"/>
        <w:gridCol w:w="398"/>
        <w:gridCol w:w="149"/>
        <w:gridCol w:w="549"/>
        <w:gridCol w:w="552"/>
        <w:gridCol w:w="457"/>
        <w:gridCol w:w="90"/>
        <w:gridCol w:w="547"/>
        <w:gridCol w:w="552"/>
        <w:gridCol w:w="547"/>
      </w:tblGrid>
      <w:tr w:rsidR="00E9530C" w:rsidRPr="002F5F3A"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2F5F3A" w:rsidRDefault="00E9530C" w:rsidP="00674DF3">
            <w:pPr>
              <w:wordWrap/>
              <w:ind w:right="20"/>
              <w:jc w:val="left"/>
              <w:rPr>
                <w:b/>
                <w:bCs/>
              </w:rPr>
            </w:pPr>
            <w:r w:rsidRPr="002F5F3A">
              <w:rPr>
                <w:b/>
                <w:bCs/>
              </w:rPr>
              <w:t>Switch Priority Value</w:t>
            </w:r>
          </w:p>
        </w:tc>
      </w:tr>
      <w:tr w:rsidR="00E9530C" w:rsidRPr="002F5F3A" w14:paraId="5A33AC0D" w14:textId="77777777" w:rsidTr="00674DF3">
        <w:trPr>
          <w:trHeight w:val="128"/>
        </w:trPr>
        <w:tc>
          <w:tcPr>
            <w:tcW w:w="1248" w:type="pct"/>
            <w:gridSpan w:val="3"/>
            <w:vAlign w:val="center"/>
          </w:tcPr>
          <w:p w14:paraId="6F289AA0" w14:textId="77777777" w:rsidR="00E9530C" w:rsidRPr="002F5F3A" w:rsidRDefault="00E9530C" w:rsidP="00674DF3">
            <w:pPr>
              <w:wordWrap/>
              <w:ind w:right="20"/>
              <w:jc w:val="center"/>
              <w:rPr>
                <w:b/>
                <w:bCs/>
              </w:rPr>
            </w:pPr>
            <w:r w:rsidRPr="002F5F3A">
              <w:rPr>
                <w:b/>
                <w:bCs/>
              </w:rPr>
              <w:t>Bit16</w:t>
            </w:r>
          </w:p>
        </w:tc>
        <w:tc>
          <w:tcPr>
            <w:tcW w:w="1251" w:type="pct"/>
            <w:gridSpan w:val="4"/>
            <w:vAlign w:val="center"/>
          </w:tcPr>
          <w:p w14:paraId="03C0EFA1" w14:textId="77777777" w:rsidR="00E9530C" w:rsidRPr="002F5F3A" w:rsidRDefault="00E9530C" w:rsidP="00674DF3">
            <w:pPr>
              <w:wordWrap/>
              <w:ind w:right="20"/>
              <w:jc w:val="center"/>
              <w:rPr>
                <w:b/>
                <w:bCs/>
              </w:rPr>
            </w:pPr>
            <w:r w:rsidRPr="002F5F3A">
              <w:rPr>
                <w:b/>
                <w:bCs/>
              </w:rPr>
              <w:t>Bit15</w:t>
            </w:r>
          </w:p>
        </w:tc>
        <w:tc>
          <w:tcPr>
            <w:tcW w:w="1250" w:type="pct"/>
            <w:gridSpan w:val="4"/>
            <w:vAlign w:val="center"/>
          </w:tcPr>
          <w:p w14:paraId="1BB59E93" w14:textId="77777777" w:rsidR="00E9530C" w:rsidRPr="002F5F3A" w:rsidRDefault="00E9530C" w:rsidP="00674DF3">
            <w:pPr>
              <w:wordWrap/>
              <w:ind w:right="20"/>
              <w:jc w:val="center"/>
              <w:rPr>
                <w:b/>
                <w:bCs/>
              </w:rPr>
            </w:pPr>
            <w:r w:rsidRPr="002F5F3A">
              <w:rPr>
                <w:b/>
                <w:bCs/>
              </w:rPr>
              <w:t>Bit14</w:t>
            </w:r>
          </w:p>
        </w:tc>
        <w:tc>
          <w:tcPr>
            <w:tcW w:w="1251" w:type="pct"/>
            <w:gridSpan w:val="4"/>
            <w:vAlign w:val="center"/>
          </w:tcPr>
          <w:p w14:paraId="219131E4" w14:textId="77777777" w:rsidR="00E9530C" w:rsidRPr="002F5F3A" w:rsidRDefault="00E9530C" w:rsidP="00674DF3">
            <w:pPr>
              <w:wordWrap/>
              <w:ind w:right="20"/>
              <w:jc w:val="center"/>
              <w:rPr>
                <w:b/>
                <w:bCs/>
              </w:rPr>
            </w:pPr>
            <w:r w:rsidRPr="002F5F3A">
              <w:rPr>
                <w:b/>
                <w:bCs/>
              </w:rPr>
              <w:t>Bit13</w:t>
            </w:r>
          </w:p>
        </w:tc>
      </w:tr>
      <w:tr w:rsidR="00E9530C" w:rsidRPr="002F5F3A" w14:paraId="62073118" w14:textId="77777777" w:rsidTr="00674DF3">
        <w:trPr>
          <w:trHeight w:val="346"/>
        </w:trPr>
        <w:tc>
          <w:tcPr>
            <w:tcW w:w="1248" w:type="pct"/>
            <w:gridSpan w:val="3"/>
            <w:vAlign w:val="center"/>
          </w:tcPr>
          <w:p w14:paraId="0B5C5FB8" w14:textId="77777777" w:rsidR="00E9530C" w:rsidRPr="002F5F3A" w:rsidRDefault="00E9530C" w:rsidP="00674DF3">
            <w:pPr>
              <w:wordWrap/>
              <w:ind w:right="20"/>
              <w:jc w:val="center"/>
            </w:pPr>
            <w:r w:rsidRPr="002F5F3A">
              <w:t>32768</w:t>
            </w:r>
          </w:p>
        </w:tc>
        <w:tc>
          <w:tcPr>
            <w:tcW w:w="1251" w:type="pct"/>
            <w:gridSpan w:val="4"/>
            <w:vAlign w:val="center"/>
          </w:tcPr>
          <w:p w14:paraId="71D0C605" w14:textId="77777777" w:rsidR="00E9530C" w:rsidRPr="002F5F3A" w:rsidRDefault="00E9530C" w:rsidP="00674DF3">
            <w:pPr>
              <w:wordWrap/>
              <w:ind w:right="20"/>
              <w:jc w:val="center"/>
            </w:pPr>
            <w:r w:rsidRPr="002F5F3A">
              <w:t>16384</w:t>
            </w:r>
          </w:p>
        </w:tc>
        <w:tc>
          <w:tcPr>
            <w:tcW w:w="1250" w:type="pct"/>
            <w:gridSpan w:val="4"/>
            <w:vAlign w:val="center"/>
          </w:tcPr>
          <w:p w14:paraId="7149A626" w14:textId="77777777" w:rsidR="00E9530C" w:rsidRPr="002F5F3A" w:rsidRDefault="00E9530C" w:rsidP="00674DF3">
            <w:pPr>
              <w:wordWrap/>
              <w:ind w:right="20"/>
              <w:jc w:val="center"/>
            </w:pPr>
            <w:r w:rsidRPr="002F5F3A">
              <w:t>8192</w:t>
            </w:r>
          </w:p>
        </w:tc>
        <w:tc>
          <w:tcPr>
            <w:tcW w:w="1251" w:type="pct"/>
            <w:gridSpan w:val="4"/>
            <w:vAlign w:val="center"/>
          </w:tcPr>
          <w:p w14:paraId="3177F538" w14:textId="77777777" w:rsidR="00E9530C" w:rsidRPr="002F5F3A" w:rsidRDefault="00E9530C" w:rsidP="00674DF3">
            <w:pPr>
              <w:wordWrap/>
              <w:ind w:right="20"/>
              <w:jc w:val="center"/>
            </w:pPr>
            <w:r w:rsidRPr="002F5F3A">
              <w:t>4096</w:t>
            </w:r>
          </w:p>
        </w:tc>
      </w:tr>
      <w:tr w:rsidR="00E9530C" w:rsidRPr="002F5F3A" w14:paraId="3A861855" w14:textId="77777777" w:rsidTr="00674DF3">
        <w:trPr>
          <w:trHeight w:val="353"/>
        </w:trPr>
        <w:tc>
          <w:tcPr>
            <w:tcW w:w="5000" w:type="pct"/>
            <w:gridSpan w:val="15"/>
            <w:shd w:val="clear" w:color="auto" w:fill="E6E6E6"/>
            <w:vAlign w:val="center"/>
          </w:tcPr>
          <w:p w14:paraId="48F3580F" w14:textId="77777777" w:rsidR="00E9530C" w:rsidRPr="002F5F3A" w:rsidRDefault="00E9530C" w:rsidP="00674DF3">
            <w:pPr>
              <w:wordWrap/>
              <w:ind w:right="20"/>
              <w:jc w:val="left"/>
              <w:rPr>
                <w:b/>
                <w:bCs/>
              </w:rPr>
            </w:pPr>
            <w:r w:rsidRPr="002F5F3A">
              <w:rPr>
                <w:b/>
                <w:bCs/>
              </w:rPr>
              <w:t>Extended System ID(Set Equal to the VLAN ID)</w:t>
            </w:r>
          </w:p>
        </w:tc>
      </w:tr>
      <w:tr w:rsidR="00E9530C" w:rsidRPr="002F5F3A" w14:paraId="4035827F" w14:textId="77777777" w:rsidTr="00674DF3">
        <w:trPr>
          <w:trHeight w:val="346"/>
        </w:trPr>
        <w:tc>
          <w:tcPr>
            <w:tcW w:w="466" w:type="pct"/>
            <w:vAlign w:val="center"/>
          </w:tcPr>
          <w:p w14:paraId="45604966" w14:textId="77777777" w:rsidR="00E9530C" w:rsidRPr="002F5F3A" w:rsidRDefault="00E9530C" w:rsidP="00674DF3">
            <w:pPr>
              <w:wordWrap/>
              <w:ind w:right="20"/>
              <w:jc w:val="left"/>
              <w:rPr>
                <w:b/>
                <w:bCs/>
              </w:rPr>
            </w:pPr>
            <w:r w:rsidRPr="002F5F3A">
              <w:rPr>
                <w:b/>
                <w:bCs/>
              </w:rPr>
              <w:t>Bit12</w:t>
            </w:r>
          </w:p>
        </w:tc>
        <w:tc>
          <w:tcPr>
            <w:tcW w:w="460" w:type="pct"/>
            <w:vAlign w:val="center"/>
          </w:tcPr>
          <w:p w14:paraId="19ECA3B3" w14:textId="77777777" w:rsidR="00E9530C" w:rsidRPr="002F5F3A" w:rsidRDefault="00E9530C" w:rsidP="00674DF3">
            <w:pPr>
              <w:wordWrap/>
              <w:ind w:right="20"/>
              <w:jc w:val="left"/>
              <w:rPr>
                <w:b/>
                <w:bCs/>
              </w:rPr>
            </w:pPr>
            <w:r w:rsidRPr="002F5F3A">
              <w:rPr>
                <w:b/>
                <w:bCs/>
              </w:rPr>
              <w:t>Bit11</w:t>
            </w:r>
          </w:p>
        </w:tc>
        <w:tc>
          <w:tcPr>
            <w:tcW w:w="469" w:type="pct"/>
            <w:gridSpan w:val="2"/>
            <w:vAlign w:val="center"/>
          </w:tcPr>
          <w:p w14:paraId="2650D51B" w14:textId="77777777" w:rsidR="00E9530C" w:rsidRPr="002F5F3A" w:rsidRDefault="00E9530C" w:rsidP="00674DF3">
            <w:pPr>
              <w:wordWrap/>
              <w:ind w:right="20"/>
              <w:jc w:val="left"/>
              <w:rPr>
                <w:b/>
                <w:bCs/>
              </w:rPr>
            </w:pPr>
            <w:r w:rsidRPr="002F5F3A">
              <w:rPr>
                <w:b/>
                <w:bCs/>
              </w:rPr>
              <w:t>Bit10</w:t>
            </w:r>
          </w:p>
        </w:tc>
        <w:tc>
          <w:tcPr>
            <w:tcW w:w="405" w:type="pct"/>
            <w:vAlign w:val="center"/>
          </w:tcPr>
          <w:p w14:paraId="060C46CD" w14:textId="77777777" w:rsidR="00E9530C" w:rsidRPr="002F5F3A" w:rsidRDefault="00E9530C" w:rsidP="00674DF3">
            <w:pPr>
              <w:wordWrap/>
              <w:ind w:right="20"/>
              <w:jc w:val="left"/>
              <w:rPr>
                <w:b/>
                <w:bCs/>
              </w:rPr>
            </w:pPr>
            <w:r w:rsidRPr="002F5F3A">
              <w:rPr>
                <w:b/>
                <w:bCs/>
              </w:rPr>
              <w:t>Bit9</w:t>
            </w:r>
          </w:p>
        </w:tc>
        <w:tc>
          <w:tcPr>
            <w:tcW w:w="405" w:type="pct"/>
            <w:vAlign w:val="center"/>
          </w:tcPr>
          <w:p w14:paraId="2004DFB8" w14:textId="77777777" w:rsidR="00E9530C" w:rsidRPr="002F5F3A" w:rsidRDefault="00E9530C" w:rsidP="00674DF3">
            <w:pPr>
              <w:wordWrap/>
              <w:ind w:right="20"/>
              <w:jc w:val="left"/>
              <w:rPr>
                <w:b/>
                <w:bCs/>
              </w:rPr>
            </w:pPr>
            <w:r w:rsidRPr="002F5F3A">
              <w:rPr>
                <w:b/>
                <w:bCs/>
              </w:rPr>
              <w:t>Bit8</w:t>
            </w:r>
          </w:p>
        </w:tc>
        <w:tc>
          <w:tcPr>
            <w:tcW w:w="405" w:type="pct"/>
            <w:gridSpan w:val="2"/>
            <w:vAlign w:val="center"/>
          </w:tcPr>
          <w:p w14:paraId="760766FD" w14:textId="77777777" w:rsidR="00E9530C" w:rsidRPr="002F5F3A" w:rsidRDefault="00E9530C" w:rsidP="00674DF3">
            <w:pPr>
              <w:wordWrap/>
              <w:ind w:right="20"/>
              <w:jc w:val="left"/>
              <w:rPr>
                <w:b/>
                <w:bCs/>
              </w:rPr>
            </w:pPr>
            <w:r w:rsidRPr="002F5F3A">
              <w:rPr>
                <w:b/>
                <w:bCs/>
              </w:rPr>
              <w:t>Bit7</w:t>
            </w:r>
          </w:p>
        </w:tc>
        <w:tc>
          <w:tcPr>
            <w:tcW w:w="405" w:type="pct"/>
            <w:vAlign w:val="center"/>
          </w:tcPr>
          <w:p w14:paraId="1506ED40" w14:textId="77777777" w:rsidR="00E9530C" w:rsidRPr="002F5F3A" w:rsidRDefault="00E9530C" w:rsidP="00674DF3">
            <w:pPr>
              <w:wordWrap/>
              <w:ind w:right="20"/>
              <w:jc w:val="left"/>
              <w:rPr>
                <w:b/>
                <w:bCs/>
              </w:rPr>
            </w:pPr>
            <w:r w:rsidRPr="002F5F3A">
              <w:rPr>
                <w:b/>
                <w:bCs/>
              </w:rPr>
              <w:t>Bit6</w:t>
            </w:r>
          </w:p>
        </w:tc>
        <w:tc>
          <w:tcPr>
            <w:tcW w:w="405" w:type="pct"/>
            <w:vAlign w:val="center"/>
          </w:tcPr>
          <w:p w14:paraId="45C8751C" w14:textId="77777777" w:rsidR="00E9530C" w:rsidRPr="002F5F3A" w:rsidRDefault="00E9530C" w:rsidP="00674DF3">
            <w:pPr>
              <w:wordWrap/>
              <w:ind w:right="20"/>
              <w:jc w:val="left"/>
              <w:rPr>
                <w:b/>
                <w:bCs/>
              </w:rPr>
            </w:pPr>
            <w:r w:rsidRPr="002F5F3A">
              <w:rPr>
                <w:b/>
                <w:bCs/>
              </w:rPr>
              <w:t>Bit5</w:t>
            </w:r>
          </w:p>
        </w:tc>
        <w:tc>
          <w:tcPr>
            <w:tcW w:w="394" w:type="pct"/>
            <w:gridSpan w:val="2"/>
            <w:vAlign w:val="center"/>
          </w:tcPr>
          <w:p w14:paraId="36418A3D" w14:textId="77777777" w:rsidR="00E9530C" w:rsidRPr="002F5F3A" w:rsidRDefault="00E9530C" w:rsidP="00674DF3">
            <w:pPr>
              <w:wordWrap/>
              <w:ind w:right="20"/>
              <w:jc w:val="left"/>
              <w:rPr>
                <w:b/>
                <w:bCs/>
              </w:rPr>
            </w:pPr>
            <w:r w:rsidRPr="002F5F3A">
              <w:rPr>
                <w:b/>
                <w:bCs/>
              </w:rPr>
              <w:t>Bit4</w:t>
            </w:r>
          </w:p>
        </w:tc>
        <w:tc>
          <w:tcPr>
            <w:tcW w:w="382" w:type="pct"/>
            <w:vAlign w:val="center"/>
          </w:tcPr>
          <w:p w14:paraId="0B61228D" w14:textId="77777777" w:rsidR="00E9530C" w:rsidRPr="002F5F3A" w:rsidRDefault="00E9530C" w:rsidP="00674DF3">
            <w:pPr>
              <w:wordWrap/>
              <w:ind w:right="20"/>
              <w:jc w:val="left"/>
              <w:rPr>
                <w:b/>
                <w:bCs/>
              </w:rPr>
            </w:pPr>
            <w:r w:rsidRPr="002F5F3A">
              <w:rPr>
                <w:b/>
                <w:bCs/>
              </w:rPr>
              <w:t>Bit3</w:t>
            </w:r>
          </w:p>
        </w:tc>
        <w:tc>
          <w:tcPr>
            <w:tcW w:w="405" w:type="pct"/>
            <w:vAlign w:val="center"/>
          </w:tcPr>
          <w:p w14:paraId="28772D47" w14:textId="77777777" w:rsidR="00E9530C" w:rsidRPr="002F5F3A" w:rsidRDefault="00E9530C" w:rsidP="00674DF3">
            <w:pPr>
              <w:wordWrap/>
              <w:ind w:right="20"/>
              <w:jc w:val="left"/>
              <w:rPr>
                <w:b/>
                <w:bCs/>
              </w:rPr>
            </w:pPr>
            <w:r w:rsidRPr="002F5F3A">
              <w:rPr>
                <w:b/>
                <w:bCs/>
              </w:rPr>
              <w:t>Bit2</w:t>
            </w:r>
          </w:p>
        </w:tc>
        <w:tc>
          <w:tcPr>
            <w:tcW w:w="398" w:type="pct"/>
            <w:vAlign w:val="center"/>
          </w:tcPr>
          <w:p w14:paraId="7F10BD27" w14:textId="77777777" w:rsidR="00E9530C" w:rsidRPr="002F5F3A" w:rsidRDefault="00E9530C" w:rsidP="00674DF3">
            <w:pPr>
              <w:wordWrap/>
              <w:ind w:right="20"/>
              <w:jc w:val="left"/>
              <w:rPr>
                <w:b/>
                <w:bCs/>
              </w:rPr>
            </w:pPr>
            <w:r w:rsidRPr="002F5F3A">
              <w:rPr>
                <w:b/>
                <w:bCs/>
              </w:rPr>
              <w:t>Bit1</w:t>
            </w:r>
          </w:p>
        </w:tc>
      </w:tr>
      <w:tr w:rsidR="00E9530C" w:rsidRPr="002F5F3A" w14:paraId="7F373552" w14:textId="77777777" w:rsidTr="00674DF3">
        <w:trPr>
          <w:trHeight w:val="346"/>
        </w:trPr>
        <w:tc>
          <w:tcPr>
            <w:tcW w:w="466" w:type="pct"/>
            <w:vAlign w:val="center"/>
          </w:tcPr>
          <w:p w14:paraId="5FDC0964" w14:textId="77777777" w:rsidR="00E9530C" w:rsidRPr="002F5F3A" w:rsidRDefault="00E9530C" w:rsidP="00674DF3">
            <w:pPr>
              <w:wordWrap/>
              <w:ind w:right="20"/>
              <w:jc w:val="center"/>
            </w:pPr>
            <w:r w:rsidRPr="002F5F3A">
              <w:t>2048</w:t>
            </w:r>
          </w:p>
        </w:tc>
        <w:tc>
          <w:tcPr>
            <w:tcW w:w="460" w:type="pct"/>
            <w:vAlign w:val="center"/>
          </w:tcPr>
          <w:p w14:paraId="17613791" w14:textId="77777777" w:rsidR="00E9530C" w:rsidRPr="002F5F3A" w:rsidRDefault="00E9530C" w:rsidP="00674DF3">
            <w:pPr>
              <w:wordWrap/>
              <w:ind w:right="20"/>
              <w:jc w:val="center"/>
            </w:pPr>
            <w:r w:rsidRPr="002F5F3A">
              <w:t>1024</w:t>
            </w:r>
          </w:p>
        </w:tc>
        <w:tc>
          <w:tcPr>
            <w:tcW w:w="469" w:type="pct"/>
            <w:gridSpan w:val="2"/>
            <w:vAlign w:val="center"/>
          </w:tcPr>
          <w:p w14:paraId="079D8148" w14:textId="77777777" w:rsidR="00E9530C" w:rsidRPr="002F5F3A" w:rsidRDefault="00E9530C" w:rsidP="00674DF3">
            <w:pPr>
              <w:wordWrap/>
              <w:ind w:right="20"/>
              <w:jc w:val="center"/>
            </w:pPr>
            <w:r w:rsidRPr="002F5F3A">
              <w:t>512</w:t>
            </w:r>
          </w:p>
        </w:tc>
        <w:tc>
          <w:tcPr>
            <w:tcW w:w="405" w:type="pct"/>
            <w:vAlign w:val="center"/>
          </w:tcPr>
          <w:p w14:paraId="40756532" w14:textId="77777777" w:rsidR="00E9530C" w:rsidRPr="002F5F3A" w:rsidRDefault="00E9530C" w:rsidP="00674DF3">
            <w:pPr>
              <w:wordWrap/>
              <w:ind w:right="20"/>
              <w:jc w:val="center"/>
            </w:pPr>
            <w:r w:rsidRPr="002F5F3A">
              <w:t>256</w:t>
            </w:r>
          </w:p>
        </w:tc>
        <w:tc>
          <w:tcPr>
            <w:tcW w:w="405" w:type="pct"/>
            <w:vAlign w:val="center"/>
          </w:tcPr>
          <w:p w14:paraId="72B81849" w14:textId="77777777" w:rsidR="00E9530C" w:rsidRPr="002F5F3A" w:rsidRDefault="00E9530C" w:rsidP="00674DF3">
            <w:pPr>
              <w:wordWrap/>
              <w:ind w:right="20"/>
              <w:jc w:val="center"/>
            </w:pPr>
            <w:r w:rsidRPr="002F5F3A">
              <w:t>128</w:t>
            </w:r>
          </w:p>
        </w:tc>
        <w:tc>
          <w:tcPr>
            <w:tcW w:w="405" w:type="pct"/>
            <w:gridSpan w:val="2"/>
            <w:vAlign w:val="center"/>
          </w:tcPr>
          <w:p w14:paraId="1B88A2A8" w14:textId="77777777" w:rsidR="00E9530C" w:rsidRPr="002F5F3A" w:rsidRDefault="00E9530C" w:rsidP="00674DF3">
            <w:pPr>
              <w:wordWrap/>
              <w:ind w:right="20"/>
              <w:jc w:val="center"/>
            </w:pPr>
            <w:r w:rsidRPr="002F5F3A">
              <w:t>64</w:t>
            </w:r>
          </w:p>
        </w:tc>
        <w:tc>
          <w:tcPr>
            <w:tcW w:w="405" w:type="pct"/>
            <w:vAlign w:val="center"/>
          </w:tcPr>
          <w:p w14:paraId="63D4BD81" w14:textId="77777777" w:rsidR="00E9530C" w:rsidRPr="002F5F3A" w:rsidRDefault="00E9530C" w:rsidP="00674DF3">
            <w:pPr>
              <w:wordWrap/>
              <w:ind w:right="20"/>
              <w:jc w:val="center"/>
            </w:pPr>
            <w:r w:rsidRPr="002F5F3A">
              <w:t>32</w:t>
            </w:r>
          </w:p>
        </w:tc>
        <w:tc>
          <w:tcPr>
            <w:tcW w:w="405" w:type="pct"/>
            <w:vAlign w:val="center"/>
          </w:tcPr>
          <w:p w14:paraId="7376D9B9" w14:textId="77777777" w:rsidR="00E9530C" w:rsidRPr="002F5F3A" w:rsidRDefault="00E9530C" w:rsidP="00674DF3">
            <w:pPr>
              <w:wordWrap/>
              <w:ind w:right="20"/>
              <w:jc w:val="center"/>
            </w:pPr>
            <w:r w:rsidRPr="002F5F3A">
              <w:t>16</w:t>
            </w:r>
          </w:p>
        </w:tc>
        <w:tc>
          <w:tcPr>
            <w:tcW w:w="394" w:type="pct"/>
            <w:gridSpan w:val="2"/>
            <w:vAlign w:val="center"/>
          </w:tcPr>
          <w:p w14:paraId="318B8292" w14:textId="77777777" w:rsidR="00E9530C" w:rsidRPr="002F5F3A" w:rsidRDefault="00E9530C" w:rsidP="00674DF3">
            <w:pPr>
              <w:wordWrap/>
              <w:ind w:right="20"/>
              <w:jc w:val="center"/>
            </w:pPr>
            <w:r w:rsidRPr="002F5F3A">
              <w:t>8</w:t>
            </w:r>
          </w:p>
        </w:tc>
        <w:tc>
          <w:tcPr>
            <w:tcW w:w="382" w:type="pct"/>
            <w:vAlign w:val="center"/>
          </w:tcPr>
          <w:p w14:paraId="501CF853" w14:textId="77777777" w:rsidR="00E9530C" w:rsidRPr="002F5F3A" w:rsidRDefault="00E9530C" w:rsidP="00674DF3">
            <w:pPr>
              <w:wordWrap/>
              <w:ind w:right="20"/>
              <w:jc w:val="center"/>
            </w:pPr>
            <w:r w:rsidRPr="002F5F3A">
              <w:t>4</w:t>
            </w:r>
          </w:p>
        </w:tc>
        <w:tc>
          <w:tcPr>
            <w:tcW w:w="405" w:type="pct"/>
            <w:vAlign w:val="center"/>
          </w:tcPr>
          <w:p w14:paraId="026F6777" w14:textId="77777777" w:rsidR="00E9530C" w:rsidRPr="002F5F3A" w:rsidRDefault="00E9530C" w:rsidP="00674DF3">
            <w:pPr>
              <w:wordWrap/>
              <w:ind w:right="20"/>
              <w:jc w:val="center"/>
            </w:pPr>
            <w:r w:rsidRPr="002F5F3A">
              <w:t>2</w:t>
            </w:r>
          </w:p>
        </w:tc>
        <w:tc>
          <w:tcPr>
            <w:tcW w:w="398" w:type="pct"/>
            <w:vAlign w:val="center"/>
          </w:tcPr>
          <w:p w14:paraId="06E0F582" w14:textId="77777777" w:rsidR="00E9530C" w:rsidRPr="002F5F3A" w:rsidRDefault="00E9530C" w:rsidP="00674DF3">
            <w:pPr>
              <w:keepNext/>
              <w:wordWrap/>
              <w:ind w:right="20"/>
              <w:jc w:val="center"/>
            </w:pPr>
            <w:r w:rsidRPr="002F5F3A">
              <w:t>1</w:t>
            </w:r>
          </w:p>
        </w:tc>
      </w:tr>
    </w:tbl>
    <w:p w14:paraId="04058B5C" w14:textId="77777777" w:rsidR="00490D42" w:rsidRPr="00C235A5" w:rsidRDefault="00490D42" w:rsidP="00674DF3">
      <w:pPr>
        <w:pStyle w:val="a3"/>
        <w:ind w:left="0" w:right="20"/>
        <w:rPr>
          <w:rFonts w:ascii="굴림" w:eastAsia="굴림" w:hAnsi="굴림"/>
        </w:rPr>
      </w:pPr>
      <w:r w:rsidRPr="002F5F3A">
        <w:t>Spanning tree creates BridgeID with extended system ID, switch priority and MAC address.</w:t>
      </w:r>
    </w:p>
    <w:p w14:paraId="63C0076F" w14:textId="77777777" w:rsidR="00490D42" w:rsidRPr="00C235A5" w:rsidRDefault="00490D42" w:rsidP="00674DF3">
      <w:pPr>
        <w:pStyle w:val="3"/>
        <w:ind w:left="0" w:right="20"/>
      </w:pPr>
      <w:bookmarkStart w:id="2737" w:name="_Toc277779544"/>
      <w:bookmarkStart w:id="2738" w:name="_Toc363228577"/>
      <w:bookmarkStart w:id="2739" w:name="_Toc252889043"/>
      <w:bookmarkStart w:id="2740" w:name="_Toc277779528"/>
      <w:bookmarkStart w:id="2741" w:name="_Toc445130961"/>
      <w:r w:rsidRPr="00E9530C">
        <w:t>Spanning</w:t>
      </w:r>
      <w:r w:rsidRPr="00C235A5">
        <w:t>-Tree Timers</w:t>
      </w:r>
      <w:bookmarkEnd w:id="2737"/>
      <w:bookmarkEnd w:id="2738"/>
      <w:bookmarkEnd w:id="2739"/>
      <w:bookmarkEnd w:id="2740"/>
      <w:bookmarkEnd w:id="2741"/>
    </w:p>
    <w:p w14:paraId="58EA244F" w14:textId="77777777" w:rsidR="00490D42" w:rsidRDefault="00490D42" w:rsidP="00674DF3">
      <w:pPr>
        <w:pStyle w:val="a3"/>
        <w:ind w:left="0" w:right="20"/>
      </w:pPr>
      <w:r w:rsidRPr="002F5F3A">
        <w:t>The following shows Spanning-tree timers that affect the spanning tree performance:</w:t>
      </w:r>
    </w:p>
    <w:p w14:paraId="297FD5A0" w14:textId="77777777" w:rsidR="00252B9E" w:rsidRPr="00C235A5" w:rsidRDefault="00252B9E" w:rsidP="00674DF3">
      <w:pPr>
        <w:pStyle w:val="afffff3"/>
        <w:ind w:left="0" w:right="20"/>
        <w:rPr>
          <w:rFonts w:ascii="굴림" w:eastAsia="굴림" w:hAnsi="굴림"/>
          <w:color w:val="000000"/>
        </w:rPr>
      </w:pPr>
      <w:bookmarkStart w:id="2742" w:name="_Toc361679445"/>
      <w:bookmarkStart w:id="2743" w:name="_Toc391575311"/>
      <w:r>
        <w:t xml:space="preserve">Table </w:t>
      </w:r>
      <w:r w:rsidR="005832B8">
        <w:fldChar w:fldCharType="begin"/>
      </w:r>
      <w:r w:rsidR="00092D8C">
        <w:instrText xml:space="preserve"> SEQ Table \* ARABIC </w:instrText>
      </w:r>
      <w:r w:rsidR="005832B8">
        <w:fldChar w:fldCharType="separate"/>
      </w:r>
      <w:r w:rsidR="00001ED6">
        <w:rPr>
          <w:noProof/>
        </w:rPr>
        <w:t>169</w:t>
      </w:r>
      <w:r w:rsidR="005832B8">
        <w:rPr>
          <w:noProof/>
        </w:rPr>
        <w:fldChar w:fldCharType="end"/>
      </w:r>
      <w:r>
        <w:rPr>
          <w:rFonts w:hint="eastAsia"/>
        </w:rPr>
        <w:t xml:space="preserve"> </w:t>
      </w:r>
      <w:r w:rsidRPr="002F5F3A">
        <w:t>Spanning-Tree Timers</w:t>
      </w:r>
      <w:bookmarkEnd w:id="2742"/>
      <w:bookmarkEnd w:id="2743"/>
    </w:p>
    <w:tbl>
      <w:tblPr>
        <w:tblStyle w:val="CLIWide"/>
        <w:tblW w:w="0" w:type="auto"/>
        <w:tblLook w:val="01E0" w:firstRow="1" w:lastRow="1" w:firstColumn="1" w:lastColumn="1" w:noHBand="0" w:noVBand="0"/>
      </w:tblPr>
      <w:tblGrid>
        <w:gridCol w:w="1824"/>
        <w:gridCol w:w="6108"/>
      </w:tblGrid>
      <w:tr w:rsidR="00490D42" w:rsidRPr="00C235A5"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2F5F3A" w:rsidRDefault="00490D42" w:rsidP="00674DF3">
            <w:pPr>
              <w:wordWrap/>
              <w:adjustRightInd w:val="0"/>
              <w:ind w:right="20"/>
              <w:jc w:val="left"/>
              <w:rPr>
                <w:b/>
                <w:bCs/>
                <w:kern w:val="0"/>
              </w:rPr>
            </w:pPr>
            <w:r w:rsidRPr="002F5F3A">
              <w:rPr>
                <w:b/>
                <w:bCs/>
                <w:kern w:val="0"/>
              </w:rPr>
              <w:t>Variable</w:t>
            </w:r>
          </w:p>
        </w:tc>
        <w:tc>
          <w:tcPr>
            <w:tcW w:w="7166" w:type="dxa"/>
          </w:tcPr>
          <w:p w14:paraId="4AEC0E4C" w14:textId="77777777" w:rsidR="00490D42" w:rsidRPr="002F5F3A" w:rsidRDefault="00490D42" w:rsidP="00674DF3">
            <w:pPr>
              <w:wordWrap/>
              <w:adjustRightInd w:val="0"/>
              <w:ind w:right="20"/>
              <w:jc w:val="left"/>
              <w:rPr>
                <w:b/>
                <w:bCs/>
                <w:kern w:val="0"/>
              </w:rPr>
            </w:pPr>
            <w:r w:rsidRPr="002F5F3A">
              <w:rPr>
                <w:b/>
                <w:bCs/>
                <w:kern w:val="0"/>
              </w:rPr>
              <w:t>Description</w:t>
            </w:r>
          </w:p>
        </w:tc>
      </w:tr>
      <w:tr w:rsidR="00490D42" w:rsidRPr="00C235A5" w14:paraId="3B2A7CF0" w14:textId="77777777" w:rsidTr="007037AB">
        <w:tc>
          <w:tcPr>
            <w:tcW w:w="1990" w:type="dxa"/>
          </w:tcPr>
          <w:p w14:paraId="1737197F" w14:textId="77777777" w:rsidR="00490D42" w:rsidRPr="002F5F3A" w:rsidRDefault="00490D42" w:rsidP="00674DF3">
            <w:pPr>
              <w:wordWrap/>
              <w:adjustRightInd w:val="0"/>
              <w:ind w:right="20"/>
              <w:rPr>
                <w:kern w:val="0"/>
              </w:rPr>
            </w:pPr>
            <w:r w:rsidRPr="002F5F3A">
              <w:rPr>
                <w:kern w:val="0"/>
              </w:rPr>
              <w:t>Hello timer</w:t>
            </w:r>
          </w:p>
        </w:tc>
        <w:tc>
          <w:tcPr>
            <w:tcW w:w="7166" w:type="dxa"/>
          </w:tcPr>
          <w:p w14:paraId="37D9D76F" w14:textId="77777777" w:rsidR="00490D42" w:rsidRPr="002F5F3A" w:rsidRDefault="00490D42" w:rsidP="00674DF3">
            <w:pPr>
              <w:wordWrap/>
              <w:adjustRightInd w:val="0"/>
              <w:ind w:right="20"/>
              <w:rPr>
                <w:kern w:val="0"/>
              </w:rPr>
            </w:pPr>
            <w:r w:rsidRPr="002F5F3A">
              <w:rPr>
                <w:kern w:val="0"/>
              </w:rPr>
              <w:t xml:space="preserve">Decides the interval that the switch transmits Hello message to other switches </w:t>
            </w:r>
          </w:p>
        </w:tc>
      </w:tr>
      <w:tr w:rsidR="00490D42" w:rsidRPr="00C235A5" w14:paraId="51635874" w14:textId="77777777" w:rsidTr="007037AB">
        <w:tc>
          <w:tcPr>
            <w:tcW w:w="1990" w:type="dxa"/>
          </w:tcPr>
          <w:p w14:paraId="6807E531" w14:textId="77777777" w:rsidR="00490D42" w:rsidRPr="002F5F3A" w:rsidRDefault="00490D42" w:rsidP="00674DF3">
            <w:pPr>
              <w:wordWrap/>
              <w:adjustRightInd w:val="0"/>
              <w:ind w:right="20"/>
              <w:rPr>
                <w:kern w:val="0"/>
              </w:rPr>
            </w:pPr>
            <w:r w:rsidRPr="002F5F3A">
              <w:rPr>
                <w:kern w:val="0"/>
              </w:rPr>
              <w:t>Forward-delay timer</w:t>
            </w:r>
          </w:p>
        </w:tc>
        <w:tc>
          <w:tcPr>
            <w:tcW w:w="7166" w:type="dxa"/>
          </w:tcPr>
          <w:p w14:paraId="11F0791F" w14:textId="77777777" w:rsidR="00490D42" w:rsidRPr="002F5F3A" w:rsidRDefault="00490D42" w:rsidP="00674DF3">
            <w:pPr>
              <w:wordWrap/>
              <w:adjustRightInd w:val="0"/>
              <w:ind w:right="20"/>
              <w:rPr>
                <w:kern w:val="0"/>
              </w:rPr>
            </w:pPr>
            <w:r w:rsidRPr="002F5F3A">
              <w:rPr>
                <w:kern w:val="0"/>
              </w:rPr>
              <w:t xml:space="preserve">Decides how long the interface is in listening and learning state before forwarding </w:t>
            </w:r>
          </w:p>
        </w:tc>
      </w:tr>
      <w:tr w:rsidR="00490D42" w:rsidRPr="00C235A5" w14:paraId="48413549" w14:textId="77777777" w:rsidTr="007037AB">
        <w:tc>
          <w:tcPr>
            <w:tcW w:w="1990" w:type="dxa"/>
          </w:tcPr>
          <w:p w14:paraId="6B452AD6" w14:textId="77777777" w:rsidR="00490D42" w:rsidRPr="002F5F3A" w:rsidRDefault="00490D42" w:rsidP="00674DF3">
            <w:pPr>
              <w:wordWrap/>
              <w:adjustRightInd w:val="0"/>
              <w:ind w:right="20"/>
              <w:rPr>
                <w:kern w:val="0"/>
              </w:rPr>
            </w:pPr>
            <w:r w:rsidRPr="002F5F3A">
              <w:rPr>
                <w:kern w:val="0"/>
              </w:rPr>
              <w:t>Maximum-age timer</w:t>
            </w:r>
          </w:p>
        </w:tc>
        <w:tc>
          <w:tcPr>
            <w:tcW w:w="7166" w:type="dxa"/>
          </w:tcPr>
          <w:p w14:paraId="578945A2" w14:textId="77777777" w:rsidR="00490D42" w:rsidRPr="002F5F3A" w:rsidRDefault="00490D42" w:rsidP="00674DF3">
            <w:pPr>
              <w:keepNext/>
              <w:wordWrap/>
              <w:adjustRightInd w:val="0"/>
              <w:ind w:right="20"/>
              <w:rPr>
                <w:kern w:val="0"/>
              </w:rPr>
            </w:pPr>
            <w:r w:rsidRPr="002F5F3A">
              <w:rPr>
                <w:kern w:val="0"/>
              </w:rPr>
              <w:t xml:space="preserve">Decides the amount of time the switch stores received protocol information </w:t>
            </w:r>
          </w:p>
        </w:tc>
      </w:tr>
    </w:tbl>
    <w:p w14:paraId="08A61EC5" w14:textId="77777777" w:rsidR="00490D42" w:rsidRPr="00C235A5" w:rsidRDefault="00490D42" w:rsidP="00674DF3">
      <w:pPr>
        <w:pStyle w:val="3"/>
        <w:ind w:left="0" w:right="20"/>
      </w:pPr>
      <w:bookmarkStart w:id="2744" w:name="_Toc73427989"/>
      <w:bookmarkStart w:id="2745" w:name="_Toc252889003"/>
      <w:bookmarkStart w:id="2746" w:name="_Toc277779545"/>
      <w:bookmarkStart w:id="2747" w:name="_Toc445130962"/>
      <w:r w:rsidRPr="00E9530C">
        <w:t>Creating</w:t>
      </w:r>
      <w:r w:rsidRPr="00C235A5">
        <w:t xml:space="preserve"> the Spanning-Tree Topology</w:t>
      </w:r>
      <w:bookmarkEnd w:id="2744"/>
      <w:bookmarkEnd w:id="2745"/>
      <w:bookmarkEnd w:id="2746"/>
      <w:bookmarkEnd w:id="2747"/>
    </w:p>
    <w:p w14:paraId="67F71899" w14:textId="77777777" w:rsidR="00490D42" w:rsidRPr="002F5F3A" w:rsidRDefault="00490D42" w:rsidP="00674DF3">
      <w:pPr>
        <w:pStyle w:val="a3"/>
        <w:ind w:left="0" w:right="20"/>
      </w:pPr>
      <w:r w:rsidRPr="002F5F3A">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C235A5" w:rsidRDefault="00E9530C" w:rsidP="00674DF3">
      <w:pPr>
        <w:keepNext/>
        <w:wordWrap/>
        <w:adjustRightInd w:val="0"/>
        <w:ind w:leftChars="945" w:left="1701" w:right="20"/>
        <w:jc w:val="left"/>
        <w:rPr>
          <w:rFonts w:ascii="굴림" w:eastAsia="굴림" w:hAnsi="굴림"/>
        </w:rPr>
      </w:pPr>
      <w:r>
        <w:rPr>
          <w:noProof/>
        </w:rPr>
        <w:lastRenderedPageBreak/>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C235A5" w:rsidRDefault="000B7D52" w:rsidP="00674DF3">
      <w:pPr>
        <w:pStyle w:val="afffff3"/>
        <w:ind w:left="0" w:right="20"/>
        <w:rPr>
          <w:color w:val="000000"/>
          <w:kern w:val="0"/>
        </w:rPr>
      </w:pPr>
      <w:bookmarkStart w:id="2748" w:name="_Toc363228578"/>
      <w:bookmarkStart w:id="2749" w:name="_Toc252889044"/>
      <w:bookmarkStart w:id="2750" w:name="_Toc277779529"/>
      <w:bookmarkStart w:id="2751" w:name="_Toc391575482"/>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27</w:t>
      </w:r>
      <w:r w:rsidR="00D52C4A">
        <w:fldChar w:fldCharType="end"/>
      </w:r>
      <w:r w:rsidR="00D52C4A">
        <w:rPr>
          <w:rFonts w:hint="eastAsia"/>
        </w:rPr>
        <w:t xml:space="preserve"> </w:t>
      </w:r>
      <w:r w:rsidR="00490D42" w:rsidRPr="00C235A5">
        <w:t xml:space="preserve">Spanning-Tree </w:t>
      </w:r>
      <w:bookmarkEnd w:id="2748"/>
      <w:bookmarkEnd w:id="2749"/>
      <w:r w:rsidR="00490D42" w:rsidRPr="002F5F3A">
        <w:t>Topology</w:t>
      </w:r>
      <w:bookmarkEnd w:id="2750"/>
      <w:bookmarkEnd w:id="2751"/>
    </w:p>
    <w:p w14:paraId="6CAF7D60" w14:textId="77777777" w:rsidR="00490D42" w:rsidRPr="002F5F3A" w:rsidRDefault="00490D42" w:rsidP="00674DF3">
      <w:pPr>
        <w:pStyle w:val="a3"/>
        <w:ind w:left="0" w:right="20"/>
      </w:pPr>
      <w:r w:rsidRPr="002F5F3A">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2F5F3A" w:rsidRDefault="00490D42" w:rsidP="00674DF3">
      <w:pPr>
        <w:pStyle w:val="a3"/>
        <w:ind w:left="0" w:right="20"/>
      </w:pPr>
      <w:r w:rsidRPr="002F5F3A">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C235A5" w:rsidRDefault="00490D42" w:rsidP="00674DF3">
      <w:pPr>
        <w:pStyle w:val="3"/>
        <w:ind w:left="0" w:right="20"/>
      </w:pPr>
      <w:bookmarkStart w:id="2752" w:name="_Toc361679446"/>
      <w:bookmarkStart w:id="2753" w:name="_Toc73428008"/>
      <w:bookmarkStart w:id="2754" w:name="_Toc74378709"/>
      <w:bookmarkStart w:id="2755" w:name="_Toc252889004"/>
      <w:bookmarkStart w:id="2756" w:name="_Toc445130963"/>
      <w:r w:rsidRPr="00C235A5">
        <w:t xml:space="preserve">Spanning-Tree </w:t>
      </w:r>
      <w:r w:rsidRPr="00E9530C">
        <w:t>Interface</w:t>
      </w:r>
      <w:r w:rsidRPr="00C235A5">
        <w:t xml:space="preserve"> States</w:t>
      </w:r>
      <w:bookmarkEnd w:id="2752"/>
      <w:bookmarkEnd w:id="2753"/>
      <w:bookmarkEnd w:id="2754"/>
      <w:bookmarkEnd w:id="2755"/>
      <w:bookmarkEnd w:id="2756"/>
    </w:p>
    <w:p w14:paraId="27EF52E9" w14:textId="77777777" w:rsidR="00490D42" w:rsidRDefault="00490D42" w:rsidP="00674DF3">
      <w:pPr>
        <w:pStyle w:val="a3"/>
        <w:ind w:left="0" w:right="20"/>
      </w:pPr>
      <w:r w:rsidRPr="002F5F3A">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Default="00490D42" w:rsidP="00674DF3">
      <w:pPr>
        <w:pStyle w:val="a3"/>
        <w:ind w:left="0" w:right="20"/>
      </w:pPr>
      <w:r w:rsidRPr="002F5F3A">
        <w:t>The following shows the states of each Layer 2 interface of the switch enabling spanning tree:</w:t>
      </w:r>
    </w:p>
    <w:p w14:paraId="4690AFEF" w14:textId="77777777" w:rsidR="00490D42" w:rsidRPr="00E9530C" w:rsidRDefault="00490D42" w:rsidP="00674DF3">
      <w:pPr>
        <w:pStyle w:val="Randomlist"/>
        <w:tabs>
          <w:tab w:val="clear" w:pos="3968"/>
          <w:tab w:val="num" w:pos="1980"/>
          <w:tab w:val="num" w:pos="3320"/>
        </w:tabs>
        <w:ind w:left="0" w:right="20" w:hanging="403"/>
      </w:pPr>
      <w:r w:rsidRPr="00E9530C">
        <w:t xml:space="preserve">Blocking </w:t>
      </w:r>
      <w:r w:rsidRPr="00E9530C">
        <w:t>–</w:t>
      </w:r>
      <w:r w:rsidRPr="00E9530C">
        <w:t xml:space="preserve"> The </w:t>
      </w:r>
      <w:r w:rsidRPr="002F5F3A">
        <w:t>interface does not forward any frames.</w:t>
      </w:r>
    </w:p>
    <w:p w14:paraId="37BA2B88" w14:textId="77777777" w:rsidR="00490D42" w:rsidRPr="00E9530C" w:rsidRDefault="00490D42" w:rsidP="00674DF3">
      <w:pPr>
        <w:pStyle w:val="Randomlist"/>
        <w:tabs>
          <w:tab w:val="clear" w:pos="3968"/>
          <w:tab w:val="num" w:pos="1980"/>
          <w:tab w:val="num" w:pos="3320"/>
        </w:tabs>
        <w:ind w:left="0" w:right="20" w:hanging="403"/>
      </w:pPr>
      <w:r w:rsidRPr="00E9530C">
        <w:t xml:space="preserve">Listening </w:t>
      </w:r>
      <w:r w:rsidRPr="00E9530C">
        <w:t>–</w:t>
      </w:r>
      <w:r w:rsidRPr="00E9530C">
        <w:t xml:space="preserve"> The state succeeding the </w:t>
      </w:r>
      <w:r w:rsidRPr="002F5F3A">
        <w:t>blocking state when the interface decides to forward frames.</w:t>
      </w:r>
    </w:p>
    <w:p w14:paraId="7C24D3B9" w14:textId="77777777" w:rsidR="00490D42" w:rsidRPr="00E9530C" w:rsidRDefault="00490D42" w:rsidP="00674DF3">
      <w:pPr>
        <w:pStyle w:val="Randomlist"/>
        <w:tabs>
          <w:tab w:val="clear" w:pos="3968"/>
          <w:tab w:val="num" w:pos="1980"/>
          <w:tab w:val="num" w:pos="3320"/>
        </w:tabs>
        <w:ind w:left="0" w:right="20" w:hanging="403"/>
      </w:pPr>
      <w:r w:rsidRPr="00E9530C">
        <w:t xml:space="preserve">Learning </w:t>
      </w:r>
      <w:r w:rsidRPr="00E9530C">
        <w:t>–</w:t>
      </w:r>
      <w:r w:rsidRPr="00E9530C">
        <w:t xml:space="preserve"> The interface is ready to forward frames. MAC learning is carried out in this state.</w:t>
      </w:r>
    </w:p>
    <w:p w14:paraId="2BDB5FD0" w14:textId="77777777" w:rsidR="00490D42" w:rsidRPr="00E9530C" w:rsidRDefault="00490D42" w:rsidP="00674DF3">
      <w:pPr>
        <w:pStyle w:val="Randomlist"/>
        <w:tabs>
          <w:tab w:val="clear" w:pos="3968"/>
          <w:tab w:val="num" w:pos="1980"/>
          <w:tab w:val="num" w:pos="3320"/>
        </w:tabs>
        <w:ind w:left="0" w:right="20" w:hanging="403"/>
      </w:pPr>
      <w:r w:rsidRPr="00E9530C">
        <w:t xml:space="preserve">Forwarding </w:t>
      </w:r>
      <w:r w:rsidRPr="00E9530C">
        <w:t>–</w:t>
      </w:r>
      <w:r w:rsidRPr="00E9530C">
        <w:t xml:space="preserve"> The interface forwards frames.</w:t>
      </w:r>
    </w:p>
    <w:p w14:paraId="19F76EEE" w14:textId="77777777" w:rsidR="00490D42" w:rsidRPr="00E9530C" w:rsidRDefault="00490D42" w:rsidP="00674DF3">
      <w:pPr>
        <w:pStyle w:val="Randomlist"/>
        <w:tabs>
          <w:tab w:val="clear" w:pos="3968"/>
          <w:tab w:val="num" w:pos="1980"/>
          <w:tab w:val="num" w:pos="3320"/>
        </w:tabs>
        <w:ind w:left="0" w:right="20" w:hanging="403"/>
      </w:pPr>
      <w:r w:rsidRPr="00E9530C">
        <w:t xml:space="preserve">Disabled </w:t>
      </w:r>
      <w:r w:rsidRPr="00E9530C">
        <w:t>–</w:t>
      </w:r>
      <w:r w:rsidRPr="00E9530C">
        <w:t xml:space="preserve"> The interface does not participate in the spanning tree because the port is shutdown state, or no link is available for the port, or there is no spanning-tree instance under execution.</w:t>
      </w:r>
    </w:p>
    <w:p w14:paraId="44675510" w14:textId="77777777" w:rsidR="00490D42" w:rsidRDefault="00490D42" w:rsidP="00674DF3">
      <w:pPr>
        <w:pStyle w:val="a3"/>
        <w:ind w:left="0" w:right="20"/>
        <w:rPr>
          <w:kern w:val="0"/>
        </w:rPr>
      </w:pPr>
      <w:r w:rsidRPr="002F5F3A">
        <w:t>An interface can change its state as follows</w:t>
      </w:r>
      <w:r w:rsidRPr="002F5F3A">
        <w:rPr>
          <w:kern w:val="0"/>
        </w:rPr>
        <w:t>:</w:t>
      </w:r>
    </w:p>
    <w:p w14:paraId="4B370DEB" w14:textId="77777777" w:rsidR="00490D42" w:rsidRPr="00E9530C" w:rsidRDefault="00490D42" w:rsidP="00674DF3">
      <w:pPr>
        <w:pStyle w:val="Randomlist"/>
        <w:tabs>
          <w:tab w:val="clear" w:pos="3968"/>
          <w:tab w:val="num" w:pos="1980"/>
          <w:tab w:val="num" w:pos="3320"/>
        </w:tabs>
        <w:ind w:left="0" w:right="20" w:hanging="403"/>
      </w:pPr>
      <w:r w:rsidRPr="00E9530C">
        <w:t>From initial state to blocking state</w:t>
      </w:r>
    </w:p>
    <w:p w14:paraId="1A1DD8AD" w14:textId="77777777" w:rsidR="00490D42" w:rsidRPr="00E9530C" w:rsidRDefault="00490D42" w:rsidP="00674DF3">
      <w:pPr>
        <w:pStyle w:val="Randomlist"/>
        <w:tabs>
          <w:tab w:val="clear" w:pos="3968"/>
          <w:tab w:val="num" w:pos="1980"/>
          <w:tab w:val="num" w:pos="3320"/>
        </w:tabs>
        <w:ind w:left="0" w:right="20" w:hanging="403"/>
      </w:pPr>
      <w:r w:rsidRPr="00E9530C">
        <w:t>From blocking state to listening or disabled state</w:t>
      </w:r>
    </w:p>
    <w:p w14:paraId="060E1255" w14:textId="77777777" w:rsidR="00490D42" w:rsidRPr="00E9530C" w:rsidRDefault="00490D42" w:rsidP="00674DF3">
      <w:pPr>
        <w:pStyle w:val="Randomlist"/>
        <w:tabs>
          <w:tab w:val="clear" w:pos="3968"/>
          <w:tab w:val="num" w:pos="1980"/>
          <w:tab w:val="num" w:pos="3320"/>
        </w:tabs>
        <w:ind w:left="0" w:right="20" w:hanging="403"/>
      </w:pPr>
      <w:r w:rsidRPr="00E9530C">
        <w:t>From listening state to learning or disabled state</w:t>
      </w:r>
    </w:p>
    <w:p w14:paraId="64E2042B" w14:textId="77777777" w:rsidR="00490D42" w:rsidRPr="00E9530C" w:rsidRDefault="00490D42" w:rsidP="00674DF3">
      <w:pPr>
        <w:pStyle w:val="Randomlist"/>
        <w:tabs>
          <w:tab w:val="clear" w:pos="3968"/>
          <w:tab w:val="num" w:pos="1980"/>
          <w:tab w:val="num" w:pos="3320"/>
        </w:tabs>
        <w:ind w:left="0" w:right="20" w:hanging="403"/>
      </w:pPr>
      <w:r w:rsidRPr="00E9530C">
        <w:t>From learning state to forwarding or disabled state</w:t>
      </w:r>
    </w:p>
    <w:p w14:paraId="4DC6D5CA" w14:textId="77777777" w:rsidR="00490D42" w:rsidRPr="00E9530C" w:rsidRDefault="00490D42" w:rsidP="00674DF3">
      <w:pPr>
        <w:pStyle w:val="Randomlist"/>
        <w:tabs>
          <w:tab w:val="clear" w:pos="3968"/>
          <w:tab w:val="num" w:pos="1980"/>
          <w:tab w:val="num" w:pos="3320"/>
        </w:tabs>
        <w:ind w:left="0" w:right="20" w:hanging="403"/>
      </w:pPr>
      <w:r w:rsidRPr="00E9530C">
        <w:t>From forwarding state to disabled state</w:t>
      </w:r>
    </w:p>
    <w:p w14:paraId="60047D00" w14:textId="77777777" w:rsidR="00AF27EE" w:rsidRDefault="00AF27EE" w:rsidP="00674DF3">
      <w:pPr>
        <w:pStyle w:val="a3"/>
        <w:ind w:left="0" w:right="20"/>
      </w:pPr>
    </w:p>
    <w:p w14:paraId="273C41F1" w14:textId="77777777" w:rsidR="00AF27EE" w:rsidRDefault="00AF27EE" w:rsidP="00674DF3">
      <w:pPr>
        <w:pStyle w:val="a3"/>
        <w:ind w:left="0" w:right="20"/>
      </w:pPr>
    </w:p>
    <w:p w14:paraId="4DBA8554" w14:textId="77777777" w:rsidR="00AF27EE" w:rsidRDefault="00AF27EE" w:rsidP="00674DF3">
      <w:pPr>
        <w:pStyle w:val="a3"/>
        <w:ind w:left="0" w:right="20"/>
      </w:pPr>
    </w:p>
    <w:p w14:paraId="0799CC00" w14:textId="77777777" w:rsidR="00490D42" w:rsidRDefault="00490D42" w:rsidP="00674DF3">
      <w:pPr>
        <w:pStyle w:val="a3"/>
        <w:ind w:left="0" w:right="20"/>
        <w:rPr>
          <w:rFonts w:ascii="굴림" w:eastAsia="굴림" w:hAnsi="굴림"/>
        </w:rPr>
      </w:pPr>
      <w:r w:rsidRPr="002F5F3A">
        <w:lastRenderedPageBreak/>
        <w:t>The figure bel</w:t>
      </w:r>
      <w:r>
        <w:t>ow shows state transition of an in</w:t>
      </w:r>
      <w:r w:rsidRPr="002F5F3A">
        <w:t>terface.</w:t>
      </w:r>
      <w:r>
        <w:rPr>
          <w:rFonts w:ascii="굴림" w:eastAsia="굴림" w:hAnsi="굴림"/>
        </w:rPr>
        <w:t xml:space="preserve"> </w:t>
      </w:r>
    </w:p>
    <w:p w14:paraId="3233BF5E" w14:textId="77777777" w:rsidR="00490D42" w:rsidRPr="00C235A5" w:rsidRDefault="00E9530C" w:rsidP="00674DF3">
      <w:pPr>
        <w:pStyle w:val="bonmun"/>
        <w:ind w:leftChars="945" w:left="1701" w:right="20"/>
        <w:rPr>
          <w:rFonts w:ascii="굴림" w:eastAsia="굴림" w:hAnsi="굴림"/>
        </w:rPr>
      </w:pPr>
      <w:r>
        <w:rPr>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9B6D22" w:rsidRDefault="000B7D52" w:rsidP="00674DF3">
      <w:pPr>
        <w:pStyle w:val="afffff3"/>
        <w:ind w:left="0" w:right="20"/>
      </w:pPr>
      <w:bookmarkStart w:id="2757" w:name="_Toc277779546"/>
      <w:bookmarkStart w:id="2758" w:name="_Toc363228579"/>
      <w:bookmarkStart w:id="2759" w:name="_Toc73428009"/>
      <w:bookmarkStart w:id="2760" w:name="_Toc391575483"/>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28</w:t>
      </w:r>
      <w:r w:rsidR="00D52C4A">
        <w:fldChar w:fldCharType="end"/>
      </w:r>
      <w:r w:rsidR="00D52C4A">
        <w:rPr>
          <w:rFonts w:hint="eastAsia"/>
        </w:rPr>
        <w:t xml:space="preserve"> </w:t>
      </w:r>
      <w:r w:rsidR="00490D42" w:rsidRPr="00C235A5">
        <w:t>Spanning-Tree Interface States</w:t>
      </w:r>
      <w:bookmarkEnd w:id="2757"/>
      <w:bookmarkEnd w:id="2758"/>
      <w:bookmarkEnd w:id="2759"/>
      <w:bookmarkEnd w:id="2760"/>
    </w:p>
    <w:p w14:paraId="1192972C" w14:textId="77777777" w:rsidR="00490D42" w:rsidRPr="002F5F3A" w:rsidRDefault="00490D42" w:rsidP="00674DF3">
      <w:pPr>
        <w:pStyle w:val="a3"/>
        <w:ind w:left="0" w:right="20"/>
      </w:pPr>
      <w:r w:rsidRPr="002F5F3A">
        <w:t>When STP is enabled, all interfaces of the switch are in blocking state and then go into listening and learning state for a while. In a stabilized spanning tree, each interface is in forwarding state or blocking state.</w:t>
      </w:r>
      <w:r w:rsidR="00E9530C">
        <w:rPr>
          <w:rFonts w:hint="eastAsia"/>
        </w:rPr>
        <w:t xml:space="preserve"> </w:t>
      </w:r>
      <w:r w:rsidRPr="002F5F3A">
        <w:t>If the spanning-tree algorithm decides to set a Layer 2 interface to forwarding state, the following process occurs:</w:t>
      </w:r>
    </w:p>
    <w:p w14:paraId="3FBE3D63" w14:textId="77777777" w:rsidR="00490D42" w:rsidRPr="002F5F3A" w:rsidRDefault="00490D42" w:rsidP="00674DF3">
      <w:pPr>
        <w:pStyle w:val="Orderlist"/>
        <w:numPr>
          <w:ilvl w:val="0"/>
          <w:numId w:val="8"/>
        </w:numPr>
        <w:spacing w:after="100"/>
        <w:ind w:left="0" w:right="20" w:hanging="284"/>
      </w:pPr>
      <w:r w:rsidRPr="002F5F3A">
        <w:t>Receiving the protocol information to set the interface to forwarding state, the interface goes into listening state.</w:t>
      </w:r>
    </w:p>
    <w:p w14:paraId="0045E6F8" w14:textId="77777777" w:rsidR="00490D42" w:rsidRDefault="00490D42" w:rsidP="00674DF3">
      <w:pPr>
        <w:pStyle w:val="Orderlist"/>
        <w:numPr>
          <w:ilvl w:val="0"/>
          <w:numId w:val="8"/>
        </w:numPr>
        <w:spacing w:after="100"/>
        <w:ind w:left="0" w:right="20" w:hanging="284"/>
      </w:pPr>
      <w:r w:rsidRPr="002F5F3A">
        <w:t>Upon forward-delay time out, the spanning tree lets the interface go into learning state and sets</w:t>
      </w:r>
      <w:r>
        <w:t xml:space="preserve"> the forward-delay timer again.</w:t>
      </w:r>
      <w:r>
        <w:rPr>
          <w:rFonts w:hint="eastAsia"/>
        </w:rPr>
        <w:t xml:space="preserve"> </w:t>
      </w:r>
    </w:p>
    <w:p w14:paraId="14BA7011" w14:textId="77777777" w:rsidR="00490D42" w:rsidRPr="002F5F3A" w:rsidRDefault="00490D42" w:rsidP="00674DF3">
      <w:pPr>
        <w:pStyle w:val="Orderlist"/>
        <w:numPr>
          <w:ilvl w:val="0"/>
          <w:numId w:val="8"/>
        </w:numPr>
        <w:spacing w:after="100"/>
        <w:ind w:left="0" w:right="20" w:hanging="284"/>
      </w:pPr>
      <w:r w:rsidRPr="002F5F3A">
        <w:t>In learning state, the interface blocks forwarding while learning MAC address of the end station.</w:t>
      </w:r>
    </w:p>
    <w:p w14:paraId="4F6A09F4" w14:textId="77777777" w:rsidR="00490D42" w:rsidRPr="002F5F3A" w:rsidRDefault="00490D42" w:rsidP="00674DF3">
      <w:pPr>
        <w:pStyle w:val="Orderlist"/>
        <w:numPr>
          <w:ilvl w:val="0"/>
          <w:numId w:val="8"/>
        </w:numPr>
        <w:spacing w:after="100"/>
        <w:ind w:left="0" w:right="20" w:hanging="284"/>
      </w:pPr>
      <w:r w:rsidRPr="002F5F3A">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C235A5"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2F5F3A" w:rsidRDefault="00674DF3" w:rsidP="00674DF3">
            <w:pPr>
              <w:pStyle w:val="ac"/>
            </w:pPr>
            <w:r w:rsidRPr="002F5F3A">
              <w:t>Item</w:t>
            </w:r>
          </w:p>
        </w:tc>
        <w:tc>
          <w:tcPr>
            <w:tcW w:w="7028" w:type="dxa"/>
          </w:tcPr>
          <w:p w14:paraId="2B3B60D7" w14:textId="77777777" w:rsidR="00674DF3" w:rsidRPr="002F5F3A" w:rsidRDefault="00674DF3" w:rsidP="00674DF3">
            <w:pPr>
              <w:wordWrap/>
              <w:adjustRightInd w:val="0"/>
              <w:spacing w:line="240" w:lineRule="auto"/>
              <w:ind w:right="20"/>
              <w:rPr>
                <w:b/>
                <w:kern w:val="0"/>
              </w:rPr>
            </w:pPr>
            <w:r w:rsidRPr="002F5F3A">
              <w:rPr>
                <w:b/>
                <w:kern w:val="0"/>
              </w:rPr>
              <w:t>Description</w:t>
            </w:r>
          </w:p>
        </w:tc>
      </w:tr>
      <w:tr w:rsidR="00674DF3" w:rsidRPr="00C235A5" w14:paraId="3D203BBA" w14:textId="77777777" w:rsidTr="00674DF3">
        <w:tc>
          <w:tcPr>
            <w:tcW w:w="1630" w:type="dxa"/>
          </w:tcPr>
          <w:p w14:paraId="101F1EE9" w14:textId="77777777" w:rsidR="00674DF3" w:rsidRPr="002F5F3A" w:rsidRDefault="00674DF3" w:rsidP="00674DF3">
            <w:pPr>
              <w:pStyle w:val="ac"/>
            </w:pPr>
            <w:r w:rsidRPr="002F5F3A">
              <w:t>Blocking State</w:t>
            </w:r>
          </w:p>
        </w:tc>
        <w:tc>
          <w:tcPr>
            <w:tcW w:w="7028" w:type="dxa"/>
          </w:tcPr>
          <w:p w14:paraId="14F197D4"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2F5F3A" w:rsidRDefault="00674DF3" w:rsidP="00674DF3">
            <w:pPr>
              <w:wordWrap/>
              <w:autoSpaceDE w:val="0"/>
              <w:autoSpaceDN w:val="0"/>
              <w:adjustRightInd w:val="0"/>
              <w:snapToGrid/>
              <w:spacing w:line="240" w:lineRule="auto"/>
              <w:ind w:right="20"/>
              <w:jc w:val="left"/>
              <w:rPr>
                <w:kern w:val="0"/>
              </w:rPr>
            </w:pPr>
          </w:p>
          <w:p w14:paraId="0E77F576"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blocking state:</w:t>
            </w:r>
          </w:p>
          <w:p w14:paraId="2B106D89"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3046E70E"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2B1AC619"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3D2E87E5"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731ECB1E" w14:textId="77777777" w:rsidTr="00674DF3">
        <w:tc>
          <w:tcPr>
            <w:tcW w:w="1630" w:type="dxa"/>
          </w:tcPr>
          <w:p w14:paraId="18A018C1" w14:textId="77777777" w:rsidR="00674DF3" w:rsidRPr="002F5F3A" w:rsidRDefault="00674DF3" w:rsidP="00674DF3">
            <w:pPr>
              <w:pStyle w:val="ac"/>
            </w:pPr>
            <w:r w:rsidRPr="002F5F3A">
              <w:t>Listening State</w:t>
            </w:r>
          </w:p>
        </w:tc>
        <w:tc>
          <w:tcPr>
            <w:tcW w:w="7028" w:type="dxa"/>
          </w:tcPr>
          <w:p w14:paraId="50E250D8"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Listening state comes after the blocking state. If an interface decides to forward the frames, it goes into listening state.</w:t>
            </w:r>
          </w:p>
          <w:p w14:paraId="1544592B" w14:textId="77777777" w:rsidR="00674DF3" w:rsidRPr="002F5F3A" w:rsidRDefault="00674DF3" w:rsidP="00674DF3">
            <w:pPr>
              <w:wordWrap/>
              <w:autoSpaceDE w:val="0"/>
              <w:autoSpaceDN w:val="0"/>
              <w:adjustRightInd w:val="0"/>
              <w:snapToGrid/>
              <w:spacing w:line="240" w:lineRule="auto"/>
              <w:ind w:right="20"/>
              <w:jc w:val="left"/>
              <w:rPr>
                <w:kern w:val="0"/>
              </w:rPr>
            </w:pPr>
          </w:p>
          <w:p w14:paraId="7A1D9345"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listening state:</w:t>
            </w:r>
          </w:p>
          <w:p w14:paraId="5BA7B74D"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4C2FDAEA"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62EE29F5"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65CC8BDF"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5CB84D50" w14:textId="77777777" w:rsidTr="00674DF3">
        <w:tc>
          <w:tcPr>
            <w:tcW w:w="1630" w:type="dxa"/>
          </w:tcPr>
          <w:p w14:paraId="7F632752" w14:textId="77777777" w:rsidR="00674DF3" w:rsidRPr="002F5F3A" w:rsidRDefault="00674DF3" w:rsidP="00674DF3">
            <w:pPr>
              <w:pStyle w:val="ac"/>
            </w:pPr>
            <w:r w:rsidRPr="002F5F3A">
              <w:t>Learning State</w:t>
            </w:r>
          </w:p>
        </w:tc>
        <w:tc>
          <w:tcPr>
            <w:tcW w:w="7028" w:type="dxa"/>
          </w:tcPr>
          <w:p w14:paraId="19E86483"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learning state, a Layer 2 interface is ready to forward frames. The interface goes from listening state to learning state.</w:t>
            </w:r>
          </w:p>
          <w:p w14:paraId="0364A27A" w14:textId="77777777" w:rsidR="00674DF3" w:rsidRPr="002F5F3A" w:rsidRDefault="00674DF3" w:rsidP="00674DF3">
            <w:pPr>
              <w:wordWrap/>
              <w:autoSpaceDE w:val="0"/>
              <w:autoSpaceDN w:val="0"/>
              <w:adjustRightInd w:val="0"/>
              <w:snapToGrid/>
              <w:spacing w:line="240" w:lineRule="auto"/>
              <w:ind w:right="20"/>
              <w:jc w:val="left"/>
              <w:rPr>
                <w:kern w:val="0"/>
              </w:rPr>
            </w:pPr>
          </w:p>
          <w:p w14:paraId="46B9CE3A"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lastRenderedPageBreak/>
              <w:t>In learning state, an interface acts as follows:</w:t>
            </w:r>
          </w:p>
          <w:p w14:paraId="612971D7"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0E013F18"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60DE241A" w14:textId="77777777" w:rsidR="00674DF3" w:rsidRPr="002F5F3A" w:rsidRDefault="00674DF3" w:rsidP="00674DF3">
            <w:pPr>
              <w:pStyle w:val="RanTable"/>
              <w:ind w:left="0" w:right="20"/>
              <w:rPr>
                <w:kern w:val="0"/>
              </w:rPr>
            </w:pPr>
            <w:r>
              <w:rPr>
                <w:kern w:val="0"/>
              </w:rPr>
              <w:t xml:space="preserve">    </w:t>
            </w:r>
            <w:r w:rsidRPr="002F5F3A">
              <w:rPr>
                <w:kern w:val="0"/>
              </w:rPr>
              <w:t>Performs address learning</w:t>
            </w:r>
          </w:p>
          <w:p w14:paraId="451BF5FA" w14:textId="77777777" w:rsidR="00674DF3" w:rsidRPr="002F5F3A" w:rsidRDefault="00674DF3" w:rsidP="00674DF3">
            <w:pPr>
              <w:pStyle w:val="ac"/>
            </w:pPr>
            <w:r>
              <w:rPr>
                <w:kern w:val="0"/>
              </w:rPr>
              <w:t xml:space="preserve">    </w:t>
            </w:r>
            <w:r w:rsidRPr="002F5F3A">
              <w:rPr>
                <w:kern w:val="0"/>
              </w:rPr>
              <w:t>Receives BPDUs</w:t>
            </w:r>
          </w:p>
        </w:tc>
      </w:tr>
      <w:tr w:rsidR="00674DF3" w:rsidRPr="00C235A5" w14:paraId="379DBE6F" w14:textId="77777777" w:rsidTr="00674DF3">
        <w:tc>
          <w:tcPr>
            <w:tcW w:w="1630" w:type="dxa"/>
          </w:tcPr>
          <w:p w14:paraId="257AD992" w14:textId="77777777" w:rsidR="00674DF3" w:rsidRPr="002F5F3A" w:rsidRDefault="00674DF3" w:rsidP="00674DF3">
            <w:pPr>
              <w:pStyle w:val="ac"/>
            </w:pPr>
            <w:r w:rsidRPr="002F5F3A">
              <w:lastRenderedPageBreak/>
              <w:t>Forwarding State</w:t>
            </w:r>
          </w:p>
        </w:tc>
        <w:tc>
          <w:tcPr>
            <w:tcW w:w="7028" w:type="dxa"/>
          </w:tcPr>
          <w:p w14:paraId="74F971E7" w14:textId="77777777" w:rsidR="00674DF3" w:rsidRPr="002F5F3A" w:rsidRDefault="00674DF3" w:rsidP="00674DF3">
            <w:pPr>
              <w:pStyle w:val="ac"/>
            </w:pPr>
          </w:p>
          <w:p w14:paraId="2093B025"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 xml:space="preserve">In forwarding state, a Layer 2 interface forwards frames. The interface goes from learning state to forwarding state. </w:t>
            </w:r>
          </w:p>
          <w:p w14:paraId="5CD92D6B"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forwarding state, an interface acts as follows:</w:t>
            </w:r>
          </w:p>
          <w:p w14:paraId="12B041A2" w14:textId="77777777" w:rsidR="00674DF3" w:rsidRPr="002F5F3A" w:rsidRDefault="00674DF3" w:rsidP="00674DF3">
            <w:pPr>
              <w:pStyle w:val="RanTable"/>
              <w:ind w:left="0" w:right="20"/>
              <w:rPr>
                <w:kern w:val="0"/>
              </w:rPr>
            </w:pPr>
            <w:r>
              <w:rPr>
                <w:kern w:val="0"/>
              </w:rPr>
              <w:t xml:space="preserve">    </w:t>
            </w:r>
            <w:r w:rsidRPr="002F5F3A">
              <w:rPr>
                <w:kern w:val="0"/>
              </w:rPr>
              <w:t>Forwards the frames received through the port</w:t>
            </w:r>
          </w:p>
          <w:p w14:paraId="0ED29C93" w14:textId="77777777" w:rsidR="00674DF3" w:rsidRPr="002F5F3A" w:rsidRDefault="00674DF3" w:rsidP="00674DF3">
            <w:pPr>
              <w:pStyle w:val="RanTable"/>
              <w:ind w:left="0" w:right="20"/>
              <w:rPr>
                <w:kern w:val="0"/>
              </w:rPr>
            </w:pPr>
            <w:r>
              <w:rPr>
                <w:kern w:val="0"/>
              </w:rPr>
              <w:t xml:space="preserve">    </w:t>
            </w:r>
            <w:r w:rsidRPr="002F5F3A">
              <w:rPr>
                <w:kern w:val="0"/>
              </w:rPr>
              <w:t>Forwards the frames switched from other interfaces</w:t>
            </w:r>
          </w:p>
          <w:p w14:paraId="40CD7A23" w14:textId="77777777" w:rsidR="00674DF3" w:rsidRPr="002F5F3A" w:rsidRDefault="00674DF3" w:rsidP="00674DF3">
            <w:pPr>
              <w:pStyle w:val="RanTable"/>
              <w:ind w:left="0" w:right="20"/>
              <w:rPr>
                <w:kern w:val="0"/>
              </w:rPr>
            </w:pPr>
            <w:r>
              <w:rPr>
                <w:kern w:val="0"/>
              </w:rPr>
              <w:t xml:space="preserve">    </w:t>
            </w:r>
            <w:r w:rsidRPr="002F5F3A">
              <w:rPr>
                <w:kern w:val="0"/>
              </w:rPr>
              <w:t>Performs address learning</w:t>
            </w:r>
          </w:p>
          <w:p w14:paraId="25D3562D"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3B84C604" w14:textId="77777777" w:rsidTr="00674DF3">
        <w:tc>
          <w:tcPr>
            <w:tcW w:w="1630" w:type="dxa"/>
          </w:tcPr>
          <w:p w14:paraId="399F8A1B" w14:textId="77777777" w:rsidR="00674DF3" w:rsidRPr="002F5F3A" w:rsidRDefault="00674DF3" w:rsidP="00674DF3">
            <w:pPr>
              <w:pStyle w:val="ac"/>
            </w:pPr>
            <w:r w:rsidRPr="002F5F3A">
              <w:t>Disable State</w:t>
            </w:r>
          </w:p>
        </w:tc>
        <w:tc>
          <w:tcPr>
            <w:tcW w:w="7028" w:type="dxa"/>
          </w:tcPr>
          <w:p w14:paraId="38820939" w14:textId="77777777" w:rsidR="00674DF3" w:rsidRPr="002F5F3A" w:rsidRDefault="00674DF3" w:rsidP="00674DF3">
            <w:pPr>
              <w:pStyle w:val="ac"/>
            </w:pPr>
          </w:p>
          <w:p w14:paraId="6FA89A42" w14:textId="77777777" w:rsidR="00674DF3" w:rsidRPr="002F5F3A" w:rsidRDefault="00674DF3" w:rsidP="003F797B">
            <w:pPr>
              <w:wordWrap/>
              <w:adjustRightInd w:val="0"/>
              <w:spacing w:afterLines="50" w:after="120" w:line="240" w:lineRule="auto"/>
              <w:ind w:right="20"/>
              <w:rPr>
                <w:kern w:val="0"/>
              </w:rPr>
            </w:pPr>
            <w:r w:rsidRPr="002F5F3A">
              <w:rPr>
                <w:kern w:val="0"/>
              </w:rPr>
              <w:t>In disabled state, a Layer 2 interface does not participate in frame forwarding or spanning tree.</w:t>
            </w:r>
          </w:p>
          <w:p w14:paraId="3232CBEA" w14:textId="77777777" w:rsidR="00674DF3" w:rsidRPr="002F5F3A" w:rsidRDefault="00674DF3" w:rsidP="003F797B">
            <w:pPr>
              <w:wordWrap/>
              <w:adjustRightInd w:val="0"/>
              <w:spacing w:afterLines="50" w:after="120" w:line="240" w:lineRule="auto"/>
              <w:ind w:right="20"/>
              <w:rPr>
                <w:kern w:val="0"/>
              </w:rPr>
            </w:pPr>
            <w:r w:rsidRPr="002F5F3A">
              <w:rPr>
                <w:kern w:val="0"/>
              </w:rPr>
              <w:t>A disabled interface acts as follows:</w:t>
            </w:r>
          </w:p>
          <w:p w14:paraId="61C5A640"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7687C1B5"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511F4280"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37470B2E" w14:textId="77777777" w:rsidR="00674DF3" w:rsidRPr="0020662B" w:rsidRDefault="00674DF3" w:rsidP="00674DF3">
            <w:pPr>
              <w:pStyle w:val="RanTable"/>
              <w:ind w:left="0" w:right="20"/>
              <w:rPr>
                <w:kern w:val="0"/>
              </w:rPr>
            </w:pPr>
            <w:r>
              <w:rPr>
                <w:kern w:val="0"/>
              </w:rPr>
              <w:t xml:space="preserve">    </w:t>
            </w:r>
            <w:r w:rsidRPr="002F5F3A">
              <w:rPr>
                <w:kern w:val="0"/>
              </w:rPr>
              <w:t>Does not receive BPDUs</w:t>
            </w:r>
          </w:p>
        </w:tc>
      </w:tr>
    </w:tbl>
    <w:p w14:paraId="6FAD6D47" w14:textId="77777777" w:rsidR="00490D42" w:rsidRPr="00655275" w:rsidRDefault="00490D42" w:rsidP="00674DF3">
      <w:pPr>
        <w:wordWrap/>
        <w:adjustRightInd w:val="0"/>
        <w:ind w:right="20"/>
        <w:rPr>
          <w:rFonts w:ascii="굴림" w:eastAsia="굴림" w:hAnsi="굴림" w:cs="굴림"/>
          <w:kern w:val="0"/>
        </w:rPr>
      </w:pPr>
    </w:p>
    <w:p w14:paraId="6B463739" w14:textId="77777777"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14:paraId="7FC17E6A" w14:textId="77777777"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r w:rsidRPr="00C235A5">
        <w:rPr>
          <w:rFonts w:ascii="굴림" w:eastAsia="굴림" w:hAnsi="굴림"/>
          <w:kern w:val="2"/>
        </w:rPr>
        <w:br w:type="page"/>
      </w:r>
    </w:p>
    <w:p w14:paraId="3D1B9A53" w14:textId="77777777" w:rsidR="00490D42" w:rsidRPr="00C235A5" w:rsidRDefault="00490D42" w:rsidP="0021019A">
      <w:pPr>
        <w:pStyle w:val="2"/>
        <w:ind w:right="20"/>
      </w:pPr>
      <w:bookmarkStart w:id="2761" w:name="_Toc252889005"/>
      <w:bookmarkStart w:id="2762" w:name="_Toc277779547"/>
      <w:bookmarkStart w:id="2763" w:name="_Toc363228580"/>
      <w:bookmarkStart w:id="2764" w:name="_Toc73428010"/>
      <w:bookmarkStart w:id="2765" w:name="_Toc252889006"/>
      <w:bookmarkStart w:id="2766" w:name="_Toc445130964"/>
      <w:r w:rsidRPr="00E9530C">
        <w:lastRenderedPageBreak/>
        <w:t>Understanding</w:t>
      </w:r>
      <w:r w:rsidRPr="00C235A5">
        <w:t xml:space="preserve"> RSTP</w:t>
      </w:r>
      <w:bookmarkEnd w:id="2761"/>
      <w:bookmarkEnd w:id="2762"/>
      <w:bookmarkEnd w:id="2763"/>
      <w:bookmarkEnd w:id="2764"/>
      <w:bookmarkEnd w:id="2765"/>
      <w:bookmarkEnd w:id="2766"/>
    </w:p>
    <w:p w14:paraId="66FC38B1" w14:textId="77777777" w:rsidR="00490D42" w:rsidRPr="002F5F3A" w:rsidRDefault="00490D42" w:rsidP="005C27CF">
      <w:pPr>
        <w:pStyle w:val="a3"/>
        <w:ind w:left="0" w:right="20"/>
      </w:pPr>
      <w:r w:rsidRPr="002F5F3A">
        <w:t xml:space="preserve">RSTP supports rapid convergence of spanning tree for point-to-point connection, which takes less than 1 second (by contrast, 802.1D spanning tree takes 50 seconds maximum by default). </w:t>
      </w:r>
      <w:r w:rsidRPr="002F5F3A">
        <w:rPr>
          <w:kern w:val="0"/>
        </w:rPr>
        <w:t>This feature is efficient for a network which transmits traffic sensitive to delay such as voice and image.</w:t>
      </w:r>
    </w:p>
    <w:p w14:paraId="7517D6A2" w14:textId="77777777" w:rsidR="00490D42" w:rsidRPr="002F5F3A" w:rsidRDefault="00490D42" w:rsidP="005C27CF">
      <w:pPr>
        <w:pStyle w:val="a3"/>
        <w:ind w:left="0" w:right="20"/>
      </w:pPr>
      <w:r w:rsidRPr="002F5F3A">
        <w:t>This section explains the following operations of RSTP:</w:t>
      </w:r>
    </w:p>
    <w:p w14:paraId="2E91FA1E" w14:textId="77777777" w:rsidR="00490D42" w:rsidRPr="002F5F3A" w:rsidRDefault="00490D42" w:rsidP="005C27CF">
      <w:pPr>
        <w:pStyle w:val="Randomlist"/>
        <w:tabs>
          <w:tab w:val="clear" w:pos="3968"/>
          <w:tab w:val="num" w:pos="1980"/>
          <w:tab w:val="num" w:pos="3320"/>
        </w:tabs>
        <w:ind w:left="0" w:right="20" w:hanging="403"/>
      </w:pPr>
      <w:r w:rsidRPr="002F5F3A">
        <w:t>RSTP Overview</w:t>
      </w:r>
    </w:p>
    <w:p w14:paraId="31350EB7" w14:textId="77777777" w:rsidR="00490D42" w:rsidRPr="002F5F3A" w:rsidRDefault="00490D42" w:rsidP="005C27CF">
      <w:pPr>
        <w:pStyle w:val="Randomlist"/>
        <w:tabs>
          <w:tab w:val="clear" w:pos="3968"/>
          <w:tab w:val="num" w:pos="1980"/>
          <w:tab w:val="num" w:pos="3320"/>
        </w:tabs>
        <w:ind w:left="0" w:right="20" w:hanging="403"/>
      </w:pPr>
      <w:r w:rsidRPr="002F5F3A">
        <w:t>Port Roles and the Active Topology</w:t>
      </w:r>
    </w:p>
    <w:p w14:paraId="5B8256B3" w14:textId="77777777" w:rsidR="00490D42" w:rsidRPr="002F5F3A" w:rsidRDefault="00490D42" w:rsidP="005C27CF">
      <w:pPr>
        <w:pStyle w:val="Randomlist"/>
        <w:tabs>
          <w:tab w:val="clear" w:pos="3968"/>
          <w:tab w:val="num" w:pos="1980"/>
          <w:tab w:val="num" w:pos="3320"/>
        </w:tabs>
        <w:ind w:left="0" w:right="20" w:hanging="403"/>
      </w:pPr>
      <w:r w:rsidRPr="002F5F3A">
        <w:t>Rapid Convergence</w:t>
      </w:r>
    </w:p>
    <w:p w14:paraId="3244F129" w14:textId="77777777" w:rsidR="00490D42" w:rsidRPr="002F5F3A" w:rsidRDefault="00490D42" w:rsidP="005C27CF">
      <w:pPr>
        <w:pStyle w:val="Randomlist"/>
        <w:tabs>
          <w:tab w:val="clear" w:pos="3968"/>
          <w:tab w:val="num" w:pos="1980"/>
          <w:tab w:val="num" w:pos="3320"/>
        </w:tabs>
        <w:ind w:left="0" w:right="20" w:hanging="403"/>
      </w:pPr>
      <w:r w:rsidRPr="002F5F3A">
        <w:t>Bridge Protocol Data Unit Format and Processing</w:t>
      </w:r>
    </w:p>
    <w:p w14:paraId="19E48D76" w14:textId="77777777" w:rsidR="00490D42" w:rsidRPr="00C235A5" w:rsidRDefault="00490D42" w:rsidP="005C27CF">
      <w:pPr>
        <w:pStyle w:val="3"/>
        <w:ind w:left="0" w:right="20"/>
      </w:pPr>
      <w:bookmarkStart w:id="2767" w:name="_Toc277779548"/>
      <w:bookmarkStart w:id="2768" w:name="_Toc363228581"/>
      <w:bookmarkStart w:id="2769" w:name="_Toc73428011"/>
      <w:bookmarkStart w:id="2770" w:name="_Toc445130965"/>
      <w:r w:rsidRPr="00D4405C">
        <w:t>RSTP</w:t>
      </w:r>
      <w:r w:rsidRPr="00C235A5">
        <w:t xml:space="preserve"> Overview</w:t>
      </w:r>
      <w:bookmarkEnd w:id="2767"/>
      <w:bookmarkEnd w:id="2768"/>
      <w:bookmarkEnd w:id="2769"/>
      <w:bookmarkEnd w:id="2770"/>
    </w:p>
    <w:p w14:paraId="701399FE" w14:textId="77777777" w:rsidR="00490D42" w:rsidRPr="002F5F3A" w:rsidRDefault="00490D42" w:rsidP="005C27CF">
      <w:pPr>
        <w:pStyle w:val="a3"/>
        <w:ind w:left="0" w:right="20"/>
      </w:pPr>
      <w:r w:rsidRPr="0058697B">
        <w:t>The operation of RSTP provides rapid recovery (in less than 1 second) of connectivity in the case of failure of a switch, switch port, or a LAN. A new root port can transit rapidly to the forwarding port state, and the use of explicit acknowledgements between the switches</w:t>
      </w:r>
      <w:r w:rsidRPr="002F5F3A">
        <w:t xml:space="preserve"> allows the designated ports to transit rapidly to the forwarding port state.</w:t>
      </w:r>
    </w:p>
    <w:p w14:paraId="3B0792F8" w14:textId="77777777" w:rsidR="00490D42" w:rsidRPr="00C235A5" w:rsidRDefault="00490D42" w:rsidP="005C27CF">
      <w:pPr>
        <w:pStyle w:val="3"/>
        <w:ind w:left="0" w:right="20"/>
      </w:pPr>
      <w:bookmarkStart w:id="2771" w:name="_Toc252889007"/>
      <w:bookmarkStart w:id="2772" w:name="_Toc277779549"/>
      <w:bookmarkStart w:id="2773" w:name="_Toc363228582"/>
      <w:bookmarkStart w:id="2774" w:name="_Toc252889046"/>
      <w:bookmarkStart w:id="2775" w:name="_Toc445130966"/>
      <w:r w:rsidRPr="00C235A5">
        <w:t>Port Roles and the Active Topology</w:t>
      </w:r>
      <w:bookmarkEnd w:id="2771"/>
      <w:bookmarkEnd w:id="2772"/>
      <w:bookmarkEnd w:id="2773"/>
      <w:bookmarkEnd w:id="2774"/>
      <w:bookmarkEnd w:id="2775"/>
    </w:p>
    <w:p w14:paraId="2C9E0AF0" w14:textId="77777777" w:rsidR="00490D42" w:rsidRPr="002F5F3A" w:rsidRDefault="00490D42" w:rsidP="005C27CF">
      <w:pPr>
        <w:pStyle w:val="a3"/>
        <w:ind w:left="0" w:right="20"/>
      </w:pPr>
      <w:r w:rsidRPr="002F5F3A">
        <w:t xml:space="preserve">RSTP provides fast recovery of spanning tree by assigning port roles to determine an active topology. Like STP, RSTP selects a switch with the highest switch priority (the smallest priority </w:t>
      </w:r>
      <w:r w:rsidRPr="002F5F3A">
        <w:rPr>
          <w:kern w:val="0"/>
        </w:rPr>
        <w:t>value) as the root switch.</w:t>
      </w:r>
    </w:p>
    <w:p w14:paraId="461660AB" w14:textId="77777777" w:rsidR="00490D42" w:rsidRPr="002F5F3A" w:rsidRDefault="00490D42" w:rsidP="005C27CF">
      <w:pPr>
        <w:pStyle w:val="a3"/>
        <w:ind w:left="0" w:right="20"/>
      </w:pPr>
      <w:r w:rsidRPr="002F5F3A">
        <w:t>RSTP assigns one of following port roles to each port:</w:t>
      </w:r>
    </w:p>
    <w:p w14:paraId="638764E6" w14:textId="77777777" w:rsidR="00490D42" w:rsidRPr="002F5F3A" w:rsidRDefault="00490D42" w:rsidP="005C27CF">
      <w:pPr>
        <w:pStyle w:val="Randomlist"/>
        <w:tabs>
          <w:tab w:val="clear" w:pos="3968"/>
          <w:tab w:val="num" w:pos="1980"/>
          <w:tab w:val="num" w:pos="3320"/>
        </w:tabs>
        <w:ind w:left="0" w:right="20" w:hanging="403"/>
      </w:pPr>
      <w:r w:rsidRPr="002F5F3A">
        <w:t xml:space="preserve">Root port </w:t>
      </w:r>
      <w:r w:rsidRPr="002F5F3A">
        <w:t>–</w:t>
      </w:r>
      <w:r w:rsidRPr="002F5F3A">
        <w:t xml:space="preserve"> It provides the best path (the lowest cost) when the switch forwards packet to the root switch.</w:t>
      </w:r>
    </w:p>
    <w:p w14:paraId="5C36B128" w14:textId="77777777" w:rsidR="00490D42" w:rsidRPr="002F5F3A" w:rsidRDefault="00490D42" w:rsidP="005C27CF">
      <w:pPr>
        <w:pStyle w:val="Randomlist"/>
        <w:tabs>
          <w:tab w:val="clear" w:pos="3968"/>
          <w:tab w:val="num" w:pos="1980"/>
          <w:tab w:val="num" w:pos="3320"/>
        </w:tabs>
        <w:ind w:left="0" w:right="20" w:hanging="403"/>
      </w:pPr>
      <w:r w:rsidRPr="002F5F3A">
        <w:t xml:space="preserve">Designated port </w:t>
      </w:r>
      <w:r w:rsidRPr="002F5F3A">
        <w:t>–</w:t>
      </w:r>
      <w:r w:rsidRPr="002F5F3A">
        <w:t xml:space="preserve"> Designated port </w:t>
      </w:r>
      <w:r w:rsidRPr="002F5F3A">
        <w:t>–</w:t>
      </w:r>
      <w:r w:rsidRPr="002F5F3A">
        <w:t xml:space="preserve"> It connects to the designated switch and provides the lowest cost when LAN forwards packet to the root switch. The designated switch port connected to LAN is called the designated port.</w:t>
      </w:r>
    </w:p>
    <w:p w14:paraId="3937310F" w14:textId="77777777" w:rsidR="00490D42" w:rsidRPr="002F5F3A" w:rsidRDefault="00490D42" w:rsidP="005C27CF">
      <w:pPr>
        <w:pStyle w:val="Randomlist"/>
        <w:tabs>
          <w:tab w:val="clear" w:pos="3968"/>
          <w:tab w:val="num" w:pos="1980"/>
          <w:tab w:val="num" w:pos="3320"/>
        </w:tabs>
        <w:ind w:left="0" w:right="20" w:hanging="403"/>
      </w:pPr>
      <w:r w:rsidRPr="002F5F3A">
        <w:t xml:space="preserve">Alternate port </w:t>
      </w:r>
      <w:r w:rsidRPr="002F5F3A">
        <w:t>–</w:t>
      </w:r>
      <w:r w:rsidRPr="002F5F3A">
        <w:t xml:space="preserve"> It provides an alternative path to the root switch by current root port.</w:t>
      </w:r>
    </w:p>
    <w:p w14:paraId="1561EB03" w14:textId="77777777" w:rsidR="00490D42" w:rsidRPr="002F5F3A" w:rsidRDefault="00490D42" w:rsidP="005C27CF">
      <w:pPr>
        <w:pStyle w:val="Randomlist"/>
        <w:tabs>
          <w:tab w:val="clear" w:pos="3968"/>
          <w:tab w:val="num" w:pos="1980"/>
          <w:tab w:val="num" w:pos="3320"/>
        </w:tabs>
        <w:ind w:left="0" w:right="20" w:hanging="403"/>
      </w:pPr>
      <w:r w:rsidRPr="002F5F3A">
        <w:t xml:space="preserve">Backup port </w:t>
      </w:r>
      <w:r w:rsidRPr="002F5F3A">
        <w:t>–</w:t>
      </w:r>
      <w:r w:rsidRPr="002F5F3A">
        <w:t xml:space="preserve">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2F5F3A" w:rsidRDefault="00490D42" w:rsidP="005C27CF">
      <w:pPr>
        <w:pStyle w:val="Randomlist"/>
        <w:tabs>
          <w:tab w:val="clear" w:pos="3968"/>
          <w:tab w:val="num" w:pos="1980"/>
          <w:tab w:val="num" w:pos="3320"/>
        </w:tabs>
        <w:ind w:left="0" w:right="20" w:hanging="403"/>
      </w:pPr>
      <w:r w:rsidRPr="002F5F3A">
        <w:t xml:space="preserve">Disabled port </w:t>
      </w:r>
      <w:r w:rsidRPr="002F5F3A">
        <w:t>–</w:t>
      </w:r>
      <w:r w:rsidRPr="002F5F3A">
        <w:t xml:space="preserve"> It has no role for spanning tree operation.</w:t>
      </w:r>
    </w:p>
    <w:p w14:paraId="4D410E16" w14:textId="77777777" w:rsidR="00490D42" w:rsidRPr="002F5F3A" w:rsidRDefault="00490D42" w:rsidP="005C27CF">
      <w:pPr>
        <w:pStyle w:val="a3"/>
        <w:ind w:left="0" w:right="20"/>
      </w:pPr>
      <w:r w:rsidRPr="002F5F3A">
        <w:t>A port with the root or designated port role is included in the active topology. A port with alternate or backup port role is excluded from the active topology.</w:t>
      </w:r>
    </w:p>
    <w:p w14:paraId="53C647D2" w14:textId="77777777" w:rsidR="00490D42" w:rsidRPr="002F5F3A" w:rsidRDefault="00490D42" w:rsidP="005C27CF">
      <w:pPr>
        <w:pStyle w:val="a3"/>
        <w:ind w:left="0" w:right="20"/>
      </w:pPr>
      <w:r w:rsidRPr="002F5F3A">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C235A5" w:rsidRDefault="00252B9E" w:rsidP="005C27CF">
      <w:pPr>
        <w:pStyle w:val="afffff3"/>
        <w:ind w:left="0" w:right="20"/>
        <w:rPr>
          <w:rFonts w:ascii="굴림" w:eastAsia="굴림" w:hAnsi="굴림" w:cs="굴림"/>
        </w:rPr>
      </w:pPr>
      <w:bookmarkStart w:id="2776" w:name="_Toc277779530"/>
      <w:bookmarkStart w:id="2777" w:name="_Toc391575312"/>
      <w:r>
        <w:t xml:space="preserve">Table </w:t>
      </w:r>
      <w:r w:rsidR="005832B8">
        <w:fldChar w:fldCharType="begin"/>
      </w:r>
      <w:r w:rsidR="00092D8C">
        <w:instrText xml:space="preserve"> SEQ Table \* ARABIC </w:instrText>
      </w:r>
      <w:r w:rsidR="005832B8">
        <w:fldChar w:fldCharType="separate"/>
      </w:r>
      <w:r w:rsidR="00001ED6">
        <w:rPr>
          <w:noProof/>
        </w:rPr>
        <w:t>170</w:t>
      </w:r>
      <w:r w:rsidR="005832B8">
        <w:rPr>
          <w:noProof/>
        </w:rPr>
        <w:fldChar w:fldCharType="end"/>
      </w:r>
      <w:r>
        <w:rPr>
          <w:rFonts w:hint="eastAsia"/>
        </w:rPr>
        <w:t xml:space="preserve"> </w:t>
      </w:r>
      <w:r w:rsidRPr="002F5F3A">
        <w:t>Port State Comparison</w:t>
      </w:r>
      <w:bookmarkEnd w:id="2776"/>
      <w:bookmarkEnd w:id="2777"/>
    </w:p>
    <w:tbl>
      <w:tblPr>
        <w:tblStyle w:val="CLIWide"/>
        <w:tblW w:w="0" w:type="auto"/>
        <w:tblLook w:val="01E0" w:firstRow="1" w:lastRow="1" w:firstColumn="1" w:lastColumn="1" w:noHBand="0" w:noVBand="0"/>
      </w:tblPr>
      <w:tblGrid>
        <w:gridCol w:w="2032"/>
        <w:gridCol w:w="1953"/>
        <w:gridCol w:w="1953"/>
        <w:gridCol w:w="1994"/>
      </w:tblGrid>
      <w:tr w:rsidR="00490D42" w:rsidRPr="007037AB"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7037AB" w:rsidRDefault="00490D42" w:rsidP="005C27CF">
            <w:pPr>
              <w:ind w:right="20"/>
              <w:rPr>
                <w:rFonts w:eastAsia="굴림"/>
                <w:b/>
                <w:bCs/>
              </w:rPr>
            </w:pPr>
            <w:r w:rsidRPr="007037AB">
              <w:rPr>
                <w:rFonts w:eastAsia="굴림"/>
                <w:b/>
                <w:bCs/>
              </w:rPr>
              <w:t>Operational Status</w:t>
            </w:r>
          </w:p>
        </w:tc>
        <w:tc>
          <w:tcPr>
            <w:tcW w:w="2459" w:type="dxa"/>
          </w:tcPr>
          <w:p w14:paraId="340BEF47" w14:textId="77777777" w:rsidR="00490D42" w:rsidRPr="007037AB" w:rsidRDefault="00490D42" w:rsidP="005C27CF">
            <w:pPr>
              <w:ind w:right="20"/>
              <w:rPr>
                <w:rFonts w:eastAsia="굴림"/>
                <w:b/>
                <w:bCs/>
              </w:rPr>
            </w:pPr>
            <w:r w:rsidRPr="007037AB">
              <w:rPr>
                <w:rFonts w:eastAsia="굴림"/>
                <w:b/>
                <w:bCs/>
              </w:rPr>
              <w:t>STP Port State</w:t>
            </w:r>
          </w:p>
        </w:tc>
        <w:tc>
          <w:tcPr>
            <w:tcW w:w="2459" w:type="dxa"/>
          </w:tcPr>
          <w:p w14:paraId="48E75581" w14:textId="77777777" w:rsidR="00490D42" w:rsidRPr="007037AB" w:rsidRDefault="00490D42" w:rsidP="005C27CF">
            <w:pPr>
              <w:ind w:right="20"/>
              <w:rPr>
                <w:rFonts w:eastAsia="굴림"/>
                <w:b/>
                <w:bCs/>
              </w:rPr>
            </w:pPr>
            <w:r w:rsidRPr="007037AB">
              <w:rPr>
                <w:rFonts w:eastAsia="굴림"/>
                <w:b/>
                <w:bCs/>
              </w:rPr>
              <w:t>RSTP Port State</w:t>
            </w:r>
          </w:p>
        </w:tc>
        <w:tc>
          <w:tcPr>
            <w:tcW w:w="2459" w:type="dxa"/>
          </w:tcPr>
          <w:p w14:paraId="6DC8001D" w14:textId="77777777" w:rsidR="00490D42" w:rsidRPr="007037AB" w:rsidRDefault="00490D42" w:rsidP="005C27CF">
            <w:pPr>
              <w:ind w:right="20"/>
              <w:rPr>
                <w:rFonts w:eastAsia="굴림"/>
                <w:b/>
                <w:bCs/>
              </w:rPr>
            </w:pPr>
            <w:r w:rsidRPr="007037AB">
              <w:rPr>
                <w:rFonts w:eastAsia="굴림"/>
                <w:b/>
                <w:bCs/>
              </w:rPr>
              <w:t>Is Pot Included in the Active Topology?</w:t>
            </w:r>
          </w:p>
        </w:tc>
      </w:tr>
      <w:tr w:rsidR="00490D42" w:rsidRPr="007037AB" w14:paraId="160B3F4F" w14:textId="77777777" w:rsidTr="007037AB">
        <w:tc>
          <w:tcPr>
            <w:tcW w:w="2459" w:type="dxa"/>
          </w:tcPr>
          <w:p w14:paraId="5D96BC18" w14:textId="77777777" w:rsidR="00490D42" w:rsidRPr="007037AB" w:rsidRDefault="00490D42" w:rsidP="005C27CF">
            <w:pPr>
              <w:ind w:right="20"/>
              <w:rPr>
                <w:rFonts w:eastAsia="굴림"/>
              </w:rPr>
            </w:pPr>
            <w:r w:rsidRPr="007037AB">
              <w:rPr>
                <w:rFonts w:eastAsia="굴림"/>
              </w:rPr>
              <w:t>Enabled</w:t>
            </w:r>
          </w:p>
        </w:tc>
        <w:tc>
          <w:tcPr>
            <w:tcW w:w="2459" w:type="dxa"/>
          </w:tcPr>
          <w:p w14:paraId="7ABABFAE" w14:textId="77777777" w:rsidR="00490D42" w:rsidRPr="007037AB" w:rsidRDefault="00490D42" w:rsidP="005C27CF">
            <w:pPr>
              <w:ind w:right="20"/>
              <w:rPr>
                <w:rFonts w:eastAsia="굴림"/>
              </w:rPr>
            </w:pPr>
            <w:r w:rsidRPr="007037AB">
              <w:rPr>
                <w:rFonts w:eastAsia="굴림"/>
              </w:rPr>
              <w:t>Blocking</w:t>
            </w:r>
          </w:p>
        </w:tc>
        <w:tc>
          <w:tcPr>
            <w:tcW w:w="2459" w:type="dxa"/>
          </w:tcPr>
          <w:p w14:paraId="695863AE" w14:textId="77777777" w:rsidR="00490D42" w:rsidRPr="007037AB" w:rsidRDefault="00490D42" w:rsidP="005C27CF">
            <w:pPr>
              <w:ind w:right="20"/>
              <w:rPr>
                <w:rFonts w:eastAsia="굴림"/>
              </w:rPr>
            </w:pPr>
            <w:r w:rsidRPr="007037AB">
              <w:rPr>
                <w:rFonts w:eastAsia="굴림"/>
              </w:rPr>
              <w:t>Discarding</w:t>
            </w:r>
          </w:p>
        </w:tc>
        <w:tc>
          <w:tcPr>
            <w:tcW w:w="2459" w:type="dxa"/>
          </w:tcPr>
          <w:p w14:paraId="7EF4F295" w14:textId="77777777" w:rsidR="00490D42" w:rsidRPr="007037AB" w:rsidRDefault="00490D42" w:rsidP="005C27CF">
            <w:pPr>
              <w:ind w:right="20"/>
              <w:rPr>
                <w:rFonts w:eastAsia="굴림"/>
              </w:rPr>
            </w:pPr>
            <w:r w:rsidRPr="007037AB">
              <w:rPr>
                <w:rFonts w:eastAsia="굴림"/>
              </w:rPr>
              <w:t>No</w:t>
            </w:r>
          </w:p>
        </w:tc>
      </w:tr>
      <w:tr w:rsidR="00490D42" w:rsidRPr="007037AB" w14:paraId="27827B7B" w14:textId="77777777" w:rsidTr="007037AB">
        <w:tc>
          <w:tcPr>
            <w:tcW w:w="2459" w:type="dxa"/>
          </w:tcPr>
          <w:p w14:paraId="488872DF" w14:textId="77777777" w:rsidR="00490D42" w:rsidRPr="007037AB" w:rsidRDefault="00490D42" w:rsidP="005C27CF">
            <w:pPr>
              <w:ind w:right="20"/>
              <w:rPr>
                <w:rFonts w:eastAsia="굴림"/>
              </w:rPr>
            </w:pPr>
            <w:r w:rsidRPr="007037AB">
              <w:rPr>
                <w:rFonts w:eastAsia="굴림"/>
              </w:rPr>
              <w:t>Enabled</w:t>
            </w:r>
          </w:p>
        </w:tc>
        <w:tc>
          <w:tcPr>
            <w:tcW w:w="2459" w:type="dxa"/>
          </w:tcPr>
          <w:p w14:paraId="35AB9F31" w14:textId="77777777" w:rsidR="00490D42" w:rsidRPr="007037AB" w:rsidRDefault="00490D42" w:rsidP="005C27CF">
            <w:pPr>
              <w:ind w:right="20"/>
              <w:rPr>
                <w:rFonts w:eastAsia="굴림"/>
              </w:rPr>
            </w:pPr>
            <w:r w:rsidRPr="007037AB">
              <w:rPr>
                <w:rFonts w:eastAsia="굴림"/>
              </w:rPr>
              <w:t>Listening</w:t>
            </w:r>
          </w:p>
        </w:tc>
        <w:tc>
          <w:tcPr>
            <w:tcW w:w="2459" w:type="dxa"/>
          </w:tcPr>
          <w:p w14:paraId="1406EDE6" w14:textId="77777777" w:rsidR="00490D42" w:rsidRPr="007037AB" w:rsidRDefault="00490D42" w:rsidP="005C27CF">
            <w:pPr>
              <w:ind w:right="20"/>
              <w:rPr>
                <w:rFonts w:eastAsia="굴림"/>
              </w:rPr>
            </w:pPr>
            <w:r w:rsidRPr="007037AB">
              <w:rPr>
                <w:rFonts w:eastAsia="굴림"/>
              </w:rPr>
              <w:t>Discarding</w:t>
            </w:r>
          </w:p>
        </w:tc>
        <w:tc>
          <w:tcPr>
            <w:tcW w:w="2459" w:type="dxa"/>
          </w:tcPr>
          <w:p w14:paraId="68E154E3" w14:textId="77777777" w:rsidR="00490D42" w:rsidRPr="007037AB" w:rsidRDefault="00490D42" w:rsidP="005C27CF">
            <w:pPr>
              <w:ind w:right="20"/>
              <w:rPr>
                <w:rFonts w:eastAsia="굴림"/>
              </w:rPr>
            </w:pPr>
            <w:r w:rsidRPr="007037AB">
              <w:rPr>
                <w:rFonts w:eastAsia="굴림"/>
              </w:rPr>
              <w:t>No</w:t>
            </w:r>
          </w:p>
        </w:tc>
      </w:tr>
      <w:tr w:rsidR="00490D42" w:rsidRPr="007037AB" w14:paraId="567E0FDB" w14:textId="77777777" w:rsidTr="007037AB">
        <w:tc>
          <w:tcPr>
            <w:tcW w:w="2459" w:type="dxa"/>
          </w:tcPr>
          <w:p w14:paraId="53C7F08E" w14:textId="77777777" w:rsidR="00490D42" w:rsidRPr="007037AB" w:rsidRDefault="00490D42" w:rsidP="005C27CF">
            <w:pPr>
              <w:ind w:right="20"/>
              <w:rPr>
                <w:rFonts w:eastAsia="굴림"/>
              </w:rPr>
            </w:pPr>
            <w:r w:rsidRPr="007037AB">
              <w:rPr>
                <w:rFonts w:eastAsia="굴림"/>
              </w:rPr>
              <w:t>Enabled</w:t>
            </w:r>
          </w:p>
        </w:tc>
        <w:tc>
          <w:tcPr>
            <w:tcW w:w="2459" w:type="dxa"/>
          </w:tcPr>
          <w:p w14:paraId="38644D61" w14:textId="77777777" w:rsidR="00490D42" w:rsidRPr="007037AB" w:rsidRDefault="00490D42" w:rsidP="005C27CF">
            <w:pPr>
              <w:ind w:right="20"/>
              <w:rPr>
                <w:rFonts w:eastAsia="굴림"/>
              </w:rPr>
            </w:pPr>
            <w:r w:rsidRPr="007037AB">
              <w:rPr>
                <w:rFonts w:eastAsia="굴림"/>
              </w:rPr>
              <w:t>Learning</w:t>
            </w:r>
          </w:p>
        </w:tc>
        <w:tc>
          <w:tcPr>
            <w:tcW w:w="2459" w:type="dxa"/>
          </w:tcPr>
          <w:p w14:paraId="7AF95B40" w14:textId="77777777" w:rsidR="00490D42" w:rsidRPr="007037AB" w:rsidRDefault="00490D42" w:rsidP="005C27CF">
            <w:pPr>
              <w:ind w:right="20"/>
              <w:rPr>
                <w:rFonts w:eastAsia="굴림"/>
              </w:rPr>
            </w:pPr>
            <w:r w:rsidRPr="007037AB">
              <w:rPr>
                <w:rFonts w:eastAsia="굴림"/>
              </w:rPr>
              <w:t>Learning</w:t>
            </w:r>
          </w:p>
        </w:tc>
        <w:tc>
          <w:tcPr>
            <w:tcW w:w="2459" w:type="dxa"/>
          </w:tcPr>
          <w:p w14:paraId="4B2E9E5C" w14:textId="77777777" w:rsidR="00490D42" w:rsidRPr="007037AB" w:rsidRDefault="00490D42" w:rsidP="005C27CF">
            <w:pPr>
              <w:ind w:right="20"/>
              <w:rPr>
                <w:rFonts w:eastAsia="굴림"/>
              </w:rPr>
            </w:pPr>
            <w:r w:rsidRPr="007037AB">
              <w:rPr>
                <w:rFonts w:eastAsia="굴림"/>
              </w:rPr>
              <w:t>Yes</w:t>
            </w:r>
          </w:p>
        </w:tc>
      </w:tr>
      <w:tr w:rsidR="00490D42" w:rsidRPr="007037AB" w14:paraId="3088BBCD" w14:textId="77777777" w:rsidTr="007037AB">
        <w:tc>
          <w:tcPr>
            <w:tcW w:w="2459" w:type="dxa"/>
          </w:tcPr>
          <w:p w14:paraId="3D3315A2" w14:textId="77777777" w:rsidR="00490D42" w:rsidRPr="007037AB" w:rsidRDefault="00490D42" w:rsidP="005C27CF">
            <w:pPr>
              <w:ind w:right="20"/>
              <w:rPr>
                <w:rFonts w:eastAsia="굴림"/>
              </w:rPr>
            </w:pPr>
            <w:r w:rsidRPr="007037AB">
              <w:rPr>
                <w:rFonts w:eastAsia="굴림"/>
              </w:rPr>
              <w:t>Enabled</w:t>
            </w:r>
          </w:p>
        </w:tc>
        <w:tc>
          <w:tcPr>
            <w:tcW w:w="2459" w:type="dxa"/>
          </w:tcPr>
          <w:p w14:paraId="6BD1AFDB" w14:textId="77777777" w:rsidR="00490D42" w:rsidRPr="007037AB" w:rsidRDefault="00490D42" w:rsidP="005C27CF">
            <w:pPr>
              <w:ind w:right="20"/>
              <w:rPr>
                <w:rFonts w:eastAsia="굴림"/>
              </w:rPr>
            </w:pPr>
            <w:r w:rsidRPr="007037AB">
              <w:rPr>
                <w:rFonts w:eastAsia="굴림"/>
              </w:rPr>
              <w:t>Forwarding</w:t>
            </w:r>
          </w:p>
        </w:tc>
        <w:tc>
          <w:tcPr>
            <w:tcW w:w="2459" w:type="dxa"/>
          </w:tcPr>
          <w:p w14:paraId="665453C0" w14:textId="77777777" w:rsidR="00490D42" w:rsidRPr="007037AB" w:rsidRDefault="00490D42" w:rsidP="005C27CF">
            <w:pPr>
              <w:ind w:right="20"/>
              <w:rPr>
                <w:rFonts w:eastAsia="굴림"/>
              </w:rPr>
            </w:pPr>
            <w:r w:rsidRPr="007037AB">
              <w:rPr>
                <w:rFonts w:eastAsia="굴림"/>
              </w:rPr>
              <w:t>Forwarding</w:t>
            </w:r>
          </w:p>
        </w:tc>
        <w:tc>
          <w:tcPr>
            <w:tcW w:w="2459" w:type="dxa"/>
          </w:tcPr>
          <w:p w14:paraId="4C1DDBDE" w14:textId="77777777" w:rsidR="00490D42" w:rsidRPr="007037AB" w:rsidRDefault="00490D42" w:rsidP="005C27CF">
            <w:pPr>
              <w:ind w:right="20"/>
              <w:rPr>
                <w:rFonts w:eastAsia="굴림"/>
              </w:rPr>
            </w:pPr>
            <w:r w:rsidRPr="007037AB">
              <w:rPr>
                <w:rFonts w:eastAsia="굴림"/>
              </w:rPr>
              <w:t>Yes</w:t>
            </w:r>
          </w:p>
        </w:tc>
      </w:tr>
      <w:tr w:rsidR="00490D42" w:rsidRPr="007037AB" w14:paraId="578E5452" w14:textId="77777777" w:rsidTr="007037AB">
        <w:tc>
          <w:tcPr>
            <w:tcW w:w="2459" w:type="dxa"/>
          </w:tcPr>
          <w:p w14:paraId="08996D62" w14:textId="77777777" w:rsidR="00490D42" w:rsidRPr="007037AB" w:rsidRDefault="00490D42" w:rsidP="005C27CF">
            <w:pPr>
              <w:ind w:right="20"/>
              <w:rPr>
                <w:rFonts w:eastAsia="굴림"/>
              </w:rPr>
            </w:pPr>
            <w:r w:rsidRPr="007037AB">
              <w:rPr>
                <w:rFonts w:eastAsia="굴림"/>
              </w:rPr>
              <w:t>Disabled</w:t>
            </w:r>
          </w:p>
        </w:tc>
        <w:tc>
          <w:tcPr>
            <w:tcW w:w="2459" w:type="dxa"/>
          </w:tcPr>
          <w:p w14:paraId="01060E24" w14:textId="77777777" w:rsidR="00490D42" w:rsidRPr="007037AB" w:rsidRDefault="00490D42" w:rsidP="005C27CF">
            <w:pPr>
              <w:ind w:right="20"/>
              <w:rPr>
                <w:rFonts w:eastAsia="굴림"/>
              </w:rPr>
            </w:pPr>
            <w:r w:rsidRPr="007037AB">
              <w:rPr>
                <w:rFonts w:eastAsia="굴림"/>
              </w:rPr>
              <w:t>Disabled</w:t>
            </w:r>
          </w:p>
        </w:tc>
        <w:tc>
          <w:tcPr>
            <w:tcW w:w="2459" w:type="dxa"/>
          </w:tcPr>
          <w:p w14:paraId="60591DC5" w14:textId="77777777" w:rsidR="00490D42" w:rsidRPr="007037AB" w:rsidRDefault="00490D42" w:rsidP="005C27CF">
            <w:pPr>
              <w:ind w:right="20"/>
              <w:rPr>
                <w:rFonts w:eastAsia="굴림"/>
              </w:rPr>
            </w:pPr>
            <w:r w:rsidRPr="007037AB">
              <w:rPr>
                <w:rFonts w:eastAsia="굴림"/>
              </w:rPr>
              <w:t>Discarding</w:t>
            </w:r>
          </w:p>
        </w:tc>
        <w:tc>
          <w:tcPr>
            <w:tcW w:w="2459" w:type="dxa"/>
          </w:tcPr>
          <w:p w14:paraId="55D7EC3A" w14:textId="77777777" w:rsidR="00490D42" w:rsidRPr="007037AB" w:rsidRDefault="00490D42" w:rsidP="005C27CF">
            <w:pPr>
              <w:keepNext/>
              <w:ind w:right="20"/>
              <w:rPr>
                <w:rFonts w:eastAsia="굴림"/>
              </w:rPr>
            </w:pPr>
            <w:r w:rsidRPr="007037AB">
              <w:rPr>
                <w:rFonts w:eastAsia="굴림"/>
              </w:rPr>
              <w:t>No</w:t>
            </w:r>
          </w:p>
        </w:tc>
      </w:tr>
    </w:tbl>
    <w:p w14:paraId="0A45B32C" w14:textId="77777777" w:rsidR="00490D42" w:rsidRPr="002F5F3A" w:rsidRDefault="00490D42" w:rsidP="005C27CF">
      <w:pPr>
        <w:pStyle w:val="a3"/>
        <w:ind w:left="0" w:right="20"/>
      </w:pPr>
      <w:r w:rsidRPr="002F5F3A">
        <w:lastRenderedPageBreak/>
        <w:t>For consistency with STP implementation, this document uses blocking state instead of discarding state. The designated port is initiated in listening state.</w:t>
      </w:r>
    </w:p>
    <w:p w14:paraId="2EF7493F" w14:textId="77777777" w:rsidR="00490D42" w:rsidRPr="00C235A5" w:rsidRDefault="00490D42" w:rsidP="005C27CF">
      <w:pPr>
        <w:pStyle w:val="3"/>
        <w:ind w:left="0" w:right="20"/>
      </w:pPr>
      <w:bookmarkStart w:id="2778" w:name="_Toc361679447"/>
      <w:bookmarkStart w:id="2779" w:name="_Toc73428013"/>
      <w:bookmarkStart w:id="2780" w:name="_Toc252889008"/>
      <w:bookmarkStart w:id="2781" w:name="_Toc277779550"/>
      <w:bookmarkStart w:id="2782" w:name="_Toc445130967"/>
      <w:r w:rsidRPr="00C235A5">
        <w:t xml:space="preserve">Rapid </w:t>
      </w:r>
      <w:r w:rsidRPr="00D4405C">
        <w:t>Convergence</w:t>
      </w:r>
      <w:bookmarkEnd w:id="2778"/>
      <w:bookmarkEnd w:id="2779"/>
      <w:bookmarkEnd w:id="2780"/>
      <w:bookmarkEnd w:id="2781"/>
      <w:bookmarkEnd w:id="2782"/>
    </w:p>
    <w:p w14:paraId="5FC1BA72" w14:textId="77777777" w:rsidR="00490D42" w:rsidRDefault="00490D42" w:rsidP="005C27CF">
      <w:pPr>
        <w:pStyle w:val="a3"/>
        <w:ind w:left="0" w:right="20"/>
      </w:pPr>
      <w:r w:rsidRPr="002F5F3A">
        <w:t>RSTP provides rapid convergence for the failure of switch, port, or LAN. It also provides rapid recovery for edge port, new root port, and ports linked by point-to-point.</w:t>
      </w:r>
    </w:p>
    <w:p w14:paraId="261A88F9" w14:textId="77777777" w:rsidR="00490D42" w:rsidRPr="002F5F3A" w:rsidRDefault="00490D42" w:rsidP="005C27CF">
      <w:pPr>
        <w:pStyle w:val="Randomlist"/>
        <w:tabs>
          <w:tab w:val="clear" w:pos="3968"/>
          <w:tab w:val="num" w:pos="1980"/>
          <w:tab w:val="num" w:pos="3320"/>
        </w:tabs>
        <w:ind w:left="0" w:right="20" w:hanging="403"/>
      </w:pPr>
      <w:r w:rsidRPr="00D4405C">
        <w:rPr>
          <w:b/>
        </w:rPr>
        <w:t>Edge ports</w:t>
      </w:r>
      <w:r w:rsidRPr="002F5F3A">
        <w:t xml:space="preserve"> </w:t>
      </w:r>
      <w:r w:rsidRPr="002F5F3A">
        <w:t>–</w:t>
      </w:r>
      <w:r w:rsidRPr="002F5F3A">
        <w:t xml:space="preserve"> If a port is configured as an edge port in RSTP switch by using the spanning-tree admin-edge-port command, edge port immediately transits to forwarding state. Edge port should set in the port connected to one end station.</w:t>
      </w:r>
    </w:p>
    <w:p w14:paraId="63057EF6" w14:textId="77777777" w:rsidR="00490D42" w:rsidRPr="002F5F3A" w:rsidRDefault="00490D42" w:rsidP="005C27CF">
      <w:pPr>
        <w:pStyle w:val="Randomlist"/>
        <w:tabs>
          <w:tab w:val="clear" w:pos="3968"/>
          <w:tab w:val="num" w:pos="1980"/>
          <w:tab w:val="num" w:pos="3320"/>
        </w:tabs>
        <w:ind w:left="0" w:right="20" w:hanging="403"/>
      </w:pPr>
      <w:r w:rsidRPr="00D4405C">
        <w:rPr>
          <w:b/>
        </w:rPr>
        <w:t>Root ports</w:t>
      </w:r>
      <w:r w:rsidRPr="002F5F3A">
        <w:t xml:space="preserve"> </w:t>
      </w:r>
      <w:r w:rsidRPr="002F5F3A">
        <w:t>–</w:t>
      </w:r>
      <w:r w:rsidRPr="002F5F3A">
        <w:t xml:space="preserve"> If the RSTP selects a new root port, the old root port is blocked and new root port is to be forwarding state.</w:t>
      </w:r>
    </w:p>
    <w:p w14:paraId="64E4A0A5" w14:textId="77777777" w:rsidR="00490D42" w:rsidRPr="002F5F3A" w:rsidRDefault="00490D42" w:rsidP="005C27CF">
      <w:pPr>
        <w:pStyle w:val="Randomlist"/>
        <w:tabs>
          <w:tab w:val="clear" w:pos="3968"/>
          <w:tab w:val="num" w:pos="1980"/>
          <w:tab w:val="num" w:pos="3320"/>
        </w:tabs>
        <w:ind w:left="0" w:right="20" w:hanging="403"/>
      </w:pPr>
      <w:r w:rsidRPr="00D4405C">
        <w:rPr>
          <w:b/>
        </w:rPr>
        <w:t>Point-to-point links</w:t>
      </w:r>
      <w:r w:rsidRPr="002F5F3A">
        <w:t xml:space="preserve"> </w:t>
      </w:r>
      <w:r w:rsidRPr="002F5F3A">
        <w:t>–</w:t>
      </w:r>
      <w:r w:rsidRPr="002F5F3A">
        <w:t xml:space="preserve"> </w:t>
      </w:r>
      <w:r w:rsidRPr="00D4405C">
        <w:t>When a port is connected to another port through point-to-point link, the local port becomes a designated port and negotiates fast transition to remove loops by exchanging proposal-agreement with other ports.</w:t>
      </w:r>
    </w:p>
    <w:p w14:paraId="31F3CEC1" w14:textId="77777777" w:rsidR="00490D42" w:rsidRDefault="00490D42" w:rsidP="005C27CF">
      <w:pPr>
        <w:pStyle w:val="a3"/>
        <w:ind w:left="0" w:right="20"/>
      </w:pPr>
      <w:r w:rsidRPr="002F5F3A">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Default="00490D42" w:rsidP="005C27CF">
      <w:pPr>
        <w:pStyle w:val="a3"/>
        <w:ind w:left="0" w:right="20"/>
      </w:pPr>
      <w:r w:rsidRPr="002F5F3A">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Default="00490D42" w:rsidP="005C27CF">
      <w:pPr>
        <w:pStyle w:val="a3"/>
        <w:ind w:left="0" w:right="20"/>
      </w:pPr>
      <w:r w:rsidRPr="002F5F3A">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2F5F3A" w:rsidRDefault="00490D42" w:rsidP="005C27CF">
      <w:pPr>
        <w:pStyle w:val="a3"/>
        <w:ind w:left="0" w:right="20"/>
      </w:pPr>
      <w:r w:rsidRPr="002F5F3A">
        <w:t>A similar negotiation message is exchanged when Switch C is connected to Switch B.</w:t>
      </w:r>
    </w:p>
    <w:p w14:paraId="64D149B0" w14:textId="77777777" w:rsidR="00490D42" w:rsidRDefault="00490D42" w:rsidP="005C27CF">
      <w:pPr>
        <w:pStyle w:val="a3"/>
        <w:ind w:left="0" w:right="20"/>
      </w:pPr>
      <w:r w:rsidRPr="002F5F3A">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2F5F3A" w:rsidRDefault="00490D42" w:rsidP="005C27CF">
      <w:pPr>
        <w:pStyle w:val="a3"/>
        <w:ind w:left="0" w:right="20"/>
      </w:pPr>
      <w:r w:rsidRPr="002F5F3A">
        <w:t>A switch determines link-type with the duplex port mode: a full-duplex port is regarded as a point-to-point link and a half-duplex port is regarded as a shared link. You can change the default settings determined by duplex mode using the interface configuration command and the spanning-tree link-type command.</w:t>
      </w:r>
    </w:p>
    <w:p w14:paraId="6E149E95" w14:textId="77777777" w:rsidR="00490D42" w:rsidRPr="00C235A5" w:rsidRDefault="00490D42" w:rsidP="003F797B">
      <w:pPr>
        <w:spacing w:afterLines="50" w:after="120"/>
        <w:ind w:right="20"/>
        <w:rPr>
          <w:rFonts w:ascii="굴림" w:eastAsia="굴림" w:hAnsi="굴림" w:cs="Times New Roman"/>
        </w:rPr>
      </w:pPr>
    </w:p>
    <w:p w14:paraId="2814A880" w14:textId="77777777" w:rsidR="00490D42" w:rsidRPr="00C235A5" w:rsidRDefault="00D4405C" w:rsidP="005C27CF">
      <w:pPr>
        <w:keepNext/>
        <w:ind w:right="20"/>
        <w:jc w:val="center"/>
        <w:rPr>
          <w:rFonts w:ascii="굴림" w:eastAsia="굴림" w:hAnsi="굴림"/>
        </w:rPr>
      </w:pPr>
      <w:r>
        <w:rPr>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9B6D22" w:rsidRDefault="000B7D52" w:rsidP="005C27CF">
      <w:pPr>
        <w:pStyle w:val="afffff3"/>
        <w:ind w:left="0" w:right="20"/>
      </w:pPr>
      <w:bookmarkStart w:id="2783" w:name="_Toc363228583"/>
      <w:bookmarkStart w:id="2784" w:name="_Toc73428350"/>
      <w:bookmarkStart w:id="2785" w:name="_Toc74378910"/>
      <w:bookmarkStart w:id="2786" w:name="_Toc391575484"/>
      <w:r>
        <w:t>Figure</w:t>
      </w:r>
      <w:r w:rsidR="00490D42" w:rsidRPr="009B6D22">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29</w:t>
      </w:r>
      <w:r w:rsidR="00D52C4A">
        <w:fldChar w:fldCharType="end"/>
      </w:r>
      <w:r w:rsidR="00D52C4A">
        <w:rPr>
          <w:rFonts w:hint="eastAsia"/>
        </w:rPr>
        <w:t xml:space="preserve"> </w:t>
      </w:r>
      <w:r w:rsidR="00490D42" w:rsidRPr="009B6D22">
        <w:t>Proposal and Agreement Handshaking for Rapid Convergence</w:t>
      </w:r>
      <w:bookmarkEnd w:id="2783"/>
      <w:bookmarkEnd w:id="2784"/>
      <w:bookmarkEnd w:id="2785"/>
      <w:bookmarkEnd w:id="2786"/>
    </w:p>
    <w:p w14:paraId="44A30881" w14:textId="77777777" w:rsidR="00490D42" w:rsidRPr="00C235A5" w:rsidRDefault="00490D42" w:rsidP="005C27CF">
      <w:pPr>
        <w:pStyle w:val="3"/>
        <w:ind w:left="0" w:right="20"/>
      </w:pPr>
      <w:bookmarkStart w:id="2787" w:name="_Toc252889047"/>
      <w:bookmarkStart w:id="2788" w:name="_Toc361679398"/>
      <w:bookmarkStart w:id="2789" w:name="_Toc252889009"/>
      <w:bookmarkStart w:id="2790" w:name="_Toc277779551"/>
      <w:bookmarkStart w:id="2791" w:name="_Toc445130968"/>
      <w:r w:rsidRPr="00D4405C">
        <w:lastRenderedPageBreak/>
        <w:t>Bridge</w:t>
      </w:r>
      <w:r w:rsidRPr="00C235A5">
        <w:t xml:space="preserve"> Protocol Data Unit Format and Processing</w:t>
      </w:r>
      <w:bookmarkEnd w:id="2787"/>
      <w:bookmarkEnd w:id="2788"/>
      <w:bookmarkEnd w:id="2789"/>
      <w:bookmarkEnd w:id="2790"/>
      <w:bookmarkEnd w:id="2791"/>
    </w:p>
    <w:p w14:paraId="3D8A20E5" w14:textId="77777777" w:rsidR="00D4405C" w:rsidRDefault="00490D42" w:rsidP="005C27CF">
      <w:pPr>
        <w:pStyle w:val="a3"/>
        <w:ind w:left="0" w:right="20"/>
      </w:pPr>
      <w:r w:rsidRPr="002F5F3A">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792" w:name="_Toc363228584"/>
      <w:bookmarkStart w:id="2793" w:name="_Toc252889048"/>
      <w:bookmarkStart w:id="2794" w:name="_Toc277779531"/>
    </w:p>
    <w:p w14:paraId="771CB779" w14:textId="77777777" w:rsidR="00D4405C" w:rsidRPr="00CD2707" w:rsidRDefault="00252B9E" w:rsidP="005C27CF">
      <w:pPr>
        <w:pStyle w:val="afffff3"/>
        <w:ind w:left="0" w:right="20"/>
      </w:pPr>
      <w:bookmarkStart w:id="2795" w:name="_Toc361679448"/>
      <w:bookmarkStart w:id="2796" w:name="_Toc391575313"/>
      <w:r>
        <w:t xml:space="preserve">Table </w:t>
      </w:r>
      <w:r w:rsidR="005832B8">
        <w:fldChar w:fldCharType="begin"/>
      </w:r>
      <w:r w:rsidR="00092D8C">
        <w:instrText xml:space="preserve"> SEQ Table \* ARABIC </w:instrText>
      </w:r>
      <w:r w:rsidR="005832B8">
        <w:fldChar w:fldCharType="separate"/>
      </w:r>
      <w:r w:rsidR="00001ED6">
        <w:rPr>
          <w:noProof/>
        </w:rPr>
        <w:t>171</w:t>
      </w:r>
      <w:r w:rsidR="005832B8">
        <w:rPr>
          <w:noProof/>
        </w:rPr>
        <w:fldChar w:fldCharType="end"/>
      </w:r>
      <w:r>
        <w:rPr>
          <w:rFonts w:hint="eastAsia"/>
        </w:rPr>
        <w:t xml:space="preserve"> </w:t>
      </w:r>
      <w:r w:rsidR="00D4405C" w:rsidRPr="00CD2707">
        <w:t>RSTP BPDU Flags</w:t>
      </w:r>
      <w:bookmarkEnd w:id="2792"/>
      <w:bookmarkEnd w:id="2793"/>
      <w:bookmarkEnd w:id="2794"/>
      <w:bookmarkEnd w:id="2795"/>
      <w:bookmarkEnd w:id="2796"/>
    </w:p>
    <w:tbl>
      <w:tblPr>
        <w:tblStyle w:val="CLIWide"/>
        <w:tblW w:w="0" w:type="auto"/>
        <w:tblLook w:val="01E0" w:firstRow="1" w:lastRow="1" w:firstColumn="1" w:lastColumn="1" w:noHBand="0" w:noVBand="0"/>
      </w:tblPr>
      <w:tblGrid>
        <w:gridCol w:w="2516"/>
        <w:gridCol w:w="5416"/>
      </w:tblGrid>
      <w:tr w:rsidR="00D4405C" w:rsidRPr="007037AB"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7037AB" w:rsidRDefault="00D4405C" w:rsidP="005C27CF">
            <w:pPr>
              <w:ind w:right="20"/>
              <w:rPr>
                <w:rFonts w:eastAsia="굴림"/>
                <w:b/>
                <w:bCs/>
              </w:rPr>
            </w:pPr>
            <w:r w:rsidRPr="007037AB">
              <w:rPr>
                <w:rFonts w:eastAsia="굴림"/>
                <w:b/>
                <w:bCs/>
              </w:rPr>
              <w:t>Bit</w:t>
            </w:r>
          </w:p>
        </w:tc>
        <w:tc>
          <w:tcPr>
            <w:tcW w:w="6677" w:type="dxa"/>
          </w:tcPr>
          <w:p w14:paraId="5282E8C4" w14:textId="77777777" w:rsidR="00D4405C" w:rsidRPr="007037AB" w:rsidRDefault="00D4405C" w:rsidP="005C27CF">
            <w:pPr>
              <w:ind w:right="20"/>
              <w:rPr>
                <w:rFonts w:eastAsia="굴림"/>
                <w:b/>
                <w:bCs/>
              </w:rPr>
            </w:pPr>
            <w:r w:rsidRPr="007037AB">
              <w:rPr>
                <w:rFonts w:eastAsia="굴림"/>
                <w:b/>
                <w:bCs/>
              </w:rPr>
              <w:t>Function</w:t>
            </w:r>
          </w:p>
        </w:tc>
      </w:tr>
      <w:tr w:rsidR="00D4405C" w:rsidRPr="007037AB" w14:paraId="183A6217" w14:textId="77777777" w:rsidTr="007037AB">
        <w:tc>
          <w:tcPr>
            <w:tcW w:w="3159" w:type="dxa"/>
          </w:tcPr>
          <w:p w14:paraId="45D11ED0" w14:textId="77777777" w:rsidR="00D4405C" w:rsidRPr="007037AB" w:rsidRDefault="00D4405C" w:rsidP="005C27CF">
            <w:pPr>
              <w:ind w:right="20"/>
              <w:jc w:val="left"/>
              <w:rPr>
                <w:rFonts w:eastAsia="굴림"/>
              </w:rPr>
            </w:pPr>
            <w:r w:rsidRPr="007037AB">
              <w:rPr>
                <w:rFonts w:eastAsia="굴림"/>
              </w:rPr>
              <w:t>0</w:t>
            </w:r>
          </w:p>
        </w:tc>
        <w:tc>
          <w:tcPr>
            <w:tcW w:w="6677" w:type="dxa"/>
          </w:tcPr>
          <w:p w14:paraId="0297E50A" w14:textId="77777777" w:rsidR="00D4405C" w:rsidRPr="007037AB" w:rsidRDefault="00D4405C" w:rsidP="005C27CF">
            <w:pPr>
              <w:ind w:right="20"/>
              <w:rPr>
                <w:rFonts w:eastAsia="굴림"/>
              </w:rPr>
            </w:pPr>
            <w:r w:rsidRPr="007037AB">
              <w:rPr>
                <w:rFonts w:eastAsia="굴림"/>
              </w:rPr>
              <w:t>Topology change (TC)</w:t>
            </w:r>
          </w:p>
        </w:tc>
      </w:tr>
      <w:tr w:rsidR="00D4405C" w:rsidRPr="007037AB" w14:paraId="6B0112F8" w14:textId="77777777" w:rsidTr="007037AB">
        <w:tc>
          <w:tcPr>
            <w:tcW w:w="3159" w:type="dxa"/>
          </w:tcPr>
          <w:p w14:paraId="12D1BB57" w14:textId="77777777" w:rsidR="00D4405C" w:rsidRPr="007037AB" w:rsidRDefault="00D4405C" w:rsidP="005C27CF">
            <w:pPr>
              <w:ind w:right="20"/>
              <w:jc w:val="left"/>
              <w:rPr>
                <w:rFonts w:eastAsia="굴림"/>
              </w:rPr>
            </w:pPr>
            <w:r w:rsidRPr="007037AB">
              <w:rPr>
                <w:rFonts w:eastAsia="굴림"/>
              </w:rPr>
              <w:t>1</w:t>
            </w:r>
          </w:p>
        </w:tc>
        <w:tc>
          <w:tcPr>
            <w:tcW w:w="6677" w:type="dxa"/>
          </w:tcPr>
          <w:p w14:paraId="130CBED1" w14:textId="77777777" w:rsidR="00D4405C" w:rsidRPr="007037AB" w:rsidRDefault="00D4405C" w:rsidP="005C27CF">
            <w:pPr>
              <w:ind w:right="20"/>
              <w:rPr>
                <w:rFonts w:eastAsia="굴림"/>
              </w:rPr>
            </w:pPr>
            <w:r w:rsidRPr="007037AB">
              <w:rPr>
                <w:rFonts w:eastAsia="굴림"/>
              </w:rPr>
              <w:t>Proposal</w:t>
            </w:r>
          </w:p>
        </w:tc>
      </w:tr>
      <w:tr w:rsidR="00D4405C" w:rsidRPr="007037AB" w14:paraId="38A7CFD5" w14:textId="77777777" w:rsidTr="007037AB">
        <w:tc>
          <w:tcPr>
            <w:tcW w:w="3159" w:type="dxa"/>
          </w:tcPr>
          <w:p w14:paraId="23419308" w14:textId="77777777" w:rsidR="00D4405C" w:rsidRPr="007037AB" w:rsidRDefault="00D4405C" w:rsidP="005C27CF">
            <w:pPr>
              <w:ind w:right="20"/>
              <w:jc w:val="left"/>
              <w:rPr>
                <w:rFonts w:eastAsia="굴림"/>
              </w:rPr>
            </w:pPr>
            <w:r w:rsidRPr="007037AB">
              <w:rPr>
                <w:rFonts w:eastAsia="굴림"/>
              </w:rPr>
              <w:t>2-3:</w:t>
            </w:r>
          </w:p>
          <w:p w14:paraId="25B252C7" w14:textId="77777777" w:rsidR="00D4405C" w:rsidRPr="007037AB" w:rsidRDefault="00D4405C" w:rsidP="005C27CF">
            <w:pPr>
              <w:ind w:right="20" w:firstLineChars="100" w:firstLine="180"/>
              <w:jc w:val="left"/>
              <w:rPr>
                <w:rFonts w:eastAsia="굴림"/>
              </w:rPr>
            </w:pPr>
            <w:r w:rsidRPr="007037AB">
              <w:rPr>
                <w:rFonts w:eastAsia="굴림"/>
              </w:rPr>
              <w:t>00</w:t>
            </w:r>
          </w:p>
          <w:p w14:paraId="451E70F6" w14:textId="77777777" w:rsidR="00D4405C" w:rsidRPr="007037AB" w:rsidRDefault="00D4405C" w:rsidP="005C27CF">
            <w:pPr>
              <w:ind w:right="20" w:firstLineChars="100" w:firstLine="180"/>
              <w:jc w:val="left"/>
              <w:rPr>
                <w:rFonts w:eastAsia="굴림"/>
              </w:rPr>
            </w:pPr>
            <w:r w:rsidRPr="007037AB">
              <w:rPr>
                <w:rFonts w:eastAsia="굴림"/>
              </w:rPr>
              <w:t>01</w:t>
            </w:r>
          </w:p>
          <w:p w14:paraId="3BE070F3" w14:textId="77777777" w:rsidR="00D4405C" w:rsidRPr="007037AB" w:rsidRDefault="00D4405C" w:rsidP="005C27CF">
            <w:pPr>
              <w:ind w:right="20" w:firstLineChars="100" w:firstLine="180"/>
              <w:jc w:val="left"/>
              <w:rPr>
                <w:rFonts w:eastAsia="굴림"/>
              </w:rPr>
            </w:pPr>
            <w:r w:rsidRPr="007037AB">
              <w:rPr>
                <w:rFonts w:eastAsia="굴림"/>
              </w:rPr>
              <w:t>10</w:t>
            </w:r>
          </w:p>
          <w:p w14:paraId="2C59DD1D" w14:textId="77777777" w:rsidR="00D4405C" w:rsidRPr="007037AB" w:rsidRDefault="00D4405C" w:rsidP="005C27CF">
            <w:pPr>
              <w:ind w:right="20" w:firstLineChars="100" w:firstLine="180"/>
              <w:jc w:val="left"/>
              <w:rPr>
                <w:rFonts w:eastAsia="굴림"/>
              </w:rPr>
            </w:pPr>
            <w:r w:rsidRPr="007037AB">
              <w:rPr>
                <w:rFonts w:eastAsia="굴림"/>
              </w:rPr>
              <w:t>11</w:t>
            </w:r>
          </w:p>
        </w:tc>
        <w:tc>
          <w:tcPr>
            <w:tcW w:w="6677" w:type="dxa"/>
          </w:tcPr>
          <w:p w14:paraId="0E847C47" w14:textId="77777777" w:rsidR="00D4405C" w:rsidRPr="007037AB" w:rsidRDefault="00D4405C" w:rsidP="005C27CF">
            <w:pPr>
              <w:ind w:right="20"/>
              <w:rPr>
                <w:rFonts w:eastAsia="굴림"/>
                <w:lang w:val="fr-FR"/>
              </w:rPr>
            </w:pPr>
            <w:r w:rsidRPr="007037AB">
              <w:rPr>
                <w:rFonts w:eastAsia="굴림"/>
                <w:lang w:val="fr-FR"/>
              </w:rPr>
              <w:t>Port role:</w:t>
            </w:r>
          </w:p>
          <w:p w14:paraId="0BA06200" w14:textId="77777777" w:rsidR="00D4405C" w:rsidRPr="007037AB" w:rsidRDefault="00D4405C" w:rsidP="005C27CF">
            <w:pPr>
              <w:ind w:right="20" w:firstLineChars="100" w:firstLine="180"/>
              <w:rPr>
                <w:rFonts w:eastAsia="굴림"/>
                <w:lang w:val="fr-FR"/>
              </w:rPr>
            </w:pPr>
            <w:r w:rsidRPr="007037AB">
              <w:rPr>
                <w:rFonts w:eastAsia="굴림"/>
                <w:lang w:val="fr-FR"/>
              </w:rPr>
              <w:t>Unknown</w:t>
            </w:r>
          </w:p>
          <w:p w14:paraId="22DC41F0" w14:textId="77777777" w:rsidR="00D4405C" w:rsidRPr="007037AB" w:rsidRDefault="00D4405C" w:rsidP="005C27CF">
            <w:pPr>
              <w:ind w:right="20" w:firstLine="180"/>
              <w:rPr>
                <w:rFonts w:eastAsia="굴림"/>
                <w:lang w:val="fr-FR"/>
              </w:rPr>
            </w:pPr>
            <w:r w:rsidRPr="007037AB">
              <w:rPr>
                <w:rFonts w:eastAsia="굴림"/>
                <w:lang w:val="fr-FR"/>
              </w:rPr>
              <w:t>Alternate port</w:t>
            </w:r>
          </w:p>
          <w:p w14:paraId="76DA66E8" w14:textId="77777777" w:rsidR="00D4405C" w:rsidRPr="007037AB" w:rsidRDefault="00D4405C" w:rsidP="005C27CF">
            <w:pPr>
              <w:ind w:right="20" w:firstLine="180"/>
              <w:rPr>
                <w:rFonts w:eastAsia="굴림"/>
                <w:lang w:val="fr-FR"/>
              </w:rPr>
            </w:pPr>
            <w:r w:rsidRPr="007037AB">
              <w:rPr>
                <w:rFonts w:eastAsia="굴림"/>
                <w:lang w:val="fr-FR"/>
              </w:rPr>
              <w:t>Root port</w:t>
            </w:r>
          </w:p>
          <w:p w14:paraId="33AAC080" w14:textId="77777777" w:rsidR="00D4405C" w:rsidRPr="007037AB" w:rsidRDefault="00D4405C" w:rsidP="005C27CF">
            <w:pPr>
              <w:ind w:right="20" w:firstLine="180"/>
              <w:rPr>
                <w:rFonts w:eastAsia="굴림"/>
              </w:rPr>
            </w:pPr>
            <w:r w:rsidRPr="007037AB">
              <w:rPr>
                <w:rFonts w:eastAsia="굴림"/>
              </w:rPr>
              <w:t>Designated port</w:t>
            </w:r>
          </w:p>
        </w:tc>
      </w:tr>
      <w:tr w:rsidR="00D4405C" w:rsidRPr="007037AB" w14:paraId="037C7194" w14:textId="77777777" w:rsidTr="007037AB">
        <w:tc>
          <w:tcPr>
            <w:tcW w:w="3159" w:type="dxa"/>
          </w:tcPr>
          <w:p w14:paraId="18DCF659" w14:textId="77777777" w:rsidR="00D4405C" w:rsidRPr="007037AB" w:rsidRDefault="00D4405C" w:rsidP="005C27CF">
            <w:pPr>
              <w:ind w:right="20"/>
              <w:jc w:val="left"/>
              <w:rPr>
                <w:rFonts w:eastAsia="굴림"/>
              </w:rPr>
            </w:pPr>
            <w:r w:rsidRPr="007037AB">
              <w:rPr>
                <w:rFonts w:eastAsia="굴림"/>
              </w:rPr>
              <w:t>4</w:t>
            </w:r>
          </w:p>
        </w:tc>
        <w:tc>
          <w:tcPr>
            <w:tcW w:w="6677" w:type="dxa"/>
          </w:tcPr>
          <w:p w14:paraId="6FE3713F" w14:textId="77777777" w:rsidR="00D4405C" w:rsidRPr="007037AB" w:rsidRDefault="00D4405C" w:rsidP="005C27CF">
            <w:pPr>
              <w:ind w:right="20"/>
              <w:rPr>
                <w:rFonts w:eastAsia="굴림"/>
              </w:rPr>
            </w:pPr>
            <w:r w:rsidRPr="007037AB">
              <w:rPr>
                <w:rFonts w:eastAsia="굴림"/>
              </w:rPr>
              <w:t>Learning</w:t>
            </w:r>
          </w:p>
        </w:tc>
      </w:tr>
      <w:tr w:rsidR="00D4405C" w:rsidRPr="007037AB" w14:paraId="044A5831" w14:textId="77777777" w:rsidTr="007037AB">
        <w:tc>
          <w:tcPr>
            <w:tcW w:w="3159" w:type="dxa"/>
          </w:tcPr>
          <w:p w14:paraId="581DFFA0" w14:textId="77777777" w:rsidR="00D4405C" w:rsidRPr="007037AB" w:rsidRDefault="00D4405C" w:rsidP="005C27CF">
            <w:pPr>
              <w:ind w:right="20"/>
              <w:jc w:val="left"/>
              <w:rPr>
                <w:rFonts w:eastAsia="굴림"/>
              </w:rPr>
            </w:pPr>
            <w:r w:rsidRPr="007037AB">
              <w:rPr>
                <w:rFonts w:eastAsia="굴림"/>
              </w:rPr>
              <w:t>5</w:t>
            </w:r>
          </w:p>
        </w:tc>
        <w:tc>
          <w:tcPr>
            <w:tcW w:w="6677" w:type="dxa"/>
          </w:tcPr>
          <w:p w14:paraId="11E47432" w14:textId="77777777" w:rsidR="00D4405C" w:rsidRPr="007037AB" w:rsidRDefault="00D4405C" w:rsidP="005C27CF">
            <w:pPr>
              <w:ind w:right="20"/>
              <w:rPr>
                <w:rFonts w:eastAsia="굴림"/>
              </w:rPr>
            </w:pPr>
            <w:r w:rsidRPr="007037AB">
              <w:rPr>
                <w:rFonts w:eastAsia="굴림"/>
              </w:rPr>
              <w:t>Forwarding</w:t>
            </w:r>
          </w:p>
        </w:tc>
      </w:tr>
      <w:tr w:rsidR="00D4405C" w:rsidRPr="007037AB" w14:paraId="34D7AEB3" w14:textId="77777777" w:rsidTr="007037AB">
        <w:tc>
          <w:tcPr>
            <w:tcW w:w="3159" w:type="dxa"/>
          </w:tcPr>
          <w:p w14:paraId="332601DB" w14:textId="77777777" w:rsidR="00D4405C" w:rsidRPr="007037AB" w:rsidRDefault="00D4405C" w:rsidP="005C27CF">
            <w:pPr>
              <w:ind w:right="20"/>
              <w:jc w:val="left"/>
              <w:rPr>
                <w:rFonts w:eastAsia="굴림"/>
              </w:rPr>
            </w:pPr>
            <w:r w:rsidRPr="007037AB">
              <w:rPr>
                <w:rFonts w:eastAsia="굴림"/>
              </w:rPr>
              <w:t>6</w:t>
            </w:r>
          </w:p>
        </w:tc>
        <w:tc>
          <w:tcPr>
            <w:tcW w:w="6677" w:type="dxa"/>
          </w:tcPr>
          <w:p w14:paraId="5421EEEC" w14:textId="77777777" w:rsidR="00D4405C" w:rsidRPr="007037AB" w:rsidRDefault="00D4405C" w:rsidP="005C27CF">
            <w:pPr>
              <w:ind w:right="20"/>
              <w:rPr>
                <w:rFonts w:eastAsia="굴림"/>
              </w:rPr>
            </w:pPr>
            <w:r w:rsidRPr="007037AB">
              <w:rPr>
                <w:rFonts w:eastAsia="굴림"/>
              </w:rPr>
              <w:t>Agreement</w:t>
            </w:r>
          </w:p>
        </w:tc>
      </w:tr>
      <w:tr w:rsidR="00D4405C" w:rsidRPr="007037AB" w14:paraId="03A02A84" w14:textId="77777777" w:rsidTr="007037AB">
        <w:tc>
          <w:tcPr>
            <w:tcW w:w="3159" w:type="dxa"/>
          </w:tcPr>
          <w:p w14:paraId="5155D022" w14:textId="77777777" w:rsidR="00D4405C" w:rsidRPr="007037AB" w:rsidRDefault="00D4405C" w:rsidP="005C27CF">
            <w:pPr>
              <w:ind w:right="20"/>
              <w:jc w:val="left"/>
              <w:rPr>
                <w:rFonts w:eastAsia="굴림"/>
              </w:rPr>
            </w:pPr>
            <w:r w:rsidRPr="007037AB">
              <w:rPr>
                <w:rFonts w:eastAsia="굴림"/>
              </w:rPr>
              <w:t>7</w:t>
            </w:r>
          </w:p>
        </w:tc>
        <w:tc>
          <w:tcPr>
            <w:tcW w:w="6677" w:type="dxa"/>
          </w:tcPr>
          <w:p w14:paraId="641E90A6" w14:textId="77777777" w:rsidR="00D4405C" w:rsidRPr="007037AB" w:rsidRDefault="00D4405C" w:rsidP="005C27CF">
            <w:pPr>
              <w:ind w:right="20"/>
              <w:rPr>
                <w:rFonts w:eastAsia="굴림"/>
              </w:rPr>
            </w:pPr>
            <w:r w:rsidRPr="007037AB">
              <w:rPr>
                <w:rFonts w:eastAsia="굴림"/>
              </w:rPr>
              <w:t>Topology change acknowledgement (TCA)</w:t>
            </w:r>
          </w:p>
        </w:tc>
      </w:tr>
    </w:tbl>
    <w:p w14:paraId="328BC73F" w14:textId="77777777" w:rsidR="00490D42" w:rsidRPr="002F5F3A" w:rsidRDefault="00490D42" w:rsidP="005C27CF">
      <w:pPr>
        <w:pStyle w:val="a3"/>
        <w:ind w:left="0" w:right="20"/>
      </w:pPr>
      <w:bookmarkStart w:id="2797" w:name="_Toc252889010"/>
      <w:bookmarkStart w:id="2798" w:name="_Toc277779552"/>
      <w:r w:rsidRPr="002F5F3A">
        <w:t>The switch proposing itself as the designated switch sets the proposal flag of RSTP BPDU and transmits it. The port role of the message is always set as the designated port.</w:t>
      </w:r>
    </w:p>
    <w:p w14:paraId="376785B1" w14:textId="77777777" w:rsidR="00490D42" w:rsidRPr="002F5F3A" w:rsidRDefault="00490D42" w:rsidP="005C27CF">
      <w:pPr>
        <w:pStyle w:val="a3"/>
        <w:ind w:left="0" w:right="20"/>
      </w:pPr>
      <w:r w:rsidRPr="002F5F3A">
        <w:t>The switch agreeing the proposal from other switches sets the agreement flag of RSTP BPDU and transmits it. The port role of the message is always set as the root port.</w:t>
      </w:r>
    </w:p>
    <w:p w14:paraId="1980ADEC" w14:textId="77777777" w:rsidR="00490D42" w:rsidRPr="002F5F3A" w:rsidRDefault="00490D42" w:rsidP="005C27CF">
      <w:pPr>
        <w:pStyle w:val="a3"/>
        <w:ind w:left="0" w:right="20"/>
      </w:pPr>
      <w:r w:rsidRPr="002F5F3A">
        <w:t>RSTP does not use independent topology change notification (TCN) BPDU. To notice topology change, use topology change (TC) flag of RSTP BPDU flag. But generate and process TCN BPDU to interwork with 802.1D switch.</w:t>
      </w:r>
    </w:p>
    <w:p w14:paraId="789CE94F" w14:textId="77777777" w:rsidR="00490D42" w:rsidRDefault="00490D42" w:rsidP="005C27CF">
      <w:pPr>
        <w:pStyle w:val="a3"/>
        <w:ind w:left="0" w:right="20"/>
      </w:pPr>
      <w:r w:rsidRPr="002F5F3A">
        <w:t>Learning and forwarding flag are set according to transmitting port state.</w:t>
      </w:r>
    </w:p>
    <w:p w14:paraId="36AF6CD8" w14:textId="77777777" w:rsidR="00490D42" w:rsidRPr="00C235A5" w:rsidRDefault="00490D42" w:rsidP="0021019A">
      <w:pPr>
        <w:pStyle w:val="2"/>
        <w:ind w:right="20"/>
      </w:pPr>
      <w:bookmarkStart w:id="2799" w:name="_Toc363228585"/>
      <w:bookmarkStart w:id="2800" w:name="_Toc445130969"/>
      <w:r w:rsidRPr="00C235A5">
        <w:rPr>
          <w:rFonts w:hint="eastAsia"/>
        </w:rPr>
        <w:lastRenderedPageBreak/>
        <w:t>Understanding MSTP</w:t>
      </w:r>
      <w:bookmarkEnd w:id="2797"/>
      <w:bookmarkEnd w:id="2798"/>
      <w:bookmarkEnd w:id="2799"/>
      <w:bookmarkEnd w:id="2800"/>
    </w:p>
    <w:p w14:paraId="02EF58BD" w14:textId="77777777" w:rsidR="00490D42" w:rsidRPr="002F5F3A" w:rsidRDefault="00490D42" w:rsidP="007D0937">
      <w:pPr>
        <w:pStyle w:val="a3"/>
        <w:ind w:left="0" w:right="20"/>
      </w:pPr>
      <w:r w:rsidRPr="002F5F3A">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F5E16" w:rsidRDefault="00490D42" w:rsidP="007D0937">
      <w:pPr>
        <w:ind w:right="20"/>
        <w:rPr>
          <w:rFonts w:ascii="굴림" w:eastAsia="굴림" w:hAnsi="굴림"/>
        </w:rPr>
      </w:pPr>
    </w:p>
    <w:p w14:paraId="396DFA24" w14:textId="77777777" w:rsidR="00490D42" w:rsidRPr="00C235A5" w:rsidRDefault="00D4405C" w:rsidP="007D0937">
      <w:pPr>
        <w:keepNext/>
        <w:ind w:leftChars="945" w:left="1701" w:right="20"/>
        <w:rPr>
          <w:rFonts w:ascii="굴림" w:eastAsia="굴림" w:hAnsi="굴림"/>
        </w:rPr>
      </w:pPr>
      <w:r>
        <w:rPr>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C235A5" w:rsidRDefault="000B7D52" w:rsidP="007D0937">
      <w:pPr>
        <w:pStyle w:val="afffff3"/>
        <w:ind w:left="0" w:right="20"/>
      </w:pPr>
      <w:bookmarkStart w:id="2801" w:name="_Toc252889011"/>
      <w:bookmarkStart w:id="2802" w:name="_Toc277779553"/>
      <w:bookmarkStart w:id="2803" w:name="_Toc363228586"/>
      <w:bookmarkStart w:id="2804" w:name="_Toc391575485"/>
      <w:r>
        <w:t>Figure</w:t>
      </w:r>
      <w:r w:rsidR="00490D42" w:rsidRPr="00C235A5">
        <w:rPr>
          <w:rFonts w:hint="eastAsia"/>
        </w:rPr>
        <w:t xml:space="preserve"> </w:t>
      </w:r>
      <w:r w:rsidR="00D52C4A">
        <w:t>30</w:t>
      </w:r>
      <w:r w:rsidR="00D52C4A" w:rsidRPr="00C235A5">
        <w:rPr>
          <w:rFonts w:hint="eastAsia"/>
        </w:rPr>
        <w:t xml:space="preserve"> </w:t>
      </w:r>
      <w:r w:rsidR="00490D42" w:rsidRPr="00C235A5">
        <w:rPr>
          <w:rFonts w:hint="eastAsia"/>
        </w:rPr>
        <w:t>load balance</w:t>
      </w:r>
      <w:bookmarkEnd w:id="2801"/>
      <w:bookmarkEnd w:id="2802"/>
      <w:r w:rsidR="00490D42">
        <w:t xml:space="preserve"> over VLANs</w:t>
      </w:r>
      <w:bookmarkEnd w:id="2803"/>
      <w:bookmarkEnd w:id="2804"/>
    </w:p>
    <w:p w14:paraId="733AECB3" w14:textId="77777777" w:rsidR="00490D42" w:rsidRDefault="00490D42" w:rsidP="007D0937">
      <w:pPr>
        <w:pStyle w:val="a3"/>
        <w:ind w:left="0" w:right="20"/>
      </w:pPr>
      <w:r w:rsidRPr="002F5F3A">
        <w:t>Even if the VLANs used from switch S3 is 2000 numbers from 1000 to 2999, if two spanning trees work, the system can get load balancing to S1, S2.</w:t>
      </w:r>
    </w:p>
    <w:p w14:paraId="36977501" w14:textId="77777777" w:rsidR="00490D42" w:rsidRPr="00C235A5" w:rsidRDefault="00490D42" w:rsidP="007D0937">
      <w:pPr>
        <w:pStyle w:val="3"/>
        <w:ind w:left="0" w:right="20"/>
      </w:pPr>
      <w:bookmarkStart w:id="2805" w:name="_Toc252889049"/>
      <w:bookmarkStart w:id="2806" w:name="_Toc277779532"/>
      <w:bookmarkStart w:id="2807" w:name="_Toc361679449"/>
      <w:bookmarkStart w:id="2808" w:name="_Toc445130970"/>
      <w:r w:rsidRPr="00C235A5">
        <w:rPr>
          <w:rFonts w:hint="eastAsia"/>
        </w:rPr>
        <w:t xml:space="preserve">MST </w:t>
      </w:r>
      <w:bookmarkEnd w:id="2805"/>
      <w:bookmarkEnd w:id="2806"/>
      <w:r w:rsidR="00252B9E">
        <w:rPr>
          <w:rFonts w:hint="eastAsia"/>
        </w:rPr>
        <w:t>Region</w:t>
      </w:r>
      <w:bookmarkEnd w:id="2807"/>
      <w:bookmarkEnd w:id="2808"/>
    </w:p>
    <w:p w14:paraId="6B708971" w14:textId="77777777" w:rsidR="00490D42" w:rsidRDefault="00490D42" w:rsidP="007D0937">
      <w:pPr>
        <w:pStyle w:val="a3"/>
        <w:ind w:left="0" w:right="20"/>
        <w:rPr>
          <w:rFonts w:ascii="굴림" w:eastAsia="굴림" w:hAnsi="굴림"/>
        </w:rPr>
      </w:pPr>
      <w:r w:rsidRPr="002F5F3A">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C235A5" w:rsidRDefault="00490D42" w:rsidP="007D0937">
      <w:pPr>
        <w:pStyle w:val="3"/>
        <w:ind w:left="0" w:right="20"/>
      </w:pPr>
      <w:bookmarkStart w:id="2809" w:name="_Toc252889050"/>
      <w:bookmarkStart w:id="2810" w:name="_Toc277779533"/>
      <w:bookmarkStart w:id="2811" w:name="_Toc361679450"/>
      <w:bookmarkStart w:id="2812" w:name="_Toc445130971"/>
      <w:r w:rsidRPr="00C235A5">
        <w:rPr>
          <w:rFonts w:hint="eastAsia"/>
        </w:rPr>
        <w:t xml:space="preserve">IST, CST </w:t>
      </w:r>
      <w:r w:rsidR="00252B9E">
        <w:rPr>
          <w:rFonts w:hint="eastAsia"/>
        </w:rPr>
        <w:t>and</w:t>
      </w:r>
      <w:r w:rsidRPr="00C235A5">
        <w:rPr>
          <w:rFonts w:hint="eastAsia"/>
        </w:rPr>
        <w:t xml:space="preserve"> CIST</w:t>
      </w:r>
      <w:bookmarkEnd w:id="2809"/>
      <w:bookmarkEnd w:id="2810"/>
      <w:bookmarkEnd w:id="2811"/>
      <w:bookmarkEnd w:id="2812"/>
      <w:r w:rsidRPr="00C235A5">
        <w:rPr>
          <w:rFonts w:hint="eastAsia"/>
        </w:rPr>
        <w:t xml:space="preserve"> </w:t>
      </w:r>
    </w:p>
    <w:p w14:paraId="0C9AE2AE" w14:textId="77777777" w:rsidR="00490D42" w:rsidRPr="002F5F3A" w:rsidRDefault="00490D42" w:rsidP="007D0937">
      <w:pPr>
        <w:pStyle w:val="a3"/>
        <w:ind w:left="0" w:right="20"/>
      </w:pPr>
      <w:r w:rsidRPr="002F5F3A">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C235A5" w:rsidRDefault="00D4405C" w:rsidP="007D0937">
      <w:pPr>
        <w:keepNext/>
        <w:ind w:leftChars="945" w:left="1701" w:right="20"/>
        <w:rPr>
          <w:rFonts w:ascii="굴림" w:eastAsia="굴림" w:hAnsi="굴림"/>
        </w:rPr>
      </w:pPr>
      <w:r>
        <w:rPr>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9B6D22" w:rsidRDefault="000B7D52" w:rsidP="007D0937">
      <w:pPr>
        <w:pStyle w:val="afffff3"/>
        <w:ind w:left="0" w:right="20"/>
      </w:pPr>
      <w:bookmarkStart w:id="2813" w:name="_Toc73427994"/>
      <w:bookmarkStart w:id="2814" w:name="_Toc74378706"/>
      <w:bookmarkStart w:id="2815" w:name="_Toc252889013"/>
      <w:bookmarkStart w:id="2816" w:name="_Toc391575486"/>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31</w:t>
      </w:r>
      <w:r w:rsidR="00D52C4A">
        <w:fldChar w:fldCharType="end"/>
      </w:r>
      <w:r w:rsidR="00D52C4A" w:rsidRPr="00C235A5">
        <w:rPr>
          <w:rFonts w:hint="eastAsia"/>
        </w:rPr>
        <w:t xml:space="preserve"> </w:t>
      </w:r>
      <w:r w:rsidR="00490D42" w:rsidRPr="00C235A5">
        <w:rPr>
          <w:rFonts w:hint="eastAsia"/>
        </w:rPr>
        <w:t>CST, IST, CIST</w:t>
      </w:r>
      <w:bookmarkEnd w:id="2813"/>
      <w:bookmarkEnd w:id="2814"/>
      <w:bookmarkEnd w:id="2815"/>
      <w:bookmarkEnd w:id="2816"/>
    </w:p>
    <w:p w14:paraId="14AE81DB" w14:textId="77777777" w:rsidR="00490D42" w:rsidRPr="002F5F3A" w:rsidRDefault="00490D42" w:rsidP="007D0937">
      <w:pPr>
        <w:pStyle w:val="a3"/>
        <w:ind w:left="0" w:right="20"/>
      </w:pPr>
      <w:r w:rsidRPr="002F5F3A">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152982" w:rsidRDefault="00490D42" w:rsidP="007D0937">
      <w:pPr>
        <w:ind w:right="20"/>
        <w:rPr>
          <w:rFonts w:ascii="굴림" w:eastAsia="굴림" w:hAnsi="굴림"/>
        </w:rPr>
      </w:pPr>
    </w:p>
    <w:p w14:paraId="10C62037" w14:textId="77777777" w:rsidR="00490D42" w:rsidRPr="00C235A5" w:rsidRDefault="00D4405C" w:rsidP="007D0937">
      <w:pPr>
        <w:keepNext/>
        <w:ind w:leftChars="945" w:left="1701" w:right="20"/>
        <w:jc w:val="left"/>
        <w:rPr>
          <w:rFonts w:ascii="굴림" w:eastAsia="굴림" w:hAnsi="굴림"/>
        </w:rPr>
      </w:pPr>
      <w:r>
        <w:rPr>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Default="000B7D52" w:rsidP="007D0937">
      <w:pPr>
        <w:pStyle w:val="afffff3"/>
        <w:ind w:left="0" w:right="20"/>
        <w:rPr>
          <w:noProof/>
        </w:rPr>
      </w:pPr>
      <w:bookmarkStart w:id="2817" w:name="_Toc277779554"/>
      <w:bookmarkStart w:id="2818" w:name="_Toc363228587"/>
      <w:bookmarkStart w:id="2819" w:name="_Toc73427995"/>
      <w:bookmarkStart w:id="2820" w:name="_Toc391575487"/>
      <w:r>
        <w:t>Figure</w:t>
      </w:r>
      <w:r w:rsidR="00490D42" w:rsidRPr="00C235A5">
        <w:rPr>
          <w:rFonts w:hint="eastAsia"/>
        </w:rPr>
        <w:t xml:space="preserve"> </w:t>
      </w:r>
      <w:bookmarkEnd w:id="2817"/>
      <w:bookmarkEnd w:id="2818"/>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32</w:t>
      </w:r>
      <w:r w:rsidR="00D52C4A">
        <w:fldChar w:fldCharType="end"/>
      </w:r>
      <w:r w:rsidR="00D52C4A" w:rsidRPr="00C235A5">
        <w:rPr>
          <w:rFonts w:hint="eastAsia"/>
        </w:rPr>
        <w:t xml:space="preserve"> </w:t>
      </w:r>
      <w:r w:rsidR="00490D42">
        <w:rPr>
          <w:noProof/>
        </w:rPr>
        <w:t xml:space="preserve">The network perceived at </w:t>
      </w:r>
      <w:r w:rsidR="00490D42" w:rsidRPr="002F5F3A">
        <w:rPr>
          <w:noProof/>
        </w:rPr>
        <w:t>CST</w:t>
      </w:r>
      <w:bookmarkEnd w:id="2819"/>
      <w:bookmarkEnd w:id="2820"/>
    </w:p>
    <w:p w14:paraId="6172275C" w14:textId="77777777" w:rsidR="00490D42" w:rsidRPr="00152982" w:rsidRDefault="00490D42" w:rsidP="007D0937">
      <w:pPr>
        <w:ind w:right="20"/>
      </w:pPr>
    </w:p>
    <w:p w14:paraId="735CE3D6" w14:textId="77777777" w:rsidR="00490D42" w:rsidRPr="00C235A5" w:rsidRDefault="00490D42" w:rsidP="0021019A">
      <w:pPr>
        <w:pStyle w:val="2"/>
        <w:ind w:right="20"/>
      </w:pPr>
      <w:bookmarkStart w:id="2821" w:name="_Toc252889014"/>
      <w:bookmarkStart w:id="2822" w:name="_Toc277779555"/>
      <w:bookmarkStart w:id="2823" w:name="_Toc363228588"/>
      <w:bookmarkStart w:id="2824" w:name="_Toc73428348"/>
      <w:bookmarkStart w:id="2825" w:name="_Toc74378906"/>
      <w:bookmarkStart w:id="2826" w:name="_Toc445130972"/>
      <w:r w:rsidRPr="00C235A5">
        <w:lastRenderedPageBreak/>
        <w:t xml:space="preserve">Configuring </w:t>
      </w:r>
      <w:r w:rsidRPr="00D4405C">
        <w:t>Spanning</w:t>
      </w:r>
      <w:r w:rsidRPr="00C235A5">
        <w:t>-Tree Features</w:t>
      </w:r>
      <w:bookmarkEnd w:id="2821"/>
      <w:bookmarkEnd w:id="2822"/>
      <w:bookmarkEnd w:id="2823"/>
      <w:bookmarkEnd w:id="2824"/>
      <w:bookmarkEnd w:id="2825"/>
      <w:bookmarkEnd w:id="2826"/>
    </w:p>
    <w:p w14:paraId="4D9D8CC4" w14:textId="77777777" w:rsidR="00490D42" w:rsidRDefault="00490D42" w:rsidP="007D0937">
      <w:pPr>
        <w:pStyle w:val="a3"/>
        <w:ind w:left="0" w:right="20"/>
      </w:pPr>
      <w:r w:rsidRPr="002F5F3A">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C235A5" w:rsidRDefault="00490D42" w:rsidP="007D0937">
      <w:pPr>
        <w:pStyle w:val="3"/>
        <w:ind w:left="0" w:right="20"/>
      </w:pPr>
      <w:bookmarkStart w:id="2827" w:name="_Toc252889052"/>
      <w:bookmarkStart w:id="2828" w:name="_Toc361679399"/>
      <w:bookmarkStart w:id="2829" w:name="_Toc73427996"/>
      <w:bookmarkStart w:id="2830" w:name="_Toc252889015"/>
      <w:bookmarkStart w:id="2831" w:name="_Toc445130973"/>
      <w:r w:rsidRPr="00C235A5">
        <w:t>Default STP Configuration</w:t>
      </w:r>
      <w:bookmarkEnd w:id="2827"/>
      <w:bookmarkEnd w:id="2828"/>
      <w:bookmarkEnd w:id="2829"/>
      <w:bookmarkEnd w:id="2830"/>
      <w:bookmarkEnd w:id="2831"/>
    </w:p>
    <w:p w14:paraId="733A950B" w14:textId="77777777" w:rsidR="00490D42" w:rsidRPr="00C235A5" w:rsidRDefault="00490D42" w:rsidP="007D0937">
      <w:pPr>
        <w:pStyle w:val="a3"/>
        <w:ind w:left="0" w:right="20"/>
        <w:rPr>
          <w:rFonts w:ascii="굴림" w:eastAsia="굴림" w:hAnsi="굴림" w:cs="굴림체"/>
          <w:color w:val="000000"/>
        </w:rPr>
      </w:pPr>
      <w:r w:rsidRPr="002F5F3A">
        <w:t>The following table shows the default setting of STP.</w:t>
      </w:r>
    </w:p>
    <w:p w14:paraId="2974C673" w14:textId="77777777" w:rsidR="00490D42" w:rsidRPr="00CD2707" w:rsidRDefault="006A4BB0" w:rsidP="007D0937">
      <w:pPr>
        <w:pStyle w:val="afffff3"/>
        <w:ind w:left="0" w:right="20"/>
      </w:pPr>
      <w:bookmarkStart w:id="2832" w:name="_Toc277779556"/>
      <w:bookmarkStart w:id="2833" w:name="_Toc363228589"/>
      <w:bookmarkStart w:id="2834" w:name="_Toc73427997"/>
      <w:bookmarkStart w:id="2835" w:name="_Toc252889016"/>
      <w:bookmarkStart w:id="2836" w:name="_Toc391575314"/>
      <w:r>
        <w:t>Table</w:t>
      </w:r>
      <w:r w:rsidR="00490D42" w:rsidRPr="00CD2707">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172</w:t>
      </w:r>
      <w:r w:rsidR="005832B8">
        <w:fldChar w:fldCharType="end"/>
      </w:r>
      <w:r w:rsidR="00490D42" w:rsidRPr="00CD2707">
        <w:t xml:space="preserve"> Default STP Configuration</w:t>
      </w:r>
      <w:bookmarkEnd w:id="2832"/>
      <w:bookmarkEnd w:id="2833"/>
      <w:bookmarkEnd w:id="2834"/>
      <w:bookmarkEnd w:id="2835"/>
      <w:bookmarkEnd w:id="2836"/>
    </w:p>
    <w:tbl>
      <w:tblPr>
        <w:tblStyle w:val="CLIWide"/>
        <w:tblW w:w="0" w:type="auto"/>
        <w:tblLook w:val="01E0" w:firstRow="1" w:lastRow="1" w:firstColumn="1" w:lastColumn="1" w:noHBand="0" w:noVBand="0"/>
      </w:tblPr>
      <w:tblGrid>
        <w:gridCol w:w="3627"/>
        <w:gridCol w:w="4305"/>
      </w:tblGrid>
      <w:tr w:rsidR="00490D42" w:rsidRPr="00C235A5"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2F5F3A" w:rsidRDefault="00490D42" w:rsidP="007D0937">
            <w:pPr>
              <w:wordWrap/>
              <w:adjustRightInd w:val="0"/>
              <w:ind w:right="20"/>
              <w:jc w:val="center"/>
              <w:rPr>
                <w:b/>
                <w:bCs/>
                <w:kern w:val="0"/>
              </w:rPr>
            </w:pPr>
            <w:r w:rsidRPr="002F5F3A">
              <w:rPr>
                <w:b/>
                <w:bCs/>
                <w:kern w:val="0"/>
              </w:rPr>
              <w:t>Feature</w:t>
            </w:r>
          </w:p>
        </w:tc>
        <w:tc>
          <w:tcPr>
            <w:tcW w:w="5021" w:type="dxa"/>
          </w:tcPr>
          <w:p w14:paraId="68E557E1" w14:textId="77777777" w:rsidR="00490D42" w:rsidRPr="002F5F3A" w:rsidRDefault="00490D42" w:rsidP="007D0937">
            <w:pPr>
              <w:wordWrap/>
              <w:adjustRightInd w:val="0"/>
              <w:ind w:right="20"/>
              <w:jc w:val="center"/>
              <w:rPr>
                <w:b/>
                <w:bCs/>
                <w:kern w:val="0"/>
              </w:rPr>
            </w:pPr>
            <w:r w:rsidRPr="002F5F3A">
              <w:rPr>
                <w:b/>
                <w:bCs/>
                <w:kern w:val="0"/>
              </w:rPr>
              <w:t>Default Setting</w:t>
            </w:r>
          </w:p>
        </w:tc>
      </w:tr>
      <w:tr w:rsidR="00490D42" w:rsidRPr="00C235A5" w14:paraId="3529ADAA" w14:textId="77777777" w:rsidTr="007037AB">
        <w:tc>
          <w:tcPr>
            <w:tcW w:w="4135" w:type="dxa"/>
          </w:tcPr>
          <w:p w14:paraId="7DB45AD8" w14:textId="77777777" w:rsidR="00490D42" w:rsidRPr="002F5F3A" w:rsidRDefault="00490D42" w:rsidP="007D0937">
            <w:pPr>
              <w:wordWrap/>
              <w:adjustRightInd w:val="0"/>
              <w:ind w:right="20"/>
              <w:jc w:val="left"/>
              <w:rPr>
                <w:kern w:val="0"/>
              </w:rPr>
            </w:pPr>
            <w:r w:rsidRPr="002F5F3A">
              <w:rPr>
                <w:kern w:val="0"/>
              </w:rPr>
              <w:t>Enable state</w:t>
            </w:r>
          </w:p>
        </w:tc>
        <w:tc>
          <w:tcPr>
            <w:tcW w:w="5021" w:type="dxa"/>
          </w:tcPr>
          <w:p w14:paraId="0B0E0D87" w14:textId="77777777" w:rsidR="00490D42" w:rsidRPr="002F5F3A" w:rsidRDefault="00490D42" w:rsidP="007D0937">
            <w:pPr>
              <w:wordWrap/>
              <w:adjustRightInd w:val="0"/>
              <w:ind w:right="20"/>
              <w:rPr>
                <w:kern w:val="0"/>
              </w:rPr>
            </w:pPr>
            <w:r w:rsidRPr="002F5F3A">
              <w:rPr>
                <w:kern w:val="0"/>
              </w:rPr>
              <w:t>Disabled.</w:t>
            </w:r>
          </w:p>
        </w:tc>
      </w:tr>
      <w:tr w:rsidR="00490D42" w:rsidRPr="00C235A5" w14:paraId="47EE19D3" w14:textId="77777777" w:rsidTr="007037AB">
        <w:tc>
          <w:tcPr>
            <w:tcW w:w="4135" w:type="dxa"/>
          </w:tcPr>
          <w:p w14:paraId="1AF82063" w14:textId="77777777" w:rsidR="00490D42" w:rsidRPr="002F5F3A" w:rsidRDefault="00490D42" w:rsidP="007D0937">
            <w:pPr>
              <w:wordWrap/>
              <w:adjustRightInd w:val="0"/>
              <w:ind w:right="20"/>
              <w:jc w:val="left"/>
              <w:rPr>
                <w:kern w:val="0"/>
              </w:rPr>
            </w:pPr>
            <w:r w:rsidRPr="002F5F3A">
              <w:rPr>
                <w:kern w:val="0"/>
              </w:rPr>
              <w:t>Spanning-tree mode</w:t>
            </w:r>
          </w:p>
        </w:tc>
        <w:tc>
          <w:tcPr>
            <w:tcW w:w="5021" w:type="dxa"/>
          </w:tcPr>
          <w:p w14:paraId="3BFF3056" w14:textId="77777777" w:rsidR="00490D42" w:rsidRPr="002F5F3A" w:rsidRDefault="00490D42" w:rsidP="007D0937">
            <w:pPr>
              <w:wordWrap/>
              <w:adjustRightInd w:val="0"/>
              <w:ind w:right="20"/>
              <w:rPr>
                <w:kern w:val="0"/>
              </w:rPr>
            </w:pPr>
            <w:r w:rsidRPr="002F5F3A">
              <w:rPr>
                <w:kern w:val="0"/>
              </w:rPr>
              <w:t>IEEE 802.1w STP</w:t>
            </w:r>
          </w:p>
        </w:tc>
      </w:tr>
      <w:tr w:rsidR="00490D42" w:rsidRPr="00C235A5" w14:paraId="25BF00E7" w14:textId="77777777" w:rsidTr="007037AB">
        <w:tc>
          <w:tcPr>
            <w:tcW w:w="4135" w:type="dxa"/>
          </w:tcPr>
          <w:p w14:paraId="1461918A" w14:textId="77777777" w:rsidR="00490D42" w:rsidRPr="002F5F3A" w:rsidRDefault="00490D42" w:rsidP="007D0937">
            <w:pPr>
              <w:wordWrap/>
              <w:adjustRightInd w:val="0"/>
              <w:ind w:right="20"/>
              <w:jc w:val="left"/>
              <w:rPr>
                <w:kern w:val="0"/>
              </w:rPr>
            </w:pPr>
            <w:r w:rsidRPr="002F5F3A">
              <w:rPr>
                <w:kern w:val="0"/>
              </w:rPr>
              <w:t>System priority</w:t>
            </w:r>
          </w:p>
        </w:tc>
        <w:tc>
          <w:tcPr>
            <w:tcW w:w="5021" w:type="dxa"/>
          </w:tcPr>
          <w:p w14:paraId="7E192575" w14:textId="77777777" w:rsidR="00490D42" w:rsidRPr="002F5F3A" w:rsidRDefault="00490D42" w:rsidP="007D0937">
            <w:pPr>
              <w:wordWrap/>
              <w:adjustRightInd w:val="0"/>
              <w:ind w:right="20"/>
              <w:rPr>
                <w:kern w:val="0"/>
              </w:rPr>
            </w:pPr>
            <w:r w:rsidRPr="002F5F3A">
              <w:rPr>
                <w:kern w:val="0"/>
              </w:rPr>
              <w:t>32768.</w:t>
            </w:r>
          </w:p>
        </w:tc>
      </w:tr>
      <w:tr w:rsidR="00490D42" w:rsidRPr="00C235A5" w14:paraId="3D11017E" w14:textId="77777777" w:rsidTr="007037AB">
        <w:tc>
          <w:tcPr>
            <w:tcW w:w="4135" w:type="dxa"/>
          </w:tcPr>
          <w:p w14:paraId="2B925A16" w14:textId="77777777" w:rsidR="00490D42" w:rsidRPr="002F5F3A" w:rsidRDefault="00490D42" w:rsidP="007D0937">
            <w:pPr>
              <w:wordWrap/>
              <w:adjustRightInd w:val="0"/>
              <w:ind w:right="20"/>
              <w:jc w:val="left"/>
              <w:rPr>
                <w:kern w:val="0"/>
              </w:rPr>
            </w:pPr>
            <w:r w:rsidRPr="002F5F3A">
              <w:rPr>
                <w:kern w:val="0"/>
              </w:rPr>
              <w:t>Spanning-tree VLAN port priority (configurable on a per-VLAN basis)</w:t>
            </w:r>
          </w:p>
        </w:tc>
        <w:tc>
          <w:tcPr>
            <w:tcW w:w="5021" w:type="dxa"/>
          </w:tcPr>
          <w:p w14:paraId="2896D25D" w14:textId="77777777" w:rsidR="00490D42" w:rsidRPr="002F5F3A" w:rsidRDefault="00490D42" w:rsidP="007D0937">
            <w:pPr>
              <w:wordWrap/>
              <w:adjustRightInd w:val="0"/>
              <w:ind w:right="20"/>
              <w:rPr>
                <w:kern w:val="0"/>
              </w:rPr>
            </w:pPr>
            <w:r w:rsidRPr="002F5F3A">
              <w:rPr>
                <w:kern w:val="0"/>
              </w:rPr>
              <w:t>128.</w:t>
            </w:r>
          </w:p>
        </w:tc>
      </w:tr>
      <w:tr w:rsidR="00490D42" w:rsidRPr="00C235A5" w14:paraId="5AF52D5C" w14:textId="77777777" w:rsidTr="007037AB">
        <w:tc>
          <w:tcPr>
            <w:tcW w:w="4135" w:type="dxa"/>
          </w:tcPr>
          <w:p w14:paraId="50731218" w14:textId="77777777" w:rsidR="00490D42" w:rsidRPr="002F5F3A" w:rsidRDefault="00490D42" w:rsidP="007D0937">
            <w:pPr>
              <w:wordWrap/>
              <w:adjustRightInd w:val="0"/>
              <w:ind w:right="20"/>
              <w:jc w:val="left"/>
              <w:rPr>
                <w:kern w:val="0"/>
              </w:rPr>
            </w:pPr>
            <w:r w:rsidRPr="002F5F3A">
              <w:rPr>
                <w:kern w:val="0"/>
              </w:rPr>
              <w:t>Spanning-tree VLAN port cost (configurable on a per-VLAN basis)</w:t>
            </w:r>
          </w:p>
        </w:tc>
        <w:tc>
          <w:tcPr>
            <w:tcW w:w="5021" w:type="dxa"/>
          </w:tcPr>
          <w:p w14:paraId="6989FBF5" w14:textId="77777777" w:rsidR="00490D42" w:rsidRPr="002F5F3A" w:rsidRDefault="00490D42" w:rsidP="007D0937">
            <w:pPr>
              <w:wordWrap/>
              <w:adjustRightInd w:val="0"/>
              <w:ind w:rightChars="10" w:right="18"/>
              <w:rPr>
                <w:kern w:val="0"/>
              </w:rPr>
            </w:pPr>
            <w:r w:rsidRPr="002F5F3A">
              <w:rPr>
                <w:kern w:val="0"/>
              </w:rPr>
              <w:t>10000 Mbps: 2000</w:t>
            </w:r>
          </w:p>
          <w:p w14:paraId="6D93CCA7" w14:textId="77777777" w:rsidR="00490D42" w:rsidRPr="002F5F3A" w:rsidRDefault="00490D42" w:rsidP="007D0937">
            <w:pPr>
              <w:wordWrap/>
              <w:adjustRightInd w:val="0"/>
              <w:ind w:rightChars="10" w:right="18"/>
              <w:rPr>
                <w:kern w:val="0"/>
              </w:rPr>
            </w:pPr>
            <w:r w:rsidRPr="002F5F3A">
              <w:rPr>
                <w:kern w:val="0"/>
              </w:rPr>
              <w:t>1000 Mbps: 20000.</w:t>
            </w:r>
          </w:p>
          <w:p w14:paraId="5A1F1D06" w14:textId="77777777" w:rsidR="00490D42" w:rsidRPr="002F5F3A" w:rsidRDefault="00490D42" w:rsidP="007D0937">
            <w:pPr>
              <w:wordWrap/>
              <w:adjustRightInd w:val="0"/>
              <w:ind w:rightChars="10" w:right="18"/>
              <w:rPr>
                <w:kern w:val="0"/>
              </w:rPr>
            </w:pPr>
            <w:r w:rsidRPr="002F5F3A">
              <w:rPr>
                <w:kern w:val="0"/>
              </w:rPr>
              <w:t>100 Mbps: 200000</w:t>
            </w:r>
          </w:p>
          <w:p w14:paraId="76A960D8" w14:textId="77777777" w:rsidR="00490D42" w:rsidRPr="002F5F3A" w:rsidRDefault="00490D42" w:rsidP="007D0937">
            <w:pPr>
              <w:wordWrap/>
              <w:adjustRightInd w:val="0"/>
              <w:ind w:right="20"/>
              <w:rPr>
                <w:kern w:val="0"/>
              </w:rPr>
            </w:pPr>
            <w:r w:rsidRPr="002F5F3A">
              <w:rPr>
                <w:kern w:val="0"/>
              </w:rPr>
              <w:t>10 Mbps: 2000000.</w:t>
            </w:r>
          </w:p>
        </w:tc>
      </w:tr>
      <w:tr w:rsidR="00490D42" w:rsidRPr="00C235A5" w14:paraId="73D5761E" w14:textId="77777777" w:rsidTr="007037AB">
        <w:tc>
          <w:tcPr>
            <w:tcW w:w="4135" w:type="dxa"/>
          </w:tcPr>
          <w:p w14:paraId="0ADA1C09" w14:textId="77777777" w:rsidR="00490D42" w:rsidRPr="002F5F3A" w:rsidRDefault="00490D42" w:rsidP="007D0937">
            <w:pPr>
              <w:wordWrap/>
              <w:adjustRightInd w:val="0"/>
              <w:ind w:right="20"/>
              <w:jc w:val="left"/>
              <w:rPr>
                <w:kern w:val="0"/>
              </w:rPr>
            </w:pPr>
            <w:r w:rsidRPr="002F5F3A">
              <w:rPr>
                <w:kern w:val="0"/>
              </w:rPr>
              <w:t>Hello time</w:t>
            </w:r>
          </w:p>
        </w:tc>
        <w:tc>
          <w:tcPr>
            <w:tcW w:w="5021" w:type="dxa"/>
          </w:tcPr>
          <w:p w14:paraId="6C72312D" w14:textId="77777777" w:rsidR="00490D42" w:rsidRPr="002F5F3A" w:rsidRDefault="00490D42" w:rsidP="007D0937">
            <w:pPr>
              <w:wordWrap/>
              <w:adjustRightInd w:val="0"/>
              <w:ind w:right="20"/>
              <w:rPr>
                <w:kern w:val="0"/>
              </w:rPr>
            </w:pPr>
            <w:r w:rsidRPr="002F5F3A">
              <w:rPr>
                <w:kern w:val="0"/>
              </w:rPr>
              <w:t>2 sec.</w:t>
            </w:r>
          </w:p>
        </w:tc>
      </w:tr>
      <w:tr w:rsidR="00490D42" w:rsidRPr="00C235A5" w14:paraId="4E9DCD20" w14:textId="77777777" w:rsidTr="007037AB">
        <w:tc>
          <w:tcPr>
            <w:tcW w:w="4135" w:type="dxa"/>
          </w:tcPr>
          <w:p w14:paraId="5F2156F4" w14:textId="77777777" w:rsidR="00490D42" w:rsidRPr="002F5F3A" w:rsidRDefault="00490D42" w:rsidP="007D0937">
            <w:pPr>
              <w:wordWrap/>
              <w:adjustRightInd w:val="0"/>
              <w:ind w:right="20"/>
              <w:jc w:val="left"/>
              <w:rPr>
                <w:kern w:val="0"/>
              </w:rPr>
            </w:pPr>
            <w:r w:rsidRPr="002F5F3A">
              <w:rPr>
                <w:kern w:val="0"/>
              </w:rPr>
              <w:t>Forward-delay time</w:t>
            </w:r>
          </w:p>
        </w:tc>
        <w:tc>
          <w:tcPr>
            <w:tcW w:w="5021" w:type="dxa"/>
          </w:tcPr>
          <w:p w14:paraId="1D11CACD" w14:textId="77777777" w:rsidR="00490D42" w:rsidRPr="002F5F3A" w:rsidRDefault="00490D42" w:rsidP="007D0937">
            <w:pPr>
              <w:wordWrap/>
              <w:adjustRightInd w:val="0"/>
              <w:ind w:right="20"/>
              <w:rPr>
                <w:kern w:val="0"/>
              </w:rPr>
            </w:pPr>
            <w:r w:rsidRPr="002F5F3A">
              <w:rPr>
                <w:kern w:val="0"/>
              </w:rPr>
              <w:t>15 sec.</w:t>
            </w:r>
          </w:p>
        </w:tc>
      </w:tr>
      <w:tr w:rsidR="00490D42" w:rsidRPr="00C235A5" w14:paraId="2729A71E" w14:textId="77777777" w:rsidTr="007037AB">
        <w:tc>
          <w:tcPr>
            <w:tcW w:w="4135" w:type="dxa"/>
          </w:tcPr>
          <w:p w14:paraId="16D31660" w14:textId="77777777" w:rsidR="00490D42" w:rsidRPr="002F5F3A" w:rsidRDefault="00490D42" w:rsidP="007D0937">
            <w:pPr>
              <w:wordWrap/>
              <w:adjustRightInd w:val="0"/>
              <w:ind w:right="20"/>
              <w:jc w:val="left"/>
              <w:rPr>
                <w:kern w:val="0"/>
              </w:rPr>
            </w:pPr>
            <w:r w:rsidRPr="002F5F3A">
              <w:rPr>
                <w:kern w:val="0"/>
              </w:rPr>
              <w:t>Maximum-aging time</w:t>
            </w:r>
          </w:p>
        </w:tc>
        <w:tc>
          <w:tcPr>
            <w:tcW w:w="5021" w:type="dxa"/>
          </w:tcPr>
          <w:p w14:paraId="3B0E1ADF" w14:textId="77777777" w:rsidR="00490D42" w:rsidRPr="002F5F3A" w:rsidRDefault="00490D42" w:rsidP="007D0937">
            <w:pPr>
              <w:wordWrap/>
              <w:adjustRightInd w:val="0"/>
              <w:ind w:right="20"/>
              <w:rPr>
                <w:kern w:val="0"/>
              </w:rPr>
            </w:pPr>
            <w:r w:rsidRPr="002F5F3A">
              <w:rPr>
                <w:kern w:val="0"/>
              </w:rPr>
              <w:t>20 sec.</w:t>
            </w:r>
          </w:p>
        </w:tc>
      </w:tr>
    </w:tbl>
    <w:p w14:paraId="03FCF608" w14:textId="77777777" w:rsidR="00490D42" w:rsidRPr="00C235A5" w:rsidRDefault="00490D42" w:rsidP="007D0937">
      <w:pPr>
        <w:pStyle w:val="3"/>
        <w:ind w:left="0" w:right="20"/>
      </w:pPr>
      <w:bookmarkStart w:id="2837" w:name="_Toc277779557"/>
      <w:bookmarkStart w:id="2838" w:name="_Toc363228590"/>
      <w:bookmarkStart w:id="2839" w:name="_Toc277779558"/>
      <w:bookmarkStart w:id="2840" w:name="_Toc363228591"/>
      <w:bookmarkStart w:id="2841" w:name="_Toc445130974"/>
      <w:r w:rsidRPr="00D4405C">
        <w:t>STP</w:t>
      </w:r>
      <w:r w:rsidRPr="00C235A5">
        <w:t xml:space="preserve"> Configuration Guidelines</w:t>
      </w:r>
      <w:bookmarkEnd w:id="2837"/>
      <w:bookmarkEnd w:id="2838"/>
      <w:bookmarkEnd w:id="2839"/>
      <w:bookmarkEnd w:id="2840"/>
      <w:bookmarkEnd w:id="2841"/>
    </w:p>
    <w:p w14:paraId="1A773300" w14:textId="77777777" w:rsidR="00490D42" w:rsidRPr="002F5F3A" w:rsidRDefault="00490D42" w:rsidP="007D0937">
      <w:pPr>
        <w:pStyle w:val="a3"/>
        <w:ind w:left="0" w:right="20"/>
      </w:pPr>
      <w:r w:rsidRPr="002F5F3A">
        <w:t xml:space="preserve">The system does not provide PVST. Thus, one spanning-tree runs in one Bridge and the VLAN included in the bridge does not affect anything. You can run spannin-tree per Bridge and create </w:t>
      </w:r>
      <w:r w:rsidR="00BB3655">
        <w:t xml:space="preserve">a </w:t>
      </w:r>
      <w:r w:rsidRPr="002F5F3A">
        <w:t xml:space="preserve">Bridge </w:t>
      </w:r>
      <w:r w:rsidR="00BB3655">
        <w:t xml:space="preserve">with </w:t>
      </w:r>
      <w:r w:rsidRPr="002F5F3A">
        <w:t xml:space="preserve">up to 256 numbers. </w:t>
      </w:r>
      <w:r w:rsidR="00BB3655">
        <w:t xml:space="preserve">A </w:t>
      </w:r>
      <w:r w:rsidRPr="002F5F3A">
        <w:t xml:space="preserve">VLAN can belong to only one Bridge. In the case of trunk VLAN, it can belong to only </w:t>
      </w:r>
      <w:r w:rsidR="00BB3655">
        <w:t xml:space="preserve">the </w:t>
      </w:r>
      <w:r w:rsidRPr="002F5F3A">
        <w:t>default Bridge. When you set spanning-tree on Trunk VLAN, you must set one spanning-tree to the total VLAN.</w:t>
      </w:r>
    </w:p>
    <w:p w14:paraId="69EC5346" w14:textId="77777777" w:rsidR="00490D42" w:rsidRPr="00D4405C" w:rsidRDefault="00490D42" w:rsidP="007D0937">
      <w:pPr>
        <w:pStyle w:val="3"/>
        <w:ind w:left="0" w:right="20"/>
      </w:pPr>
      <w:bookmarkStart w:id="2842" w:name="_Toc73428000"/>
      <w:bookmarkStart w:id="2843" w:name="_Toc252889018"/>
      <w:bookmarkStart w:id="2844" w:name="_Toc277779559"/>
      <w:bookmarkStart w:id="2845" w:name="_Toc363228592"/>
      <w:bookmarkStart w:id="2846" w:name="_Toc445130975"/>
      <w:r w:rsidRPr="00D4405C">
        <w:t>Enabling</w:t>
      </w:r>
      <w:r w:rsidRPr="00C235A5">
        <w:t xml:space="preserve"> STP</w:t>
      </w:r>
      <w:bookmarkEnd w:id="2842"/>
      <w:bookmarkEnd w:id="2843"/>
      <w:bookmarkEnd w:id="2844"/>
      <w:bookmarkEnd w:id="2845"/>
      <w:bookmarkEnd w:id="2846"/>
    </w:p>
    <w:p w14:paraId="2A43A130" w14:textId="77777777" w:rsidR="00490D42" w:rsidRPr="002F5F3A" w:rsidRDefault="00490D42" w:rsidP="007D0937">
      <w:pPr>
        <w:pStyle w:val="a3"/>
        <w:ind w:left="0" w:right="20"/>
      </w:pPr>
      <w:r w:rsidRPr="002F5F3A">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8"/>
        <w:gridCol w:w="1070"/>
        <w:gridCol w:w="5944"/>
      </w:tblGrid>
      <w:tr w:rsidR="00490D42" w:rsidRPr="00C235A5" w14:paraId="3D2711DA" w14:textId="77777777" w:rsidTr="007037AB">
        <w:tc>
          <w:tcPr>
            <w:tcW w:w="960" w:type="dxa"/>
            <w:vAlign w:val="center"/>
          </w:tcPr>
          <w:p w14:paraId="7F8B7278" w14:textId="77777777" w:rsidR="00490D42" w:rsidRPr="00641E1D" w:rsidRDefault="00490D42" w:rsidP="007D0937">
            <w:pPr>
              <w:pStyle w:val="aa"/>
              <w:spacing w:after="120"/>
              <w:ind w:right="20"/>
              <w:jc w:val="both"/>
              <w:rPr>
                <w:rFonts w:eastAsia="굴림"/>
              </w:rPr>
            </w:pPr>
            <w:r w:rsidRPr="00641E1D">
              <w:rPr>
                <w:rFonts w:eastAsia="굴림"/>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41E1D" w:rsidRDefault="00490D42" w:rsidP="007D0937">
            <w:pPr>
              <w:pStyle w:val="aa"/>
              <w:ind w:right="20"/>
              <w:jc w:val="both"/>
              <w:rPr>
                <w:rFonts w:eastAsia="굴림"/>
                <w:b/>
                <w:bCs/>
              </w:rPr>
            </w:pPr>
            <w:r w:rsidRPr="00641E1D">
              <w:rPr>
                <w:rFonts w:eastAsia="굴림"/>
                <w:b/>
                <w:bCs/>
              </w:rPr>
              <w:t>Caution</w:t>
            </w:r>
          </w:p>
        </w:tc>
        <w:tc>
          <w:tcPr>
            <w:tcW w:w="6800" w:type="dxa"/>
            <w:vAlign w:val="center"/>
          </w:tcPr>
          <w:p w14:paraId="33ED9983" w14:textId="77777777" w:rsidR="00277F9C" w:rsidRPr="00641E1D" w:rsidRDefault="00277F9C" w:rsidP="00BB3655">
            <w:pPr>
              <w:wordWrap/>
              <w:adjustRightInd w:val="0"/>
              <w:ind w:right="20"/>
              <w:rPr>
                <w:rFonts w:eastAsia="굴림"/>
              </w:rPr>
            </w:pPr>
            <w:r w:rsidRPr="00641E1D">
              <w:rPr>
                <w:rFonts w:eastAsia="굴림"/>
                <w:kern w:val="0"/>
              </w:rPr>
              <w:t xml:space="preserve">If STP is not active and </w:t>
            </w:r>
            <w:r w:rsidR="00BB3655">
              <w:rPr>
                <w:rFonts w:eastAsia="굴림"/>
                <w:kern w:val="0"/>
              </w:rPr>
              <w:t xml:space="preserve">a </w:t>
            </w:r>
            <w:r w:rsidRPr="00641E1D">
              <w:rPr>
                <w:rFonts w:eastAsia="굴림"/>
                <w:kern w:val="0"/>
              </w:rPr>
              <w:t xml:space="preserve">network loop has been developed, it could degrade the network performance </w:t>
            </w:r>
            <w:r w:rsidR="000C6E5F" w:rsidRPr="00641E1D">
              <w:rPr>
                <w:rFonts w:eastAsia="굴림"/>
                <w:kern w:val="0"/>
              </w:rPr>
              <w:t xml:space="preserve">severly </w:t>
            </w:r>
            <w:r w:rsidRPr="00641E1D">
              <w:rPr>
                <w:rFonts w:eastAsia="굴림"/>
                <w:kern w:val="0"/>
              </w:rPr>
              <w:t xml:space="preserve">because </w:t>
            </w:r>
            <w:r w:rsidR="000C6E5F" w:rsidRPr="00641E1D">
              <w:rPr>
                <w:rFonts w:eastAsia="굴림"/>
                <w:kern w:val="0"/>
              </w:rPr>
              <w:t xml:space="preserve">of excessive traffic and unlimited packet duplication. </w:t>
            </w:r>
          </w:p>
        </w:tc>
      </w:tr>
    </w:tbl>
    <w:p w14:paraId="1EE4BB2E" w14:textId="77777777" w:rsidR="00490D42" w:rsidRDefault="00490D42" w:rsidP="007D0937">
      <w:pPr>
        <w:pStyle w:val="a3"/>
        <w:ind w:left="0" w:right="20"/>
      </w:pPr>
      <w:r w:rsidRPr="00C235A5">
        <w:rPr>
          <w:rFonts w:ascii="굴림" w:eastAsia="굴림" w:hAnsi="굴림"/>
          <w:kern w:val="0"/>
        </w:rPr>
        <w:t xml:space="preserve"> </w:t>
      </w:r>
      <w:r w:rsidRPr="002F5F3A">
        <w:t xml:space="preserve">To enable STP, do the following steps on the </w:t>
      </w:r>
      <w:r w:rsidR="00221294">
        <w:t>Privileged</w:t>
      </w:r>
      <w:r w:rsidRPr="002F5F3A">
        <w:t xml:space="preserve"> mode.</w:t>
      </w:r>
    </w:p>
    <w:tbl>
      <w:tblPr>
        <w:tblStyle w:val="CLIWide"/>
        <w:tblW w:w="0" w:type="auto"/>
        <w:tblLook w:val="01E0" w:firstRow="1" w:lastRow="1" w:firstColumn="1" w:lastColumn="1" w:noHBand="0" w:noVBand="0"/>
      </w:tblPr>
      <w:tblGrid>
        <w:gridCol w:w="787"/>
        <w:gridCol w:w="2601"/>
        <w:gridCol w:w="4544"/>
      </w:tblGrid>
      <w:tr w:rsidR="007037AB" w:rsidRPr="00C235A5"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2F5F3A" w:rsidRDefault="007037AB" w:rsidP="007D0937">
            <w:pPr>
              <w:pStyle w:val="ac"/>
            </w:pPr>
          </w:p>
        </w:tc>
        <w:tc>
          <w:tcPr>
            <w:tcW w:w="2654" w:type="dxa"/>
          </w:tcPr>
          <w:p w14:paraId="7E1A7199" w14:textId="77777777" w:rsidR="007037AB" w:rsidRPr="002F5F3A" w:rsidRDefault="007037AB" w:rsidP="007D0937">
            <w:pPr>
              <w:wordWrap/>
              <w:ind w:right="20" w:hanging="360"/>
              <w:rPr>
                <w:b/>
                <w:bCs/>
              </w:rPr>
            </w:pPr>
            <w:r w:rsidRPr="002F5F3A">
              <w:rPr>
                <w:b/>
                <w:bCs/>
              </w:rPr>
              <w:t>Command</w:t>
            </w:r>
          </w:p>
        </w:tc>
        <w:tc>
          <w:tcPr>
            <w:tcW w:w="4657" w:type="dxa"/>
          </w:tcPr>
          <w:p w14:paraId="5784F683" w14:textId="77777777" w:rsidR="007037AB" w:rsidRPr="002F5F3A" w:rsidRDefault="007037AB" w:rsidP="007D0937">
            <w:pPr>
              <w:wordWrap/>
              <w:ind w:right="20" w:hanging="360"/>
              <w:rPr>
                <w:b/>
                <w:bCs/>
              </w:rPr>
            </w:pPr>
            <w:r w:rsidRPr="002F5F3A">
              <w:rPr>
                <w:b/>
                <w:bCs/>
              </w:rPr>
              <w:t>Purpose</w:t>
            </w:r>
          </w:p>
        </w:tc>
      </w:tr>
      <w:tr w:rsidR="007037AB" w:rsidRPr="00C235A5" w14:paraId="77BE8628" w14:textId="77777777" w:rsidTr="007037AB">
        <w:tc>
          <w:tcPr>
            <w:tcW w:w="789" w:type="dxa"/>
          </w:tcPr>
          <w:p w14:paraId="35B305AA" w14:textId="77777777" w:rsidR="007037AB" w:rsidRPr="002F5F3A" w:rsidRDefault="007037AB" w:rsidP="007D0937">
            <w:pPr>
              <w:wordWrap/>
              <w:ind w:right="20"/>
              <w:rPr>
                <w:b/>
              </w:rPr>
            </w:pPr>
            <w:r w:rsidRPr="002F5F3A">
              <w:rPr>
                <w:b/>
              </w:rPr>
              <w:t>Step1</w:t>
            </w:r>
          </w:p>
        </w:tc>
        <w:tc>
          <w:tcPr>
            <w:tcW w:w="2654" w:type="dxa"/>
          </w:tcPr>
          <w:p w14:paraId="2FED21C0" w14:textId="77777777" w:rsidR="007037AB" w:rsidRPr="002F5F3A" w:rsidRDefault="007037AB" w:rsidP="007D0937">
            <w:pPr>
              <w:wordWrap/>
              <w:ind w:right="20"/>
              <w:jc w:val="left"/>
              <w:rPr>
                <w:b/>
              </w:rPr>
            </w:pPr>
            <w:r w:rsidRPr="002F5F3A">
              <w:rPr>
                <w:b/>
              </w:rPr>
              <w:t>configure terminal</w:t>
            </w:r>
          </w:p>
        </w:tc>
        <w:tc>
          <w:tcPr>
            <w:tcW w:w="4657" w:type="dxa"/>
          </w:tcPr>
          <w:p w14:paraId="3734982B" w14:textId="77777777" w:rsidR="007037AB" w:rsidRPr="002F5F3A" w:rsidRDefault="007037AB" w:rsidP="007D0937">
            <w:pPr>
              <w:wordWrap/>
              <w:ind w:right="20"/>
            </w:pPr>
            <w:r w:rsidRPr="002F5F3A">
              <w:t>Enter to Global configuration.</w:t>
            </w:r>
          </w:p>
        </w:tc>
      </w:tr>
      <w:tr w:rsidR="007037AB" w:rsidRPr="00C235A5" w14:paraId="0EAD391A" w14:textId="77777777" w:rsidTr="007037AB">
        <w:tc>
          <w:tcPr>
            <w:tcW w:w="789" w:type="dxa"/>
          </w:tcPr>
          <w:p w14:paraId="632D92E2" w14:textId="77777777" w:rsidR="007037AB" w:rsidRPr="002F5F3A" w:rsidRDefault="007037AB" w:rsidP="007D0937">
            <w:pPr>
              <w:wordWrap/>
              <w:ind w:right="20"/>
              <w:rPr>
                <w:b/>
              </w:rPr>
            </w:pPr>
            <w:r w:rsidRPr="002F5F3A">
              <w:rPr>
                <w:b/>
              </w:rPr>
              <w:t>Step2</w:t>
            </w:r>
          </w:p>
        </w:tc>
        <w:tc>
          <w:tcPr>
            <w:tcW w:w="2654" w:type="dxa"/>
          </w:tcPr>
          <w:p w14:paraId="6668C6BC" w14:textId="77777777" w:rsidR="007037AB" w:rsidRPr="002F5F3A" w:rsidRDefault="007037AB" w:rsidP="007D0937">
            <w:pPr>
              <w:wordWrap/>
              <w:ind w:right="20"/>
              <w:jc w:val="left"/>
              <w:rPr>
                <w:b/>
              </w:rPr>
            </w:pPr>
            <w:r w:rsidRPr="002F5F3A">
              <w:rPr>
                <w:b/>
              </w:rPr>
              <w:t>spanning-tree enable</w:t>
            </w:r>
          </w:p>
        </w:tc>
        <w:tc>
          <w:tcPr>
            <w:tcW w:w="4657" w:type="dxa"/>
          </w:tcPr>
          <w:p w14:paraId="5C9D03F2" w14:textId="77777777" w:rsidR="007037AB" w:rsidRPr="002F5F3A" w:rsidRDefault="007037AB" w:rsidP="007D0937">
            <w:pPr>
              <w:wordWrap/>
              <w:ind w:right="20"/>
            </w:pPr>
            <w:r w:rsidRPr="002F5F3A">
              <w:t>Enables STP on Default Bridge.</w:t>
            </w:r>
          </w:p>
        </w:tc>
      </w:tr>
      <w:tr w:rsidR="007037AB" w:rsidRPr="00C235A5" w14:paraId="5D06D2AA" w14:textId="77777777" w:rsidTr="007037AB">
        <w:tc>
          <w:tcPr>
            <w:tcW w:w="789" w:type="dxa"/>
          </w:tcPr>
          <w:p w14:paraId="26745A49" w14:textId="77777777" w:rsidR="007037AB" w:rsidRPr="002F5F3A" w:rsidRDefault="007037AB" w:rsidP="007D0937">
            <w:pPr>
              <w:wordWrap/>
              <w:ind w:right="20"/>
              <w:rPr>
                <w:b/>
              </w:rPr>
            </w:pPr>
            <w:r w:rsidRPr="002F5F3A">
              <w:rPr>
                <w:b/>
              </w:rPr>
              <w:t>Step3</w:t>
            </w:r>
          </w:p>
        </w:tc>
        <w:tc>
          <w:tcPr>
            <w:tcW w:w="2654" w:type="dxa"/>
          </w:tcPr>
          <w:p w14:paraId="58B87311" w14:textId="77777777" w:rsidR="007037AB" w:rsidRPr="002F5F3A" w:rsidRDefault="007037AB" w:rsidP="007D0937">
            <w:pPr>
              <w:wordWrap/>
              <w:ind w:right="20"/>
              <w:jc w:val="left"/>
              <w:rPr>
                <w:b/>
              </w:rPr>
            </w:pPr>
            <w:r w:rsidRPr="002F5F3A">
              <w:rPr>
                <w:b/>
              </w:rPr>
              <w:t>exit</w:t>
            </w:r>
          </w:p>
        </w:tc>
        <w:tc>
          <w:tcPr>
            <w:tcW w:w="4657" w:type="dxa"/>
          </w:tcPr>
          <w:p w14:paraId="37233722" w14:textId="77777777" w:rsidR="007037AB" w:rsidRPr="002F5F3A" w:rsidRDefault="007037AB" w:rsidP="007D0937">
            <w:pPr>
              <w:wordWrap/>
              <w:ind w:right="20"/>
            </w:pPr>
            <w:r w:rsidRPr="002F5F3A">
              <w:t xml:space="preserve">Back to </w:t>
            </w:r>
            <w:r w:rsidR="00221294">
              <w:t>Privileged</w:t>
            </w:r>
            <w:r w:rsidRPr="002F5F3A">
              <w:t xml:space="preserve"> mode.</w:t>
            </w:r>
          </w:p>
        </w:tc>
      </w:tr>
      <w:tr w:rsidR="007037AB" w:rsidRPr="00C235A5" w14:paraId="08A0DA3B" w14:textId="77777777" w:rsidTr="007037AB">
        <w:tc>
          <w:tcPr>
            <w:tcW w:w="789" w:type="dxa"/>
          </w:tcPr>
          <w:p w14:paraId="69CCB040" w14:textId="77777777" w:rsidR="007037AB" w:rsidRPr="002F5F3A" w:rsidRDefault="007037AB" w:rsidP="007D0937">
            <w:pPr>
              <w:wordWrap/>
              <w:ind w:right="20"/>
              <w:rPr>
                <w:b/>
              </w:rPr>
            </w:pPr>
            <w:r w:rsidRPr="002F5F3A">
              <w:rPr>
                <w:b/>
              </w:rPr>
              <w:t>Step4</w:t>
            </w:r>
          </w:p>
        </w:tc>
        <w:tc>
          <w:tcPr>
            <w:tcW w:w="2654" w:type="dxa"/>
          </w:tcPr>
          <w:p w14:paraId="6C92880D" w14:textId="77777777" w:rsidR="007037AB" w:rsidRPr="002F5F3A" w:rsidRDefault="007037AB" w:rsidP="007D0937">
            <w:pPr>
              <w:wordWrap/>
              <w:ind w:right="20"/>
              <w:jc w:val="left"/>
              <w:rPr>
                <w:b/>
              </w:rPr>
            </w:pPr>
            <w:r w:rsidRPr="002F5F3A">
              <w:rPr>
                <w:b/>
              </w:rPr>
              <w:t xml:space="preserve">show spanning-tree </w:t>
            </w:r>
          </w:p>
        </w:tc>
        <w:tc>
          <w:tcPr>
            <w:tcW w:w="4657" w:type="dxa"/>
          </w:tcPr>
          <w:p w14:paraId="4C7A3DC7" w14:textId="77777777" w:rsidR="007037AB" w:rsidRPr="002F5F3A" w:rsidRDefault="007037AB" w:rsidP="007D0937">
            <w:pPr>
              <w:wordWrap/>
              <w:ind w:right="20"/>
            </w:pPr>
            <w:r w:rsidRPr="002F5F3A">
              <w:t>Shows current configuration.</w:t>
            </w:r>
          </w:p>
        </w:tc>
      </w:tr>
      <w:tr w:rsidR="007037AB" w:rsidRPr="00C235A5" w14:paraId="095C328D" w14:textId="77777777" w:rsidTr="007037AB">
        <w:tc>
          <w:tcPr>
            <w:tcW w:w="789" w:type="dxa"/>
          </w:tcPr>
          <w:p w14:paraId="1DE0C23B" w14:textId="77777777" w:rsidR="007037AB" w:rsidRPr="002F5F3A" w:rsidRDefault="007037AB" w:rsidP="007D0937">
            <w:pPr>
              <w:wordWrap/>
              <w:ind w:right="20"/>
              <w:rPr>
                <w:b/>
              </w:rPr>
            </w:pPr>
            <w:r w:rsidRPr="002F5F3A">
              <w:rPr>
                <w:b/>
              </w:rPr>
              <w:t>Step5</w:t>
            </w:r>
          </w:p>
        </w:tc>
        <w:tc>
          <w:tcPr>
            <w:tcW w:w="2654" w:type="dxa"/>
          </w:tcPr>
          <w:p w14:paraId="52881F22" w14:textId="77777777" w:rsidR="007037AB" w:rsidRPr="002F5F3A" w:rsidRDefault="007037AB" w:rsidP="007D0937">
            <w:pPr>
              <w:wordWrap/>
              <w:ind w:right="20"/>
              <w:jc w:val="left"/>
              <w:rPr>
                <w:b/>
              </w:rPr>
            </w:pPr>
            <w:r w:rsidRPr="002F5F3A">
              <w:rPr>
                <w:b/>
              </w:rPr>
              <w:t>copy running-config startup-config</w:t>
            </w:r>
          </w:p>
        </w:tc>
        <w:tc>
          <w:tcPr>
            <w:tcW w:w="4657" w:type="dxa"/>
          </w:tcPr>
          <w:p w14:paraId="4B1F430D" w14:textId="77777777" w:rsidR="007037AB" w:rsidRPr="002F5F3A" w:rsidRDefault="007037AB" w:rsidP="007D0937">
            <w:pPr>
              <w:wordWrap/>
              <w:ind w:right="20"/>
            </w:pPr>
            <w:r w:rsidRPr="002F5F3A">
              <w:t>Saves current configuration to startup configuration.</w:t>
            </w:r>
          </w:p>
        </w:tc>
      </w:tr>
    </w:tbl>
    <w:p w14:paraId="310C031F" w14:textId="77777777" w:rsidR="00490D42" w:rsidRPr="002F5F3A" w:rsidRDefault="00490D42" w:rsidP="007D0937">
      <w:pPr>
        <w:pStyle w:val="a3"/>
        <w:ind w:left="0" w:right="20"/>
        <w:rPr>
          <w:kern w:val="0"/>
        </w:rPr>
      </w:pPr>
      <w:r w:rsidRPr="002F5F3A">
        <w:rPr>
          <w:kern w:val="0"/>
        </w:rPr>
        <w:t xml:space="preserve">To disable STP, execute the </w:t>
      </w:r>
      <w:r w:rsidRPr="002F5F3A">
        <w:t>spanning-tree shutdown bridge-forward</w:t>
      </w:r>
      <w:r w:rsidRPr="002F5F3A">
        <w:rPr>
          <w:b/>
        </w:rPr>
        <w:t xml:space="preserve"> </w:t>
      </w:r>
      <w:r w:rsidRPr="002F5F3A">
        <w:t>command on global configuration mode.</w:t>
      </w:r>
    </w:p>
    <w:p w14:paraId="34E08312" w14:textId="77777777" w:rsidR="00490D42" w:rsidRPr="002F5F3A" w:rsidRDefault="00490D42" w:rsidP="007D0937">
      <w:pPr>
        <w:pStyle w:val="a3"/>
        <w:ind w:left="0" w:right="20"/>
      </w:pPr>
      <w:r w:rsidRPr="002F5F3A">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D4405C" w14:paraId="67E2B85D" w14:textId="77777777" w:rsidTr="00D4405C">
        <w:tc>
          <w:tcPr>
            <w:tcW w:w="10118" w:type="dxa"/>
          </w:tcPr>
          <w:p w14:paraId="241115F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lastRenderedPageBreak/>
              <w:t xml:space="preserve">Switch# </w:t>
            </w:r>
          </w:p>
          <w:p w14:paraId="3E84890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D8AE6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kern w:val="0"/>
              </w:rPr>
              <w:t>spanning-tree enable</w:t>
            </w:r>
          </w:p>
          <w:p w14:paraId="54BDA03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p>
          <w:p w14:paraId="09B7A0E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64A5096C"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2A675AF6"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5A196A54" w14:textId="77777777" w:rsidR="00D4405C" w:rsidRPr="00D4405C" w:rsidRDefault="00D4405C" w:rsidP="007D0937">
            <w:pPr>
              <w:wordWrap/>
              <w:adjustRightInd w:val="0"/>
              <w:ind w:right="20"/>
              <w:rPr>
                <w:rFonts w:ascii="Courier New" w:eastAsia="굴림" w:hAnsi="Courier New" w:cs="Courier New"/>
                <w:kern w:val="0"/>
              </w:rPr>
            </w:pPr>
          </w:p>
          <w:p w14:paraId="1C1105F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Default  Bridge up - Spanning Tree Enabled rstp-vlan-bridge</w:t>
            </w:r>
          </w:p>
          <w:p w14:paraId="541F7CD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Root ID    Priority    32768</w:t>
            </w:r>
          </w:p>
          <w:p w14:paraId="570564A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14:paraId="04F4248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This bridge is the root</w:t>
            </w:r>
          </w:p>
          <w:p w14:paraId="252932A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14:paraId="3889A0BD" w14:textId="77777777" w:rsidR="00D4405C" w:rsidRPr="00D4405C" w:rsidRDefault="00D4405C" w:rsidP="007D0937">
            <w:pPr>
              <w:wordWrap/>
              <w:adjustRightInd w:val="0"/>
              <w:ind w:right="20"/>
              <w:rPr>
                <w:rFonts w:ascii="Courier New" w:eastAsia="굴림" w:hAnsi="Courier New" w:cs="Courier New"/>
                <w:kern w:val="0"/>
              </w:rPr>
            </w:pPr>
          </w:p>
          <w:p w14:paraId="12E84B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Bridge ID  Priority    32768</w:t>
            </w:r>
          </w:p>
          <w:p w14:paraId="74A91DB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14:paraId="16E626B0"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14:paraId="1666F7B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Aging Time  300</w:t>
            </w:r>
          </w:p>
          <w:p w14:paraId="073B0AA5" w14:textId="77777777" w:rsidR="00D4405C" w:rsidRPr="00D4405C" w:rsidRDefault="00D4405C" w:rsidP="007D0937">
            <w:pPr>
              <w:wordWrap/>
              <w:adjustRightInd w:val="0"/>
              <w:ind w:right="20"/>
              <w:rPr>
                <w:rFonts w:ascii="Courier New" w:eastAsia="굴림" w:hAnsi="Courier New" w:cs="Courier New"/>
                <w:kern w:val="0"/>
              </w:rPr>
            </w:pPr>
          </w:p>
          <w:p w14:paraId="7F140E8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Interface              Role Sts   Cost           Prio.Nbr    Type</w:t>
            </w:r>
          </w:p>
          <w:p w14:paraId="3F7DCF1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 --- --------- -------- ----------------</w:t>
            </w:r>
          </w:p>
          <w:p w14:paraId="587EB05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Giga6/2               Disb BLK 4                 128.610     P2p</w:t>
            </w:r>
          </w:p>
          <w:p w14:paraId="0F401E00" w14:textId="77777777" w:rsidR="00D4405C" w:rsidRPr="00D4405C" w:rsidRDefault="00D4405C" w:rsidP="007D0937">
            <w:pPr>
              <w:wordWrap/>
              <w:adjustRightInd w:val="0"/>
              <w:ind w:right="20"/>
              <w:rPr>
                <w:rFonts w:ascii="Courier New" w:eastAsia="굴림" w:hAnsi="Courier New" w:cs="Courier New"/>
                <w:kern w:val="0"/>
              </w:rPr>
            </w:pPr>
          </w:p>
          <w:p w14:paraId="29CBAD6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05C84C9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02F269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spanning-tree shutdown bridge-forward</w:t>
            </w:r>
          </w:p>
          <w:p w14:paraId="5BE7E0E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69AC79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18C1E7C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14:paraId="61E6A206"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14:paraId="7FC7AF1C" w14:textId="77777777" w:rsidR="00490D42" w:rsidRPr="00C235A5" w:rsidRDefault="00490D42" w:rsidP="007D0937">
      <w:pPr>
        <w:pStyle w:val="3"/>
        <w:ind w:left="0" w:right="20"/>
      </w:pPr>
      <w:bookmarkStart w:id="2847" w:name="_Toc73428001"/>
      <w:bookmarkStart w:id="2848" w:name="_Toc445130976"/>
      <w:r>
        <w:rPr>
          <w:rFonts w:hint="eastAsia"/>
        </w:rPr>
        <w:t>Enable STP in no</w:t>
      </w:r>
      <w:r w:rsidRPr="00C235A5">
        <w:rPr>
          <w:rFonts w:hint="eastAsia"/>
        </w:rPr>
        <w:t xml:space="preserve"> default Bridge</w:t>
      </w:r>
      <w:bookmarkEnd w:id="2847"/>
      <w:bookmarkEnd w:id="2848"/>
      <w:r w:rsidRPr="00C235A5">
        <w:rPr>
          <w:rFonts w:hint="eastAsia"/>
        </w:rPr>
        <w:t xml:space="preserve"> </w:t>
      </w:r>
    </w:p>
    <w:p w14:paraId="2A95B185" w14:textId="77777777" w:rsidR="00490D42" w:rsidRPr="00C235A5" w:rsidRDefault="00490D42" w:rsidP="007D0937">
      <w:pPr>
        <w:pStyle w:val="a3"/>
        <w:ind w:left="0" w:right="20"/>
        <w:rPr>
          <w:rFonts w:ascii="굴림" w:eastAsia="굴림" w:hAnsi="굴림"/>
          <w:kern w:val="0"/>
        </w:rPr>
      </w:pPr>
      <w:r w:rsidRPr="002F5F3A">
        <w:t>You can manage spanning-tree per Bridge. First, create Bridge. After you include the interface to be worked as a spanning-tree, enable the spanning-tree in the relevant Bridge.</w:t>
      </w:r>
      <w:r w:rsidRPr="00C235A5">
        <w:rPr>
          <w:rFonts w:ascii="굴림" w:eastAsia="굴림" w:hAnsi="굴림"/>
          <w:kern w:val="0"/>
        </w:rPr>
        <w:t xml:space="preserve"> </w:t>
      </w:r>
    </w:p>
    <w:tbl>
      <w:tblPr>
        <w:tblStyle w:val="NOTICE"/>
        <w:tblW w:w="0" w:type="auto"/>
        <w:tblLook w:val="0000" w:firstRow="0" w:lastRow="0" w:firstColumn="0" w:lastColumn="0" w:noHBand="0" w:noVBand="0"/>
      </w:tblPr>
      <w:tblGrid>
        <w:gridCol w:w="920"/>
        <w:gridCol w:w="1053"/>
        <w:gridCol w:w="5959"/>
      </w:tblGrid>
      <w:tr w:rsidR="00490D42" w:rsidRPr="00C235A5" w14:paraId="2D1DC1B2" w14:textId="77777777" w:rsidTr="00D4405C">
        <w:tc>
          <w:tcPr>
            <w:tcW w:w="960" w:type="dxa"/>
            <w:vAlign w:val="center"/>
          </w:tcPr>
          <w:p w14:paraId="4BC807F8"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4DFAE486" w14:textId="77777777" w:rsidR="00490D42" w:rsidRPr="00C235A5" w:rsidRDefault="00490D42" w:rsidP="007D0937">
            <w:pPr>
              <w:wordWrap/>
              <w:adjustRightInd w:val="0"/>
              <w:ind w:right="20"/>
              <w:rPr>
                <w:rFonts w:ascii="굴림" w:eastAsia="굴림" w:hAnsi="굴림" w:cs="Times New Roman"/>
              </w:rPr>
            </w:pPr>
            <w:r w:rsidRPr="002F5F3A">
              <w:rPr>
                <w:kern w:val="0"/>
              </w:rPr>
              <w:t>The interface included to run spanning-tree on Bridge can input on Bridge directly. After setting VLAN on the interface, you must set VLAN on the Bridge.</w:t>
            </w:r>
          </w:p>
        </w:tc>
      </w:tr>
    </w:tbl>
    <w:p w14:paraId="699C9B69" w14:textId="77777777" w:rsidR="00490D42" w:rsidRPr="00C235A5" w:rsidRDefault="00490D42" w:rsidP="007D0937">
      <w:pPr>
        <w:pStyle w:val="a3"/>
        <w:ind w:left="0" w:right="20"/>
        <w:rPr>
          <w:rFonts w:ascii="굴림" w:eastAsia="굴림" w:hAnsi="굴림" w:cs="Times New Roman"/>
        </w:rPr>
      </w:pPr>
      <w:r w:rsidRPr="002F5F3A">
        <w:t xml:space="preserve">To enable STP in no default bridge, do the following steps on </w:t>
      </w:r>
      <w:r w:rsidR="00221294">
        <w:t>Privileged</w:t>
      </w:r>
      <w:r w:rsidRPr="002F5F3A">
        <w:t xml:space="preserve"> mode:</w:t>
      </w:r>
    </w:p>
    <w:tbl>
      <w:tblPr>
        <w:tblStyle w:val="CLIWide"/>
        <w:tblW w:w="0" w:type="auto"/>
        <w:tblLook w:val="04A0" w:firstRow="1" w:lastRow="0" w:firstColumn="1" w:lastColumn="0" w:noHBand="0" w:noVBand="1"/>
      </w:tblPr>
      <w:tblGrid>
        <w:gridCol w:w="727"/>
        <w:gridCol w:w="3447"/>
        <w:gridCol w:w="2868"/>
      </w:tblGrid>
      <w:tr w:rsidR="00D52C4A" w:rsidRPr="001C28D6"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1C28D6" w:rsidRDefault="00D52C4A" w:rsidP="00D52C4A">
            <w:pPr>
              <w:ind w:right="20"/>
              <w:jc w:val="center"/>
              <w:rPr>
                <w:rFonts w:eastAsia="굴림"/>
                <w:b/>
                <w:bCs/>
              </w:rPr>
            </w:pPr>
            <w:r>
              <w:rPr>
                <w:rFonts w:eastAsia="굴림" w:hint="eastAsia"/>
                <w:b/>
                <w:bCs/>
              </w:rPr>
              <w:t>Step</w:t>
            </w:r>
          </w:p>
        </w:tc>
        <w:tc>
          <w:tcPr>
            <w:tcW w:w="0" w:type="auto"/>
          </w:tcPr>
          <w:p w14:paraId="0B1D2965" w14:textId="77777777" w:rsidR="00D52C4A" w:rsidRPr="001C28D6" w:rsidRDefault="00D52C4A" w:rsidP="00D52C4A">
            <w:pPr>
              <w:ind w:right="20"/>
              <w:jc w:val="center"/>
              <w:rPr>
                <w:rFonts w:eastAsia="굴림"/>
                <w:b/>
                <w:bCs/>
              </w:rPr>
            </w:pPr>
            <w:r w:rsidRPr="001C28D6">
              <w:rPr>
                <w:rFonts w:eastAsia="굴림"/>
                <w:b/>
                <w:bCs/>
              </w:rPr>
              <w:t>Command</w:t>
            </w:r>
          </w:p>
        </w:tc>
        <w:tc>
          <w:tcPr>
            <w:tcW w:w="0" w:type="auto"/>
          </w:tcPr>
          <w:p w14:paraId="78C9AEF3"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5041F04E" w14:textId="77777777" w:rsidTr="00D52C4A">
        <w:trPr>
          <w:trHeight w:val="283"/>
        </w:trPr>
        <w:tc>
          <w:tcPr>
            <w:tcW w:w="0" w:type="auto"/>
          </w:tcPr>
          <w:p w14:paraId="60A6D488" w14:textId="77777777" w:rsidR="00D52C4A" w:rsidRPr="002F5F3A" w:rsidRDefault="00D52C4A" w:rsidP="00D52C4A">
            <w:pPr>
              <w:wordWrap/>
              <w:ind w:right="20"/>
              <w:rPr>
                <w:b/>
                <w:bCs/>
              </w:rPr>
            </w:pPr>
            <w:r w:rsidRPr="002F5F3A">
              <w:rPr>
                <w:b/>
                <w:bCs/>
              </w:rPr>
              <w:t>Step1</w:t>
            </w:r>
          </w:p>
        </w:tc>
        <w:tc>
          <w:tcPr>
            <w:tcW w:w="0" w:type="auto"/>
          </w:tcPr>
          <w:p w14:paraId="7B344A55" w14:textId="77777777" w:rsidR="00D52C4A" w:rsidRPr="002F5F3A" w:rsidRDefault="00D52C4A" w:rsidP="00D52C4A">
            <w:pPr>
              <w:wordWrap/>
              <w:ind w:right="20"/>
            </w:pPr>
            <w:r w:rsidRPr="002F5F3A">
              <w:rPr>
                <w:b/>
                <w:bCs/>
              </w:rPr>
              <w:t>configure terminal</w:t>
            </w:r>
          </w:p>
        </w:tc>
        <w:tc>
          <w:tcPr>
            <w:tcW w:w="0" w:type="auto"/>
          </w:tcPr>
          <w:p w14:paraId="2014926C" w14:textId="77777777" w:rsidR="00D52C4A" w:rsidRPr="002F5F3A" w:rsidRDefault="00D52C4A" w:rsidP="00D52C4A">
            <w:pPr>
              <w:wordWrap/>
              <w:ind w:right="20"/>
            </w:pPr>
            <w:r w:rsidRPr="002F5F3A">
              <w:t>Enter Global configuration mode.</w:t>
            </w:r>
          </w:p>
        </w:tc>
      </w:tr>
      <w:tr w:rsidR="00D52C4A" w:rsidRPr="00C235A5" w14:paraId="6C4C2AFE" w14:textId="77777777" w:rsidTr="00D52C4A">
        <w:trPr>
          <w:trHeight w:val="283"/>
        </w:trPr>
        <w:tc>
          <w:tcPr>
            <w:tcW w:w="0" w:type="auto"/>
          </w:tcPr>
          <w:p w14:paraId="0CACCD96" w14:textId="77777777" w:rsidR="00D52C4A" w:rsidRPr="002F5F3A" w:rsidRDefault="00D52C4A" w:rsidP="00D52C4A">
            <w:pPr>
              <w:wordWrap/>
              <w:ind w:right="20"/>
              <w:rPr>
                <w:b/>
                <w:bCs/>
              </w:rPr>
            </w:pPr>
            <w:r w:rsidRPr="002F5F3A">
              <w:rPr>
                <w:b/>
                <w:bCs/>
              </w:rPr>
              <w:t>Step2</w:t>
            </w:r>
          </w:p>
        </w:tc>
        <w:tc>
          <w:tcPr>
            <w:tcW w:w="0" w:type="auto"/>
          </w:tcPr>
          <w:p w14:paraId="5C57A086" w14:textId="77777777" w:rsidR="00D52C4A" w:rsidRPr="002F5F3A" w:rsidRDefault="00D52C4A" w:rsidP="00D52C4A">
            <w:pPr>
              <w:wordWrap/>
              <w:ind w:right="20"/>
              <w:rPr>
                <w:b/>
                <w:bCs/>
              </w:rPr>
            </w:pPr>
            <w:r w:rsidRPr="002F5F3A">
              <w:rPr>
                <w:b/>
                <w:bCs/>
              </w:rPr>
              <w:t>Bridge &lt;1-255&gt; protocol VLAN-bridge</w:t>
            </w:r>
          </w:p>
        </w:tc>
        <w:tc>
          <w:tcPr>
            <w:tcW w:w="0" w:type="auto"/>
          </w:tcPr>
          <w:p w14:paraId="28B614E4" w14:textId="77777777" w:rsidR="00D52C4A" w:rsidRPr="002F5F3A" w:rsidRDefault="00D52C4A" w:rsidP="00D52C4A">
            <w:pPr>
              <w:wordWrap/>
              <w:adjustRightInd w:val="0"/>
              <w:ind w:right="20"/>
            </w:pPr>
            <w:r w:rsidRPr="002F5F3A">
              <w:t>Creates Bridge.</w:t>
            </w:r>
          </w:p>
        </w:tc>
      </w:tr>
      <w:tr w:rsidR="00D52C4A" w:rsidRPr="00C235A5" w14:paraId="4A781CF6" w14:textId="77777777" w:rsidTr="00D52C4A">
        <w:trPr>
          <w:trHeight w:val="283"/>
        </w:trPr>
        <w:tc>
          <w:tcPr>
            <w:tcW w:w="0" w:type="auto"/>
          </w:tcPr>
          <w:p w14:paraId="411A4D02" w14:textId="77777777" w:rsidR="00D52C4A" w:rsidRPr="002F5F3A" w:rsidRDefault="00D52C4A" w:rsidP="00D52C4A">
            <w:pPr>
              <w:wordWrap/>
              <w:ind w:right="20"/>
              <w:rPr>
                <w:b/>
                <w:bCs/>
              </w:rPr>
            </w:pPr>
            <w:r w:rsidRPr="002F5F3A">
              <w:rPr>
                <w:b/>
                <w:bCs/>
              </w:rPr>
              <w:t>Step3</w:t>
            </w:r>
          </w:p>
        </w:tc>
        <w:tc>
          <w:tcPr>
            <w:tcW w:w="0" w:type="auto"/>
          </w:tcPr>
          <w:p w14:paraId="29090D96" w14:textId="77777777" w:rsidR="00D52C4A" w:rsidRPr="002F5F3A" w:rsidRDefault="00D52C4A" w:rsidP="00D52C4A">
            <w:pPr>
              <w:wordWrap/>
              <w:ind w:right="20"/>
              <w:rPr>
                <w:b/>
                <w:bCs/>
              </w:rPr>
            </w:pPr>
            <w:r w:rsidRPr="002F5F3A">
              <w:rPr>
                <w:b/>
                <w:bCs/>
              </w:rPr>
              <w:t>bridge &lt;1-255&gt; spanning-tree enable</w:t>
            </w:r>
          </w:p>
        </w:tc>
        <w:tc>
          <w:tcPr>
            <w:tcW w:w="0" w:type="auto"/>
          </w:tcPr>
          <w:p w14:paraId="5B5AEE62" w14:textId="77777777" w:rsidR="00D52C4A" w:rsidRPr="002F5F3A" w:rsidRDefault="00D52C4A" w:rsidP="00D52C4A">
            <w:pPr>
              <w:wordWrap/>
              <w:ind w:right="20"/>
            </w:pPr>
            <w:r w:rsidRPr="002F5F3A">
              <w:t>Enables STP on Bridge.</w:t>
            </w:r>
          </w:p>
        </w:tc>
      </w:tr>
      <w:tr w:rsidR="00D52C4A" w:rsidRPr="00C235A5" w14:paraId="2640A835" w14:textId="77777777" w:rsidTr="00D52C4A">
        <w:trPr>
          <w:trHeight w:val="283"/>
        </w:trPr>
        <w:tc>
          <w:tcPr>
            <w:tcW w:w="0" w:type="auto"/>
          </w:tcPr>
          <w:p w14:paraId="7CFBF0C4" w14:textId="77777777" w:rsidR="00D52C4A" w:rsidRPr="002F5F3A" w:rsidRDefault="00D52C4A" w:rsidP="00D52C4A">
            <w:pPr>
              <w:wordWrap/>
              <w:ind w:right="20"/>
              <w:rPr>
                <w:b/>
                <w:bCs/>
              </w:rPr>
            </w:pPr>
            <w:r w:rsidRPr="002F5F3A">
              <w:rPr>
                <w:b/>
                <w:bCs/>
              </w:rPr>
              <w:t>Step4</w:t>
            </w:r>
          </w:p>
        </w:tc>
        <w:tc>
          <w:tcPr>
            <w:tcW w:w="0" w:type="auto"/>
          </w:tcPr>
          <w:p w14:paraId="68508284" w14:textId="77777777" w:rsidR="00D52C4A" w:rsidRPr="002F5F3A" w:rsidRDefault="00D52C4A" w:rsidP="00D52C4A">
            <w:pPr>
              <w:wordWrap/>
              <w:ind w:right="20"/>
              <w:rPr>
                <w:b/>
                <w:bCs/>
              </w:rPr>
            </w:pPr>
            <w:r w:rsidRPr="002F5F3A">
              <w:rPr>
                <w:b/>
                <w:bCs/>
              </w:rPr>
              <w:t>Bridge-group &lt;1-255&gt;</w:t>
            </w:r>
          </w:p>
        </w:tc>
        <w:tc>
          <w:tcPr>
            <w:tcW w:w="0" w:type="auto"/>
          </w:tcPr>
          <w:p w14:paraId="73ABF0C5" w14:textId="77777777" w:rsidR="00D52C4A" w:rsidRPr="002F5F3A" w:rsidRDefault="00D52C4A" w:rsidP="00D52C4A">
            <w:pPr>
              <w:wordWrap/>
              <w:ind w:right="20"/>
            </w:pPr>
            <w:r w:rsidRPr="002F5F3A">
              <w:t>Includes VLAN on Bridge.</w:t>
            </w:r>
          </w:p>
        </w:tc>
      </w:tr>
      <w:tr w:rsidR="00D52C4A" w:rsidRPr="00C235A5" w14:paraId="4E4B5226" w14:textId="77777777" w:rsidTr="00D52C4A">
        <w:trPr>
          <w:trHeight w:val="283"/>
        </w:trPr>
        <w:tc>
          <w:tcPr>
            <w:tcW w:w="0" w:type="auto"/>
          </w:tcPr>
          <w:p w14:paraId="1981CFCC" w14:textId="77777777" w:rsidR="00D52C4A" w:rsidRPr="002F5F3A" w:rsidRDefault="00D52C4A" w:rsidP="00D52C4A">
            <w:pPr>
              <w:wordWrap/>
              <w:ind w:right="20"/>
              <w:rPr>
                <w:b/>
                <w:bCs/>
              </w:rPr>
            </w:pPr>
            <w:r w:rsidRPr="002F5F3A">
              <w:rPr>
                <w:b/>
                <w:bCs/>
              </w:rPr>
              <w:t>Step5</w:t>
            </w:r>
          </w:p>
        </w:tc>
        <w:tc>
          <w:tcPr>
            <w:tcW w:w="0" w:type="auto"/>
          </w:tcPr>
          <w:p w14:paraId="240D9715" w14:textId="77777777" w:rsidR="00D52C4A" w:rsidRPr="002F5F3A" w:rsidRDefault="00D52C4A" w:rsidP="00D52C4A">
            <w:pPr>
              <w:wordWrap/>
              <w:ind w:right="20"/>
              <w:rPr>
                <w:b/>
                <w:bCs/>
              </w:rPr>
            </w:pPr>
            <w:r w:rsidRPr="002F5F3A">
              <w:rPr>
                <w:b/>
                <w:bCs/>
              </w:rPr>
              <w:t>copy running-config startup-config</w:t>
            </w:r>
          </w:p>
        </w:tc>
        <w:tc>
          <w:tcPr>
            <w:tcW w:w="0" w:type="auto"/>
          </w:tcPr>
          <w:p w14:paraId="3869CF87" w14:textId="77777777" w:rsidR="00D52C4A" w:rsidRPr="002F5F3A" w:rsidRDefault="00D52C4A" w:rsidP="00D52C4A">
            <w:pPr>
              <w:wordWrap/>
              <w:ind w:right="20"/>
            </w:pPr>
            <w:r w:rsidRPr="002F5F3A">
              <w:t>Save the current configuration.</w:t>
            </w:r>
          </w:p>
        </w:tc>
      </w:tr>
    </w:tbl>
    <w:p w14:paraId="63124A8D" w14:textId="77777777"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14:paraId="4FC2FD0E" w14:textId="77777777" w:rsidR="002D7972"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r w:rsidRPr="00506765">
        <w:rPr>
          <w:rStyle w:val="bonmunChar"/>
        </w:rPr>
        <w:t>To enable STP in</w:t>
      </w:r>
      <w:r w:rsidR="002D7972">
        <w:rPr>
          <w:rStyle w:val="bonmunChar"/>
        </w:rPr>
        <w:t xml:space="preserve"> </w:t>
      </w:r>
      <w:r w:rsidR="002D7972">
        <w:rPr>
          <w:rStyle w:val="bonmunChar"/>
          <w:rFonts w:hint="eastAsia"/>
        </w:rPr>
        <w:t>bridge</w:t>
      </w:r>
      <w:r w:rsidR="002D7972">
        <w:rPr>
          <w:rStyle w:val="bonmunChar"/>
        </w:rPr>
        <w:t>s</w:t>
      </w:r>
      <w:r w:rsidR="002D7972">
        <w:rPr>
          <w:rStyle w:val="bonmunChar"/>
          <w:rFonts w:hint="eastAsia"/>
        </w:rPr>
        <w:t xml:space="preserve"> </w:t>
      </w:r>
      <w:r w:rsidR="002D7972">
        <w:rPr>
          <w:rStyle w:val="bonmunChar"/>
        </w:rPr>
        <w:t>other than</w:t>
      </w:r>
      <w:r w:rsidRPr="00506765">
        <w:rPr>
          <w:rStyle w:val="bonmunChar"/>
        </w:rPr>
        <w:t xml:space="preserve"> </w:t>
      </w:r>
      <w:r w:rsidR="002D7972">
        <w:rPr>
          <w:rStyle w:val="bonmunChar"/>
        </w:rPr>
        <w:t xml:space="preserve">the </w:t>
      </w:r>
      <w:r w:rsidRPr="00506765">
        <w:rPr>
          <w:rStyle w:val="bonmunChar"/>
        </w:rPr>
        <w:t xml:space="preserve">default bridge, </w:t>
      </w:r>
      <w:r w:rsidR="002D7972">
        <w:rPr>
          <w:rStyle w:val="bonmunChar"/>
        </w:rPr>
        <w:t xml:space="preserve">use </w:t>
      </w:r>
      <w:r w:rsidR="002D7972" w:rsidRPr="00C235A5">
        <w:rPr>
          <w:rFonts w:ascii="굴림" w:eastAsia="굴림" w:hAnsi="굴림" w:cs="굴림"/>
          <w:b/>
          <w:bCs/>
          <w:kern w:val="2"/>
        </w:rPr>
        <w:t xml:space="preserve">bridge shutdown </w:t>
      </w:r>
      <w:r w:rsidR="002D7972" w:rsidRPr="00C235A5">
        <w:rPr>
          <w:rFonts w:ascii="굴림" w:eastAsia="굴림" w:hAnsi="굴림" w:cs="굴림" w:hint="eastAsia"/>
          <w:b/>
          <w:bCs/>
          <w:kern w:val="2"/>
        </w:rPr>
        <w:t>&lt;</w:t>
      </w:r>
      <w:r w:rsidR="002D7972">
        <w:rPr>
          <w:rFonts w:ascii="굴림" w:eastAsia="굴림" w:hAnsi="굴림" w:cs="굴림"/>
          <w:b/>
          <w:bCs/>
          <w:kern w:val="2"/>
        </w:rPr>
        <w:t>1-256</w:t>
      </w:r>
      <w:r w:rsidR="002D7972" w:rsidRPr="00C235A5">
        <w:rPr>
          <w:rFonts w:ascii="굴림" w:eastAsia="굴림" w:hAnsi="굴림" w:cs="굴림" w:hint="eastAsia"/>
          <w:b/>
          <w:bCs/>
          <w:kern w:val="2"/>
        </w:rPr>
        <w:t>&gt;</w:t>
      </w:r>
      <w:r w:rsidR="002D7972" w:rsidRPr="00C235A5">
        <w:rPr>
          <w:rFonts w:ascii="굴림" w:eastAsia="굴림" w:hAnsi="굴림" w:cs="굴림"/>
          <w:b/>
          <w:bCs/>
          <w:kern w:val="2"/>
        </w:rPr>
        <w:t xml:space="preserve"> bridge-forward</w:t>
      </w:r>
      <w:r w:rsidR="002D7972" w:rsidRPr="00C235A5">
        <w:rPr>
          <w:rFonts w:ascii="굴림" w:eastAsia="굴림" w:hAnsi="굴림" w:cs="굴림"/>
          <w:kern w:val="2"/>
        </w:rPr>
        <w:t xml:space="preserve"> </w:t>
      </w:r>
      <w:r w:rsidR="002D7972">
        <w:rPr>
          <w:rFonts w:ascii="굴림" w:eastAsia="굴림" w:hAnsi="굴림" w:cs="굴림"/>
          <w:kern w:val="2"/>
        </w:rPr>
        <w:t xml:space="preserve">command in </w:t>
      </w:r>
      <w:r w:rsidR="002D7972" w:rsidRPr="00C235A5">
        <w:rPr>
          <w:rFonts w:ascii="굴림" w:eastAsia="굴림" w:hAnsi="굴림" w:cs="굴림"/>
          <w:kern w:val="2"/>
        </w:rPr>
        <w:t>global configuration</w:t>
      </w:r>
      <w:r w:rsidR="002D7972">
        <w:rPr>
          <w:rFonts w:ascii="굴림" w:eastAsia="굴림" w:hAnsi="굴림" w:cs="굴림"/>
          <w:kern w:val="2"/>
        </w:rPr>
        <w:t xml:space="preserve"> mode. To remove the brige use </w:t>
      </w:r>
      <w:r w:rsidR="002D7972" w:rsidRPr="00C235A5">
        <w:rPr>
          <w:rFonts w:ascii="굴림" w:eastAsia="굴림" w:hAnsi="굴림" w:cs="굴림" w:hint="eastAsia"/>
          <w:b/>
          <w:kern w:val="2"/>
        </w:rPr>
        <w:t>no bridge &lt;</w:t>
      </w:r>
      <w:r w:rsidR="002D7972">
        <w:rPr>
          <w:rFonts w:ascii="굴림" w:eastAsia="굴림" w:hAnsi="굴림" w:cs="굴림" w:hint="eastAsia"/>
          <w:b/>
          <w:kern w:val="2"/>
        </w:rPr>
        <w:t>1-256</w:t>
      </w:r>
      <w:r w:rsidR="002D7972" w:rsidRPr="00C235A5">
        <w:rPr>
          <w:rFonts w:ascii="굴림" w:eastAsia="굴림" w:hAnsi="굴림" w:cs="굴림" w:hint="eastAsia"/>
          <w:b/>
          <w:kern w:val="2"/>
        </w:rPr>
        <w:t xml:space="preserve">&gt; </w:t>
      </w:r>
      <w:r w:rsidR="002D7972">
        <w:rPr>
          <w:rFonts w:ascii="굴림" w:eastAsia="굴림" w:hAnsi="굴림" w:cs="굴림"/>
          <w:kern w:val="2"/>
        </w:rPr>
        <w:t xml:space="preserve">command. </w:t>
      </w:r>
    </w:p>
    <w:p w14:paraId="0672E944" w14:textId="77777777" w:rsidR="002D7972" w:rsidRPr="00506765"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p>
    <w:p w14:paraId="016B8DC1" w14:textId="77777777" w:rsidR="00490D42" w:rsidRPr="002D7972" w:rsidRDefault="00490D42" w:rsidP="007D0937">
      <w:pPr>
        <w:wordWrap/>
        <w:adjustRightInd w:val="0"/>
        <w:ind w:right="20"/>
        <w:rPr>
          <w:rFonts w:ascii="굴림" w:eastAsia="굴림" w:hAnsi="굴림" w:cs="굴림"/>
          <w:kern w:val="0"/>
        </w:rPr>
      </w:pPr>
    </w:p>
    <w:tbl>
      <w:tblPr>
        <w:tblStyle w:val="48"/>
        <w:tblW w:w="0" w:type="auto"/>
        <w:tblLook w:val="04A0" w:firstRow="1" w:lastRow="0" w:firstColumn="1" w:lastColumn="0" w:noHBand="0" w:noVBand="1"/>
      </w:tblPr>
      <w:tblGrid>
        <w:gridCol w:w="8045"/>
      </w:tblGrid>
      <w:tr w:rsidR="00D4405C" w:rsidRPr="00D4405C" w14:paraId="2C4DCE66" w14:textId="77777777" w:rsidTr="00D4405C">
        <w:tc>
          <w:tcPr>
            <w:tcW w:w="10118" w:type="dxa"/>
          </w:tcPr>
          <w:p w14:paraId="1629D37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5DA3735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lastRenderedPageBreak/>
              <w:t xml:space="preserve">Switch# show spanning-tree </w:t>
            </w:r>
          </w:p>
          <w:p w14:paraId="628C015E" w14:textId="77777777" w:rsidR="00D4405C" w:rsidRPr="00D4405C" w:rsidRDefault="00D4405C" w:rsidP="007D0937">
            <w:pPr>
              <w:wordWrap/>
              <w:adjustRightInd w:val="0"/>
              <w:ind w:right="20"/>
              <w:rPr>
                <w:rFonts w:ascii="Courier New" w:eastAsia="굴림" w:hAnsi="Courier New" w:cs="Courier New"/>
                <w:kern w:val="0"/>
              </w:rPr>
            </w:pPr>
          </w:p>
          <w:p w14:paraId="301D5CF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14:paraId="71839C08" w14:textId="77777777" w:rsidR="00D4405C" w:rsidRPr="00D4405C" w:rsidRDefault="00D4405C" w:rsidP="007D0937">
            <w:pPr>
              <w:wordWrap/>
              <w:adjustRightInd w:val="0"/>
              <w:ind w:right="20"/>
              <w:rPr>
                <w:rFonts w:ascii="Courier New" w:eastAsia="굴림" w:hAnsi="Courier New" w:cs="Courier New"/>
                <w:kern w:val="0"/>
              </w:rPr>
            </w:pPr>
          </w:p>
          <w:p w14:paraId="6105E33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39EB1FE2" w14:textId="77777777" w:rsidR="00D4405C" w:rsidRPr="00D4405C" w:rsidRDefault="00D4405C" w:rsidP="007D0937">
            <w:pPr>
              <w:wordWrap/>
              <w:adjustRightInd w:val="0"/>
              <w:ind w:right="20"/>
              <w:rPr>
                <w:rFonts w:ascii="Courier New" w:eastAsia="굴림" w:hAnsi="Courier New" w:cs="Courier New"/>
                <w:b/>
                <w:bCs/>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protocol vlan-bridge</w:t>
            </w:r>
          </w:p>
          <w:p w14:paraId="0C32E597" w14:textId="77777777"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spanning-tree enable</w:t>
            </w:r>
          </w:p>
          <w:p w14:paraId="179E8615"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interface Vlan100</w:t>
            </w:r>
          </w:p>
          <w:p w14:paraId="378A9E4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 (config-if-Vlan100)#</w:t>
            </w:r>
            <w:r w:rsidRPr="00D4405C">
              <w:rPr>
                <w:rFonts w:ascii="Courier New" w:eastAsia="굴림" w:hAnsi="Courier New" w:cs="Courier New"/>
                <w:b/>
                <w:kern w:val="0"/>
              </w:rPr>
              <w:t>bridge-group 1</w:t>
            </w:r>
          </w:p>
          <w:p w14:paraId="5BE6208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267A604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14:paraId="3FCCC5C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2DCC6DC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protocol vlan-bridge</w:t>
            </w:r>
          </w:p>
          <w:p w14:paraId="169B9F1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spanning-tree enable</w:t>
            </w:r>
          </w:p>
          <w:p w14:paraId="6B33199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226A50D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63ACE40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AB403A1" w14:textId="77777777"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bridge shutdown 1 bridge-forward</w:t>
            </w:r>
          </w:p>
          <w:p w14:paraId="66FC2EB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rPr>
              <w:t>no bridge 1</w:t>
            </w:r>
          </w:p>
          <w:p w14:paraId="73986290"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380A30D7"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14:paraId="7A006BC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7D3318D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14:paraId="3FF3D920" w14:textId="77777777" w:rsidR="00490D42" w:rsidRPr="00C235A5" w:rsidRDefault="00490D42" w:rsidP="007D0937">
      <w:pPr>
        <w:pStyle w:val="3"/>
        <w:ind w:left="0" w:right="20"/>
      </w:pPr>
      <w:bookmarkStart w:id="2849" w:name="_Toc252889019"/>
      <w:bookmarkStart w:id="2850" w:name="_Toc277779560"/>
      <w:bookmarkStart w:id="2851" w:name="_Toc363228593"/>
      <w:bookmarkStart w:id="2852" w:name="_Toc445130977"/>
      <w:r w:rsidRPr="00D4405C">
        <w:lastRenderedPageBreak/>
        <w:t>Configuring</w:t>
      </w:r>
      <w:r w:rsidRPr="00C235A5">
        <w:t xml:space="preserve"> the Port Priority</w:t>
      </w:r>
      <w:bookmarkEnd w:id="2849"/>
      <w:bookmarkEnd w:id="2850"/>
      <w:bookmarkEnd w:id="2851"/>
      <w:bookmarkEnd w:id="2852"/>
    </w:p>
    <w:p w14:paraId="08DD71B3" w14:textId="77777777" w:rsidR="00490D42" w:rsidRPr="002F5F3A" w:rsidRDefault="00490D42" w:rsidP="007D0937">
      <w:pPr>
        <w:pStyle w:val="a3"/>
        <w:ind w:left="0" w:right="20"/>
      </w:pPr>
      <w:r w:rsidRPr="002F5F3A">
        <w:t xml:space="preserve">If a loop occurs, the spanning tree decides the interface in the forwarding state with port priority. </w:t>
      </w:r>
    </w:p>
    <w:p w14:paraId="325FA809" w14:textId="77777777" w:rsidR="00490D42" w:rsidRPr="002F5F3A" w:rsidRDefault="00490D42" w:rsidP="007D0937">
      <w:pPr>
        <w:pStyle w:val="a3"/>
        <w:ind w:left="0" w:right="20"/>
      </w:pPr>
      <w:r w:rsidRPr="002F5F3A">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Default="00490D42" w:rsidP="007D0937">
      <w:pPr>
        <w:pStyle w:val="a3"/>
        <w:ind w:left="0" w:right="20"/>
      </w:pPr>
      <w:r w:rsidRPr="002F5F3A">
        <w:t>To configure the port priority of interface, follow the procedures below:</w:t>
      </w:r>
    </w:p>
    <w:p w14:paraId="0C61F034" w14:textId="77777777" w:rsidR="005A7B62" w:rsidRPr="002F5F3A" w:rsidRDefault="005A7B62" w:rsidP="007D0937">
      <w:pPr>
        <w:pStyle w:val="afffff3"/>
        <w:ind w:left="0" w:right="20"/>
      </w:pPr>
      <w:bookmarkStart w:id="2853" w:name="_Toc73428002"/>
      <w:bookmarkStart w:id="2854" w:name="_Toc391575315"/>
      <w:r>
        <w:t xml:space="preserve">Table </w:t>
      </w:r>
      <w:r w:rsidR="005832B8">
        <w:fldChar w:fldCharType="begin"/>
      </w:r>
      <w:r w:rsidR="00092D8C">
        <w:instrText xml:space="preserve"> SEQ Table \* ARABIC </w:instrText>
      </w:r>
      <w:r w:rsidR="005832B8">
        <w:fldChar w:fldCharType="separate"/>
      </w:r>
      <w:r w:rsidR="00001ED6">
        <w:rPr>
          <w:noProof/>
        </w:rPr>
        <w:t>173</w:t>
      </w:r>
      <w:r w:rsidR="005832B8">
        <w:rPr>
          <w:noProof/>
        </w:rPr>
        <w:fldChar w:fldCharType="end"/>
      </w:r>
      <w:r>
        <w:rPr>
          <w:rFonts w:hint="eastAsia"/>
        </w:rPr>
        <w:t xml:space="preserve"> </w:t>
      </w:r>
      <w:r w:rsidRPr="002F5F3A">
        <w:t>Configuring the Port Priority</w:t>
      </w:r>
      <w:bookmarkEnd w:id="2853"/>
      <w:bookmarkEnd w:id="2854"/>
    </w:p>
    <w:tbl>
      <w:tblPr>
        <w:tblStyle w:val="CLIWide"/>
        <w:tblW w:w="0" w:type="auto"/>
        <w:tblLook w:val="01E0" w:firstRow="1" w:lastRow="1" w:firstColumn="1" w:lastColumn="1" w:noHBand="0" w:noVBand="0"/>
      </w:tblPr>
      <w:tblGrid>
        <w:gridCol w:w="738"/>
        <w:gridCol w:w="2548"/>
        <w:gridCol w:w="4646"/>
      </w:tblGrid>
      <w:tr w:rsidR="00490D42" w:rsidRPr="00C235A5"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2F5F3A" w:rsidRDefault="00490D42" w:rsidP="007D0937">
            <w:pPr>
              <w:pStyle w:val="ac"/>
            </w:pPr>
          </w:p>
        </w:tc>
        <w:tc>
          <w:tcPr>
            <w:tcW w:w="2670" w:type="dxa"/>
          </w:tcPr>
          <w:p w14:paraId="157B251F" w14:textId="77777777" w:rsidR="00490D42" w:rsidRPr="002F5F3A" w:rsidRDefault="00490D42" w:rsidP="007D0937">
            <w:pPr>
              <w:wordWrap/>
              <w:ind w:right="20"/>
              <w:rPr>
                <w:b/>
                <w:bCs/>
              </w:rPr>
            </w:pPr>
            <w:r w:rsidRPr="002F5F3A">
              <w:rPr>
                <w:b/>
                <w:bCs/>
              </w:rPr>
              <w:t>Command</w:t>
            </w:r>
          </w:p>
        </w:tc>
        <w:tc>
          <w:tcPr>
            <w:tcW w:w="4952" w:type="dxa"/>
          </w:tcPr>
          <w:p w14:paraId="304BDBCC" w14:textId="77777777" w:rsidR="00490D42" w:rsidRPr="002F5F3A" w:rsidRDefault="00490D42" w:rsidP="007D0937">
            <w:pPr>
              <w:wordWrap/>
              <w:ind w:right="20"/>
              <w:rPr>
                <w:b/>
                <w:bCs/>
              </w:rPr>
            </w:pPr>
            <w:r w:rsidRPr="002F5F3A">
              <w:rPr>
                <w:b/>
                <w:bCs/>
              </w:rPr>
              <w:t>Purpose</w:t>
            </w:r>
          </w:p>
        </w:tc>
      </w:tr>
      <w:tr w:rsidR="00490D42" w:rsidRPr="00C235A5" w14:paraId="7F67816D" w14:textId="77777777" w:rsidTr="000C60DF">
        <w:tc>
          <w:tcPr>
            <w:tcW w:w="740" w:type="dxa"/>
          </w:tcPr>
          <w:p w14:paraId="3A932AEB" w14:textId="77777777" w:rsidR="00490D42" w:rsidRPr="002F5F3A" w:rsidRDefault="00490D42" w:rsidP="007D0937">
            <w:pPr>
              <w:wordWrap/>
              <w:ind w:right="20"/>
              <w:rPr>
                <w:b/>
                <w:bCs/>
              </w:rPr>
            </w:pPr>
            <w:r w:rsidRPr="002F5F3A">
              <w:rPr>
                <w:b/>
                <w:bCs/>
              </w:rPr>
              <w:t>Step1</w:t>
            </w:r>
          </w:p>
        </w:tc>
        <w:tc>
          <w:tcPr>
            <w:tcW w:w="2670" w:type="dxa"/>
          </w:tcPr>
          <w:p w14:paraId="3AE25529" w14:textId="77777777" w:rsidR="00490D42" w:rsidRPr="002F5F3A" w:rsidRDefault="00490D42" w:rsidP="007D0937">
            <w:pPr>
              <w:wordWrap/>
              <w:ind w:right="20"/>
              <w:rPr>
                <w:b/>
                <w:bCs/>
              </w:rPr>
            </w:pPr>
            <w:r w:rsidRPr="002F5F3A">
              <w:rPr>
                <w:b/>
                <w:bCs/>
              </w:rPr>
              <w:t>configure terminal</w:t>
            </w:r>
          </w:p>
        </w:tc>
        <w:tc>
          <w:tcPr>
            <w:tcW w:w="4952" w:type="dxa"/>
          </w:tcPr>
          <w:p w14:paraId="17E9CCEE" w14:textId="77777777" w:rsidR="00490D42" w:rsidRPr="002F5F3A" w:rsidRDefault="00490D42" w:rsidP="007D0937">
            <w:pPr>
              <w:wordWrap/>
              <w:ind w:right="20"/>
            </w:pPr>
            <w:r w:rsidRPr="002F5F3A">
              <w:t>Enters global configuration mode</w:t>
            </w:r>
          </w:p>
        </w:tc>
      </w:tr>
      <w:tr w:rsidR="00490D42" w:rsidRPr="00C235A5" w14:paraId="6D5EE6BE" w14:textId="77777777" w:rsidTr="000C60DF">
        <w:tc>
          <w:tcPr>
            <w:tcW w:w="740" w:type="dxa"/>
          </w:tcPr>
          <w:p w14:paraId="40DD30ED" w14:textId="77777777" w:rsidR="00490D42" w:rsidRPr="002F5F3A" w:rsidRDefault="00490D42" w:rsidP="007D0937">
            <w:pPr>
              <w:wordWrap/>
              <w:ind w:right="20"/>
              <w:rPr>
                <w:b/>
                <w:bCs/>
              </w:rPr>
            </w:pPr>
            <w:r w:rsidRPr="002F5F3A">
              <w:rPr>
                <w:b/>
                <w:bCs/>
              </w:rPr>
              <w:t>Stpe2</w:t>
            </w:r>
          </w:p>
        </w:tc>
        <w:tc>
          <w:tcPr>
            <w:tcW w:w="2670" w:type="dxa"/>
          </w:tcPr>
          <w:p w14:paraId="00AAD788" w14:textId="77777777" w:rsidR="00490D42" w:rsidRPr="002F5F3A" w:rsidRDefault="00490D42" w:rsidP="007D0937">
            <w:pPr>
              <w:wordWrap/>
              <w:ind w:right="20"/>
              <w:rPr>
                <w:b/>
                <w:bCs/>
              </w:rPr>
            </w:pPr>
            <w:r w:rsidRPr="002F5F3A">
              <w:rPr>
                <w:b/>
                <w:bCs/>
              </w:rPr>
              <w:t xml:space="preserve">interface </w:t>
            </w:r>
            <w:r w:rsidRPr="002F5F3A">
              <w:rPr>
                <w:i/>
                <w:iCs/>
              </w:rPr>
              <w:t>interface-id</w:t>
            </w:r>
          </w:p>
        </w:tc>
        <w:tc>
          <w:tcPr>
            <w:tcW w:w="4952" w:type="dxa"/>
          </w:tcPr>
          <w:p w14:paraId="351B314E" w14:textId="77777777" w:rsidR="00490D42" w:rsidRPr="002F5F3A" w:rsidRDefault="00490D42" w:rsidP="007D0937">
            <w:pPr>
              <w:pStyle w:val="afffc"/>
              <w:ind w:right="20"/>
            </w:pPr>
            <w:r w:rsidRPr="002F5F3A">
              <w:t>Enters interface configuration mode, and specify an interface to configure.</w:t>
            </w:r>
          </w:p>
          <w:p w14:paraId="6F3F6051" w14:textId="77777777" w:rsidR="00490D42" w:rsidRPr="002F5F3A" w:rsidRDefault="00490D42" w:rsidP="007D0937">
            <w:pPr>
              <w:pStyle w:val="afffc"/>
              <w:ind w:right="20"/>
            </w:pPr>
            <w:r w:rsidRPr="002F5F3A">
              <w:t>Available interface is physical interface and port group.</w:t>
            </w:r>
          </w:p>
        </w:tc>
      </w:tr>
      <w:tr w:rsidR="00490D42" w:rsidRPr="00C235A5" w14:paraId="2C4FF267" w14:textId="77777777" w:rsidTr="000C60DF">
        <w:tc>
          <w:tcPr>
            <w:tcW w:w="740" w:type="dxa"/>
          </w:tcPr>
          <w:p w14:paraId="6CC6EB0D" w14:textId="77777777" w:rsidR="00490D42" w:rsidRPr="002F5F3A" w:rsidRDefault="00490D42" w:rsidP="007D0937">
            <w:pPr>
              <w:wordWrap/>
              <w:ind w:right="20"/>
              <w:rPr>
                <w:b/>
                <w:bCs/>
              </w:rPr>
            </w:pPr>
            <w:r w:rsidRPr="002F5F3A">
              <w:rPr>
                <w:b/>
                <w:bCs/>
              </w:rPr>
              <w:t>Step3</w:t>
            </w:r>
          </w:p>
        </w:tc>
        <w:tc>
          <w:tcPr>
            <w:tcW w:w="2670" w:type="dxa"/>
          </w:tcPr>
          <w:p w14:paraId="26343E72" w14:textId="77777777" w:rsidR="00490D42" w:rsidRPr="002F5F3A" w:rsidRDefault="00490D42" w:rsidP="007D0937">
            <w:pPr>
              <w:wordWrap/>
              <w:ind w:right="20"/>
              <w:jc w:val="left"/>
              <w:rPr>
                <w:i/>
                <w:iCs/>
              </w:rPr>
            </w:pPr>
            <w:r w:rsidRPr="002F5F3A">
              <w:rPr>
                <w:b/>
                <w:bCs/>
              </w:rPr>
              <w:t>spanning-tree</w:t>
            </w:r>
          </w:p>
          <w:p w14:paraId="3D4C6478" w14:textId="77777777" w:rsidR="00490D42" w:rsidRPr="002F5F3A" w:rsidRDefault="00490D42" w:rsidP="007D0937">
            <w:pPr>
              <w:wordWrap/>
              <w:ind w:right="20"/>
              <w:jc w:val="left"/>
              <w:rPr>
                <w:b/>
                <w:bCs/>
              </w:rPr>
            </w:pPr>
            <w:r w:rsidRPr="002F5F3A">
              <w:rPr>
                <w:b/>
                <w:bCs/>
              </w:rPr>
              <w:t xml:space="preserve">port-priority </w:t>
            </w:r>
            <w:r w:rsidRPr="002F5F3A">
              <w:rPr>
                <w:i/>
                <w:iCs/>
              </w:rPr>
              <w:t>priority</w:t>
            </w:r>
          </w:p>
        </w:tc>
        <w:tc>
          <w:tcPr>
            <w:tcW w:w="4952" w:type="dxa"/>
          </w:tcPr>
          <w:p w14:paraId="36B72D41" w14:textId="77777777" w:rsidR="00490D42" w:rsidRPr="002F5F3A" w:rsidRDefault="00490D42" w:rsidP="007D0937">
            <w:pPr>
              <w:wordWrap/>
              <w:ind w:right="20"/>
            </w:pPr>
            <w:r w:rsidRPr="002F5F3A">
              <w:t>Sets VLAN port priority for an interface.</w:t>
            </w:r>
            <w:r w:rsidRPr="002F5F3A">
              <w:tab/>
            </w:r>
          </w:p>
        </w:tc>
      </w:tr>
      <w:tr w:rsidR="00490D42" w:rsidRPr="00C235A5" w14:paraId="4C2C28FF" w14:textId="77777777" w:rsidTr="000C60DF">
        <w:tc>
          <w:tcPr>
            <w:tcW w:w="740" w:type="dxa"/>
          </w:tcPr>
          <w:p w14:paraId="12132074" w14:textId="77777777" w:rsidR="00490D42" w:rsidRPr="002F5F3A" w:rsidRDefault="00490D42" w:rsidP="007D0937">
            <w:pPr>
              <w:wordWrap/>
              <w:ind w:right="20"/>
              <w:rPr>
                <w:b/>
                <w:bCs/>
              </w:rPr>
            </w:pPr>
            <w:r w:rsidRPr="002F5F3A">
              <w:rPr>
                <w:b/>
                <w:bCs/>
              </w:rPr>
              <w:t>Step4</w:t>
            </w:r>
          </w:p>
        </w:tc>
        <w:tc>
          <w:tcPr>
            <w:tcW w:w="2670" w:type="dxa"/>
          </w:tcPr>
          <w:p w14:paraId="02D0BD1D" w14:textId="77777777" w:rsidR="00490D42" w:rsidRPr="002F5F3A" w:rsidRDefault="00490D42" w:rsidP="007D0937">
            <w:pPr>
              <w:wordWrap/>
              <w:ind w:right="20"/>
              <w:jc w:val="left"/>
              <w:rPr>
                <w:b/>
                <w:bCs/>
              </w:rPr>
            </w:pPr>
            <w:r w:rsidRPr="002F5F3A">
              <w:rPr>
                <w:b/>
                <w:bCs/>
              </w:rPr>
              <w:t>exit</w:t>
            </w:r>
          </w:p>
        </w:tc>
        <w:tc>
          <w:tcPr>
            <w:tcW w:w="4952" w:type="dxa"/>
          </w:tcPr>
          <w:p w14:paraId="1CF3B324" w14:textId="77777777" w:rsidR="00490D42" w:rsidRPr="002F5F3A" w:rsidRDefault="00490D42" w:rsidP="007D0937">
            <w:pPr>
              <w:wordWrap/>
              <w:ind w:right="20"/>
            </w:pPr>
            <w:r w:rsidRPr="002F5F3A">
              <w:t xml:space="preserve">Changes to </w:t>
            </w:r>
            <w:r w:rsidR="00221294">
              <w:t>Privileged</w:t>
            </w:r>
            <w:r w:rsidRPr="002F5F3A">
              <w:t xml:space="preserve"> mode</w:t>
            </w:r>
          </w:p>
        </w:tc>
      </w:tr>
      <w:tr w:rsidR="00490D42" w:rsidRPr="00C235A5" w14:paraId="517A625F" w14:textId="77777777" w:rsidTr="000C60DF">
        <w:tc>
          <w:tcPr>
            <w:tcW w:w="740" w:type="dxa"/>
          </w:tcPr>
          <w:p w14:paraId="552DA2F7" w14:textId="77777777" w:rsidR="00490D42" w:rsidRPr="002F5F3A" w:rsidRDefault="00490D42" w:rsidP="007D0937">
            <w:pPr>
              <w:wordWrap/>
              <w:ind w:right="20"/>
              <w:rPr>
                <w:b/>
                <w:bCs/>
              </w:rPr>
            </w:pPr>
            <w:r w:rsidRPr="002F5F3A">
              <w:rPr>
                <w:b/>
                <w:bCs/>
              </w:rPr>
              <w:t>Step5</w:t>
            </w:r>
          </w:p>
        </w:tc>
        <w:tc>
          <w:tcPr>
            <w:tcW w:w="2670" w:type="dxa"/>
          </w:tcPr>
          <w:p w14:paraId="52D1BFE3" w14:textId="77777777" w:rsidR="00490D42" w:rsidRPr="002F5F3A" w:rsidRDefault="00490D42" w:rsidP="007D0937">
            <w:pPr>
              <w:wordWrap/>
              <w:ind w:right="20"/>
              <w:jc w:val="left"/>
              <w:rPr>
                <w:b/>
                <w:bCs/>
              </w:rPr>
            </w:pPr>
            <w:r w:rsidRPr="002F5F3A">
              <w:rPr>
                <w:b/>
                <w:bCs/>
              </w:rPr>
              <w:t xml:space="preserve">show spanning-tree </w:t>
            </w:r>
          </w:p>
        </w:tc>
        <w:tc>
          <w:tcPr>
            <w:tcW w:w="4952" w:type="dxa"/>
          </w:tcPr>
          <w:p w14:paraId="53BB3F5B" w14:textId="77777777" w:rsidR="00490D42" w:rsidRPr="002F5F3A" w:rsidRDefault="00490D42" w:rsidP="007D0937">
            <w:pPr>
              <w:wordWrap/>
              <w:ind w:right="20"/>
            </w:pPr>
            <w:r w:rsidRPr="002F5F3A">
              <w:t>Checks Configuration</w:t>
            </w:r>
          </w:p>
        </w:tc>
      </w:tr>
      <w:tr w:rsidR="00490D42" w:rsidRPr="00C235A5" w14:paraId="3C4DE6A6" w14:textId="77777777" w:rsidTr="000C60DF">
        <w:tc>
          <w:tcPr>
            <w:tcW w:w="740" w:type="dxa"/>
          </w:tcPr>
          <w:p w14:paraId="5F1CA7F5" w14:textId="77777777" w:rsidR="00490D42" w:rsidRPr="002F5F3A" w:rsidRDefault="00490D42" w:rsidP="007D0937">
            <w:pPr>
              <w:wordWrap/>
              <w:ind w:right="20"/>
              <w:rPr>
                <w:b/>
                <w:bCs/>
              </w:rPr>
            </w:pPr>
            <w:r w:rsidRPr="002F5F3A">
              <w:rPr>
                <w:b/>
                <w:bCs/>
              </w:rPr>
              <w:t>Step6</w:t>
            </w:r>
          </w:p>
        </w:tc>
        <w:tc>
          <w:tcPr>
            <w:tcW w:w="2670" w:type="dxa"/>
          </w:tcPr>
          <w:p w14:paraId="69644CD9" w14:textId="77777777" w:rsidR="00490D42" w:rsidRPr="002F5F3A" w:rsidRDefault="00490D42" w:rsidP="007D0937">
            <w:pPr>
              <w:wordWrap/>
              <w:ind w:right="20"/>
              <w:jc w:val="left"/>
              <w:rPr>
                <w:b/>
                <w:bCs/>
              </w:rPr>
            </w:pPr>
            <w:r w:rsidRPr="002F5F3A">
              <w:rPr>
                <w:b/>
                <w:bCs/>
              </w:rPr>
              <w:t>copy running-config startup-config</w:t>
            </w:r>
          </w:p>
        </w:tc>
        <w:tc>
          <w:tcPr>
            <w:tcW w:w="4952" w:type="dxa"/>
          </w:tcPr>
          <w:p w14:paraId="47E521C9" w14:textId="77777777" w:rsidR="00490D42" w:rsidRPr="002F5F3A" w:rsidRDefault="00490D42" w:rsidP="007D0937">
            <w:pPr>
              <w:wordWrap/>
              <w:ind w:right="20"/>
            </w:pPr>
            <w:r w:rsidRPr="002F5F3A">
              <w:t xml:space="preserve">Saves the setting in configuration file (optional) </w:t>
            </w:r>
          </w:p>
        </w:tc>
      </w:tr>
    </w:tbl>
    <w:p w14:paraId="139644DA" w14:textId="77777777" w:rsidR="00490D42" w:rsidRPr="00C235A5" w:rsidRDefault="00490D42" w:rsidP="007D0937">
      <w:pPr>
        <w:pStyle w:val="a3"/>
        <w:ind w:left="0" w:right="20"/>
        <w:rPr>
          <w:rFonts w:ascii="굴림" w:eastAsia="굴림" w:hAnsi="굴림"/>
        </w:rPr>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port-priority</w:t>
      </w:r>
      <w:r w:rsidRPr="002F5F3A">
        <w:t>.</w:t>
      </w:r>
    </w:p>
    <w:tbl>
      <w:tblPr>
        <w:tblStyle w:val="48"/>
        <w:tblW w:w="0" w:type="auto"/>
        <w:tblLook w:val="04A0" w:firstRow="1" w:lastRow="0" w:firstColumn="1" w:lastColumn="0" w:noHBand="0" w:noVBand="1"/>
      </w:tblPr>
      <w:tblGrid>
        <w:gridCol w:w="8045"/>
      </w:tblGrid>
      <w:tr w:rsidR="00D4405C" w:rsidRPr="005A7B62" w14:paraId="4D6440EA" w14:textId="77777777" w:rsidTr="00D4405C">
        <w:tc>
          <w:tcPr>
            <w:tcW w:w="10118" w:type="dxa"/>
          </w:tcPr>
          <w:p w14:paraId="06DC0AC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14:paraId="42974FBC" w14:textId="77777777" w:rsidR="00D4405C" w:rsidRPr="005A7B62" w:rsidRDefault="00D4405C" w:rsidP="007D0937">
            <w:pPr>
              <w:pStyle w:val="HTML"/>
              <w:autoSpaceDE w:val="0"/>
              <w:autoSpaceDN w:val="0"/>
              <w:ind w:right="20"/>
              <w:rPr>
                <w:rFonts w:ascii="Arial" w:eastAsia="굴림" w:hAnsi="Arial" w:cs="Arial"/>
                <w:kern w:val="2"/>
                <w:szCs w:val="24"/>
              </w:rPr>
            </w:pPr>
          </w:p>
          <w:p w14:paraId="41DAC36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008713A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590A6B6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FC61D0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6E55D64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lastRenderedPageBreak/>
              <w:t xml:space="preserve">             Hello Time  2  sec  Max Age 20 sec  Foward Delay  15 sec</w:t>
            </w:r>
          </w:p>
          <w:p w14:paraId="6E0AA8E0" w14:textId="77777777" w:rsidR="00D4405C" w:rsidRPr="005A7B62" w:rsidRDefault="00D4405C" w:rsidP="007D0937">
            <w:pPr>
              <w:pStyle w:val="HTML"/>
              <w:autoSpaceDE w:val="0"/>
              <w:autoSpaceDN w:val="0"/>
              <w:ind w:right="20"/>
              <w:rPr>
                <w:rFonts w:ascii="Arial" w:eastAsia="굴림" w:hAnsi="Arial" w:cs="Arial"/>
                <w:kern w:val="2"/>
                <w:szCs w:val="24"/>
              </w:rPr>
            </w:pPr>
          </w:p>
          <w:p w14:paraId="29FD8B0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7ECBED9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067072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3B8A7E0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4B125738" w14:textId="77777777" w:rsidR="00D4405C" w:rsidRPr="005A7B62" w:rsidRDefault="00D4405C" w:rsidP="007D0937">
            <w:pPr>
              <w:pStyle w:val="HTML"/>
              <w:autoSpaceDE w:val="0"/>
              <w:autoSpaceDN w:val="0"/>
              <w:ind w:right="20"/>
              <w:rPr>
                <w:rFonts w:ascii="Arial" w:eastAsia="굴림" w:hAnsi="Arial" w:cs="Arial"/>
                <w:kern w:val="2"/>
                <w:szCs w:val="24"/>
              </w:rPr>
            </w:pPr>
          </w:p>
          <w:p w14:paraId="19A8D66A"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7D36568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28A277D3"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Giga6/3               Disb BLK  4                128.138     P2p</w:t>
            </w:r>
          </w:p>
          <w:p w14:paraId="7BDB9A03" w14:textId="77777777" w:rsidR="00D4405C" w:rsidRPr="005A7B62" w:rsidRDefault="00D4405C" w:rsidP="007D0937">
            <w:pPr>
              <w:pStyle w:val="HTML"/>
              <w:autoSpaceDE w:val="0"/>
              <w:autoSpaceDN w:val="0"/>
              <w:ind w:right="20"/>
              <w:rPr>
                <w:rFonts w:ascii="Arial" w:eastAsia="굴림" w:hAnsi="Arial" w:cs="Arial"/>
                <w:kern w:val="2"/>
                <w:szCs w:val="24"/>
              </w:rPr>
            </w:pPr>
          </w:p>
          <w:p w14:paraId="32B0666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configure terminal </w:t>
            </w:r>
          </w:p>
          <w:p w14:paraId="3455DE21"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 GigabitEthernet 6/3</w:t>
            </w:r>
          </w:p>
          <w:p w14:paraId="5D3767D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spanning-tree port-priority 0</w:t>
            </w:r>
            <w:r w:rsidRPr="005A7B62">
              <w:rPr>
                <w:rFonts w:ascii="Arial" w:eastAsia="굴림" w:hAnsi="Arial" w:cs="Arial"/>
                <w:kern w:val="2"/>
                <w:szCs w:val="24"/>
              </w:rPr>
              <w:t xml:space="preserve"> </w:t>
            </w:r>
          </w:p>
          <w:p w14:paraId="319854E4"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14:paraId="3BFD6CD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show spanning-tree </w:t>
            </w:r>
          </w:p>
          <w:p w14:paraId="044669C7" w14:textId="77777777" w:rsidR="00D4405C" w:rsidRPr="005A7B62" w:rsidRDefault="00D4405C" w:rsidP="007D0937">
            <w:pPr>
              <w:pStyle w:val="HTML"/>
              <w:autoSpaceDE w:val="0"/>
              <w:autoSpaceDN w:val="0"/>
              <w:ind w:right="20"/>
              <w:rPr>
                <w:rFonts w:ascii="Arial" w:eastAsia="굴림" w:hAnsi="Arial" w:cs="Arial"/>
                <w:kern w:val="2"/>
                <w:szCs w:val="24"/>
              </w:rPr>
            </w:pPr>
          </w:p>
          <w:p w14:paraId="1C54A4B4"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763F43B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7415916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A78190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6C64D7B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73B46DE8" w14:textId="77777777" w:rsidR="00D4405C" w:rsidRPr="005A7B62" w:rsidRDefault="00D4405C" w:rsidP="007D0937">
            <w:pPr>
              <w:pStyle w:val="HTML"/>
              <w:autoSpaceDE w:val="0"/>
              <w:autoSpaceDN w:val="0"/>
              <w:ind w:right="20"/>
              <w:rPr>
                <w:rFonts w:ascii="Arial" w:eastAsia="굴림" w:hAnsi="Arial" w:cs="Arial"/>
                <w:kern w:val="2"/>
                <w:szCs w:val="24"/>
              </w:rPr>
            </w:pPr>
          </w:p>
          <w:p w14:paraId="6BE942C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6EB4DDD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2BAF1E1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7822B0A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65E09F88" w14:textId="77777777" w:rsidR="00D4405C" w:rsidRPr="005A7B62" w:rsidRDefault="00D4405C" w:rsidP="007D0937">
            <w:pPr>
              <w:pStyle w:val="HTML"/>
              <w:autoSpaceDE w:val="0"/>
              <w:autoSpaceDN w:val="0"/>
              <w:ind w:right="20"/>
              <w:rPr>
                <w:rFonts w:ascii="Arial" w:eastAsia="굴림" w:hAnsi="Arial" w:cs="Arial"/>
                <w:kern w:val="2"/>
                <w:szCs w:val="24"/>
              </w:rPr>
            </w:pPr>
          </w:p>
          <w:p w14:paraId="755517B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5C7BDC9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16CA5251"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0</w:t>
            </w:r>
            <w:r w:rsidRPr="005A7B62">
              <w:rPr>
                <w:rFonts w:ascii="Arial" w:eastAsia="굴림" w:hAnsi="Arial" w:cs="Arial"/>
                <w:kern w:val="2"/>
                <w:szCs w:val="24"/>
              </w:rPr>
              <w:t>.138        P2p</w:t>
            </w:r>
          </w:p>
          <w:p w14:paraId="6AC4AF83" w14:textId="77777777" w:rsidR="00D4405C" w:rsidRPr="005A7B62" w:rsidRDefault="00D4405C" w:rsidP="007D0937">
            <w:pPr>
              <w:pStyle w:val="HTML"/>
              <w:autoSpaceDE w:val="0"/>
              <w:autoSpaceDN w:val="0"/>
              <w:ind w:right="20"/>
              <w:rPr>
                <w:rFonts w:ascii="Arial" w:eastAsia="굴림" w:hAnsi="Arial" w:cs="Arial"/>
                <w:kern w:val="2"/>
                <w:szCs w:val="24"/>
              </w:rPr>
            </w:pPr>
          </w:p>
          <w:p w14:paraId="168E166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Switch#configure terminal </w:t>
            </w:r>
          </w:p>
          <w:p w14:paraId="63FD15F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Switch(config)#interface GigabitEthernet 6/3</w:t>
            </w:r>
          </w:p>
          <w:p w14:paraId="7F41CF8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no spanning-tree port-priority</w:t>
            </w:r>
            <w:r w:rsidRPr="005A7B62">
              <w:rPr>
                <w:rFonts w:ascii="Arial" w:eastAsia="굴림" w:hAnsi="Arial" w:cs="Arial"/>
                <w:kern w:val="2"/>
                <w:szCs w:val="24"/>
              </w:rPr>
              <w:t xml:space="preserve"> </w:t>
            </w:r>
          </w:p>
          <w:p w14:paraId="1AC31323"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14:paraId="48C1D5E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14:paraId="4F37842A" w14:textId="77777777" w:rsidR="00D4405C" w:rsidRPr="005A7B62" w:rsidRDefault="00D4405C" w:rsidP="007D0937">
            <w:pPr>
              <w:pStyle w:val="HTML"/>
              <w:autoSpaceDE w:val="0"/>
              <w:autoSpaceDN w:val="0"/>
              <w:ind w:right="20"/>
              <w:rPr>
                <w:rFonts w:ascii="Arial" w:eastAsia="굴림" w:hAnsi="Arial" w:cs="Arial"/>
                <w:kern w:val="2"/>
                <w:szCs w:val="24"/>
              </w:rPr>
            </w:pPr>
          </w:p>
          <w:p w14:paraId="1FD60E2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71E9F8A2"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37F4527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330C839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021FE71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1CF1CEB4" w14:textId="77777777" w:rsidR="00D4405C" w:rsidRPr="005A7B62" w:rsidRDefault="00D4405C" w:rsidP="007D0937">
            <w:pPr>
              <w:pStyle w:val="HTML"/>
              <w:autoSpaceDE w:val="0"/>
              <w:autoSpaceDN w:val="0"/>
              <w:ind w:right="20"/>
              <w:rPr>
                <w:rFonts w:ascii="Arial" w:eastAsia="굴림" w:hAnsi="Arial" w:cs="Arial"/>
                <w:kern w:val="2"/>
                <w:szCs w:val="24"/>
              </w:rPr>
            </w:pPr>
          </w:p>
          <w:p w14:paraId="0393855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4D6F430E"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406C51DE"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168D8D1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4F69695E" w14:textId="77777777" w:rsidR="00D4405C" w:rsidRPr="005A7B62" w:rsidRDefault="00D4405C" w:rsidP="007D0937">
            <w:pPr>
              <w:pStyle w:val="HTML"/>
              <w:autoSpaceDE w:val="0"/>
              <w:autoSpaceDN w:val="0"/>
              <w:ind w:right="20"/>
              <w:rPr>
                <w:rFonts w:ascii="Arial" w:eastAsia="굴림" w:hAnsi="Arial" w:cs="Arial"/>
                <w:kern w:val="2"/>
                <w:szCs w:val="24"/>
              </w:rPr>
            </w:pPr>
          </w:p>
          <w:p w14:paraId="19FC0ABA"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7534314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6E54257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 xml:space="preserve"> 128</w:t>
            </w:r>
            <w:r w:rsidRPr="005A7B62">
              <w:rPr>
                <w:rFonts w:ascii="Arial" w:eastAsia="굴림" w:hAnsi="Arial" w:cs="Arial"/>
                <w:kern w:val="2"/>
                <w:szCs w:val="24"/>
              </w:rPr>
              <w:t xml:space="preserve">.138     Shared </w:t>
            </w:r>
          </w:p>
          <w:p w14:paraId="2D2F60C4" w14:textId="77777777" w:rsidR="00D4405C" w:rsidRPr="005A7B62" w:rsidRDefault="00D4405C" w:rsidP="007D0937">
            <w:pPr>
              <w:pStyle w:val="HTML"/>
              <w:autoSpaceDE w:val="0"/>
              <w:autoSpaceDN w:val="0"/>
              <w:ind w:right="20"/>
              <w:rPr>
                <w:rFonts w:ascii="Arial" w:eastAsia="굴림" w:hAnsi="Arial" w:cs="Arial"/>
                <w:kern w:val="2"/>
                <w:szCs w:val="24"/>
              </w:rPr>
            </w:pPr>
          </w:p>
          <w:p w14:paraId="0D9FFAC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w:t>
            </w:r>
          </w:p>
        </w:tc>
      </w:tr>
    </w:tbl>
    <w:p w14:paraId="1A1B39AF" w14:textId="77777777" w:rsidR="00490D42" w:rsidRPr="000C60DF" w:rsidRDefault="00490D42" w:rsidP="007D0937">
      <w:pPr>
        <w:pStyle w:val="3"/>
        <w:ind w:left="0" w:right="20"/>
      </w:pPr>
      <w:bookmarkStart w:id="2855" w:name="_Toc252889020"/>
      <w:bookmarkStart w:id="2856" w:name="_Toc277779561"/>
      <w:bookmarkStart w:id="2857" w:name="_Toc363228594"/>
      <w:bookmarkStart w:id="2858" w:name="_Toc445130978"/>
      <w:r w:rsidRPr="00C235A5">
        <w:lastRenderedPageBreak/>
        <w:t xml:space="preserve">Configuring the </w:t>
      </w:r>
      <w:r w:rsidRPr="00D4405C">
        <w:t>Path</w:t>
      </w:r>
      <w:r w:rsidRPr="00C235A5">
        <w:t xml:space="preserve"> Cost</w:t>
      </w:r>
      <w:bookmarkEnd w:id="2855"/>
      <w:bookmarkEnd w:id="2856"/>
      <w:bookmarkEnd w:id="2857"/>
      <w:bookmarkEnd w:id="2858"/>
    </w:p>
    <w:p w14:paraId="2180BEE6" w14:textId="77777777" w:rsidR="00490D42" w:rsidRDefault="00490D42" w:rsidP="007D0937">
      <w:pPr>
        <w:pStyle w:val="a3"/>
        <w:ind w:left="0" w:right="20"/>
      </w:pPr>
      <w:r w:rsidRPr="002F5F3A">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0"/>
        <w:gridCol w:w="1053"/>
        <w:gridCol w:w="5959"/>
      </w:tblGrid>
      <w:tr w:rsidR="00490D42" w:rsidRPr="00C235A5" w14:paraId="338FBB60" w14:textId="77777777" w:rsidTr="00D4405C">
        <w:tc>
          <w:tcPr>
            <w:tcW w:w="960" w:type="dxa"/>
            <w:vAlign w:val="center"/>
          </w:tcPr>
          <w:p w14:paraId="63284C9A"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1EC62BEC" w14:textId="77777777" w:rsidR="00490D42" w:rsidRPr="00C235A5" w:rsidRDefault="00490D42" w:rsidP="007D0937">
            <w:pPr>
              <w:wordWrap/>
              <w:adjustRightInd w:val="0"/>
              <w:ind w:right="20"/>
              <w:rPr>
                <w:rFonts w:ascii="굴림" w:eastAsia="굴림" w:hAnsi="굴림" w:cs="Times New Roman"/>
              </w:rPr>
            </w:pPr>
            <w:r w:rsidRPr="002F5F3A">
              <w:rPr>
                <w:kern w:val="0"/>
              </w:rPr>
              <w:t xml:space="preserve">Port group cannot decide the path cost by interface speed but each member port can have </w:t>
            </w:r>
            <w:r w:rsidR="00BB3655">
              <w:rPr>
                <w:kern w:val="0"/>
              </w:rPr>
              <w:t xml:space="preserve">a </w:t>
            </w:r>
            <w:r w:rsidRPr="002F5F3A">
              <w:rPr>
                <w:kern w:val="0"/>
              </w:rPr>
              <w:t>different speed. Set path cost for the port group manually.</w:t>
            </w:r>
          </w:p>
        </w:tc>
      </w:tr>
    </w:tbl>
    <w:p w14:paraId="2C142605" w14:textId="77777777" w:rsidR="00490D42" w:rsidRDefault="00490D42" w:rsidP="007D0937">
      <w:pPr>
        <w:pStyle w:val="a3"/>
        <w:ind w:left="0" w:right="20"/>
      </w:pPr>
      <w:r w:rsidRPr="002F5F3A">
        <w:lastRenderedPageBreak/>
        <w:t>To configure the path cost of interface, follow the procedure set out below:</w:t>
      </w:r>
    </w:p>
    <w:p w14:paraId="1C0366FC" w14:textId="77777777" w:rsidR="005A7B62" w:rsidRPr="00C235A5" w:rsidRDefault="005A7B62" w:rsidP="007D0937">
      <w:pPr>
        <w:pStyle w:val="afffff3"/>
        <w:ind w:left="0" w:right="20"/>
        <w:rPr>
          <w:rFonts w:ascii="굴림" w:eastAsia="굴림" w:hAnsi="굴림"/>
        </w:rPr>
      </w:pPr>
      <w:bookmarkStart w:id="2859" w:name="_Toc73428003"/>
      <w:bookmarkStart w:id="2860" w:name="_Toc391575316"/>
      <w:r>
        <w:t xml:space="preserve">Table </w:t>
      </w:r>
      <w:r w:rsidR="005832B8">
        <w:fldChar w:fldCharType="begin"/>
      </w:r>
      <w:r w:rsidR="00092D8C">
        <w:instrText xml:space="preserve"> SEQ Table \* ARABIC </w:instrText>
      </w:r>
      <w:r w:rsidR="005832B8">
        <w:fldChar w:fldCharType="separate"/>
      </w:r>
      <w:r w:rsidR="00001ED6">
        <w:rPr>
          <w:noProof/>
        </w:rPr>
        <w:t>174</w:t>
      </w:r>
      <w:r w:rsidR="005832B8">
        <w:rPr>
          <w:noProof/>
        </w:rPr>
        <w:fldChar w:fldCharType="end"/>
      </w:r>
      <w:r>
        <w:rPr>
          <w:rFonts w:hint="eastAsia"/>
        </w:rPr>
        <w:t xml:space="preserve"> </w:t>
      </w:r>
      <w:r w:rsidRPr="002F5F3A">
        <w:t>Configuring the Path Cost</w:t>
      </w:r>
      <w:bookmarkEnd w:id="2859"/>
      <w:bookmarkEnd w:id="2860"/>
    </w:p>
    <w:tbl>
      <w:tblPr>
        <w:tblStyle w:val="CLIWide"/>
        <w:tblW w:w="0" w:type="auto"/>
        <w:tblLook w:val="01E0" w:firstRow="1" w:lastRow="1" w:firstColumn="1" w:lastColumn="1" w:noHBand="0" w:noVBand="0"/>
      </w:tblPr>
      <w:tblGrid>
        <w:gridCol w:w="739"/>
        <w:gridCol w:w="2540"/>
        <w:gridCol w:w="4653"/>
      </w:tblGrid>
      <w:tr w:rsidR="00490D42" w:rsidRPr="00C235A5"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2F5F3A" w:rsidRDefault="00490D42" w:rsidP="007D0937">
            <w:pPr>
              <w:pStyle w:val="ac"/>
            </w:pPr>
            <w:r w:rsidRPr="002F5F3A">
              <w:t>Step</w:t>
            </w:r>
          </w:p>
        </w:tc>
        <w:tc>
          <w:tcPr>
            <w:tcW w:w="2666" w:type="dxa"/>
          </w:tcPr>
          <w:p w14:paraId="15E63EC4" w14:textId="77777777" w:rsidR="00490D42" w:rsidRPr="002F5F3A" w:rsidRDefault="00490D42" w:rsidP="007D0937">
            <w:pPr>
              <w:wordWrap/>
              <w:ind w:right="20"/>
              <w:rPr>
                <w:b/>
                <w:bCs/>
              </w:rPr>
            </w:pPr>
            <w:r w:rsidRPr="002F5F3A">
              <w:rPr>
                <w:b/>
                <w:bCs/>
              </w:rPr>
              <w:t>Command</w:t>
            </w:r>
          </w:p>
        </w:tc>
        <w:tc>
          <w:tcPr>
            <w:tcW w:w="4957" w:type="dxa"/>
          </w:tcPr>
          <w:p w14:paraId="3D02B00F" w14:textId="77777777" w:rsidR="00490D42" w:rsidRPr="002F5F3A" w:rsidRDefault="00490D42" w:rsidP="007D0937">
            <w:pPr>
              <w:wordWrap/>
              <w:ind w:right="20"/>
              <w:rPr>
                <w:b/>
                <w:bCs/>
              </w:rPr>
            </w:pPr>
            <w:r w:rsidRPr="002F5F3A">
              <w:rPr>
                <w:b/>
                <w:bCs/>
              </w:rPr>
              <w:t>Purpose</w:t>
            </w:r>
          </w:p>
        </w:tc>
      </w:tr>
      <w:tr w:rsidR="00490D42" w:rsidRPr="00C235A5" w14:paraId="71C8A0E6" w14:textId="77777777" w:rsidTr="000C60DF">
        <w:tc>
          <w:tcPr>
            <w:tcW w:w="740" w:type="dxa"/>
          </w:tcPr>
          <w:p w14:paraId="5D39F160" w14:textId="77777777" w:rsidR="00490D42" w:rsidRPr="002F5F3A" w:rsidRDefault="00490D42" w:rsidP="007D0937">
            <w:pPr>
              <w:wordWrap/>
              <w:ind w:right="20"/>
              <w:rPr>
                <w:b/>
                <w:bCs/>
              </w:rPr>
            </w:pPr>
            <w:r w:rsidRPr="002F5F3A">
              <w:rPr>
                <w:b/>
                <w:bCs/>
              </w:rPr>
              <w:t>Step1</w:t>
            </w:r>
          </w:p>
        </w:tc>
        <w:tc>
          <w:tcPr>
            <w:tcW w:w="2666" w:type="dxa"/>
          </w:tcPr>
          <w:p w14:paraId="12EDE644" w14:textId="77777777" w:rsidR="00490D42" w:rsidRPr="002F5F3A" w:rsidRDefault="00490D42" w:rsidP="007D0937">
            <w:pPr>
              <w:wordWrap/>
              <w:ind w:right="20"/>
              <w:jc w:val="left"/>
              <w:rPr>
                <w:b/>
                <w:bCs/>
              </w:rPr>
            </w:pPr>
            <w:r w:rsidRPr="002F5F3A">
              <w:rPr>
                <w:b/>
                <w:bCs/>
              </w:rPr>
              <w:t>configure terminal</w:t>
            </w:r>
          </w:p>
        </w:tc>
        <w:tc>
          <w:tcPr>
            <w:tcW w:w="4957" w:type="dxa"/>
          </w:tcPr>
          <w:p w14:paraId="4BA771E1" w14:textId="77777777" w:rsidR="00490D42" w:rsidRPr="002F5F3A" w:rsidRDefault="00490D42" w:rsidP="007D0937">
            <w:pPr>
              <w:wordWrap/>
              <w:ind w:right="20"/>
              <w:jc w:val="left"/>
            </w:pPr>
            <w:r w:rsidRPr="002F5F3A">
              <w:t>To enter global configuration mode</w:t>
            </w:r>
          </w:p>
        </w:tc>
      </w:tr>
      <w:tr w:rsidR="00490D42" w:rsidRPr="00C235A5" w14:paraId="2CD1DE53" w14:textId="77777777" w:rsidTr="000C60DF">
        <w:tc>
          <w:tcPr>
            <w:tcW w:w="740" w:type="dxa"/>
          </w:tcPr>
          <w:p w14:paraId="38D1816E" w14:textId="77777777" w:rsidR="00490D42" w:rsidRPr="002F5F3A" w:rsidRDefault="00490D42" w:rsidP="007D0937">
            <w:pPr>
              <w:wordWrap/>
              <w:ind w:right="20"/>
              <w:rPr>
                <w:b/>
                <w:bCs/>
              </w:rPr>
            </w:pPr>
            <w:r w:rsidRPr="002F5F3A">
              <w:rPr>
                <w:b/>
                <w:bCs/>
              </w:rPr>
              <w:t>Stpe2</w:t>
            </w:r>
          </w:p>
        </w:tc>
        <w:tc>
          <w:tcPr>
            <w:tcW w:w="2666" w:type="dxa"/>
          </w:tcPr>
          <w:p w14:paraId="585F25C3" w14:textId="77777777" w:rsidR="00490D42" w:rsidRPr="002F5F3A" w:rsidRDefault="00490D42" w:rsidP="007D0937">
            <w:pPr>
              <w:wordWrap/>
              <w:ind w:right="20"/>
              <w:jc w:val="left"/>
              <w:rPr>
                <w:b/>
                <w:bCs/>
              </w:rPr>
            </w:pPr>
            <w:r w:rsidRPr="002F5F3A">
              <w:rPr>
                <w:b/>
                <w:bCs/>
              </w:rPr>
              <w:t xml:space="preserve">interface </w:t>
            </w:r>
            <w:r w:rsidRPr="002F5F3A">
              <w:rPr>
                <w:i/>
                <w:iCs/>
              </w:rPr>
              <w:t>interface-id</w:t>
            </w:r>
          </w:p>
        </w:tc>
        <w:tc>
          <w:tcPr>
            <w:tcW w:w="4957" w:type="dxa"/>
          </w:tcPr>
          <w:p w14:paraId="55388AA5" w14:textId="77777777" w:rsidR="00490D42" w:rsidRPr="002F5F3A" w:rsidRDefault="00490D42" w:rsidP="007D0937">
            <w:pPr>
              <w:wordWrap/>
              <w:ind w:left="180" w:right="20" w:hangingChars="100" w:hanging="180"/>
              <w:jc w:val="left"/>
            </w:pPr>
            <w:r w:rsidRPr="002F5F3A">
              <w:t>To enter interface configuration mode, and specify an interface to configure.</w:t>
            </w:r>
          </w:p>
          <w:p w14:paraId="752BCFDA" w14:textId="77777777" w:rsidR="00490D42" w:rsidRPr="002F5F3A" w:rsidRDefault="00490D42" w:rsidP="007D0937">
            <w:pPr>
              <w:wordWrap/>
              <w:ind w:right="20"/>
              <w:jc w:val="left"/>
            </w:pPr>
            <w:r w:rsidRPr="002F5F3A">
              <w:t>Available interface is physical interface and port group.</w:t>
            </w:r>
          </w:p>
        </w:tc>
      </w:tr>
      <w:tr w:rsidR="00490D42" w:rsidRPr="00C235A5" w14:paraId="37DDB315" w14:textId="77777777" w:rsidTr="000C60DF">
        <w:tc>
          <w:tcPr>
            <w:tcW w:w="740" w:type="dxa"/>
          </w:tcPr>
          <w:p w14:paraId="0A4AE102" w14:textId="77777777" w:rsidR="00490D42" w:rsidRPr="002F5F3A" w:rsidRDefault="00490D42" w:rsidP="007D0937">
            <w:pPr>
              <w:wordWrap/>
              <w:ind w:right="20"/>
              <w:rPr>
                <w:b/>
                <w:bCs/>
              </w:rPr>
            </w:pPr>
            <w:r w:rsidRPr="002F5F3A">
              <w:rPr>
                <w:b/>
                <w:bCs/>
              </w:rPr>
              <w:t>Step3</w:t>
            </w:r>
          </w:p>
        </w:tc>
        <w:tc>
          <w:tcPr>
            <w:tcW w:w="2666" w:type="dxa"/>
          </w:tcPr>
          <w:p w14:paraId="75A6CECF" w14:textId="77777777" w:rsidR="00490D42" w:rsidRPr="002F5F3A" w:rsidRDefault="00490D42" w:rsidP="007D0937">
            <w:pPr>
              <w:wordWrap/>
              <w:ind w:right="20"/>
              <w:jc w:val="left"/>
              <w:rPr>
                <w:b/>
                <w:bCs/>
              </w:rPr>
            </w:pPr>
            <w:r w:rsidRPr="002F5F3A">
              <w:rPr>
                <w:b/>
                <w:bCs/>
              </w:rPr>
              <w:t xml:space="preserve">spanning-tree path-cost </w:t>
            </w:r>
            <w:r w:rsidRPr="002F5F3A">
              <w:rPr>
                <w:i/>
                <w:iCs/>
              </w:rPr>
              <w:t>cost</w:t>
            </w:r>
          </w:p>
        </w:tc>
        <w:tc>
          <w:tcPr>
            <w:tcW w:w="4957" w:type="dxa"/>
          </w:tcPr>
          <w:p w14:paraId="1B58C72C" w14:textId="77777777" w:rsidR="00490D42" w:rsidRPr="002F5F3A" w:rsidRDefault="00490D42" w:rsidP="007D0937">
            <w:pPr>
              <w:wordWrap/>
              <w:autoSpaceDE w:val="0"/>
              <w:autoSpaceDN w:val="0"/>
              <w:adjustRightInd w:val="0"/>
              <w:snapToGrid/>
              <w:spacing w:line="240" w:lineRule="auto"/>
              <w:ind w:right="20"/>
              <w:jc w:val="left"/>
            </w:pPr>
            <w:r w:rsidRPr="002F5F3A">
              <w:t>Sets cost.</w:t>
            </w:r>
          </w:p>
        </w:tc>
      </w:tr>
      <w:tr w:rsidR="00490D42" w:rsidRPr="00C235A5" w14:paraId="6186FDFD" w14:textId="77777777" w:rsidTr="000C60DF">
        <w:tc>
          <w:tcPr>
            <w:tcW w:w="740" w:type="dxa"/>
          </w:tcPr>
          <w:p w14:paraId="4F2C0D23" w14:textId="77777777" w:rsidR="00490D42" w:rsidRPr="002F5F3A" w:rsidRDefault="00490D42" w:rsidP="007D0937">
            <w:pPr>
              <w:wordWrap/>
              <w:ind w:right="20"/>
              <w:rPr>
                <w:b/>
                <w:bCs/>
              </w:rPr>
            </w:pPr>
            <w:r w:rsidRPr="002F5F3A">
              <w:rPr>
                <w:b/>
                <w:bCs/>
              </w:rPr>
              <w:t>Step4</w:t>
            </w:r>
          </w:p>
        </w:tc>
        <w:tc>
          <w:tcPr>
            <w:tcW w:w="2666" w:type="dxa"/>
          </w:tcPr>
          <w:p w14:paraId="6800CFC1" w14:textId="77777777" w:rsidR="00490D42" w:rsidRPr="002F5F3A" w:rsidRDefault="00490D42" w:rsidP="007D0937">
            <w:pPr>
              <w:wordWrap/>
              <w:ind w:right="20"/>
              <w:jc w:val="left"/>
              <w:rPr>
                <w:b/>
                <w:bCs/>
              </w:rPr>
            </w:pPr>
            <w:r w:rsidRPr="002F5F3A">
              <w:rPr>
                <w:b/>
                <w:bCs/>
              </w:rPr>
              <w:t>exit</w:t>
            </w:r>
          </w:p>
        </w:tc>
        <w:tc>
          <w:tcPr>
            <w:tcW w:w="4957" w:type="dxa"/>
          </w:tcPr>
          <w:p w14:paraId="022F095E" w14:textId="77777777" w:rsidR="00490D42" w:rsidRPr="002F5F3A" w:rsidRDefault="00490D42" w:rsidP="007D0937">
            <w:pPr>
              <w:wordWrap/>
              <w:ind w:right="20"/>
              <w:jc w:val="left"/>
            </w:pPr>
            <w:r w:rsidRPr="002F5F3A">
              <w:t xml:space="preserve">To return to </w:t>
            </w:r>
            <w:r w:rsidR="00221294">
              <w:t>Privileged</w:t>
            </w:r>
            <w:r w:rsidRPr="002F5F3A">
              <w:t xml:space="preserve"> mode</w:t>
            </w:r>
          </w:p>
        </w:tc>
      </w:tr>
      <w:tr w:rsidR="00490D42" w:rsidRPr="00C235A5" w14:paraId="396FD7D7" w14:textId="77777777" w:rsidTr="000C60DF">
        <w:tc>
          <w:tcPr>
            <w:tcW w:w="740" w:type="dxa"/>
          </w:tcPr>
          <w:p w14:paraId="12CABE83" w14:textId="77777777" w:rsidR="00490D42" w:rsidRPr="002F5F3A" w:rsidRDefault="00490D42" w:rsidP="007D0937">
            <w:pPr>
              <w:wordWrap/>
              <w:ind w:right="20"/>
              <w:rPr>
                <w:b/>
                <w:bCs/>
              </w:rPr>
            </w:pPr>
            <w:r w:rsidRPr="002F5F3A">
              <w:rPr>
                <w:b/>
                <w:bCs/>
              </w:rPr>
              <w:t>Step5</w:t>
            </w:r>
          </w:p>
        </w:tc>
        <w:tc>
          <w:tcPr>
            <w:tcW w:w="2666" w:type="dxa"/>
          </w:tcPr>
          <w:p w14:paraId="06FB6BC7" w14:textId="77777777" w:rsidR="00490D42" w:rsidRPr="002F5F3A" w:rsidRDefault="00490D42" w:rsidP="007D0937">
            <w:pPr>
              <w:wordWrap/>
              <w:ind w:right="20"/>
              <w:jc w:val="left"/>
              <w:rPr>
                <w:b/>
                <w:bCs/>
              </w:rPr>
            </w:pPr>
            <w:r w:rsidRPr="00385E77">
              <w:rPr>
                <w:b/>
                <w:bCs/>
              </w:rPr>
              <w:t xml:space="preserve">show spanning-tree </w:t>
            </w:r>
          </w:p>
        </w:tc>
        <w:tc>
          <w:tcPr>
            <w:tcW w:w="4957" w:type="dxa"/>
          </w:tcPr>
          <w:p w14:paraId="76627001" w14:textId="77777777" w:rsidR="00490D42" w:rsidRPr="002F5F3A" w:rsidRDefault="00490D42" w:rsidP="007D0937">
            <w:pPr>
              <w:wordWrap/>
              <w:ind w:right="20"/>
              <w:jc w:val="left"/>
            </w:pPr>
            <w:r w:rsidRPr="002F5F3A">
              <w:t>To check the setting</w:t>
            </w:r>
          </w:p>
        </w:tc>
      </w:tr>
      <w:tr w:rsidR="00490D42" w:rsidRPr="00C235A5" w14:paraId="27451F5A" w14:textId="77777777" w:rsidTr="000C60DF">
        <w:tc>
          <w:tcPr>
            <w:tcW w:w="740" w:type="dxa"/>
          </w:tcPr>
          <w:p w14:paraId="12B82827" w14:textId="77777777" w:rsidR="00490D42" w:rsidRPr="002F5F3A" w:rsidRDefault="00490D42" w:rsidP="007D0937">
            <w:pPr>
              <w:wordWrap/>
              <w:ind w:right="20"/>
              <w:rPr>
                <w:b/>
                <w:bCs/>
              </w:rPr>
            </w:pPr>
            <w:r w:rsidRPr="002F5F3A">
              <w:rPr>
                <w:b/>
                <w:bCs/>
              </w:rPr>
              <w:t>Step6</w:t>
            </w:r>
          </w:p>
        </w:tc>
        <w:tc>
          <w:tcPr>
            <w:tcW w:w="2666" w:type="dxa"/>
          </w:tcPr>
          <w:p w14:paraId="3DE919DD" w14:textId="77777777" w:rsidR="00490D42" w:rsidRPr="002F5F3A" w:rsidRDefault="00490D42" w:rsidP="007D0937">
            <w:pPr>
              <w:wordWrap/>
              <w:ind w:right="20"/>
              <w:jc w:val="left"/>
              <w:rPr>
                <w:b/>
                <w:bCs/>
              </w:rPr>
            </w:pPr>
            <w:r w:rsidRPr="002F5F3A">
              <w:rPr>
                <w:b/>
                <w:bCs/>
              </w:rPr>
              <w:t>copy running-config startup-config</w:t>
            </w:r>
          </w:p>
        </w:tc>
        <w:tc>
          <w:tcPr>
            <w:tcW w:w="4957" w:type="dxa"/>
          </w:tcPr>
          <w:p w14:paraId="329207E1" w14:textId="77777777" w:rsidR="00490D42" w:rsidRPr="002F5F3A" w:rsidRDefault="00490D42" w:rsidP="007D0937">
            <w:pPr>
              <w:wordWrap/>
              <w:ind w:right="20"/>
              <w:jc w:val="left"/>
            </w:pPr>
            <w:r w:rsidRPr="002F5F3A">
              <w:t>To save the setting in the configuration file (optional)</w:t>
            </w:r>
          </w:p>
        </w:tc>
      </w:tr>
    </w:tbl>
    <w:p w14:paraId="21D086A8" w14:textId="77777777" w:rsidR="00490D42" w:rsidRDefault="00490D42" w:rsidP="007D0937">
      <w:pPr>
        <w:pStyle w:val="a3"/>
        <w:ind w:left="0" w:right="20"/>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cost</w:t>
      </w:r>
      <w:r w:rsidRPr="002F5F3A">
        <w:t>.</w:t>
      </w:r>
    </w:p>
    <w:p w14:paraId="57CA8F08" w14:textId="77777777" w:rsidR="00490D42" w:rsidRPr="002F5F3A" w:rsidRDefault="00490D42" w:rsidP="007D0937">
      <w:pPr>
        <w:pStyle w:val="a3"/>
        <w:ind w:left="0" w:right="20"/>
      </w:pPr>
      <w:r w:rsidRPr="002F5F3A">
        <w:t>In the case that bridge is not a default, the system use bridge&lt;1-255&gt; besides of spanning-tree.</w:t>
      </w:r>
    </w:p>
    <w:p w14:paraId="10DE01FF" w14:textId="77777777" w:rsidR="00490D42" w:rsidRPr="00D4405C"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045"/>
      </w:tblGrid>
      <w:tr w:rsidR="00D4405C" w:rsidRPr="00D4405C" w14:paraId="4C4BB49D" w14:textId="77777777" w:rsidTr="00D4405C">
        <w:tc>
          <w:tcPr>
            <w:tcW w:w="10118" w:type="dxa"/>
          </w:tcPr>
          <w:p w14:paraId="2FFF502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70B3C58E" w14:textId="77777777" w:rsidR="00D4405C" w:rsidRPr="00D4405C" w:rsidRDefault="00D4405C" w:rsidP="007D0937">
            <w:pPr>
              <w:pStyle w:val="HTML"/>
              <w:autoSpaceDE w:val="0"/>
              <w:autoSpaceDN w:val="0"/>
              <w:ind w:right="20"/>
              <w:rPr>
                <w:rFonts w:ascii="Courier New" w:eastAsia="굴림" w:cs="Courier New"/>
                <w:kern w:val="2"/>
                <w:szCs w:val="24"/>
              </w:rPr>
            </w:pPr>
          </w:p>
          <w:p w14:paraId="3BAED86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3DB12F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518593C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0C828A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0700FD2D"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4BFD6038" w14:textId="77777777" w:rsidR="00D4405C" w:rsidRPr="00D4405C" w:rsidRDefault="00D4405C" w:rsidP="007D0937">
            <w:pPr>
              <w:pStyle w:val="HTML"/>
              <w:autoSpaceDE w:val="0"/>
              <w:autoSpaceDN w:val="0"/>
              <w:ind w:right="20"/>
              <w:rPr>
                <w:rFonts w:ascii="Courier New" w:eastAsia="굴림" w:cs="Courier New"/>
                <w:kern w:val="2"/>
                <w:szCs w:val="24"/>
              </w:rPr>
            </w:pPr>
          </w:p>
          <w:p w14:paraId="5261190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72096BA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6E7468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02D2EC8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70C8CFAE" w14:textId="77777777" w:rsidR="00D4405C" w:rsidRPr="00D4405C" w:rsidRDefault="00D4405C" w:rsidP="007D0937">
            <w:pPr>
              <w:pStyle w:val="HTML"/>
              <w:autoSpaceDE w:val="0"/>
              <w:autoSpaceDN w:val="0"/>
              <w:ind w:right="20"/>
              <w:rPr>
                <w:rFonts w:ascii="Courier New" w:eastAsia="굴림" w:cs="Courier New"/>
                <w:kern w:val="2"/>
                <w:szCs w:val="24"/>
              </w:rPr>
            </w:pPr>
          </w:p>
          <w:p w14:paraId="62D441D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03EEE12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E4034E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Giga6/3              Disb  BLK  4                128.138    P2p</w:t>
            </w:r>
          </w:p>
          <w:p w14:paraId="003BB5A1" w14:textId="77777777" w:rsidR="00D4405C" w:rsidRPr="00D4405C" w:rsidRDefault="00D4405C" w:rsidP="007D0937">
            <w:pPr>
              <w:pStyle w:val="HTML"/>
              <w:autoSpaceDE w:val="0"/>
              <w:autoSpaceDN w:val="0"/>
              <w:ind w:right="20"/>
              <w:rPr>
                <w:rFonts w:ascii="Courier New" w:eastAsia="굴림" w:cs="Courier New"/>
                <w:kern w:val="2"/>
                <w:szCs w:val="24"/>
              </w:rPr>
            </w:pPr>
          </w:p>
          <w:p w14:paraId="0DB39E4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3ECB095E" w14:textId="77777777" w:rsidR="00D4405C" w:rsidRPr="00D4405C" w:rsidRDefault="00D4405C" w:rsidP="007D0937">
            <w:pPr>
              <w:pStyle w:val="HTML"/>
              <w:autoSpaceDE w:val="0"/>
              <w:autoSpaceDN w:val="0"/>
              <w:ind w:right="20"/>
              <w:rPr>
                <w:rFonts w:ascii="Courier New" w:eastAsia="굴림" w:cs="Courier New"/>
                <w:kern w:val="2"/>
                <w:szCs w:val="24"/>
              </w:rPr>
            </w:pPr>
          </w:p>
          <w:p w14:paraId="0E33369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14:paraId="5DC324C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w:t>
            </w:r>
            <w:r w:rsidRPr="00D4405C">
              <w:rPr>
                <w:rFonts w:ascii="Courier New" w:eastAsia="굴림" w:cs="Courier New"/>
                <w:b/>
                <w:kern w:val="2"/>
                <w:szCs w:val="24"/>
              </w:rPr>
              <w:t>spanning-tree path-cost 10</w:t>
            </w:r>
          </w:p>
          <w:p w14:paraId="2267279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14:paraId="6A67576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1991BC94" w14:textId="77777777" w:rsidR="00D4405C" w:rsidRPr="00D4405C" w:rsidRDefault="00D4405C" w:rsidP="007D0937">
            <w:pPr>
              <w:pStyle w:val="HTML"/>
              <w:autoSpaceDE w:val="0"/>
              <w:autoSpaceDN w:val="0"/>
              <w:ind w:right="20"/>
              <w:rPr>
                <w:rFonts w:ascii="Courier New" w:eastAsia="굴림" w:cs="Courier New"/>
                <w:kern w:val="2"/>
                <w:szCs w:val="24"/>
              </w:rPr>
            </w:pPr>
          </w:p>
          <w:p w14:paraId="06FC344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146EA90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7457BA4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649200D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503845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9C1B05A" w14:textId="77777777" w:rsidR="00D4405C" w:rsidRPr="00D4405C" w:rsidRDefault="00D4405C" w:rsidP="007D0937">
            <w:pPr>
              <w:pStyle w:val="HTML"/>
              <w:autoSpaceDE w:val="0"/>
              <w:autoSpaceDN w:val="0"/>
              <w:ind w:right="20"/>
              <w:rPr>
                <w:rFonts w:ascii="Courier New" w:eastAsia="굴림" w:cs="Courier New"/>
                <w:kern w:val="2"/>
                <w:szCs w:val="24"/>
              </w:rPr>
            </w:pPr>
          </w:p>
          <w:p w14:paraId="3697359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61F024A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54BB98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3BC8D67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22D7E228" w14:textId="77777777" w:rsidR="00D4405C" w:rsidRPr="00D4405C" w:rsidRDefault="00D4405C" w:rsidP="007D0937">
            <w:pPr>
              <w:pStyle w:val="HTML"/>
              <w:autoSpaceDE w:val="0"/>
              <w:autoSpaceDN w:val="0"/>
              <w:ind w:right="20"/>
              <w:rPr>
                <w:rFonts w:ascii="Courier New" w:eastAsia="굴림" w:cs="Courier New"/>
                <w:kern w:val="2"/>
                <w:szCs w:val="24"/>
              </w:rPr>
            </w:pPr>
          </w:p>
          <w:p w14:paraId="4F0BCCF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12C398B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4C6950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10</w:t>
            </w:r>
            <w:r w:rsidRPr="00D4405C">
              <w:rPr>
                <w:rFonts w:ascii="Courier New" w:eastAsia="굴림" w:cs="Courier New"/>
                <w:kern w:val="2"/>
                <w:szCs w:val="24"/>
              </w:rPr>
              <w:t xml:space="preserve">               128.138     P2p</w:t>
            </w:r>
          </w:p>
          <w:p w14:paraId="014FDA48" w14:textId="77777777" w:rsidR="00D4405C" w:rsidRPr="00D4405C" w:rsidRDefault="00D4405C" w:rsidP="007D0937">
            <w:pPr>
              <w:pStyle w:val="HTML"/>
              <w:autoSpaceDE w:val="0"/>
              <w:autoSpaceDN w:val="0"/>
              <w:ind w:right="20"/>
              <w:rPr>
                <w:rFonts w:ascii="Courier New" w:eastAsia="굴림" w:cs="Courier New"/>
                <w:kern w:val="2"/>
                <w:szCs w:val="24"/>
              </w:rPr>
            </w:pPr>
          </w:p>
          <w:p w14:paraId="6F759A3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0DA99084" w14:textId="77777777" w:rsidR="00D4405C" w:rsidRPr="00D4405C" w:rsidRDefault="00D4405C" w:rsidP="007D0937">
            <w:pPr>
              <w:pStyle w:val="HTML"/>
              <w:autoSpaceDE w:val="0"/>
              <w:autoSpaceDN w:val="0"/>
              <w:ind w:right="20"/>
              <w:rPr>
                <w:rFonts w:ascii="Courier New" w:eastAsia="굴림" w:cs="Courier New"/>
                <w:kern w:val="2"/>
                <w:szCs w:val="24"/>
              </w:rPr>
            </w:pPr>
          </w:p>
          <w:p w14:paraId="3D19CBE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14:paraId="21AF4BD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lastRenderedPageBreak/>
              <w:t>Switch(config-if-Giga6/3)#</w:t>
            </w:r>
            <w:r w:rsidRPr="00D4405C">
              <w:rPr>
                <w:rFonts w:ascii="Courier New" w:eastAsia="굴림" w:cs="Courier New"/>
                <w:b/>
                <w:kern w:val="2"/>
                <w:szCs w:val="24"/>
              </w:rPr>
              <w:t>no spanning-tree path-cost</w:t>
            </w:r>
            <w:r w:rsidRPr="00D4405C">
              <w:rPr>
                <w:rFonts w:ascii="Courier New" w:eastAsia="굴림" w:cs="Courier New"/>
                <w:kern w:val="2"/>
                <w:szCs w:val="24"/>
              </w:rPr>
              <w:t xml:space="preserve"> </w:t>
            </w:r>
          </w:p>
          <w:p w14:paraId="5CFDF79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14:paraId="161005F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 spanning-tree </w:t>
            </w:r>
          </w:p>
          <w:p w14:paraId="7FC1B1B7" w14:textId="77777777" w:rsidR="00D4405C" w:rsidRPr="00D4405C" w:rsidRDefault="00D4405C" w:rsidP="007D0937">
            <w:pPr>
              <w:pStyle w:val="HTML"/>
              <w:autoSpaceDE w:val="0"/>
              <w:autoSpaceDN w:val="0"/>
              <w:ind w:right="20"/>
              <w:rPr>
                <w:rFonts w:ascii="Courier New" w:eastAsia="굴림" w:cs="Courier New"/>
                <w:kern w:val="2"/>
                <w:szCs w:val="24"/>
              </w:rPr>
            </w:pPr>
          </w:p>
          <w:p w14:paraId="44CBA34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5343C6E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6A32DCF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3C53E76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79E0C43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3ED53AFE" w14:textId="77777777" w:rsidR="00D4405C" w:rsidRPr="00D4405C" w:rsidRDefault="00D4405C" w:rsidP="007D0937">
            <w:pPr>
              <w:pStyle w:val="HTML"/>
              <w:autoSpaceDE w:val="0"/>
              <w:autoSpaceDN w:val="0"/>
              <w:ind w:right="20"/>
              <w:rPr>
                <w:rFonts w:ascii="Courier New" w:eastAsia="굴림" w:cs="Courier New"/>
                <w:kern w:val="2"/>
                <w:szCs w:val="24"/>
              </w:rPr>
            </w:pPr>
          </w:p>
          <w:p w14:paraId="1544EC3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102751A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4F7337D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231652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0C037326" w14:textId="77777777" w:rsidR="00D4405C" w:rsidRPr="00D4405C" w:rsidRDefault="00D4405C" w:rsidP="007D0937">
            <w:pPr>
              <w:pStyle w:val="HTML"/>
              <w:autoSpaceDE w:val="0"/>
              <w:autoSpaceDN w:val="0"/>
              <w:ind w:right="20"/>
              <w:rPr>
                <w:rFonts w:ascii="Courier New" w:eastAsia="굴림" w:cs="Courier New"/>
                <w:kern w:val="2"/>
                <w:szCs w:val="24"/>
              </w:rPr>
            </w:pPr>
          </w:p>
          <w:p w14:paraId="7B653FA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7649165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6CEA9B2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4</w:t>
            </w:r>
            <w:r w:rsidRPr="00D4405C">
              <w:rPr>
                <w:rFonts w:ascii="Courier New" w:eastAsia="굴림" w:cs="Courier New"/>
                <w:kern w:val="2"/>
                <w:szCs w:val="24"/>
              </w:rPr>
              <w:t xml:space="preserve">                128.138     P2p</w:t>
            </w:r>
          </w:p>
          <w:p w14:paraId="7F4F5D77" w14:textId="77777777" w:rsidR="00D4405C" w:rsidRPr="00D4405C" w:rsidRDefault="00D4405C" w:rsidP="007D0937">
            <w:pPr>
              <w:pStyle w:val="HTML"/>
              <w:autoSpaceDE w:val="0"/>
              <w:autoSpaceDN w:val="0"/>
              <w:ind w:right="20"/>
              <w:rPr>
                <w:rFonts w:ascii="Courier New" w:eastAsia="굴림" w:cs="Courier New"/>
                <w:kern w:val="2"/>
                <w:szCs w:val="24"/>
              </w:rPr>
            </w:pPr>
          </w:p>
          <w:p w14:paraId="22C19BE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14:paraId="78861E77" w14:textId="77777777" w:rsidR="00D4405C" w:rsidRPr="00D4405C"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ourier New" w:eastAsia="굴림" w:cs="Courier New"/>
                <w:kern w:val="2"/>
                <w:szCs w:val="24"/>
              </w:rPr>
            </w:pPr>
          </w:p>
        </w:tc>
      </w:tr>
    </w:tbl>
    <w:p w14:paraId="0F5CCEC5" w14:textId="77777777" w:rsidR="00490D42" w:rsidRPr="00C235A5" w:rsidRDefault="00490D42" w:rsidP="007D0937">
      <w:pPr>
        <w:pStyle w:val="3"/>
        <w:ind w:left="0" w:right="20"/>
      </w:pPr>
      <w:bookmarkStart w:id="2861" w:name="_Toc252889021"/>
      <w:bookmarkStart w:id="2862" w:name="_Toc277779562"/>
      <w:bookmarkStart w:id="2863" w:name="_Toc363228595"/>
      <w:bookmarkStart w:id="2864" w:name="_Toc445130979"/>
      <w:r w:rsidRPr="00D4405C">
        <w:lastRenderedPageBreak/>
        <w:t>Configuring</w:t>
      </w:r>
      <w:r w:rsidRPr="00C235A5">
        <w:t xml:space="preserve"> the Switch Priority of a VLAN</w:t>
      </w:r>
      <w:bookmarkEnd w:id="2861"/>
      <w:bookmarkEnd w:id="2862"/>
      <w:bookmarkEnd w:id="2863"/>
      <w:bookmarkEnd w:id="2864"/>
    </w:p>
    <w:p w14:paraId="767505F9" w14:textId="77777777" w:rsidR="00490D42" w:rsidRPr="002F5F3A" w:rsidRDefault="00490D42" w:rsidP="007D0937">
      <w:pPr>
        <w:pStyle w:val="a3"/>
        <w:ind w:left="0" w:right="20"/>
      </w:pPr>
      <w:r w:rsidRPr="002F5F3A">
        <w:t xml:space="preserve">To be a root switch, the switch priority can be changed. 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 In the case that the Bridge is not a default, the system use bridge&lt;1-255&gt; besides a spanning-tree.</w:t>
      </w:r>
    </w:p>
    <w:p w14:paraId="02731A52" w14:textId="77777777" w:rsidR="00490D42" w:rsidRPr="002F5F3A" w:rsidRDefault="00490D42" w:rsidP="007D0937">
      <w:pPr>
        <w:pStyle w:val="a3"/>
        <w:ind w:left="0" w:right="20"/>
      </w:pPr>
      <w:r w:rsidRPr="002F5F3A">
        <w:t>To be a root switch, the switch priority can be changed.</w:t>
      </w:r>
    </w:p>
    <w:p w14:paraId="14C56ED1" w14:textId="77777777" w:rsidR="00490D42" w:rsidRDefault="00490D42" w:rsidP="007D0937">
      <w:pPr>
        <w:pStyle w:val="a3"/>
        <w:ind w:left="0" w:right="20"/>
      </w:pPr>
      <w:r w:rsidRPr="002F5F3A">
        <w:t>To configure the switch priority for VLAN, perform the following tasks:</w:t>
      </w:r>
    </w:p>
    <w:p w14:paraId="75391626" w14:textId="77777777" w:rsidR="005A7B62" w:rsidRPr="002F5F3A" w:rsidRDefault="005A7B62" w:rsidP="007D0937">
      <w:pPr>
        <w:pStyle w:val="afffff3"/>
        <w:ind w:left="0" w:right="20"/>
      </w:pPr>
      <w:bookmarkStart w:id="2865" w:name="_Toc73428004"/>
      <w:bookmarkStart w:id="2866" w:name="_Toc391575317"/>
      <w:r>
        <w:t xml:space="preserve">Table </w:t>
      </w:r>
      <w:r w:rsidR="005832B8">
        <w:fldChar w:fldCharType="begin"/>
      </w:r>
      <w:r w:rsidR="00092D8C">
        <w:instrText xml:space="preserve"> SEQ Table \* ARABIC </w:instrText>
      </w:r>
      <w:r w:rsidR="005832B8">
        <w:fldChar w:fldCharType="separate"/>
      </w:r>
      <w:r w:rsidR="00001ED6">
        <w:rPr>
          <w:noProof/>
        </w:rPr>
        <w:t>175</w:t>
      </w:r>
      <w:r w:rsidR="005832B8">
        <w:rPr>
          <w:noProof/>
        </w:rPr>
        <w:fldChar w:fldCharType="end"/>
      </w:r>
      <w:r>
        <w:rPr>
          <w:rFonts w:hint="eastAsia"/>
        </w:rPr>
        <w:t xml:space="preserve"> </w:t>
      </w:r>
      <w:r w:rsidRPr="002F5F3A">
        <w:t>Configuring the Switch Priority of a VLAN</w:t>
      </w:r>
      <w:bookmarkEnd w:id="2865"/>
      <w:bookmarkEnd w:id="2866"/>
    </w:p>
    <w:tbl>
      <w:tblPr>
        <w:tblStyle w:val="CLIWide"/>
        <w:tblW w:w="0" w:type="auto"/>
        <w:tblLook w:val="01E0" w:firstRow="1" w:lastRow="1" w:firstColumn="1" w:lastColumn="1" w:noHBand="0" w:noVBand="0"/>
      </w:tblPr>
      <w:tblGrid>
        <w:gridCol w:w="739"/>
        <w:gridCol w:w="2549"/>
        <w:gridCol w:w="4644"/>
      </w:tblGrid>
      <w:tr w:rsidR="00490D42" w:rsidRPr="00C235A5"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2F5F3A" w:rsidRDefault="00490D42" w:rsidP="007D0937">
            <w:pPr>
              <w:pStyle w:val="ac"/>
            </w:pPr>
            <w:r w:rsidRPr="002F5F3A">
              <w:t>Step</w:t>
            </w:r>
          </w:p>
        </w:tc>
        <w:tc>
          <w:tcPr>
            <w:tcW w:w="2671" w:type="dxa"/>
          </w:tcPr>
          <w:p w14:paraId="51AA1F28" w14:textId="77777777" w:rsidR="00490D42" w:rsidRPr="002F5F3A" w:rsidRDefault="00490D42" w:rsidP="007D0937">
            <w:pPr>
              <w:wordWrap/>
              <w:ind w:right="20"/>
              <w:rPr>
                <w:b/>
                <w:bCs/>
              </w:rPr>
            </w:pPr>
            <w:r w:rsidRPr="002F5F3A">
              <w:rPr>
                <w:b/>
                <w:bCs/>
              </w:rPr>
              <w:t>Command</w:t>
            </w:r>
          </w:p>
        </w:tc>
        <w:tc>
          <w:tcPr>
            <w:tcW w:w="4951" w:type="dxa"/>
          </w:tcPr>
          <w:p w14:paraId="067A312E" w14:textId="77777777" w:rsidR="00490D42" w:rsidRPr="002F5F3A" w:rsidRDefault="00490D42" w:rsidP="007D0937">
            <w:pPr>
              <w:wordWrap/>
              <w:ind w:right="20"/>
              <w:rPr>
                <w:b/>
                <w:bCs/>
              </w:rPr>
            </w:pPr>
            <w:r w:rsidRPr="002F5F3A">
              <w:rPr>
                <w:b/>
                <w:bCs/>
              </w:rPr>
              <w:t>Purpose</w:t>
            </w:r>
          </w:p>
        </w:tc>
      </w:tr>
      <w:tr w:rsidR="00490D42" w:rsidRPr="00C235A5" w14:paraId="0E511DBB" w14:textId="77777777" w:rsidTr="000C60DF">
        <w:tc>
          <w:tcPr>
            <w:tcW w:w="740" w:type="dxa"/>
          </w:tcPr>
          <w:p w14:paraId="32D48BA6" w14:textId="77777777" w:rsidR="00490D42" w:rsidRPr="002F5F3A" w:rsidRDefault="00490D42" w:rsidP="007D0937">
            <w:pPr>
              <w:wordWrap/>
              <w:ind w:right="20"/>
              <w:rPr>
                <w:b/>
                <w:bCs/>
              </w:rPr>
            </w:pPr>
            <w:r w:rsidRPr="002F5F3A">
              <w:rPr>
                <w:b/>
                <w:bCs/>
              </w:rPr>
              <w:t>Step1</w:t>
            </w:r>
          </w:p>
        </w:tc>
        <w:tc>
          <w:tcPr>
            <w:tcW w:w="2671" w:type="dxa"/>
          </w:tcPr>
          <w:p w14:paraId="1EFE2777" w14:textId="77777777" w:rsidR="00490D42" w:rsidRPr="002F5F3A" w:rsidRDefault="00490D42" w:rsidP="007D0937">
            <w:pPr>
              <w:wordWrap/>
              <w:ind w:right="20"/>
              <w:jc w:val="left"/>
            </w:pPr>
            <w:r w:rsidRPr="002F5F3A">
              <w:rPr>
                <w:b/>
                <w:bCs/>
              </w:rPr>
              <w:t>configure terminal</w:t>
            </w:r>
          </w:p>
        </w:tc>
        <w:tc>
          <w:tcPr>
            <w:tcW w:w="4951" w:type="dxa"/>
          </w:tcPr>
          <w:p w14:paraId="173CB0A3" w14:textId="77777777" w:rsidR="00490D42" w:rsidRPr="002F5F3A" w:rsidRDefault="00490D42" w:rsidP="007D0937">
            <w:pPr>
              <w:wordWrap/>
              <w:ind w:right="20"/>
            </w:pPr>
            <w:r w:rsidRPr="002F5F3A">
              <w:t>To enter Global configuration mode</w:t>
            </w:r>
          </w:p>
        </w:tc>
      </w:tr>
      <w:tr w:rsidR="00490D42" w:rsidRPr="00C235A5" w14:paraId="762C8867" w14:textId="77777777" w:rsidTr="000C60DF">
        <w:tc>
          <w:tcPr>
            <w:tcW w:w="740" w:type="dxa"/>
          </w:tcPr>
          <w:p w14:paraId="58EE5178" w14:textId="77777777" w:rsidR="00490D42" w:rsidRPr="002F5F3A" w:rsidRDefault="00490D42" w:rsidP="007D0937">
            <w:pPr>
              <w:wordWrap/>
              <w:ind w:right="20"/>
              <w:rPr>
                <w:b/>
                <w:bCs/>
              </w:rPr>
            </w:pPr>
            <w:r w:rsidRPr="002F5F3A">
              <w:rPr>
                <w:b/>
                <w:bCs/>
              </w:rPr>
              <w:t>Step2</w:t>
            </w:r>
          </w:p>
        </w:tc>
        <w:tc>
          <w:tcPr>
            <w:tcW w:w="2671" w:type="dxa"/>
          </w:tcPr>
          <w:p w14:paraId="49B84DD2" w14:textId="77777777" w:rsidR="00490D42" w:rsidRPr="002F5F3A" w:rsidRDefault="00490D42" w:rsidP="007D0937">
            <w:pPr>
              <w:wordWrap/>
              <w:ind w:right="20"/>
              <w:jc w:val="left"/>
              <w:rPr>
                <w:b/>
                <w:bCs/>
              </w:rPr>
            </w:pPr>
            <w:r w:rsidRPr="002F5F3A">
              <w:rPr>
                <w:b/>
                <w:bCs/>
              </w:rPr>
              <w:t xml:space="preserve">spanning-tree priority </w:t>
            </w:r>
            <w:r w:rsidRPr="002F5F3A">
              <w:rPr>
                <w:i/>
                <w:iCs/>
              </w:rPr>
              <w:t>priority</w:t>
            </w:r>
          </w:p>
        </w:tc>
        <w:tc>
          <w:tcPr>
            <w:tcW w:w="4951" w:type="dxa"/>
          </w:tcPr>
          <w:p w14:paraId="3E8E5A57" w14:textId="77777777" w:rsidR="00490D42" w:rsidRPr="002F5F3A" w:rsidRDefault="00490D42" w:rsidP="007D0937">
            <w:pPr>
              <w:wordWrap/>
              <w:ind w:right="20"/>
            </w:pPr>
            <w:r w:rsidRPr="002F5F3A">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C235A5" w14:paraId="20C8CC91" w14:textId="77777777" w:rsidTr="000C60DF">
        <w:tc>
          <w:tcPr>
            <w:tcW w:w="740" w:type="dxa"/>
          </w:tcPr>
          <w:p w14:paraId="2579DE97" w14:textId="77777777" w:rsidR="00490D42" w:rsidRPr="002F5F3A" w:rsidRDefault="00490D42" w:rsidP="007D0937">
            <w:pPr>
              <w:wordWrap/>
              <w:ind w:right="20"/>
              <w:rPr>
                <w:b/>
                <w:bCs/>
              </w:rPr>
            </w:pPr>
            <w:r w:rsidRPr="002F5F3A">
              <w:rPr>
                <w:b/>
                <w:bCs/>
              </w:rPr>
              <w:t>Step3</w:t>
            </w:r>
          </w:p>
        </w:tc>
        <w:tc>
          <w:tcPr>
            <w:tcW w:w="2671" w:type="dxa"/>
          </w:tcPr>
          <w:p w14:paraId="4F5D1468" w14:textId="77777777" w:rsidR="00490D42" w:rsidRPr="002F5F3A" w:rsidRDefault="00490D42" w:rsidP="007D0937">
            <w:pPr>
              <w:wordWrap/>
              <w:ind w:right="20"/>
              <w:jc w:val="left"/>
              <w:rPr>
                <w:b/>
                <w:bCs/>
              </w:rPr>
            </w:pPr>
            <w:r w:rsidRPr="002F5F3A">
              <w:rPr>
                <w:b/>
                <w:bCs/>
              </w:rPr>
              <w:t>exit</w:t>
            </w:r>
          </w:p>
        </w:tc>
        <w:tc>
          <w:tcPr>
            <w:tcW w:w="4951" w:type="dxa"/>
          </w:tcPr>
          <w:p w14:paraId="40E4B38C"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11AAC04D" w14:textId="77777777" w:rsidTr="000C60DF">
        <w:tc>
          <w:tcPr>
            <w:tcW w:w="740" w:type="dxa"/>
          </w:tcPr>
          <w:p w14:paraId="525C8DD2" w14:textId="77777777" w:rsidR="00490D42" w:rsidRPr="002F5F3A" w:rsidRDefault="00490D42" w:rsidP="007D0937">
            <w:pPr>
              <w:wordWrap/>
              <w:ind w:right="20"/>
              <w:rPr>
                <w:b/>
                <w:bCs/>
              </w:rPr>
            </w:pPr>
            <w:r w:rsidRPr="002F5F3A">
              <w:rPr>
                <w:b/>
                <w:bCs/>
              </w:rPr>
              <w:t>Step4</w:t>
            </w:r>
          </w:p>
        </w:tc>
        <w:tc>
          <w:tcPr>
            <w:tcW w:w="2671" w:type="dxa"/>
          </w:tcPr>
          <w:p w14:paraId="43B9A581" w14:textId="77777777" w:rsidR="00490D42" w:rsidRPr="002F5F3A" w:rsidRDefault="00490D42" w:rsidP="007D0937">
            <w:pPr>
              <w:wordWrap/>
              <w:ind w:right="20"/>
              <w:jc w:val="left"/>
              <w:rPr>
                <w:b/>
                <w:bCs/>
              </w:rPr>
            </w:pPr>
            <w:r w:rsidRPr="002F5F3A">
              <w:rPr>
                <w:b/>
                <w:bCs/>
              </w:rPr>
              <w:t>show spanning</w:t>
            </w:r>
          </w:p>
        </w:tc>
        <w:tc>
          <w:tcPr>
            <w:tcW w:w="4951" w:type="dxa"/>
          </w:tcPr>
          <w:p w14:paraId="440F1523" w14:textId="77777777" w:rsidR="00490D42" w:rsidRPr="002F5F3A" w:rsidRDefault="00490D42" w:rsidP="007D0937">
            <w:pPr>
              <w:wordWrap/>
              <w:ind w:right="20"/>
            </w:pPr>
            <w:r w:rsidRPr="002F5F3A">
              <w:t>To check the setting</w:t>
            </w:r>
          </w:p>
        </w:tc>
      </w:tr>
      <w:tr w:rsidR="00490D42" w:rsidRPr="00C235A5" w14:paraId="5AA9A4D6" w14:textId="77777777" w:rsidTr="000C60DF">
        <w:tc>
          <w:tcPr>
            <w:tcW w:w="740" w:type="dxa"/>
          </w:tcPr>
          <w:p w14:paraId="5EA0029E" w14:textId="77777777" w:rsidR="00490D42" w:rsidRPr="002F5F3A" w:rsidRDefault="00490D42" w:rsidP="007D0937">
            <w:pPr>
              <w:wordWrap/>
              <w:ind w:right="20"/>
              <w:rPr>
                <w:b/>
                <w:bCs/>
              </w:rPr>
            </w:pPr>
            <w:r w:rsidRPr="002F5F3A">
              <w:rPr>
                <w:b/>
                <w:bCs/>
              </w:rPr>
              <w:t>Step5</w:t>
            </w:r>
          </w:p>
        </w:tc>
        <w:tc>
          <w:tcPr>
            <w:tcW w:w="2671" w:type="dxa"/>
          </w:tcPr>
          <w:p w14:paraId="3B914D87"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5057FD9F" w14:textId="77777777" w:rsidR="00490D42" w:rsidRPr="002F5F3A" w:rsidRDefault="00490D42" w:rsidP="007D0937">
            <w:pPr>
              <w:wordWrap/>
              <w:ind w:right="20"/>
            </w:pPr>
            <w:r w:rsidRPr="002F5F3A">
              <w:t>To Save Setting in the configuration file (optional)</w:t>
            </w:r>
          </w:p>
        </w:tc>
      </w:tr>
    </w:tbl>
    <w:p w14:paraId="39258B0C"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w:t>
      </w:r>
    </w:p>
    <w:p w14:paraId="70541503" w14:textId="77777777" w:rsidR="002D7972" w:rsidRPr="00506765" w:rsidRDefault="002D7972" w:rsidP="007D0937">
      <w:pPr>
        <w:pStyle w:val="a3"/>
        <w:ind w:left="0" w:right="20"/>
      </w:pPr>
      <w:r>
        <w:t xml:space="preserve">Use </w:t>
      </w:r>
      <w:r w:rsidRPr="00C235A5">
        <w:rPr>
          <w:rFonts w:hint="eastAsia"/>
          <w:b/>
          <w:bCs/>
        </w:rPr>
        <w:t>bridge &lt;</w:t>
      </w:r>
      <w:r>
        <w:rPr>
          <w:rFonts w:hint="eastAsia"/>
          <w:b/>
          <w:bCs/>
        </w:rPr>
        <w:t>1-256</w:t>
      </w:r>
      <w:r w:rsidRPr="00C235A5">
        <w:rPr>
          <w:rFonts w:hint="eastAsia"/>
          <w:b/>
          <w:bCs/>
        </w:rPr>
        <w:t>&gt;</w:t>
      </w:r>
      <w:r>
        <w:rPr>
          <w:b/>
          <w:bCs/>
        </w:rPr>
        <w:t xml:space="preserve"> command rather than </w:t>
      </w:r>
      <w:r w:rsidRPr="00C235A5">
        <w:rPr>
          <w:rFonts w:hint="eastAsia"/>
        </w:rPr>
        <w:t>spanning-tree</w:t>
      </w:r>
      <w:r>
        <w:t xml:space="preserve"> except for </w:t>
      </w:r>
      <w:r w:rsidRPr="00C235A5">
        <w:t>D</w:t>
      </w:r>
      <w:r w:rsidRPr="00C235A5">
        <w:rPr>
          <w:rFonts w:hint="eastAsia"/>
        </w:rPr>
        <w:t>efault Bridge</w:t>
      </w:r>
      <w:r w:rsidR="009969D1">
        <w:t xml:space="preserve">. </w:t>
      </w:r>
    </w:p>
    <w:tbl>
      <w:tblPr>
        <w:tblStyle w:val="48"/>
        <w:tblW w:w="0" w:type="auto"/>
        <w:tblLook w:val="04A0" w:firstRow="1" w:lastRow="0" w:firstColumn="1" w:lastColumn="0" w:noHBand="0" w:noVBand="1"/>
      </w:tblPr>
      <w:tblGrid>
        <w:gridCol w:w="8045"/>
      </w:tblGrid>
      <w:tr w:rsidR="00D4405C" w:rsidRPr="00D4405C" w14:paraId="2321DB21" w14:textId="77777777" w:rsidTr="00D4405C">
        <w:tc>
          <w:tcPr>
            <w:tcW w:w="10118" w:type="dxa"/>
          </w:tcPr>
          <w:p w14:paraId="64B70322" w14:textId="77777777" w:rsidR="00D4405C" w:rsidRPr="00D4405C" w:rsidRDefault="00D4405C" w:rsidP="007D0937">
            <w:pPr>
              <w:pStyle w:val="ac"/>
              <w:rPr>
                <w:kern w:val="0"/>
              </w:rPr>
            </w:pPr>
            <w:r w:rsidRPr="00D4405C">
              <w:rPr>
                <w:kern w:val="0"/>
              </w:rPr>
              <w:t xml:space="preserve">Switch#show spanning-tree </w:t>
            </w:r>
          </w:p>
          <w:p w14:paraId="5C0010AF" w14:textId="77777777" w:rsidR="00D4405C" w:rsidRPr="00D4405C" w:rsidRDefault="00D4405C" w:rsidP="007D0937">
            <w:pPr>
              <w:pStyle w:val="ac"/>
              <w:rPr>
                <w:kern w:val="0"/>
              </w:rPr>
            </w:pPr>
          </w:p>
          <w:p w14:paraId="098CE18B" w14:textId="77777777" w:rsidR="00D4405C" w:rsidRPr="00D4405C" w:rsidRDefault="00D4405C" w:rsidP="007D0937">
            <w:pPr>
              <w:pStyle w:val="ac"/>
              <w:rPr>
                <w:kern w:val="0"/>
              </w:rPr>
            </w:pPr>
            <w:r w:rsidRPr="00D4405C">
              <w:rPr>
                <w:kern w:val="0"/>
              </w:rPr>
              <w:t>Default  Bridge up - Spanning Tree Enabled rstp-vlan-bridge</w:t>
            </w:r>
          </w:p>
          <w:p w14:paraId="7CB54E69" w14:textId="77777777" w:rsidR="00D4405C" w:rsidRPr="00D4405C" w:rsidRDefault="00D4405C" w:rsidP="007D0937">
            <w:pPr>
              <w:pStyle w:val="ac"/>
              <w:rPr>
                <w:kern w:val="0"/>
              </w:rPr>
            </w:pPr>
            <w:r w:rsidRPr="00D4405C">
              <w:rPr>
                <w:kern w:val="0"/>
              </w:rPr>
              <w:t xml:space="preserve">  Root ID    Priority    32768</w:t>
            </w:r>
          </w:p>
          <w:p w14:paraId="528E05D5" w14:textId="77777777" w:rsidR="00D4405C" w:rsidRPr="00D4405C" w:rsidRDefault="00D4405C" w:rsidP="007D0937">
            <w:pPr>
              <w:pStyle w:val="ac"/>
              <w:rPr>
                <w:kern w:val="0"/>
              </w:rPr>
            </w:pPr>
            <w:r w:rsidRPr="00D4405C">
              <w:rPr>
                <w:kern w:val="0"/>
              </w:rPr>
              <w:t xml:space="preserve">             Address     00077074ff01</w:t>
            </w:r>
          </w:p>
          <w:p w14:paraId="2D82A79A" w14:textId="77777777" w:rsidR="00D4405C" w:rsidRPr="00D4405C" w:rsidRDefault="00D4405C" w:rsidP="007D0937">
            <w:pPr>
              <w:pStyle w:val="ac"/>
              <w:rPr>
                <w:kern w:val="0"/>
              </w:rPr>
            </w:pPr>
            <w:r w:rsidRPr="00D4405C">
              <w:rPr>
                <w:kern w:val="0"/>
              </w:rPr>
              <w:t xml:space="preserve">             This bridge is the root</w:t>
            </w:r>
          </w:p>
          <w:p w14:paraId="08649604" w14:textId="77777777" w:rsidR="00D4405C" w:rsidRPr="00D4405C" w:rsidRDefault="00D4405C" w:rsidP="007D0937">
            <w:pPr>
              <w:pStyle w:val="ac"/>
              <w:rPr>
                <w:kern w:val="0"/>
              </w:rPr>
            </w:pPr>
            <w:r w:rsidRPr="00D4405C">
              <w:rPr>
                <w:kern w:val="0"/>
              </w:rPr>
              <w:t xml:space="preserve">             Hello Time  2  sec  Max Age 20 sec  Foward Delay  15 sec</w:t>
            </w:r>
          </w:p>
          <w:p w14:paraId="15DBCD7B" w14:textId="77777777" w:rsidR="00D4405C" w:rsidRPr="00D4405C" w:rsidRDefault="00D4405C" w:rsidP="007D0937">
            <w:pPr>
              <w:pStyle w:val="ac"/>
              <w:rPr>
                <w:kern w:val="0"/>
              </w:rPr>
            </w:pPr>
          </w:p>
          <w:p w14:paraId="2C6699BD" w14:textId="77777777" w:rsidR="00D4405C" w:rsidRPr="00D4405C" w:rsidRDefault="00D4405C" w:rsidP="007D0937">
            <w:pPr>
              <w:pStyle w:val="ac"/>
              <w:rPr>
                <w:kern w:val="0"/>
              </w:rPr>
            </w:pPr>
            <w:r w:rsidRPr="00D4405C">
              <w:rPr>
                <w:kern w:val="0"/>
              </w:rPr>
              <w:t xml:space="preserve">  Bridge ID  Priority    32768</w:t>
            </w:r>
          </w:p>
          <w:p w14:paraId="7724A805" w14:textId="77777777" w:rsidR="00D4405C" w:rsidRPr="00D4405C" w:rsidRDefault="00D4405C" w:rsidP="007D0937">
            <w:pPr>
              <w:pStyle w:val="ac"/>
              <w:rPr>
                <w:kern w:val="0"/>
              </w:rPr>
            </w:pPr>
            <w:r w:rsidRPr="00D4405C">
              <w:rPr>
                <w:kern w:val="0"/>
              </w:rPr>
              <w:t xml:space="preserve">             Address     00077074ff01</w:t>
            </w:r>
          </w:p>
          <w:p w14:paraId="544EC924" w14:textId="77777777" w:rsidR="00D4405C" w:rsidRPr="00D4405C" w:rsidRDefault="00D4405C" w:rsidP="007D0937">
            <w:pPr>
              <w:pStyle w:val="ac"/>
              <w:rPr>
                <w:kern w:val="0"/>
              </w:rPr>
            </w:pPr>
            <w:r w:rsidRPr="00D4405C">
              <w:rPr>
                <w:kern w:val="0"/>
              </w:rPr>
              <w:t xml:space="preserve">             Hello Time  2  sec  Max Age 20 sec  Foward Delay  15 sec</w:t>
            </w:r>
          </w:p>
          <w:p w14:paraId="6D8757B2" w14:textId="77777777" w:rsidR="00D4405C" w:rsidRPr="00D4405C" w:rsidRDefault="00D4405C" w:rsidP="007D0937">
            <w:pPr>
              <w:pStyle w:val="ac"/>
              <w:rPr>
                <w:kern w:val="0"/>
              </w:rPr>
            </w:pPr>
            <w:r w:rsidRPr="00D4405C">
              <w:rPr>
                <w:kern w:val="0"/>
              </w:rPr>
              <w:t xml:space="preserve">             Aging Time  300</w:t>
            </w:r>
          </w:p>
          <w:p w14:paraId="7C3C3DE6" w14:textId="77777777" w:rsidR="00D4405C" w:rsidRPr="00D4405C" w:rsidRDefault="00D4405C" w:rsidP="007D0937">
            <w:pPr>
              <w:pStyle w:val="ac"/>
              <w:rPr>
                <w:kern w:val="0"/>
              </w:rPr>
            </w:pPr>
          </w:p>
          <w:p w14:paraId="2E1F92AC" w14:textId="77777777" w:rsidR="00D4405C" w:rsidRPr="00D4405C" w:rsidRDefault="00D4405C" w:rsidP="007D0937">
            <w:pPr>
              <w:pStyle w:val="ac"/>
              <w:rPr>
                <w:kern w:val="0"/>
              </w:rPr>
            </w:pPr>
            <w:r w:rsidRPr="00D4405C">
              <w:rPr>
                <w:kern w:val="0"/>
              </w:rPr>
              <w:t>Interface             Role  Sts   Cost           Prio.Nbr     Type</w:t>
            </w:r>
          </w:p>
          <w:p w14:paraId="0C4A9C8A" w14:textId="77777777" w:rsidR="00D4405C" w:rsidRPr="00D4405C" w:rsidRDefault="00D4405C" w:rsidP="007D0937">
            <w:pPr>
              <w:pStyle w:val="ac"/>
              <w:rPr>
                <w:kern w:val="0"/>
              </w:rPr>
            </w:pPr>
            <w:r w:rsidRPr="00D4405C">
              <w:rPr>
                <w:kern w:val="0"/>
              </w:rPr>
              <w:t>------------- ---- --- --------- -------- ----------------</w:t>
            </w:r>
          </w:p>
          <w:p w14:paraId="25641B9F" w14:textId="77777777" w:rsidR="00D4405C" w:rsidRPr="00D4405C" w:rsidRDefault="00D4405C" w:rsidP="007D0937">
            <w:pPr>
              <w:pStyle w:val="ac"/>
              <w:rPr>
                <w:kern w:val="0"/>
              </w:rPr>
            </w:pPr>
            <w:r w:rsidRPr="00D4405C">
              <w:rPr>
                <w:kern w:val="0"/>
              </w:rPr>
              <w:t xml:space="preserve">Giga6/3              Disb   BLK 4                128.138     P2p </w:t>
            </w:r>
          </w:p>
          <w:p w14:paraId="0C84732A" w14:textId="77777777" w:rsidR="00D4405C" w:rsidRPr="00D4405C" w:rsidRDefault="00D4405C" w:rsidP="007D0937">
            <w:pPr>
              <w:pStyle w:val="ac"/>
              <w:rPr>
                <w:kern w:val="0"/>
              </w:rPr>
            </w:pPr>
          </w:p>
          <w:p w14:paraId="5042C1E9" w14:textId="77777777" w:rsidR="00D4405C" w:rsidRPr="00D4405C" w:rsidRDefault="00D4405C" w:rsidP="007D0937">
            <w:pPr>
              <w:pStyle w:val="ac"/>
              <w:rPr>
                <w:kern w:val="0"/>
              </w:rPr>
            </w:pPr>
            <w:r w:rsidRPr="00D4405C">
              <w:rPr>
                <w:kern w:val="0"/>
              </w:rPr>
              <w:t>Switch#</w:t>
            </w:r>
          </w:p>
          <w:p w14:paraId="2C15F591" w14:textId="77777777" w:rsidR="00D4405C" w:rsidRPr="00D4405C" w:rsidRDefault="00D4405C" w:rsidP="007D0937">
            <w:pPr>
              <w:pStyle w:val="ac"/>
              <w:rPr>
                <w:kern w:val="0"/>
              </w:rPr>
            </w:pPr>
            <w:r w:rsidRPr="00D4405C">
              <w:rPr>
                <w:kern w:val="0"/>
              </w:rPr>
              <w:t xml:space="preserve">Switch#configure terminal </w:t>
            </w:r>
          </w:p>
          <w:p w14:paraId="617A810F" w14:textId="77777777" w:rsidR="00D4405C" w:rsidRPr="00D4405C" w:rsidRDefault="00D4405C" w:rsidP="007D0937">
            <w:pPr>
              <w:pStyle w:val="ac"/>
              <w:rPr>
                <w:kern w:val="0"/>
              </w:rPr>
            </w:pPr>
            <w:r w:rsidRPr="00D4405C">
              <w:rPr>
                <w:kern w:val="0"/>
              </w:rPr>
              <w:t>Switch(config)#spanning-tree priority 4096</w:t>
            </w:r>
          </w:p>
          <w:p w14:paraId="33B5FDEF" w14:textId="77777777" w:rsidR="00D4405C" w:rsidRPr="00D4405C" w:rsidRDefault="00D4405C" w:rsidP="007D0937">
            <w:pPr>
              <w:pStyle w:val="ac"/>
              <w:rPr>
                <w:kern w:val="0"/>
              </w:rPr>
            </w:pPr>
            <w:r w:rsidRPr="00D4405C">
              <w:rPr>
                <w:kern w:val="0"/>
              </w:rPr>
              <w:t>Switch(config)#exit</w:t>
            </w:r>
          </w:p>
          <w:p w14:paraId="67DB795C" w14:textId="77777777" w:rsidR="00D4405C" w:rsidRPr="00D4405C" w:rsidRDefault="00D4405C" w:rsidP="007D0937">
            <w:pPr>
              <w:pStyle w:val="ac"/>
              <w:rPr>
                <w:kern w:val="0"/>
              </w:rPr>
            </w:pPr>
            <w:r w:rsidRPr="00D4405C">
              <w:rPr>
                <w:kern w:val="0"/>
              </w:rPr>
              <w:t xml:space="preserve">Switch#show spanning-tree </w:t>
            </w:r>
          </w:p>
          <w:p w14:paraId="69CBBFD2" w14:textId="77777777" w:rsidR="00D4405C" w:rsidRPr="00D4405C" w:rsidRDefault="00D4405C" w:rsidP="007D0937">
            <w:pPr>
              <w:pStyle w:val="ac"/>
              <w:rPr>
                <w:kern w:val="0"/>
              </w:rPr>
            </w:pPr>
          </w:p>
          <w:p w14:paraId="488ACFBA" w14:textId="77777777" w:rsidR="00D4405C" w:rsidRPr="00D4405C" w:rsidRDefault="00D4405C" w:rsidP="007D0937">
            <w:pPr>
              <w:pStyle w:val="ac"/>
              <w:rPr>
                <w:kern w:val="0"/>
              </w:rPr>
            </w:pPr>
            <w:r w:rsidRPr="00D4405C">
              <w:rPr>
                <w:kern w:val="0"/>
              </w:rPr>
              <w:t>Default  Bridge up - Spanning Tree Enabled rstp-vlan-bridge</w:t>
            </w:r>
          </w:p>
          <w:p w14:paraId="104FF6C1" w14:textId="77777777" w:rsidR="00D4405C" w:rsidRPr="00D4405C" w:rsidRDefault="00D4405C" w:rsidP="007D0937">
            <w:pPr>
              <w:pStyle w:val="ac"/>
              <w:rPr>
                <w:kern w:val="0"/>
              </w:rPr>
            </w:pPr>
            <w:r w:rsidRPr="00D4405C">
              <w:rPr>
                <w:kern w:val="0"/>
              </w:rPr>
              <w:t xml:space="preserve">  Root ID    Priority    4096</w:t>
            </w:r>
          </w:p>
          <w:p w14:paraId="66B9F7F8" w14:textId="77777777" w:rsidR="00D4405C" w:rsidRPr="00D4405C" w:rsidRDefault="00D4405C" w:rsidP="007D0937">
            <w:pPr>
              <w:pStyle w:val="ac"/>
              <w:rPr>
                <w:kern w:val="0"/>
              </w:rPr>
            </w:pPr>
            <w:r w:rsidRPr="00D4405C">
              <w:rPr>
                <w:kern w:val="0"/>
              </w:rPr>
              <w:t xml:space="preserve">             Address     00077074ff01</w:t>
            </w:r>
          </w:p>
          <w:p w14:paraId="076AC53B" w14:textId="77777777" w:rsidR="00D4405C" w:rsidRPr="00D4405C" w:rsidRDefault="00D4405C" w:rsidP="007D0937">
            <w:pPr>
              <w:pStyle w:val="ac"/>
              <w:rPr>
                <w:kern w:val="0"/>
              </w:rPr>
            </w:pPr>
            <w:r w:rsidRPr="00D4405C">
              <w:rPr>
                <w:kern w:val="0"/>
              </w:rPr>
              <w:t xml:space="preserve">             This bridge is the root</w:t>
            </w:r>
          </w:p>
          <w:p w14:paraId="261D1DA2" w14:textId="77777777" w:rsidR="00D4405C" w:rsidRPr="00D4405C" w:rsidRDefault="00D4405C" w:rsidP="007D0937">
            <w:pPr>
              <w:pStyle w:val="ac"/>
              <w:rPr>
                <w:kern w:val="0"/>
              </w:rPr>
            </w:pPr>
            <w:r w:rsidRPr="00D4405C">
              <w:rPr>
                <w:kern w:val="0"/>
              </w:rPr>
              <w:t xml:space="preserve">             Hello Time  2  sec  Max Age 20 sec  Foward Delay  15 sec</w:t>
            </w:r>
          </w:p>
          <w:p w14:paraId="4606A858" w14:textId="77777777" w:rsidR="00D4405C" w:rsidRPr="00D4405C" w:rsidRDefault="00D4405C" w:rsidP="007D0937">
            <w:pPr>
              <w:pStyle w:val="ac"/>
              <w:rPr>
                <w:kern w:val="0"/>
              </w:rPr>
            </w:pPr>
          </w:p>
          <w:p w14:paraId="0874FF4E" w14:textId="77777777" w:rsidR="00D4405C" w:rsidRPr="00D4405C" w:rsidRDefault="00D4405C" w:rsidP="007D0937">
            <w:pPr>
              <w:pStyle w:val="ac"/>
              <w:rPr>
                <w:kern w:val="0"/>
              </w:rPr>
            </w:pPr>
            <w:r w:rsidRPr="00D4405C">
              <w:rPr>
                <w:kern w:val="0"/>
              </w:rPr>
              <w:t xml:space="preserve">  Bridge ID  Priority    </w:t>
            </w:r>
            <w:r w:rsidRPr="00D4405C">
              <w:rPr>
                <w:b/>
                <w:kern w:val="0"/>
              </w:rPr>
              <w:t>4096</w:t>
            </w:r>
          </w:p>
          <w:p w14:paraId="0B7303D1" w14:textId="77777777" w:rsidR="00D4405C" w:rsidRPr="00D4405C" w:rsidRDefault="00D4405C" w:rsidP="007D0937">
            <w:pPr>
              <w:pStyle w:val="ac"/>
              <w:rPr>
                <w:kern w:val="0"/>
              </w:rPr>
            </w:pPr>
            <w:r w:rsidRPr="00D4405C">
              <w:rPr>
                <w:kern w:val="0"/>
              </w:rPr>
              <w:t xml:space="preserve">             Address     00077074ff01</w:t>
            </w:r>
          </w:p>
          <w:p w14:paraId="56663068" w14:textId="77777777" w:rsidR="00D4405C" w:rsidRPr="00D4405C" w:rsidRDefault="00D4405C" w:rsidP="007D0937">
            <w:pPr>
              <w:pStyle w:val="ac"/>
              <w:rPr>
                <w:kern w:val="0"/>
              </w:rPr>
            </w:pPr>
            <w:r w:rsidRPr="00D4405C">
              <w:rPr>
                <w:kern w:val="0"/>
              </w:rPr>
              <w:t xml:space="preserve">             Hello Time  2  sec  Max Age 20 sec  Foward Delay  15 sec</w:t>
            </w:r>
          </w:p>
          <w:p w14:paraId="295BEA90" w14:textId="77777777" w:rsidR="00D4405C" w:rsidRPr="00D4405C" w:rsidRDefault="00D4405C" w:rsidP="007D0937">
            <w:pPr>
              <w:pStyle w:val="ac"/>
              <w:rPr>
                <w:kern w:val="0"/>
              </w:rPr>
            </w:pPr>
            <w:r w:rsidRPr="00D4405C">
              <w:rPr>
                <w:kern w:val="0"/>
              </w:rPr>
              <w:t xml:space="preserve">             Aging Time  300</w:t>
            </w:r>
          </w:p>
          <w:p w14:paraId="4642558D" w14:textId="77777777" w:rsidR="00D4405C" w:rsidRPr="00D4405C" w:rsidRDefault="00D4405C" w:rsidP="007D0937">
            <w:pPr>
              <w:pStyle w:val="ac"/>
              <w:rPr>
                <w:kern w:val="0"/>
              </w:rPr>
            </w:pPr>
          </w:p>
          <w:p w14:paraId="79D8E7BF" w14:textId="77777777" w:rsidR="00D4405C" w:rsidRPr="00D4405C" w:rsidRDefault="00D4405C" w:rsidP="007D0937">
            <w:pPr>
              <w:pStyle w:val="ac"/>
              <w:rPr>
                <w:kern w:val="0"/>
              </w:rPr>
            </w:pPr>
            <w:r w:rsidRPr="00D4405C">
              <w:rPr>
                <w:kern w:val="0"/>
              </w:rPr>
              <w:t>Interface             Role  Sts  Cost            Prio.Nbr     Type</w:t>
            </w:r>
          </w:p>
          <w:p w14:paraId="113F8F50" w14:textId="77777777" w:rsidR="00D4405C" w:rsidRPr="00D4405C" w:rsidRDefault="00D4405C" w:rsidP="007D0937">
            <w:pPr>
              <w:pStyle w:val="ac"/>
              <w:rPr>
                <w:kern w:val="0"/>
              </w:rPr>
            </w:pPr>
            <w:r w:rsidRPr="00D4405C">
              <w:rPr>
                <w:kern w:val="0"/>
              </w:rPr>
              <w:t>------------- ---- --- --------- -------- ----------------</w:t>
            </w:r>
          </w:p>
          <w:p w14:paraId="4E69AC87" w14:textId="77777777" w:rsidR="00D4405C" w:rsidRPr="00D4405C" w:rsidRDefault="00D4405C" w:rsidP="007D0937">
            <w:pPr>
              <w:pStyle w:val="ac"/>
              <w:rPr>
                <w:kern w:val="0"/>
              </w:rPr>
            </w:pPr>
            <w:r w:rsidRPr="00D4405C">
              <w:rPr>
                <w:kern w:val="0"/>
              </w:rPr>
              <w:t xml:space="preserve">Giga6/3              Disb  BLK 4                128.138      P2p </w:t>
            </w:r>
          </w:p>
          <w:p w14:paraId="470CA749" w14:textId="77777777" w:rsidR="00D4405C" w:rsidRPr="00D4405C" w:rsidRDefault="00D4405C" w:rsidP="007D0937">
            <w:pPr>
              <w:pStyle w:val="ac"/>
              <w:rPr>
                <w:kern w:val="0"/>
              </w:rPr>
            </w:pPr>
          </w:p>
          <w:p w14:paraId="4B7A791B" w14:textId="77777777" w:rsidR="00D4405C" w:rsidRPr="00D4405C" w:rsidRDefault="00D4405C" w:rsidP="007D0937">
            <w:pPr>
              <w:pStyle w:val="ac"/>
              <w:rPr>
                <w:kern w:val="0"/>
              </w:rPr>
            </w:pPr>
            <w:r w:rsidRPr="00D4405C">
              <w:rPr>
                <w:kern w:val="0"/>
              </w:rPr>
              <w:t>Switch#conf t</w:t>
            </w:r>
          </w:p>
          <w:p w14:paraId="3484D5A1" w14:textId="77777777" w:rsidR="00D4405C" w:rsidRPr="00D4405C" w:rsidRDefault="00D4405C" w:rsidP="007D0937">
            <w:pPr>
              <w:pStyle w:val="ac"/>
              <w:rPr>
                <w:kern w:val="0"/>
              </w:rPr>
            </w:pPr>
            <w:r w:rsidRPr="00D4405C">
              <w:rPr>
                <w:kern w:val="0"/>
              </w:rPr>
              <w:t xml:space="preserve">Switch(config)#no spanning-tree priority </w:t>
            </w:r>
          </w:p>
          <w:p w14:paraId="67044CA4" w14:textId="77777777" w:rsidR="00D4405C" w:rsidRPr="00D4405C" w:rsidRDefault="00D4405C" w:rsidP="007D0937">
            <w:pPr>
              <w:pStyle w:val="ac"/>
              <w:rPr>
                <w:kern w:val="0"/>
              </w:rPr>
            </w:pPr>
            <w:r w:rsidRPr="00D4405C">
              <w:rPr>
                <w:kern w:val="0"/>
              </w:rPr>
              <w:t>Switch(config)#exit</w:t>
            </w:r>
          </w:p>
          <w:p w14:paraId="2AFD1089" w14:textId="77777777" w:rsidR="00D4405C" w:rsidRPr="00D4405C" w:rsidRDefault="00D4405C" w:rsidP="007D0937">
            <w:pPr>
              <w:pStyle w:val="ac"/>
              <w:rPr>
                <w:kern w:val="0"/>
              </w:rPr>
            </w:pPr>
            <w:r w:rsidRPr="00D4405C">
              <w:rPr>
                <w:kern w:val="0"/>
              </w:rPr>
              <w:t xml:space="preserve">Switch#show spanning-tree </w:t>
            </w:r>
          </w:p>
          <w:p w14:paraId="49703342" w14:textId="77777777" w:rsidR="00D4405C" w:rsidRPr="00D4405C" w:rsidRDefault="00D4405C" w:rsidP="007D0937">
            <w:pPr>
              <w:pStyle w:val="ac"/>
              <w:rPr>
                <w:kern w:val="0"/>
              </w:rPr>
            </w:pPr>
          </w:p>
          <w:p w14:paraId="706B3C7F" w14:textId="77777777" w:rsidR="00D4405C" w:rsidRPr="00D4405C" w:rsidRDefault="00D4405C" w:rsidP="007D0937">
            <w:pPr>
              <w:pStyle w:val="ac"/>
              <w:rPr>
                <w:kern w:val="0"/>
              </w:rPr>
            </w:pPr>
            <w:r w:rsidRPr="00D4405C">
              <w:rPr>
                <w:kern w:val="0"/>
              </w:rPr>
              <w:t>Default  Bridge up - Spanning Tree Enabled rstp-vlan-bridge</w:t>
            </w:r>
          </w:p>
          <w:p w14:paraId="5CFCC5F4" w14:textId="77777777" w:rsidR="00D4405C" w:rsidRPr="00D4405C" w:rsidRDefault="00D4405C" w:rsidP="007D0937">
            <w:pPr>
              <w:pStyle w:val="ac"/>
              <w:rPr>
                <w:kern w:val="0"/>
              </w:rPr>
            </w:pPr>
            <w:r w:rsidRPr="00D4405C">
              <w:rPr>
                <w:kern w:val="0"/>
              </w:rPr>
              <w:t xml:space="preserve">  Root ID    Priority    32768</w:t>
            </w:r>
          </w:p>
          <w:p w14:paraId="6842F82E" w14:textId="77777777" w:rsidR="00D4405C" w:rsidRPr="00D4405C" w:rsidRDefault="00D4405C" w:rsidP="007D0937">
            <w:pPr>
              <w:pStyle w:val="ac"/>
              <w:rPr>
                <w:kern w:val="0"/>
              </w:rPr>
            </w:pPr>
            <w:r w:rsidRPr="00D4405C">
              <w:rPr>
                <w:kern w:val="0"/>
              </w:rPr>
              <w:t xml:space="preserve">             Address     00077074ff01</w:t>
            </w:r>
          </w:p>
          <w:p w14:paraId="6C37F50B" w14:textId="77777777" w:rsidR="00D4405C" w:rsidRPr="00D4405C" w:rsidRDefault="00D4405C" w:rsidP="007D0937">
            <w:pPr>
              <w:pStyle w:val="ac"/>
              <w:rPr>
                <w:kern w:val="0"/>
              </w:rPr>
            </w:pPr>
            <w:r w:rsidRPr="00D4405C">
              <w:rPr>
                <w:kern w:val="0"/>
              </w:rPr>
              <w:t xml:space="preserve">             This bridge is the root</w:t>
            </w:r>
          </w:p>
          <w:p w14:paraId="39C09C42" w14:textId="77777777" w:rsidR="00D4405C" w:rsidRPr="00D4405C" w:rsidRDefault="00D4405C" w:rsidP="007D0937">
            <w:pPr>
              <w:pStyle w:val="ac"/>
              <w:rPr>
                <w:kern w:val="0"/>
              </w:rPr>
            </w:pPr>
            <w:r w:rsidRPr="00D4405C">
              <w:rPr>
                <w:kern w:val="0"/>
              </w:rPr>
              <w:t xml:space="preserve">             Hello Time  2  sec  Max Age 20 sec  Foward Delay  15 sec</w:t>
            </w:r>
          </w:p>
          <w:p w14:paraId="2D377428" w14:textId="77777777" w:rsidR="00D4405C" w:rsidRPr="00D4405C" w:rsidRDefault="00D4405C" w:rsidP="007D0937">
            <w:pPr>
              <w:pStyle w:val="ac"/>
              <w:rPr>
                <w:kern w:val="0"/>
              </w:rPr>
            </w:pPr>
          </w:p>
          <w:p w14:paraId="436FF6C0" w14:textId="77777777" w:rsidR="00D4405C" w:rsidRPr="00D4405C" w:rsidRDefault="00D4405C" w:rsidP="007D0937">
            <w:pPr>
              <w:pStyle w:val="ac"/>
              <w:rPr>
                <w:kern w:val="0"/>
              </w:rPr>
            </w:pPr>
            <w:r w:rsidRPr="00D4405C">
              <w:rPr>
                <w:kern w:val="0"/>
              </w:rPr>
              <w:t xml:space="preserve">  Bridge ID  Priority    </w:t>
            </w:r>
            <w:r w:rsidRPr="00D4405C">
              <w:rPr>
                <w:b/>
                <w:kern w:val="0"/>
              </w:rPr>
              <w:t>32768</w:t>
            </w:r>
          </w:p>
          <w:p w14:paraId="395A03E2" w14:textId="77777777" w:rsidR="00D4405C" w:rsidRPr="00D4405C" w:rsidRDefault="00D4405C" w:rsidP="007D0937">
            <w:pPr>
              <w:pStyle w:val="ac"/>
              <w:rPr>
                <w:kern w:val="0"/>
              </w:rPr>
            </w:pPr>
            <w:r w:rsidRPr="00D4405C">
              <w:rPr>
                <w:kern w:val="0"/>
              </w:rPr>
              <w:t xml:space="preserve">             Address     00077074ff01</w:t>
            </w:r>
          </w:p>
          <w:p w14:paraId="4D53D0AA" w14:textId="77777777" w:rsidR="00D4405C" w:rsidRPr="00D4405C" w:rsidRDefault="00D4405C" w:rsidP="007D0937">
            <w:pPr>
              <w:pStyle w:val="ac"/>
              <w:rPr>
                <w:kern w:val="0"/>
              </w:rPr>
            </w:pPr>
            <w:r w:rsidRPr="00D4405C">
              <w:rPr>
                <w:kern w:val="0"/>
              </w:rPr>
              <w:lastRenderedPageBreak/>
              <w:t xml:space="preserve">             Hello Time  2  sec  Max Age 20 sec  Foward Delay  15 sec</w:t>
            </w:r>
          </w:p>
          <w:p w14:paraId="2378E240" w14:textId="77777777" w:rsidR="00D4405C" w:rsidRPr="00D4405C" w:rsidRDefault="00D4405C" w:rsidP="007D0937">
            <w:pPr>
              <w:pStyle w:val="ac"/>
              <w:rPr>
                <w:kern w:val="0"/>
              </w:rPr>
            </w:pPr>
            <w:r w:rsidRPr="00D4405C">
              <w:rPr>
                <w:kern w:val="0"/>
              </w:rPr>
              <w:t xml:space="preserve">             Aging Time  300</w:t>
            </w:r>
          </w:p>
          <w:p w14:paraId="6F8C7894" w14:textId="77777777" w:rsidR="00D4405C" w:rsidRPr="00D4405C" w:rsidRDefault="00D4405C" w:rsidP="007D0937">
            <w:pPr>
              <w:pStyle w:val="ac"/>
              <w:rPr>
                <w:kern w:val="0"/>
              </w:rPr>
            </w:pPr>
          </w:p>
          <w:p w14:paraId="7AFAC2F8" w14:textId="77777777" w:rsidR="00D4405C" w:rsidRPr="00D4405C" w:rsidRDefault="00D4405C" w:rsidP="007D0937">
            <w:pPr>
              <w:pStyle w:val="ac"/>
              <w:rPr>
                <w:kern w:val="0"/>
              </w:rPr>
            </w:pPr>
            <w:r w:rsidRPr="00D4405C">
              <w:rPr>
                <w:kern w:val="0"/>
              </w:rPr>
              <w:t>Interface             Role  Sts  Cost            Prio.Nbr    Type</w:t>
            </w:r>
          </w:p>
          <w:p w14:paraId="01169205" w14:textId="77777777" w:rsidR="00D4405C" w:rsidRPr="00D4405C" w:rsidRDefault="00D4405C" w:rsidP="007D0937">
            <w:pPr>
              <w:pStyle w:val="ac"/>
              <w:rPr>
                <w:kern w:val="0"/>
              </w:rPr>
            </w:pPr>
            <w:r w:rsidRPr="00D4405C">
              <w:rPr>
                <w:kern w:val="0"/>
              </w:rPr>
              <w:t>------------- ---- --- --------- -------- ----------------</w:t>
            </w:r>
          </w:p>
          <w:p w14:paraId="59EC68E9" w14:textId="77777777" w:rsidR="00D4405C" w:rsidRPr="00D4405C" w:rsidRDefault="00D4405C" w:rsidP="007D0937">
            <w:pPr>
              <w:pStyle w:val="ac"/>
              <w:rPr>
                <w:kern w:val="0"/>
              </w:rPr>
            </w:pPr>
            <w:r w:rsidRPr="00D4405C">
              <w:rPr>
                <w:kern w:val="0"/>
              </w:rPr>
              <w:t xml:space="preserve">Giga6/3              Disb  BLK 4                128.138      P2p </w:t>
            </w:r>
          </w:p>
          <w:p w14:paraId="5D819B18" w14:textId="77777777" w:rsidR="00D4405C" w:rsidRPr="00D4405C" w:rsidRDefault="00D4405C" w:rsidP="007D0937">
            <w:pPr>
              <w:pStyle w:val="ac"/>
              <w:rPr>
                <w:kern w:val="0"/>
              </w:rPr>
            </w:pPr>
          </w:p>
          <w:p w14:paraId="5027D4F7" w14:textId="77777777" w:rsidR="00D4405C" w:rsidRPr="00D4405C" w:rsidRDefault="00D4405C" w:rsidP="007D0937">
            <w:pPr>
              <w:wordWrap/>
              <w:adjustRightInd w:val="0"/>
              <w:ind w:right="20"/>
              <w:rPr>
                <w:rFonts w:ascii="Courier New" w:eastAsia="굴림" w:hAnsi="Courier New" w:cs="Courier New"/>
                <w:kern w:val="0"/>
              </w:rPr>
            </w:pPr>
            <w:r w:rsidRPr="00D4405C">
              <w:rPr>
                <w:kern w:val="0"/>
              </w:rPr>
              <w:t>Switch#</w:t>
            </w:r>
          </w:p>
        </w:tc>
      </w:tr>
    </w:tbl>
    <w:p w14:paraId="64E03AD5" w14:textId="77777777" w:rsidR="00490D42" w:rsidRPr="00C235A5" w:rsidRDefault="00490D42" w:rsidP="007D0937">
      <w:pPr>
        <w:pStyle w:val="3"/>
        <w:ind w:left="0" w:right="20"/>
      </w:pPr>
      <w:bookmarkStart w:id="2867" w:name="_Toc252889022"/>
      <w:bookmarkStart w:id="2868" w:name="_Toc277779563"/>
      <w:bookmarkStart w:id="2869" w:name="_Toc363228596"/>
      <w:bookmarkStart w:id="2870" w:name="_Toc445130980"/>
      <w:r w:rsidRPr="00D4405C">
        <w:lastRenderedPageBreak/>
        <w:t>Configuring</w:t>
      </w:r>
      <w:r w:rsidRPr="00C235A5">
        <w:t xml:space="preserve"> the Hello Time</w:t>
      </w:r>
      <w:bookmarkEnd w:id="2867"/>
      <w:bookmarkEnd w:id="2868"/>
      <w:bookmarkEnd w:id="2869"/>
      <w:bookmarkEnd w:id="2870"/>
    </w:p>
    <w:p w14:paraId="093DDFEA" w14:textId="77777777" w:rsidR="00490D42" w:rsidRDefault="00490D42" w:rsidP="007D0937">
      <w:pPr>
        <w:pStyle w:val="a3"/>
        <w:ind w:left="0" w:right="20"/>
      </w:pPr>
      <w:r w:rsidRPr="002F5F3A">
        <w:t>As modifying the hello time, you can change the configuration BPDU interval that root switch transmits. To configure the hello time for a VLAN, perform the following the procedures:</w:t>
      </w:r>
    </w:p>
    <w:p w14:paraId="25C3C204" w14:textId="77777777" w:rsidR="005A7B62" w:rsidRPr="002F5F3A" w:rsidRDefault="005A7B62" w:rsidP="007D0937">
      <w:pPr>
        <w:pStyle w:val="afffff3"/>
        <w:ind w:left="0" w:right="20"/>
      </w:pPr>
      <w:bookmarkStart w:id="2871" w:name="_Toc73428005"/>
      <w:bookmarkStart w:id="2872" w:name="_Toc391575318"/>
      <w:r>
        <w:t xml:space="preserve">Table </w:t>
      </w:r>
      <w:r w:rsidR="005832B8">
        <w:fldChar w:fldCharType="begin"/>
      </w:r>
      <w:r w:rsidR="00092D8C">
        <w:instrText xml:space="preserve"> SEQ Table \* ARABIC </w:instrText>
      </w:r>
      <w:r w:rsidR="005832B8">
        <w:fldChar w:fldCharType="separate"/>
      </w:r>
      <w:r w:rsidR="00001ED6">
        <w:rPr>
          <w:noProof/>
        </w:rPr>
        <w:t>176</w:t>
      </w:r>
      <w:r w:rsidR="005832B8">
        <w:rPr>
          <w:noProof/>
        </w:rPr>
        <w:fldChar w:fldCharType="end"/>
      </w:r>
      <w:r>
        <w:rPr>
          <w:rFonts w:hint="eastAsia"/>
        </w:rPr>
        <w:t xml:space="preserve"> </w:t>
      </w:r>
      <w:r w:rsidRPr="002F5F3A">
        <w:t>Configuring the Hello Time</w:t>
      </w:r>
      <w:bookmarkEnd w:id="2871"/>
      <w:bookmarkEnd w:id="2872"/>
    </w:p>
    <w:tbl>
      <w:tblPr>
        <w:tblStyle w:val="CLIWide"/>
        <w:tblW w:w="0" w:type="auto"/>
        <w:tblLook w:val="01E0" w:firstRow="1" w:lastRow="1" w:firstColumn="1" w:lastColumn="1" w:noHBand="0" w:noVBand="0"/>
      </w:tblPr>
      <w:tblGrid>
        <w:gridCol w:w="739"/>
        <w:gridCol w:w="2549"/>
        <w:gridCol w:w="4644"/>
      </w:tblGrid>
      <w:tr w:rsidR="00490D42" w:rsidRPr="00C235A5"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2F5F3A" w:rsidRDefault="00490D42" w:rsidP="007D0937">
            <w:pPr>
              <w:pStyle w:val="ac"/>
            </w:pPr>
            <w:r w:rsidRPr="002F5F3A">
              <w:t>Step</w:t>
            </w:r>
          </w:p>
        </w:tc>
        <w:tc>
          <w:tcPr>
            <w:tcW w:w="2671" w:type="dxa"/>
          </w:tcPr>
          <w:p w14:paraId="56428737" w14:textId="77777777" w:rsidR="00490D42" w:rsidRPr="002F5F3A" w:rsidRDefault="00490D42" w:rsidP="007D0937">
            <w:pPr>
              <w:wordWrap/>
              <w:ind w:right="20"/>
              <w:rPr>
                <w:b/>
                <w:bCs/>
              </w:rPr>
            </w:pPr>
            <w:r w:rsidRPr="002F5F3A">
              <w:rPr>
                <w:b/>
                <w:bCs/>
              </w:rPr>
              <w:t>Command</w:t>
            </w:r>
          </w:p>
        </w:tc>
        <w:tc>
          <w:tcPr>
            <w:tcW w:w="4951" w:type="dxa"/>
          </w:tcPr>
          <w:p w14:paraId="514A2238" w14:textId="77777777" w:rsidR="00490D42" w:rsidRPr="002F5F3A" w:rsidRDefault="00490D42" w:rsidP="007D0937">
            <w:pPr>
              <w:wordWrap/>
              <w:ind w:right="20"/>
              <w:rPr>
                <w:b/>
                <w:bCs/>
              </w:rPr>
            </w:pPr>
            <w:r w:rsidRPr="002F5F3A">
              <w:rPr>
                <w:b/>
                <w:bCs/>
              </w:rPr>
              <w:t>Purpose</w:t>
            </w:r>
          </w:p>
        </w:tc>
      </w:tr>
      <w:tr w:rsidR="00490D42" w:rsidRPr="00C235A5" w14:paraId="4A1A522B" w14:textId="77777777" w:rsidTr="000C60DF">
        <w:tc>
          <w:tcPr>
            <w:tcW w:w="740" w:type="dxa"/>
          </w:tcPr>
          <w:p w14:paraId="07399EA3" w14:textId="77777777" w:rsidR="00490D42" w:rsidRPr="002F5F3A" w:rsidRDefault="00490D42" w:rsidP="007D0937">
            <w:pPr>
              <w:wordWrap/>
              <w:ind w:right="20"/>
              <w:rPr>
                <w:b/>
                <w:bCs/>
              </w:rPr>
            </w:pPr>
            <w:r w:rsidRPr="002F5F3A">
              <w:rPr>
                <w:b/>
                <w:bCs/>
              </w:rPr>
              <w:t>Step1</w:t>
            </w:r>
          </w:p>
        </w:tc>
        <w:tc>
          <w:tcPr>
            <w:tcW w:w="2671" w:type="dxa"/>
          </w:tcPr>
          <w:p w14:paraId="48877814" w14:textId="77777777" w:rsidR="00490D42" w:rsidRPr="002F5F3A" w:rsidRDefault="00490D42" w:rsidP="007D0937">
            <w:pPr>
              <w:wordWrap/>
              <w:ind w:right="20"/>
              <w:jc w:val="left"/>
            </w:pPr>
            <w:r w:rsidRPr="002F5F3A">
              <w:rPr>
                <w:b/>
                <w:bCs/>
              </w:rPr>
              <w:t>configure terminal</w:t>
            </w:r>
          </w:p>
        </w:tc>
        <w:tc>
          <w:tcPr>
            <w:tcW w:w="4951" w:type="dxa"/>
          </w:tcPr>
          <w:p w14:paraId="10167F32" w14:textId="77777777" w:rsidR="00490D42" w:rsidRPr="002F5F3A" w:rsidRDefault="00490D42" w:rsidP="007D0937">
            <w:pPr>
              <w:wordWrap/>
              <w:ind w:right="20"/>
            </w:pPr>
            <w:r w:rsidRPr="002F5F3A">
              <w:t>To enter global configuration mode</w:t>
            </w:r>
          </w:p>
        </w:tc>
      </w:tr>
      <w:tr w:rsidR="00490D42" w:rsidRPr="00C235A5" w14:paraId="18B1C72B" w14:textId="77777777" w:rsidTr="000C60DF">
        <w:tc>
          <w:tcPr>
            <w:tcW w:w="740" w:type="dxa"/>
          </w:tcPr>
          <w:p w14:paraId="6ECF0D84" w14:textId="77777777" w:rsidR="00490D42" w:rsidRPr="002F5F3A" w:rsidRDefault="00490D42" w:rsidP="007D0937">
            <w:pPr>
              <w:wordWrap/>
              <w:ind w:right="20"/>
              <w:rPr>
                <w:b/>
                <w:bCs/>
              </w:rPr>
            </w:pPr>
            <w:r w:rsidRPr="002F5F3A">
              <w:rPr>
                <w:b/>
                <w:bCs/>
              </w:rPr>
              <w:t>Step2</w:t>
            </w:r>
          </w:p>
        </w:tc>
        <w:tc>
          <w:tcPr>
            <w:tcW w:w="2671" w:type="dxa"/>
          </w:tcPr>
          <w:p w14:paraId="18466F40" w14:textId="77777777" w:rsidR="00490D42" w:rsidRPr="002F5F3A" w:rsidRDefault="00490D42" w:rsidP="007D0937">
            <w:pPr>
              <w:wordWrap/>
              <w:ind w:right="20"/>
              <w:jc w:val="left"/>
              <w:rPr>
                <w:b/>
                <w:bCs/>
              </w:rPr>
            </w:pPr>
            <w:r w:rsidRPr="002F5F3A">
              <w:rPr>
                <w:b/>
                <w:bCs/>
              </w:rPr>
              <w:t>spanning-tree hello-time</w:t>
            </w:r>
          </w:p>
          <w:p w14:paraId="6126AC1C" w14:textId="77777777" w:rsidR="00490D42" w:rsidRPr="002F5F3A" w:rsidRDefault="00490D42" w:rsidP="007D0937">
            <w:pPr>
              <w:wordWrap/>
              <w:ind w:right="20"/>
              <w:jc w:val="left"/>
              <w:rPr>
                <w:b/>
                <w:bCs/>
              </w:rPr>
            </w:pPr>
            <w:r w:rsidRPr="002F5F3A">
              <w:rPr>
                <w:i/>
                <w:iCs/>
              </w:rPr>
              <w:t>seconds</w:t>
            </w:r>
          </w:p>
        </w:tc>
        <w:tc>
          <w:tcPr>
            <w:tcW w:w="4951" w:type="dxa"/>
          </w:tcPr>
          <w:p w14:paraId="23A5A16A" w14:textId="77777777" w:rsidR="00490D42" w:rsidRPr="002F5F3A" w:rsidRDefault="00490D42" w:rsidP="007D0937">
            <w:pPr>
              <w:wordWrap/>
              <w:autoSpaceDE w:val="0"/>
              <w:autoSpaceDN w:val="0"/>
              <w:adjustRightInd w:val="0"/>
              <w:snapToGrid/>
              <w:spacing w:line="240" w:lineRule="auto"/>
              <w:ind w:right="20"/>
              <w:jc w:val="left"/>
            </w:pPr>
            <w:r w:rsidRPr="002F5F3A">
              <w:rPr>
                <w:kern w:val="0"/>
              </w:rPr>
              <w:t>Hello time is a period for the root switch to send a configuration message, indicating that the switch is alive.</w:t>
            </w:r>
          </w:p>
          <w:p w14:paraId="242E20EC" w14:textId="77777777" w:rsidR="00490D42" w:rsidRPr="002F5F3A" w:rsidRDefault="00490D42" w:rsidP="007D0937">
            <w:pPr>
              <w:wordWrap/>
              <w:adjustRightInd w:val="0"/>
              <w:ind w:right="20"/>
              <w:jc w:val="left"/>
            </w:pPr>
            <w:r w:rsidRPr="002F5F3A">
              <w:rPr>
                <w:kern w:val="0"/>
              </w:rPr>
              <w:t>•</w:t>
            </w:r>
            <w:r w:rsidRPr="002F5F3A">
              <w:rPr>
                <w:kern w:val="0"/>
              </w:rPr>
              <w:t xml:space="preserve"> </w:t>
            </w:r>
            <w:r w:rsidRPr="002F5F3A">
              <w:rPr>
                <w:i/>
                <w:iCs/>
                <w:kern w:val="0"/>
              </w:rPr>
              <w:t xml:space="preserve">seconds </w:t>
            </w:r>
            <w:r w:rsidRPr="002F5F3A">
              <w:rPr>
                <w:kern w:val="0"/>
              </w:rPr>
              <w:t>ranges from 1 to 10. The default setting is 2.</w:t>
            </w:r>
          </w:p>
        </w:tc>
      </w:tr>
      <w:tr w:rsidR="00490D42" w:rsidRPr="00C235A5" w14:paraId="2F8EF4A4" w14:textId="77777777" w:rsidTr="000C60DF">
        <w:tc>
          <w:tcPr>
            <w:tcW w:w="740" w:type="dxa"/>
          </w:tcPr>
          <w:p w14:paraId="77327065" w14:textId="77777777" w:rsidR="00490D42" w:rsidRPr="002F5F3A" w:rsidRDefault="00490D42" w:rsidP="007D0937">
            <w:pPr>
              <w:wordWrap/>
              <w:ind w:right="20"/>
              <w:rPr>
                <w:b/>
                <w:bCs/>
              </w:rPr>
            </w:pPr>
            <w:r w:rsidRPr="002F5F3A">
              <w:rPr>
                <w:b/>
                <w:bCs/>
              </w:rPr>
              <w:t>Step3</w:t>
            </w:r>
          </w:p>
        </w:tc>
        <w:tc>
          <w:tcPr>
            <w:tcW w:w="2671" w:type="dxa"/>
          </w:tcPr>
          <w:p w14:paraId="650EC03C" w14:textId="77777777" w:rsidR="00490D42" w:rsidRPr="002F5F3A" w:rsidRDefault="00490D42" w:rsidP="007D0937">
            <w:pPr>
              <w:wordWrap/>
              <w:ind w:right="20"/>
              <w:jc w:val="left"/>
              <w:rPr>
                <w:b/>
                <w:bCs/>
              </w:rPr>
            </w:pPr>
            <w:r w:rsidRPr="002F5F3A">
              <w:rPr>
                <w:b/>
                <w:bCs/>
              </w:rPr>
              <w:t>exit</w:t>
            </w:r>
          </w:p>
        </w:tc>
        <w:tc>
          <w:tcPr>
            <w:tcW w:w="4951" w:type="dxa"/>
          </w:tcPr>
          <w:p w14:paraId="01F1AD38"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3AA74C8C" w14:textId="77777777" w:rsidTr="000C60DF">
        <w:tc>
          <w:tcPr>
            <w:tcW w:w="740" w:type="dxa"/>
          </w:tcPr>
          <w:p w14:paraId="1A4C135F" w14:textId="77777777" w:rsidR="00490D42" w:rsidRPr="002F5F3A" w:rsidRDefault="00490D42" w:rsidP="007D0937">
            <w:pPr>
              <w:wordWrap/>
              <w:ind w:right="20"/>
              <w:rPr>
                <w:b/>
                <w:bCs/>
              </w:rPr>
            </w:pPr>
            <w:r w:rsidRPr="002F5F3A">
              <w:rPr>
                <w:b/>
                <w:bCs/>
              </w:rPr>
              <w:t>Step4</w:t>
            </w:r>
          </w:p>
        </w:tc>
        <w:tc>
          <w:tcPr>
            <w:tcW w:w="2671" w:type="dxa"/>
          </w:tcPr>
          <w:p w14:paraId="738FDB2E" w14:textId="77777777" w:rsidR="00490D42" w:rsidRPr="002F5F3A" w:rsidRDefault="00490D42" w:rsidP="007D0937">
            <w:pPr>
              <w:wordWrap/>
              <w:ind w:right="20"/>
              <w:jc w:val="left"/>
              <w:rPr>
                <w:b/>
                <w:bCs/>
              </w:rPr>
            </w:pPr>
            <w:r w:rsidRPr="002F5F3A">
              <w:rPr>
                <w:b/>
                <w:bCs/>
              </w:rPr>
              <w:t xml:space="preserve">show spanning-tree </w:t>
            </w:r>
          </w:p>
        </w:tc>
        <w:tc>
          <w:tcPr>
            <w:tcW w:w="4951" w:type="dxa"/>
          </w:tcPr>
          <w:p w14:paraId="70D87256" w14:textId="77777777" w:rsidR="00490D42" w:rsidRPr="002F5F3A" w:rsidRDefault="00490D42" w:rsidP="007D0937">
            <w:pPr>
              <w:wordWrap/>
              <w:ind w:right="20"/>
            </w:pPr>
            <w:r w:rsidRPr="002F5F3A">
              <w:t>To check the setting</w:t>
            </w:r>
          </w:p>
        </w:tc>
      </w:tr>
      <w:tr w:rsidR="00490D42" w:rsidRPr="00C235A5" w14:paraId="1E159E8C" w14:textId="77777777" w:rsidTr="000C60DF">
        <w:tc>
          <w:tcPr>
            <w:tcW w:w="740" w:type="dxa"/>
          </w:tcPr>
          <w:p w14:paraId="3F3061B7" w14:textId="77777777" w:rsidR="00490D42" w:rsidRPr="002F5F3A" w:rsidRDefault="00490D42" w:rsidP="007D0937">
            <w:pPr>
              <w:wordWrap/>
              <w:ind w:right="20"/>
              <w:rPr>
                <w:b/>
                <w:bCs/>
              </w:rPr>
            </w:pPr>
            <w:r w:rsidRPr="002F5F3A">
              <w:rPr>
                <w:b/>
                <w:bCs/>
              </w:rPr>
              <w:t>Step5</w:t>
            </w:r>
          </w:p>
        </w:tc>
        <w:tc>
          <w:tcPr>
            <w:tcW w:w="2671" w:type="dxa"/>
          </w:tcPr>
          <w:p w14:paraId="3E216E91"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239B7649" w14:textId="77777777" w:rsidR="00490D42" w:rsidRPr="002F5F3A" w:rsidRDefault="00490D42" w:rsidP="007D0937">
            <w:pPr>
              <w:wordWrap/>
              <w:ind w:right="20"/>
            </w:pPr>
            <w:r w:rsidRPr="002F5F3A">
              <w:t>To save the setting in configuration file (optional)</w:t>
            </w:r>
          </w:p>
        </w:tc>
      </w:tr>
    </w:tbl>
    <w:p w14:paraId="3E701409"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hello-time</w:t>
      </w:r>
      <w:r w:rsidRPr="002F5F3A">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D4405C" w14:paraId="7C0031CB" w14:textId="77777777" w:rsidTr="00D4405C">
        <w:tc>
          <w:tcPr>
            <w:tcW w:w="10118" w:type="dxa"/>
          </w:tcPr>
          <w:p w14:paraId="6CBD796E" w14:textId="77777777" w:rsidR="00D4405C" w:rsidRPr="00D4405C" w:rsidRDefault="00D4405C" w:rsidP="007D0937">
            <w:pPr>
              <w:pStyle w:val="ac"/>
              <w:rPr>
                <w:kern w:val="0"/>
              </w:rPr>
            </w:pPr>
            <w:r w:rsidRPr="00D4405C">
              <w:rPr>
                <w:kern w:val="0"/>
              </w:rPr>
              <w:t xml:space="preserve">Switch#show spanning-tree </w:t>
            </w:r>
          </w:p>
          <w:p w14:paraId="3BE85AD6" w14:textId="77777777" w:rsidR="00D4405C" w:rsidRPr="00D4405C" w:rsidRDefault="00D4405C" w:rsidP="007D0937">
            <w:pPr>
              <w:pStyle w:val="ac"/>
              <w:rPr>
                <w:kern w:val="0"/>
              </w:rPr>
            </w:pPr>
          </w:p>
          <w:p w14:paraId="5BF1908B" w14:textId="77777777" w:rsidR="00D4405C" w:rsidRPr="00D4405C" w:rsidRDefault="00D4405C" w:rsidP="007D0937">
            <w:pPr>
              <w:pStyle w:val="ac"/>
              <w:rPr>
                <w:kern w:val="0"/>
              </w:rPr>
            </w:pPr>
            <w:r w:rsidRPr="00D4405C">
              <w:rPr>
                <w:kern w:val="0"/>
              </w:rPr>
              <w:t>Default  Bridge up - Spanning Tree Enabled rstp-vlan-bridge</w:t>
            </w:r>
          </w:p>
          <w:p w14:paraId="5D43054D" w14:textId="77777777" w:rsidR="00D4405C" w:rsidRPr="00D4405C" w:rsidRDefault="00D4405C" w:rsidP="007D0937">
            <w:pPr>
              <w:pStyle w:val="ac"/>
              <w:rPr>
                <w:kern w:val="0"/>
              </w:rPr>
            </w:pPr>
            <w:r w:rsidRPr="00D4405C">
              <w:rPr>
                <w:kern w:val="0"/>
              </w:rPr>
              <w:t xml:space="preserve">  Root ID    Priority    32768</w:t>
            </w:r>
          </w:p>
          <w:p w14:paraId="6F2F4EE2" w14:textId="77777777" w:rsidR="00D4405C" w:rsidRPr="00D4405C" w:rsidRDefault="00D4405C" w:rsidP="007D0937">
            <w:pPr>
              <w:pStyle w:val="ac"/>
              <w:rPr>
                <w:kern w:val="0"/>
              </w:rPr>
            </w:pPr>
            <w:r w:rsidRPr="00D4405C">
              <w:rPr>
                <w:kern w:val="0"/>
              </w:rPr>
              <w:t xml:space="preserve">             Address     00077074ff01</w:t>
            </w:r>
          </w:p>
          <w:p w14:paraId="04F2343C" w14:textId="77777777" w:rsidR="00D4405C" w:rsidRPr="00D4405C" w:rsidRDefault="00D4405C" w:rsidP="007D0937">
            <w:pPr>
              <w:pStyle w:val="ac"/>
              <w:rPr>
                <w:kern w:val="0"/>
              </w:rPr>
            </w:pPr>
            <w:r w:rsidRPr="00D4405C">
              <w:rPr>
                <w:kern w:val="0"/>
              </w:rPr>
              <w:t xml:space="preserve">             This bridge is the root</w:t>
            </w:r>
          </w:p>
          <w:p w14:paraId="5ACA8649" w14:textId="77777777" w:rsidR="00D4405C" w:rsidRPr="00D4405C" w:rsidRDefault="00D4405C" w:rsidP="007D0937">
            <w:pPr>
              <w:pStyle w:val="ac"/>
              <w:rPr>
                <w:kern w:val="0"/>
              </w:rPr>
            </w:pPr>
            <w:r w:rsidRPr="00D4405C">
              <w:rPr>
                <w:kern w:val="0"/>
              </w:rPr>
              <w:t xml:space="preserve">             Hello Time  2  sec  Max Age 20 sec  Foward Delay  15 sec</w:t>
            </w:r>
          </w:p>
          <w:p w14:paraId="268E89F8" w14:textId="77777777" w:rsidR="00D4405C" w:rsidRPr="00D4405C" w:rsidRDefault="00D4405C" w:rsidP="007D0937">
            <w:pPr>
              <w:pStyle w:val="ac"/>
              <w:rPr>
                <w:kern w:val="0"/>
              </w:rPr>
            </w:pPr>
          </w:p>
          <w:p w14:paraId="454FB4B4" w14:textId="77777777" w:rsidR="00D4405C" w:rsidRPr="00D4405C" w:rsidRDefault="00D4405C" w:rsidP="007D0937">
            <w:pPr>
              <w:pStyle w:val="ac"/>
              <w:rPr>
                <w:kern w:val="0"/>
              </w:rPr>
            </w:pPr>
            <w:r w:rsidRPr="00D4405C">
              <w:rPr>
                <w:kern w:val="0"/>
              </w:rPr>
              <w:t xml:space="preserve">  Bridge ID  Priority    32768</w:t>
            </w:r>
          </w:p>
          <w:p w14:paraId="1DD42D6B" w14:textId="77777777" w:rsidR="00D4405C" w:rsidRPr="00D4405C" w:rsidRDefault="00D4405C" w:rsidP="007D0937">
            <w:pPr>
              <w:pStyle w:val="ac"/>
              <w:rPr>
                <w:kern w:val="0"/>
              </w:rPr>
            </w:pPr>
            <w:r w:rsidRPr="00D4405C">
              <w:rPr>
                <w:kern w:val="0"/>
              </w:rPr>
              <w:t xml:space="preserve">             Address     00077074ff01</w:t>
            </w:r>
          </w:p>
          <w:p w14:paraId="6FDF150B" w14:textId="77777777" w:rsidR="00D4405C" w:rsidRPr="00D4405C" w:rsidRDefault="00D4405C" w:rsidP="007D0937">
            <w:pPr>
              <w:pStyle w:val="ac"/>
              <w:rPr>
                <w:kern w:val="0"/>
              </w:rPr>
            </w:pPr>
            <w:r w:rsidRPr="00D4405C">
              <w:rPr>
                <w:kern w:val="0"/>
              </w:rPr>
              <w:t xml:space="preserve">             Hello Time  2  sec  Max Age 20 sec  Foward Delay  15 sec</w:t>
            </w:r>
          </w:p>
          <w:p w14:paraId="5C374985" w14:textId="77777777" w:rsidR="00D4405C" w:rsidRPr="00D4405C" w:rsidRDefault="00D4405C" w:rsidP="007D0937">
            <w:pPr>
              <w:pStyle w:val="ac"/>
              <w:rPr>
                <w:kern w:val="0"/>
              </w:rPr>
            </w:pPr>
            <w:r w:rsidRPr="00D4405C">
              <w:rPr>
                <w:kern w:val="0"/>
              </w:rPr>
              <w:t xml:space="preserve">             Aging Time  300</w:t>
            </w:r>
          </w:p>
          <w:p w14:paraId="500C5D57" w14:textId="77777777" w:rsidR="00D4405C" w:rsidRPr="00D4405C" w:rsidRDefault="00D4405C" w:rsidP="007D0937">
            <w:pPr>
              <w:pStyle w:val="ac"/>
              <w:rPr>
                <w:kern w:val="0"/>
              </w:rPr>
            </w:pPr>
          </w:p>
          <w:p w14:paraId="0565AD46" w14:textId="77777777" w:rsidR="00D4405C" w:rsidRPr="00D4405C" w:rsidRDefault="00D4405C" w:rsidP="007D0937">
            <w:pPr>
              <w:pStyle w:val="ac"/>
              <w:rPr>
                <w:kern w:val="0"/>
              </w:rPr>
            </w:pPr>
            <w:r w:rsidRPr="00D4405C">
              <w:rPr>
                <w:kern w:val="0"/>
              </w:rPr>
              <w:t>Interface             Role  Sts  Cost             Prio.Nbr    Type</w:t>
            </w:r>
          </w:p>
          <w:p w14:paraId="28B501AA" w14:textId="77777777" w:rsidR="00D4405C" w:rsidRPr="00D4405C" w:rsidRDefault="00D4405C" w:rsidP="007D0937">
            <w:pPr>
              <w:pStyle w:val="ac"/>
              <w:rPr>
                <w:kern w:val="0"/>
              </w:rPr>
            </w:pPr>
            <w:r w:rsidRPr="00D4405C">
              <w:rPr>
                <w:kern w:val="0"/>
              </w:rPr>
              <w:t>------------- ---- --- --------- -------- ----------------</w:t>
            </w:r>
          </w:p>
          <w:p w14:paraId="430DA92E" w14:textId="77777777" w:rsidR="00D4405C" w:rsidRPr="00D4405C" w:rsidRDefault="00D4405C" w:rsidP="007D0937">
            <w:pPr>
              <w:pStyle w:val="ac"/>
              <w:rPr>
                <w:kern w:val="0"/>
              </w:rPr>
            </w:pPr>
            <w:r w:rsidRPr="00D4405C">
              <w:rPr>
                <w:kern w:val="0"/>
              </w:rPr>
              <w:t xml:space="preserve">Giga6/3              Disb  BLK 4                128.138      P2p </w:t>
            </w:r>
          </w:p>
          <w:p w14:paraId="7E201C0E" w14:textId="77777777" w:rsidR="00D4405C" w:rsidRPr="00D4405C" w:rsidRDefault="00D4405C" w:rsidP="007D0937">
            <w:pPr>
              <w:pStyle w:val="ac"/>
              <w:rPr>
                <w:kern w:val="0"/>
              </w:rPr>
            </w:pPr>
          </w:p>
          <w:p w14:paraId="30E136D4" w14:textId="77777777" w:rsidR="00D4405C" w:rsidRPr="00D4405C" w:rsidRDefault="00D4405C" w:rsidP="007D0937">
            <w:pPr>
              <w:pStyle w:val="ac"/>
              <w:rPr>
                <w:kern w:val="0"/>
              </w:rPr>
            </w:pPr>
            <w:r w:rsidRPr="00D4405C">
              <w:rPr>
                <w:kern w:val="0"/>
              </w:rPr>
              <w:t>Switch#</w:t>
            </w:r>
          </w:p>
          <w:p w14:paraId="4B0132AA" w14:textId="77777777" w:rsidR="00D4405C" w:rsidRPr="00D4405C" w:rsidRDefault="00D4405C" w:rsidP="007D0937">
            <w:pPr>
              <w:pStyle w:val="ac"/>
              <w:rPr>
                <w:kern w:val="0"/>
              </w:rPr>
            </w:pPr>
            <w:r w:rsidRPr="00D4405C">
              <w:rPr>
                <w:kern w:val="0"/>
              </w:rPr>
              <w:lastRenderedPageBreak/>
              <w:t xml:space="preserve">Switch#configure terminal </w:t>
            </w:r>
          </w:p>
          <w:p w14:paraId="080180D3" w14:textId="77777777" w:rsidR="00D4405C" w:rsidRPr="00D4405C" w:rsidRDefault="00D4405C" w:rsidP="007D0937">
            <w:pPr>
              <w:pStyle w:val="ac"/>
              <w:rPr>
                <w:kern w:val="0"/>
              </w:rPr>
            </w:pPr>
            <w:r w:rsidRPr="00D4405C">
              <w:rPr>
                <w:kern w:val="0"/>
              </w:rPr>
              <w:t>Switch(config)#spanning-tree hello-time 9</w:t>
            </w:r>
          </w:p>
          <w:p w14:paraId="3CB7C2B2" w14:textId="77777777" w:rsidR="00D4405C" w:rsidRPr="00D4405C" w:rsidRDefault="00D4405C" w:rsidP="007D0937">
            <w:pPr>
              <w:pStyle w:val="ac"/>
              <w:rPr>
                <w:kern w:val="0"/>
              </w:rPr>
            </w:pPr>
            <w:r w:rsidRPr="00D4405C">
              <w:rPr>
                <w:kern w:val="0"/>
              </w:rPr>
              <w:t xml:space="preserve">Switch(config)#exit </w:t>
            </w:r>
          </w:p>
          <w:p w14:paraId="70B4E84C" w14:textId="77777777" w:rsidR="00D4405C" w:rsidRPr="00D4405C" w:rsidRDefault="00D4405C" w:rsidP="007D0937">
            <w:pPr>
              <w:pStyle w:val="ac"/>
              <w:rPr>
                <w:kern w:val="0"/>
              </w:rPr>
            </w:pPr>
            <w:r w:rsidRPr="00D4405C">
              <w:rPr>
                <w:kern w:val="0"/>
              </w:rPr>
              <w:t xml:space="preserve">Switch#show spanning-tree </w:t>
            </w:r>
          </w:p>
          <w:p w14:paraId="6740B04E" w14:textId="77777777" w:rsidR="00D4405C" w:rsidRPr="00D4405C" w:rsidRDefault="00D4405C" w:rsidP="007D0937">
            <w:pPr>
              <w:pStyle w:val="ac"/>
              <w:rPr>
                <w:kern w:val="0"/>
              </w:rPr>
            </w:pPr>
          </w:p>
          <w:p w14:paraId="37B8948D" w14:textId="77777777" w:rsidR="00D4405C" w:rsidRPr="00D4405C" w:rsidRDefault="00D4405C" w:rsidP="007D0937">
            <w:pPr>
              <w:pStyle w:val="ac"/>
              <w:rPr>
                <w:kern w:val="0"/>
              </w:rPr>
            </w:pPr>
            <w:r w:rsidRPr="00D4405C">
              <w:rPr>
                <w:kern w:val="0"/>
              </w:rPr>
              <w:t>Default  Bridge up - Spanning Tree Enabled rstp-vlan-bridge</w:t>
            </w:r>
          </w:p>
          <w:p w14:paraId="3F27B47F" w14:textId="77777777" w:rsidR="00D4405C" w:rsidRPr="00D4405C" w:rsidRDefault="00D4405C" w:rsidP="007D0937">
            <w:pPr>
              <w:pStyle w:val="ac"/>
              <w:rPr>
                <w:kern w:val="0"/>
              </w:rPr>
            </w:pPr>
            <w:r w:rsidRPr="00D4405C">
              <w:rPr>
                <w:kern w:val="0"/>
              </w:rPr>
              <w:t xml:space="preserve">  Root ID    Priority    32768</w:t>
            </w:r>
          </w:p>
          <w:p w14:paraId="71444CB7" w14:textId="77777777" w:rsidR="00D4405C" w:rsidRPr="00D4405C" w:rsidRDefault="00D4405C" w:rsidP="007D0937">
            <w:pPr>
              <w:pStyle w:val="ac"/>
              <w:rPr>
                <w:kern w:val="0"/>
              </w:rPr>
            </w:pPr>
            <w:r w:rsidRPr="00D4405C">
              <w:rPr>
                <w:kern w:val="0"/>
              </w:rPr>
              <w:t xml:space="preserve">             Address     00077074ff01</w:t>
            </w:r>
          </w:p>
          <w:p w14:paraId="64400DDA" w14:textId="77777777" w:rsidR="00D4405C" w:rsidRPr="00D4405C" w:rsidRDefault="00D4405C" w:rsidP="007D0937">
            <w:pPr>
              <w:pStyle w:val="ac"/>
              <w:rPr>
                <w:kern w:val="0"/>
              </w:rPr>
            </w:pPr>
            <w:r w:rsidRPr="00D4405C">
              <w:rPr>
                <w:kern w:val="0"/>
              </w:rPr>
              <w:t xml:space="preserve">             This bridge is the root</w:t>
            </w:r>
          </w:p>
          <w:p w14:paraId="08604A54" w14:textId="77777777" w:rsidR="00D4405C" w:rsidRPr="00D4405C" w:rsidRDefault="00D4405C" w:rsidP="007D0937">
            <w:pPr>
              <w:pStyle w:val="ac"/>
              <w:rPr>
                <w:kern w:val="0"/>
              </w:rPr>
            </w:pPr>
            <w:r w:rsidRPr="00D4405C">
              <w:rPr>
                <w:kern w:val="0"/>
              </w:rPr>
              <w:t xml:space="preserve">             Hello Time  9  sec  Max Age 20 sec  Foward Delay  15 sec</w:t>
            </w:r>
          </w:p>
          <w:p w14:paraId="71101BBB" w14:textId="77777777" w:rsidR="00D4405C" w:rsidRPr="00D4405C" w:rsidRDefault="00D4405C" w:rsidP="007D0937">
            <w:pPr>
              <w:pStyle w:val="ac"/>
              <w:rPr>
                <w:kern w:val="0"/>
              </w:rPr>
            </w:pPr>
          </w:p>
          <w:p w14:paraId="1204BD03" w14:textId="77777777" w:rsidR="00D4405C" w:rsidRPr="00D4405C" w:rsidRDefault="00D4405C" w:rsidP="007D0937">
            <w:pPr>
              <w:pStyle w:val="ac"/>
              <w:rPr>
                <w:kern w:val="0"/>
              </w:rPr>
            </w:pPr>
            <w:r w:rsidRPr="00D4405C">
              <w:rPr>
                <w:kern w:val="0"/>
              </w:rPr>
              <w:t xml:space="preserve">  Bridge ID  Priority    32768</w:t>
            </w:r>
          </w:p>
          <w:p w14:paraId="5AD3DB1A" w14:textId="77777777" w:rsidR="00D4405C" w:rsidRPr="00D4405C" w:rsidRDefault="00D4405C" w:rsidP="007D0937">
            <w:pPr>
              <w:pStyle w:val="ac"/>
              <w:rPr>
                <w:kern w:val="0"/>
              </w:rPr>
            </w:pPr>
            <w:r w:rsidRPr="00D4405C">
              <w:rPr>
                <w:kern w:val="0"/>
              </w:rPr>
              <w:t xml:space="preserve">             Address     00077074ff01</w:t>
            </w:r>
          </w:p>
          <w:p w14:paraId="0C896B6F" w14:textId="77777777" w:rsidR="00D4405C" w:rsidRPr="00D4405C" w:rsidRDefault="00D4405C" w:rsidP="007D0937">
            <w:pPr>
              <w:pStyle w:val="ac"/>
              <w:rPr>
                <w:kern w:val="0"/>
              </w:rPr>
            </w:pPr>
            <w:r w:rsidRPr="00D4405C">
              <w:rPr>
                <w:kern w:val="0"/>
              </w:rPr>
              <w:t xml:space="preserve">             Hello Time  </w:t>
            </w:r>
            <w:r w:rsidRPr="00D4405C">
              <w:rPr>
                <w:b/>
                <w:kern w:val="0"/>
              </w:rPr>
              <w:t>9</w:t>
            </w:r>
            <w:r w:rsidRPr="00D4405C">
              <w:rPr>
                <w:kern w:val="0"/>
              </w:rPr>
              <w:t xml:space="preserve">  sec  Max Age 20 sec  Foward Delay  15 sec</w:t>
            </w:r>
          </w:p>
          <w:p w14:paraId="0EEB45E3" w14:textId="77777777" w:rsidR="00D4405C" w:rsidRPr="00D4405C" w:rsidRDefault="00D4405C" w:rsidP="007D0937">
            <w:pPr>
              <w:pStyle w:val="ac"/>
              <w:rPr>
                <w:kern w:val="0"/>
              </w:rPr>
            </w:pPr>
            <w:r w:rsidRPr="00D4405C">
              <w:rPr>
                <w:kern w:val="0"/>
              </w:rPr>
              <w:t xml:space="preserve">             Aging Time  300</w:t>
            </w:r>
          </w:p>
          <w:p w14:paraId="72E4D0A8" w14:textId="77777777" w:rsidR="00D4405C" w:rsidRPr="00D4405C" w:rsidRDefault="00D4405C" w:rsidP="007D0937">
            <w:pPr>
              <w:pStyle w:val="ac"/>
              <w:rPr>
                <w:kern w:val="0"/>
              </w:rPr>
            </w:pPr>
          </w:p>
          <w:p w14:paraId="4F25A9E7" w14:textId="77777777" w:rsidR="00D4405C" w:rsidRPr="00D4405C" w:rsidRDefault="00D4405C" w:rsidP="007D0937">
            <w:pPr>
              <w:pStyle w:val="ac"/>
              <w:rPr>
                <w:kern w:val="0"/>
              </w:rPr>
            </w:pPr>
            <w:r w:rsidRPr="00D4405C">
              <w:rPr>
                <w:kern w:val="0"/>
              </w:rPr>
              <w:t>Interface             Role  Sts  Cost            Prio.Nbr    Type</w:t>
            </w:r>
          </w:p>
          <w:p w14:paraId="72F3D9E8" w14:textId="77777777" w:rsidR="00D4405C" w:rsidRPr="00D4405C" w:rsidRDefault="00D4405C" w:rsidP="007D0937">
            <w:pPr>
              <w:pStyle w:val="ac"/>
              <w:rPr>
                <w:kern w:val="0"/>
              </w:rPr>
            </w:pPr>
            <w:r w:rsidRPr="00D4405C">
              <w:rPr>
                <w:kern w:val="0"/>
              </w:rPr>
              <w:t>------------- ---- --- --------- -------- ----------------</w:t>
            </w:r>
          </w:p>
          <w:p w14:paraId="0FFB9511" w14:textId="77777777" w:rsidR="00D4405C" w:rsidRPr="00D4405C" w:rsidRDefault="00D4405C" w:rsidP="007D0937">
            <w:pPr>
              <w:pStyle w:val="ac"/>
              <w:rPr>
                <w:kern w:val="0"/>
              </w:rPr>
            </w:pPr>
            <w:r w:rsidRPr="00D4405C">
              <w:rPr>
                <w:kern w:val="0"/>
              </w:rPr>
              <w:t xml:space="preserve">Giga6/3              Disb  BLK 4                 128.138    P2p </w:t>
            </w:r>
          </w:p>
          <w:p w14:paraId="41926359" w14:textId="77777777" w:rsidR="00D4405C" w:rsidRPr="00D4405C" w:rsidRDefault="00D4405C" w:rsidP="007D0937">
            <w:pPr>
              <w:pStyle w:val="ac"/>
              <w:rPr>
                <w:kern w:val="0"/>
              </w:rPr>
            </w:pPr>
          </w:p>
          <w:p w14:paraId="27FA33B0" w14:textId="77777777" w:rsidR="00D4405C" w:rsidRPr="00D4405C" w:rsidRDefault="00D4405C" w:rsidP="007D0937">
            <w:pPr>
              <w:pStyle w:val="ac"/>
              <w:rPr>
                <w:kern w:val="0"/>
              </w:rPr>
            </w:pPr>
            <w:r w:rsidRPr="00D4405C">
              <w:rPr>
                <w:kern w:val="0"/>
              </w:rPr>
              <w:t xml:space="preserve">Switch#configure terminal </w:t>
            </w:r>
          </w:p>
          <w:p w14:paraId="449D9F0F" w14:textId="77777777" w:rsidR="00D4405C" w:rsidRPr="00D4405C" w:rsidRDefault="00D4405C" w:rsidP="007D0937">
            <w:pPr>
              <w:pStyle w:val="ac"/>
              <w:rPr>
                <w:kern w:val="0"/>
              </w:rPr>
            </w:pPr>
            <w:r w:rsidRPr="00D4405C">
              <w:rPr>
                <w:kern w:val="0"/>
              </w:rPr>
              <w:t xml:space="preserve">Switch(config)#no spanning-tree hello-time </w:t>
            </w:r>
          </w:p>
          <w:p w14:paraId="6DEBDE29" w14:textId="77777777" w:rsidR="00D4405C" w:rsidRPr="00D4405C" w:rsidRDefault="00D4405C" w:rsidP="007D0937">
            <w:pPr>
              <w:pStyle w:val="ac"/>
              <w:rPr>
                <w:kern w:val="0"/>
              </w:rPr>
            </w:pPr>
            <w:r w:rsidRPr="00D4405C">
              <w:rPr>
                <w:kern w:val="0"/>
              </w:rPr>
              <w:t>Switch(config)#exit</w:t>
            </w:r>
          </w:p>
          <w:p w14:paraId="0CB6B153" w14:textId="77777777" w:rsidR="00D4405C" w:rsidRPr="00D4405C" w:rsidRDefault="00D4405C" w:rsidP="007D0937">
            <w:pPr>
              <w:pStyle w:val="ac"/>
              <w:rPr>
                <w:kern w:val="0"/>
              </w:rPr>
            </w:pPr>
            <w:r w:rsidRPr="00D4405C">
              <w:rPr>
                <w:kern w:val="0"/>
              </w:rPr>
              <w:t xml:space="preserve">Switch#show spanning-tree </w:t>
            </w:r>
          </w:p>
          <w:p w14:paraId="57BD7C51" w14:textId="77777777" w:rsidR="00D4405C" w:rsidRPr="00D4405C" w:rsidRDefault="00D4405C" w:rsidP="007D0937">
            <w:pPr>
              <w:pStyle w:val="ac"/>
              <w:rPr>
                <w:kern w:val="0"/>
              </w:rPr>
            </w:pPr>
          </w:p>
          <w:p w14:paraId="1B570DFD" w14:textId="77777777" w:rsidR="00D4405C" w:rsidRPr="00D4405C" w:rsidRDefault="00D4405C" w:rsidP="007D0937">
            <w:pPr>
              <w:pStyle w:val="ac"/>
              <w:rPr>
                <w:kern w:val="0"/>
              </w:rPr>
            </w:pPr>
            <w:r w:rsidRPr="00D4405C">
              <w:rPr>
                <w:kern w:val="0"/>
              </w:rPr>
              <w:t>Default  Bridge up - Spanning Tree Enabled rstp-vlan-bridge</w:t>
            </w:r>
          </w:p>
          <w:p w14:paraId="75C05F39" w14:textId="77777777" w:rsidR="00D4405C" w:rsidRPr="00D4405C" w:rsidRDefault="00D4405C" w:rsidP="007D0937">
            <w:pPr>
              <w:pStyle w:val="ac"/>
              <w:rPr>
                <w:kern w:val="0"/>
              </w:rPr>
            </w:pPr>
            <w:r w:rsidRPr="00D4405C">
              <w:rPr>
                <w:kern w:val="0"/>
              </w:rPr>
              <w:t xml:space="preserve">  Root ID    Priority    32768</w:t>
            </w:r>
          </w:p>
          <w:p w14:paraId="70121660" w14:textId="77777777" w:rsidR="00D4405C" w:rsidRPr="00D4405C" w:rsidRDefault="00D4405C" w:rsidP="007D0937">
            <w:pPr>
              <w:pStyle w:val="ac"/>
              <w:rPr>
                <w:kern w:val="0"/>
              </w:rPr>
            </w:pPr>
            <w:r w:rsidRPr="00D4405C">
              <w:rPr>
                <w:kern w:val="0"/>
              </w:rPr>
              <w:t xml:space="preserve">             Address     00077074ff01</w:t>
            </w:r>
          </w:p>
          <w:p w14:paraId="00F146B5" w14:textId="77777777" w:rsidR="00D4405C" w:rsidRPr="00D4405C" w:rsidRDefault="00D4405C" w:rsidP="007D0937">
            <w:pPr>
              <w:pStyle w:val="ac"/>
              <w:rPr>
                <w:kern w:val="0"/>
              </w:rPr>
            </w:pPr>
            <w:r w:rsidRPr="00D4405C">
              <w:rPr>
                <w:kern w:val="0"/>
              </w:rPr>
              <w:t xml:space="preserve">             This bridge is the root</w:t>
            </w:r>
          </w:p>
          <w:p w14:paraId="43323B89" w14:textId="77777777" w:rsidR="00D4405C" w:rsidRPr="00D4405C" w:rsidRDefault="00D4405C" w:rsidP="007D0937">
            <w:pPr>
              <w:pStyle w:val="ac"/>
              <w:rPr>
                <w:kern w:val="0"/>
              </w:rPr>
            </w:pPr>
            <w:r w:rsidRPr="00D4405C">
              <w:rPr>
                <w:kern w:val="0"/>
              </w:rPr>
              <w:t xml:space="preserve">             Hello Time  2  sec  Max Age 20 sec  Foward Delay  15 sec</w:t>
            </w:r>
          </w:p>
          <w:p w14:paraId="7922CFEF" w14:textId="77777777" w:rsidR="00D4405C" w:rsidRPr="00D4405C" w:rsidRDefault="00D4405C" w:rsidP="007D0937">
            <w:pPr>
              <w:pStyle w:val="ac"/>
              <w:rPr>
                <w:kern w:val="0"/>
              </w:rPr>
            </w:pPr>
          </w:p>
          <w:p w14:paraId="478FEEF9" w14:textId="77777777" w:rsidR="00D4405C" w:rsidRPr="00D4405C" w:rsidRDefault="00D4405C" w:rsidP="007D0937">
            <w:pPr>
              <w:pStyle w:val="ac"/>
              <w:rPr>
                <w:kern w:val="0"/>
              </w:rPr>
            </w:pPr>
            <w:r w:rsidRPr="00D4405C">
              <w:rPr>
                <w:kern w:val="0"/>
              </w:rPr>
              <w:t xml:space="preserve">  Bridge ID  Priority    32768</w:t>
            </w:r>
          </w:p>
          <w:p w14:paraId="77CF96B4" w14:textId="77777777" w:rsidR="00D4405C" w:rsidRPr="00D4405C" w:rsidRDefault="00D4405C" w:rsidP="007D0937">
            <w:pPr>
              <w:pStyle w:val="ac"/>
              <w:rPr>
                <w:kern w:val="0"/>
              </w:rPr>
            </w:pPr>
            <w:r w:rsidRPr="00D4405C">
              <w:rPr>
                <w:kern w:val="0"/>
              </w:rPr>
              <w:t xml:space="preserve">             Address     00077074ff01</w:t>
            </w:r>
          </w:p>
          <w:p w14:paraId="71D565D5" w14:textId="77777777" w:rsidR="00D4405C" w:rsidRPr="00D4405C" w:rsidRDefault="00D4405C" w:rsidP="007D0937">
            <w:pPr>
              <w:pStyle w:val="ac"/>
              <w:rPr>
                <w:kern w:val="0"/>
              </w:rPr>
            </w:pPr>
            <w:r w:rsidRPr="00D4405C">
              <w:rPr>
                <w:kern w:val="0"/>
              </w:rPr>
              <w:t xml:space="preserve">             Hello Time  </w:t>
            </w:r>
            <w:r w:rsidRPr="00D4405C">
              <w:rPr>
                <w:b/>
                <w:kern w:val="0"/>
              </w:rPr>
              <w:t>2</w:t>
            </w:r>
            <w:r w:rsidRPr="00D4405C">
              <w:rPr>
                <w:kern w:val="0"/>
              </w:rPr>
              <w:t xml:space="preserve">  sec  Max Age 20 sec  Foward Delay  15 sec</w:t>
            </w:r>
          </w:p>
          <w:p w14:paraId="22B092B1" w14:textId="77777777" w:rsidR="00D4405C" w:rsidRPr="00D4405C" w:rsidRDefault="00D4405C" w:rsidP="007D0937">
            <w:pPr>
              <w:pStyle w:val="ac"/>
              <w:rPr>
                <w:kern w:val="0"/>
              </w:rPr>
            </w:pPr>
            <w:r w:rsidRPr="00D4405C">
              <w:rPr>
                <w:kern w:val="0"/>
              </w:rPr>
              <w:t xml:space="preserve">             Aging Time  300</w:t>
            </w:r>
          </w:p>
          <w:p w14:paraId="6AF862F2" w14:textId="77777777" w:rsidR="00D4405C" w:rsidRPr="00D4405C" w:rsidRDefault="00D4405C" w:rsidP="007D0937">
            <w:pPr>
              <w:pStyle w:val="ac"/>
              <w:rPr>
                <w:kern w:val="0"/>
              </w:rPr>
            </w:pPr>
          </w:p>
          <w:p w14:paraId="55F8C52A" w14:textId="77777777" w:rsidR="00D4405C" w:rsidRPr="00D4405C" w:rsidRDefault="00D4405C" w:rsidP="007D0937">
            <w:pPr>
              <w:pStyle w:val="ac"/>
              <w:rPr>
                <w:kern w:val="0"/>
              </w:rPr>
            </w:pPr>
            <w:r w:rsidRPr="00D4405C">
              <w:rPr>
                <w:kern w:val="0"/>
              </w:rPr>
              <w:t>Interface             Role   Sts Cost            Prio.Nbr    Type</w:t>
            </w:r>
          </w:p>
          <w:p w14:paraId="43B0C1C9" w14:textId="77777777" w:rsidR="00D4405C" w:rsidRPr="00D4405C" w:rsidRDefault="00D4405C" w:rsidP="007D0937">
            <w:pPr>
              <w:pStyle w:val="ac"/>
              <w:rPr>
                <w:kern w:val="0"/>
              </w:rPr>
            </w:pPr>
            <w:r w:rsidRPr="00D4405C">
              <w:rPr>
                <w:kern w:val="0"/>
              </w:rPr>
              <w:t>------------- ---- --- --------- -------- ----------------</w:t>
            </w:r>
          </w:p>
          <w:p w14:paraId="6F071A94" w14:textId="77777777" w:rsidR="00D4405C" w:rsidRPr="00D4405C" w:rsidRDefault="00D4405C" w:rsidP="007D0937">
            <w:pPr>
              <w:pStyle w:val="ac"/>
              <w:rPr>
                <w:kern w:val="0"/>
              </w:rPr>
            </w:pPr>
            <w:r w:rsidRPr="00D4405C">
              <w:rPr>
                <w:kern w:val="0"/>
              </w:rPr>
              <w:t xml:space="preserve">Giga6/3              Disb  BLK 4                128.138     P2p </w:t>
            </w:r>
          </w:p>
          <w:p w14:paraId="7E938271" w14:textId="77777777" w:rsidR="00D4405C" w:rsidRPr="00D4405C" w:rsidRDefault="00D4405C" w:rsidP="007D0937">
            <w:pPr>
              <w:pStyle w:val="ac"/>
              <w:rPr>
                <w:kern w:val="0"/>
              </w:rPr>
            </w:pPr>
            <w:r w:rsidRPr="00D4405C">
              <w:rPr>
                <w:kern w:val="0"/>
              </w:rPr>
              <w:t>Switch#</w:t>
            </w:r>
          </w:p>
        </w:tc>
      </w:tr>
    </w:tbl>
    <w:p w14:paraId="2E83259E" w14:textId="77777777" w:rsidR="00490D42" w:rsidRPr="00C235A5" w:rsidRDefault="00490D42" w:rsidP="007D0937">
      <w:pPr>
        <w:pStyle w:val="3"/>
        <w:ind w:left="0" w:right="20"/>
      </w:pPr>
      <w:bookmarkStart w:id="2873" w:name="_Toc252889023"/>
      <w:bookmarkStart w:id="2874" w:name="_Toc277779564"/>
      <w:bookmarkStart w:id="2875" w:name="_Toc363228597"/>
      <w:bookmarkStart w:id="2876" w:name="_Toc445130981"/>
      <w:r w:rsidRPr="00C235A5">
        <w:lastRenderedPageBreak/>
        <w:t xml:space="preserve">Configuring </w:t>
      </w:r>
      <w:r w:rsidRPr="00D4405C">
        <w:t>the</w:t>
      </w:r>
      <w:r w:rsidRPr="00C235A5">
        <w:t xml:space="preserve"> Forwarding-Delay Time for a VLAN</w:t>
      </w:r>
      <w:bookmarkEnd w:id="2873"/>
      <w:bookmarkEnd w:id="2874"/>
      <w:bookmarkEnd w:id="2875"/>
      <w:bookmarkEnd w:id="2876"/>
    </w:p>
    <w:p w14:paraId="7846F563" w14:textId="77777777" w:rsidR="00490D42" w:rsidRDefault="00490D42" w:rsidP="007D0937">
      <w:pPr>
        <w:pStyle w:val="a3"/>
        <w:ind w:left="0" w:right="20"/>
      </w:pPr>
      <w:r w:rsidRPr="002F5F3A">
        <w:t>To configure the forwarding-delay time for a VLAN, perform the following the procedures:</w:t>
      </w:r>
    </w:p>
    <w:p w14:paraId="5540D2BF" w14:textId="77777777" w:rsidR="005A7B62" w:rsidRPr="00C235A5" w:rsidRDefault="005A7B62" w:rsidP="007D0937">
      <w:pPr>
        <w:pStyle w:val="afffff3"/>
        <w:ind w:left="0" w:right="20"/>
        <w:rPr>
          <w:rFonts w:ascii="굴림" w:eastAsia="굴림" w:hAnsi="굴림"/>
        </w:rPr>
      </w:pPr>
      <w:bookmarkStart w:id="2877" w:name="_Toc277779565"/>
      <w:bookmarkStart w:id="2878" w:name="_Toc391575319"/>
      <w:r>
        <w:lastRenderedPageBreak/>
        <w:t xml:space="preserve">Table </w:t>
      </w:r>
      <w:r w:rsidR="005832B8">
        <w:fldChar w:fldCharType="begin"/>
      </w:r>
      <w:r w:rsidR="00092D8C">
        <w:instrText xml:space="preserve"> SEQ Table \* ARABIC </w:instrText>
      </w:r>
      <w:r w:rsidR="005832B8">
        <w:fldChar w:fldCharType="separate"/>
      </w:r>
      <w:r w:rsidR="00001ED6">
        <w:rPr>
          <w:noProof/>
        </w:rPr>
        <w:t>177</w:t>
      </w:r>
      <w:r w:rsidR="005832B8">
        <w:rPr>
          <w:noProof/>
        </w:rPr>
        <w:fldChar w:fldCharType="end"/>
      </w:r>
      <w:r>
        <w:rPr>
          <w:rFonts w:hint="eastAsia"/>
        </w:rPr>
        <w:t xml:space="preserve"> </w:t>
      </w:r>
      <w:r w:rsidRPr="002F5F3A">
        <w:t>Configuring the Forwarding-Delay Time for a VLAN</w:t>
      </w:r>
      <w:bookmarkEnd w:id="2877"/>
      <w:bookmarkEnd w:id="2878"/>
    </w:p>
    <w:tbl>
      <w:tblPr>
        <w:tblStyle w:val="CLIWide"/>
        <w:tblW w:w="0" w:type="auto"/>
        <w:tblLook w:val="01E0" w:firstRow="1" w:lastRow="1" w:firstColumn="1" w:lastColumn="1" w:noHBand="0" w:noVBand="0"/>
      </w:tblPr>
      <w:tblGrid>
        <w:gridCol w:w="739"/>
        <w:gridCol w:w="2545"/>
        <w:gridCol w:w="4648"/>
      </w:tblGrid>
      <w:tr w:rsidR="00490D42" w:rsidRPr="00C235A5"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2F5F3A" w:rsidRDefault="00490D42" w:rsidP="007D0937">
            <w:pPr>
              <w:pStyle w:val="ac"/>
            </w:pPr>
            <w:r w:rsidRPr="002F5F3A">
              <w:t>Step</w:t>
            </w:r>
          </w:p>
        </w:tc>
        <w:tc>
          <w:tcPr>
            <w:tcW w:w="2595" w:type="dxa"/>
          </w:tcPr>
          <w:p w14:paraId="1A72D517" w14:textId="77777777" w:rsidR="00490D42" w:rsidRPr="002F5F3A" w:rsidRDefault="00490D42" w:rsidP="007D0937">
            <w:pPr>
              <w:wordWrap/>
              <w:ind w:right="20"/>
              <w:rPr>
                <w:b/>
                <w:bCs/>
              </w:rPr>
            </w:pPr>
            <w:r w:rsidRPr="002F5F3A">
              <w:rPr>
                <w:b/>
                <w:bCs/>
              </w:rPr>
              <w:t>Command</w:t>
            </w:r>
          </w:p>
        </w:tc>
        <w:tc>
          <w:tcPr>
            <w:tcW w:w="4772" w:type="dxa"/>
          </w:tcPr>
          <w:p w14:paraId="42658B7A" w14:textId="77777777" w:rsidR="00490D42" w:rsidRPr="002F5F3A" w:rsidRDefault="00490D42" w:rsidP="007D0937">
            <w:pPr>
              <w:wordWrap/>
              <w:ind w:right="20"/>
              <w:rPr>
                <w:b/>
                <w:bCs/>
              </w:rPr>
            </w:pPr>
            <w:r w:rsidRPr="002F5F3A">
              <w:rPr>
                <w:b/>
                <w:bCs/>
              </w:rPr>
              <w:t>Purpose</w:t>
            </w:r>
          </w:p>
        </w:tc>
      </w:tr>
      <w:tr w:rsidR="00490D42" w:rsidRPr="00C235A5" w14:paraId="26E86866" w14:textId="77777777" w:rsidTr="007B0B33">
        <w:tc>
          <w:tcPr>
            <w:tcW w:w="739" w:type="dxa"/>
          </w:tcPr>
          <w:p w14:paraId="630F5055" w14:textId="77777777" w:rsidR="00490D42" w:rsidRPr="002F5F3A" w:rsidRDefault="00490D42" w:rsidP="007D0937">
            <w:pPr>
              <w:wordWrap/>
              <w:ind w:right="20"/>
              <w:rPr>
                <w:b/>
                <w:bCs/>
              </w:rPr>
            </w:pPr>
            <w:r w:rsidRPr="002F5F3A">
              <w:rPr>
                <w:b/>
                <w:bCs/>
              </w:rPr>
              <w:t>Step1</w:t>
            </w:r>
          </w:p>
        </w:tc>
        <w:tc>
          <w:tcPr>
            <w:tcW w:w="2595" w:type="dxa"/>
          </w:tcPr>
          <w:p w14:paraId="5D89B255" w14:textId="77777777" w:rsidR="00490D42" w:rsidRPr="002F5F3A" w:rsidRDefault="00490D42" w:rsidP="007D0937">
            <w:pPr>
              <w:wordWrap/>
              <w:ind w:right="20"/>
            </w:pPr>
            <w:r w:rsidRPr="002F5F3A">
              <w:rPr>
                <w:b/>
                <w:bCs/>
              </w:rPr>
              <w:t>configure terminal</w:t>
            </w:r>
          </w:p>
        </w:tc>
        <w:tc>
          <w:tcPr>
            <w:tcW w:w="4772" w:type="dxa"/>
          </w:tcPr>
          <w:p w14:paraId="068B3E79" w14:textId="77777777" w:rsidR="00490D42" w:rsidRPr="002F5F3A" w:rsidRDefault="00490D42" w:rsidP="007D0937">
            <w:pPr>
              <w:wordWrap/>
              <w:ind w:right="20"/>
            </w:pPr>
            <w:r w:rsidRPr="002F5F3A">
              <w:t>To enter Global configuration mode</w:t>
            </w:r>
          </w:p>
        </w:tc>
      </w:tr>
      <w:tr w:rsidR="00490D42" w:rsidRPr="00C235A5" w14:paraId="68E22827" w14:textId="77777777" w:rsidTr="007B0B33">
        <w:tc>
          <w:tcPr>
            <w:tcW w:w="739" w:type="dxa"/>
          </w:tcPr>
          <w:p w14:paraId="3CF9CCA0" w14:textId="77777777" w:rsidR="00490D42" w:rsidRPr="002F5F3A" w:rsidRDefault="00490D42" w:rsidP="007D0937">
            <w:pPr>
              <w:wordWrap/>
              <w:ind w:right="20"/>
              <w:rPr>
                <w:b/>
                <w:bCs/>
              </w:rPr>
            </w:pPr>
            <w:r w:rsidRPr="002F5F3A">
              <w:rPr>
                <w:b/>
                <w:bCs/>
              </w:rPr>
              <w:t>Step2</w:t>
            </w:r>
          </w:p>
        </w:tc>
        <w:tc>
          <w:tcPr>
            <w:tcW w:w="2595" w:type="dxa"/>
          </w:tcPr>
          <w:p w14:paraId="562BD91C" w14:textId="77777777" w:rsidR="00490D42" w:rsidRPr="002F5F3A" w:rsidRDefault="00490D42" w:rsidP="007D0937">
            <w:pPr>
              <w:wordWrap/>
              <w:ind w:right="20"/>
              <w:rPr>
                <w:b/>
                <w:bCs/>
              </w:rPr>
            </w:pPr>
            <w:r w:rsidRPr="002F5F3A">
              <w:rPr>
                <w:b/>
                <w:bCs/>
              </w:rPr>
              <w:t xml:space="preserve">spanning-tree forward-time </w:t>
            </w:r>
            <w:r w:rsidRPr="002F5F3A">
              <w:rPr>
                <w:i/>
                <w:iCs/>
              </w:rPr>
              <w:t>seconds</w:t>
            </w:r>
          </w:p>
        </w:tc>
        <w:tc>
          <w:tcPr>
            <w:tcW w:w="4772" w:type="dxa"/>
          </w:tcPr>
          <w:p w14:paraId="6B34EFD8" w14:textId="77777777" w:rsidR="00490D42" w:rsidRPr="002F5F3A" w:rsidRDefault="00490D42" w:rsidP="007D0937">
            <w:pPr>
              <w:wordWrap/>
              <w:ind w:right="20"/>
            </w:pPr>
            <w:r w:rsidRPr="002F5F3A">
              <w:t>Seconds range is between 4 and 30. The default is 15.</w:t>
            </w:r>
          </w:p>
        </w:tc>
      </w:tr>
      <w:tr w:rsidR="00490D42" w:rsidRPr="00C235A5" w14:paraId="24B03842" w14:textId="77777777" w:rsidTr="007B0B33">
        <w:tc>
          <w:tcPr>
            <w:tcW w:w="739" w:type="dxa"/>
          </w:tcPr>
          <w:p w14:paraId="472B5595" w14:textId="77777777" w:rsidR="00490D42" w:rsidRPr="002F5F3A" w:rsidRDefault="00490D42" w:rsidP="007D0937">
            <w:pPr>
              <w:wordWrap/>
              <w:ind w:right="20"/>
              <w:rPr>
                <w:b/>
                <w:bCs/>
              </w:rPr>
            </w:pPr>
            <w:r w:rsidRPr="002F5F3A">
              <w:rPr>
                <w:b/>
                <w:bCs/>
              </w:rPr>
              <w:t>Step3</w:t>
            </w:r>
          </w:p>
        </w:tc>
        <w:tc>
          <w:tcPr>
            <w:tcW w:w="2595" w:type="dxa"/>
          </w:tcPr>
          <w:p w14:paraId="647F00CE" w14:textId="77777777" w:rsidR="00490D42" w:rsidRPr="002F5F3A" w:rsidRDefault="00490D42" w:rsidP="007D0937">
            <w:pPr>
              <w:wordWrap/>
              <w:ind w:right="20"/>
              <w:rPr>
                <w:b/>
                <w:bCs/>
              </w:rPr>
            </w:pPr>
            <w:r w:rsidRPr="002F5F3A">
              <w:rPr>
                <w:b/>
                <w:bCs/>
              </w:rPr>
              <w:t>exit</w:t>
            </w:r>
          </w:p>
        </w:tc>
        <w:tc>
          <w:tcPr>
            <w:tcW w:w="4772" w:type="dxa"/>
          </w:tcPr>
          <w:p w14:paraId="774ECA35" w14:textId="77777777" w:rsidR="00490D42" w:rsidRPr="002F5F3A" w:rsidRDefault="00490D42" w:rsidP="007D0937">
            <w:pPr>
              <w:wordWrap/>
              <w:ind w:right="20"/>
            </w:pPr>
            <w:r w:rsidRPr="002F5F3A">
              <w:t>Exit the configuration mode</w:t>
            </w:r>
          </w:p>
        </w:tc>
      </w:tr>
      <w:tr w:rsidR="00490D42" w:rsidRPr="00C235A5" w14:paraId="40EB2146" w14:textId="77777777" w:rsidTr="007B0B33">
        <w:tc>
          <w:tcPr>
            <w:tcW w:w="739" w:type="dxa"/>
          </w:tcPr>
          <w:p w14:paraId="176B1020" w14:textId="77777777" w:rsidR="00490D42" w:rsidRPr="002F5F3A" w:rsidRDefault="00490D42" w:rsidP="007D0937">
            <w:pPr>
              <w:wordWrap/>
              <w:ind w:right="20"/>
              <w:rPr>
                <w:b/>
                <w:bCs/>
              </w:rPr>
            </w:pPr>
            <w:r w:rsidRPr="002F5F3A">
              <w:rPr>
                <w:b/>
                <w:bCs/>
              </w:rPr>
              <w:t>Step4</w:t>
            </w:r>
          </w:p>
        </w:tc>
        <w:tc>
          <w:tcPr>
            <w:tcW w:w="2595" w:type="dxa"/>
          </w:tcPr>
          <w:p w14:paraId="01564E6E" w14:textId="77777777" w:rsidR="00490D42" w:rsidRPr="002F5F3A" w:rsidRDefault="00490D42" w:rsidP="007D0937">
            <w:pPr>
              <w:wordWrap/>
              <w:ind w:right="20"/>
              <w:rPr>
                <w:b/>
                <w:bCs/>
              </w:rPr>
            </w:pPr>
            <w:r w:rsidRPr="002F5F3A">
              <w:rPr>
                <w:b/>
                <w:bCs/>
              </w:rPr>
              <w:t xml:space="preserve">show spanning-tree </w:t>
            </w:r>
          </w:p>
        </w:tc>
        <w:tc>
          <w:tcPr>
            <w:tcW w:w="4772" w:type="dxa"/>
          </w:tcPr>
          <w:p w14:paraId="670B8B47" w14:textId="77777777" w:rsidR="00490D42" w:rsidRPr="002F5F3A" w:rsidRDefault="00490D42" w:rsidP="007D0937">
            <w:pPr>
              <w:wordWrap/>
              <w:ind w:right="20"/>
            </w:pPr>
            <w:r w:rsidRPr="002F5F3A">
              <w:t>To check the setting</w:t>
            </w:r>
          </w:p>
        </w:tc>
      </w:tr>
      <w:tr w:rsidR="007B0B33" w:rsidRPr="00C235A5" w14:paraId="62E90F6A" w14:textId="77777777" w:rsidTr="007B0B33">
        <w:tc>
          <w:tcPr>
            <w:tcW w:w="739" w:type="dxa"/>
          </w:tcPr>
          <w:p w14:paraId="176850C0" w14:textId="77777777" w:rsidR="007B0B33" w:rsidRPr="001E30E4" w:rsidRDefault="007B0B33" w:rsidP="007D0937">
            <w:pPr>
              <w:ind w:right="20"/>
              <w:rPr>
                <w:b/>
                <w:bCs/>
              </w:rPr>
            </w:pPr>
            <w:r w:rsidRPr="001E30E4">
              <w:rPr>
                <w:b/>
                <w:bCs/>
              </w:rPr>
              <w:t>Step5</w:t>
            </w:r>
          </w:p>
        </w:tc>
        <w:tc>
          <w:tcPr>
            <w:tcW w:w="2595" w:type="dxa"/>
          </w:tcPr>
          <w:p w14:paraId="17EE92D2" w14:textId="77777777" w:rsidR="007B0B33" w:rsidRPr="001E30E4" w:rsidRDefault="007B0B33" w:rsidP="007D0937">
            <w:pPr>
              <w:ind w:right="20"/>
              <w:jc w:val="left"/>
              <w:rPr>
                <w:b/>
                <w:bCs/>
              </w:rPr>
            </w:pPr>
            <w:r w:rsidRPr="001E30E4">
              <w:rPr>
                <w:b/>
                <w:bCs/>
              </w:rPr>
              <w:t>copy running-config startup-config</w:t>
            </w:r>
          </w:p>
        </w:tc>
        <w:tc>
          <w:tcPr>
            <w:tcW w:w="4772" w:type="dxa"/>
          </w:tcPr>
          <w:p w14:paraId="36833730" w14:textId="77777777" w:rsidR="007B0B33" w:rsidRPr="001E30E4" w:rsidRDefault="007B0B33" w:rsidP="007D0937">
            <w:pPr>
              <w:ind w:right="20"/>
            </w:pPr>
            <w:r w:rsidRPr="001E30E4">
              <w:t>(</w:t>
            </w:r>
            <w:r>
              <w:rPr>
                <w:rFonts w:hint="eastAsia"/>
              </w:rPr>
              <w:t>optional</w:t>
            </w:r>
            <w:r w:rsidRPr="001E30E4">
              <w:t xml:space="preserve">) </w:t>
            </w:r>
            <w:r>
              <w:rPr>
                <w:rFonts w:hint="eastAsia"/>
              </w:rPr>
              <w:t>S</w:t>
            </w:r>
            <w:r>
              <w:t>ave the new</w:t>
            </w:r>
            <w:r w:rsidRPr="001E30E4">
              <w:t xml:space="preserve"> configuration.</w:t>
            </w:r>
          </w:p>
        </w:tc>
      </w:tr>
    </w:tbl>
    <w:p w14:paraId="220153B0"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forward-time</w:t>
      </w:r>
      <w:r w:rsidRPr="002F5F3A">
        <w:t xml:space="preserve">. </w:t>
      </w:r>
    </w:p>
    <w:p w14:paraId="27F45C48" w14:textId="77777777" w:rsidR="00490D42" w:rsidRPr="002F5F3A"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D4405C" w14:paraId="61B37B48" w14:textId="77777777" w:rsidTr="00D4405C">
        <w:tc>
          <w:tcPr>
            <w:tcW w:w="10118" w:type="dxa"/>
          </w:tcPr>
          <w:p w14:paraId="64850BB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5F1FA2AE" w14:textId="77777777" w:rsidR="00D4405C" w:rsidRPr="00D4405C" w:rsidRDefault="00D4405C" w:rsidP="007D0937">
            <w:pPr>
              <w:pStyle w:val="HTML"/>
              <w:autoSpaceDE w:val="0"/>
              <w:autoSpaceDN w:val="0"/>
              <w:ind w:right="20"/>
              <w:rPr>
                <w:rFonts w:ascii="Courier New" w:eastAsia="굴림" w:cs="Courier New"/>
                <w:kern w:val="2"/>
                <w:szCs w:val="24"/>
              </w:rPr>
            </w:pPr>
          </w:p>
          <w:p w14:paraId="5BB0CB5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2874E80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27F602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23D8226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35ACFF5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48CCADB5" w14:textId="77777777" w:rsidR="00D4405C" w:rsidRPr="00D4405C" w:rsidRDefault="00D4405C" w:rsidP="007D0937">
            <w:pPr>
              <w:pStyle w:val="HTML"/>
              <w:autoSpaceDE w:val="0"/>
              <w:autoSpaceDN w:val="0"/>
              <w:ind w:right="20"/>
              <w:rPr>
                <w:rFonts w:ascii="Courier New" w:eastAsia="굴림" w:cs="Courier New"/>
                <w:kern w:val="2"/>
                <w:szCs w:val="24"/>
              </w:rPr>
            </w:pPr>
          </w:p>
          <w:p w14:paraId="6F30D1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3EDB051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735F16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21E1A4F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68838168" w14:textId="77777777" w:rsidR="00D4405C" w:rsidRPr="00D4405C" w:rsidRDefault="00D4405C" w:rsidP="007D0937">
            <w:pPr>
              <w:pStyle w:val="HTML"/>
              <w:autoSpaceDE w:val="0"/>
              <w:autoSpaceDN w:val="0"/>
              <w:ind w:right="20"/>
              <w:rPr>
                <w:rFonts w:ascii="Courier New" w:eastAsia="굴림" w:cs="Courier New"/>
                <w:kern w:val="2"/>
                <w:szCs w:val="24"/>
              </w:rPr>
            </w:pPr>
          </w:p>
          <w:p w14:paraId="18086A8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15EB2DD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A4A231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0930F39D" w14:textId="77777777" w:rsidR="00D4405C" w:rsidRPr="00D4405C" w:rsidRDefault="00D4405C" w:rsidP="007D0937">
            <w:pPr>
              <w:pStyle w:val="HTML"/>
              <w:autoSpaceDE w:val="0"/>
              <w:autoSpaceDN w:val="0"/>
              <w:ind w:right="20"/>
              <w:rPr>
                <w:rFonts w:ascii="Courier New" w:eastAsia="굴림" w:cs="Courier New"/>
                <w:kern w:val="2"/>
                <w:szCs w:val="24"/>
              </w:rPr>
            </w:pPr>
          </w:p>
          <w:p w14:paraId="35FE81D0"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7FC6CFBE" w14:textId="77777777" w:rsidR="00D4405C" w:rsidRPr="00D4405C" w:rsidRDefault="00D4405C" w:rsidP="007D0937">
            <w:pPr>
              <w:pStyle w:val="HTML"/>
              <w:autoSpaceDE w:val="0"/>
              <w:autoSpaceDN w:val="0"/>
              <w:ind w:right="20"/>
              <w:rPr>
                <w:rFonts w:ascii="Courier New" w:eastAsia="굴림" w:cs="Courier New"/>
                <w:kern w:val="2"/>
                <w:szCs w:val="24"/>
              </w:rPr>
            </w:pPr>
          </w:p>
          <w:p w14:paraId="091C9B4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spanning-tree forward-time 20</w:t>
            </w:r>
          </w:p>
          <w:p w14:paraId="297E5C0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14:paraId="6F9DFCF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1AFF84CD" w14:textId="77777777" w:rsidR="00D4405C" w:rsidRPr="00D4405C" w:rsidRDefault="00D4405C" w:rsidP="007D0937">
            <w:pPr>
              <w:pStyle w:val="HTML"/>
              <w:autoSpaceDE w:val="0"/>
              <w:autoSpaceDN w:val="0"/>
              <w:ind w:right="20"/>
              <w:rPr>
                <w:rFonts w:ascii="Courier New" w:eastAsia="굴림" w:cs="Courier New"/>
                <w:kern w:val="2"/>
                <w:szCs w:val="24"/>
              </w:rPr>
            </w:pPr>
          </w:p>
          <w:p w14:paraId="57966EE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412AA51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1C0C03CD"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13FA9BE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103BAAE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20 sec</w:t>
            </w:r>
          </w:p>
          <w:p w14:paraId="5C178242" w14:textId="77777777" w:rsidR="00D4405C" w:rsidRPr="00D4405C" w:rsidRDefault="00D4405C" w:rsidP="007D0937">
            <w:pPr>
              <w:pStyle w:val="HTML"/>
              <w:autoSpaceDE w:val="0"/>
              <w:autoSpaceDN w:val="0"/>
              <w:ind w:right="20"/>
              <w:rPr>
                <w:rFonts w:ascii="Courier New" w:eastAsia="굴림" w:cs="Courier New"/>
                <w:kern w:val="2"/>
                <w:szCs w:val="24"/>
              </w:rPr>
            </w:pPr>
          </w:p>
          <w:p w14:paraId="0CECF5D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79A121F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35A0ABD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20</w:t>
            </w:r>
            <w:r w:rsidRPr="00D4405C">
              <w:rPr>
                <w:rFonts w:ascii="Courier New" w:eastAsia="굴림" w:cs="Courier New"/>
                <w:kern w:val="2"/>
                <w:szCs w:val="24"/>
              </w:rPr>
              <w:t xml:space="preserve"> sec</w:t>
            </w:r>
          </w:p>
          <w:p w14:paraId="6FEC357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53CCB79A" w14:textId="77777777" w:rsidR="00D4405C" w:rsidRPr="00D4405C" w:rsidRDefault="00D4405C" w:rsidP="007D0937">
            <w:pPr>
              <w:pStyle w:val="HTML"/>
              <w:autoSpaceDE w:val="0"/>
              <w:autoSpaceDN w:val="0"/>
              <w:ind w:right="20"/>
              <w:rPr>
                <w:rFonts w:ascii="Courier New" w:eastAsia="굴림" w:cs="Courier New"/>
                <w:kern w:val="2"/>
                <w:szCs w:val="24"/>
              </w:rPr>
            </w:pPr>
          </w:p>
          <w:p w14:paraId="6FAC7BF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471C979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2EF01B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4C69432D" w14:textId="77777777" w:rsidR="00D4405C" w:rsidRPr="00D4405C" w:rsidRDefault="00D4405C" w:rsidP="007D0937">
            <w:pPr>
              <w:pStyle w:val="HTML"/>
              <w:autoSpaceDE w:val="0"/>
              <w:autoSpaceDN w:val="0"/>
              <w:ind w:right="20"/>
              <w:rPr>
                <w:rFonts w:ascii="Courier New" w:eastAsia="굴림" w:cs="Courier New"/>
                <w:kern w:val="2"/>
                <w:szCs w:val="24"/>
              </w:rPr>
            </w:pPr>
          </w:p>
          <w:p w14:paraId="7D42EC0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0B661B8B" w14:textId="77777777" w:rsidR="00D4405C" w:rsidRPr="00D4405C" w:rsidRDefault="00D4405C" w:rsidP="007D0937">
            <w:pPr>
              <w:pStyle w:val="HTML"/>
              <w:autoSpaceDE w:val="0"/>
              <w:autoSpaceDN w:val="0"/>
              <w:ind w:right="20"/>
              <w:rPr>
                <w:rFonts w:ascii="Courier New" w:eastAsia="굴림" w:cs="Courier New"/>
                <w:kern w:val="2"/>
                <w:szCs w:val="24"/>
              </w:rPr>
            </w:pPr>
          </w:p>
          <w:p w14:paraId="673B6A2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no spanning-tree forward-time</w:t>
            </w:r>
            <w:r w:rsidRPr="00D4405C">
              <w:rPr>
                <w:rFonts w:ascii="Courier New" w:eastAsia="굴림" w:cs="Courier New"/>
                <w:kern w:val="2"/>
                <w:szCs w:val="24"/>
              </w:rPr>
              <w:t xml:space="preserve"> </w:t>
            </w:r>
          </w:p>
          <w:p w14:paraId="6D643F0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14:paraId="39D28F6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5DD3AA72" w14:textId="77777777" w:rsidR="00D4405C" w:rsidRPr="00D4405C" w:rsidRDefault="00D4405C" w:rsidP="007D0937">
            <w:pPr>
              <w:pStyle w:val="HTML"/>
              <w:autoSpaceDE w:val="0"/>
              <w:autoSpaceDN w:val="0"/>
              <w:ind w:right="20"/>
              <w:rPr>
                <w:rFonts w:ascii="Courier New" w:eastAsia="굴림" w:cs="Courier New"/>
                <w:kern w:val="2"/>
                <w:szCs w:val="24"/>
              </w:rPr>
            </w:pPr>
          </w:p>
          <w:p w14:paraId="1C3EBD5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2DF1A77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2AB24E4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1572EA8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749B9E2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10FDE1F" w14:textId="77777777" w:rsidR="00D4405C" w:rsidRPr="00D4405C" w:rsidRDefault="00D4405C" w:rsidP="007D0937">
            <w:pPr>
              <w:pStyle w:val="HTML"/>
              <w:autoSpaceDE w:val="0"/>
              <w:autoSpaceDN w:val="0"/>
              <w:ind w:right="20"/>
              <w:rPr>
                <w:rFonts w:ascii="Courier New" w:eastAsia="굴림" w:cs="Courier New"/>
                <w:kern w:val="2"/>
                <w:szCs w:val="24"/>
              </w:rPr>
            </w:pPr>
          </w:p>
          <w:p w14:paraId="28C9008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4226673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565305A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15</w:t>
            </w:r>
            <w:r w:rsidRPr="00D4405C">
              <w:rPr>
                <w:rFonts w:ascii="Courier New" w:eastAsia="굴림" w:cs="Courier New"/>
                <w:kern w:val="2"/>
                <w:szCs w:val="24"/>
              </w:rPr>
              <w:t xml:space="preserve"> sec</w:t>
            </w:r>
          </w:p>
          <w:p w14:paraId="4A0C622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581E82DA" w14:textId="77777777" w:rsidR="00D4405C" w:rsidRPr="00D4405C" w:rsidRDefault="00D4405C" w:rsidP="007D0937">
            <w:pPr>
              <w:pStyle w:val="HTML"/>
              <w:autoSpaceDE w:val="0"/>
              <w:autoSpaceDN w:val="0"/>
              <w:ind w:right="20"/>
              <w:rPr>
                <w:rFonts w:ascii="Courier New" w:eastAsia="굴림" w:cs="Courier New"/>
                <w:kern w:val="2"/>
                <w:szCs w:val="24"/>
              </w:rPr>
            </w:pPr>
          </w:p>
          <w:p w14:paraId="258EDBB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74907C6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66019C10"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66CCFC6F" w14:textId="77777777" w:rsidR="00D4405C" w:rsidRPr="00D4405C" w:rsidRDefault="00D4405C" w:rsidP="007D0937">
            <w:pPr>
              <w:pStyle w:val="HTML"/>
              <w:autoSpaceDE w:val="0"/>
              <w:autoSpaceDN w:val="0"/>
              <w:ind w:right="20"/>
              <w:rPr>
                <w:rFonts w:ascii="Courier New" w:eastAsia="굴림" w:cs="Courier New"/>
                <w:kern w:val="2"/>
                <w:szCs w:val="24"/>
              </w:rPr>
            </w:pPr>
          </w:p>
          <w:p w14:paraId="60FD1A5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14:paraId="68E98580" w14:textId="77777777" w:rsidR="00D4405C" w:rsidRPr="00D4405C" w:rsidRDefault="00D4405C" w:rsidP="007D0937">
            <w:pPr>
              <w:wordWrap/>
              <w:adjustRightInd w:val="0"/>
              <w:ind w:right="20"/>
              <w:rPr>
                <w:rFonts w:ascii="Courier New" w:eastAsia="굴림" w:hAnsi="Courier New" w:cs="Courier New"/>
                <w:kern w:val="0"/>
              </w:rPr>
            </w:pPr>
          </w:p>
        </w:tc>
      </w:tr>
    </w:tbl>
    <w:p w14:paraId="3D8D55B1" w14:textId="77777777" w:rsidR="00490D42" w:rsidRDefault="00490D42" w:rsidP="007D0937">
      <w:pPr>
        <w:wordWrap/>
        <w:adjustRightInd w:val="0"/>
        <w:ind w:right="20"/>
        <w:rPr>
          <w:rFonts w:ascii="굴림" w:eastAsia="굴림" w:hAnsi="굴림" w:cs="굴림"/>
          <w:kern w:val="0"/>
        </w:rPr>
      </w:pPr>
    </w:p>
    <w:p w14:paraId="721D4DA6" w14:textId="77777777" w:rsidR="00490D42" w:rsidRPr="005A7B62" w:rsidRDefault="00490D42" w:rsidP="007D0937">
      <w:pPr>
        <w:pStyle w:val="3"/>
        <w:ind w:left="0" w:right="20"/>
      </w:pPr>
      <w:bookmarkStart w:id="2879" w:name="_Toc363228598"/>
      <w:bookmarkStart w:id="2880" w:name="_Toc252889024"/>
      <w:bookmarkStart w:id="2881" w:name="_Toc277779566"/>
      <w:bookmarkStart w:id="2882" w:name="_Toc363228599"/>
      <w:bookmarkStart w:id="2883" w:name="_Toc445130982"/>
      <w:r w:rsidRPr="00C235A5">
        <w:t>Configuring the Maximum-Aging Time for a VLAN</w:t>
      </w:r>
      <w:bookmarkEnd w:id="2879"/>
      <w:bookmarkEnd w:id="2880"/>
      <w:bookmarkEnd w:id="2881"/>
      <w:bookmarkEnd w:id="2882"/>
      <w:bookmarkEnd w:id="2883"/>
    </w:p>
    <w:p w14:paraId="6938DE26" w14:textId="77777777" w:rsidR="00490D42" w:rsidRDefault="00490D42" w:rsidP="007D0937">
      <w:pPr>
        <w:pStyle w:val="a3"/>
        <w:ind w:left="0" w:right="20"/>
      </w:pPr>
      <w:r w:rsidRPr="002F5F3A">
        <w:t>To configure the maximum-aging time, perform the follow ing the procedure:</w:t>
      </w:r>
    </w:p>
    <w:p w14:paraId="45AF59F5" w14:textId="77777777" w:rsidR="005A7B62" w:rsidRPr="00C235A5" w:rsidRDefault="005A7B62" w:rsidP="007D0937">
      <w:pPr>
        <w:pStyle w:val="afffff3"/>
        <w:ind w:left="0" w:right="20"/>
        <w:rPr>
          <w:rFonts w:ascii="굴림" w:eastAsia="굴림" w:hAnsi="굴림"/>
        </w:rPr>
      </w:pPr>
      <w:bookmarkStart w:id="2884" w:name="_Toc391575320"/>
      <w:r>
        <w:t xml:space="preserve">Table </w:t>
      </w:r>
      <w:r w:rsidR="005832B8">
        <w:fldChar w:fldCharType="begin"/>
      </w:r>
      <w:r w:rsidR="00092D8C">
        <w:instrText xml:space="preserve"> SEQ Table \* ARABIC </w:instrText>
      </w:r>
      <w:r w:rsidR="005832B8">
        <w:fldChar w:fldCharType="separate"/>
      </w:r>
      <w:r w:rsidR="00001ED6">
        <w:rPr>
          <w:noProof/>
        </w:rPr>
        <w:t>178</w:t>
      </w:r>
      <w:r w:rsidR="005832B8">
        <w:rPr>
          <w:noProof/>
        </w:rPr>
        <w:fldChar w:fldCharType="end"/>
      </w:r>
      <w:r>
        <w:rPr>
          <w:rFonts w:hint="eastAsia"/>
        </w:rPr>
        <w:t xml:space="preserve"> </w:t>
      </w:r>
      <w:r w:rsidRPr="002F5F3A">
        <w:t>Configuring the Maximum-Aging Time for a VLAN</w:t>
      </w:r>
      <w:bookmarkEnd w:id="2884"/>
    </w:p>
    <w:tbl>
      <w:tblPr>
        <w:tblStyle w:val="CLIWide"/>
        <w:tblW w:w="0" w:type="auto"/>
        <w:tblLook w:val="01E0" w:firstRow="1" w:lastRow="1" w:firstColumn="1" w:lastColumn="1" w:noHBand="0" w:noVBand="0"/>
      </w:tblPr>
      <w:tblGrid>
        <w:gridCol w:w="739"/>
        <w:gridCol w:w="2549"/>
        <w:gridCol w:w="4644"/>
      </w:tblGrid>
      <w:tr w:rsidR="00490D42" w:rsidRPr="00C235A5"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2F5F3A" w:rsidRDefault="00490D42" w:rsidP="007D0937">
            <w:pPr>
              <w:pStyle w:val="ac"/>
            </w:pPr>
            <w:r w:rsidRPr="002F5F3A">
              <w:t>Step</w:t>
            </w:r>
          </w:p>
        </w:tc>
        <w:tc>
          <w:tcPr>
            <w:tcW w:w="2671" w:type="dxa"/>
          </w:tcPr>
          <w:p w14:paraId="671EE199" w14:textId="77777777" w:rsidR="00490D42" w:rsidRPr="002F5F3A" w:rsidRDefault="00490D42" w:rsidP="007D0937">
            <w:pPr>
              <w:wordWrap/>
              <w:ind w:right="20"/>
              <w:rPr>
                <w:b/>
                <w:bCs/>
              </w:rPr>
            </w:pPr>
            <w:r w:rsidRPr="002F5F3A">
              <w:rPr>
                <w:b/>
                <w:bCs/>
              </w:rPr>
              <w:t>Command</w:t>
            </w:r>
          </w:p>
        </w:tc>
        <w:tc>
          <w:tcPr>
            <w:tcW w:w="4951" w:type="dxa"/>
          </w:tcPr>
          <w:p w14:paraId="26C1A8FD" w14:textId="77777777" w:rsidR="00490D42" w:rsidRPr="002F5F3A" w:rsidRDefault="00490D42" w:rsidP="007D0937">
            <w:pPr>
              <w:wordWrap/>
              <w:ind w:right="20"/>
              <w:rPr>
                <w:b/>
                <w:bCs/>
              </w:rPr>
            </w:pPr>
            <w:r w:rsidRPr="002F5F3A">
              <w:rPr>
                <w:b/>
                <w:bCs/>
              </w:rPr>
              <w:t>Purpose</w:t>
            </w:r>
          </w:p>
        </w:tc>
      </w:tr>
      <w:tr w:rsidR="00490D42" w:rsidRPr="00C235A5" w14:paraId="3A60D139" w14:textId="77777777" w:rsidTr="000C60DF">
        <w:tc>
          <w:tcPr>
            <w:tcW w:w="740" w:type="dxa"/>
          </w:tcPr>
          <w:p w14:paraId="41571C51" w14:textId="77777777" w:rsidR="00490D42" w:rsidRPr="002F5F3A" w:rsidRDefault="00490D42" w:rsidP="007D0937">
            <w:pPr>
              <w:wordWrap/>
              <w:ind w:right="20"/>
              <w:rPr>
                <w:b/>
                <w:bCs/>
              </w:rPr>
            </w:pPr>
            <w:r w:rsidRPr="002F5F3A">
              <w:rPr>
                <w:b/>
                <w:bCs/>
              </w:rPr>
              <w:t>Step1</w:t>
            </w:r>
          </w:p>
        </w:tc>
        <w:tc>
          <w:tcPr>
            <w:tcW w:w="2671" w:type="dxa"/>
          </w:tcPr>
          <w:p w14:paraId="45E614BC" w14:textId="77777777" w:rsidR="00490D42" w:rsidRPr="002F5F3A" w:rsidRDefault="00490D42" w:rsidP="007D0937">
            <w:pPr>
              <w:wordWrap/>
              <w:ind w:right="20"/>
            </w:pPr>
            <w:r w:rsidRPr="002F5F3A">
              <w:rPr>
                <w:b/>
                <w:bCs/>
              </w:rPr>
              <w:t>configure terminal</w:t>
            </w:r>
          </w:p>
        </w:tc>
        <w:tc>
          <w:tcPr>
            <w:tcW w:w="4951" w:type="dxa"/>
          </w:tcPr>
          <w:p w14:paraId="26B64AD0" w14:textId="77777777" w:rsidR="00490D42" w:rsidRPr="002F5F3A" w:rsidRDefault="00490D42" w:rsidP="007D0937">
            <w:pPr>
              <w:wordWrap/>
              <w:ind w:right="20"/>
            </w:pPr>
            <w:r w:rsidRPr="002F5F3A">
              <w:t>Enters global configuration mode</w:t>
            </w:r>
          </w:p>
        </w:tc>
      </w:tr>
      <w:tr w:rsidR="00490D42" w:rsidRPr="00C235A5" w14:paraId="17D50375" w14:textId="77777777" w:rsidTr="000C60DF">
        <w:tc>
          <w:tcPr>
            <w:tcW w:w="740" w:type="dxa"/>
          </w:tcPr>
          <w:p w14:paraId="2F47525F" w14:textId="77777777" w:rsidR="00490D42" w:rsidRPr="002F5F3A" w:rsidRDefault="00490D42" w:rsidP="007D0937">
            <w:pPr>
              <w:wordWrap/>
              <w:ind w:right="20"/>
              <w:rPr>
                <w:b/>
                <w:bCs/>
              </w:rPr>
            </w:pPr>
            <w:r w:rsidRPr="002F5F3A">
              <w:rPr>
                <w:b/>
                <w:bCs/>
              </w:rPr>
              <w:t>Step2</w:t>
            </w:r>
          </w:p>
        </w:tc>
        <w:tc>
          <w:tcPr>
            <w:tcW w:w="2671" w:type="dxa"/>
          </w:tcPr>
          <w:p w14:paraId="5E2FD81B" w14:textId="77777777" w:rsidR="00490D42" w:rsidRPr="002F5F3A" w:rsidRDefault="00490D42" w:rsidP="007D0937">
            <w:pPr>
              <w:wordWrap/>
              <w:ind w:right="20"/>
              <w:rPr>
                <w:b/>
                <w:bCs/>
              </w:rPr>
            </w:pPr>
            <w:r w:rsidRPr="002F5F3A">
              <w:rPr>
                <w:b/>
                <w:bCs/>
              </w:rPr>
              <w:t>spanning-tree max-age</w:t>
            </w:r>
          </w:p>
          <w:p w14:paraId="6C827C97" w14:textId="77777777" w:rsidR="00490D42" w:rsidRPr="002F5F3A" w:rsidRDefault="00490D42" w:rsidP="007D0937">
            <w:pPr>
              <w:wordWrap/>
              <w:ind w:right="20"/>
              <w:rPr>
                <w:b/>
                <w:bCs/>
              </w:rPr>
            </w:pPr>
            <w:r w:rsidRPr="002F5F3A">
              <w:rPr>
                <w:i/>
                <w:iCs/>
              </w:rPr>
              <w:t>seconds</w:t>
            </w:r>
          </w:p>
        </w:tc>
        <w:tc>
          <w:tcPr>
            <w:tcW w:w="4951" w:type="dxa"/>
          </w:tcPr>
          <w:p w14:paraId="64F2A590" w14:textId="77777777" w:rsidR="00490D42" w:rsidRPr="002F5F3A" w:rsidRDefault="00490D42" w:rsidP="007D0937">
            <w:pPr>
              <w:wordWrap/>
              <w:ind w:right="20"/>
            </w:pPr>
            <w:r w:rsidRPr="002F5F3A">
              <w:t>Sets maximum-aging time</w:t>
            </w:r>
          </w:p>
          <w:p w14:paraId="4BC67721" w14:textId="77777777" w:rsidR="00490D42" w:rsidRPr="002F5F3A" w:rsidRDefault="00490D42" w:rsidP="007D0937">
            <w:pPr>
              <w:pStyle w:val="RanTable"/>
              <w:ind w:left="0" w:right="20"/>
            </w:pPr>
            <w:r w:rsidRPr="002F5F3A">
              <w:rPr>
                <w:kern w:val="0"/>
              </w:rPr>
              <w:t>Seconds range is between 6 and</w:t>
            </w:r>
            <w:r w:rsidRPr="002F5F3A">
              <w:rPr>
                <w:rFonts w:hint="eastAsia"/>
                <w:kern w:val="0"/>
              </w:rPr>
              <w:t xml:space="preserve"> 4</w:t>
            </w:r>
            <w:r w:rsidRPr="002F5F3A">
              <w:rPr>
                <w:kern w:val="0"/>
              </w:rPr>
              <w:t>0. The default is 20.</w:t>
            </w:r>
          </w:p>
        </w:tc>
      </w:tr>
      <w:tr w:rsidR="00490D42" w:rsidRPr="00C235A5" w14:paraId="4538522C" w14:textId="77777777" w:rsidTr="000C60DF">
        <w:tc>
          <w:tcPr>
            <w:tcW w:w="740" w:type="dxa"/>
          </w:tcPr>
          <w:p w14:paraId="61F26A81" w14:textId="77777777" w:rsidR="00490D42" w:rsidRPr="002F5F3A" w:rsidRDefault="00490D42" w:rsidP="007D0937">
            <w:pPr>
              <w:wordWrap/>
              <w:ind w:right="20"/>
              <w:rPr>
                <w:b/>
                <w:bCs/>
              </w:rPr>
            </w:pPr>
            <w:r w:rsidRPr="002F5F3A">
              <w:rPr>
                <w:b/>
                <w:bCs/>
              </w:rPr>
              <w:t>Step3</w:t>
            </w:r>
          </w:p>
        </w:tc>
        <w:tc>
          <w:tcPr>
            <w:tcW w:w="2671" w:type="dxa"/>
          </w:tcPr>
          <w:p w14:paraId="2BECD040" w14:textId="77777777" w:rsidR="00490D42" w:rsidRPr="002F5F3A" w:rsidRDefault="00490D42" w:rsidP="007D0937">
            <w:pPr>
              <w:wordWrap/>
              <w:ind w:right="20"/>
              <w:rPr>
                <w:b/>
                <w:bCs/>
              </w:rPr>
            </w:pPr>
            <w:r w:rsidRPr="002F5F3A">
              <w:rPr>
                <w:b/>
                <w:bCs/>
              </w:rPr>
              <w:t>exit</w:t>
            </w:r>
          </w:p>
        </w:tc>
        <w:tc>
          <w:tcPr>
            <w:tcW w:w="4951" w:type="dxa"/>
          </w:tcPr>
          <w:p w14:paraId="36FDE49E" w14:textId="77777777" w:rsidR="00490D42" w:rsidRPr="002F5F3A" w:rsidRDefault="00490D42" w:rsidP="007D0937">
            <w:pPr>
              <w:wordWrap/>
              <w:ind w:right="20"/>
            </w:pPr>
            <w:r w:rsidRPr="002F5F3A">
              <w:t xml:space="preserve">Returns to </w:t>
            </w:r>
            <w:r w:rsidR="00221294">
              <w:t>Privileged</w:t>
            </w:r>
            <w:r w:rsidRPr="002F5F3A">
              <w:t xml:space="preserve"> mode</w:t>
            </w:r>
          </w:p>
        </w:tc>
      </w:tr>
      <w:tr w:rsidR="00490D42" w:rsidRPr="00C235A5" w14:paraId="6C268AEC" w14:textId="77777777" w:rsidTr="000C60DF">
        <w:tc>
          <w:tcPr>
            <w:tcW w:w="740" w:type="dxa"/>
          </w:tcPr>
          <w:p w14:paraId="1CB5347C" w14:textId="77777777" w:rsidR="00490D42" w:rsidRPr="002F5F3A" w:rsidRDefault="00490D42" w:rsidP="007D0937">
            <w:pPr>
              <w:wordWrap/>
              <w:ind w:right="20"/>
              <w:rPr>
                <w:b/>
                <w:bCs/>
              </w:rPr>
            </w:pPr>
            <w:r w:rsidRPr="002F5F3A">
              <w:rPr>
                <w:b/>
                <w:bCs/>
              </w:rPr>
              <w:t>Step4</w:t>
            </w:r>
          </w:p>
        </w:tc>
        <w:tc>
          <w:tcPr>
            <w:tcW w:w="2671" w:type="dxa"/>
          </w:tcPr>
          <w:p w14:paraId="6EAB2BFF" w14:textId="77777777" w:rsidR="00490D42" w:rsidRPr="002F5F3A" w:rsidRDefault="00490D42" w:rsidP="007D0937">
            <w:pPr>
              <w:wordWrap/>
              <w:ind w:right="20"/>
              <w:jc w:val="left"/>
              <w:rPr>
                <w:b/>
                <w:bCs/>
              </w:rPr>
            </w:pPr>
            <w:r w:rsidRPr="002F5F3A">
              <w:rPr>
                <w:b/>
                <w:bCs/>
              </w:rPr>
              <w:t xml:space="preserve">show spanning-tree </w:t>
            </w:r>
          </w:p>
        </w:tc>
        <w:tc>
          <w:tcPr>
            <w:tcW w:w="4951" w:type="dxa"/>
          </w:tcPr>
          <w:p w14:paraId="37C3C342" w14:textId="77777777" w:rsidR="00490D42" w:rsidRPr="002F5F3A" w:rsidRDefault="00490D42" w:rsidP="007D0937">
            <w:pPr>
              <w:wordWrap/>
              <w:ind w:right="20"/>
            </w:pPr>
            <w:r w:rsidRPr="002F5F3A">
              <w:t>Checks the setting</w:t>
            </w:r>
          </w:p>
        </w:tc>
      </w:tr>
      <w:tr w:rsidR="00490D42" w:rsidRPr="00C235A5" w14:paraId="7DF1AB8C" w14:textId="77777777" w:rsidTr="000C60DF">
        <w:tc>
          <w:tcPr>
            <w:tcW w:w="740" w:type="dxa"/>
          </w:tcPr>
          <w:p w14:paraId="1DAC78AC" w14:textId="77777777" w:rsidR="00490D42" w:rsidRPr="002F5F3A" w:rsidRDefault="00490D42" w:rsidP="007D0937">
            <w:pPr>
              <w:wordWrap/>
              <w:ind w:right="20"/>
              <w:rPr>
                <w:b/>
                <w:bCs/>
              </w:rPr>
            </w:pPr>
            <w:r w:rsidRPr="002F5F3A">
              <w:rPr>
                <w:b/>
                <w:bCs/>
              </w:rPr>
              <w:t>Step5</w:t>
            </w:r>
          </w:p>
        </w:tc>
        <w:tc>
          <w:tcPr>
            <w:tcW w:w="2671" w:type="dxa"/>
          </w:tcPr>
          <w:p w14:paraId="7C9E188D"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5820D0A8" w14:textId="77777777" w:rsidR="00490D42" w:rsidRPr="002F5F3A" w:rsidRDefault="00490D42" w:rsidP="007D0937">
            <w:pPr>
              <w:wordWrap/>
              <w:ind w:right="20"/>
            </w:pPr>
            <w:r w:rsidRPr="002F5F3A">
              <w:t>Save settings in the configuration file (optional).</w:t>
            </w:r>
          </w:p>
        </w:tc>
      </w:tr>
    </w:tbl>
    <w:p w14:paraId="3B4F16FE"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max-age</w:t>
      </w:r>
      <w:r w:rsidRPr="002F5F3A">
        <w:t xml:space="preserve">. </w:t>
      </w:r>
    </w:p>
    <w:p w14:paraId="6431CEEF" w14:textId="77777777" w:rsidR="00490D42"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D4405C" w14:paraId="6AE0148F" w14:textId="77777777" w:rsidTr="00D4405C">
        <w:tc>
          <w:tcPr>
            <w:tcW w:w="10118" w:type="dxa"/>
          </w:tcPr>
          <w:p w14:paraId="65DC9DA9" w14:textId="77777777" w:rsidR="00D4405C" w:rsidRPr="00D4405C" w:rsidRDefault="00D4405C" w:rsidP="007D0937">
            <w:pPr>
              <w:pStyle w:val="ac"/>
              <w:rPr>
                <w:kern w:val="0"/>
              </w:rPr>
            </w:pPr>
            <w:r w:rsidRPr="00D4405C">
              <w:rPr>
                <w:kern w:val="0"/>
              </w:rPr>
              <w:t xml:space="preserve">Switch#show spanning-tree </w:t>
            </w:r>
          </w:p>
          <w:p w14:paraId="5B993961" w14:textId="77777777" w:rsidR="00D4405C" w:rsidRPr="00D4405C" w:rsidRDefault="00D4405C" w:rsidP="007D0937">
            <w:pPr>
              <w:pStyle w:val="ac"/>
              <w:rPr>
                <w:kern w:val="0"/>
              </w:rPr>
            </w:pPr>
          </w:p>
          <w:p w14:paraId="203B280A" w14:textId="77777777" w:rsidR="00D4405C" w:rsidRPr="00D4405C" w:rsidRDefault="00D4405C" w:rsidP="007D0937">
            <w:pPr>
              <w:pStyle w:val="ac"/>
              <w:rPr>
                <w:kern w:val="0"/>
              </w:rPr>
            </w:pPr>
            <w:r w:rsidRPr="00D4405C">
              <w:rPr>
                <w:kern w:val="0"/>
              </w:rPr>
              <w:t>Default  Bridge up - Spanning Tree Enabled rstp-vlan-bridge</w:t>
            </w:r>
          </w:p>
          <w:p w14:paraId="187BCD65" w14:textId="77777777" w:rsidR="00D4405C" w:rsidRPr="00D4405C" w:rsidRDefault="00D4405C" w:rsidP="007D0937">
            <w:pPr>
              <w:pStyle w:val="ac"/>
              <w:rPr>
                <w:kern w:val="0"/>
              </w:rPr>
            </w:pPr>
            <w:r w:rsidRPr="00D4405C">
              <w:rPr>
                <w:kern w:val="0"/>
              </w:rPr>
              <w:t xml:space="preserve">  Root ID    Priority    32768</w:t>
            </w:r>
          </w:p>
          <w:p w14:paraId="60835349" w14:textId="77777777" w:rsidR="00D4405C" w:rsidRPr="00D4405C" w:rsidRDefault="00D4405C" w:rsidP="007D0937">
            <w:pPr>
              <w:pStyle w:val="ac"/>
              <w:rPr>
                <w:kern w:val="0"/>
              </w:rPr>
            </w:pPr>
            <w:r w:rsidRPr="00D4405C">
              <w:rPr>
                <w:kern w:val="0"/>
              </w:rPr>
              <w:t xml:space="preserve">             Address     00077074ff01</w:t>
            </w:r>
          </w:p>
          <w:p w14:paraId="291F0F2F" w14:textId="77777777" w:rsidR="00D4405C" w:rsidRPr="00D4405C" w:rsidRDefault="00D4405C" w:rsidP="007D0937">
            <w:pPr>
              <w:pStyle w:val="ac"/>
              <w:rPr>
                <w:kern w:val="0"/>
              </w:rPr>
            </w:pPr>
            <w:r w:rsidRPr="00D4405C">
              <w:rPr>
                <w:kern w:val="0"/>
              </w:rPr>
              <w:t xml:space="preserve">             This bridge is the root</w:t>
            </w:r>
          </w:p>
          <w:p w14:paraId="279634A0" w14:textId="77777777" w:rsidR="00D4405C" w:rsidRPr="00D4405C" w:rsidRDefault="00D4405C" w:rsidP="007D0937">
            <w:pPr>
              <w:pStyle w:val="ac"/>
              <w:rPr>
                <w:kern w:val="0"/>
              </w:rPr>
            </w:pPr>
            <w:r w:rsidRPr="00D4405C">
              <w:rPr>
                <w:kern w:val="0"/>
              </w:rPr>
              <w:t xml:space="preserve">             Hello Time  2  sec  Max Age 20 sec  Foward Delay  15 sec</w:t>
            </w:r>
          </w:p>
          <w:p w14:paraId="486D9A98" w14:textId="77777777" w:rsidR="00D4405C" w:rsidRPr="00D4405C" w:rsidRDefault="00D4405C" w:rsidP="007D0937">
            <w:pPr>
              <w:pStyle w:val="ac"/>
              <w:rPr>
                <w:kern w:val="0"/>
              </w:rPr>
            </w:pPr>
          </w:p>
          <w:p w14:paraId="2FD08319" w14:textId="77777777" w:rsidR="00D4405C" w:rsidRPr="00D4405C" w:rsidRDefault="00D4405C" w:rsidP="007D0937">
            <w:pPr>
              <w:pStyle w:val="ac"/>
              <w:rPr>
                <w:kern w:val="0"/>
              </w:rPr>
            </w:pPr>
            <w:r w:rsidRPr="00D4405C">
              <w:rPr>
                <w:kern w:val="0"/>
              </w:rPr>
              <w:t xml:space="preserve">  Bridge ID  Priority    32768</w:t>
            </w:r>
          </w:p>
          <w:p w14:paraId="6D4233AA" w14:textId="77777777" w:rsidR="00D4405C" w:rsidRPr="00D4405C" w:rsidRDefault="00D4405C" w:rsidP="007D0937">
            <w:pPr>
              <w:pStyle w:val="ac"/>
              <w:rPr>
                <w:kern w:val="0"/>
              </w:rPr>
            </w:pPr>
            <w:r w:rsidRPr="00D4405C">
              <w:rPr>
                <w:kern w:val="0"/>
              </w:rPr>
              <w:t xml:space="preserve">             Address     00077074ff01</w:t>
            </w:r>
          </w:p>
          <w:p w14:paraId="1FC4FBF1" w14:textId="77777777" w:rsidR="00D4405C" w:rsidRPr="00D4405C" w:rsidRDefault="00D4405C" w:rsidP="007D0937">
            <w:pPr>
              <w:pStyle w:val="ac"/>
              <w:rPr>
                <w:kern w:val="0"/>
              </w:rPr>
            </w:pPr>
            <w:r w:rsidRPr="00D4405C">
              <w:rPr>
                <w:kern w:val="0"/>
              </w:rPr>
              <w:t xml:space="preserve">             Hello Time  2  sec  Max Age 20 sec  Foward Delay  15 sec</w:t>
            </w:r>
          </w:p>
          <w:p w14:paraId="630217B4" w14:textId="77777777" w:rsidR="00D4405C" w:rsidRPr="00D4405C" w:rsidRDefault="00D4405C" w:rsidP="007D0937">
            <w:pPr>
              <w:pStyle w:val="ac"/>
              <w:rPr>
                <w:kern w:val="0"/>
              </w:rPr>
            </w:pPr>
            <w:r w:rsidRPr="00D4405C">
              <w:rPr>
                <w:kern w:val="0"/>
              </w:rPr>
              <w:t xml:space="preserve">             Aging Time  300</w:t>
            </w:r>
          </w:p>
          <w:p w14:paraId="62543559" w14:textId="77777777" w:rsidR="00D4405C" w:rsidRPr="00D4405C" w:rsidRDefault="00D4405C" w:rsidP="007D0937">
            <w:pPr>
              <w:pStyle w:val="ac"/>
              <w:rPr>
                <w:kern w:val="0"/>
              </w:rPr>
            </w:pPr>
          </w:p>
          <w:p w14:paraId="538F72D2" w14:textId="77777777" w:rsidR="00D4405C" w:rsidRPr="00D4405C" w:rsidRDefault="00D4405C" w:rsidP="007D0937">
            <w:pPr>
              <w:pStyle w:val="ac"/>
              <w:rPr>
                <w:kern w:val="0"/>
              </w:rPr>
            </w:pPr>
            <w:r w:rsidRPr="00D4405C">
              <w:rPr>
                <w:kern w:val="0"/>
              </w:rPr>
              <w:t>Interface             Role  Sts  Cost            Prio.Nbr    Type</w:t>
            </w:r>
          </w:p>
          <w:p w14:paraId="4134B3D0" w14:textId="77777777" w:rsidR="00D4405C" w:rsidRPr="00D4405C" w:rsidRDefault="00D4405C" w:rsidP="007D0937">
            <w:pPr>
              <w:pStyle w:val="ac"/>
              <w:rPr>
                <w:kern w:val="0"/>
              </w:rPr>
            </w:pPr>
            <w:r w:rsidRPr="00D4405C">
              <w:rPr>
                <w:kern w:val="0"/>
              </w:rPr>
              <w:t>------------- ---- --- --------- -------- ----------------</w:t>
            </w:r>
          </w:p>
          <w:p w14:paraId="1DE2FE05" w14:textId="77777777" w:rsidR="00D4405C" w:rsidRPr="00D4405C" w:rsidRDefault="00D4405C" w:rsidP="007D0937">
            <w:pPr>
              <w:pStyle w:val="ac"/>
              <w:rPr>
                <w:kern w:val="0"/>
              </w:rPr>
            </w:pPr>
            <w:r w:rsidRPr="00D4405C">
              <w:rPr>
                <w:kern w:val="0"/>
              </w:rPr>
              <w:t xml:space="preserve">Giga6/3              Disb  BLK 4                 128.138    P2p </w:t>
            </w:r>
          </w:p>
          <w:p w14:paraId="2837B5EC" w14:textId="77777777" w:rsidR="00D4405C" w:rsidRPr="00D4405C" w:rsidRDefault="00D4405C" w:rsidP="007D0937">
            <w:pPr>
              <w:pStyle w:val="ac"/>
              <w:rPr>
                <w:kern w:val="0"/>
              </w:rPr>
            </w:pPr>
          </w:p>
          <w:p w14:paraId="7C4AE9BC" w14:textId="77777777" w:rsidR="00D4405C" w:rsidRPr="00D4405C" w:rsidRDefault="00D4405C" w:rsidP="007D0937">
            <w:pPr>
              <w:pStyle w:val="ac"/>
              <w:rPr>
                <w:kern w:val="0"/>
              </w:rPr>
            </w:pPr>
            <w:r w:rsidRPr="00D4405C">
              <w:rPr>
                <w:kern w:val="0"/>
              </w:rPr>
              <w:t xml:space="preserve">Switch#configure terminal </w:t>
            </w:r>
          </w:p>
          <w:p w14:paraId="60F5CAAE" w14:textId="77777777" w:rsidR="00D4405C" w:rsidRPr="00D4405C" w:rsidRDefault="00D4405C" w:rsidP="007D0937">
            <w:pPr>
              <w:pStyle w:val="ac"/>
              <w:rPr>
                <w:kern w:val="0"/>
              </w:rPr>
            </w:pPr>
          </w:p>
          <w:p w14:paraId="506D58F1" w14:textId="77777777" w:rsidR="00D4405C" w:rsidRPr="00D4405C" w:rsidRDefault="00D4405C" w:rsidP="007D0937">
            <w:pPr>
              <w:pStyle w:val="ac"/>
              <w:rPr>
                <w:kern w:val="0"/>
              </w:rPr>
            </w:pPr>
            <w:r w:rsidRPr="00D4405C">
              <w:rPr>
                <w:kern w:val="0"/>
              </w:rPr>
              <w:lastRenderedPageBreak/>
              <w:t>Switch(config)#spanning-tree max-age 15</w:t>
            </w:r>
          </w:p>
          <w:p w14:paraId="0DF9E654" w14:textId="77777777" w:rsidR="00D4405C" w:rsidRPr="00D4405C" w:rsidRDefault="00D4405C" w:rsidP="007D0937">
            <w:pPr>
              <w:pStyle w:val="ac"/>
              <w:rPr>
                <w:kern w:val="0"/>
              </w:rPr>
            </w:pPr>
            <w:r w:rsidRPr="00D4405C">
              <w:rPr>
                <w:kern w:val="0"/>
              </w:rPr>
              <w:t>Switch(config)#exit</w:t>
            </w:r>
          </w:p>
          <w:p w14:paraId="4705D0A6" w14:textId="77777777" w:rsidR="00D4405C" w:rsidRPr="00D4405C" w:rsidRDefault="00D4405C" w:rsidP="007D0937">
            <w:pPr>
              <w:pStyle w:val="ac"/>
              <w:rPr>
                <w:kern w:val="0"/>
              </w:rPr>
            </w:pPr>
            <w:r w:rsidRPr="00D4405C">
              <w:rPr>
                <w:kern w:val="0"/>
              </w:rPr>
              <w:t xml:space="preserve">Switch#show spanning-tree </w:t>
            </w:r>
          </w:p>
          <w:p w14:paraId="4522499F" w14:textId="77777777" w:rsidR="00D4405C" w:rsidRPr="00D4405C" w:rsidRDefault="00D4405C" w:rsidP="007D0937">
            <w:pPr>
              <w:pStyle w:val="ac"/>
              <w:rPr>
                <w:kern w:val="0"/>
              </w:rPr>
            </w:pPr>
          </w:p>
          <w:p w14:paraId="4F6F2005" w14:textId="77777777" w:rsidR="00D4405C" w:rsidRPr="00D4405C" w:rsidRDefault="00D4405C" w:rsidP="007D0937">
            <w:pPr>
              <w:pStyle w:val="ac"/>
              <w:rPr>
                <w:kern w:val="0"/>
              </w:rPr>
            </w:pPr>
            <w:r w:rsidRPr="00D4405C">
              <w:rPr>
                <w:kern w:val="0"/>
              </w:rPr>
              <w:t>Default  Bridge up - Spanning Tree Enabled rstp-vlan-bridge</w:t>
            </w:r>
          </w:p>
          <w:p w14:paraId="752C2FB0" w14:textId="77777777" w:rsidR="00D4405C" w:rsidRPr="00D4405C" w:rsidRDefault="00D4405C" w:rsidP="007D0937">
            <w:pPr>
              <w:pStyle w:val="ac"/>
              <w:rPr>
                <w:kern w:val="0"/>
              </w:rPr>
            </w:pPr>
            <w:r w:rsidRPr="00D4405C">
              <w:rPr>
                <w:kern w:val="0"/>
              </w:rPr>
              <w:t xml:space="preserve">  Root ID    Priority    32768</w:t>
            </w:r>
          </w:p>
          <w:p w14:paraId="3B2E64E7" w14:textId="77777777" w:rsidR="00D4405C" w:rsidRPr="00D4405C" w:rsidRDefault="00D4405C" w:rsidP="007D0937">
            <w:pPr>
              <w:pStyle w:val="ac"/>
              <w:rPr>
                <w:kern w:val="0"/>
              </w:rPr>
            </w:pPr>
            <w:r w:rsidRPr="00D4405C">
              <w:rPr>
                <w:kern w:val="0"/>
              </w:rPr>
              <w:t xml:space="preserve">             Address     00077074ff01</w:t>
            </w:r>
          </w:p>
          <w:p w14:paraId="7DE1D665" w14:textId="77777777" w:rsidR="00D4405C" w:rsidRPr="00D4405C" w:rsidRDefault="00D4405C" w:rsidP="007D0937">
            <w:pPr>
              <w:pStyle w:val="ac"/>
              <w:rPr>
                <w:kern w:val="0"/>
              </w:rPr>
            </w:pPr>
            <w:r w:rsidRPr="00D4405C">
              <w:rPr>
                <w:kern w:val="0"/>
              </w:rPr>
              <w:t xml:space="preserve">             This bridge is the root</w:t>
            </w:r>
          </w:p>
          <w:p w14:paraId="5BEAD0C8" w14:textId="77777777" w:rsidR="00D4405C" w:rsidRPr="00D4405C" w:rsidRDefault="00D4405C" w:rsidP="007D0937">
            <w:pPr>
              <w:pStyle w:val="ac"/>
              <w:rPr>
                <w:kern w:val="0"/>
              </w:rPr>
            </w:pPr>
            <w:r w:rsidRPr="00D4405C">
              <w:rPr>
                <w:kern w:val="0"/>
              </w:rPr>
              <w:t xml:space="preserve">             Hello Time  2  sec  Max Age 15 sec  Foward Delay  15 sec</w:t>
            </w:r>
          </w:p>
          <w:p w14:paraId="5A587EAB" w14:textId="77777777" w:rsidR="00D4405C" w:rsidRPr="00D4405C" w:rsidRDefault="00D4405C" w:rsidP="007D0937">
            <w:pPr>
              <w:pStyle w:val="ac"/>
              <w:rPr>
                <w:kern w:val="0"/>
              </w:rPr>
            </w:pPr>
          </w:p>
          <w:p w14:paraId="1000432F" w14:textId="77777777" w:rsidR="00D4405C" w:rsidRPr="00D4405C" w:rsidRDefault="00D4405C" w:rsidP="007D0937">
            <w:pPr>
              <w:pStyle w:val="ac"/>
              <w:rPr>
                <w:kern w:val="0"/>
              </w:rPr>
            </w:pPr>
            <w:r w:rsidRPr="00D4405C">
              <w:rPr>
                <w:kern w:val="0"/>
              </w:rPr>
              <w:t xml:space="preserve">  Bridge ID  Priority    32768</w:t>
            </w:r>
          </w:p>
          <w:p w14:paraId="751E2C7A" w14:textId="77777777" w:rsidR="00D4405C" w:rsidRPr="00D4405C" w:rsidRDefault="00D4405C" w:rsidP="007D0937">
            <w:pPr>
              <w:pStyle w:val="ac"/>
              <w:rPr>
                <w:kern w:val="0"/>
              </w:rPr>
            </w:pPr>
            <w:r w:rsidRPr="00D4405C">
              <w:rPr>
                <w:kern w:val="0"/>
              </w:rPr>
              <w:t xml:space="preserve">             Address     00077074ff01</w:t>
            </w:r>
          </w:p>
          <w:p w14:paraId="219D2C53" w14:textId="77777777" w:rsidR="00D4405C" w:rsidRPr="00D4405C" w:rsidRDefault="00D4405C" w:rsidP="007D0937">
            <w:pPr>
              <w:pStyle w:val="ac"/>
              <w:rPr>
                <w:kern w:val="0"/>
              </w:rPr>
            </w:pPr>
            <w:r w:rsidRPr="00D4405C">
              <w:rPr>
                <w:kern w:val="0"/>
              </w:rPr>
              <w:t xml:space="preserve">             Hello Time  2  sec  Max Age </w:t>
            </w:r>
            <w:r w:rsidRPr="00D4405C">
              <w:rPr>
                <w:b/>
                <w:kern w:val="0"/>
              </w:rPr>
              <w:t>15</w:t>
            </w:r>
            <w:r w:rsidRPr="00D4405C">
              <w:rPr>
                <w:kern w:val="0"/>
              </w:rPr>
              <w:t xml:space="preserve"> sec  Foward Delay  15 sec</w:t>
            </w:r>
          </w:p>
          <w:p w14:paraId="25BA2420" w14:textId="77777777" w:rsidR="00D4405C" w:rsidRPr="00D4405C" w:rsidRDefault="00D4405C" w:rsidP="007D0937">
            <w:pPr>
              <w:pStyle w:val="ac"/>
              <w:rPr>
                <w:kern w:val="0"/>
              </w:rPr>
            </w:pPr>
            <w:r w:rsidRPr="00D4405C">
              <w:rPr>
                <w:kern w:val="0"/>
              </w:rPr>
              <w:t xml:space="preserve">             Aging Time  300</w:t>
            </w:r>
          </w:p>
          <w:p w14:paraId="7108AD66" w14:textId="77777777" w:rsidR="00D4405C" w:rsidRPr="00D4405C" w:rsidRDefault="00D4405C" w:rsidP="007D0937">
            <w:pPr>
              <w:pStyle w:val="ac"/>
              <w:rPr>
                <w:kern w:val="0"/>
              </w:rPr>
            </w:pPr>
          </w:p>
          <w:p w14:paraId="74F110B9" w14:textId="77777777" w:rsidR="00D4405C" w:rsidRPr="00D4405C" w:rsidRDefault="00D4405C" w:rsidP="007D0937">
            <w:pPr>
              <w:pStyle w:val="ac"/>
              <w:rPr>
                <w:kern w:val="0"/>
              </w:rPr>
            </w:pPr>
            <w:r w:rsidRPr="00D4405C">
              <w:rPr>
                <w:kern w:val="0"/>
              </w:rPr>
              <w:t>Interface             Role   Sts Cost            Prio.Nbr    Type</w:t>
            </w:r>
          </w:p>
          <w:p w14:paraId="5F1B6DFC" w14:textId="77777777" w:rsidR="00D4405C" w:rsidRPr="00D4405C" w:rsidRDefault="00D4405C" w:rsidP="007D0937">
            <w:pPr>
              <w:pStyle w:val="ac"/>
              <w:rPr>
                <w:kern w:val="0"/>
              </w:rPr>
            </w:pPr>
            <w:r w:rsidRPr="00D4405C">
              <w:rPr>
                <w:kern w:val="0"/>
              </w:rPr>
              <w:t>------------- ---- --- --------- -------- ----------------</w:t>
            </w:r>
          </w:p>
          <w:p w14:paraId="3A57423A" w14:textId="77777777" w:rsidR="00D4405C" w:rsidRPr="00D4405C" w:rsidRDefault="00D4405C" w:rsidP="007D0937">
            <w:pPr>
              <w:pStyle w:val="ac"/>
              <w:rPr>
                <w:kern w:val="0"/>
              </w:rPr>
            </w:pPr>
            <w:r w:rsidRPr="00D4405C">
              <w:rPr>
                <w:kern w:val="0"/>
              </w:rPr>
              <w:t xml:space="preserve">Giga6/3              Disb  BLK 4                 128.138    P2p </w:t>
            </w:r>
          </w:p>
          <w:p w14:paraId="40947134" w14:textId="77777777" w:rsidR="00D4405C" w:rsidRPr="00D4405C" w:rsidRDefault="00D4405C" w:rsidP="007D0937">
            <w:pPr>
              <w:pStyle w:val="ac"/>
              <w:rPr>
                <w:kern w:val="0"/>
              </w:rPr>
            </w:pPr>
          </w:p>
          <w:p w14:paraId="19C7B255" w14:textId="77777777" w:rsidR="00D4405C" w:rsidRPr="00D4405C" w:rsidRDefault="00D4405C" w:rsidP="007D0937">
            <w:pPr>
              <w:pStyle w:val="ac"/>
              <w:rPr>
                <w:kern w:val="0"/>
              </w:rPr>
            </w:pPr>
            <w:r w:rsidRPr="00D4405C">
              <w:rPr>
                <w:kern w:val="0"/>
              </w:rPr>
              <w:t xml:space="preserve">Switch#configure terminal </w:t>
            </w:r>
          </w:p>
          <w:p w14:paraId="1D112393" w14:textId="77777777" w:rsidR="00D4405C" w:rsidRPr="00D4405C" w:rsidRDefault="00D4405C" w:rsidP="007D0937">
            <w:pPr>
              <w:pStyle w:val="ac"/>
              <w:rPr>
                <w:kern w:val="0"/>
              </w:rPr>
            </w:pPr>
            <w:r w:rsidRPr="00D4405C">
              <w:rPr>
                <w:kern w:val="0"/>
              </w:rPr>
              <w:t xml:space="preserve">Switch(config)#no spanning-tree max-age </w:t>
            </w:r>
          </w:p>
          <w:p w14:paraId="358E76D3" w14:textId="77777777" w:rsidR="00D4405C" w:rsidRPr="00D4405C" w:rsidRDefault="00D4405C" w:rsidP="007D0937">
            <w:pPr>
              <w:pStyle w:val="ac"/>
              <w:rPr>
                <w:kern w:val="0"/>
              </w:rPr>
            </w:pPr>
            <w:r w:rsidRPr="00D4405C">
              <w:rPr>
                <w:kern w:val="0"/>
              </w:rPr>
              <w:t>Switch(config)#exit</w:t>
            </w:r>
          </w:p>
          <w:p w14:paraId="35714DE0" w14:textId="77777777" w:rsidR="00D4405C" w:rsidRPr="00D4405C" w:rsidRDefault="00D4405C" w:rsidP="007D0937">
            <w:pPr>
              <w:pStyle w:val="ac"/>
              <w:rPr>
                <w:kern w:val="0"/>
              </w:rPr>
            </w:pPr>
            <w:r w:rsidRPr="00D4405C">
              <w:rPr>
                <w:kern w:val="0"/>
              </w:rPr>
              <w:t xml:space="preserve">Switch#show spanning-tree </w:t>
            </w:r>
          </w:p>
          <w:p w14:paraId="56C56051" w14:textId="77777777" w:rsidR="00D4405C" w:rsidRPr="00D4405C" w:rsidRDefault="00D4405C" w:rsidP="007D0937">
            <w:pPr>
              <w:pStyle w:val="ac"/>
              <w:rPr>
                <w:kern w:val="0"/>
              </w:rPr>
            </w:pPr>
          </w:p>
          <w:p w14:paraId="6D0CEA60" w14:textId="77777777" w:rsidR="00D4405C" w:rsidRPr="00D4405C" w:rsidRDefault="00D4405C" w:rsidP="007D0937">
            <w:pPr>
              <w:pStyle w:val="ac"/>
              <w:rPr>
                <w:kern w:val="0"/>
              </w:rPr>
            </w:pPr>
            <w:r w:rsidRPr="00D4405C">
              <w:rPr>
                <w:kern w:val="0"/>
              </w:rPr>
              <w:t>Default  Bridge up - Spanning Tree Enabled rstp-vlan-bridge</w:t>
            </w:r>
          </w:p>
          <w:p w14:paraId="238854BF" w14:textId="77777777" w:rsidR="00D4405C" w:rsidRPr="00D4405C" w:rsidRDefault="00D4405C" w:rsidP="007D0937">
            <w:pPr>
              <w:pStyle w:val="ac"/>
              <w:rPr>
                <w:kern w:val="0"/>
              </w:rPr>
            </w:pPr>
            <w:r w:rsidRPr="00D4405C">
              <w:rPr>
                <w:kern w:val="0"/>
              </w:rPr>
              <w:t xml:space="preserve">  Root ID    Priority    32768</w:t>
            </w:r>
          </w:p>
          <w:p w14:paraId="4027DE35" w14:textId="77777777" w:rsidR="00D4405C" w:rsidRPr="00D4405C" w:rsidRDefault="00D4405C" w:rsidP="007D0937">
            <w:pPr>
              <w:pStyle w:val="ac"/>
              <w:rPr>
                <w:kern w:val="0"/>
              </w:rPr>
            </w:pPr>
            <w:r w:rsidRPr="00D4405C">
              <w:rPr>
                <w:kern w:val="0"/>
              </w:rPr>
              <w:t xml:space="preserve">             Address     00077074ff01</w:t>
            </w:r>
          </w:p>
          <w:p w14:paraId="54846148" w14:textId="77777777" w:rsidR="00D4405C" w:rsidRPr="00D4405C" w:rsidRDefault="00D4405C" w:rsidP="007D0937">
            <w:pPr>
              <w:pStyle w:val="ac"/>
              <w:rPr>
                <w:kern w:val="0"/>
              </w:rPr>
            </w:pPr>
            <w:r w:rsidRPr="00D4405C">
              <w:rPr>
                <w:kern w:val="0"/>
              </w:rPr>
              <w:t xml:space="preserve">             This bridge is the root</w:t>
            </w:r>
          </w:p>
          <w:p w14:paraId="7594F2AD" w14:textId="77777777" w:rsidR="00D4405C" w:rsidRPr="00D4405C" w:rsidRDefault="00D4405C" w:rsidP="007D0937">
            <w:pPr>
              <w:pStyle w:val="ac"/>
              <w:rPr>
                <w:kern w:val="0"/>
              </w:rPr>
            </w:pPr>
            <w:r w:rsidRPr="00D4405C">
              <w:rPr>
                <w:kern w:val="0"/>
              </w:rPr>
              <w:t xml:space="preserve">             Hello Time  2  sec  Max Age 20 sec  Foward Delay  15 sec</w:t>
            </w:r>
          </w:p>
          <w:p w14:paraId="6E2EC9C9" w14:textId="77777777" w:rsidR="00D4405C" w:rsidRPr="00D4405C" w:rsidRDefault="00D4405C" w:rsidP="007D0937">
            <w:pPr>
              <w:pStyle w:val="ac"/>
              <w:rPr>
                <w:kern w:val="0"/>
              </w:rPr>
            </w:pPr>
          </w:p>
          <w:p w14:paraId="14001670" w14:textId="77777777" w:rsidR="00D4405C" w:rsidRPr="00D4405C" w:rsidRDefault="00D4405C" w:rsidP="007D0937">
            <w:pPr>
              <w:pStyle w:val="ac"/>
              <w:rPr>
                <w:kern w:val="0"/>
              </w:rPr>
            </w:pPr>
            <w:r w:rsidRPr="00D4405C">
              <w:rPr>
                <w:kern w:val="0"/>
              </w:rPr>
              <w:t xml:space="preserve">  Bridge ID  Priority    32768</w:t>
            </w:r>
          </w:p>
          <w:p w14:paraId="6269883F" w14:textId="77777777" w:rsidR="00D4405C" w:rsidRPr="00D4405C" w:rsidRDefault="00D4405C" w:rsidP="007D0937">
            <w:pPr>
              <w:pStyle w:val="ac"/>
              <w:rPr>
                <w:kern w:val="0"/>
              </w:rPr>
            </w:pPr>
            <w:r w:rsidRPr="00D4405C">
              <w:rPr>
                <w:kern w:val="0"/>
              </w:rPr>
              <w:t xml:space="preserve">             Address     00077074ff01</w:t>
            </w:r>
          </w:p>
          <w:p w14:paraId="059CD69F" w14:textId="77777777" w:rsidR="00D4405C" w:rsidRPr="00D4405C" w:rsidRDefault="00D4405C" w:rsidP="007D0937">
            <w:pPr>
              <w:pStyle w:val="ac"/>
              <w:rPr>
                <w:kern w:val="0"/>
              </w:rPr>
            </w:pPr>
            <w:r w:rsidRPr="00D4405C">
              <w:rPr>
                <w:kern w:val="0"/>
              </w:rPr>
              <w:t xml:space="preserve">             Hello Time  2  sec  Max Age</w:t>
            </w:r>
            <w:r w:rsidRPr="00D4405C">
              <w:rPr>
                <w:b/>
                <w:kern w:val="0"/>
              </w:rPr>
              <w:t xml:space="preserve"> 20</w:t>
            </w:r>
            <w:r w:rsidRPr="00D4405C">
              <w:rPr>
                <w:kern w:val="0"/>
              </w:rPr>
              <w:t xml:space="preserve"> sec  Foward Delay  15 sec</w:t>
            </w:r>
          </w:p>
          <w:p w14:paraId="6CE23D4B" w14:textId="77777777" w:rsidR="00D4405C" w:rsidRPr="00D4405C" w:rsidRDefault="00D4405C" w:rsidP="007D0937">
            <w:pPr>
              <w:pStyle w:val="ac"/>
              <w:rPr>
                <w:kern w:val="0"/>
              </w:rPr>
            </w:pPr>
            <w:r w:rsidRPr="00D4405C">
              <w:rPr>
                <w:kern w:val="0"/>
              </w:rPr>
              <w:t xml:space="preserve">             Aging Time  300</w:t>
            </w:r>
          </w:p>
          <w:p w14:paraId="3E56548A" w14:textId="77777777" w:rsidR="00D4405C" w:rsidRPr="00D4405C" w:rsidRDefault="00D4405C" w:rsidP="007D0937">
            <w:pPr>
              <w:pStyle w:val="ac"/>
              <w:rPr>
                <w:kern w:val="0"/>
              </w:rPr>
            </w:pPr>
          </w:p>
          <w:p w14:paraId="10F61A5C" w14:textId="77777777" w:rsidR="00D4405C" w:rsidRPr="00D4405C" w:rsidRDefault="00D4405C" w:rsidP="007D0937">
            <w:pPr>
              <w:pStyle w:val="ac"/>
              <w:rPr>
                <w:kern w:val="0"/>
              </w:rPr>
            </w:pPr>
            <w:r w:rsidRPr="00D4405C">
              <w:rPr>
                <w:kern w:val="0"/>
              </w:rPr>
              <w:t>Interface             Role  Sts   Cost           Prio.Nbr    Type</w:t>
            </w:r>
          </w:p>
          <w:p w14:paraId="4C5E084C" w14:textId="77777777" w:rsidR="00D4405C" w:rsidRPr="00D4405C" w:rsidRDefault="00D4405C" w:rsidP="007D0937">
            <w:pPr>
              <w:pStyle w:val="ac"/>
              <w:rPr>
                <w:kern w:val="0"/>
              </w:rPr>
            </w:pPr>
            <w:r w:rsidRPr="00D4405C">
              <w:rPr>
                <w:kern w:val="0"/>
              </w:rPr>
              <w:t>------------- ---- --- --------- -------- ----------------</w:t>
            </w:r>
          </w:p>
          <w:p w14:paraId="4E713362" w14:textId="77777777" w:rsidR="00D4405C" w:rsidRPr="00D4405C" w:rsidRDefault="00D4405C" w:rsidP="007D0937">
            <w:pPr>
              <w:pStyle w:val="ac"/>
              <w:rPr>
                <w:kern w:val="0"/>
              </w:rPr>
            </w:pPr>
            <w:r w:rsidRPr="00D4405C">
              <w:rPr>
                <w:kern w:val="0"/>
              </w:rPr>
              <w:t xml:space="preserve">Giga6/3              Disb  BLK 4                 128.138     P2p </w:t>
            </w:r>
          </w:p>
          <w:p w14:paraId="67CD2664" w14:textId="77777777" w:rsidR="00D4405C" w:rsidRPr="00D4405C" w:rsidRDefault="00D4405C" w:rsidP="007D0937">
            <w:pPr>
              <w:pStyle w:val="ac"/>
              <w:rPr>
                <w:kern w:val="0"/>
              </w:rPr>
            </w:pPr>
          </w:p>
          <w:p w14:paraId="4446CAD5" w14:textId="77777777" w:rsidR="00D4405C" w:rsidRPr="00D4405C" w:rsidRDefault="00D4405C" w:rsidP="007D0937">
            <w:pPr>
              <w:pStyle w:val="ac"/>
              <w:rPr>
                <w:kern w:val="0"/>
              </w:rPr>
            </w:pPr>
            <w:r w:rsidRPr="00D4405C">
              <w:rPr>
                <w:kern w:val="0"/>
              </w:rPr>
              <w:t>Switch#</w:t>
            </w:r>
          </w:p>
        </w:tc>
      </w:tr>
    </w:tbl>
    <w:p w14:paraId="3181A138" w14:textId="77777777" w:rsidR="00490D42" w:rsidRPr="00C235A5" w:rsidRDefault="00490D42" w:rsidP="007D0937">
      <w:pPr>
        <w:pStyle w:val="3"/>
        <w:ind w:left="0" w:right="20"/>
      </w:pPr>
      <w:bookmarkStart w:id="2885" w:name="_Toc363228602"/>
      <w:bookmarkStart w:id="2886" w:name="_Toc277779570"/>
      <w:bookmarkStart w:id="2887" w:name="_Toc445130983"/>
      <w:r w:rsidRPr="00D4405C">
        <w:rPr>
          <w:rFonts w:hint="eastAsia"/>
        </w:rPr>
        <w:lastRenderedPageBreak/>
        <w:t>Changing</w:t>
      </w:r>
      <w:r w:rsidRPr="00C235A5">
        <w:rPr>
          <w:rFonts w:hint="eastAsia"/>
        </w:rPr>
        <w:t xml:space="preserve"> the Max-</w:t>
      </w:r>
      <w:r>
        <w:rPr>
          <w:rFonts w:hint="eastAsia"/>
        </w:rPr>
        <w:t>hops</w:t>
      </w:r>
      <w:r w:rsidRPr="00C235A5">
        <w:rPr>
          <w:rFonts w:hint="eastAsia"/>
        </w:rPr>
        <w:t xml:space="preserve"> for switch</w:t>
      </w:r>
      <w:bookmarkEnd w:id="2885"/>
      <w:bookmarkEnd w:id="2886"/>
      <w:bookmarkEnd w:id="2887"/>
    </w:p>
    <w:p w14:paraId="5512B124" w14:textId="77777777" w:rsidR="00490D42" w:rsidRDefault="00490D42" w:rsidP="007D0937">
      <w:pPr>
        <w:pStyle w:val="a3"/>
        <w:ind w:left="0" w:right="20"/>
      </w:pPr>
      <w:r w:rsidRPr="002F5F3A">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1C28D6"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1C28D6" w:rsidRDefault="00D52C4A" w:rsidP="00D52C4A">
            <w:pPr>
              <w:ind w:right="20"/>
              <w:jc w:val="center"/>
              <w:rPr>
                <w:rFonts w:eastAsia="굴림"/>
                <w:b/>
                <w:bCs/>
              </w:rPr>
            </w:pPr>
            <w:r w:rsidRPr="001C28D6">
              <w:rPr>
                <w:rFonts w:eastAsia="굴림"/>
                <w:b/>
                <w:bCs/>
              </w:rPr>
              <w:lastRenderedPageBreak/>
              <w:t>Step</w:t>
            </w:r>
          </w:p>
        </w:tc>
        <w:tc>
          <w:tcPr>
            <w:tcW w:w="3435" w:type="dxa"/>
            <w:tcBorders>
              <w:top w:val="single" w:sz="4" w:space="0" w:color="auto"/>
            </w:tcBorders>
          </w:tcPr>
          <w:p w14:paraId="318B77E8" w14:textId="77777777" w:rsidR="00D52C4A" w:rsidRPr="001C28D6" w:rsidRDefault="00D52C4A" w:rsidP="00D52C4A">
            <w:pPr>
              <w:ind w:right="20"/>
              <w:jc w:val="center"/>
              <w:rPr>
                <w:rFonts w:eastAsia="굴림"/>
                <w:b/>
                <w:bCs/>
              </w:rPr>
            </w:pPr>
            <w:r w:rsidRPr="001C28D6">
              <w:rPr>
                <w:rFonts w:eastAsia="굴림"/>
                <w:b/>
                <w:bCs/>
              </w:rPr>
              <w:t>Command</w:t>
            </w:r>
          </w:p>
        </w:tc>
        <w:tc>
          <w:tcPr>
            <w:tcW w:w="4753" w:type="dxa"/>
            <w:tcBorders>
              <w:top w:val="single" w:sz="4" w:space="0" w:color="auto"/>
            </w:tcBorders>
          </w:tcPr>
          <w:p w14:paraId="4E83E017"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2019E8F3" w14:textId="77777777" w:rsidTr="00D52C4A">
        <w:trPr>
          <w:trHeight w:val="283"/>
        </w:trPr>
        <w:tc>
          <w:tcPr>
            <w:tcW w:w="884" w:type="dxa"/>
          </w:tcPr>
          <w:p w14:paraId="7B5B610B" w14:textId="77777777" w:rsidR="00D52C4A" w:rsidRPr="002F5F3A" w:rsidRDefault="00D52C4A" w:rsidP="00D52C4A">
            <w:pPr>
              <w:wordWrap/>
              <w:ind w:right="20"/>
              <w:rPr>
                <w:b/>
              </w:rPr>
            </w:pPr>
            <w:r w:rsidRPr="002F5F3A">
              <w:rPr>
                <w:b/>
              </w:rPr>
              <w:t>Step1</w:t>
            </w:r>
          </w:p>
        </w:tc>
        <w:tc>
          <w:tcPr>
            <w:tcW w:w="3435" w:type="dxa"/>
          </w:tcPr>
          <w:p w14:paraId="7BA6D40F" w14:textId="77777777" w:rsidR="00D52C4A" w:rsidRPr="002F5F3A" w:rsidRDefault="00D52C4A" w:rsidP="00D52C4A">
            <w:pPr>
              <w:wordWrap/>
              <w:ind w:right="20"/>
              <w:rPr>
                <w:b/>
              </w:rPr>
            </w:pPr>
            <w:r w:rsidRPr="002F5F3A">
              <w:rPr>
                <w:b/>
              </w:rPr>
              <w:t>configure terminal</w:t>
            </w:r>
          </w:p>
        </w:tc>
        <w:tc>
          <w:tcPr>
            <w:tcW w:w="4753" w:type="dxa"/>
          </w:tcPr>
          <w:p w14:paraId="4A224766" w14:textId="77777777" w:rsidR="00D52C4A" w:rsidRPr="002F5F3A" w:rsidRDefault="00D52C4A" w:rsidP="00D52C4A">
            <w:pPr>
              <w:wordWrap/>
              <w:ind w:right="20"/>
            </w:pPr>
            <w:r w:rsidRPr="002F5F3A">
              <w:t>Enters to global configuration mode.</w:t>
            </w:r>
          </w:p>
        </w:tc>
      </w:tr>
      <w:tr w:rsidR="00D52C4A" w:rsidRPr="00C235A5" w14:paraId="35DF234D" w14:textId="77777777" w:rsidTr="00D52C4A">
        <w:trPr>
          <w:trHeight w:val="283"/>
        </w:trPr>
        <w:tc>
          <w:tcPr>
            <w:tcW w:w="884" w:type="dxa"/>
          </w:tcPr>
          <w:p w14:paraId="1D0A8467" w14:textId="77777777" w:rsidR="00D52C4A" w:rsidRPr="002F5F3A" w:rsidRDefault="00D52C4A" w:rsidP="00D52C4A">
            <w:pPr>
              <w:wordWrap/>
              <w:ind w:right="20"/>
              <w:rPr>
                <w:b/>
              </w:rPr>
            </w:pPr>
            <w:r w:rsidRPr="002F5F3A">
              <w:rPr>
                <w:b/>
              </w:rPr>
              <w:t>Step2</w:t>
            </w:r>
          </w:p>
        </w:tc>
        <w:tc>
          <w:tcPr>
            <w:tcW w:w="3435" w:type="dxa"/>
          </w:tcPr>
          <w:p w14:paraId="378619E4" w14:textId="77777777" w:rsidR="00D52C4A" w:rsidRPr="002F5F3A" w:rsidRDefault="00D52C4A" w:rsidP="00D52C4A">
            <w:pPr>
              <w:wordWrap/>
              <w:ind w:right="20"/>
              <w:rPr>
                <w:b/>
              </w:rPr>
            </w:pPr>
            <w:r w:rsidRPr="002F5F3A">
              <w:rPr>
                <w:b/>
              </w:rPr>
              <w:t>Spanning-tree max-hops count</w:t>
            </w:r>
          </w:p>
        </w:tc>
        <w:tc>
          <w:tcPr>
            <w:tcW w:w="4753" w:type="dxa"/>
          </w:tcPr>
          <w:p w14:paraId="2E9C1BB1" w14:textId="77777777" w:rsidR="00D52C4A" w:rsidRPr="002F5F3A" w:rsidRDefault="00D52C4A" w:rsidP="00D52C4A">
            <w:pPr>
              <w:wordWrap/>
              <w:ind w:right="20"/>
            </w:pPr>
            <w:r w:rsidRPr="002F5F3A">
              <w:t>Changes max-hop.</w:t>
            </w:r>
          </w:p>
        </w:tc>
      </w:tr>
      <w:tr w:rsidR="00D52C4A" w:rsidRPr="00C235A5" w14:paraId="26BC5ACA" w14:textId="77777777" w:rsidTr="00D52C4A">
        <w:trPr>
          <w:trHeight w:val="283"/>
        </w:trPr>
        <w:tc>
          <w:tcPr>
            <w:tcW w:w="884" w:type="dxa"/>
          </w:tcPr>
          <w:p w14:paraId="4C5A1E2F" w14:textId="77777777" w:rsidR="00D52C4A" w:rsidRPr="002F5F3A" w:rsidRDefault="00D52C4A" w:rsidP="00D52C4A">
            <w:pPr>
              <w:wordWrap/>
              <w:ind w:right="20"/>
              <w:rPr>
                <w:b/>
              </w:rPr>
            </w:pPr>
            <w:r w:rsidRPr="002F5F3A">
              <w:rPr>
                <w:b/>
              </w:rPr>
              <w:t>Step3</w:t>
            </w:r>
          </w:p>
        </w:tc>
        <w:tc>
          <w:tcPr>
            <w:tcW w:w="3435" w:type="dxa"/>
          </w:tcPr>
          <w:p w14:paraId="3844C96A" w14:textId="77777777" w:rsidR="00D52C4A" w:rsidRPr="002F5F3A" w:rsidRDefault="00D52C4A" w:rsidP="00D52C4A">
            <w:pPr>
              <w:wordWrap/>
              <w:ind w:right="20"/>
              <w:rPr>
                <w:b/>
              </w:rPr>
            </w:pPr>
            <w:r w:rsidRPr="002F5F3A">
              <w:rPr>
                <w:b/>
              </w:rPr>
              <w:t>exit</w:t>
            </w:r>
          </w:p>
        </w:tc>
        <w:tc>
          <w:tcPr>
            <w:tcW w:w="4753" w:type="dxa"/>
          </w:tcPr>
          <w:p w14:paraId="41EFC744" w14:textId="77777777" w:rsidR="00D52C4A" w:rsidRPr="002F5F3A" w:rsidRDefault="00D52C4A" w:rsidP="00D52C4A">
            <w:pPr>
              <w:wordWrap/>
              <w:ind w:right="20"/>
            </w:pPr>
            <w:r w:rsidRPr="002F5F3A">
              <w:t xml:space="preserve">Backs to </w:t>
            </w:r>
            <w:r>
              <w:t>Privileged</w:t>
            </w:r>
            <w:r w:rsidRPr="002F5F3A">
              <w:t xml:space="preserve"> mode.</w:t>
            </w:r>
          </w:p>
        </w:tc>
      </w:tr>
      <w:tr w:rsidR="00D52C4A" w:rsidRPr="00C235A5" w14:paraId="555BF628" w14:textId="77777777" w:rsidTr="00D52C4A">
        <w:trPr>
          <w:trHeight w:val="283"/>
        </w:trPr>
        <w:tc>
          <w:tcPr>
            <w:tcW w:w="884" w:type="dxa"/>
          </w:tcPr>
          <w:p w14:paraId="22F3BE1E" w14:textId="77777777" w:rsidR="00D52C4A" w:rsidRPr="002F5F3A" w:rsidRDefault="00D52C4A" w:rsidP="00D52C4A">
            <w:pPr>
              <w:wordWrap/>
              <w:ind w:right="20"/>
              <w:rPr>
                <w:b/>
              </w:rPr>
            </w:pPr>
            <w:r w:rsidRPr="002F5F3A">
              <w:rPr>
                <w:b/>
              </w:rPr>
              <w:t>Step4</w:t>
            </w:r>
          </w:p>
        </w:tc>
        <w:tc>
          <w:tcPr>
            <w:tcW w:w="3435" w:type="dxa"/>
          </w:tcPr>
          <w:p w14:paraId="7BD14A5B" w14:textId="77777777" w:rsidR="00D52C4A" w:rsidRPr="002F5F3A" w:rsidRDefault="00D52C4A" w:rsidP="00D52C4A">
            <w:pPr>
              <w:wordWrap/>
              <w:ind w:right="20"/>
              <w:rPr>
                <w:b/>
              </w:rPr>
            </w:pPr>
            <w:r w:rsidRPr="002F5F3A">
              <w:rPr>
                <w:b/>
              </w:rPr>
              <w:t>show running-config</w:t>
            </w:r>
          </w:p>
        </w:tc>
        <w:tc>
          <w:tcPr>
            <w:tcW w:w="4753" w:type="dxa"/>
          </w:tcPr>
          <w:p w14:paraId="271E6D83" w14:textId="77777777" w:rsidR="00D52C4A" w:rsidRPr="002F5F3A" w:rsidRDefault="00D52C4A" w:rsidP="00D52C4A">
            <w:pPr>
              <w:wordWrap/>
              <w:ind w:right="20"/>
            </w:pPr>
            <w:r w:rsidRPr="002F5F3A">
              <w:t>Shows current configuration.</w:t>
            </w:r>
          </w:p>
        </w:tc>
      </w:tr>
      <w:tr w:rsidR="00D52C4A" w:rsidRPr="00C235A5" w14:paraId="7BA55D6D" w14:textId="77777777" w:rsidTr="00D52C4A">
        <w:trPr>
          <w:trHeight w:val="283"/>
        </w:trPr>
        <w:tc>
          <w:tcPr>
            <w:tcW w:w="884" w:type="dxa"/>
          </w:tcPr>
          <w:p w14:paraId="43FF45E1" w14:textId="77777777" w:rsidR="00D52C4A" w:rsidRPr="002F5F3A" w:rsidRDefault="00D52C4A" w:rsidP="00D52C4A">
            <w:pPr>
              <w:wordWrap/>
              <w:ind w:right="20"/>
              <w:rPr>
                <w:b/>
              </w:rPr>
            </w:pPr>
            <w:r w:rsidRPr="002F5F3A">
              <w:rPr>
                <w:b/>
              </w:rPr>
              <w:t>Step5</w:t>
            </w:r>
          </w:p>
        </w:tc>
        <w:tc>
          <w:tcPr>
            <w:tcW w:w="3435" w:type="dxa"/>
          </w:tcPr>
          <w:p w14:paraId="3328B16A" w14:textId="77777777" w:rsidR="00D52C4A" w:rsidRPr="002F5F3A" w:rsidRDefault="00D52C4A" w:rsidP="00D52C4A">
            <w:pPr>
              <w:wordWrap/>
              <w:ind w:right="20"/>
              <w:jc w:val="left"/>
              <w:rPr>
                <w:b/>
              </w:rPr>
            </w:pPr>
            <w:r w:rsidRPr="002F5F3A">
              <w:rPr>
                <w:b/>
              </w:rPr>
              <w:t>copy running-config startup-config</w:t>
            </w:r>
          </w:p>
        </w:tc>
        <w:tc>
          <w:tcPr>
            <w:tcW w:w="4753" w:type="dxa"/>
          </w:tcPr>
          <w:p w14:paraId="3B2AFFD5" w14:textId="77777777" w:rsidR="00D52C4A" w:rsidRPr="002F5F3A" w:rsidRDefault="00D52C4A" w:rsidP="00D52C4A">
            <w:pPr>
              <w:wordWrap/>
              <w:ind w:right="20"/>
              <w:jc w:val="left"/>
            </w:pPr>
            <w:r w:rsidRPr="002F5F3A">
              <w:t>Saves current configuration to start-up configuration.</w:t>
            </w:r>
          </w:p>
        </w:tc>
      </w:tr>
    </w:tbl>
    <w:p w14:paraId="3BB1BBC8" w14:textId="77777777"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D4405C" w14:paraId="3A04EF37" w14:textId="77777777" w:rsidTr="00D4405C">
        <w:tc>
          <w:tcPr>
            <w:tcW w:w="9156" w:type="dxa"/>
          </w:tcPr>
          <w:p w14:paraId="2C7DBDC0"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Switch(config)#spanning-tree max-hops 10</w:t>
            </w:r>
          </w:p>
          <w:p w14:paraId="6EE53D4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14:paraId="6B6C8E0E"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14:paraId="3E92910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14:paraId="17D22FE1"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14:paraId="7583940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14:paraId="53D2500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Operational hello time 2, forward delay 15, max age 20, txholdcount 6</w:t>
            </w:r>
          </w:p>
          <w:p w14:paraId="46549F51"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Configured  hello time 2, forward delay 15, max age 20, max hops </w:t>
            </w:r>
            <w:r w:rsidRPr="00D4405C">
              <w:rPr>
                <w:rFonts w:ascii="Courier New" w:eastAsia="굴림" w:hAnsi="Courier New" w:cs="Courier New"/>
                <w:b/>
              </w:rPr>
              <w:t>10</w:t>
            </w:r>
          </w:p>
          <w:p w14:paraId="3770B58D"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14:paraId="79F1B4DE"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14:paraId="48B48FE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14:paraId="5201501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p w14:paraId="176A1431" w14:textId="77777777" w:rsidR="00490D42" w:rsidRPr="00D4405C" w:rsidRDefault="00490D42" w:rsidP="007D0937">
            <w:pPr>
              <w:ind w:right="20"/>
              <w:rPr>
                <w:rFonts w:ascii="Courier New" w:eastAsia="굴림" w:hAnsi="Courier New" w:cs="Courier New"/>
              </w:rPr>
            </w:pPr>
          </w:p>
          <w:p w14:paraId="5B95581E" w14:textId="77777777" w:rsidR="00490D42" w:rsidRPr="00D4405C" w:rsidRDefault="00490D42" w:rsidP="007D0937">
            <w:pPr>
              <w:ind w:right="20"/>
              <w:rPr>
                <w:rFonts w:ascii="Courier New" w:eastAsia="굴림" w:hAnsi="Courier New" w:cs="Courier New"/>
              </w:rPr>
            </w:pPr>
          </w:p>
          <w:p w14:paraId="0B62593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w:t>
            </w:r>
            <w:r w:rsidRPr="00D4405C">
              <w:rPr>
                <w:rFonts w:ascii="Courier New" w:eastAsia="굴림" w:hAnsi="Courier New" w:cs="Courier New"/>
                <w:b/>
              </w:rPr>
              <w:t>no spanning-tree max-hops</w:t>
            </w:r>
          </w:p>
          <w:p w14:paraId="570505B8"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14:paraId="76B937E9"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14:paraId="3AA2DE3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14:paraId="153354C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14:paraId="6D47E84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14:paraId="7AA6B60B"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Operational hello time 2, forward delay 15, max age 20, </w:t>
            </w:r>
            <w:r w:rsidRPr="00D4405C">
              <w:rPr>
                <w:rFonts w:ascii="Courier New" w:eastAsia="굴림" w:hAnsi="Courier New" w:cs="Courier New"/>
                <w:b/>
              </w:rPr>
              <w:t>txholdcount 6</w:t>
            </w:r>
          </w:p>
          <w:p w14:paraId="68A2C47F"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Configured  hello time 2, forward delay 15, max age 20, max hops 20</w:t>
            </w:r>
          </w:p>
          <w:p w14:paraId="475929C2"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14:paraId="42A3C75A"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14:paraId="2023934D"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14:paraId="0FD6AF0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tc>
      </w:tr>
    </w:tbl>
    <w:p w14:paraId="6A59E4BF" w14:textId="77777777" w:rsidR="00490D42" w:rsidRPr="00C235A5" w:rsidRDefault="00490D42" w:rsidP="007D0937">
      <w:pPr>
        <w:pStyle w:val="3"/>
        <w:ind w:left="0" w:right="20"/>
      </w:pPr>
      <w:bookmarkStart w:id="2888" w:name="_Toc363228603"/>
      <w:bookmarkStart w:id="2889" w:name="_Toc277779571"/>
      <w:bookmarkStart w:id="2890" w:name="_Toc445130984"/>
      <w:r w:rsidRPr="00D4405C">
        <w:t>Changing</w:t>
      </w:r>
      <w:r w:rsidRPr="00C235A5">
        <w:t xml:space="preserve"> the Spanning-Tree mode for switch</w:t>
      </w:r>
      <w:bookmarkEnd w:id="2888"/>
      <w:bookmarkEnd w:id="2889"/>
      <w:bookmarkEnd w:id="2890"/>
    </w:p>
    <w:p w14:paraId="15A97670" w14:textId="77777777" w:rsidR="00490D42" w:rsidRDefault="00490D42" w:rsidP="007D0937">
      <w:pPr>
        <w:pStyle w:val="a3"/>
        <w:ind w:left="0" w:right="20"/>
      </w:pPr>
      <w:r w:rsidRPr="002F5F3A">
        <w:t>To change the spanning-tree mode for switch, follow the procedures set out below:</w:t>
      </w:r>
    </w:p>
    <w:p w14:paraId="2131749D" w14:textId="77777777" w:rsidR="0009369F" w:rsidRDefault="0009369F" w:rsidP="007D0937">
      <w:pPr>
        <w:pStyle w:val="afffff3"/>
        <w:ind w:left="0" w:right="20"/>
      </w:pPr>
      <w:bookmarkStart w:id="2891" w:name="_Toc363228604"/>
      <w:bookmarkStart w:id="2892" w:name="_Toc391575321"/>
    </w:p>
    <w:p w14:paraId="01538148" w14:textId="77777777" w:rsidR="0009369F" w:rsidRDefault="0009369F" w:rsidP="007D0937">
      <w:pPr>
        <w:pStyle w:val="afffff3"/>
        <w:ind w:left="0" w:right="20"/>
      </w:pPr>
    </w:p>
    <w:p w14:paraId="7B935D40" w14:textId="77777777" w:rsidR="005A7B62" w:rsidRDefault="005A7B62" w:rsidP="007D0937">
      <w:pPr>
        <w:pStyle w:val="afffff3"/>
        <w:ind w:left="0" w:right="20"/>
        <w:rPr>
          <w:rFonts w:ascii="굴림" w:eastAsia="굴림" w:hAnsi="굴림"/>
        </w:rPr>
      </w:pPr>
      <w:r>
        <w:t xml:space="preserve">Table </w:t>
      </w:r>
      <w:r w:rsidR="005832B8">
        <w:fldChar w:fldCharType="begin"/>
      </w:r>
      <w:r w:rsidR="00092D8C">
        <w:instrText xml:space="preserve"> SEQ Table \* ARABIC </w:instrText>
      </w:r>
      <w:r w:rsidR="005832B8">
        <w:fldChar w:fldCharType="separate"/>
      </w:r>
      <w:r w:rsidR="00001ED6">
        <w:rPr>
          <w:noProof/>
        </w:rPr>
        <w:t>179</w:t>
      </w:r>
      <w:r w:rsidR="005832B8">
        <w:rPr>
          <w:noProof/>
        </w:rPr>
        <w:fldChar w:fldCharType="end"/>
      </w:r>
      <w:r>
        <w:rPr>
          <w:rFonts w:hint="eastAsia"/>
        </w:rPr>
        <w:t xml:space="preserve"> </w:t>
      </w:r>
      <w:r w:rsidRPr="002F5F3A">
        <w:t>Changing the Spanning-Tree mode for switch</w:t>
      </w:r>
      <w:bookmarkEnd w:id="2891"/>
      <w:bookmarkEnd w:id="2892"/>
    </w:p>
    <w:tbl>
      <w:tblPr>
        <w:tblStyle w:val="CLIWide"/>
        <w:tblW w:w="0" w:type="auto"/>
        <w:tblLook w:val="01E0" w:firstRow="1" w:lastRow="1" w:firstColumn="1" w:lastColumn="1" w:noHBand="0" w:noVBand="0"/>
      </w:tblPr>
      <w:tblGrid>
        <w:gridCol w:w="739"/>
        <w:gridCol w:w="3011"/>
        <w:gridCol w:w="4182"/>
      </w:tblGrid>
      <w:tr w:rsidR="00490D42" w:rsidRPr="00C235A5"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2F5F3A" w:rsidRDefault="00490D42" w:rsidP="007D0937">
            <w:pPr>
              <w:pStyle w:val="ac"/>
            </w:pPr>
            <w:r w:rsidRPr="002F5F3A">
              <w:t>Step</w:t>
            </w:r>
          </w:p>
        </w:tc>
        <w:tc>
          <w:tcPr>
            <w:tcW w:w="3157" w:type="dxa"/>
          </w:tcPr>
          <w:p w14:paraId="02EED5DC" w14:textId="77777777" w:rsidR="00490D42" w:rsidRPr="002F5F3A" w:rsidRDefault="00490D42" w:rsidP="007D0937">
            <w:pPr>
              <w:wordWrap/>
              <w:ind w:right="20"/>
              <w:rPr>
                <w:b/>
                <w:bCs/>
              </w:rPr>
            </w:pPr>
            <w:r w:rsidRPr="002F5F3A">
              <w:rPr>
                <w:b/>
                <w:bCs/>
              </w:rPr>
              <w:t>Command</w:t>
            </w:r>
          </w:p>
        </w:tc>
        <w:tc>
          <w:tcPr>
            <w:tcW w:w="4463" w:type="dxa"/>
          </w:tcPr>
          <w:p w14:paraId="1F8F13D1" w14:textId="77777777" w:rsidR="00490D42" w:rsidRPr="002F5F3A" w:rsidRDefault="00490D42" w:rsidP="007D0937">
            <w:pPr>
              <w:wordWrap/>
              <w:ind w:right="20"/>
              <w:rPr>
                <w:b/>
                <w:bCs/>
              </w:rPr>
            </w:pPr>
            <w:r w:rsidRPr="002F5F3A">
              <w:rPr>
                <w:b/>
                <w:bCs/>
              </w:rPr>
              <w:t>Purpose</w:t>
            </w:r>
          </w:p>
        </w:tc>
      </w:tr>
      <w:tr w:rsidR="00490D42" w:rsidRPr="00C235A5" w14:paraId="6949657E" w14:textId="77777777" w:rsidTr="000C60DF">
        <w:tc>
          <w:tcPr>
            <w:tcW w:w="740" w:type="dxa"/>
          </w:tcPr>
          <w:p w14:paraId="1CA1A124" w14:textId="77777777" w:rsidR="00490D42" w:rsidRPr="002F5F3A" w:rsidRDefault="00490D42" w:rsidP="007D0937">
            <w:pPr>
              <w:wordWrap/>
              <w:ind w:right="20"/>
              <w:rPr>
                <w:b/>
                <w:bCs/>
              </w:rPr>
            </w:pPr>
            <w:r w:rsidRPr="002F5F3A">
              <w:rPr>
                <w:b/>
                <w:bCs/>
              </w:rPr>
              <w:t>Step1</w:t>
            </w:r>
          </w:p>
        </w:tc>
        <w:tc>
          <w:tcPr>
            <w:tcW w:w="3157" w:type="dxa"/>
          </w:tcPr>
          <w:p w14:paraId="7FAFA5F6" w14:textId="77777777" w:rsidR="00490D42" w:rsidRPr="002F5F3A" w:rsidRDefault="00490D42" w:rsidP="007D0937">
            <w:pPr>
              <w:wordWrap/>
              <w:ind w:right="20"/>
            </w:pPr>
            <w:r w:rsidRPr="002F5F3A">
              <w:rPr>
                <w:b/>
                <w:bCs/>
              </w:rPr>
              <w:t>configure terminal</w:t>
            </w:r>
          </w:p>
        </w:tc>
        <w:tc>
          <w:tcPr>
            <w:tcW w:w="4463" w:type="dxa"/>
          </w:tcPr>
          <w:p w14:paraId="107EBDF0" w14:textId="77777777" w:rsidR="00490D42" w:rsidRPr="002F5F3A" w:rsidRDefault="00490D42" w:rsidP="007D0937">
            <w:pPr>
              <w:wordWrap/>
              <w:ind w:right="20"/>
            </w:pPr>
            <w:r w:rsidRPr="002F5F3A">
              <w:t>To enter global configuration mode</w:t>
            </w:r>
          </w:p>
        </w:tc>
      </w:tr>
      <w:tr w:rsidR="00490D42" w:rsidRPr="00C235A5" w14:paraId="6492F89B" w14:textId="77777777" w:rsidTr="000C60DF">
        <w:tc>
          <w:tcPr>
            <w:tcW w:w="740" w:type="dxa"/>
          </w:tcPr>
          <w:p w14:paraId="3FC793A7" w14:textId="77777777" w:rsidR="00490D42" w:rsidRPr="002F5F3A" w:rsidRDefault="00490D42" w:rsidP="007D0937">
            <w:pPr>
              <w:wordWrap/>
              <w:ind w:right="20"/>
              <w:rPr>
                <w:b/>
                <w:bCs/>
              </w:rPr>
            </w:pPr>
            <w:r w:rsidRPr="002F5F3A">
              <w:rPr>
                <w:b/>
                <w:bCs/>
              </w:rPr>
              <w:t>Step2</w:t>
            </w:r>
          </w:p>
        </w:tc>
        <w:tc>
          <w:tcPr>
            <w:tcW w:w="3157" w:type="dxa"/>
          </w:tcPr>
          <w:p w14:paraId="66783154" w14:textId="77777777" w:rsidR="00490D42" w:rsidRPr="002F5F3A" w:rsidRDefault="00490D42" w:rsidP="007D0937">
            <w:pPr>
              <w:wordWrap/>
              <w:ind w:right="20"/>
              <w:jc w:val="left"/>
              <w:rPr>
                <w:bCs/>
              </w:rPr>
            </w:pPr>
            <w:r w:rsidRPr="002F5F3A">
              <w:rPr>
                <w:b/>
                <w:bCs/>
              </w:rPr>
              <w:t xml:space="preserve">spanning-tree mode </w:t>
            </w:r>
            <w:r w:rsidRPr="002F5F3A">
              <w:rPr>
                <w:b/>
              </w:rPr>
              <w:t>{stp|</w:t>
            </w:r>
            <w:r w:rsidRPr="002F5F3A">
              <w:rPr>
                <w:b/>
                <w:bCs/>
              </w:rPr>
              <w:t>rstp</w:t>
            </w:r>
            <w:r w:rsidRPr="002F5F3A">
              <w:t>|</w:t>
            </w:r>
            <w:r w:rsidRPr="002F5F3A">
              <w:rPr>
                <w:b/>
                <w:bCs/>
              </w:rPr>
              <w:t>mstp</w:t>
            </w:r>
            <w:r w:rsidRPr="002F5F3A">
              <w:rPr>
                <w:bCs/>
              </w:rPr>
              <w:t>|</w:t>
            </w:r>
          </w:p>
          <w:p w14:paraId="2C093E2E" w14:textId="77777777" w:rsidR="00490D42" w:rsidRPr="002F5F3A" w:rsidRDefault="00490D42" w:rsidP="007D0937">
            <w:pPr>
              <w:wordWrap/>
              <w:ind w:right="20"/>
              <w:jc w:val="left"/>
              <w:rPr>
                <w:b/>
                <w:bCs/>
              </w:rPr>
            </w:pPr>
            <w:r w:rsidRPr="002F5F3A">
              <w:rPr>
                <w:b/>
                <w:bCs/>
              </w:rPr>
              <w:t>provider-mstp|provider-rstp|</w:t>
            </w:r>
          </w:p>
          <w:p w14:paraId="79A33C4E" w14:textId="77777777" w:rsidR="00490D42" w:rsidRPr="002F5F3A" w:rsidRDefault="00490D42" w:rsidP="007D0937">
            <w:pPr>
              <w:wordWrap/>
              <w:ind w:right="20"/>
              <w:jc w:val="left"/>
              <w:rPr>
                <w:b/>
                <w:bCs/>
              </w:rPr>
            </w:pPr>
            <w:r w:rsidRPr="002F5F3A">
              <w:rPr>
                <w:b/>
                <w:bCs/>
              </w:rPr>
              <w:lastRenderedPageBreak/>
              <w:t>stp-VLAN-bridge|rstp-VLAN-bridge</w:t>
            </w:r>
            <w:r w:rsidRPr="002F5F3A">
              <w:t>}</w:t>
            </w:r>
          </w:p>
        </w:tc>
        <w:tc>
          <w:tcPr>
            <w:tcW w:w="4463" w:type="dxa"/>
          </w:tcPr>
          <w:p w14:paraId="064D7520" w14:textId="77777777" w:rsidR="00490D42" w:rsidRPr="002F5F3A" w:rsidRDefault="00490D42" w:rsidP="007D0937">
            <w:pPr>
              <w:wordWrap/>
              <w:ind w:right="20"/>
            </w:pPr>
            <w:r w:rsidRPr="002F5F3A">
              <w:lastRenderedPageBreak/>
              <w:t>To change the spanning-tree mode</w:t>
            </w:r>
          </w:p>
        </w:tc>
      </w:tr>
      <w:tr w:rsidR="00490D42" w:rsidRPr="00C235A5" w14:paraId="4AD098E5" w14:textId="77777777" w:rsidTr="000C60DF">
        <w:tc>
          <w:tcPr>
            <w:tcW w:w="740" w:type="dxa"/>
          </w:tcPr>
          <w:p w14:paraId="7558440C" w14:textId="77777777" w:rsidR="00490D42" w:rsidRPr="002F5F3A" w:rsidRDefault="00490D42" w:rsidP="007D0937">
            <w:pPr>
              <w:wordWrap/>
              <w:ind w:right="20"/>
              <w:rPr>
                <w:b/>
                <w:bCs/>
              </w:rPr>
            </w:pPr>
            <w:r w:rsidRPr="002F5F3A">
              <w:rPr>
                <w:b/>
                <w:bCs/>
              </w:rPr>
              <w:lastRenderedPageBreak/>
              <w:t>Step3</w:t>
            </w:r>
          </w:p>
        </w:tc>
        <w:tc>
          <w:tcPr>
            <w:tcW w:w="3157" w:type="dxa"/>
          </w:tcPr>
          <w:p w14:paraId="56377638" w14:textId="77777777" w:rsidR="00490D42" w:rsidRPr="002F5F3A" w:rsidRDefault="00490D42" w:rsidP="007D0937">
            <w:pPr>
              <w:wordWrap/>
              <w:ind w:right="20"/>
              <w:rPr>
                <w:b/>
                <w:bCs/>
              </w:rPr>
            </w:pPr>
            <w:r w:rsidRPr="002F5F3A">
              <w:rPr>
                <w:b/>
                <w:bCs/>
              </w:rPr>
              <w:t>exit</w:t>
            </w:r>
          </w:p>
        </w:tc>
        <w:tc>
          <w:tcPr>
            <w:tcW w:w="4463" w:type="dxa"/>
          </w:tcPr>
          <w:p w14:paraId="28BF37E8"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29BA43E7" w14:textId="77777777" w:rsidTr="000C60DF">
        <w:tc>
          <w:tcPr>
            <w:tcW w:w="740" w:type="dxa"/>
          </w:tcPr>
          <w:p w14:paraId="3F866C52" w14:textId="77777777" w:rsidR="00490D42" w:rsidRPr="002F5F3A" w:rsidRDefault="00490D42" w:rsidP="007D0937">
            <w:pPr>
              <w:wordWrap/>
              <w:ind w:right="20"/>
              <w:rPr>
                <w:b/>
                <w:bCs/>
              </w:rPr>
            </w:pPr>
            <w:r w:rsidRPr="002F5F3A">
              <w:rPr>
                <w:b/>
                <w:bCs/>
              </w:rPr>
              <w:t>Step4</w:t>
            </w:r>
          </w:p>
        </w:tc>
        <w:tc>
          <w:tcPr>
            <w:tcW w:w="3157" w:type="dxa"/>
          </w:tcPr>
          <w:p w14:paraId="22F66B8B" w14:textId="77777777" w:rsidR="00490D42" w:rsidRPr="002F5F3A" w:rsidRDefault="00490D42" w:rsidP="007D0937">
            <w:pPr>
              <w:wordWrap/>
              <w:ind w:right="20"/>
              <w:rPr>
                <w:b/>
                <w:bCs/>
              </w:rPr>
            </w:pPr>
            <w:r w:rsidRPr="002F5F3A">
              <w:rPr>
                <w:b/>
                <w:bCs/>
              </w:rPr>
              <w:t>show running-config</w:t>
            </w:r>
          </w:p>
        </w:tc>
        <w:tc>
          <w:tcPr>
            <w:tcW w:w="4463" w:type="dxa"/>
          </w:tcPr>
          <w:p w14:paraId="62888098" w14:textId="77777777" w:rsidR="00490D42" w:rsidRPr="002F5F3A" w:rsidRDefault="00490D42" w:rsidP="007D0937">
            <w:pPr>
              <w:wordWrap/>
              <w:ind w:right="20"/>
            </w:pPr>
            <w:r w:rsidRPr="002F5F3A">
              <w:t>To check the setting</w:t>
            </w:r>
          </w:p>
        </w:tc>
      </w:tr>
      <w:tr w:rsidR="00490D42" w:rsidRPr="00C235A5" w14:paraId="301D8787" w14:textId="77777777" w:rsidTr="000C60DF">
        <w:tc>
          <w:tcPr>
            <w:tcW w:w="740" w:type="dxa"/>
          </w:tcPr>
          <w:p w14:paraId="69CBB1FB" w14:textId="77777777" w:rsidR="00490D42" w:rsidRPr="002F5F3A" w:rsidRDefault="00490D42" w:rsidP="007D0937">
            <w:pPr>
              <w:wordWrap/>
              <w:ind w:right="20"/>
              <w:rPr>
                <w:b/>
                <w:bCs/>
              </w:rPr>
            </w:pPr>
            <w:r w:rsidRPr="002F5F3A">
              <w:rPr>
                <w:b/>
                <w:bCs/>
              </w:rPr>
              <w:t>Step5</w:t>
            </w:r>
          </w:p>
        </w:tc>
        <w:tc>
          <w:tcPr>
            <w:tcW w:w="3157" w:type="dxa"/>
          </w:tcPr>
          <w:p w14:paraId="4677EBCF" w14:textId="77777777" w:rsidR="00490D42" w:rsidRPr="002F5F3A" w:rsidRDefault="00490D42" w:rsidP="007D0937">
            <w:pPr>
              <w:wordWrap/>
              <w:ind w:right="20"/>
              <w:rPr>
                <w:b/>
                <w:bCs/>
              </w:rPr>
            </w:pPr>
            <w:r w:rsidRPr="002F5F3A">
              <w:rPr>
                <w:b/>
                <w:bCs/>
              </w:rPr>
              <w:t>copy running-config startup-config</w:t>
            </w:r>
          </w:p>
        </w:tc>
        <w:tc>
          <w:tcPr>
            <w:tcW w:w="4463" w:type="dxa"/>
          </w:tcPr>
          <w:p w14:paraId="019E472F" w14:textId="77777777" w:rsidR="00490D42" w:rsidRPr="002F5F3A" w:rsidRDefault="00490D42" w:rsidP="007D0937">
            <w:pPr>
              <w:wordWrap/>
              <w:ind w:right="20"/>
            </w:pPr>
            <w:r w:rsidRPr="002F5F3A">
              <w:t>To save the settings in the configuration file (optional)</w:t>
            </w:r>
          </w:p>
        </w:tc>
      </w:tr>
    </w:tbl>
    <w:p w14:paraId="77E51B62" w14:textId="77777777"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045"/>
      </w:tblGrid>
      <w:tr w:rsidR="00566C25" w:rsidRPr="00566C25" w14:paraId="1321EF79" w14:textId="77777777" w:rsidTr="00566C25">
        <w:tc>
          <w:tcPr>
            <w:tcW w:w="10118" w:type="dxa"/>
          </w:tcPr>
          <w:p w14:paraId="2B588609" w14:textId="77777777" w:rsidR="00566C25" w:rsidRPr="00566C25" w:rsidRDefault="00566C25" w:rsidP="007D0937">
            <w:pPr>
              <w:pStyle w:val="ac"/>
            </w:pPr>
            <w:r w:rsidRPr="00566C25">
              <w:t xml:space="preserve">Switch#show spanning-tree </w:t>
            </w:r>
          </w:p>
          <w:p w14:paraId="7E1ADA10" w14:textId="77777777" w:rsidR="00566C25" w:rsidRPr="00566C25" w:rsidRDefault="00566C25" w:rsidP="007D0937">
            <w:pPr>
              <w:pStyle w:val="ac"/>
            </w:pPr>
          </w:p>
          <w:p w14:paraId="672C8D00" w14:textId="77777777" w:rsidR="00566C25" w:rsidRPr="00566C25" w:rsidRDefault="00566C25" w:rsidP="007D0937">
            <w:pPr>
              <w:pStyle w:val="ac"/>
            </w:pPr>
            <w:r w:rsidRPr="00566C25">
              <w:t>Default  Bridge up - Spanning Tree Enabled rstp-vlan-bridge</w:t>
            </w:r>
          </w:p>
          <w:p w14:paraId="332A1623" w14:textId="77777777" w:rsidR="00566C25" w:rsidRPr="00566C25" w:rsidRDefault="00566C25" w:rsidP="007D0937">
            <w:pPr>
              <w:pStyle w:val="ac"/>
            </w:pPr>
            <w:r w:rsidRPr="00566C25">
              <w:t xml:space="preserve">  Root ID    Priority    32768</w:t>
            </w:r>
          </w:p>
          <w:p w14:paraId="70A00E16" w14:textId="77777777" w:rsidR="00566C25" w:rsidRPr="00566C25" w:rsidRDefault="00566C25" w:rsidP="007D0937">
            <w:pPr>
              <w:pStyle w:val="ac"/>
            </w:pPr>
            <w:r w:rsidRPr="00566C25">
              <w:t xml:space="preserve">             Address     00077074ff01</w:t>
            </w:r>
          </w:p>
          <w:p w14:paraId="474945DF" w14:textId="77777777" w:rsidR="00566C25" w:rsidRPr="00566C25" w:rsidRDefault="00566C25" w:rsidP="007D0937">
            <w:pPr>
              <w:pStyle w:val="ac"/>
            </w:pPr>
            <w:r w:rsidRPr="00566C25">
              <w:t xml:space="preserve">             This bridge is the root</w:t>
            </w:r>
          </w:p>
          <w:p w14:paraId="610A5ACB" w14:textId="77777777" w:rsidR="00566C25" w:rsidRPr="00566C25" w:rsidRDefault="00566C25" w:rsidP="007D0937">
            <w:pPr>
              <w:pStyle w:val="ac"/>
            </w:pPr>
            <w:r w:rsidRPr="00566C25">
              <w:t xml:space="preserve">             Hello Time  2  sec  Max Age 20 sec  Foward Delay  15 sec</w:t>
            </w:r>
          </w:p>
          <w:p w14:paraId="654A1554" w14:textId="77777777" w:rsidR="00566C25" w:rsidRPr="00566C25" w:rsidRDefault="00566C25" w:rsidP="007D0937">
            <w:pPr>
              <w:pStyle w:val="ac"/>
            </w:pPr>
          </w:p>
          <w:p w14:paraId="662133D2" w14:textId="77777777" w:rsidR="00566C25" w:rsidRPr="00566C25" w:rsidRDefault="00566C25" w:rsidP="007D0937">
            <w:pPr>
              <w:pStyle w:val="ac"/>
            </w:pPr>
            <w:r w:rsidRPr="00566C25">
              <w:t xml:space="preserve">  Bridge ID  Priority    32768</w:t>
            </w:r>
          </w:p>
          <w:p w14:paraId="22CDE63E" w14:textId="77777777" w:rsidR="00566C25" w:rsidRPr="00566C25" w:rsidRDefault="00566C25" w:rsidP="007D0937">
            <w:pPr>
              <w:pStyle w:val="ac"/>
            </w:pPr>
            <w:r w:rsidRPr="00566C25">
              <w:t xml:space="preserve">             Address     00077074ff01</w:t>
            </w:r>
          </w:p>
          <w:p w14:paraId="5006A207" w14:textId="77777777" w:rsidR="00566C25" w:rsidRPr="00566C25" w:rsidRDefault="00566C25" w:rsidP="007D0937">
            <w:pPr>
              <w:pStyle w:val="ac"/>
            </w:pPr>
            <w:r w:rsidRPr="00566C25">
              <w:t xml:space="preserve">             Hello Time  2  sec  Max Age 20 sec  Foward Delay  15 sec</w:t>
            </w:r>
          </w:p>
          <w:p w14:paraId="2982C7A7" w14:textId="77777777" w:rsidR="00566C25" w:rsidRPr="00566C25" w:rsidRDefault="00566C25" w:rsidP="007D0937">
            <w:pPr>
              <w:pStyle w:val="ac"/>
            </w:pPr>
            <w:r w:rsidRPr="00566C25">
              <w:t xml:space="preserve">             Aging Time  300</w:t>
            </w:r>
          </w:p>
          <w:p w14:paraId="193214BB" w14:textId="77777777" w:rsidR="00566C25" w:rsidRPr="00566C25" w:rsidRDefault="00566C25" w:rsidP="007D0937">
            <w:pPr>
              <w:pStyle w:val="ac"/>
            </w:pPr>
          </w:p>
          <w:p w14:paraId="31521337" w14:textId="77777777" w:rsidR="00566C25" w:rsidRPr="00566C25" w:rsidRDefault="00566C25" w:rsidP="007D0937">
            <w:pPr>
              <w:pStyle w:val="ac"/>
            </w:pPr>
            <w:r w:rsidRPr="00566C25">
              <w:t>Interface             Role  Sts  Cost            Prio.Nbr     Type</w:t>
            </w:r>
          </w:p>
          <w:p w14:paraId="34B7F12F" w14:textId="77777777" w:rsidR="00566C25" w:rsidRPr="00566C25" w:rsidRDefault="00566C25" w:rsidP="007D0937">
            <w:pPr>
              <w:pStyle w:val="ac"/>
            </w:pPr>
            <w:r w:rsidRPr="00566C25">
              <w:t>------------- ---- --- --------- -------- ----------------</w:t>
            </w:r>
          </w:p>
          <w:p w14:paraId="0FAC6780" w14:textId="77777777" w:rsidR="00566C25" w:rsidRPr="00566C25" w:rsidRDefault="00566C25" w:rsidP="007D0937">
            <w:pPr>
              <w:pStyle w:val="ac"/>
            </w:pPr>
            <w:r w:rsidRPr="00566C25">
              <w:t xml:space="preserve">Giga6/3              Disb  BLK 4                 128.138     P2p </w:t>
            </w:r>
          </w:p>
          <w:p w14:paraId="640B61A7" w14:textId="77777777" w:rsidR="00566C25" w:rsidRPr="00566C25" w:rsidRDefault="00566C25" w:rsidP="007D0937">
            <w:pPr>
              <w:pStyle w:val="ac"/>
            </w:pPr>
          </w:p>
          <w:p w14:paraId="23AE40CD" w14:textId="77777777" w:rsidR="00566C25" w:rsidRPr="00566C25" w:rsidRDefault="00566C25" w:rsidP="007D0937">
            <w:pPr>
              <w:pStyle w:val="ac"/>
            </w:pPr>
            <w:r w:rsidRPr="00566C25">
              <w:t xml:space="preserve">Switch#configure terminal </w:t>
            </w:r>
          </w:p>
          <w:p w14:paraId="6EF8B8FC" w14:textId="77777777" w:rsidR="00566C25" w:rsidRPr="00566C25" w:rsidRDefault="00566C25" w:rsidP="007D0937">
            <w:pPr>
              <w:pStyle w:val="ac"/>
            </w:pPr>
          </w:p>
          <w:p w14:paraId="56DD8472" w14:textId="77777777" w:rsidR="00566C25" w:rsidRPr="00566C25" w:rsidRDefault="00566C25" w:rsidP="007D0937">
            <w:pPr>
              <w:pStyle w:val="ac"/>
            </w:pPr>
            <w:r w:rsidRPr="00566C25">
              <w:t xml:space="preserve">Switch(config)#spanning-tree mode stp-vlan-bridge </w:t>
            </w:r>
          </w:p>
          <w:p w14:paraId="0B2EEEA5" w14:textId="77777777" w:rsidR="00566C25" w:rsidRPr="00566C25" w:rsidRDefault="00566C25" w:rsidP="007D0937">
            <w:pPr>
              <w:pStyle w:val="ac"/>
            </w:pPr>
            <w:r w:rsidRPr="00566C25">
              <w:t>Switch(config)#exit</w:t>
            </w:r>
          </w:p>
          <w:p w14:paraId="2285F2A1" w14:textId="77777777" w:rsidR="00566C25" w:rsidRPr="00566C25" w:rsidRDefault="00566C25" w:rsidP="007D0937">
            <w:pPr>
              <w:pStyle w:val="ac"/>
            </w:pPr>
            <w:r w:rsidRPr="00566C25">
              <w:t xml:space="preserve">Switch(config)#spanning-tree enable </w:t>
            </w:r>
          </w:p>
          <w:p w14:paraId="07B9D74B" w14:textId="77777777" w:rsidR="00566C25" w:rsidRPr="00566C25" w:rsidRDefault="00566C25" w:rsidP="007D0937">
            <w:pPr>
              <w:pStyle w:val="ac"/>
            </w:pPr>
            <w:r w:rsidRPr="00566C25">
              <w:t>Switch(config)#exit</w:t>
            </w:r>
          </w:p>
          <w:p w14:paraId="7F8512B0" w14:textId="77777777" w:rsidR="00566C25" w:rsidRPr="00566C25" w:rsidRDefault="00566C25" w:rsidP="007D0937">
            <w:pPr>
              <w:pStyle w:val="ac"/>
            </w:pPr>
            <w:r w:rsidRPr="00566C25">
              <w:t xml:space="preserve">Switch#show spanning-tree </w:t>
            </w:r>
          </w:p>
          <w:p w14:paraId="2F2ADDDA" w14:textId="77777777" w:rsidR="00566C25" w:rsidRPr="00566C25" w:rsidRDefault="00566C25" w:rsidP="007D0937">
            <w:pPr>
              <w:pStyle w:val="ac"/>
            </w:pPr>
          </w:p>
          <w:p w14:paraId="1A8DCE09" w14:textId="77777777" w:rsidR="00566C25" w:rsidRPr="00566C25" w:rsidRDefault="00566C25" w:rsidP="007D0937">
            <w:pPr>
              <w:pStyle w:val="ac"/>
            </w:pPr>
            <w:r w:rsidRPr="00566C25">
              <w:t>Default  Bridge up - Spanning Tree Enabled stp-vlan-bridge</w:t>
            </w:r>
          </w:p>
          <w:p w14:paraId="4D2600F1" w14:textId="77777777" w:rsidR="00566C25" w:rsidRPr="00566C25" w:rsidRDefault="00566C25" w:rsidP="007D0937">
            <w:pPr>
              <w:pStyle w:val="ac"/>
            </w:pPr>
            <w:r w:rsidRPr="00566C25">
              <w:t xml:space="preserve">  Root ID    Priority    32768</w:t>
            </w:r>
          </w:p>
          <w:p w14:paraId="45FEF6F1" w14:textId="77777777" w:rsidR="00566C25" w:rsidRPr="00566C25" w:rsidRDefault="00566C25" w:rsidP="007D0937">
            <w:pPr>
              <w:pStyle w:val="ac"/>
            </w:pPr>
            <w:r w:rsidRPr="00566C25">
              <w:t xml:space="preserve">             Address     00077074ff01</w:t>
            </w:r>
          </w:p>
          <w:p w14:paraId="615449C6" w14:textId="77777777" w:rsidR="00566C25" w:rsidRPr="00566C25" w:rsidRDefault="00566C25" w:rsidP="007D0937">
            <w:pPr>
              <w:pStyle w:val="ac"/>
            </w:pPr>
            <w:r w:rsidRPr="00566C25">
              <w:t xml:space="preserve">             This bridge is the root</w:t>
            </w:r>
          </w:p>
          <w:p w14:paraId="799F230B" w14:textId="77777777" w:rsidR="00566C25" w:rsidRPr="00566C25" w:rsidRDefault="00566C25" w:rsidP="007D0937">
            <w:pPr>
              <w:pStyle w:val="ac"/>
            </w:pPr>
            <w:r w:rsidRPr="00566C25">
              <w:t xml:space="preserve">             Hello Time  2  sec  Max Age 20 sec  Foward Delay  15 sec</w:t>
            </w:r>
          </w:p>
          <w:p w14:paraId="69104F56" w14:textId="77777777" w:rsidR="00566C25" w:rsidRPr="00566C25" w:rsidRDefault="00566C25" w:rsidP="007D0937">
            <w:pPr>
              <w:pStyle w:val="ac"/>
            </w:pPr>
          </w:p>
          <w:p w14:paraId="31C07747" w14:textId="77777777" w:rsidR="00566C25" w:rsidRPr="00566C25" w:rsidRDefault="00566C25" w:rsidP="007D0937">
            <w:pPr>
              <w:pStyle w:val="ac"/>
            </w:pPr>
            <w:r w:rsidRPr="00566C25">
              <w:t xml:space="preserve">  Bridge ID  Priority    32768</w:t>
            </w:r>
          </w:p>
          <w:p w14:paraId="3FAC9AE3" w14:textId="77777777" w:rsidR="00566C25" w:rsidRPr="00566C25" w:rsidRDefault="00566C25" w:rsidP="007D0937">
            <w:pPr>
              <w:pStyle w:val="ac"/>
            </w:pPr>
            <w:r w:rsidRPr="00566C25">
              <w:t xml:space="preserve">             Address     00077074ff01</w:t>
            </w:r>
          </w:p>
          <w:p w14:paraId="5BBEC3DD" w14:textId="77777777" w:rsidR="00566C25" w:rsidRPr="00566C25" w:rsidRDefault="00566C25" w:rsidP="007D0937">
            <w:pPr>
              <w:pStyle w:val="ac"/>
            </w:pPr>
            <w:r w:rsidRPr="00566C25">
              <w:t xml:space="preserve">             Hello Time  2  sec  Max Age 20 sec  Foward Delay  15 sec</w:t>
            </w:r>
          </w:p>
          <w:p w14:paraId="406CE77A" w14:textId="77777777" w:rsidR="00566C25" w:rsidRPr="00566C25" w:rsidRDefault="00566C25" w:rsidP="007D0937">
            <w:pPr>
              <w:pStyle w:val="ac"/>
            </w:pPr>
            <w:r w:rsidRPr="00566C25">
              <w:t xml:space="preserve">             Aging Time  300</w:t>
            </w:r>
          </w:p>
          <w:p w14:paraId="2CF90644" w14:textId="77777777" w:rsidR="00566C25" w:rsidRPr="00566C25" w:rsidRDefault="00566C25" w:rsidP="007D0937">
            <w:pPr>
              <w:pStyle w:val="ac"/>
            </w:pPr>
          </w:p>
          <w:p w14:paraId="68723B76" w14:textId="77777777" w:rsidR="00566C25" w:rsidRPr="00566C25" w:rsidRDefault="00566C25" w:rsidP="007D0937">
            <w:pPr>
              <w:pStyle w:val="ac"/>
            </w:pPr>
            <w:r w:rsidRPr="00566C25">
              <w:t>Interface             Role  Sts  Cost            Prio.Nbr     Type</w:t>
            </w:r>
          </w:p>
          <w:p w14:paraId="01601921" w14:textId="77777777" w:rsidR="00566C25" w:rsidRPr="00566C25" w:rsidRDefault="00566C25" w:rsidP="007D0937">
            <w:pPr>
              <w:pStyle w:val="ac"/>
            </w:pPr>
            <w:r w:rsidRPr="00566C25">
              <w:t>------------- ---- --- --------- -------- ----------------</w:t>
            </w:r>
          </w:p>
          <w:p w14:paraId="5EB0B2BF" w14:textId="77777777" w:rsidR="00566C25" w:rsidRPr="00566C25" w:rsidRDefault="00566C25" w:rsidP="007D0937">
            <w:pPr>
              <w:pStyle w:val="ac"/>
            </w:pPr>
            <w:r w:rsidRPr="00566C25">
              <w:lastRenderedPageBreak/>
              <w:t xml:space="preserve">Giga6/3              Disb  DIS  4                128.138     P2p </w:t>
            </w:r>
          </w:p>
          <w:p w14:paraId="3BC6263A" w14:textId="77777777" w:rsidR="00566C25" w:rsidRPr="00566C25" w:rsidRDefault="00566C25" w:rsidP="007D0937">
            <w:pPr>
              <w:pStyle w:val="ac"/>
            </w:pPr>
          </w:p>
          <w:p w14:paraId="3BB54009" w14:textId="77777777" w:rsidR="00566C25" w:rsidRPr="00566C25" w:rsidRDefault="00566C25" w:rsidP="007D0937">
            <w:pPr>
              <w:pStyle w:val="ac"/>
            </w:pPr>
            <w:r w:rsidRPr="00566C25">
              <w:t xml:space="preserve">Switch#configure terminal </w:t>
            </w:r>
          </w:p>
          <w:p w14:paraId="33665F41" w14:textId="77777777" w:rsidR="00566C25" w:rsidRPr="00566C25" w:rsidRDefault="00566C25" w:rsidP="007D0937">
            <w:pPr>
              <w:pStyle w:val="ac"/>
            </w:pPr>
            <w:r w:rsidRPr="00566C25">
              <w:t xml:space="preserve">Switch(config)#spanning-tree mode mstp </w:t>
            </w:r>
          </w:p>
          <w:p w14:paraId="79610D1D" w14:textId="77777777" w:rsidR="00566C25" w:rsidRPr="00566C25" w:rsidRDefault="00566C25" w:rsidP="007D0937">
            <w:pPr>
              <w:pStyle w:val="ac"/>
            </w:pPr>
            <w:r w:rsidRPr="00566C25">
              <w:t xml:space="preserve">Switch(config)#spanning-tree enable </w:t>
            </w:r>
          </w:p>
          <w:p w14:paraId="1B40FCD6" w14:textId="77777777" w:rsidR="00566C25" w:rsidRPr="00566C25" w:rsidRDefault="00566C25" w:rsidP="007D0937">
            <w:pPr>
              <w:pStyle w:val="ac"/>
            </w:pPr>
            <w:r w:rsidRPr="00566C25">
              <w:t>Switch(config)#exit</w:t>
            </w:r>
          </w:p>
          <w:p w14:paraId="2730556A" w14:textId="77777777" w:rsidR="00566C25" w:rsidRPr="00566C25" w:rsidRDefault="00566C25" w:rsidP="007D0937">
            <w:pPr>
              <w:pStyle w:val="ac"/>
            </w:pPr>
            <w:r w:rsidRPr="00566C25">
              <w:t xml:space="preserve">Switch#show spanning-tree </w:t>
            </w:r>
          </w:p>
          <w:p w14:paraId="04499BC7" w14:textId="77777777" w:rsidR="00566C25" w:rsidRPr="00566C25" w:rsidRDefault="00566C25" w:rsidP="007D0937">
            <w:pPr>
              <w:pStyle w:val="ac"/>
            </w:pPr>
          </w:p>
          <w:p w14:paraId="16E9D3B9" w14:textId="77777777" w:rsidR="00566C25" w:rsidRPr="00566C25" w:rsidRDefault="00566C25" w:rsidP="007D0937">
            <w:pPr>
              <w:pStyle w:val="ac"/>
            </w:pPr>
            <w:r w:rsidRPr="00566C25">
              <w:t>Default  Bridge up - Spanning Tree Enabled mstp</w:t>
            </w:r>
          </w:p>
          <w:p w14:paraId="236C1D0D" w14:textId="77777777" w:rsidR="00566C25" w:rsidRPr="00566C25" w:rsidRDefault="00566C25" w:rsidP="007D0937">
            <w:pPr>
              <w:pStyle w:val="ac"/>
            </w:pPr>
            <w:r w:rsidRPr="00566C25">
              <w:t xml:space="preserve">  Root ID    Priority    32768</w:t>
            </w:r>
          </w:p>
          <w:p w14:paraId="05A34216" w14:textId="77777777" w:rsidR="00566C25" w:rsidRPr="00566C25" w:rsidRDefault="00566C25" w:rsidP="007D0937">
            <w:pPr>
              <w:pStyle w:val="ac"/>
            </w:pPr>
            <w:r w:rsidRPr="00566C25">
              <w:t xml:space="preserve">             Address     00077074ff01</w:t>
            </w:r>
          </w:p>
          <w:p w14:paraId="632AE89B" w14:textId="77777777" w:rsidR="00566C25" w:rsidRPr="00566C25" w:rsidRDefault="00566C25" w:rsidP="007D0937">
            <w:pPr>
              <w:pStyle w:val="ac"/>
            </w:pPr>
            <w:r w:rsidRPr="00566C25">
              <w:t xml:space="preserve">             This bridge is the root</w:t>
            </w:r>
          </w:p>
          <w:p w14:paraId="002A7F5E" w14:textId="77777777" w:rsidR="00566C25" w:rsidRPr="00566C25" w:rsidRDefault="00566C25" w:rsidP="007D0937">
            <w:pPr>
              <w:pStyle w:val="ac"/>
            </w:pPr>
            <w:r w:rsidRPr="00566C25">
              <w:t xml:space="preserve">             Hello Time  2  sec  Max Age 20 sec  Foward Delay  15 sec</w:t>
            </w:r>
          </w:p>
          <w:p w14:paraId="7964F2B1" w14:textId="77777777" w:rsidR="00566C25" w:rsidRPr="00566C25" w:rsidRDefault="00566C25" w:rsidP="007D0937">
            <w:pPr>
              <w:pStyle w:val="ac"/>
            </w:pPr>
          </w:p>
          <w:p w14:paraId="30BF5D53" w14:textId="77777777" w:rsidR="00566C25" w:rsidRPr="00566C25" w:rsidRDefault="00566C25" w:rsidP="007D0937">
            <w:pPr>
              <w:pStyle w:val="ac"/>
            </w:pPr>
            <w:r w:rsidRPr="00566C25">
              <w:t xml:space="preserve">  Bridge ID  Priority    32768</w:t>
            </w:r>
          </w:p>
          <w:p w14:paraId="386C061B" w14:textId="77777777" w:rsidR="00566C25" w:rsidRPr="00566C25" w:rsidRDefault="00566C25" w:rsidP="007D0937">
            <w:pPr>
              <w:pStyle w:val="ac"/>
            </w:pPr>
            <w:r w:rsidRPr="00566C25">
              <w:t xml:space="preserve">             Address     00077074ff01</w:t>
            </w:r>
          </w:p>
          <w:p w14:paraId="23330231" w14:textId="77777777" w:rsidR="00566C25" w:rsidRPr="00566C25" w:rsidRDefault="00566C25" w:rsidP="007D0937">
            <w:pPr>
              <w:pStyle w:val="ac"/>
            </w:pPr>
            <w:r w:rsidRPr="00566C25">
              <w:t xml:space="preserve">             Hello Time  2  sec  Max Age 20 sec  Foward Delay  15 sec</w:t>
            </w:r>
          </w:p>
          <w:p w14:paraId="76E7D71B" w14:textId="77777777" w:rsidR="00566C25" w:rsidRPr="00566C25" w:rsidRDefault="00566C25" w:rsidP="007D0937">
            <w:pPr>
              <w:pStyle w:val="ac"/>
            </w:pPr>
            <w:r w:rsidRPr="00566C25">
              <w:t xml:space="preserve">             Aging Time  300</w:t>
            </w:r>
          </w:p>
          <w:p w14:paraId="373427B0" w14:textId="77777777" w:rsidR="00566C25" w:rsidRPr="00566C25" w:rsidRDefault="00566C25" w:rsidP="007D0937">
            <w:pPr>
              <w:pStyle w:val="ac"/>
            </w:pPr>
          </w:p>
          <w:p w14:paraId="66E34E98" w14:textId="77777777" w:rsidR="00566C25" w:rsidRPr="00566C25" w:rsidRDefault="00566C25" w:rsidP="007D0937">
            <w:pPr>
              <w:pStyle w:val="ac"/>
            </w:pPr>
            <w:r w:rsidRPr="00566C25">
              <w:t>Interface             Role  Sts  Cost            Prio.Nbr     Type</w:t>
            </w:r>
          </w:p>
          <w:p w14:paraId="394B1E3F" w14:textId="77777777" w:rsidR="00566C25" w:rsidRPr="00566C25" w:rsidRDefault="00566C25" w:rsidP="007D0937">
            <w:pPr>
              <w:pStyle w:val="ac"/>
            </w:pPr>
            <w:r w:rsidRPr="00566C25">
              <w:t>------------- ---- --- --------- -------- ----------------</w:t>
            </w:r>
          </w:p>
          <w:p w14:paraId="11D4287D" w14:textId="77777777" w:rsidR="00566C25" w:rsidRPr="00566C25" w:rsidRDefault="00566C25" w:rsidP="007D0937">
            <w:pPr>
              <w:pStyle w:val="ac"/>
            </w:pPr>
            <w:r w:rsidRPr="00566C25">
              <w:t xml:space="preserve">Giga6/3              Disb  BLK 20000          128.138     P2p </w:t>
            </w:r>
          </w:p>
        </w:tc>
      </w:tr>
    </w:tbl>
    <w:p w14:paraId="17ECA0F1" w14:textId="77777777" w:rsidR="00490D42" w:rsidRPr="00C235A5" w:rsidRDefault="00490D42" w:rsidP="007D0937">
      <w:pPr>
        <w:pStyle w:val="3"/>
        <w:ind w:left="0" w:right="20"/>
      </w:pPr>
      <w:bookmarkStart w:id="2893" w:name="_Toc73428030"/>
      <w:bookmarkStart w:id="2894" w:name="_Toc363228605"/>
      <w:bookmarkStart w:id="2895" w:name="_Toc445130985"/>
      <w:bookmarkStart w:id="2896" w:name="_Toc252889027"/>
      <w:bookmarkStart w:id="2897" w:name="_Toc277779572"/>
      <w:r w:rsidRPr="00C235A5">
        <w:rPr>
          <w:rFonts w:hint="eastAsia"/>
        </w:rPr>
        <w:lastRenderedPageBreak/>
        <w:t>Configuring portfast for switch</w:t>
      </w:r>
      <w:bookmarkEnd w:id="2893"/>
      <w:bookmarkEnd w:id="2894"/>
      <w:bookmarkEnd w:id="2895"/>
    </w:p>
    <w:p w14:paraId="6BE708ED" w14:textId="77777777" w:rsidR="009969D1" w:rsidRPr="009969D1" w:rsidRDefault="009969D1" w:rsidP="007D0937">
      <w:pPr>
        <w:pStyle w:val="a3"/>
        <w:ind w:left="0" w:right="20"/>
      </w:pPr>
      <w:r>
        <w:t xml:space="preserve">You can configure all the port in the </w:t>
      </w:r>
      <w:r w:rsidR="00094318">
        <w:t>C9500</w:t>
      </w:r>
      <w:r>
        <w:t xml:space="preserve"> to have </w:t>
      </w:r>
      <w:r w:rsidRPr="009969D1">
        <w:rPr>
          <w:rFonts w:hint="eastAsia"/>
        </w:rPr>
        <w:t>bpdu-filter</w:t>
      </w:r>
      <w:r>
        <w:rPr>
          <w:rFonts w:hint="eastAsia"/>
        </w:rPr>
        <w:t xml:space="preserve"> and</w:t>
      </w:r>
      <w:r w:rsidRPr="009969D1">
        <w:rPr>
          <w:rFonts w:hint="eastAsia"/>
        </w:rPr>
        <w:t xml:space="preserve"> bpdu-guard</w:t>
      </w:r>
      <w:r>
        <w:t xml:space="preserve"> features. The option </w:t>
      </w:r>
      <w:r>
        <w:t>‘</w:t>
      </w:r>
      <w:r>
        <w:rPr>
          <w:rFonts w:hint="eastAsia"/>
        </w:rPr>
        <w:t>bpdu-filter</w:t>
      </w:r>
      <w:r>
        <w:t>’</w:t>
      </w:r>
      <w:r>
        <w:t xml:space="preserve"> is for blocking the incoming bpdu to the port meanwhile </w:t>
      </w:r>
      <w:r>
        <w:t>‘</w:t>
      </w:r>
      <w:r w:rsidRPr="009969D1">
        <w:rPr>
          <w:rFonts w:hint="eastAsia"/>
        </w:rPr>
        <w:t>bpdu-guard</w:t>
      </w:r>
      <w:r>
        <w:t>’</w:t>
      </w:r>
      <w:r>
        <w:t xml:space="preserve"> is for turning the port to block state when bpdu </w:t>
      </w:r>
      <w:r>
        <w:rPr>
          <w:rFonts w:hint="eastAsia"/>
        </w:rPr>
        <w:t xml:space="preserve">come into the port. </w:t>
      </w:r>
    </w:p>
    <w:p w14:paraId="194E61F6" w14:textId="77777777" w:rsidR="00490D42" w:rsidRPr="002F5F3A" w:rsidRDefault="00490D42" w:rsidP="007D0937">
      <w:pPr>
        <w:pStyle w:val="a3"/>
        <w:ind w:left="0" w:right="20"/>
      </w:pPr>
      <w:r w:rsidRPr="002F5F3A">
        <w:t>The following example shows how to set portfast for switch:</w:t>
      </w:r>
    </w:p>
    <w:tbl>
      <w:tblPr>
        <w:tblStyle w:val="CLIWide"/>
        <w:tblW w:w="0" w:type="auto"/>
        <w:tblLook w:val="01E0" w:firstRow="1" w:lastRow="1" w:firstColumn="1" w:lastColumn="1" w:noHBand="0" w:noVBand="0"/>
      </w:tblPr>
      <w:tblGrid>
        <w:gridCol w:w="793"/>
        <w:gridCol w:w="2950"/>
        <w:gridCol w:w="4189"/>
      </w:tblGrid>
      <w:tr w:rsidR="000C60DF" w:rsidRPr="00C235A5"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2F5F3A" w:rsidRDefault="000C60DF" w:rsidP="007D0937">
            <w:pPr>
              <w:pStyle w:val="ac"/>
            </w:pPr>
          </w:p>
        </w:tc>
        <w:tc>
          <w:tcPr>
            <w:tcW w:w="3012" w:type="dxa"/>
          </w:tcPr>
          <w:p w14:paraId="76DD3949" w14:textId="77777777" w:rsidR="000C60DF" w:rsidRPr="002F5F3A" w:rsidRDefault="000C60DF" w:rsidP="007D0937">
            <w:pPr>
              <w:wordWrap/>
              <w:ind w:rightChars="10" w:right="18"/>
              <w:rPr>
                <w:b/>
                <w:bCs/>
              </w:rPr>
            </w:pPr>
            <w:r w:rsidRPr="002F5F3A">
              <w:rPr>
                <w:b/>
                <w:bCs/>
              </w:rPr>
              <w:t>Command</w:t>
            </w:r>
          </w:p>
        </w:tc>
        <w:tc>
          <w:tcPr>
            <w:tcW w:w="4292" w:type="dxa"/>
          </w:tcPr>
          <w:p w14:paraId="1FEBAF04" w14:textId="77777777" w:rsidR="000C60DF" w:rsidRPr="002F5F3A" w:rsidRDefault="000C60DF" w:rsidP="007D0937">
            <w:pPr>
              <w:wordWrap/>
              <w:ind w:rightChars="10" w:right="18"/>
              <w:rPr>
                <w:b/>
                <w:bCs/>
              </w:rPr>
            </w:pPr>
            <w:r w:rsidRPr="002F5F3A">
              <w:rPr>
                <w:b/>
                <w:bCs/>
              </w:rPr>
              <w:t>Purpose</w:t>
            </w:r>
          </w:p>
        </w:tc>
      </w:tr>
      <w:tr w:rsidR="000C60DF" w:rsidRPr="00C235A5" w14:paraId="2D1F7D0B" w14:textId="77777777" w:rsidTr="000C60DF">
        <w:tc>
          <w:tcPr>
            <w:tcW w:w="796" w:type="dxa"/>
          </w:tcPr>
          <w:p w14:paraId="0B586A72" w14:textId="77777777" w:rsidR="000C60DF" w:rsidRPr="002F5F3A" w:rsidRDefault="000C60DF" w:rsidP="007D0937">
            <w:pPr>
              <w:wordWrap/>
              <w:ind w:rightChars="10" w:right="18"/>
              <w:rPr>
                <w:b/>
                <w:bCs/>
              </w:rPr>
            </w:pPr>
            <w:r w:rsidRPr="002F5F3A">
              <w:rPr>
                <w:b/>
                <w:bCs/>
              </w:rPr>
              <w:t>Step1</w:t>
            </w:r>
          </w:p>
        </w:tc>
        <w:tc>
          <w:tcPr>
            <w:tcW w:w="3012" w:type="dxa"/>
          </w:tcPr>
          <w:p w14:paraId="59F8433F" w14:textId="77777777" w:rsidR="000C60DF" w:rsidRPr="002F5F3A" w:rsidRDefault="000C60DF" w:rsidP="007D0937">
            <w:pPr>
              <w:wordWrap/>
              <w:ind w:rightChars="10" w:right="18"/>
              <w:jc w:val="left"/>
            </w:pPr>
            <w:r w:rsidRPr="002F5F3A">
              <w:rPr>
                <w:b/>
                <w:bCs/>
              </w:rPr>
              <w:t>configure terminal</w:t>
            </w:r>
          </w:p>
        </w:tc>
        <w:tc>
          <w:tcPr>
            <w:tcW w:w="4292" w:type="dxa"/>
          </w:tcPr>
          <w:p w14:paraId="2438ABB1" w14:textId="77777777" w:rsidR="000C60DF" w:rsidRPr="002F5F3A" w:rsidRDefault="000C60DF" w:rsidP="007D0937">
            <w:pPr>
              <w:wordWrap/>
              <w:ind w:rightChars="10" w:right="18"/>
            </w:pPr>
            <w:r w:rsidRPr="002F5F3A">
              <w:rPr>
                <w:rFonts w:hint="eastAsia"/>
              </w:rPr>
              <w:t xml:space="preserve">Enter the the </w:t>
            </w:r>
            <w:r w:rsidRPr="002F5F3A">
              <w:t xml:space="preserve">Global configuration </w:t>
            </w:r>
            <w:r w:rsidRPr="002F5F3A">
              <w:rPr>
                <w:rFonts w:hint="eastAsia"/>
              </w:rPr>
              <w:t>mode.</w:t>
            </w:r>
          </w:p>
        </w:tc>
      </w:tr>
      <w:tr w:rsidR="000C60DF" w:rsidRPr="00C235A5" w14:paraId="72A58E4E" w14:textId="77777777" w:rsidTr="000C60DF">
        <w:tc>
          <w:tcPr>
            <w:tcW w:w="796" w:type="dxa"/>
          </w:tcPr>
          <w:p w14:paraId="2C0CDD5F" w14:textId="77777777" w:rsidR="000C60DF" w:rsidRPr="002F5F3A" w:rsidRDefault="000C60DF" w:rsidP="007D0937">
            <w:pPr>
              <w:wordWrap/>
              <w:ind w:rightChars="10" w:right="18"/>
              <w:rPr>
                <w:b/>
                <w:bCs/>
              </w:rPr>
            </w:pPr>
            <w:r w:rsidRPr="002F5F3A">
              <w:rPr>
                <w:b/>
                <w:bCs/>
              </w:rPr>
              <w:t>Step2</w:t>
            </w:r>
          </w:p>
        </w:tc>
        <w:tc>
          <w:tcPr>
            <w:tcW w:w="3012" w:type="dxa"/>
          </w:tcPr>
          <w:p w14:paraId="04955F34" w14:textId="77777777" w:rsidR="000C60DF" w:rsidRPr="002F5F3A" w:rsidRDefault="000C60DF" w:rsidP="007D0937">
            <w:pPr>
              <w:wordWrap/>
              <w:ind w:rightChars="10" w:right="18"/>
              <w:jc w:val="left"/>
              <w:rPr>
                <w:b/>
                <w:bCs/>
              </w:rPr>
            </w:pPr>
            <w:r w:rsidRPr="002F5F3A">
              <w:rPr>
                <w:b/>
                <w:bCs/>
              </w:rPr>
              <w:t xml:space="preserve">spanning-tree </w:t>
            </w:r>
          </w:p>
          <w:p w14:paraId="717211A0" w14:textId="77777777" w:rsidR="000C60DF" w:rsidRPr="002F5F3A" w:rsidRDefault="000C60DF" w:rsidP="007D0937">
            <w:pPr>
              <w:wordWrap/>
              <w:ind w:rightChars="10" w:right="18"/>
              <w:jc w:val="left"/>
              <w:rPr>
                <w:b/>
                <w:bCs/>
              </w:rPr>
            </w:pPr>
            <w:r w:rsidRPr="002F5F3A">
              <w:rPr>
                <w:b/>
                <w:bCs/>
              </w:rPr>
              <w:t xml:space="preserve">portfast </w:t>
            </w:r>
          </w:p>
          <w:p w14:paraId="401B08C2" w14:textId="77777777" w:rsidR="000C60DF" w:rsidRPr="002F5F3A" w:rsidRDefault="000C60DF" w:rsidP="007D0937">
            <w:pPr>
              <w:wordWrap/>
              <w:ind w:rightChars="10" w:right="18"/>
              <w:jc w:val="left"/>
              <w:rPr>
                <w:b/>
                <w:bCs/>
              </w:rPr>
            </w:pPr>
            <w:r w:rsidRPr="002F5F3A">
              <w:rPr>
                <w:b/>
                <w:bCs/>
              </w:rPr>
              <w:t>{bpdu-filter|bpdu-guard|}</w:t>
            </w:r>
          </w:p>
        </w:tc>
        <w:tc>
          <w:tcPr>
            <w:tcW w:w="4292" w:type="dxa"/>
          </w:tcPr>
          <w:p w14:paraId="682BC806" w14:textId="77777777" w:rsidR="000C60DF" w:rsidRPr="002F5F3A" w:rsidRDefault="000C60DF" w:rsidP="007D0937">
            <w:pPr>
              <w:wordWrap/>
              <w:ind w:rightChars="10" w:right="18"/>
            </w:pPr>
            <w:r w:rsidRPr="002F5F3A">
              <w:rPr>
                <w:rFonts w:hint="eastAsia"/>
              </w:rPr>
              <w:t>Sets the portfast to every port.</w:t>
            </w:r>
          </w:p>
        </w:tc>
      </w:tr>
      <w:tr w:rsidR="000C60DF" w:rsidRPr="00C235A5" w14:paraId="6AAC8D3A" w14:textId="77777777" w:rsidTr="000C60DF">
        <w:tc>
          <w:tcPr>
            <w:tcW w:w="796" w:type="dxa"/>
          </w:tcPr>
          <w:p w14:paraId="54513767" w14:textId="77777777" w:rsidR="000C60DF" w:rsidRPr="002F5F3A" w:rsidRDefault="000C60DF" w:rsidP="007D0937">
            <w:pPr>
              <w:wordWrap/>
              <w:ind w:rightChars="10" w:right="18"/>
              <w:rPr>
                <w:b/>
                <w:bCs/>
              </w:rPr>
            </w:pPr>
            <w:r w:rsidRPr="002F5F3A">
              <w:rPr>
                <w:b/>
                <w:bCs/>
              </w:rPr>
              <w:t>Step3</w:t>
            </w:r>
          </w:p>
        </w:tc>
        <w:tc>
          <w:tcPr>
            <w:tcW w:w="3012" w:type="dxa"/>
          </w:tcPr>
          <w:p w14:paraId="4AC74801" w14:textId="77777777" w:rsidR="000C60DF" w:rsidRPr="002F5F3A" w:rsidRDefault="000C60DF" w:rsidP="007D0937">
            <w:pPr>
              <w:wordWrap/>
              <w:ind w:rightChars="10" w:right="18"/>
              <w:jc w:val="left"/>
              <w:rPr>
                <w:b/>
                <w:bCs/>
              </w:rPr>
            </w:pPr>
            <w:r w:rsidRPr="002F5F3A">
              <w:rPr>
                <w:b/>
                <w:bCs/>
              </w:rPr>
              <w:t>exit</w:t>
            </w:r>
          </w:p>
        </w:tc>
        <w:tc>
          <w:tcPr>
            <w:tcW w:w="4292" w:type="dxa"/>
          </w:tcPr>
          <w:p w14:paraId="5A22232E" w14:textId="77777777" w:rsidR="000C60DF" w:rsidRPr="002F5F3A" w:rsidRDefault="000C60DF" w:rsidP="007D0937">
            <w:pPr>
              <w:wordWrap/>
              <w:ind w:rightChars="10" w:right="18"/>
            </w:pPr>
            <w:r w:rsidRPr="002F5F3A">
              <w:rPr>
                <w:rFonts w:hint="eastAsia"/>
              </w:rPr>
              <w:t xml:space="preserve">Enter the </w:t>
            </w:r>
            <w:r w:rsidR="00221294">
              <w:t>Privileged</w:t>
            </w:r>
            <w:r w:rsidRPr="002F5F3A">
              <w:t xml:space="preserve"> </w:t>
            </w:r>
            <w:r w:rsidRPr="002F5F3A">
              <w:rPr>
                <w:rFonts w:hint="eastAsia"/>
              </w:rPr>
              <w:t>mode</w:t>
            </w:r>
            <w:r w:rsidRPr="002F5F3A">
              <w:t>.</w:t>
            </w:r>
          </w:p>
        </w:tc>
      </w:tr>
      <w:tr w:rsidR="000C60DF" w:rsidRPr="00C235A5" w14:paraId="7918BA5B" w14:textId="77777777" w:rsidTr="000C60DF">
        <w:tc>
          <w:tcPr>
            <w:tcW w:w="796" w:type="dxa"/>
          </w:tcPr>
          <w:p w14:paraId="78B2CB06" w14:textId="77777777" w:rsidR="000C60DF" w:rsidRPr="002F5F3A" w:rsidRDefault="000C60DF" w:rsidP="007D0937">
            <w:pPr>
              <w:wordWrap/>
              <w:ind w:rightChars="10" w:right="18"/>
              <w:rPr>
                <w:b/>
                <w:bCs/>
              </w:rPr>
            </w:pPr>
            <w:r w:rsidRPr="002F5F3A">
              <w:rPr>
                <w:b/>
                <w:bCs/>
              </w:rPr>
              <w:t>Step4</w:t>
            </w:r>
          </w:p>
        </w:tc>
        <w:tc>
          <w:tcPr>
            <w:tcW w:w="3012" w:type="dxa"/>
          </w:tcPr>
          <w:p w14:paraId="7E23A707" w14:textId="77777777" w:rsidR="000C60DF" w:rsidRPr="002F5F3A" w:rsidRDefault="000C60DF" w:rsidP="007D0937">
            <w:pPr>
              <w:wordWrap/>
              <w:ind w:rightChars="10" w:right="18"/>
              <w:jc w:val="left"/>
              <w:rPr>
                <w:b/>
                <w:bCs/>
              </w:rPr>
            </w:pPr>
            <w:r w:rsidRPr="002F5F3A">
              <w:rPr>
                <w:b/>
                <w:bCs/>
              </w:rPr>
              <w:t>show running-config</w:t>
            </w:r>
          </w:p>
        </w:tc>
        <w:tc>
          <w:tcPr>
            <w:tcW w:w="4292" w:type="dxa"/>
          </w:tcPr>
          <w:p w14:paraId="38CBAF81" w14:textId="77777777" w:rsidR="000C60DF" w:rsidRPr="002F5F3A" w:rsidRDefault="000C60DF" w:rsidP="007D0937">
            <w:pPr>
              <w:wordWrap/>
              <w:ind w:rightChars="10" w:right="18"/>
            </w:pPr>
            <w:r w:rsidRPr="002F5F3A">
              <w:rPr>
                <w:rFonts w:hint="eastAsia"/>
              </w:rPr>
              <w:t>Shows the current running configuration.</w:t>
            </w:r>
          </w:p>
        </w:tc>
      </w:tr>
      <w:tr w:rsidR="000C60DF" w:rsidRPr="00C235A5" w14:paraId="5A676C7D" w14:textId="77777777" w:rsidTr="000C60DF">
        <w:tc>
          <w:tcPr>
            <w:tcW w:w="796" w:type="dxa"/>
          </w:tcPr>
          <w:p w14:paraId="44B234BD" w14:textId="77777777" w:rsidR="000C60DF" w:rsidRPr="002F5F3A" w:rsidRDefault="000C60DF" w:rsidP="007D0937">
            <w:pPr>
              <w:wordWrap/>
              <w:ind w:rightChars="10" w:right="18"/>
              <w:rPr>
                <w:b/>
                <w:bCs/>
              </w:rPr>
            </w:pPr>
            <w:r w:rsidRPr="002F5F3A">
              <w:rPr>
                <w:b/>
                <w:bCs/>
              </w:rPr>
              <w:t>Step5</w:t>
            </w:r>
          </w:p>
        </w:tc>
        <w:tc>
          <w:tcPr>
            <w:tcW w:w="3012" w:type="dxa"/>
          </w:tcPr>
          <w:p w14:paraId="039DFDEC" w14:textId="77777777" w:rsidR="000C60DF" w:rsidRPr="002F5F3A" w:rsidRDefault="000C60DF" w:rsidP="007D0937">
            <w:pPr>
              <w:wordWrap/>
              <w:ind w:rightChars="10" w:right="18"/>
              <w:jc w:val="left"/>
              <w:rPr>
                <w:b/>
                <w:bCs/>
              </w:rPr>
            </w:pPr>
            <w:r w:rsidRPr="002F5F3A">
              <w:rPr>
                <w:b/>
                <w:bCs/>
              </w:rPr>
              <w:t>copy running-config startup-config</w:t>
            </w:r>
          </w:p>
        </w:tc>
        <w:tc>
          <w:tcPr>
            <w:tcW w:w="4292" w:type="dxa"/>
          </w:tcPr>
          <w:p w14:paraId="5F22F03E" w14:textId="77777777" w:rsidR="000C60DF" w:rsidRPr="002F5F3A" w:rsidRDefault="000C60DF" w:rsidP="007D0937">
            <w:pPr>
              <w:wordWrap/>
              <w:ind w:rightChars="10" w:right="18"/>
            </w:pPr>
            <w:r w:rsidRPr="002F5F3A">
              <w:rPr>
                <w:rFonts w:hint="eastAsia"/>
              </w:rPr>
              <w:t>Saves the configuration to startup-configuration.</w:t>
            </w:r>
          </w:p>
        </w:tc>
      </w:tr>
    </w:tbl>
    <w:p w14:paraId="4CB9DBD0" w14:textId="77777777"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566C25" w14:paraId="2D8D3FD3" w14:textId="77777777" w:rsidTr="00566C25">
        <w:tc>
          <w:tcPr>
            <w:tcW w:w="9156" w:type="dxa"/>
          </w:tcPr>
          <w:p w14:paraId="1132A3B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14:paraId="5EBE6AB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4A107E7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75CF82F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34E0871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24AA4D5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346635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14:paraId="5026590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14:paraId="6A337029" w14:textId="77777777" w:rsidR="00490D42" w:rsidRPr="00566C25" w:rsidRDefault="00490D42" w:rsidP="007D0937">
            <w:pPr>
              <w:ind w:right="20"/>
              <w:rPr>
                <w:rFonts w:ascii="Courier New" w:eastAsia="굴림" w:hAnsi="Courier New" w:cs="Courier New"/>
              </w:rPr>
            </w:pPr>
          </w:p>
          <w:p w14:paraId="5262BB5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30B91E3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48CA081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09A6275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463FF02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1DEDB15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42B8F28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4C3E01E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01DC16B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735F765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304BD2F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67E9BCD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0CFDDC1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change timer 0</w:t>
            </w:r>
          </w:p>
          <w:p w14:paraId="01F15EB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23CB255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14:paraId="436531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1C3983C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6582317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4EB105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783222C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14:paraId="366CB044" w14:textId="77777777" w:rsidR="00490D42" w:rsidRPr="00566C25" w:rsidRDefault="00490D42" w:rsidP="007D0937">
            <w:pPr>
              <w:ind w:right="20"/>
              <w:rPr>
                <w:rFonts w:ascii="Courier New" w:eastAsia="굴림" w:hAnsi="Courier New" w:cs="Courier New"/>
              </w:rPr>
            </w:pPr>
          </w:p>
          <w:p w14:paraId="02B2EC4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252050B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w:t>
            </w:r>
            <w:r w:rsidRPr="00566C25">
              <w:rPr>
                <w:rFonts w:ascii="Courier New" w:eastAsia="굴림" w:hAnsi="Courier New" w:cs="Courier New"/>
                <w:b/>
              </w:rPr>
              <w:t>spanning-tree portfast bpdu-filter</w:t>
            </w:r>
            <w:r w:rsidRPr="00566C25">
              <w:rPr>
                <w:rFonts w:ascii="Courier New" w:eastAsia="굴림" w:hAnsi="Courier New" w:cs="Courier New"/>
              </w:rPr>
              <w:t xml:space="preserve"> </w:t>
            </w:r>
          </w:p>
          <w:p w14:paraId="63C64BC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14:paraId="495648C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0E33675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65114FE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643300B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13AF8E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51024C8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14:paraId="603EDF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14:paraId="67164F12" w14:textId="77777777" w:rsidR="00490D42" w:rsidRPr="00566C25" w:rsidRDefault="00490D42" w:rsidP="007D0937">
            <w:pPr>
              <w:ind w:right="20"/>
              <w:rPr>
                <w:rFonts w:ascii="Courier New" w:eastAsia="굴림" w:hAnsi="Courier New" w:cs="Courier New"/>
              </w:rPr>
            </w:pPr>
          </w:p>
          <w:p w14:paraId="5DE464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w:t>
            </w:r>
            <w:r w:rsidRPr="00566C25">
              <w:rPr>
                <w:rFonts w:ascii="Courier New" w:eastAsia="굴림" w:hAnsi="Courier New" w:cs="Courier New"/>
                <w:b/>
              </w:rPr>
              <w:t>enabled</w:t>
            </w:r>
          </w:p>
          <w:p w14:paraId="1DE0BE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51FA9B7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162AC3D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01A84E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30DFEDF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19B8D46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62B9572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7B528D8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290BBE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428E40D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665A5CA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33A1901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change timer 0</w:t>
            </w:r>
          </w:p>
          <w:p w14:paraId="5821B4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200CB25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14:paraId="2221E10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 xml:space="preserve">   Giga6/3: No portfast configured - Current  portfast off</w:t>
            </w:r>
          </w:p>
          <w:p w14:paraId="08C2E9A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388AFEF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on</w:t>
            </w:r>
          </w:p>
          <w:p w14:paraId="47642C4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6902DAB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14:paraId="1ED654FA" w14:textId="77777777" w:rsidR="00490D42" w:rsidRDefault="00490D42" w:rsidP="007D0937">
      <w:pPr>
        <w:ind w:right="20"/>
        <w:rPr>
          <w:rFonts w:ascii="굴림" w:eastAsia="굴림" w:hAnsi="굴림"/>
        </w:rPr>
      </w:pPr>
    </w:p>
    <w:tbl>
      <w:tblPr>
        <w:tblStyle w:val="NOTICE"/>
        <w:tblW w:w="0" w:type="auto"/>
        <w:tblLook w:val="0000" w:firstRow="0" w:lastRow="0" w:firstColumn="0" w:lastColumn="0" w:noHBand="0" w:noVBand="0"/>
      </w:tblPr>
      <w:tblGrid>
        <w:gridCol w:w="921"/>
        <w:gridCol w:w="1054"/>
        <w:gridCol w:w="5957"/>
      </w:tblGrid>
      <w:tr w:rsidR="00490D42" w:rsidRPr="00C235A5" w14:paraId="4A3B8176" w14:textId="77777777" w:rsidTr="00566C25">
        <w:tc>
          <w:tcPr>
            <w:tcW w:w="960" w:type="dxa"/>
            <w:vAlign w:val="center"/>
          </w:tcPr>
          <w:p w14:paraId="1F86ADB3"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19C2336C" w14:textId="77777777" w:rsidR="00490D42" w:rsidRPr="00C235A5" w:rsidRDefault="00490D42" w:rsidP="007D0937">
            <w:pPr>
              <w:wordWrap/>
              <w:adjustRightInd w:val="0"/>
              <w:ind w:right="20"/>
              <w:rPr>
                <w:rFonts w:ascii="굴림" w:eastAsia="굴림" w:hAnsi="굴림" w:cs="Times New Roman"/>
              </w:rPr>
            </w:pPr>
            <w:r w:rsidRPr="002F5F3A">
              <w:rPr>
                <w:kern w:val="0"/>
              </w:rPr>
              <w:t>Before you set bpdu-guard or bpdu-filter, you set portfast.</w:t>
            </w:r>
          </w:p>
        </w:tc>
      </w:tr>
    </w:tbl>
    <w:p w14:paraId="67E273CA" w14:textId="77777777" w:rsidR="00490D42" w:rsidRPr="00C235A5" w:rsidRDefault="00490D42" w:rsidP="007D0937">
      <w:pPr>
        <w:pStyle w:val="3"/>
        <w:ind w:left="0" w:right="20"/>
      </w:pPr>
      <w:bookmarkStart w:id="2898" w:name="_Toc277779573"/>
      <w:bookmarkStart w:id="2899" w:name="_Toc363228606"/>
      <w:bookmarkStart w:id="2900" w:name="_Toc445130986"/>
      <w:r w:rsidRPr="00C235A5">
        <w:rPr>
          <w:rFonts w:hint="eastAsia"/>
        </w:rPr>
        <w:t>Changing transmit-holdcount for switch</w:t>
      </w:r>
      <w:bookmarkEnd w:id="2898"/>
      <w:bookmarkEnd w:id="2899"/>
      <w:bookmarkEnd w:id="2900"/>
    </w:p>
    <w:p w14:paraId="75810A1C" w14:textId="77777777" w:rsidR="00490D42" w:rsidRPr="002F5F3A" w:rsidRDefault="00490D42" w:rsidP="007D0937">
      <w:pPr>
        <w:pStyle w:val="a3"/>
        <w:ind w:left="0" w:right="20"/>
      </w:pPr>
      <w:r w:rsidRPr="002F5F3A">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1C28D6"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1C28D6" w:rsidRDefault="00D52C4A" w:rsidP="00D52C4A">
            <w:pPr>
              <w:ind w:right="20"/>
              <w:jc w:val="center"/>
              <w:rPr>
                <w:rFonts w:eastAsia="굴림"/>
                <w:b/>
                <w:bCs/>
              </w:rPr>
            </w:pPr>
            <w:r w:rsidRPr="001C28D6">
              <w:rPr>
                <w:rFonts w:eastAsia="굴림"/>
                <w:b/>
                <w:bCs/>
              </w:rPr>
              <w:t>Step</w:t>
            </w:r>
          </w:p>
        </w:tc>
        <w:tc>
          <w:tcPr>
            <w:tcW w:w="3435" w:type="dxa"/>
            <w:tcBorders>
              <w:top w:val="single" w:sz="4" w:space="0" w:color="auto"/>
            </w:tcBorders>
          </w:tcPr>
          <w:p w14:paraId="254B7685" w14:textId="77777777" w:rsidR="00D52C4A" w:rsidRPr="001C28D6" w:rsidRDefault="00D52C4A" w:rsidP="00D52C4A">
            <w:pPr>
              <w:ind w:right="20"/>
              <w:jc w:val="center"/>
              <w:rPr>
                <w:rFonts w:eastAsia="굴림"/>
                <w:b/>
                <w:bCs/>
              </w:rPr>
            </w:pPr>
            <w:r w:rsidRPr="001C28D6">
              <w:rPr>
                <w:rFonts w:eastAsia="굴림"/>
                <w:b/>
                <w:bCs/>
              </w:rPr>
              <w:t>Command</w:t>
            </w:r>
          </w:p>
        </w:tc>
        <w:tc>
          <w:tcPr>
            <w:tcW w:w="4753" w:type="dxa"/>
            <w:tcBorders>
              <w:top w:val="single" w:sz="4" w:space="0" w:color="auto"/>
            </w:tcBorders>
          </w:tcPr>
          <w:p w14:paraId="5B0E93F2"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4A0FA5C5" w14:textId="77777777" w:rsidTr="00D52C4A">
        <w:trPr>
          <w:trHeight w:val="283"/>
        </w:trPr>
        <w:tc>
          <w:tcPr>
            <w:tcW w:w="884" w:type="dxa"/>
          </w:tcPr>
          <w:p w14:paraId="380206DA" w14:textId="77777777" w:rsidR="00D52C4A" w:rsidRPr="002F5F3A" w:rsidRDefault="00D52C4A" w:rsidP="00D52C4A">
            <w:pPr>
              <w:wordWrap/>
              <w:ind w:left="357" w:right="23" w:hanging="357"/>
              <w:rPr>
                <w:b/>
                <w:bCs/>
              </w:rPr>
            </w:pPr>
            <w:r w:rsidRPr="002F5F3A">
              <w:rPr>
                <w:b/>
                <w:bCs/>
              </w:rPr>
              <w:t>Step1</w:t>
            </w:r>
          </w:p>
        </w:tc>
        <w:tc>
          <w:tcPr>
            <w:tcW w:w="3435" w:type="dxa"/>
          </w:tcPr>
          <w:p w14:paraId="40CD991C" w14:textId="77777777" w:rsidR="00D52C4A" w:rsidRPr="002F5F3A" w:rsidRDefault="00D52C4A" w:rsidP="00D52C4A">
            <w:pPr>
              <w:wordWrap/>
              <w:ind w:left="357" w:right="23" w:hanging="357"/>
            </w:pPr>
            <w:r w:rsidRPr="002F5F3A">
              <w:rPr>
                <w:b/>
                <w:bCs/>
              </w:rPr>
              <w:t>configure terminal</w:t>
            </w:r>
          </w:p>
        </w:tc>
        <w:tc>
          <w:tcPr>
            <w:tcW w:w="4753" w:type="dxa"/>
          </w:tcPr>
          <w:p w14:paraId="2A779EB1" w14:textId="77777777" w:rsidR="00D52C4A" w:rsidRPr="002F5F3A" w:rsidRDefault="00D52C4A" w:rsidP="00D52C4A">
            <w:pPr>
              <w:wordWrap/>
              <w:ind w:right="20"/>
            </w:pPr>
            <w:r w:rsidRPr="002F5F3A">
              <w:t>Enters global configuration mode.</w:t>
            </w:r>
          </w:p>
        </w:tc>
      </w:tr>
      <w:tr w:rsidR="00D52C4A" w:rsidRPr="00C235A5" w14:paraId="275FECC1" w14:textId="77777777" w:rsidTr="00D52C4A">
        <w:trPr>
          <w:trHeight w:val="283"/>
        </w:trPr>
        <w:tc>
          <w:tcPr>
            <w:tcW w:w="884" w:type="dxa"/>
          </w:tcPr>
          <w:p w14:paraId="55575C9E" w14:textId="77777777" w:rsidR="00D52C4A" w:rsidRPr="002F5F3A" w:rsidRDefault="00D52C4A" w:rsidP="00D52C4A">
            <w:pPr>
              <w:wordWrap/>
              <w:ind w:left="357" w:right="23" w:hanging="357"/>
              <w:rPr>
                <w:b/>
                <w:bCs/>
              </w:rPr>
            </w:pPr>
            <w:r w:rsidRPr="002F5F3A">
              <w:rPr>
                <w:b/>
                <w:bCs/>
              </w:rPr>
              <w:t>Step2</w:t>
            </w:r>
          </w:p>
        </w:tc>
        <w:tc>
          <w:tcPr>
            <w:tcW w:w="3435" w:type="dxa"/>
          </w:tcPr>
          <w:p w14:paraId="13890260" w14:textId="77777777" w:rsidR="00D52C4A" w:rsidRPr="002F5F3A" w:rsidRDefault="00D52C4A" w:rsidP="00D52C4A">
            <w:pPr>
              <w:wordWrap/>
              <w:ind w:right="23"/>
              <w:jc w:val="left"/>
              <w:rPr>
                <w:b/>
                <w:bCs/>
              </w:rPr>
            </w:pPr>
            <w:r w:rsidRPr="002F5F3A">
              <w:rPr>
                <w:b/>
                <w:bCs/>
              </w:rPr>
              <w:t xml:space="preserve">spanning-tree </w:t>
            </w:r>
          </w:p>
          <w:p w14:paraId="0A2CE2B6" w14:textId="77777777" w:rsidR="00D52C4A" w:rsidRPr="002F5F3A" w:rsidRDefault="00D52C4A" w:rsidP="00D52C4A">
            <w:pPr>
              <w:wordWrap/>
              <w:ind w:right="23"/>
              <w:jc w:val="left"/>
              <w:rPr>
                <w:b/>
                <w:bCs/>
              </w:rPr>
            </w:pPr>
            <w:r w:rsidRPr="002F5F3A">
              <w:rPr>
                <w:b/>
                <w:bCs/>
              </w:rPr>
              <w:t xml:space="preserve">transmit-holdcount </w:t>
            </w:r>
            <w:r w:rsidRPr="002F5F3A">
              <w:rPr>
                <w:bCs/>
                <w:i/>
              </w:rPr>
              <w:t>holdcount</w:t>
            </w:r>
          </w:p>
        </w:tc>
        <w:tc>
          <w:tcPr>
            <w:tcW w:w="4753" w:type="dxa"/>
          </w:tcPr>
          <w:p w14:paraId="77021EAE" w14:textId="77777777" w:rsidR="00D52C4A" w:rsidRPr="002F5F3A" w:rsidRDefault="00D52C4A" w:rsidP="00D52C4A">
            <w:pPr>
              <w:wordWrap/>
              <w:ind w:right="20"/>
            </w:pPr>
            <w:r w:rsidRPr="002F5F3A">
              <w:t>Changes transmit-holdcount.</w:t>
            </w:r>
          </w:p>
        </w:tc>
      </w:tr>
      <w:tr w:rsidR="00D52C4A" w:rsidRPr="00C235A5" w14:paraId="5BB3075B" w14:textId="77777777" w:rsidTr="00D52C4A">
        <w:trPr>
          <w:trHeight w:val="283"/>
        </w:trPr>
        <w:tc>
          <w:tcPr>
            <w:tcW w:w="884" w:type="dxa"/>
          </w:tcPr>
          <w:p w14:paraId="260A5F30" w14:textId="77777777" w:rsidR="00D52C4A" w:rsidRPr="002F5F3A" w:rsidRDefault="00D52C4A" w:rsidP="00D52C4A">
            <w:pPr>
              <w:wordWrap/>
              <w:ind w:left="357" w:right="23" w:hanging="357"/>
              <w:rPr>
                <w:b/>
                <w:bCs/>
              </w:rPr>
            </w:pPr>
            <w:r w:rsidRPr="002F5F3A">
              <w:rPr>
                <w:b/>
                <w:bCs/>
              </w:rPr>
              <w:t>Step3</w:t>
            </w:r>
          </w:p>
        </w:tc>
        <w:tc>
          <w:tcPr>
            <w:tcW w:w="3435" w:type="dxa"/>
          </w:tcPr>
          <w:p w14:paraId="76F27B51" w14:textId="77777777" w:rsidR="00D52C4A" w:rsidRPr="002F5F3A" w:rsidRDefault="00D52C4A" w:rsidP="00D52C4A">
            <w:pPr>
              <w:wordWrap/>
              <w:ind w:left="357" w:right="23" w:hanging="357"/>
              <w:jc w:val="left"/>
              <w:rPr>
                <w:b/>
                <w:bCs/>
              </w:rPr>
            </w:pPr>
            <w:r w:rsidRPr="002F5F3A">
              <w:rPr>
                <w:b/>
                <w:bCs/>
              </w:rPr>
              <w:t>exit</w:t>
            </w:r>
          </w:p>
        </w:tc>
        <w:tc>
          <w:tcPr>
            <w:tcW w:w="4753" w:type="dxa"/>
          </w:tcPr>
          <w:p w14:paraId="4F71CC2F" w14:textId="77777777" w:rsidR="00D52C4A" w:rsidRPr="002F5F3A" w:rsidRDefault="00D52C4A" w:rsidP="00D52C4A">
            <w:pPr>
              <w:wordWrap/>
              <w:ind w:right="20"/>
            </w:pPr>
            <w:r w:rsidRPr="002F5F3A">
              <w:t xml:space="preserve">Back to </w:t>
            </w:r>
            <w:r>
              <w:t>Privileged</w:t>
            </w:r>
            <w:r w:rsidRPr="002F5F3A">
              <w:t xml:space="preserve"> mode.</w:t>
            </w:r>
          </w:p>
        </w:tc>
      </w:tr>
      <w:tr w:rsidR="00D52C4A" w:rsidRPr="00C235A5" w14:paraId="3F216D57" w14:textId="77777777" w:rsidTr="00D52C4A">
        <w:trPr>
          <w:trHeight w:val="283"/>
        </w:trPr>
        <w:tc>
          <w:tcPr>
            <w:tcW w:w="884" w:type="dxa"/>
          </w:tcPr>
          <w:p w14:paraId="7E2E178E" w14:textId="77777777" w:rsidR="00D52C4A" w:rsidRPr="002F5F3A" w:rsidRDefault="00D52C4A" w:rsidP="00D52C4A">
            <w:pPr>
              <w:wordWrap/>
              <w:ind w:left="357" w:right="23" w:hanging="357"/>
              <w:rPr>
                <w:b/>
                <w:bCs/>
              </w:rPr>
            </w:pPr>
            <w:r w:rsidRPr="002F5F3A">
              <w:rPr>
                <w:b/>
                <w:bCs/>
              </w:rPr>
              <w:t>Step4</w:t>
            </w:r>
          </w:p>
        </w:tc>
        <w:tc>
          <w:tcPr>
            <w:tcW w:w="3435" w:type="dxa"/>
          </w:tcPr>
          <w:p w14:paraId="494A9932" w14:textId="77777777" w:rsidR="00D52C4A" w:rsidRPr="002F5F3A" w:rsidRDefault="00D52C4A" w:rsidP="00D52C4A">
            <w:pPr>
              <w:wordWrap/>
              <w:ind w:left="357" w:right="23" w:hanging="357"/>
              <w:rPr>
                <w:b/>
                <w:bCs/>
              </w:rPr>
            </w:pPr>
            <w:r w:rsidRPr="002F5F3A">
              <w:rPr>
                <w:b/>
                <w:bCs/>
              </w:rPr>
              <w:t>show running-config</w:t>
            </w:r>
          </w:p>
        </w:tc>
        <w:tc>
          <w:tcPr>
            <w:tcW w:w="4753" w:type="dxa"/>
          </w:tcPr>
          <w:p w14:paraId="4DE401AF" w14:textId="77777777" w:rsidR="00D52C4A" w:rsidRPr="002F5F3A" w:rsidRDefault="00D52C4A" w:rsidP="00D52C4A">
            <w:pPr>
              <w:wordWrap/>
              <w:ind w:right="20"/>
            </w:pPr>
            <w:r w:rsidRPr="002F5F3A">
              <w:t>Shows current running configuration.</w:t>
            </w:r>
          </w:p>
        </w:tc>
      </w:tr>
      <w:tr w:rsidR="00D52C4A" w:rsidRPr="00C235A5" w14:paraId="41594893" w14:textId="77777777" w:rsidTr="00D52C4A">
        <w:trPr>
          <w:trHeight w:val="283"/>
        </w:trPr>
        <w:tc>
          <w:tcPr>
            <w:tcW w:w="884" w:type="dxa"/>
          </w:tcPr>
          <w:p w14:paraId="006C897C" w14:textId="77777777" w:rsidR="00D52C4A" w:rsidRPr="002F5F3A" w:rsidRDefault="00D52C4A" w:rsidP="00D52C4A">
            <w:pPr>
              <w:wordWrap/>
              <w:ind w:left="357" w:right="23" w:hanging="357"/>
              <w:rPr>
                <w:b/>
                <w:bCs/>
              </w:rPr>
            </w:pPr>
            <w:r w:rsidRPr="002F5F3A">
              <w:rPr>
                <w:b/>
                <w:bCs/>
              </w:rPr>
              <w:t>Step5</w:t>
            </w:r>
          </w:p>
        </w:tc>
        <w:tc>
          <w:tcPr>
            <w:tcW w:w="3435" w:type="dxa"/>
          </w:tcPr>
          <w:p w14:paraId="5EE31C95" w14:textId="77777777" w:rsidR="00D52C4A" w:rsidRPr="002F5F3A" w:rsidRDefault="00D52C4A" w:rsidP="00D52C4A">
            <w:pPr>
              <w:wordWrap/>
              <w:ind w:right="23"/>
              <w:jc w:val="left"/>
              <w:rPr>
                <w:b/>
                <w:bCs/>
              </w:rPr>
            </w:pPr>
            <w:r w:rsidRPr="002F5F3A">
              <w:rPr>
                <w:b/>
                <w:bCs/>
              </w:rPr>
              <w:t>copy running-config startup-config</w:t>
            </w:r>
          </w:p>
        </w:tc>
        <w:tc>
          <w:tcPr>
            <w:tcW w:w="4753" w:type="dxa"/>
          </w:tcPr>
          <w:p w14:paraId="49CC655C" w14:textId="77777777" w:rsidR="00D52C4A" w:rsidRPr="002F5F3A" w:rsidRDefault="00D52C4A" w:rsidP="00D52C4A">
            <w:pPr>
              <w:wordWrap/>
              <w:ind w:right="20"/>
            </w:pPr>
            <w:r w:rsidRPr="002F5F3A">
              <w:t xml:space="preserve">Saves </w:t>
            </w:r>
            <w:r w:rsidRPr="002F5F3A">
              <w:rPr>
                <w:rFonts w:hint="eastAsia"/>
              </w:rPr>
              <w:t xml:space="preserve">the </w:t>
            </w:r>
            <w:r w:rsidRPr="002F5F3A">
              <w:t>current running configuration to startup-configuration.</w:t>
            </w:r>
          </w:p>
        </w:tc>
      </w:tr>
    </w:tbl>
    <w:p w14:paraId="588A436A" w14:textId="77777777" w:rsidR="00490D42"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566C25" w14:paraId="3CD93355" w14:textId="77777777" w:rsidTr="00641E1D">
        <w:tc>
          <w:tcPr>
            <w:tcW w:w="9211" w:type="dxa"/>
          </w:tcPr>
          <w:p w14:paraId="4B49148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14:paraId="4DA60C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14:paraId="764B110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14:paraId="38D8279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14:paraId="57735F4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6</w:t>
            </w:r>
          </w:p>
          <w:p w14:paraId="001A68E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14:paraId="10373E6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14:paraId="3262097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7612728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Mstr       FWD 20000     128.138  P2p</w:t>
            </w:r>
          </w:p>
          <w:p w14:paraId="3CC095F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p w14:paraId="4345CE04" w14:textId="77777777" w:rsidR="00490D42" w:rsidRPr="00566C25" w:rsidRDefault="00490D42" w:rsidP="007D0937">
            <w:pPr>
              <w:ind w:right="20"/>
              <w:rPr>
                <w:rFonts w:ascii="Courier New" w:eastAsia="굴림" w:hAnsi="Courier New" w:cs="Courier New"/>
              </w:rPr>
            </w:pPr>
          </w:p>
          <w:p w14:paraId="67FD4C83" w14:textId="77777777" w:rsidR="00490D42" w:rsidRPr="00566C25" w:rsidRDefault="00094318" w:rsidP="007D0937">
            <w:pPr>
              <w:ind w:right="20"/>
              <w:rPr>
                <w:rFonts w:ascii="Courier New" w:eastAsia="굴림" w:hAnsi="Courier New" w:cs="Courier New"/>
                <w:b/>
              </w:rPr>
            </w:pPr>
            <w:r>
              <w:rPr>
                <w:rFonts w:ascii="Courier New" w:eastAsia="굴림" w:hAnsi="Courier New" w:cs="Courier New"/>
              </w:rPr>
              <w:t>C9500</w:t>
            </w:r>
            <w:r w:rsidR="00490D42" w:rsidRPr="00566C25">
              <w:rPr>
                <w:rFonts w:ascii="Courier New" w:eastAsia="굴림" w:hAnsi="Courier New" w:cs="Courier New"/>
              </w:rPr>
              <w:t>_112(config)#</w:t>
            </w:r>
            <w:r w:rsidR="00490D42" w:rsidRPr="00566C25">
              <w:rPr>
                <w:rFonts w:ascii="Courier New" w:eastAsia="굴림" w:hAnsi="Courier New" w:cs="Courier New"/>
                <w:b/>
              </w:rPr>
              <w:t>no spanning-tree transmit-holdcount</w:t>
            </w:r>
          </w:p>
          <w:p w14:paraId="7B6D2E5B" w14:textId="77777777" w:rsidR="00490D42" w:rsidRPr="00566C25" w:rsidRDefault="00094318" w:rsidP="007D0937">
            <w:pPr>
              <w:ind w:right="20"/>
              <w:rPr>
                <w:rFonts w:ascii="Courier New" w:eastAsia="굴림" w:hAnsi="Courier New" w:cs="Courier New"/>
              </w:rPr>
            </w:pPr>
            <w:r>
              <w:rPr>
                <w:rFonts w:ascii="Courier New" w:eastAsia="굴림" w:hAnsi="Courier New" w:cs="Courier New"/>
              </w:rPr>
              <w:t>C9500</w:t>
            </w:r>
            <w:r w:rsidR="00490D42" w:rsidRPr="00566C25">
              <w:rPr>
                <w:rFonts w:ascii="Courier New" w:eastAsia="굴림" w:hAnsi="Courier New" w:cs="Courier New"/>
              </w:rPr>
              <w:t>_112(config)#do show spa mst</w:t>
            </w:r>
          </w:p>
          <w:p w14:paraId="2698411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14:paraId="3A04BAC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14:paraId="627E7EC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14:paraId="29D3206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14:paraId="238F6737" w14:textId="77777777"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10</w:t>
            </w:r>
          </w:p>
          <w:p w14:paraId="4F77614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14:paraId="31DABDE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14:paraId="2FB3FEB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27407ED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Mstr       FWD 20000     128.138  P2p</w:t>
            </w:r>
          </w:p>
          <w:p w14:paraId="704FB4D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tc>
      </w:tr>
    </w:tbl>
    <w:p w14:paraId="739329B4" w14:textId="77777777" w:rsidR="00490D42" w:rsidRDefault="00490D42" w:rsidP="007D0937">
      <w:pPr>
        <w:ind w:right="20"/>
        <w:rPr>
          <w:rFonts w:ascii="굴림" w:eastAsia="굴림" w:hAnsi="굴림"/>
        </w:rPr>
      </w:pPr>
    </w:p>
    <w:p w14:paraId="6FB3D8D2" w14:textId="77777777" w:rsidR="00490D42" w:rsidRPr="00C235A5" w:rsidRDefault="00490D42" w:rsidP="007D0937">
      <w:pPr>
        <w:pStyle w:val="3"/>
        <w:ind w:left="0" w:right="20"/>
      </w:pPr>
      <w:bookmarkStart w:id="2901" w:name="_Toc277779574"/>
      <w:bookmarkStart w:id="2902" w:name="_Toc363228607"/>
      <w:bookmarkStart w:id="2903" w:name="_Toc445130987"/>
      <w:r w:rsidRPr="00566C25">
        <w:rPr>
          <w:rFonts w:hint="eastAsia"/>
        </w:rPr>
        <w:lastRenderedPageBreak/>
        <w:t>Changing</w:t>
      </w:r>
      <w:r w:rsidRPr="00C235A5">
        <w:rPr>
          <w:rFonts w:hint="eastAsia"/>
        </w:rPr>
        <w:t xml:space="preserve"> Cisco-interoperability for switch</w:t>
      </w:r>
      <w:bookmarkEnd w:id="2901"/>
      <w:bookmarkEnd w:id="2902"/>
      <w:bookmarkEnd w:id="2903"/>
    </w:p>
    <w:p w14:paraId="6191E8FF" w14:textId="77777777" w:rsidR="00490D42" w:rsidRDefault="00490D42" w:rsidP="007D0937">
      <w:pPr>
        <w:pStyle w:val="a3"/>
        <w:ind w:left="0" w:right="20"/>
      </w:pPr>
      <w:r w:rsidRPr="002F5F3A">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7"/>
        <w:gridCol w:w="3012"/>
        <w:gridCol w:w="4133"/>
      </w:tblGrid>
      <w:tr w:rsidR="000C60DF" w:rsidRPr="00C235A5"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2F5F3A" w:rsidRDefault="000C60DF" w:rsidP="007D0937">
            <w:pPr>
              <w:pStyle w:val="ac"/>
            </w:pPr>
          </w:p>
        </w:tc>
        <w:tc>
          <w:tcPr>
            <w:tcW w:w="3067" w:type="dxa"/>
          </w:tcPr>
          <w:p w14:paraId="007AE89D" w14:textId="2AEE4322"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244" w:type="dxa"/>
          </w:tcPr>
          <w:p w14:paraId="063A73AE" w14:textId="4B6CE086"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6B42F58E" w14:textId="77777777" w:rsidTr="000C60DF">
        <w:tc>
          <w:tcPr>
            <w:tcW w:w="789" w:type="dxa"/>
          </w:tcPr>
          <w:p w14:paraId="1066E1E1" w14:textId="77777777" w:rsidR="000C60DF" w:rsidRPr="002F5F3A" w:rsidRDefault="000C60DF" w:rsidP="007D0937">
            <w:pPr>
              <w:wordWrap/>
              <w:ind w:right="20"/>
              <w:rPr>
                <w:b/>
                <w:bCs/>
              </w:rPr>
            </w:pPr>
            <w:r w:rsidRPr="002F5F3A">
              <w:rPr>
                <w:b/>
                <w:bCs/>
              </w:rPr>
              <w:t>Step1</w:t>
            </w:r>
          </w:p>
        </w:tc>
        <w:tc>
          <w:tcPr>
            <w:tcW w:w="3067" w:type="dxa"/>
          </w:tcPr>
          <w:p w14:paraId="55F4262C" w14:textId="77777777" w:rsidR="000C60DF" w:rsidRPr="002F5F3A" w:rsidRDefault="000C60DF" w:rsidP="007D0937">
            <w:pPr>
              <w:wordWrap/>
              <w:ind w:right="20"/>
            </w:pPr>
            <w:r w:rsidRPr="002F5F3A">
              <w:rPr>
                <w:b/>
                <w:bCs/>
              </w:rPr>
              <w:t>configure terminal</w:t>
            </w:r>
          </w:p>
        </w:tc>
        <w:tc>
          <w:tcPr>
            <w:tcW w:w="4244" w:type="dxa"/>
          </w:tcPr>
          <w:p w14:paraId="1269432E" w14:textId="77777777" w:rsidR="000C60DF" w:rsidRPr="002F5F3A" w:rsidRDefault="000C60DF" w:rsidP="007D0937">
            <w:pPr>
              <w:wordWrap/>
              <w:ind w:right="20"/>
            </w:pPr>
            <w:r w:rsidRPr="002F5F3A">
              <w:t>Enters global configuration mode.</w:t>
            </w:r>
          </w:p>
        </w:tc>
      </w:tr>
      <w:tr w:rsidR="000C60DF" w:rsidRPr="00C235A5" w14:paraId="1CDF6EC2" w14:textId="77777777" w:rsidTr="000C60DF">
        <w:tc>
          <w:tcPr>
            <w:tcW w:w="789" w:type="dxa"/>
          </w:tcPr>
          <w:p w14:paraId="02D32B1F" w14:textId="77777777" w:rsidR="000C60DF" w:rsidRPr="002F5F3A" w:rsidRDefault="000C60DF" w:rsidP="007D0937">
            <w:pPr>
              <w:wordWrap/>
              <w:ind w:right="20"/>
              <w:rPr>
                <w:b/>
                <w:bCs/>
              </w:rPr>
            </w:pPr>
            <w:r w:rsidRPr="002F5F3A">
              <w:rPr>
                <w:b/>
                <w:bCs/>
              </w:rPr>
              <w:t>Step2</w:t>
            </w:r>
          </w:p>
        </w:tc>
        <w:tc>
          <w:tcPr>
            <w:tcW w:w="3067" w:type="dxa"/>
          </w:tcPr>
          <w:p w14:paraId="7A29F257" w14:textId="77777777" w:rsidR="000C60DF" w:rsidRPr="002F5F3A" w:rsidRDefault="000C60DF" w:rsidP="007D0937">
            <w:pPr>
              <w:wordWrap/>
              <w:ind w:right="20"/>
              <w:rPr>
                <w:b/>
                <w:bCs/>
              </w:rPr>
            </w:pPr>
            <w:r w:rsidRPr="002F5F3A">
              <w:rPr>
                <w:b/>
                <w:bCs/>
              </w:rPr>
              <w:t xml:space="preserve">spanning-tree </w:t>
            </w:r>
          </w:p>
          <w:p w14:paraId="3642E8A6" w14:textId="77777777" w:rsidR="000C60DF" w:rsidRPr="002F5F3A" w:rsidRDefault="000C60DF" w:rsidP="007D0937">
            <w:pPr>
              <w:wordWrap/>
              <w:ind w:right="20"/>
              <w:rPr>
                <w:b/>
                <w:bCs/>
              </w:rPr>
            </w:pPr>
            <w:r w:rsidRPr="002F5F3A">
              <w:rPr>
                <w:b/>
                <w:bCs/>
              </w:rPr>
              <w:t>cisco-interoperability</w:t>
            </w:r>
          </w:p>
          <w:p w14:paraId="3FE3E838" w14:textId="77777777" w:rsidR="000C60DF" w:rsidRPr="002F5F3A" w:rsidRDefault="000C60DF" w:rsidP="007D0937">
            <w:pPr>
              <w:wordWrap/>
              <w:ind w:right="20"/>
              <w:rPr>
                <w:b/>
                <w:bCs/>
              </w:rPr>
            </w:pPr>
            <w:r w:rsidRPr="002F5F3A">
              <w:rPr>
                <w:b/>
                <w:bCs/>
              </w:rPr>
              <w:t>{enable|disable}</w:t>
            </w:r>
          </w:p>
        </w:tc>
        <w:tc>
          <w:tcPr>
            <w:tcW w:w="4244" w:type="dxa"/>
          </w:tcPr>
          <w:p w14:paraId="255083DD" w14:textId="77777777" w:rsidR="000C60DF" w:rsidRPr="002F5F3A" w:rsidRDefault="000C60DF" w:rsidP="007D0937">
            <w:pPr>
              <w:wordWrap/>
              <w:ind w:right="20"/>
            </w:pPr>
            <w:r w:rsidRPr="002F5F3A">
              <w:t>Sets if it is comparable with Cisco.</w:t>
            </w:r>
          </w:p>
        </w:tc>
      </w:tr>
      <w:tr w:rsidR="000C60DF" w:rsidRPr="00C235A5" w14:paraId="6A02986A" w14:textId="77777777" w:rsidTr="000C60DF">
        <w:tc>
          <w:tcPr>
            <w:tcW w:w="789" w:type="dxa"/>
          </w:tcPr>
          <w:p w14:paraId="42A8C82A" w14:textId="77777777" w:rsidR="000C60DF" w:rsidRPr="002F5F3A" w:rsidRDefault="000C60DF" w:rsidP="007D0937">
            <w:pPr>
              <w:wordWrap/>
              <w:ind w:right="20"/>
              <w:rPr>
                <w:b/>
                <w:bCs/>
              </w:rPr>
            </w:pPr>
            <w:r w:rsidRPr="002F5F3A">
              <w:rPr>
                <w:b/>
                <w:bCs/>
              </w:rPr>
              <w:t>Step3</w:t>
            </w:r>
          </w:p>
        </w:tc>
        <w:tc>
          <w:tcPr>
            <w:tcW w:w="3067" w:type="dxa"/>
          </w:tcPr>
          <w:p w14:paraId="6013DC3B" w14:textId="77777777" w:rsidR="000C60DF" w:rsidRPr="002F5F3A" w:rsidRDefault="000C60DF" w:rsidP="007D0937">
            <w:pPr>
              <w:wordWrap/>
              <w:ind w:right="20"/>
              <w:rPr>
                <w:b/>
                <w:bCs/>
              </w:rPr>
            </w:pPr>
            <w:r w:rsidRPr="002F5F3A">
              <w:rPr>
                <w:b/>
                <w:bCs/>
              </w:rPr>
              <w:t>exit</w:t>
            </w:r>
          </w:p>
        </w:tc>
        <w:tc>
          <w:tcPr>
            <w:tcW w:w="4244" w:type="dxa"/>
          </w:tcPr>
          <w:p w14:paraId="74F4AFA1"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400F5A8E" w14:textId="77777777" w:rsidTr="000C60DF">
        <w:tc>
          <w:tcPr>
            <w:tcW w:w="789" w:type="dxa"/>
          </w:tcPr>
          <w:p w14:paraId="009E0E20" w14:textId="77777777" w:rsidR="000C60DF" w:rsidRPr="002F5F3A" w:rsidRDefault="000C60DF" w:rsidP="007D0937">
            <w:pPr>
              <w:wordWrap/>
              <w:ind w:right="20"/>
              <w:rPr>
                <w:b/>
                <w:bCs/>
              </w:rPr>
            </w:pPr>
            <w:r w:rsidRPr="002F5F3A">
              <w:rPr>
                <w:b/>
                <w:bCs/>
              </w:rPr>
              <w:t>Step4</w:t>
            </w:r>
          </w:p>
        </w:tc>
        <w:tc>
          <w:tcPr>
            <w:tcW w:w="3067" w:type="dxa"/>
          </w:tcPr>
          <w:p w14:paraId="4A909F84" w14:textId="77777777" w:rsidR="000C60DF" w:rsidRPr="002F5F3A" w:rsidRDefault="000C60DF" w:rsidP="007D0937">
            <w:pPr>
              <w:wordWrap/>
              <w:ind w:right="20"/>
              <w:rPr>
                <w:b/>
                <w:bCs/>
              </w:rPr>
            </w:pPr>
            <w:r w:rsidRPr="002F5F3A">
              <w:rPr>
                <w:b/>
                <w:bCs/>
              </w:rPr>
              <w:t>show running-config</w:t>
            </w:r>
          </w:p>
        </w:tc>
        <w:tc>
          <w:tcPr>
            <w:tcW w:w="4244" w:type="dxa"/>
          </w:tcPr>
          <w:p w14:paraId="29446625" w14:textId="77777777" w:rsidR="000C60DF" w:rsidRPr="002F5F3A" w:rsidRDefault="000C60DF" w:rsidP="007D0937">
            <w:pPr>
              <w:wordWrap/>
              <w:ind w:right="20"/>
            </w:pPr>
            <w:r w:rsidRPr="002F5F3A">
              <w:t>Shows current running configuration.</w:t>
            </w:r>
          </w:p>
        </w:tc>
      </w:tr>
      <w:tr w:rsidR="000C60DF" w:rsidRPr="00C235A5" w14:paraId="65FDC4B5" w14:textId="77777777" w:rsidTr="000C60DF">
        <w:tc>
          <w:tcPr>
            <w:tcW w:w="789" w:type="dxa"/>
          </w:tcPr>
          <w:p w14:paraId="2811CD82" w14:textId="77777777" w:rsidR="000C60DF" w:rsidRPr="002F5F3A" w:rsidRDefault="000C60DF" w:rsidP="007D0937">
            <w:pPr>
              <w:wordWrap/>
              <w:ind w:right="20"/>
              <w:rPr>
                <w:b/>
                <w:bCs/>
              </w:rPr>
            </w:pPr>
            <w:r w:rsidRPr="002F5F3A">
              <w:rPr>
                <w:b/>
                <w:bCs/>
              </w:rPr>
              <w:t>Step5</w:t>
            </w:r>
          </w:p>
        </w:tc>
        <w:tc>
          <w:tcPr>
            <w:tcW w:w="3067" w:type="dxa"/>
          </w:tcPr>
          <w:p w14:paraId="4E05B87C" w14:textId="77777777" w:rsidR="000C60DF" w:rsidRPr="002F5F3A" w:rsidRDefault="000C60DF" w:rsidP="007D0937">
            <w:pPr>
              <w:wordWrap/>
              <w:ind w:right="20"/>
              <w:rPr>
                <w:b/>
                <w:bCs/>
              </w:rPr>
            </w:pPr>
            <w:r w:rsidRPr="002F5F3A">
              <w:rPr>
                <w:b/>
                <w:bCs/>
              </w:rPr>
              <w:t>copy running-config startup-config</w:t>
            </w:r>
          </w:p>
        </w:tc>
        <w:tc>
          <w:tcPr>
            <w:tcW w:w="4244" w:type="dxa"/>
          </w:tcPr>
          <w:p w14:paraId="4C835918" w14:textId="77777777" w:rsidR="000C60DF" w:rsidRPr="002F5F3A" w:rsidRDefault="000C60DF" w:rsidP="007D0937">
            <w:pPr>
              <w:wordWrap/>
              <w:ind w:right="20"/>
            </w:pPr>
            <w:r w:rsidRPr="002F5F3A">
              <w:t xml:space="preserve">Saves </w:t>
            </w:r>
            <w:r w:rsidRPr="002F5F3A">
              <w:rPr>
                <w:rFonts w:hint="eastAsia"/>
              </w:rPr>
              <w:t xml:space="preserve">the </w:t>
            </w:r>
            <w:r w:rsidRPr="002F5F3A">
              <w:t>current running configuration to startup-configuration.</w:t>
            </w:r>
          </w:p>
        </w:tc>
      </w:tr>
    </w:tbl>
    <w:p w14:paraId="53704F89" w14:textId="77777777" w:rsidR="00490D42" w:rsidRDefault="00490D42" w:rsidP="007D0937">
      <w:pPr>
        <w:pStyle w:val="3"/>
        <w:ind w:left="0" w:right="20"/>
      </w:pPr>
      <w:bookmarkStart w:id="2904" w:name="_Toc277779575"/>
      <w:bookmarkStart w:id="2905" w:name="_Toc363228608"/>
      <w:bookmarkStart w:id="2906" w:name="_Toc445130988"/>
      <w:r w:rsidRPr="00566C25">
        <w:rPr>
          <w:rFonts w:hint="eastAsia"/>
        </w:rPr>
        <w:t>Configuring</w:t>
      </w:r>
      <w:r>
        <w:rPr>
          <w:rFonts w:hint="eastAsia"/>
        </w:rPr>
        <w:t xml:space="preserve"> autoedge for port</w:t>
      </w:r>
      <w:bookmarkEnd w:id="2904"/>
      <w:bookmarkEnd w:id="2905"/>
      <w:bookmarkEnd w:id="2906"/>
    </w:p>
    <w:p w14:paraId="16A8174F" w14:textId="77777777" w:rsidR="00490D42" w:rsidRPr="002F5F3A" w:rsidRDefault="00490D42" w:rsidP="007D0937">
      <w:pPr>
        <w:pStyle w:val="a3"/>
        <w:ind w:left="0" w:right="20"/>
      </w:pPr>
      <w:r w:rsidRPr="002F5F3A">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6"/>
        <w:gridCol w:w="2602"/>
        <w:gridCol w:w="4544"/>
      </w:tblGrid>
      <w:tr w:rsidR="000C60DF" w:rsidRPr="00C235A5"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2F5F3A" w:rsidRDefault="000C60DF" w:rsidP="007D0937">
            <w:pPr>
              <w:pStyle w:val="ac"/>
            </w:pPr>
          </w:p>
        </w:tc>
        <w:tc>
          <w:tcPr>
            <w:tcW w:w="2652" w:type="dxa"/>
          </w:tcPr>
          <w:p w14:paraId="254ECB6D" w14:textId="119229A6"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5ADEC9F2" w14:textId="666F0056"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7A6FAB41" w14:textId="77777777" w:rsidTr="000C60DF">
        <w:tc>
          <w:tcPr>
            <w:tcW w:w="788" w:type="dxa"/>
          </w:tcPr>
          <w:p w14:paraId="12830210" w14:textId="77777777" w:rsidR="000C60DF" w:rsidRPr="002F5F3A" w:rsidRDefault="000C60DF" w:rsidP="007D0937">
            <w:pPr>
              <w:wordWrap/>
              <w:ind w:right="20"/>
              <w:rPr>
                <w:b/>
              </w:rPr>
            </w:pPr>
            <w:r w:rsidRPr="002F5F3A">
              <w:rPr>
                <w:b/>
              </w:rPr>
              <w:t>Step1</w:t>
            </w:r>
          </w:p>
        </w:tc>
        <w:tc>
          <w:tcPr>
            <w:tcW w:w="2652" w:type="dxa"/>
          </w:tcPr>
          <w:p w14:paraId="46F2D10A" w14:textId="77777777" w:rsidR="000C60DF" w:rsidRPr="002F5F3A" w:rsidRDefault="000C60DF" w:rsidP="007D0937">
            <w:pPr>
              <w:wordWrap/>
              <w:ind w:right="20"/>
              <w:rPr>
                <w:b/>
              </w:rPr>
            </w:pPr>
            <w:r w:rsidRPr="002F5F3A">
              <w:rPr>
                <w:b/>
              </w:rPr>
              <w:t>configure terminal</w:t>
            </w:r>
          </w:p>
        </w:tc>
        <w:tc>
          <w:tcPr>
            <w:tcW w:w="4660" w:type="dxa"/>
          </w:tcPr>
          <w:p w14:paraId="6C4A536F" w14:textId="77777777" w:rsidR="000C60DF" w:rsidRPr="002F5F3A" w:rsidRDefault="000C60DF" w:rsidP="007D0937">
            <w:pPr>
              <w:wordWrap/>
              <w:ind w:right="20"/>
            </w:pPr>
            <w:r w:rsidRPr="002F5F3A">
              <w:t>Enters global configuration mode.</w:t>
            </w:r>
          </w:p>
        </w:tc>
      </w:tr>
      <w:tr w:rsidR="000C60DF" w:rsidRPr="00C235A5" w14:paraId="27CC0015" w14:textId="77777777" w:rsidTr="000C60DF">
        <w:tc>
          <w:tcPr>
            <w:tcW w:w="788" w:type="dxa"/>
          </w:tcPr>
          <w:p w14:paraId="2909C60A" w14:textId="77777777" w:rsidR="000C60DF" w:rsidRPr="002F5F3A" w:rsidRDefault="000C60DF" w:rsidP="007D0937">
            <w:pPr>
              <w:wordWrap/>
              <w:ind w:right="20"/>
              <w:rPr>
                <w:b/>
              </w:rPr>
            </w:pPr>
            <w:r w:rsidRPr="002F5F3A">
              <w:rPr>
                <w:b/>
              </w:rPr>
              <w:t>Step2</w:t>
            </w:r>
          </w:p>
        </w:tc>
        <w:tc>
          <w:tcPr>
            <w:tcW w:w="2652" w:type="dxa"/>
          </w:tcPr>
          <w:p w14:paraId="76FF36FC" w14:textId="77777777" w:rsidR="000C60DF" w:rsidRPr="002F5F3A" w:rsidRDefault="000C60DF" w:rsidP="007D0937">
            <w:pPr>
              <w:wordWrap/>
              <w:ind w:right="20"/>
              <w:rPr>
                <w:b/>
              </w:rPr>
            </w:pPr>
            <w:r w:rsidRPr="002F5F3A">
              <w:rPr>
                <w:b/>
              </w:rPr>
              <w:t>Interface interface-id</w:t>
            </w:r>
          </w:p>
        </w:tc>
        <w:tc>
          <w:tcPr>
            <w:tcW w:w="4660" w:type="dxa"/>
          </w:tcPr>
          <w:p w14:paraId="37ED5B15" w14:textId="77777777" w:rsidR="000C60DF" w:rsidRPr="002F5F3A" w:rsidRDefault="000C60DF" w:rsidP="007D0937">
            <w:pPr>
              <w:wordWrap/>
              <w:ind w:right="20"/>
            </w:pPr>
            <w:r w:rsidRPr="002F5F3A">
              <w:t>Enters interface configuration mode.</w:t>
            </w:r>
          </w:p>
        </w:tc>
      </w:tr>
      <w:tr w:rsidR="000C60DF" w:rsidRPr="00C235A5" w14:paraId="0A1CDFD3" w14:textId="77777777" w:rsidTr="000C60DF">
        <w:tc>
          <w:tcPr>
            <w:tcW w:w="788" w:type="dxa"/>
          </w:tcPr>
          <w:p w14:paraId="582BFC18" w14:textId="77777777" w:rsidR="000C60DF" w:rsidRPr="002F5F3A" w:rsidRDefault="000C60DF" w:rsidP="007D0937">
            <w:pPr>
              <w:wordWrap/>
              <w:ind w:right="20"/>
              <w:rPr>
                <w:b/>
              </w:rPr>
            </w:pPr>
            <w:r w:rsidRPr="002F5F3A">
              <w:rPr>
                <w:b/>
              </w:rPr>
              <w:t>Step2</w:t>
            </w:r>
          </w:p>
        </w:tc>
        <w:tc>
          <w:tcPr>
            <w:tcW w:w="2652" w:type="dxa"/>
          </w:tcPr>
          <w:p w14:paraId="2A731616" w14:textId="77777777" w:rsidR="000C60DF" w:rsidRPr="002F5F3A" w:rsidRDefault="000C60DF" w:rsidP="007D0937">
            <w:pPr>
              <w:wordWrap/>
              <w:ind w:right="20"/>
              <w:rPr>
                <w:b/>
              </w:rPr>
            </w:pPr>
            <w:r w:rsidRPr="002F5F3A">
              <w:rPr>
                <w:b/>
              </w:rPr>
              <w:t>spanning-tree autoedge</w:t>
            </w:r>
          </w:p>
        </w:tc>
        <w:tc>
          <w:tcPr>
            <w:tcW w:w="4660" w:type="dxa"/>
          </w:tcPr>
          <w:p w14:paraId="1C231D04" w14:textId="77777777" w:rsidR="000C60DF" w:rsidRPr="002F5F3A" w:rsidRDefault="000C60DF" w:rsidP="007D0937">
            <w:pPr>
              <w:wordWrap/>
              <w:ind w:right="20"/>
            </w:pPr>
            <w:r w:rsidRPr="002F5F3A">
              <w:t>Sets autoedge on port.</w:t>
            </w:r>
          </w:p>
        </w:tc>
      </w:tr>
      <w:tr w:rsidR="000C60DF" w:rsidRPr="00C235A5" w14:paraId="6BA0C4B5" w14:textId="77777777" w:rsidTr="000C60DF">
        <w:tc>
          <w:tcPr>
            <w:tcW w:w="788" w:type="dxa"/>
          </w:tcPr>
          <w:p w14:paraId="10C34C11" w14:textId="77777777" w:rsidR="000C60DF" w:rsidRPr="002F5F3A" w:rsidRDefault="000C60DF" w:rsidP="007D0937">
            <w:pPr>
              <w:wordWrap/>
              <w:ind w:right="20"/>
              <w:rPr>
                <w:b/>
              </w:rPr>
            </w:pPr>
            <w:r w:rsidRPr="002F5F3A">
              <w:rPr>
                <w:b/>
              </w:rPr>
              <w:t>Step3</w:t>
            </w:r>
          </w:p>
        </w:tc>
        <w:tc>
          <w:tcPr>
            <w:tcW w:w="2652" w:type="dxa"/>
          </w:tcPr>
          <w:p w14:paraId="2F49D44F" w14:textId="77777777" w:rsidR="000C60DF" w:rsidRPr="002F5F3A" w:rsidRDefault="000C60DF" w:rsidP="007D0937">
            <w:pPr>
              <w:wordWrap/>
              <w:ind w:right="20"/>
              <w:rPr>
                <w:b/>
              </w:rPr>
            </w:pPr>
            <w:r w:rsidRPr="002F5F3A">
              <w:rPr>
                <w:b/>
              </w:rPr>
              <w:t>exit</w:t>
            </w:r>
          </w:p>
        </w:tc>
        <w:tc>
          <w:tcPr>
            <w:tcW w:w="4660" w:type="dxa"/>
          </w:tcPr>
          <w:p w14:paraId="3E62B404"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3CDF7033" w14:textId="77777777" w:rsidTr="000C60DF">
        <w:tc>
          <w:tcPr>
            <w:tcW w:w="788" w:type="dxa"/>
          </w:tcPr>
          <w:p w14:paraId="11A749FE" w14:textId="77777777" w:rsidR="000C60DF" w:rsidRPr="002F5F3A" w:rsidRDefault="000C60DF" w:rsidP="007D0937">
            <w:pPr>
              <w:wordWrap/>
              <w:ind w:right="20"/>
              <w:rPr>
                <w:b/>
              </w:rPr>
            </w:pPr>
            <w:r w:rsidRPr="002F5F3A">
              <w:rPr>
                <w:b/>
              </w:rPr>
              <w:t>Step4</w:t>
            </w:r>
          </w:p>
        </w:tc>
        <w:tc>
          <w:tcPr>
            <w:tcW w:w="2652" w:type="dxa"/>
          </w:tcPr>
          <w:p w14:paraId="59CE6106" w14:textId="77777777" w:rsidR="000C60DF" w:rsidRPr="002F5F3A" w:rsidRDefault="000C60DF" w:rsidP="007D0937">
            <w:pPr>
              <w:wordWrap/>
              <w:ind w:right="20"/>
              <w:rPr>
                <w:b/>
              </w:rPr>
            </w:pPr>
            <w:r w:rsidRPr="002F5F3A">
              <w:rPr>
                <w:b/>
              </w:rPr>
              <w:t>show running-config</w:t>
            </w:r>
          </w:p>
        </w:tc>
        <w:tc>
          <w:tcPr>
            <w:tcW w:w="4660" w:type="dxa"/>
          </w:tcPr>
          <w:p w14:paraId="5D6D1585" w14:textId="77777777" w:rsidR="000C60DF" w:rsidRPr="002F5F3A" w:rsidRDefault="000C60DF" w:rsidP="007D0937">
            <w:pPr>
              <w:wordWrap/>
              <w:ind w:right="20"/>
            </w:pPr>
            <w:r w:rsidRPr="002F5F3A">
              <w:t>Shows current running configuration.</w:t>
            </w:r>
          </w:p>
        </w:tc>
      </w:tr>
      <w:tr w:rsidR="000C60DF" w:rsidRPr="00C235A5" w14:paraId="1E17550B" w14:textId="77777777" w:rsidTr="000C60DF">
        <w:tc>
          <w:tcPr>
            <w:tcW w:w="788" w:type="dxa"/>
          </w:tcPr>
          <w:p w14:paraId="62E0290B" w14:textId="77777777" w:rsidR="000C60DF" w:rsidRPr="002F5F3A" w:rsidRDefault="000C60DF" w:rsidP="007D0937">
            <w:pPr>
              <w:wordWrap/>
              <w:ind w:right="20"/>
              <w:rPr>
                <w:b/>
              </w:rPr>
            </w:pPr>
            <w:r w:rsidRPr="002F5F3A">
              <w:rPr>
                <w:b/>
              </w:rPr>
              <w:t>Step5</w:t>
            </w:r>
          </w:p>
        </w:tc>
        <w:tc>
          <w:tcPr>
            <w:tcW w:w="2652" w:type="dxa"/>
          </w:tcPr>
          <w:p w14:paraId="4C938701" w14:textId="77777777" w:rsidR="000C60DF" w:rsidRPr="002F5F3A" w:rsidRDefault="000C60DF" w:rsidP="007D0937">
            <w:pPr>
              <w:wordWrap/>
              <w:ind w:right="20"/>
              <w:rPr>
                <w:b/>
              </w:rPr>
            </w:pPr>
            <w:r w:rsidRPr="002F5F3A">
              <w:rPr>
                <w:b/>
              </w:rPr>
              <w:t>copy running-config startup-config</w:t>
            </w:r>
          </w:p>
        </w:tc>
        <w:tc>
          <w:tcPr>
            <w:tcW w:w="4660" w:type="dxa"/>
          </w:tcPr>
          <w:p w14:paraId="52AEFC71" w14:textId="77777777" w:rsidR="000C60DF" w:rsidRPr="002F5F3A" w:rsidRDefault="000C60DF" w:rsidP="007D0937">
            <w:pPr>
              <w:wordWrap/>
              <w:ind w:right="20"/>
              <w:jc w:val="left"/>
            </w:pPr>
            <w:r w:rsidRPr="002F5F3A">
              <w:t>Saves current running configuration to startup-configuration.</w:t>
            </w:r>
          </w:p>
        </w:tc>
      </w:tr>
    </w:tbl>
    <w:p w14:paraId="0026403F" w14:textId="77777777" w:rsidR="00490D42" w:rsidRPr="00450050" w:rsidRDefault="00490D42" w:rsidP="007D0937">
      <w:pPr>
        <w:pStyle w:val="3"/>
        <w:ind w:left="0" w:right="20"/>
      </w:pPr>
      <w:bookmarkStart w:id="2907" w:name="_Toc277779576"/>
      <w:bookmarkStart w:id="2908" w:name="_Toc363228609"/>
      <w:bookmarkStart w:id="2909" w:name="_Toc445130989"/>
      <w:r w:rsidRPr="00450050">
        <w:t>Configuring the Port as Edge Port</w:t>
      </w:r>
      <w:bookmarkEnd w:id="2907"/>
      <w:bookmarkEnd w:id="2908"/>
      <w:bookmarkEnd w:id="2909"/>
    </w:p>
    <w:p w14:paraId="567B5BAB" w14:textId="77777777" w:rsidR="00490D42" w:rsidRPr="002F5F3A" w:rsidRDefault="00490D42" w:rsidP="007D0937">
      <w:pPr>
        <w:pStyle w:val="a3"/>
        <w:ind w:left="0" w:right="20"/>
      </w:pPr>
      <w:r w:rsidRPr="002F5F3A">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51"/>
        <w:gridCol w:w="5962"/>
      </w:tblGrid>
      <w:tr w:rsidR="00490D42" w:rsidRPr="00C235A5" w14:paraId="06807DD5" w14:textId="77777777" w:rsidTr="00566C25">
        <w:tc>
          <w:tcPr>
            <w:tcW w:w="960" w:type="dxa"/>
            <w:vAlign w:val="center"/>
          </w:tcPr>
          <w:p w14:paraId="5578A476"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05396912" w14:textId="77777777" w:rsidR="00490D42" w:rsidRPr="00C235A5" w:rsidRDefault="00490D42" w:rsidP="007D0937">
            <w:pPr>
              <w:wordWrap/>
              <w:adjustRightInd w:val="0"/>
              <w:ind w:right="20"/>
              <w:rPr>
                <w:rFonts w:ascii="굴림" w:eastAsia="굴림" w:hAnsi="굴림" w:cs="Times New Roman"/>
              </w:rPr>
            </w:pPr>
            <w:r w:rsidRPr="002F5F3A">
              <w:rPr>
                <w:noProof/>
                <w:kern w:val="0"/>
              </w:rPr>
              <w:t>You should set a port connected to your terminal as an edge port.</w:t>
            </w:r>
            <w:r w:rsidRPr="002F5F3A">
              <w:rPr>
                <w:kern w:val="0"/>
              </w:rPr>
              <w:t xml:space="preserve"> </w:t>
            </w:r>
            <w:r w:rsidRPr="002F5F3A">
              <w:rPr>
                <w:noProof/>
                <w:kern w:val="0"/>
              </w:rPr>
              <w:t>Otherwise, STP state of the port connected to the terminal will be affected by changes in the STP configuration of the network.</w:t>
            </w:r>
          </w:p>
        </w:tc>
      </w:tr>
    </w:tbl>
    <w:p w14:paraId="0A6800E4" w14:textId="77777777" w:rsidR="007F79EE" w:rsidRDefault="007F79EE" w:rsidP="007D0937">
      <w:pPr>
        <w:pStyle w:val="a3"/>
        <w:ind w:left="0" w:right="20"/>
      </w:pPr>
    </w:p>
    <w:p w14:paraId="52F6DA42" w14:textId="77777777" w:rsidR="00490D42" w:rsidRDefault="00490D42" w:rsidP="007D0937">
      <w:pPr>
        <w:pStyle w:val="a3"/>
        <w:ind w:left="0" w:right="20"/>
      </w:pPr>
      <w:r w:rsidRPr="002F5F3A">
        <w:t xml:space="preserve">To define a port as an edge port, go through the following steps starting in </w:t>
      </w:r>
      <w:r w:rsidR="00221294">
        <w:t>Privileged</w:t>
      </w:r>
      <w:r w:rsidRPr="002F5F3A">
        <w:t xml:space="preserve"> mode:</w:t>
      </w:r>
    </w:p>
    <w:p w14:paraId="631FEEFD" w14:textId="77777777" w:rsidR="00967959" w:rsidRPr="002F5F3A" w:rsidRDefault="00967959" w:rsidP="007D0937">
      <w:pPr>
        <w:pStyle w:val="afffff3"/>
        <w:ind w:left="0" w:right="20"/>
      </w:pPr>
      <w:bookmarkStart w:id="2910" w:name="_Toc391575322"/>
      <w:r>
        <w:t xml:space="preserve">Table </w:t>
      </w:r>
      <w:r w:rsidR="005832B8">
        <w:fldChar w:fldCharType="begin"/>
      </w:r>
      <w:r w:rsidR="00092D8C">
        <w:instrText xml:space="preserve"> SEQ Table \* ARABIC </w:instrText>
      </w:r>
      <w:r w:rsidR="005832B8">
        <w:fldChar w:fldCharType="separate"/>
      </w:r>
      <w:r w:rsidR="00001ED6">
        <w:rPr>
          <w:noProof/>
        </w:rPr>
        <w:t>180</w:t>
      </w:r>
      <w:r w:rsidR="005832B8">
        <w:rPr>
          <w:noProof/>
        </w:rPr>
        <w:fldChar w:fldCharType="end"/>
      </w:r>
      <w:r>
        <w:rPr>
          <w:rFonts w:hint="eastAsia"/>
        </w:rPr>
        <w:t xml:space="preserve"> </w:t>
      </w:r>
      <w:r w:rsidRPr="002F5F3A">
        <w:t>Configuring the Port as Edge Port</w:t>
      </w:r>
      <w:bookmarkEnd w:id="2910"/>
    </w:p>
    <w:tbl>
      <w:tblPr>
        <w:tblStyle w:val="CLIWide"/>
        <w:tblW w:w="0" w:type="auto"/>
        <w:tblLook w:val="01E0" w:firstRow="1" w:lastRow="1" w:firstColumn="1" w:lastColumn="1" w:noHBand="0" w:noVBand="0"/>
      </w:tblPr>
      <w:tblGrid>
        <w:gridCol w:w="739"/>
        <w:gridCol w:w="2549"/>
        <w:gridCol w:w="4644"/>
      </w:tblGrid>
      <w:tr w:rsidR="00490D42" w:rsidRPr="00C235A5"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2F5F3A" w:rsidRDefault="00490D42" w:rsidP="007D0937">
            <w:pPr>
              <w:pStyle w:val="ac"/>
            </w:pPr>
            <w:r w:rsidRPr="002F5F3A">
              <w:t>Step</w:t>
            </w:r>
          </w:p>
        </w:tc>
        <w:tc>
          <w:tcPr>
            <w:tcW w:w="2671" w:type="dxa"/>
          </w:tcPr>
          <w:p w14:paraId="02DD982E" w14:textId="77777777" w:rsidR="00490D42" w:rsidRPr="002F5F3A" w:rsidRDefault="00490D42" w:rsidP="007D0937">
            <w:pPr>
              <w:wordWrap/>
              <w:ind w:right="20"/>
              <w:rPr>
                <w:b/>
                <w:bCs/>
              </w:rPr>
            </w:pPr>
            <w:r w:rsidRPr="002F5F3A">
              <w:rPr>
                <w:b/>
                <w:bCs/>
              </w:rPr>
              <w:t>Command</w:t>
            </w:r>
          </w:p>
        </w:tc>
        <w:tc>
          <w:tcPr>
            <w:tcW w:w="4951" w:type="dxa"/>
          </w:tcPr>
          <w:p w14:paraId="0A23C075" w14:textId="77777777" w:rsidR="00490D42" w:rsidRPr="002F5F3A" w:rsidRDefault="00490D42" w:rsidP="007D0937">
            <w:pPr>
              <w:wordWrap/>
              <w:ind w:right="20"/>
              <w:rPr>
                <w:b/>
                <w:bCs/>
              </w:rPr>
            </w:pPr>
            <w:r w:rsidRPr="002F5F3A">
              <w:rPr>
                <w:b/>
                <w:bCs/>
              </w:rPr>
              <w:t>Purpose</w:t>
            </w:r>
          </w:p>
        </w:tc>
      </w:tr>
      <w:tr w:rsidR="00490D42" w:rsidRPr="00C235A5" w14:paraId="0C07808E" w14:textId="77777777" w:rsidTr="000C60DF">
        <w:tc>
          <w:tcPr>
            <w:tcW w:w="740" w:type="dxa"/>
          </w:tcPr>
          <w:p w14:paraId="0AB3AC85" w14:textId="77777777" w:rsidR="00490D42" w:rsidRPr="002F5F3A" w:rsidRDefault="00490D42" w:rsidP="007D0937">
            <w:pPr>
              <w:wordWrap/>
              <w:ind w:right="20"/>
              <w:rPr>
                <w:b/>
                <w:bCs/>
              </w:rPr>
            </w:pPr>
            <w:r w:rsidRPr="002F5F3A">
              <w:rPr>
                <w:b/>
                <w:bCs/>
              </w:rPr>
              <w:t>Step1</w:t>
            </w:r>
          </w:p>
        </w:tc>
        <w:tc>
          <w:tcPr>
            <w:tcW w:w="2671" w:type="dxa"/>
          </w:tcPr>
          <w:p w14:paraId="29EE1E48" w14:textId="77777777" w:rsidR="00490D42" w:rsidRPr="002F5F3A" w:rsidRDefault="00490D42" w:rsidP="007D0937">
            <w:pPr>
              <w:wordWrap/>
              <w:ind w:right="20"/>
            </w:pPr>
            <w:r w:rsidRPr="002F5F3A">
              <w:rPr>
                <w:b/>
                <w:bCs/>
              </w:rPr>
              <w:t>configure terminal</w:t>
            </w:r>
          </w:p>
        </w:tc>
        <w:tc>
          <w:tcPr>
            <w:tcW w:w="4951" w:type="dxa"/>
          </w:tcPr>
          <w:p w14:paraId="2F0C7594" w14:textId="77777777" w:rsidR="00490D42" w:rsidRPr="002F5F3A" w:rsidRDefault="00490D42" w:rsidP="007D0937">
            <w:pPr>
              <w:wordWrap/>
              <w:ind w:right="20"/>
            </w:pPr>
            <w:r w:rsidRPr="002F5F3A">
              <w:rPr>
                <w:noProof/>
              </w:rPr>
              <w:t>Enters global configuration mode.</w:t>
            </w:r>
          </w:p>
        </w:tc>
      </w:tr>
      <w:tr w:rsidR="00490D42" w:rsidRPr="00C235A5" w14:paraId="561477DD" w14:textId="77777777" w:rsidTr="000C60DF">
        <w:tc>
          <w:tcPr>
            <w:tcW w:w="740" w:type="dxa"/>
          </w:tcPr>
          <w:p w14:paraId="16DB71E3" w14:textId="77777777" w:rsidR="00490D42" w:rsidRPr="002F5F3A" w:rsidRDefault="00490D42" w:rsidP="007D0937">
            <w:pPr>
              <w:wordWrap/>
              <w:ind w:right="20"/>
              <w:rPr>
                <w:b/>
                <w:bCs/>
              </w:rPr>
            </w:pPr>
            <w:r w:rsidRPr="002F5F3A">
              <w:rPr>
                <w:b/>
                <w:bCs/>
              </w:rPr>
              <w:t>Step2</w:t>
            </w:r>
          </w:p>
        </w:tc>
        <w:tc>
          <w:tcPr>
            <w:tcW w:w="2671" w:type="dxa"/>
          </w:tcPr>
          <w:p w14:paraId="7BACC653" w14:textId="77777777" w:rsidR="00490D42" w:rsidRPr="002F5F3A" w:rsidRDefault="00490D42" w:rsidP="007D0937">
            <w:pPr>
              <w:wordWrap/>
              <w:ind w:right="20"/>
              <w:rPr>
                <w:b/>
                <w:bCs/>
              </w:rPr>
            </w:pPr>
            <w:r w:rsidRPr="002F5F3A">
              <w:t>Interface interface-id</w:t>
            </w:r>
          </w:p>
        </w:tc>
        <w:tc>
          <w:tcPr>
            <w:tcW w:w="4951" w:type="dxa"/>
          </w:tcPr>
          <w:p w14:paraId="2E4150D5" w14:textId="77777777" w:rsidR="00490D42" w:rsidRPr="002F5F3A" w:rsidRDefault="00490D42" w:rsidP="007D0937">
            <w:pPr>
              <w:wordWrap/>
              <w:ind w:right="20"/>
            </w:pPr>
            <w:r w:rsidRPr="002F5F3A">
              <w:rPr>
                <w:noProof/>
              </w:rPr>
              <w:t>Sets an interface and enters interface configuration mode.</w:t>
            </w:r>
          </w:p>
          <w:p w14:paraId="1AC6C230" w14:textId="77777777" w:rsidR="00490D42" w:rsidRPr="002F5F3A" w:rsidRDefault="00490D42" w:rsidP="007D0937">
            <w:pPr>
              <w:wordWrap/>
              <w:ind w:right="20"/>
            </w:pPr>
            <w:r w:rsidRPr="002F5F3A">
              <w:rPr>
                <w:noProof/>
              </w:rPr>
              <w:t>Effective interfaces include physical interfaces and port groups.</w:t>
            </w:r>
          </w:p>
        </w:tc>
      </w:tr>
      <w:tr w:rsidR="00490D42" w:rsidRPr="00C235A5" w14:paraId="7A9E179C" w14:textId="77777777" w:rsidTr="000C60DF">
        <w:tc>
          <w:tcPr>
            <w:tcW w:w="740" w:type="dxa"/>
          </w:tcPr>
          <w:p w14:paraId="6A473D9D" w14:textId="77777777" w:rsidR="00490D42" w:rsidRPr="002F5F3A" w:rsidRDefault="00490D42" w:rsidP="007D0937">
            <w:pPr>
              <w:wordWrap/>
              <w:ind w:right="20"/>
              <w:rPr>
                <w:b/>
                <w:bCs/>
              </w:rPr>
            </w:pPr>
            <w:r w:rsidRPr="002F5F3A">
              <w:rPr>
                <w:b/>
                <w:bCs/>
              </w:rPr>
              <w:t>Step2</w:t>
            </w:r>
          </w:p>
        </w:tc>
        <w:tc>
          <w:tcPr>
            <w:tcW w:w="2671" w:type="dxa"/>
          </w:tcPr>
          <w:p w14:paraId="4A139231" w14:textId="77777777" w:rsidR="00490D42" w:rsidRPr="002F5F3A" w:rsidRDefault="00490D42" w:rsidP="007D0937">
            <w:pPr>
              <w:wordWrap/>
              <w:ind w:right="20"/>
              <w:rPr>
                <w:b/>
                <w:bCs/>
              </w:rPr>
            </w:pPr>
            <w:r w:rsidRPr="002F5F3A">
              <w:rPr>
                <w:b/>
                <w:bCs/>
                <w:noProof/>
              </w:rPr>
              <w:t>spanning-tree edgeport</w:t>
            </w:r>
          </w:p>
        </w:tc>
        <w:tc>
          <w:tcPr>
            <w:tcW w:w="4951" w:type="dxa"/>
          </w:tcPr>
          <w:p w14:paraId="6BDC39B0" w14:textId="77777777" w:rsidR="00490D42" w:rsidRPr="002F5F3A" w:rsidRDefault="00490D42" w:rsidP="007D0937">
            <w:pPr>
              <w:wordWrap/>
              <w:autoSpaceDE w:val="0"/>
              <w:autoSpaceDN w:val="0"/>
              <w:adjustRightInd w:val="0"/>
              <w:snapToGrid/>
              <w:spacing w:line="240" w:lineRule="auto"/>
              <w:ind w:right="20"/>
            </w:pPr>
            <w:r w:rsidRPr="002F5F3A">
              <w:rPr>
                <w:noProof/>
              </w:rPr>
              <w:t>Sets a port as an edge port.</w:t>
            </w:r>
          </w:p>
        </w:tc>
      </w:tr>
      <w:tr w:rsidR="00490D42" w:rsidRPr="00C235A5" w14:paraId="35673A29" w14:textId="77777777" w:rsidTr="000C60DF">
        <w:tc>
          <w:tcPr>
            <w:tcW w:w="740" w:type="dxa"/>
          </w:tcPr>
          <w:p w14:paraId="1DFCB37C" w14:textId="77777777" w:rsidR="00490D42" w:rsidRPr="002F5F3A" w:rsidRDefault="00490D42" w:rsidP="007D0937">
            <w:pPr>
              <w:wordWrap/>
              <w:ind w:right="20"/>
              <w:rPr>
                <w:b/>
                <w:bCs/>
              </w:rPr>
            </w:pPr>
            <w:r w:rsidRPr="002F5F3A">
              <w:rPr>
                <w:b/>
                <w:bCs/>
              </w:rPr>
              <w:t>Step3</w:t>
            </w:r>
          </w:p>
        </w:tc>
        <w:tc>
          <w:tcPr>
            <w:tcW w:w="2671" w:type="dxa"/>
          </w:tcPr>
          <w:p w14:paraId="027E609C" w14:textId="77777777" w:rsidR="00490D42" w:rsidRPr="002F5F3A" w:rsidRDefault="00490D42" w:rsidP="007D0937">
            <w:pPr>
              <w:wordWrap/>
              <w:ind w:right="20"/>
              <w:rPr>
                <w:b/>
                <w:bCs/>
              </w:rPr>
            </w:pPr>
            <w:r w:rsidRPr="002F5F3A">
              <w:rPr>
                <w:b/>
                <w:bCs/>
                <w:noProof/>
              </w:rPr>
              <w:t>exit</w:t>
            </w:r>
          </w:p>
        </w:tc>
        <w:tc>
          <w:tcPr>
            <w:tcW w:w="4951" w:type="dxa"/>
          </w:tcPr>
          <w:p w14:paraId="454CFBDD" w14:textId="77777777"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14:paraId="3662FDCC" w14:textId="77777777" w:rsidTr="000C60DF">
        <w:tc>
          <w:tcPr>
            <w:tcW w:w="740" w:type="dxa"/>
          </w:tcPr>
          <w:p w14:paraId="542EFE73" w14:textId="77777777" w:rsidR="00490D42" w:rsidRPr="002F5F3A" w:rsidRDefault="00490D42" w:rsidP="007D0937">
            <w:pPr>
              <w:wordWrap/>
              <w:ind w:right="20"/>
              <w:rPr>
                <w:b/>
                <w:bCs/>
              </w:rPr>
            </w:pPr>
            <w:r w:rsidRPr="002F5F3A">
              <w:rPr>
                <w:b/>
                <w:bCs/>
              </w:rPr>
              <w:t>Step4</w:t>
            </w:r>
          </w:p>
        </w:tc>
        <w:tc>
          <w:tcPr>
            <w:tcW w:w="2671" w:type="dxa"/>
          </w:tcPr>
          <w:p w14:paraId="29E46D87" w14:textId="77777777" w:rsidR="00490D42" w:rsidRPr="002F5F3A" w:rsidRDefault="00490D42" w:rsidP="007D0937">
            <w:pPr>
              <w:wordWrap/>
              <w:ind w:right="20"/>
              <w:rPr>
                <w:b/>
                <w:bCs/>
              </w:rPr>
            </w:pPr>
            <w:r w:rsidRPr="002F5F3A">
              <w:rPr>
                <w:b/>
                <w:bCs/>
              </w:rPr>
              <w:t>show running-config</w:t>
            </w:r>
          </w:p>
        </w:tc>
        <w:tc>
          <w:tcPr>
            <w:tcW w:w="4951" w:type="dxa"/>
          </w:tcPr>
          <w:p w14:paraId="3B4A8F29" w14:textId="77777777" w:rsidR="00490D42" w:rsidRPr="002F5F3A" w:rsidRDefault="00490D42" w:rsidP="007D0937">
            <w:pPr>
              <w:wordWrap/>
              <w:ind w:right="20"/>
            </w:pPr>
            <w:r w:rsidRPr="002F5F3A">
              <w:rPr>
                <w:noProof/>
              </w:rPr>
              <w:t>Views the settings.</w:t>
            </w:r>
          </w:p>
        </w:tc>
      </w:tr>
      <w:tr w:rsidR="00490D42" w:rsidRPr="00C235A5" w14:paraId="3705BFAB" w14:textId="77777777" w:rsidTr="000C60DF">
        <w:tc>
          <w:tcPr>
            <w:tcW w:w="740" w:type="dxa"/>
          </w:tcPr>
          <w:p w14:paraId="0EAF5627" w14:textId="77777777" w:rsidR="00490D42" w:rsidRPr="002F5F3A" w:rsidRDefault="00490D42" w:rsidP="007D0937">
            <w:pPr>
              <w:wordWrap/>
              <w:ind w:right="20"/>
              <w:rPr>
                <w:b/>
                <w:bCs/>
              </w:rPr>
            </w:pPr>
            <w:r w:rsidRPr="002F5F3A">
              <w:rPr>
                <w:b/>
                <w:bCs/>
              </w:rPr>
              <w:t>Step5</w:t>
            </w:r>
          </w:p>
        </w:tc>
        <w:tc>
          <w:tcPr>
            <w:tcW w:w="2671" w:type="dxa"/>
          </w:tcPr>
          <w:p w14:paraId="7788BDE0" w14:textId="77777777" w:rsidR="00490D42" w:rsidRPr="002F5F3A" w:rsidRDefault="00490D42" w:rsidP="007D0937">
            <w:pPr>
              <w:wordWrap/>
              <w:ind w:right="20"/>
              <w:rPr>
                <w:b/>
                <w:bCs/>
              </w:rPr>
            </w:pPr>
            <w:r w:rsidRPr="002F5F3A">
              <w:rPr>
                <w:b/>
                <w:bCs/>
              </w:rPr>
              <w:t>copy running-config startup-config</w:t>
            </w:r>
          </w:p>
        </w:tc>
        <w:tc>
          <w:tcPr>
            <w:tcW w:w="4951" w:type="dxa"/>
          </w:tcPr>
          <w:p w14:paraId="53E944EB" w14:textId="77777777" w:rsidR="00490D42" w:rsidRPr="002F5F3A" w:rsidRDefault="00490D42" w:rsidP="007D0937">
            <w:pPr>
              <w:wordWrap/>
              <w:ind w:right="20"/>
            </w:pPr>
            <w:r w:rsidRPr="002F5F3A">
              <w:rPr>
                <w:noProof/>
              </w:rPr>
              <w:t>Stores the (option) settings in the configuration file.</w:t>
            </w:r>
          </w:p>
        </w:tc>
      </w:tr>
    </w:tbl>
    <w:p w14:paraId="7296C3DB" w14:textId="77777777" w:rsidR="00490D42" w:rsidRPr="002F5F3A" w:rsidRDefault="00490D42" w:rsidP="007D0937">
      <w:pPr>
        <w:pStyle w:val="a3"/>
        <w:ind w:left="0" w:right="20"/>
      </w:pPr>
      <w:r w:rsidRPr="002F5F3A">
        <w:lastRenderedPageBreak/>
        <w:t>To restore the default setting of the switch, use the interface configuration command no spanning-tree admin-edge-port.</w:t>
      </w:r>
    </w:p>
    <w:tbl>
      <w:tblPr>
        <w:tblStyle w:val="48"/>
        <w:tblW w:w="0" w:type="auto"/>
        <w:tblLook w:val="04A0" w:firstRow="1" w:lastRow="0" w:firstColumn="1" w:lastColumn="0" w:noHBand="0" w:noVBand="1"/>
      </w:tblPr>
      <w:tblGrid>
        <w:gridCol w:w="8045"/>
      </w:tblGrid>
      <w:tr w:rsidR="00566C25" w:rsidRPr="00566C25" w14:paraId="57C7EC22" w14:textId="77777777" w:rsidTr="00566C25">
        <w:tc>
          <w:tcPr>
            <w:tcW w:w="10118" w:type="dxa"/>
          </w:tcPr>
          <w:p w14:paraId="1CE4A65E" w14:textId="77777777" w:rsidR="00566C25" w:rsidRPr="00566C25" w:rsidRDefault="00566C25" w:rsidP="007D0937">
            <w:pPr>
              <w:pStyle w:val="ac"/>
              <w:rPr>
                <w:kern w:val="0"/>
              </w:rPr>
            </w:pPr>
            <w:r w:rsidRPr="00566C25">
              <w:rPr>
                <w:kern w:val="0"/>
              </w:rPr>
              <w:t xml:space="preserve">Switch#show spanning-tree </w:t>
            </w:r>
          </w:p>
          <w:p w14:paraId="0ACF16BB" w14:textId="77777777" w:rsidR="00566C25" w:rsidRPr="00566C25" w:rsidRDefault="00566C25" w:rsidP="007D0937">
            <w:pPr>
              <w:pStyle w:val="ac"/>
              <w:rPr>
                <w:kern w:val="0"/>
              </w:rPr>
            </w:pPr>
          </w:p>
          <w:p w14:paraId="45A7A859" w14:textId="77777777" w:rsidR="00566C25" w:rsidRPr="00566C25" w:rsidRDefault="00566C25" w:rsidP="007D0937">
            <w:pPr>
              <w:pStyle w:val="ac"/>
              <w:rPr>
                <w:kern w:val="0"/>
              </w:rPr>
            </w:pPr>
            <w:r w:rsidRPr="00566C25">
              <w:rPr>
                <w:kern w:val="0"/>
              </w:rPr>
              <w:t>Default  Bridge up - Spanning Tree Enabled rstp-vlan-bridge</w:t>
            </w:r>
          </w:p>
          <w:p w14:paraId="4BF242CF" w14:textId="77777777" w:rsidR="00566C25" w:rsidRPr="00566C25" w:rsidRDefault="00566C25" w:rsidP="007D0937">
            <w:pPr>
              <w:pStyle w:val="ac"/>
              <w:rPr>
                <w:kern w:val="0"/>
              </w:rPr>
            </w:pPr>
            <w:r w:rsidRPr="00566C25">
              <w:rPr>
                <w:kern w:val="0"/>
              </w:rPr>
              <w:t xml:space="preserve">  Root ID    Priority    32768</w:t>
            </w:r>
          </w:p>
          <w:p w14:paraId="27F9EF4B" w14:textId="77777777" w:rsidR="00566C25" w:rsidRPr="00566C25" w:rsidRDefault="00566C25" w:rsidP="007D0937">
            <w:pPr>
              <w:pStyle w:val="ac"/>
              <w:rPr>
                <w:kern w:val="0"/>
              </w:rPr>
            </w:pPr>
            <w:r w:rsidRPr="00566C25">
              <w:rPr>
                <w:kern w:val="0"/>
              </w:rPr>
              <w:t xml:space="preserve">             Address     00077074ff01</w:t>
            </w:r>
          </w:p>
          <w:p w14:paraId="3A5DDFE5" w14:textId="77777777" w:rsidR="00566C25" w:rsidRPr="00566C25" w:rsidRDefault="00566C25" w:rsidP="007D0937">
            <w:pPr>
              <w:pStyle w:val="ac"/>
              <w:rPr>
                <w:kern w:val="0"/>
              </w:rPr>
            </w:pPr>
            <w:r w:rsidRPr="00566C25">
              <w:rPr>
                <w:kern w:val="0"/>
              </w:rPr>
              <w:t xml:space="preserve">             This bridge is the root</w:t>
            </w:r>
          </w:p>
          <w:p w14:paraId="3E633141" w14:textId="77777777" w:rsidR="00566C25" w:rsidRPr="00566C25" w:rsidRDefault="00566C25" w:rsidP="007D0937">
            <w:pPr>
              <w:pStyle w:val="ac"/>
              <w:rPr>
                <w:kern w:val="0"/>
              </w:rPr>
            </w:pPr>
            <w:r w:rsidRPr="00566C25">
              <w:rPr>
                <w:kern w:val="0"/>
              </w:rPr>
              <w:t xml:space="preserve">             Hello Time  2  sec  Max Age 20 sec  Foward Delay  15 sec</w:t>
            </w:r>
          </w:p>
          <w:p w14:paraId="7E655503" w14:textId="77777777" w:rsidR="00566C25" w:rsidRPr="00566C25" w:rsidRDefault="00566C25" w:rsidP="007D0937">
            <w:pPr>
              <w:pStyle w:val="ac"/>
              <w:rPr>
                <w:kern w:val="0"/>
              </w:rPr>
            </w:pPr>
          </w:p>
          <w:p w14:paraId="107B6275" w14:textId="77777777" w:rsidR="00566C25" w:rsidRPr="00566C25" w:rsidRDefault="00566C25" w:rsidP="007D0937">
            <w:pPr>
              <w:pStyle w:val="ac"/>
              <w:rPr>
                <w:kern w:val="0"/>
              </w:rPr>
            </w:pPr>
            <w:r w:rsidRPr="00566C25">
              <w:rPr>
                <w:kern w:val="0"/>
              </w:rPr>
              <w:t xml:space="preserve">  Bridge ID  Priority    32768</w:t>
            </w:r>
          </w:p>
          <w:p w14:paraId="687CDA79" w14:textId="77777777" w:rsidR="00566C25" w:rsidRPr="00566C25" w:rsidRDefault="00566C25" w:rsidP="007D0937">
            <w:pPr>
              <w:pStyle w:val="ac"/>
              <w:rPr>
                <w:kern w:val="0"/>
              </w:rPr>
            </w:pPr>
            <w:r w:rsidRPr="00566C25">
              <w:rPr>
                <w:kern w:val="0"/>
              </w:rPr>
              <w:t xml:space="preserve">             Address     00077074ff01</w:t>
            </w:r>
          </w:p>
          <w:p w14:paraId="18D64819" w14:textId="77777777" w:rsidR="00566C25" w:rsidRPr="00566C25" w:rsidRDefault="00566C25" w:rsidP="007D0937">
            <w:pPr>
              <w:pStyle w:val="ac"/>
              <w:rPr>
                <w:kern w:val="0"/>
              </w:rPr>
            </w:pPr>
            <w:r w:rsidRPr="00566C25">
              <w:rPr>
                <w:kern w:val="0"/>
              </w:rPr>
              <w:t xml:space="preserve">             Hello Time  2  sec  Max Age 20 sec  Foward Delay  15 sec</w:t>
            </w:r>
          </w:p>
          <w:p w14:paraId="6F98AF63" w14:textId="77777777" w:rsidR="00566C25" w:rsidRPr="00566C25" w:rsidRDefault="00566C25" w:rsidP="007D0937">
            <w:pPr>
              <w:pStyle w:val="ac"/>
              <w:rPr>
                <w:kern w:val="0"/>
              </w:rPr>
            </w:pPr>
            <w:r w:rsidRPr="00566C25">
              <w:rPr>
                <w:kern w:val="0"/>
              </w:rPr>
              <w:t xml:space="preserve">             Aging Time  300</w:t>
            </w:r>
          </w:p>
          <w:p w14:paraId="4F8D4DAB" w14:textId="77777777" w:rsidR="00566C25" w:rsidRPr="00566C25" w:rsidRDefault="00566C25" w:rsidP="007D0937">
            <w:pPr>
              <w:pStyle w:val="ac"/>
              <w:rPr>
                <w:kern w:val="0"/>
              </w:rPr>
            </w:pPr>
          </w:p>
          <w:p w14:paraId="7AE977C1" w14:textId="77777777" w:rsidR="00566C25" w:rsidRPr="00566C25" w:rsidRDefault="00566C25" w:rsidP="007D0937">
            <w:pPr>
              <w:pStyle w:val="ac"/>
              <w:rPr>
                <w:kern w:val="0"/>
              </w:rPr>
            </w:pPr>
            <w:r w:rsidRPr="00566C25">
              <w:rPr>
                <w:kern w:val="0"/>
              </w:rPr>
              <w:t>Interface             Role   Sts  Cost           Prio.Nbr     Type</w:t>
            </w:r>
          </w:p>
          <w:p w14:paraId="69A410C3" w14:textId="77777777" w:rsidR="00566C25" w:rsidRPr="00566C25" w:rsidRDefault="00566C25" w:rsidP="007D0937">
            <w:pPr>
              <w:pStyle w:val="ac"/>
              <w:rPr>
                <w:kern w:val="0"/>
              </w:rPr>
            </w:pPr>
            <w:r w:rsidRPr="00566C25">
              <w:rPr>
                <w:kern w:val="0"/>
              </w:rPr>
              <w:t>------------- ---- --- --------- -------- ----------------</w:t>
            </w:r>
          </w:p>
          <w:p w14:paraId="5623E72C" w14:textId="77777777" w:rsidR="00566C25" w:rsidRPr="00566C25" w:rsidRDefault="00566C25" w:rsidP="007D0937">
            <w:pPr>
              <w:pStyle w:val="ac"/>
              <w:rPr>
                <w:kern w:val="0"/>
              </w:rPr>
            </w:pPr>
            <w:r w:rsidRPr="00566C25">
              <w:rPr>
                <w:kern w:val="0"/>
              </w:rPr>
              <w:t xml:space="preserve">Giga6/3              Disb  BLK 4                 128.138     P2p </w:t>
            </w:r>
          </w:p>
          <w:p w14:paraId="3A687720" w14:textId="77777777" w:rsidR="00566C25" w:rsidRPr="00566C25" w:rsidRDefault="00566C25" w:rsidP="007D0937">
            <w:pPr>
              <w:pStyle w:val="ac"/>
              <w:rPr>
                <w:kern w:val="0"/>
              </w:rPr>
            </w:pPr>
          </w:p>
          <w:p w14:paraId="54AECEEE" w14:textId="77777777" w:rsidR="00566C25" w:rsidRPr="00566C25" w:rsidRDefault="00566C25" w:rsidP="007D0937">
            <w:pPr>
              <w:pStyle w:val="ac"/>
              <w:rPr>
                <w:kern w:val="0"/>
              </w:rPr>
            </w:pPr>
            <w:r w:rsidRPr="00566C25">
              <w:rPr>
                <w:kern w:val="0"/>
              </w:rPr>
              <w:t xml:space="preserve">Switch#configure terminal </w:t>
            </w:r>
          </w:p>
          <w:p w14:paraId="5145652A" w14:textId="77777777" w:rsidR="00566C25" w:rsidRPr="00566C25" w:rsidRDefault="00566C25" w:rsidP="007D0937">
            <w:pPr>
              <w:pStyle w:val="ac"/>
              <w:rPr>
                <w:kern w:val="0"/>
              </w:rPr>
            </w:pPr>
            <w:r w:rsidRPr="00566C25">
              <w:rPr>
                <w:kern w:val="0"/>
              </w:rPr>
              <w:t>Switch(config)#interface GigabitEthernet 6/3</w:t>
            </w:r>
          </w:p>
          <w:p w14:paraId="6E46DAE4" w14:textId="77777777" w:rsidR="00566C25" w:rsidRPr="00566C25" w:rsidRDefault="00566C25" w:rsidP="007D0937">
            <w:pPr>
              <w:pStyle w:val="ac"/>
              <w:rPr>
                <w:kern w:val="0"/>
              </w:rPr>
            </w:pPr>
            <w:r w:rsidRPr="00566C25">
              <w:rPr>
                <w:kern w:val="0"/>
              </w:rPr>
              <w:t>Switch(config-if-Giga6/3)#</w:t>
            </w:r>
            <w:r w:rsidRPr="00566C25">
              <w:rPr>
                <w:b/>
                <w:kern w:val="0"/>
              </w:rPr>
              <w:t>spanning-tree edgeport</w:t>
            </w:r>
            <w:r w:rsidRPr="00566C25">
              <w:rPr>
                <w:kern w:val="0"/>
              </w:rPr>
              <w:t xml:space="preserve"> </w:t>
            </w:r>
          </w:p>
          <w:p w14:paraId="2F48467A" w14:textId="77777777" w:rsidR="00566C25" w:rsidRPr="00566C25" w:rsidRDefault="00566C25" w:rsidP="007D0937">
            <w:pPr>
              <w:pStyle w:val="ac"/>
              <w:rPr>
                <w:kern w:val="0"/>
              </w:rPr>
            </w:pPr>
            <w:r w:rsidRPr="00566C25">
              <w:rPr>
                <w:kern w:val="0"/>
              </w:rPr>
              <w:t>Switch(config-if-Giga6/3)#exit</w:t>
            </w:r>
          </w:p>
          <w:p w14:paraId="02C494A9" w14:textId="77777777" w:rsidR="00566C25" w:rsidRPr="00566C25" w:rsidRDefault="00566C25" w:rsidP="007D0937">
            <w:pPr>
              <w:pStyle w:val="ac"/>
              <w:rPr>
                <w:kern w:val="0"/>
              </w:rPr>
            </w:pPr>
            <w:r w:rsidRPr="00566C25">
              <w:rPr>
                <w:kern w:val="0"/>
              </w:rPr>
              <w:t xml:space="preserve">Switch#show spanning-tree </w:t>
            </w:r>
          </w:p>
          <w:p w14:paraId="4A87BECE" w14:textId="77777777" w:rsidR="00566C25" w:rsidRPr="00566C25" w:rsidRDefault="00566C25" w:rsidP="007D0937">
            <w:pPr>
              <w:pStyle w:val="ac"/>
              <w:rPr>
                <w:kern w:val="0"/>
              </w:rPr>
            </w:pPr>
          </w:p>
          <w:p w14:paraId="54AFD382" w14:textId="77777777" w:rsidR="00566C25" w:rsidRPr="00566C25" w:rsidRDefault="00566C25" w:rsidP="007D0937">
            <w:pPr>
              <w:pStyle w:val="ac"/>
              <w:rPr>
                <w:kern w:val="0"/>
              </w:rPr>
            </w:pPr>
            <w:r w:rsidRPr="00566C25">
              <w:rPr>
                <w:kern w:val="0"/>
              </w:rPr>
              <w:t>Default  Bridge up - Spanning Tree Enabled rstp-vlan-bridge</w:t>
            </w:r>
          </w:p>
          <w:p w14:paraId="7851F791" w14:textId="77777777" w:rsidR="00566C25" w:rsidRPr="00566C25" w:rsidRDefault="00566C25" w:rsidP="007D0937">
            <w:pPr>
              <w:pStyle w:val="ac"/>
              <w:rPr>
                <w:kern w:val="0"/>
              </w:rPr>
            </w:pPr>
            <w:r w:rsidRPr="00566C25">
              <w:rPr>
                <w:kern w:val="0"/>
              </w:rPr>
              <w:t xml:space="preserve">  Root ID    Priority    32768</w:t>
            </w:r>
          </w:p>
          <w:p w14:paraId="7B93719B" w14:textId="77777777" w:rsidR="00566C25" w:rsidRPr="00566C25" w:rsidRDefault="00566C25" w:rsidP="007D0937">
            <w:pPr>
              <w:pStyle w:val="ac"/>
              <w:rPr>
                <w:kern w:val="0"/>
              </w:rPr>
            </w:pPr>
            <w:r w:rsidRPr="00566C25">
              <w:rPr>
                <w:kern w:val="0"/>
              </w:rPr>
              <w:t xml:space="preserve">             Address     00077074ff01</w:t>
            </w:r>
          </w:p>
          <w:p w14:paraId="627A31EE" w14:textId="77777777" w:rsidR="00566C25" w:rsidRPr="00566C25" w:rsidRDefault="00566C25" w:rsidP="007D0937">
            <w:pPr>
              <w:pStyle w:val="ac"/>
              <w:rPr>
                <w:kern w:val="0"/>
              </w:rPr>
            </w:pPr>
            <w:r w:rsidRPr="00566C25">
              <w:rPr>
                <w:kern w:val="0"/>
              </w:rPr>
              <w:t xml:space="preserve">             This bridge is the root</w:t>
            </w:r>
          </w:p>
          <w:p w14:paraId="04DA6396" w14:textId="77777777" w:rsidR="00566C25" w:rsidRPr="00566C25" w:rsidRDefault="00566C25" w:rsidP="007D0937">
            <w:pPr>
              <w:pStyle w:val="ac"/>
              <w:rPr>
                <w:kern w:val="0"/>
              </w:rPr>
            </w:pPr>
            <w:r w:rsidRPr="00566C25">
              <w:rPr>
                <w:kern w:val="0"/>
              </w:rPr>
              <w:t xml:space="preserve">             Hello Time  2  sec  Max Age 20 sec  Foward Delay  15 sec</w:t>
            </w:r>
          </w:p>
          <w:p w14:paraId="492B2917" w14:textId="77777777" w:rsidR="00566C25" w:rsidRPr="00566C25" w:rsidRDefault="00566C25" w:rsidP="007D0937">
            <w:pPr>
              <w:pStyle w:val="ac"/>
              <w:rPr>
                <w:kern w:val="0"/>
              </w:rPr>
            </w:pPr>
          </w:p>
          <w:p w14:paraId="17D428A8" w14:textId="77777777" w:rsidR="00566C25" w:rsidRPr="00566C25" w:rsidRDefault="00566C25" w:rsidP="007D0937">
            <w:pPr>
              <w:pStyle w:val="ac"/>
              <w:rPr>
                <w:kern w:val="0"/>
              </w:rPr>
            </w:pPr>
            <w:r w:rsidRPr="00566C25">
              <w:rPr>
                <w:kern w:val="0"/>
              </w:rPr>
              <w:t xml:space="preserve">  Bridge ID  Priority    32768</w:t>
            </w:r>
          </w:p>
          <w:p w14:paraId="41286B94" w14:textId="77777777" w:rsidR="00566C25" w:rsidRPr="00566C25" w:rsidRDefault="00566C25" w:rsidP="007D0937">
            <w:pPr>
              <w:pStyle w:val="ac"/>
              <w:rPr>
                <w:kern w:val="0"/>
              </w:rPr>
            </w:pPr>
            <w:r w:rsidRPr="00566C25">
              <w:rPr>
                <w:kern w:val="0"/>
              </w:rPr>
              <w:t xml:space="preserve">             Address     00077074ff01</w:t>
            </w:r>
          </w:p>
          <w:p w14:paraId="46B3EF99" w14:textId="77777777" w:rsidR="00566C25" w:rsidRPr="00566C25" w:rsidRDefault="00566C25" w:rsidP="007D0937">
            <w:pPr>
              <w:pStyle w:val="ac"/>
              <w:rPr>
                <w:kern w:val="0"/>
              </w:rPr>
            </w:pPr>
            <w:r w:rsidRPr="00566C25">
              <w:rPr>
                <w:kern w:val="0"/>
              </w:rPr>
              <w:t xml:space="preserve">             Hello Time  2  sec  Max Age 20 sec  Foward Delay  15 sec</w:t>
            </w:r>
          </w:p>
          <w:p w14:paraId="7FFB8A75" w14:textId="77777777" w:rsidR="00566C25" w:rsidRPr="00566C25" w:rsidRDefault="00566C25" w:rsidP="007D0937">
            <w:pPr>
              <w:pStyle w:val="ac"/>
              <w:rPr>
                <w:kern w:val="0"/>
              </w:rPr>
            </w:pPr>
            <w:r w:rsidRPr="00566C25">
              <w:rPr>
                <w:kern w:val="0"/>
              </w:rPr>
              <w:t xml:space="preserve">             Aging Time  300</w:t>
            </w:r>
          </w:p>
          <w:p w14:paraId="6FFBAE73" w14:textId="77777777" w:rsidR="00566C25" w:rsidRPr="00566C25" w:rsidRDefault="00566C25" w:rsidP="007D0937">
            <w:pPr>
              <w:pStyle w:val="ac"/>
              <w:rPr>
                <w:kern w:val="0"/>
              </w:rPr>
            </w:pPr>
          </w:p>
          <w:p w14:paraId="25606D09" w14:textId="77777777" w:rsidR="00566C25" w:rsidRPr="00566C25" w:rsidRDefault="00566C25" w:rsidP="007D0937">
            <w:pPr>
              <w:pStyle w:val="ac"/>
              <w:rPr>
                <w:kern w:val="0"/>
              </w:rPr>
            </w:pPr>
            <w:r w:rsidRPr="00566C25">
              <w:rPr>
                <w:kern w:val="0"/>
              </w:rPr>
              <w:t>Interface             Role  Sts  Cost            Prio.Nbr     Type</w:t>
            </w:r>
          </w:p>
          <w:p w14:paraId="7F43C476" w14:textId="77777777" w:rsidR="00566C25" w:rsidRPr="00566C25" w:rsidRDefault="00566C25" w:rsidP="007D0937">
            <w:pPr>
              <w:pStyle w:val="ac"/>
              <w:rPr>
                <w:kern w:val="0"/>
              </w:rPr>
            </w:pPr>
            <w:r w:rsidRPr="00566C25">
              <w:rPr>
                <w:kern w:val="0"/>
              </w:rPr>
              <w:t>------------- ---- --- --------- -------- ----------------</w:t>
            </w:r>
          </w:p>
          <w:p w14:paraId="65D4ED08" w14:textId="77777777" w:rsidR="00566C25" w:rsidRPr="00566C25" w:rsidRDefault="00566C25" w:rsidP="007D0937">
            <w:pPr>
              <w:pStyle w:val="ac"/>
              <w:rPr>
                <w:kern w:val="0"/>
              </w:rPr>
            </w:pPr>
            <w:r w:rsidRPr="00566C25">
              <w:rPr>
                <w:kern w:val="0"/>
              </w:rPr>
              <w:t xml:space="preserve">Giga6/3              Disb  BLK 4                128.138      P2p </w:t>
            </w:r>
            <w:r w:rsidRPr="00566C25">
              <w:rPr>
                <w:b/>
                <w:kern w:val="0"/>
              </w:rPr>
              <w:t>edge port</w:t>
            </w:r>
            <w:r w:rsidRPr="00566C25">
              <w:rPr>
                <w:kern w:val="0"/>
              </w:rPr>
              <w:t xml:space="preserve"> </w:t>
            </w:r>
          </w:p>
          <w:p w14:paraId="34964A03" w14:textId="77777777" w:rsidR="00566C25" w:rsidRPr="00566C25" w:rsidRDefault="00566C25" w:rsidP="007D0937">
            <w:pPr>
              <w:pStyle w:val="ac"/>
              <w:rPr>
                <w:kern w:val="0"/>
              </w:rPr>
            </w:pPr>
          </w:p>
          <w:p w14:paraId="04A22378" w14:textId="77777777" w:rsidR="00566C25" w:rsidRPr="00566C25" w:rsidRDefault="00566C25" w:rsidP="007D0937">
            <w:pPr>
              <w:pStyle w:val="ac"/>
              <w:rPr>
                <w:kern w:val="0"/>
              </w:rPr>
            </w:pPr>
            <w:r w:rsidRPr="00566C25">
              <w:rPr>
                <w:kern w:val="0"/>
              </w:rPr>
              <w:t xml:space="preserve">Switch#configure terminal </w:t>
            </w:r>
          </w:p>
          <w:p w14:paraId="5B3765EB" w14:textId="77777777" w:rsidR="00566C25" w:rsidRPr="00566C25" w:rsidRDefault="00566C25" w:rsidP="007D0937">
            <w:pPr>
              <w:pStyle w:val="ac"/>
              <w:rPr>
                <w:kern w:val="0"/>
              </w:rPr>
            </w:pPr>
            <w:r w:rsidRPr="00566C25">
              <w:rPr>
                <w:kern w:val="0"/>
              </w:rPr>
              <w:t>Switch(config)#interface GigabitEthernet 6/3</w:t>
            </w:r>
          </w:p>
          <w:p w14:paraId="774DD277" w14:textId="77777777" w:rsidR="00566C25" w:rsidRPr="00566C25" w:rsidRDefault="00566C25" w:rsidP="007D0937">
            <w:pPr>
              <w:pStyle w:val="ac"/>
              <w:rPr>
                <w:kern w:val="0"/>
              </w:rPr>
            </w:pPr>
            <w:r w:rsidRPr="00566C25">
              <w:rPr>
                <w:kern w:val="0"/>
              </w:rPr>
              <w:t>Switch(config-if-Giga6/3)#</w:t>
            </w:r>
            <w:r w:rsidRPr="00566C25">
              <w:rPr>
                <w:b/>
                <w:kern w:val="0"/>
              </w:rPr>
              <w:t>no spanning-tree edgeport</w:t>
            </w:r>
            <w:r w:rsidRPr="00566C25">
              <w:rPr>
                <w:kern w:val="0"/>
              </w:rPr>
              <w:t xml:space="preserve"> </w:t>
            </w:r>
          </w:p>
          <w:p w14:paraId="7F902739" w14:textId="77777777" w:rsidR="00566C25" w:rsidRPr="00566C25" w:rsidRDefault="00566C25" w:rsidP="007D0937">
            <w:pPr>
              <w:pStyle w:val="ac"/>
              <w:rPr>
                <w:kern w:val="0"/>
              </w:rPr>
            </w:pPr>
            <w:r w:rsidRPr="00566C25">
              <w:rPr>
                <w:kern w:val="0"/>
              </w:rPr>
              <w:t>Switch(config-if-Giga6/3)#exit</w:t>
            </w:r>
          </w:p>
          <w:p w14:paraId="583DA99F" w14:textId="77777777" w:rsidR="00566C25" w:rsidRPr="00566C25" w:rsidRDefault="00566C25" w:rsidP="007D0937">
            <w:pPr>
              <w:pStyle w:val="ac"/>
              <w:rPr>
                <w:kern w:val="0"/>
              </w:rPr>
            </w:pPr>
            <w:r w:rsidRPr="00566C25">
              <w:rPr>
                <w:kern w:val="0"/>
              </w:rPr>
              <w:t xml:space="preserve">Switch#show spanning-tree </w:t>
            </w:r>
          </w:p>
          <w:p w14:paraId="50A1129A" w14:textId="77777777" w:rsidR="00566C25" w:rsidRPr="00566C25" w:rsidRDefault="00566C25" w:rsidP="007D0937">
            <w:pPr>
              <w:pStyle w:val="ac"/>
              <w:rPr>
                <w:kern w:val="0"/>
              </w:rPr>
            </w:pPr>
          </w:p>
          <w:p w14:paraId="4E536F9E" w14:textId="77777777" w:rsidR="00566C25" w:rsidRPr="00566C25" w:rsidRDefault="00566C25" w:rsidP="007D0937">
            <w:pPr>
              <w:pStyle w:val="ac"/>
              <w:rPr>
                <w:kern w:val="0"/>
              </w:rPr>
            </w:pPr>
            <w:r w:rsidRPr="00566C25">
              <w:rPr>
                <w:kern w:val="0"/>
              </w:rPr>
              <w:t>Default  Bridge up - Spanning Tree Enabled rstp-vlan-bridge</w:t>
            </w:r>
          </w:p>
          <w:p w14:paraId="71EDD9C9" w14:textId="77777777" w:rsidR="00566C25" w:rsidRPr="00566C25" w:rsidRDefault="00566C25" w:rsidP="007D0937">
            <w:pPr>
              <w:pStyle w:val="ac"/>
              <w:rPr>
                <w:kern w:val="0"/>
              </w:rPr>
            </w:pPr>
            <w:r w:rsidRPr="00566C25">
              <w:rPr>
                <w:kern w:val="0"/>
              </w:rPr>
              <w:t xml:space="preserve">  Root ID    Priority    32768</w:t>
            </w:r>
          </w:p>
          <w:p w14:paraId="4CC8E89C" w14:textId="77777777" w:rsidR="00566C25" w:rsidRPr="00566C25" w:rsidRDefault="00566C25" w:rsidP="007D0937">
            <w:pPr>
              <w:pStyle w:val="ac"/>
              <w:rPr>
                <w:kern w:val="0"/>
              </w:rPr>
            </w:pPr>
            <w:r w:rsidRPr="00566C25">
              <w:rPr>
                <w:kern w:val="0"/>
              </w:rPr>
              <w:t xml:space="preserve">             Address     00077074ff01</w:t>
            </w:r>
          </w:p>
          <w:p w14:paraId="5290746C" w14:textId="77777777" w:rsidR="00566C25" w:rsidRPr="00566C25" w:rsidRDefault="00566C25" w:rsidP="007D0937">
            <w:pPr>
              <w:pStyle w:val="ac"/>
              <w:rPr>
                <w:kern w:val="0"/>
              </w:rPr>
            </w:pPr>
            <w:r w:rsidRPr="00566C25">
              <w:rPr>
                <w:kern w:val="0"/>
              </w:rPr>
              <w:t xml:space="preserve">             This bridge is the root</w:t>
            </w:r>
          </w:p>
          <w:p w14:paraId="0ACF4594" w14:textId="77777777" w:rsidR="00566C25" w:rsidRPr="00566C25" w:rsidRDefault="00566C25" w:rsidP="007D0937">
            <w:pPr>
              <w:pStyle w:val="ac"/>
              <w:rPr>
                <w:kern w:val="0"/>
              </w:rPr>
            </w:pPr>
            <w:r w:rsidRPr="00566C25">
              <w:rPr>
                <w:kern w:val="0"/>
              </w:rPr>
              <w:t xml:space="preserve">             Hello Time  2  sec  Max Age 20 sec  Foward Delay  15 sec</w:t>
            </w:r>
          </w:p>
          <w:p w14:paraId="4CACF949" w14:textId="77777777" w:rsidR="00566C25" w:rsidRPr="00566C25" w:rsidRDefault="00566C25" w:rsidP="007D0937">
            <w:pPr>
              <w:pStyle w:val="ac"/>
              <w:rPr>
                <w:kern w:val="0"/>
              </w:rPr>
            </w:pPr>
          </w:p>
          <w:p w14:paraId="22E43A0A" w14:textId="77777777" w:rsidR="00566C25" w:rsidRPr="00566C25" w:rsidRDefault="00566C25" w:rsidP="007D0937">
            <w:pPr>
              <w:pStyle w:val="ac"/>
              <w:rPr>
                <w:kern w:val="0"/>
              </w:rPr>
            </w:pPr>
            <w:r w:rsidRPr="00566C25">
              <w:rPr>
                <w:kern w:val="0"/>
              </w:rPr>
              <w:t xml:space="preserve">  Bridge ID  Priority    32768</w:t>
            </w:r>
          </w:p>
          <w:p w14:paraId="28936747" w14:textId="77777777" w:rsidR="00566C25" w:rsidRPr="00566C25" w:rsidRDefault="00566C25" w:rsidP="007D0937">
            <w:pPr>
              <w:pStyle w:val="ac"/>
              <w:rPr>
                <w:kern w:val="0"/>
              </w:rPr>
            </w:pPr>
            <w:r w:rsidRPr="00566C25">
              <w:rPr>
                <w:kern w:val="0"/>
              </w:rPr>
              <w:t xml:space="preserve">             Address     00077074ff01</w:t>
            </w:r>
          </w:p>
          <w:p w14:paraId="39EDD9DF" w14:textId="77777777" w:rsidR="00566C25" w:rsidRPr="00566C25" w:rsidRDefault="00566C25" w:rsidP="007D0937">
            <w:pPr>
              <w:pStyle w:val="ac"/>
              <w:rPr>
                <w:kern w:val="0"/>
              </w:rPr>
            </w:pPr>
            <w:r w:rsidRPr="00566C25">
              <w:rPr>
                <w:kern w:val="0"/>
              </w:rPr>
              <w:t xml:space="preserve">             Hello Time  2  sec  Max Age 20 sec  Foward Delay  15 sec</w:t>
            </w:r>
          </w:p>
          <w:p w14:paraId="74CC19FF" w14:textId="77777777" w:rsidR="00566C25" w:rsidRPr="00566C25" w:rsidRDefault="00566C25" w:rsidP="007D0937">
            <w:pPr>
              <w:pStyle w:val="ac"/>
              <w:rPr>
                <w:kern w:val="0"/>
              </w:rPr>
            </w:pPr>
            <w:r w:rsidRPr="00566C25">
              <w:rPr>
                <w:kern w:val="0"/>
              </w:rPr>
              <w:t xml:space="preserve">             Aging Time  300</w:t>
            </w:r>
          </w:p>
          <w:p w14:paraId="550E519C" w14:textId="77777777" w:rsidR="00566C25" w:rsidRPr="00566C25" w:rsidRDefault="00566C25" w:rsidP="007D0937">
            <w:pPr>
              <w:pStyle w:val="ac"/>
              <w:rPr>
                <w:kern w:val="0"/>
              </w:rPr>
            </w:pPr>
          </w:p>
          <w:p w14:paraId="215D9ED2" w14:textId="77777777" w:rsidR="00566C25" w:rsidRPr="00566C25" w:rsidRDefault="00566C25" w:rsidP="007D0937">
            <w:pPr>
              <w:pStyle w:val="ac"/>
              <w:rPr>
                <w:kern w:val="0"/>
              </w:rPr>
            </w:pPr>
            <w:r w:rsidRPr="00566C25">
              <w:rPr>
                <w:kern w:val="0"/>
              </w:rPr>
              <w:t>Interface             Role   Sts Cost            Prio.Nbr     Type</w:t>
            </w:r>
          </w:p>
          <w:p w14:paraId="1FA2AD44" w14:textId="77777777" w:rsidR="00566C25" w:rsidRPr="00566C25" w:rsidRDefault="00566C25" w:rsidP="007D0937">
            <w:pPr>
              <w:pStyle w:val="ac"/>
              <w:rPr>
                <w:kern w:val="0"/>
              </w:rPr>
            </w:pPr>
            <w:r w:rsidRPr="00566C25">
              <w:rPr>
                <w:kern w:val="0"/>
              </w:rPr>
              <w:t>------------- ---- --- --------- -------- ----------------</w:t>
            </w:r>
          </w:p>
          <w:p w14:paraId="3EDDCE6A" w14:textId="77777777" w:rsidR="00566C25" w:rsidRPr="00566C25" w:rsidRDefault="00566C25" w:rsidP="007D0937">
            <w:pPr>
              <w:pStyle w:val="ac"/>
              <w:rPr>
                <w:kern w:val="0"/>
              </w:rPr>
            </w:pPr>
            <w:r w:rsidRPr="00566C25">
              <w:rPr>
                <w:kern w:val="0"/>
              </w:rPr>
              <w:t xml:space="preserve">Giga6/3              Disb   BLK 4                128.138     P2p </w:t>
            </w:r>
          </w:p>
          <w:p w14:paraId="5E4481A3" w14:textId="77777777" w:rsidR="00566C25" w:rsidRPr="00566C25" w:rsidRDefault="00566C25" w:rsidP="007D0937">
            <w:pPr>
              <w:pStyle w:val="ac"/>
              <w:rPr>
                <w:kern w:val="0"/>
              </w:rPr>
            </w:pPr>
          </w:p>
          <w:p w14:paraId="052E2ED9" w14:textId="77777777" w:rsidR="00566C25" w:rsidRPr="00566C25" w:rsidRDefault="00566C25" w:rsidP="007D0937">
            <w:pPr>
              <w:pStyle w:val="ac"/>
              <w:rPr>
                <w:kern w:val="0"/>
              </w:rPr>
            </w:pPr>
            <w:r w:rsidRPr="00566C25">
              <w:rPr>
                <w:kern w:val="0"/>
              </w:rPr>
              <w:t>Switch#</w:t>
            </w:r>
          </w:p>
        </w:tc>
      </w:tr>
    </w:tbl>
    <w:p w14:paraId="2BBAC220" w14:textId="77777777" w:rsidR="00490D42" w:rsidRDefault="00490D42" w:rsidP="007D0937">
      <w:pPr>
        <w:pStyle w:val="ac"/>
        <w:rPr>
          <w:kern w:val="0"/>
        </w:rPr>
      </w:pPr>
    </w:p>
    <w:p w14:paraId="36B5FD13" w14:textId="77777777" w:rsidR="00490D42" w:rsidRPr="00C235A5" w:rsidRDefault="00490D42" w:rsidP="007D0937">
      <w:pPr>
        <w:pStyle w:val="3"/>
        <w:ind w:left="0" w:right="20"/>
      </w:pPr>
      <w:bookmarkStart w:id="2911" w:name="_Toc277779577"/>
      <w:bookmarkStart w:id="2912" w:name="_Toc363228610"/>
      <w:bookmarkStart w:id="2913" w:name="_Toc277779578"/>
      <w:bookmarkStart w:id="2914" w:name="_Toc445130990"/>
      <w:r w:rsidRPr="00C235A5">
        <w:t xml:space="preserve">Specifying </w:t>
      </w:r>
      <w:r w:rsidRPr="00566C25">
        <w:t>the</w:t>
      </w:r>
      <w:r w:rsidRPr="00C235A5">
        <w:t xml:space="preserve"> Link Type to Ensure Rapid Transitions</w:t>
      </w:r>
      <w:bookmarkEnd w:id="2911"/>
      <w:bookmarkEnd w:id="2912"/>
      <w:bookmarkEnd w:id="2913"/>
      <w:bookmarkEnd w:id="2914"/>
    </w:p>
    <w:p w14:paraId="7EBA8542" w14:textId="77777777" w:rsidR="00490D42" w:rsidRPr="002F5F3A" w:rsidRDefault="00490D42" w:rsidP="007D0937">
      <w:pPr>
        <w:pStyle w:val="a3"/>
        <w:ind w:left="0" w:right="20"/>
      </w:pPr>
      <w:r w:rsidRPr="002F5F3A">
        <w:t>When a port is connected to another port over a point-to-point link, the port becomes a designated port.</w:t>
      </w:r>
    </w:p>
    <w:p w14:paraId="5497407E" w14:textId="77777777" w:rsidR="00490D42" w:rsidRPr="002F5F3A" w:rsidRDefault="00490D42" w:rsidP="007D0937">
      <w:pPr>
        <w:pStyle w:val="a3"/>
        <w:ind w:left="0" w:right="20"/>
      </w:pPr>
      <w:r w:rsidRPr="002F5F3A">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2C74FA"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tbl>
      <w:tblPr>
        <w:tblStyle w:val="NOTICE"/>
        <w:tblW w:w="0" w:type="auto"/>
        <w:tblLook w:val="0000" w:firstRow="0" w:lastRow="0" w:firstColumn="0" w:lastColumn="0" w:noHBand="0" w:noVBand="0"/>
      </w:tblPr>
      <w:tblGrid>
        <w:gridCol w:w="919"/>
        <w:gridCol w:w="1053"/>
        <w:gridCol w:w="5960"/>
      </w:tblGrid>
      <w:tr w:rsidR="00490D42" w:rsidRPr="00C235A5" w14:paraId="4D3D3534" w14:textId="77777777" w:rsidTr="005A7B62">
        <w:tc>
          <w:tcPr>
            <w:tcW w:w="960" w:type="dxa"/>
            <w:vAlign w:val="center"/>
          </w:tcPr>
          <w:p w14:paraId="01B0793A"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0263E462" w14:textId="77777777" w:rsidR="00490D42" w:rsidRPr="002F5F3A" w:rsidRDefault="00490D42" w:rsidP="007D0937">
            <w:pPr>
              <w:wordWrap/>
              <w:adjustRightInd w:val="0"/>
              <w:ind w:right="20"/>
            </w:pPr>
            <w:r w:rsidRPr="002F5F3A">
              <w:rPr>
                <w:noProof/>
                <w:kern w:val="0"/>
              </w:rPr>
              <w:t>In the case of a port group, it is not feasible to determine the link type from duplex mode:</w:t>
            </w:r>
            <w:r w:rsidRPr="002F5F3A">
              <w:rPr>
                <w:kern w:val="0"/>
              </w:rPr>
              <w:t xml:space="preserve"> </w:t>
            </w:r>
            <w:r w:rsidRPr="002F5F3A">
              <w:rPr>
                <w:noProof/>
                <w:kern w:val="0"/>
              </w:rPr>
              <w:t>the ports may have different duplex modes each other.</w:t>
            </w:r>
            <w:r w:rsidRPr="002F5F3A">
              <w:rPr>
                <w:kern w:val="0"/>
              </w:rPr>
              <w:t xml:space="preserve"> </w:t>
            </w:r>
            <w:r w:rsidRPr="002F5F3A">
              <w:rPr>
                <w:noProof/>
                <w:kern w:val="0"/>
              </w:rPr>
              <w:t>Therefore, you should manually set link type for a port group.</w:t>
            </w:r>
          </w:p>
        </w:tc>
      </w:tr>
    </w:tbl>
    <w:p w14:paraId="402EEF2C" w14:textId="77777777" w:rsidR="00490D42" w:rsidRDefault="00490D42" w:rsidP="007D0937">
      <w:pPr>
        <w:pStyle w:val="a3"/>
        <w:ind w:left="0" w:right="20"/>
      </w:pPr>
      <w:r w:rsidRPr="002F5F3A">
        <w:t xml:space="preserve">To change the default link-type, go through the following steps starting in </w:t>
      </w:r>
      <w:r w:rsidR="00221294">
        <w:t>Privileged</w:t>
      </w:r>
      <w:r w:rsidRPr="002F5F3A">
        <w:t xml:space="preserve"> mode:</w:t>
      </w:r>
    </w:p>
    <w:p w14:paraId="639A4F50" w14:textId="77777777" w:rsidR="00967959" w:rsidRPr="00C235A5" w:rsidRDefault="00967959" w:rsidP="007D0937">
      <w:pPr>
        <w:pStyle w:val="afffff3"/>
        <w:ind w:left="0" w:right="20"/>
        <w:rPr>
          <w:rFonts w:ascii="굴림" w:eastAsia="굴림" w:hAnsi="굴림"/>
        </w:rPr>
      </w:pPr>
      <w:bookmarkStart w:id="2915" w:name="_Toc391575323"/>
      <w:r>
        <w:t xml:space="preserve">Table </w:t>
      </w:r>
      <w:r w:rsidR="005832B8">
        <w:fldChar w:fldCharType="begin"/>
      </w:r>
      <w:r w:rsidR="00092D8C">
        <w:instrText xml:space="preserve"> SEQ Table \* ARABIC </w:instrText>
      </w:r>
      <w:r w:rsidR="005832B8">
        <w:fldChar w:fldCharType="separate"/>
      </w:r>
      <w:r w:rsidR="00001ED6">
        <w:rPr>
          <w:noProof/>
        </w:rPr>
        <w:t>181</w:t>
      </w:r>
      <w:r w:rsidR="005832B8">
        <w:rPr>
          <w:noProof/>
        </w:rPr>
        <w:fldChar w:fldCharType="end"/>
      </w:r>
      <w:r>
        <w:rPr>
          <w:rFonts w:hint="eastAsia"/>
        </w:rPr>
        <w:t xml:space="preserve"> </w:t>
      </w:r>
      <w:r w:rsidRPr="002F5F3A">
        <w:t>Specifying the Link Type to Ensure Rapid Transitions</w:t>
      </w:r>
      <w:bookmarkEnd w:id="2915"/>
    </w:p>
    <w:tbl>
      <w:tblPr>
        <w:tblStyle w:val="CLIWide"/>
        <w:tblW w:w="0" w:type="auto"/>
        <w:tblLook w:val="01E0" w:firstRow="1" w:lastRow="1" w:firstColumn="1" w:lastColumn="1" w:noHBand="0" w:noVBand="0"/>
      </w:tblPr>
      <w:tblGrid>
        <w:gridCol w:w="739"/>
        <w:gridCol w:w="2549"/>
        <w:gridCol w:w="4644"/>
      </w:tblGrid>
      <w:tr w:rsidR="00490D42" w:rsidRPr="00C235A5"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2F5F3A" w:rsidRDefault="00490D42" w:rsidP="007D0937">
            <w:pPr>
              <w:pStyle w:val="ac"/>
            </w:pPr>
            <w:r w:rsidRPr="002F5F3A">
              <w:t>Step</w:t>
            </w:r>
          </w:p>
        </w:tc>
        <w:tc>
          <w:tcPr>
            <w:tcW w:w="2671" w:type="dxa"/>
          </w:tcPr>
          <w:p w14:paraId="35B3463C" w14:textId="77777777" w:rsidR="00490D42" w:rsidRPr="002F5F3A" w:rsidRDefault="00490D42" w:rsidP="007D0937">
            <w:pPr>
              <w:wordWrap/>
              <w:ind w:right="20"/>
              <w:rPr>
                <w:b/>
                <w:bCs/>
              </w:rPr>
            </w:pPr>
            <w:r w:rsidRPr="002F5F3A">
              <w:rPr>
                <w:b/>
                <w:bCs/>
              </w:rPr>
              <w:t>Command</w:t>
            </w:r>
          </w:p>
        </w:tc>
        <w:tc>
          <w:tcPr>
            <w:tcW w:w="4951" w:type="dxa"/>
          </w:tcPr>
          <w:p w14:paraId="399A481C" w14:textId="77777777" w:rsidR="00490D42" w:rsidRPr="002F5F3A" w:rsidRDefault="00490D42" w:rsidP="007D0937">
            <w:pPr>
              <w:wordWrap/>
              <w:ind w:right="20"/>
              <w:rPr>
                <w:b/>
                <w:bCs/>
              </w:rPr>
            </w:pPr>
            <w:r w:rsidRPr="002F5F3A">
              <w:rPr>
                <w:b/>
                <w:bCs/>
              </w:rPr>
              <w:t>Purpose</w:t>
            </w:r>
          </w:p>
        </w:tc>
      </w:tr>
      <w:tr w:rsidR="00490D42" w:rsidRPr="00C235A5" w14:paraId="65D794C0" w14:textId="77777777" w:rsidTr="000C60DF">
        <w:tc>
          <w:tcPr>
            <w:tcW w:w="740" w:type="dxa"/>
          </w:tcPr>
          <w:p w14:paraId="500F373F" w14:textId="77777777" w:rsidR="00490D42" w:rsidRPr="002F5F3A" w:rsidRDefault="00490D42" w:rsidP="007D0937">
            <w:pPr>
              <w:wordWrap/>
              <w:ind w:right="20"/>
              <w:rPr>
                <w:b/>
                <w:bCs/>
              </w:rPr>
            </w:pPr>
            <w:r w:rsidRPr="002F5F3A">
              <w:rPr>
                <w:b/>
                <w:bCs/>
              </w:rPr>
              <w:t>Step1</w:t>
            </w:r>
          </w:p>
        </w:tc>
        <w:tc>
          <w:tcPr>
            <w:tcW w:w="2671" w:type="dxa"/>
          </w:tcPr>
          <w:p w14:paraId="72C7469F" w14:textId="77777777" w:rsidR="00490D42" w:rsidRPr="002F5F3A" w:rsidRDefault="00490D42" w:rsidP="007D0937">
            <w:pPr>
              <w:wordWrap/>
              <w:ind w:right="20"/>
              <w:jc w:val="left"/>
              <w:rPr>
                <w:b/>
                <w:bCs/>
              </w:rPr>
            </w:pPr>
            <w:r w:rsidRPr="002F5F3A">
              <w:rPr>
                <w:b/>
                <w:bCs/>
              </w:rPr>
              <w:t>configure terminal</w:t>
            </w:r>
          </w:p>
        </w:tc>
        <w:tc>
          <w:tcPr>
            <w:tcW w:w="4951" w:type="dxa"/>
          </w:tcPr>
          <w:p w14:paraId="61ED40B0" w14:textId="77777777" w:rsidR="00490D42" w:rsidRPr="002F5F3A" w:rsidRDefault="00490D42" w:rsidP="007D0937">
            <w:pPr>
              <w:wordWrap/>
              <w:ind w:right="20"/>
            </w:pPr>
            <w:r w:rsidRPr="002F5F3A">
              <w:rPr>
                <w:noProof/>
              </w:rPr>
              <w:t>Enters global configuration mode.</w:t>
            </w:r>
          </w:p>
        </w:tc>
      </w:tr>
      <w:tr w:rsidR="00490D42" w:rsidRPr="00C235A5" w14:paraId="0DCCA801" w14:textId="77777777" w:rsidTr="000C60DF">
        <w:tc>
          <w:tcPr>
            <w:tcW w:w="740" w:type="dxa"/>
          </w:tcPr>
          <w:p w14:paraId="1A726A69" w14:textId="77777777" w:rsidR="00490D42" w:rsidRPr="002F5F3A" w:rsidRDefault="00490D42" w:rsidP="007D0937">
            <w:pPr>
              <w:wordWrap/>
              <w:ind w:right="20"/>
              <w:rPr>
                <w:b/>
                <w:bCs/>
              </w:rPr>
            </w:pPr>
            <w:r w:rsidRPr="002F5F3A">
              <w:rPr>
                <w:b/>
                <w:bCs/>
              </w:rPr>
              <w:t>Stpe2</w:t>
            </w:r>
          </w:p>
        </w:tc>
        <w:tc>
          <w:tcPr>
            <w:tcW w:w="2671" w:type="dxa"/>
          </w:tcPr>
          <w:p w14:paraId="3268FDC3" w14:textId="77777777" w:rsidR="00490D42" w:rsidRPr="002F5F3A" w:rsidRDefault="00490D42" w:rsidP="007D0937">
            <w:pPr>
              <w:wordWrap/>
              <w:ind w:right="20"/>
              <w:jc w:val="left"/>
              <w:rPr>
                <w:b/>
                <w:bCs/>
              </w:rPr>
            </w:pPr>
            <w:r w:rsidRPr="002F5F3A">
              <w:rPr>
                <w:b/>
              </w:rPr>
              <w:t>interface</w:t>
            </w:r>
            <w:r w:rsidRPr="002F5F3A">
              <w:t xml:space="preserve"> </w:t>
            </w:r>
            <w:r w:rsidRPr="002F5F3A">
              <w:rPr>
                <w:i/>
              </w:rPr>
              <w:t>interface-id</w:t>
            </w:r>
          </w:p>
        </w:tc>
        <w:tc>
          <w:tcPr>
            <w:tcW w:w="4951" w:type="dxa"/>
          </w:tcPr>
          <w:p w14:paraId="00DBDD7D" w14:textId="77777777" w:rsidR="00490D42" w:rsidRPr="002F5F3A" w:rsidRDefault="00490D42" w:rsidP="007D0937">
            <w:pPr>
              <w:wordWrap/>
              <w:ind w:right="20"/>
            </w:pPr>
            <w:r w:rsidRPr="002F5F3A">
              <w:rPr>
                <w:noProof/>
              </w:rPr>
              <w:t>Enters interface configuration mode.</w:t>
            </w:r>
          </w:p>
        </w:tc>
      </w:tr>
      <w:tr w:rsidR="00490D42" w:rsidRPr="00C235A5" w14:paraId="1A5D37D2" w14:textId="77777777" w:rsidTr="000C60DF">
        <w:tc>
          <w:tcPr>
            <w:tcW w:w="740" w:type="dxa"/>
          </w:tcPr>
          <w:p w14:paraId="7F55EC8D" w14:textId="77777777" w:rsidR="00490D42" w:rsidRPr="002F5F3A" w:rsidRDefault="00490D42" w:rsidP="007D0937">
            <w:pPr>
              <w:wordWrap/>
              <w:ind w:right="20"/>
              <w:rPr>
                <w:b/>
                <w:bCs/>
              </w:rPr>
            </w:pPr>
            <w:r w:rsidRPr="002F5F3A">
              <w:rPr>
                <w:b/>
                <w:bCs/>
              </w:rPr>
              <w:t>Stpe3</w:t>
            </w:r>
          </w:p>
        </w:tc>
        <w:tc>
          <w:tcPr>
            <w:tcW w:w="2671" w:type="dxa"/>
          </w:tcPr>
          <w:p w14:paraId="1E60DFCA" w14:textId="77777777" w:rsidR="00490D42" w:rsidRPr="002F5F3A" w:rsidRDefault="00490D42" w:rsidP="007D0937">
            <w:pPr>
              <w:wordWrap/>
              <w:ind w:right="20"/>
              <w:jc w:val="left"/>
              <w:rPr>
                <w:b/>
                <w:bCs/>
              </w:rPr>
            </w:pPr>
            <w:r w:rsidRPr="002F5F3A">
              <w:rPr>
                <w:b/>
                <w:bCs/>
              </w:rPr>
              <w:t>spanning-tree link-type point-to-point</w:t>
            </w:r>
          </w:p>
        </w:tc>
        <w:tc>
          <w:tcPr>
            <w:tcW w:w="4951" w:type="dxa"/>
          </w:tcPr>
          <w:p w14:paraId="0575FC50" w14:textId="77777777" w:rsidR="00490D42" w:rsidRPr="002F5F3A" w:rsidRDefault="00490D42" w:rsidP="007D0937">
            <w:pPr>
              <w:wordWrap/>
              <w:ind w:right="20"/>
            </w:pPr>
            <w:r w:rsidRPr="002F5F3A">
              <w:rPr>
                <w:noProof/>
              </w:rPr>
              <w:t>Sets the link type of port to point-to-point.</w:t>
            </w:r>
          </w:p>
        </w:tc>
      </w:tr>
      <w:tr w:rsidR="00490D42" w:rsidRPr="00C235A5" w14:paraId="4E79411D" w14:textId="77777777" w:rsidTr="000C60DF">
        <w:tc>
          <w:tcPr>
            <w:tcW w:w="740" w:type="dxa"/>
          </w:tcPr>
          <w:p w14:paraId="053333F5" w14:textId="77777777" w:rsidR="00490D42" w:rsidRPr="002F5F3A" w:rsidRDefault="00490D42" w:rsidP="007D0937">
            <w:pPr>
              <w:wordWrap/>
              <w:ind w:right="20"/>
              <w:rPr>
                <w:b/>
                <w:bCs/>
              </w:rPr>
            </w:pPr>
            <w:r w:rsidRPr="002F5F3A">
              <w:rPr>
                <w:b/>
                <w:bCs/>
              </w:rPr>
              <w:t>Step4</w:t>
            </w:r>
          </w:p>
        </w:tc>
        <w:tc>
          <w:tcPr>
            <w:tcW w:w="2671" w:type="dxa"/>
          </w:tcPr>
          <w:p w14:paraId="185CE81E" w14:textId="77777777" w:rsidR="00490D42" w:rsidRPr="002F5F3A" w:rsidRDefault="00490D42" w:rsidP="007D0937">
            <w:pPr>
              <w:wordWrap/>
              <w:ind w:right="20"/>
              <w:jc w:val="left"/>
              <w:rPr>
                <w:b/>
                <w:bCs/>
              </w:rPr>
            </w:pPr>
            <w:r w:rsidRPr="002F5F3A">
              <w:rPr>
                <w:b/>
                <w:bCs/>
                <w:noProof/>
              </w:rPr>
              <w:t>exit</w:t>
            </w:r>
          </w:p>
        </w:tc>
        <w:tc>
          <w:tcPr>
            <w:tcW w:w="4951" w:type="dxa"/>
          </w:tcPr>
          <w:p w14:paraId="3F417D86" w14:textId="77777777"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14:paraId="70DFB9F3" w14:textId="77777777" w:rsidTr="000C60DF">
        <w:tc>
          <w:tcPr>
            <w:tcW w:w="740" w:type="dxa"/>
          </w:tcPr>
          <w:p w14:paraId="1CC3E1A9" w14:textId="77777777" w:rsidR="00490D42" w:rsidRPr="002F5F3A" w:rsidRDefault="00490D42" w:rsidP="007D0937">
            <w:pPr>
              <w:wordWrap/>
              <w:ind w:right="20"/>
              <w:rPr>
                <w:b/>
                <w:bCs/>
              </w:rPr>
            </w:pPr>
            <w:r w:rsidRPr="002F5F3A">
              <w:rPr>
                <w:b/>
                <w:bCs/>
              </w:rPr>
              <w:t>Step5</w:t>
            </w:r>
          </w:p>
        </w:tc>
        <w:tc>
          <w:tcPr>
            <w:tcW w:w="2671" w:type="dxa"/>
          </w:tcPr>
          <w:p w14:paraId="21B4C7FE" w14:textId="77777777" w:rsidR="00490D42" w:rsidRPr="002F5F3A" w:rsidRDefault="00490D42" w:rsidP="007D0937">
            <w:pPr>
              <w:wordWrap/>
              <w:ind w:right="20"/>
              <w:jc w:val="left"/>
              <w:rPr>
                <w:b/>
                <w:bCs/>
              </w:rPr>
            </w:pPr>
            <w:r w:rsidRPr="002F5F3A">
              <w:rPr>
                <w:b/>
                <w:bCs/>
              </w:rPr>
              <w:t>show running-config</w:t>
            </w:r>
          </w:p>
        </w:tc>
        <w:tc>
          <w:tcPr>
            <w:tcW w:w="4951" w:type="dxa"/>
          </w:tcPr>
          <w:p w14:paraId="2F692C92" w14:textId="77777777" w:rsidR="00490D42" w:rsidRPr="002F5F3A" w:rsidRDefault="00490D42" w:rsidP="007D0937">
            <w:pPr>
              <w:wordWrap/>
              <w:ind w:right="20"/>
            </w:pPr>
            <w:r w:rsidRPr="002F5F3A">
              <w:rPr>
                <w:noProof/>
              </w:rPr>
              <w:t>Views the settings.</w:t>
            </w:r>
          </w:p>
        </w:tc>
      </w:tr>
      <w:tr w:rsidR="00490D42" w:rsidRPr="00C235A5" w14:paraId="2C360B69" w14:textId="77777777" w:rsidTr="000C60DF">
        <w:tc>
          <w:tcPr>
            <w:tcW w:w="740" w:type="dxa"/>
          </w:tcPr>
          <w:p w14:paraId="51ED821B" w14:textId="77777777" w:rsidR="00490D42" w:rsidRPr="002F5F3A" w:rsidRDefault="00490D42" w:rsidP="007D0937">
            <w:pPr>
              <w:wordWrap/>
              <w:ind w:right="20"/>
              <w:rPr>
                <w:b/>
                <w:bCs/>
              </w:rPr>
            </w:pPr>
            <w:r w:rsidRPr="002F5F3A">
              <w:rPr>
                <w:b/>
                <w:bCs/>
              </w:rPr>
              <w:t>Step6</w:t>
            </w:r>
          </w:p>
        </w:tc>
        <w:tc>
          <w:tcPr>
            <w:tcW w:w="2671" w:type="dxa"/>
          </w:tcPr>
          <w:p w14:paraId="1FA53621"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201A4E2E" w14:textId="77777777" w:rsidR="00490D42" w:rsidRPr="002F5F3A" w:rsidRDefault="00490D42" w:rsidP="007D0937">
            <w:pPr>
              <w:wordWrap/>
              <w:ind w:right="20"/>
            </w:pPr>
            <w:r w:rsidRPr="002F5F3A">
              <w:rPr>
                <w:noProof/>
              </w:rPr>
              <w:t>Stores the (option) settings in the configuration file.</w:t>
            </w:r>
          </w:p>
        </w:tc>
      </w:tr>
    </w:tbl>
    <w:p w14:paraId="306086AC" w14:textId="77777777" w:rsidR="00490D42" w:rsidRPr="002F5F3A" w:rsidRDefault="00490D42" w:rsidP="007D0937">
      <w:pPr>
        <w:pStyle w:val="a3"/>
        <w:ind w:left="0" w:right="20"/>
      </w:pPr>
      <w:r w:rsidRPr="002F5F3A">
        <w:t>To restore the default setting, use the interface configuration command no spanning-tree link-type.</w:t>
      </w:r>
    </w:p>
    <w:p w14:paraId="021B51ED" w14:textId="77777777" w:rsidR="00490D42" w:rsidRDefault="00490D42" w:rsidP="007D0937">
      <w:pPr>
        <w:pStyle w:val="3"/>
        <w:ind w:left="0" w:right="20"/>
      </w:pPr>
      <w:bookmarkStart w:id="2916" w:name="_Toc363228611"/>
      <w:bookmarkStart w:id="2917" w:name="_Toc277779579"/>
      <w:bookmarkStart w:id="2918" w:name="_Toc445130991"/>
      <w:r w:rsidRPr="00566C25">
        <w:rPr>
          <w:rFonts w:hint="eastAsia"/>
        </w:rPr>
        <w:t>Configuring</w:t>
      </w:r>
      <w:r>
        <w:rPr>
          <w:rFonts w:hint="eastAsia"/>
        </w:rPr>
        <w:t xml:space="preserve"> force-version for port</w:t>
      </w:r>
      <w:bookmarkEnd w:id="2916"/>
      <w:bookmarkEnd w:id="2917"/>
      <w:bookmarkEnd w:id="2918"/>
    </w:p>
    <w:p w14:paraId="6D22919D" w14:textId="77777777" w:rsidR="00490D42" w:rsidRPr="00390A65" w:rsidRDefault="00390A65" w:rsidP="007D0937">
      <w:pPr>
        <w:pStyle w:val="a3"/>
        <w:ind w:left="0" w:right="20"/>
      </w:pPr>
      <w:r>
        <w:lastRenderedPageBreak/>
        <w:t xml:space="preserve">For the sake of </w:t>
      </w:r>
      <w:r w:rsidRPr="00390A65">
        <w:rPr>
          <w:rFonts w:hint="eastAsia"/>
        </w:rPr>
        <w:t>STP compatibility</w:t>
      </w:r>
      <w:r>
        <w:t xml:space="preserve"> the port can keep the version of RSTP or MSTP so that it can operate according to the set version. </w:t>
      </w:r>
    </w:p>
    <w:p w14:paraId="62392DCB" w14:textId="77777777" w:rsidR="00490D42" w:rsidRPr="002F5F3A" w:rsidRDefault="00490D42" w:rsidP="007D0937">
      <w:pPr>
        <w:pStyle w:val="a3"/>
        <w:ind w:left="0" w:right="20"/>
      </w:pPr>
      <w:r w:rsidRPr="002F5F3A">
        <w:t xml:space="preserve">To set force-version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599"/>
        <w:gridCol w:w="4547"/>
      </w:tblGrid>
      <w:tr w:rsidR="000C60DF" w:rsidRPr="00C235A5"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2F5F3A" w:rsidRDefault="000C60DF" w:rsidP="007D0937">
            <w:pPr>
              <w:pStyle w:val="ac"/>
            </w:pPr>
          </w:p>
        </w:tc>
        <w:tc>
          <w:tcPr>
            <w:tcW w:w="2652" w:type="dxa"/>
          </w:tcPr>
          <w:p w14:paraId="529D7F78" w14:textId="77777777" w:rsidR="000C60DF" w:rsidRPr="002F5F3A" w:rsidRDefault="000C60DF" w:rsidP="007D0937">
            <w:pPr>
              <w:wordWrap/>
              <w:ind w:right="20" w:hanging="360"/>
              <w:rPr>
                <w:b/>
                <w:bCs/>
              </w:rPr>
            </w:pPr>
            <w:r w:rsidRPr="002F5F3A">
              <w:rPr>
                <w:b/>
                <w:bCs/>
              </w:rPr>
              <w:t>Command</w:t>
            </w:r>
          </w:p>
        </w:tc>
        <w:tc>
          <w:tcPr>
            <w:tcW w:w="4660" w:type="dxa"/>
          </w:tcPr>
          <w:p w14:paraId="7F2FF3C9" w14:textId="77777777" w:rsidR="000C60DF" w:rsidRPr="002F5F3A" w:rsidRDefault="000C60DF" w:rsidP="007D0937">
            <w:pPr>
              <w:wordWrap/>
              <w:ind w:right="20" w:hanging="360"/>
              <w:rPr>
                <w:b/>
                <w:bCs/>
              </w:rPr>
            </w:pPr>
            <w:r w:rsidRPr="002F5F3A">
              <w:rPr>
                <w:b/>
                <w:bCs/>
              </w:rPr>
              <w:t>Purpose</w:t>
            </w:r>
          </w:p>
        </w:tc>
      </w:tr>
      <w:tr w:rsidR="000C60DF" w:rsidRPr="00C235A5" w14:paraId="472D8D67" w14:textId="77777777" w:rsidTr="000C60DF">
        <w:tc>
          <w:tcPr>
            <w:tcW w:w="788" w:type="dxa"/>
          </w:tcPr>
          <w:p w14:paraId="6DABE9CD" w14:textId="77777777" w:rsidR="000C60DF" w:rsidRPr="002F5F3A" w:rsidRDefault="000C60DF" w:rsidP="007D0937">
            <w:pPr>
              <w:wordWrap/>
              <w:ind w:right="20"/>
              <w:rPr>
                <w:b/>
                <w:bCs/>
              </w:rPr>
            </w:pPr>
            <w:r w:rsidRPr="002F5F3A">
              <w:rPr>
                <w:b/>
                <w:bCs/>
              </w:rPr>
              <w:t>Step1</w:t>
            </w:r>
          </w:p>
        </w:tc>
        <w:tc>
          <w:tcPr>
            <w:tcW w:w="2652" w:type="dxa"/>
          </w:tcPr>
          <w:p w14:paraId="77356145" w14:textId="77777777" w:rsidR="000C60DF" w:rsidRPr="002F5F3A" w:rsidRDefault="000C60DF" w:rsidP="007D0937">
            <w:pPr>
              <w:wordWrap/>
              <w:ind w:right="20"/>
            </w:pPr>
            <w:r w:rsidRPr="002F5F3A">
              <w:rPr>
                <w:b/>
                <w:bCs/>
              </w:rPr>
              <w:t>configure terminal</w:t>
            </w:r>
          </w:p>
        </w:tc>
        <w:tc>
          <w:tcPr>
            <w:tcW w:w="4660" w:type="dxa"/>
          </w:tcPr>
          <w:p w14:paraId="55E18163" w14:textId="77777777" w:rsidR="000C60DF" w:rsidRPr="002F5F3A" w:rsidRDefault="000C60DF" w:rsidP="007D0937">
            <w:pPr>
              <w:wordWrap/>
              <w:ind w:right="20"/>
            </w:pPr>
            <w:r w:rsidRPr="002F5F3A">
              <w:t>Enters global configuration mode.</w:t>
            </w:r>
          </w:p>
        </w:tc>
      </w:tr>
      <w:tr w:rsidR="000C60DF" w:rsidRPr="00C235A5" w14:paraId="15F1DFD5" w14:textId="77777777" w:rsidTr="000C60DF">
        <w:tc>
          <w:tcPr>
            <w:tcW w:w="788" w:type="dxa"/>
          </w:tcPr>
          <w:p w14:paraId="39968B79" w14:textId="77777777" w:rsidR="000C60DF" w:rsidRPr="002F5F3A" w:rsidRDefault="000C60DF" w:rsidP="007D0937">
            <w:pPr>
              <w:wordWrap/>
              <w:ind w:right="20"/>
              <w:rPr>
                <w:b/>
                <w:bCs/>
              </w:rPr>
            </w:pPr>
            <w:r w:rsidRPr="002F5F3A">
              <w:rPr>
                <w:b/>
                <w:bCs/>
              </w:rPr>
              <w:t>Step2</w:t>
            </w:r>
          </w:p>
        </w:tc>
        <w:tc>
          <w:tcPr>
            <w:tcW w:w="2652" w:type="dxa"/>
          </w:tcPr>
          <w:p w14:paraId="5F717FBD" w14:textId="77777777" w:rsidR="000C60DF" w:rsidRPr="002F5F3A" w:rsidRDefault="000C60DF" w:rsidP="007D0937">
            <w:pPr>
              <w:wordWrap/>
              <w:ind w:right="20"/>
              <w:rPr>
                <w:b/>
                <w:bCs/>
              </w:rPr>
            </w:pPr>
            <w:r w:rsidRPr="002F5F3A">
              <w:rPr>
                <w:b/>
                <w:bCs/>
              </w:rPr>
              <w:t xml:space="preserve">Interface </w:t>
            </w:r>
            <w:r w:rsidRPr="002F5F3A">
              <w:rPr>
                <w:i/>
                <w:iCs/>
              </w:rPr>
              <w:t>interface-id</w:t>
            </w:r>
          </w:p>
        </w:tc>
        <w:tc>
          <w:tcPr>
            <w:tcW w:w="4660" w:type="dxa"/>
          </w:tcPr>
          <w:p w14:paraId="203E6D3F" w14:textId="77777777" w:rsidR="000C60DF" w:rsidRPr="002F5F3A" w:rsidRDefault="000C60DF" w:rsidP="007D0937">
            <w:pPr>
              <w:wordWrap/>
              <w:ind w:right="20"/>
            </w:pPr>
            <w:r w:rsidRPr="002F5F3A">
              <w:t>Enters interface configuration mode.</w:t>
            </w:r>
          </w:p>
        </w:tc>
      </w:tr>
      <w:tr w:rsidR="000C60DF" w:rsidRPr="00C235A5" w14:paraId="0D7532F6" w14:textId="77777777" w:rsidTr="000C60DF">
        <w:tc>
          <w:tcPr>
            <w:tcW w:w="788" w:type="dxa"/>
          </w:tcPr>
          <w:p w14:paraId="7B24AEF7" w14:textId="77777777" w:rsidR="000C60DF" w:rsidRPr="002F5F3A" w:rsidRDefault="000C60DF" w:rsidP="007D0937">
            <w:pPr>
              <w:wordWrap/>
              <w:ind w:right="20"/>
              <w:rPr>
                <w:b/>
                <w:bCs/>
              </w:rPr>
            </w:pPr>
            <w:r w:rsidRPr="002F5F3A">
              <w:rPr>
                <w:b/>
                <w:bCs/>
              </w:rPr>
              <w:t>Step2</w:t>
            </w:r>
          </w:p>
        </w:tc>
        <w:tc>
          <w:tcPr>
            <w:tcW w:w="2652" w:type="dxa"/>
          </w:tcPr>
          <w:p w14:paraId="49592999" w14:textId="77777777" w:rsidR="000C60DF" w:rsidRPr="002F5F3A" w:rsidRDefault="000C60DF" w:rsidP="007D0937">
            <w:pPr>
              <w:wordWrap/>
              <w:ind w:right="20"/>
              <w:rPr>
                <w:b/>
                <w:bCs/>
              </w:rPr>
            </w:pPr>
            <w:r w:rsidRPr="002F5F3A">
              <w:rPr>
                <w:b/>
                <w:bCs/>
              </w:rPr>
              <w:t xml:space="preserve">spanning-tree force-version </w:t>
            </w:r>
            <w:r w:rsidRPr="002F5F3A">
              <w:rPr>
                <w:bCs/>
                <w:i/>
              </w:rPr>
              <w:t>version</w:t>
            </w:r>
          </w:p>
        </w:tc>
        <w:tc>
          <w:tcPr>
            <w:tcW w:w="4660" w:type="dxa"/>
          </w:tcPr>
          <w:p w14:paraId="7C9DB3C3" w14:textId="77777777" w:rsidR="000C60DF" w:rsidRPr="002F5F3A" w:rsidRDefault="000C60DF" w:rsidP="007D0937">
            <w:pPr>
              <w:wordWrap/>
              <w:ind w:right="20"/>
            </w:pPr>
            <w:r w:rsidRPr="002F5F3A">
              <w:t>Sets force-version on port.</w:t>
            </w:r>
          </w:p>
          <w:p w14:paraId="4906303B" w14:textId="77777777" w:rsidR="000C60DF" w:rsidRPr="002F5F3A" w:rsidRDefault="000C60DF" w:rsidP="007D0937">
            <w:pPr>
              <w:wordWrap/>
              <w:ind w:right="20"/>
            </w:pPr>
            <w:r w:rsidRPr="002F5F3A">
              <w:t>(0 : STP, 2 : RSTP, 3 : MSTP)</w:t>
            </w:r>
          </w:p>
        </w:tc>
      </w:tr>
      <w:tr w:rsidR="000C60DF" w:rsidRPr="00C235A5" w14:paraId="355E2DEE" w14:textId="77777777" w:rsidTr="000C60DF">
        <w:tc>
          <w:tcPr>
            <w:tcW w:w="788" w:type="dxa"/>
          </w:tcPr>
          <w:p w14:paraId="6430AD94" w14:textId="77777777" w:rsidR="000C60DF" w:rsidRPr="002F5F3A" w:rsidRDefault="000C60DF" w:rsidP="007D0937">
            <w:pPr>
              <w:wordWrap/>
              <w:ind w:right="20"/>
              <w:rPr>
                <w:b/>
                <w:bCs/>
              </w:rPr>
            </w:pPr>
            <w:r w:rsidRPr="002F5F3A">
              <w:rPr>
                <w:b/>
                <w:bCs/>
              </w:rPr>
              <w:t>Step3</w:t>
            </w:r>
          </w:p>
        </w:tc>
        <w:tc>
          <w:tcPr>
            <w:tcW w:w="2652" w:type="dxa"/>
          </w:tcPr>
          <w:p w14:paraId="3A7FF908" w14:textId="77777777" w:rsidR="000C60DF" w:rsidRPr="002F5F3A" w:rsidRDefault="000C60DF" w:rsidP="007D0937">
            <w:pPr>
              <w:wordWrap/>
              <w:ind w:right="20"/>
              <w:rPr>
                <w:b/>
                <w:bCs/>
              </w:rPr>
            </w:pPr>
            <w:r w:rsidRPr="002F5F3A">
              <w:rPr>
                <w:b/>
                <w:bCs/>
              </w:rPr>
              <w:t>exit</w:t>
            </w:r>
          </w:p>
        </w:tc>
        <w:tc>
          <w:tcPr>
            <w:tcW w:w="4660" w:type="dxa"/>
          </w:tcPr>
          <w:p w14:paraId="5A8181D2"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39C4799B" w14:textId="77777777" w:rsidTr="000C60DF">
        <w:tc>
          <w:tcPr>
            <w:tcW w:w="788" w:type="dxa"/>
          </w:tcPr>
          <w:p w14:paraId="7914D8BA" w14:textId="77777777" w:rsidR="000C60DF" w:rsidRPr="002F5F3A" w:rsidRDefault="000C60DF" w:rsidP="007D0937">
            <w:pPr>
              <w:wordWrap/>
              <w:ind w:right="20"/>
              <w:rPr>
                <w:b/>
                <w:bCs/>
              </w:rPr>
            </w:pPr>
            <w:r w:rsidRPr="002F5F3A">
              <w:rPr>
                <w:b/>
                <w:bCs/>
              </w:rPr>
              <w:t>Step4</w:t>
            </w:r>
          </w:p>
        </w:tc>
        <w:tc>
          <w:tcPr>
            <w:tcW w:w="2652" w:type="dxa"/>
          </w:tcPr>
          <w:p w14:paraId="2FCB4C89" w14:textId="77777777" w:rsidR="000C60DF" w:rsidRPr="002F5F3A" w:rsidRDefault="000C60DF" w:rsidP="007D0937">
            <w:pPr>
              <w:wordWrap/>
              <w:ind w:right="20"/>
              <w:rPr>
                <w:b/>
                <w:bCs/>
              </w:rPr>
            </w:pPr>
            <w:r w:rsidRPr="002F5F3A">
              <w:rPr>
                <w:b/>
                <w:bCs/>
              </w:rPr>
              <w:t>show running-config</w:t>
            </w:r>
          </w:p>
        </w:tc>
        <w:tc>
          <w:tcPr>
            <w:tcW w:w="4660" w:type="dxa"/>
          </w:tcPr>
          <w:p w14:paraId="2543EC14" w14:textId="77777777" w:rsidR="000C60DF" w:rsidRPr="002F5F3A" w:rsidRDefault="000C60DF" w:rsidP="007D0937">
            <w:pPr>
              <w:wordWrap/>
              <w:ind w:right="20"/>
            </w:pPr>
            <w:r w:rsidRPr="002F5F3A">
              <w:t>Shows current running configuration.</w:t>
            </w:r>
          </w:p>
        </w:tc>
      </w:tr>
      <w:tr w:rsidR="000C60DF" w:rsidRPr="00C235A5" w14:paraId="1A1B2653" w14:textId="77777777" w:rsidTr="000C60DF">
        <w:tc>
          <w:tcPr>
            <w:tcW w:w="788" w:type="dxa"/>
          </w:tcPr>
          <w:p w14:paraId="417A0DF1" w14:textId="77777777" w:rsidR="000C60DF" w:rsidRPr="002F5F3A" w:rsidRDefault="000C60DF" w:rsidP="007D0937">
            <w:pPr>
              <w:wordWrap/>
              <w:ind w:right="20"/>
              <w:rPr>
                <w:b/>
                <w:bCs/>
              </w:rPr>
            </w:pPr>
            <w:r w:rsidRPr="002F5F3A">
              <w:rPr>
                <w:b/>
                <w:bCs/>
              </w:rPr>
              <w:t>Step5</w:t>
            </w:r>
          </w:p>
        </w:tc>
        <w:tc>
          <w:tcPr>
            <w:tcW w:w="2652" w:type="dxa"/>
          </w:tcPr>
          <w:p w14:paraId="0275C034"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7A5B42B5" w14:textId="77777777" w:rsidR="000C60DF" w:rsidRPr="002F5F3A" w:rsidRDefault="000C60DF" w:rsidP="007D0937">
            <w:pPr>
              <w:wordWrap/>
              <w:ind w:right="20"/>
              <w:jc w:val="left"/>
            </w:pPr>
            <w:r w:rsidRPr="002F5F3A">
              <w:t>Saves current running configuration to startup-configuration.</w:t>
            </w:r>
          </w:p>
        </w:tc>
      </w:tr>
    </w:tbl>
    <w:p w14:paraId="1E99FF6B" w14:textId="77777777"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66C25" w14:paraId="7E8451B2" w14:textId="77777777" w:rsidTr="00566C25">
        <w:tc>
          <w:tcPr>
            <w:tcW w:w="9156" w:type="dxa"/>
          </w:tcPr>
          <w:p w14:paraId="14E8675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Default: Bridge up - Spanning Tree Enabled  </w:t>
            </w:r>
          </w:p>
          <w:p w14:paraId="32D23D2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4681610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6C75260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6540F9D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08BD8D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12:07:59 1970</w:t>
            </w:r>
          </w:p>
          <w:p w14:paraId="6AEBB83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Wed Jan 14 12:07:59 1970</w:t>
            </w:r>
          </w:p>
          <w:p w14:paraId="70069142" w14:textId="77777777" w:rsidR="00490D42" w:rsidRPr="00566C25" w:rsidRDefault="00490D42" w:rsidP="007D0937">
            <w:pPr>
              <w:ind w:right="20"/>
              <w:rPr>
                <w:rFonts w:ascii="Courier New" w:eastAsia="굴림" w:hAnsi="Courier New" w:cs="Courier New"/>
              </w:rPr>
            </w:pPr>
          </w:p>
          <w:p w14:paraId="46FF80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52E7C0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1FD7E49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38689D9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2071861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3E30EB1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75B835B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36F25FB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0B4EB10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64EACA5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1E6223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35FFB88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2E5615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5 - Hello Timer 0 - topo change timer 0</w:t>
            </w:r>
          </w:p>
          <w:p w14:paraId="3773E03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736E1F3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w:t>
            </w:r>
            <w:r w:rsidRPr="00566C25">
              <w:rPr>
                <w:rFonts w:ascii="Courier New" w:eastAsia="굴림" w:hAnsi="Courier New" w:cs="Courier New"/>
                <w:b/>
              </w:rPr>
              <w:t>Received RSTP - Send RSTP</w:t>
            </w:r>
          </w:p>
          <w:p w14:paraId="62B0240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1A63BA8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7EF687A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52C00D7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2CD1F77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14:paraId="0E1014AF" w14:textId="77777777" w:rsidR="00490D42" w:rsidRPr="00566C25" w:rsidRDefault="00490D42" w:rsidP="007D0937">
            <w:pPr>
              <w:ind w:right="20"/>
              <w:rPr>
                <w:rFonts w:ascii="Courier New" w:eastAsia="굴림" w:hAnsi="Courier New" w:cs="Courier New"/>
              </w:rPr>
            </w:pPr>
          </w:p>
          <w:p w14:paraId="19F63FB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16F7F80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14:paraId="41F3BBA7" w14:textId="77777777"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t>Switch(config-if-Giga6/3)#</w:t>
            </w:r>
            <w:r w:rsidRPr="00566C25">
              <w:rPr>
                <w:rFonts w:ascii="Courier New" w:eastAsia="굴림" w:hAnsi="Courier New" w:cs="Courier New"/>
                <w:b/>
              </w:rPr>
              <w:t>spanning-tree force-version 0</w:t>
            </w:r>
          </w:p>
          <w:p w14:paraId="3E72C09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inter gi6/3</w:t>
            </w:r>
          </w:p>
          <w:p w14:paraId="535379A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446E23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139 -  Bridge Priority 32768</w:t>
            </w:r>
          </w:p>
          <w:p w14:paraId="505C80C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 xml:space="preserve"> Default: Forward Delay 15 - Hello Time 2 - Max Age 20</w:t>
            </w:r>
          </w:p>
          <w:p w14:paraId="07C59B6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42E785F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470B8D3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12:09:00 1970</w:t>
            </w:r>
          </w:p>
          <w:p w14:paraId="2134E56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3 topology change(s)  - last topology change Wed Jan 14 12:09:00 1970</w:t>
            </w:r>
          </w:p>
          <w:p w14:paraId="0550536B" w14:textId="77777777" w:rsidR="00490D42" w:rsidRPr="00566C25" w:rsidRDefault="00490D42" w:rsidP="007D0937">
            <w:pPr>
              <w:ind w:right="20"/>
              <w:rPr>
                <w:rFonts w:ascii="Courier New" w:eastAsia="굴림" w:hAnsi="Courier New" w:cs="Courier New"/>
              </w:rPr>
            </w:pPr>
          </w:p>
          <w:p w14:paraId="759CE4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1EF89CF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42A9612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7700F75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7B1D030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Designated - State Discarding</w:t>
            </w:r>
          </w:p>
          <w:p w14:paraId="230A996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4</w:t>
            </w:r>
          </w:p>
          <w:p w14:paraId="68AB1D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0787E90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808a - Priority 128  - </w:t>
            </w:r>
          </w:p>
          <w:p w14:paraId="04046E9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3912782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8000000770dead99</w:t>
            </w:r>
          </w:p>
          <w:p w14:paraId="14987B5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1 - Max Age 20</w:t>
            </w:r>
          </w:p>
          <w:p w14:paraId="38BF6B4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22844E8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14 - Msg Age Timer 0 - Hello Timer 0 - topo change timer 34</w:t>
            </w:r>
          </w:p>
          <w:p w14:paraId="48C4630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3119192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Spanning Tree Protocol  - </w:t>
            </w:r>
            <w:r w:rsidRPr="00566C25">
              <w:rPr>
                <w:rFonts w:ascii="Courier New" w:eastAsia="굴림" w:hAnsi="Courier New" w:cs="Courier New"/>
                <w:b/>
              </w:rPr>
              <w:t>Received None - Send STP</w:t>
            </w:r>
          </w:p>
          <w:p w14:paraId="2AE5E94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5133C81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4A8F54F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77BBA6A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74F5387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14:paraId="353F0E7A" w14:textId="77777777" w:rsidR="00490D42" w:rsidRDefault="00490D42" w:rsidP="007D0937">
      <w:pPr>
        <w:pStyle w:val="3"/>
        <w:ind w:left="0" w:right="20"/>
      </w:pPr>
      <w:bookmarkStart w:id="2919" w:name="_Toc363228612"/>
      <w:bookmarkStart w:id="2920" w:name="_Toc361679451"/>
      <w:bookmarkStart w:id="2921" w:name="_Toc445130992"/>
      <w:r>
        <w:rPr>
          <w:rFonts w:hint="eastAsia"/>
        </w:rPr>
        <w:lastRenderedPageBreak/>
        <w:t xml:space="preserve">Configuring </w:t>
      </w:r>
      <w:r w:rsidRPr="00566C25">
        <w:rPr>
          <w:rFonts w:hint="eastAsia"/>
        </w:rPr>
        <w:t>root</w:t>
      </w:r>
      <w:r>
        <w:rPr>
          <w:rFonts w:hint="eastAsia"/>
        </w:rPr>
        <w:t xml:space="preserve"> guard for port</w:t>
      </w:r>
      <w:bookmarkEnd w:id="2919"/>
      <w:bookmarkEnd w:id="2920"/>
      <w:bookmarkEnd w:id="2921"/>
    </w:p>
    <w:p w14:paraId="4F1B3F0D" w14:textId="77777777" w:rsidR="00490D42" w:rsidRPr="007B4EBC" w:rsidRDefault="007B4EBC" w:rsidP="007D0937">
      <w:pPr>
        <w:pStyle w:val="a3"/>
        <w:ind w:left="0" w:right="20"/>
      </w:pPr>
      <w: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2F5F3A" w:rsidRDefault="00490D42" w:rsidP="007D0937">
      <w:pPr>
        <w:pStyle w:val="a3"/>
        <w:ind w:left="0" w:right="20"/>
      </w:pPr>
      <w:r w:rsidRPr="002F5F3A">
        <w:t xml:space="preserve">To set root guard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602"/>
        <w:gridCol w:w="4544"/>
      </w:tblGrid>
      <w:tr w:rsidR="000C60DF" w:rsidRPr="00C235A5"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2F5F3A" w:rsidRDefault="000C60DF" w:rsidP="007D0937">
            <w:pPr>
              <w:pStyle w:val="ac"/>
            </w:pPr>
          </w:p>
        </w:tc>
        <w:tc>
          <w:tcPr>
            <w:tcW w:w="2652" w:type="dxa"/>
          </w:tcPr>
          <w:p w14:paraId="0ACD2F0F" w14:textId="4452985B"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7C930D1D" w14:textId="703EECCC"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0ADA34D8" w14:textId="77777777" w:rsidTr="000C60DF">
        <w:tc>
          <w:tcPr>
            <w:tcW w:w="788" w:type="dxa"/>
          </w:tcPr>
          <w:p w14:paraId="17DEE29D" w14:textId="77777777" w:rsidR="000C60DF" w:rsidRPr="002F5F3A" w:rsidRDefault="000C60DF" w:rsidP="007D0937">
            <w:pPr>
              <w:wordWrap/>
              <w:ind w:right="20"/>
              <w:rPr>
                <w:b/>
                <w:bCs/>
              </w:rPr>
            </w:pPr>
            <w:r w:rsidRPr="002F5F3A">
              <w:rPr>
                <w:b/>
                <w:bCs/>
              </w:rPr>
              <w:t>Step1</w:t>
            </w:r>
          </w:p>
        </w:tc>
        <w:tc>
          <w:tcPr>
            <w:tcW w:w="2652" w:type="dxa"/>
          </w:tcPr>
          <w:p w14:paraId="5CA8546F" w14:textId="77777777" w:rsidR="000C60DF" w:rsidRPr="002F5F3A" w:rsidRDefault="000C60DF" w:rsidP="007D0937">
            <w:pPr>
              <w:wordWrap/>
              <w:ind w:right="20"/>
              <w:jc w:val="left"/>
            </w:pPr>
            <w:r w:rsidRPr="002F5F3A">
              <w:rPr>
                <w:b/>
                <w:bCs/>
              </w:rPr>
              <w:t>configure terminal</w:t>
            </w:r>
          </w:p>
        </w:tc>
        <w:tc>
          <w:tcPr>
            <w:tcW w:w="4660" w:type="dxa"/>
          </w:tcPr>
          <w:p w14:paraId="40BC1764" w14:textId="77777777" w:rsidR="000C60DF" w:rsidRPr="002F5F3A" w:rsidRDefault="000C60DF" w:rsidP="007D0937">
            <w:pPr>
              <w:wordWrap/>
              <w:ind w:right="20"/>
            </w:pPr>
            <w:r w:rsidRPr="002F5F3A">
              <w:t>Enters global configuration mode.</w:t>
            </w:r>
          </w:p>
        </w:tc>
      </w:tr>
      <w:tr w:rsidR="000C60DF" w:rsidRPr="00C235A5" w14:paraId="4DEDB8A0" w14:textId="77777777" w:rsidTr="000C60DF">
        <w:tc>
          <w:tcPr>
            <w:tcW w:w="788" w:type="dxa"/>
          </w:tcPr>
          <w:p w14:paraId="7029E9F4" w14:textId="77777777" w:rsidR="000C60DF" w:rsidRPr="002F5F3A" w:rsidRDefault="000C60DF" w:rsidP="007D0937">
            <w:pPr>
              <w:wordWrap/>
              <w:ind w:right="20"/>
              <w:rPr>
                <w:b/>
                <w:bCs/>
              </w:rPr>
            </w:pPr>
            <w:r w:rsidRPr="002F5F3A">
              <w:rPr>
                <w:b/>
                <w:bCs/>
              </w:rPr>
              <w:t>Step2</w:t>
            </w:r>
          </w:p>
        </w:tc>
        <w:tc>
          <w:tcPr>
            <w:tcW w:w="2652" w:type="dxa"/>
          </w:tcPr>
          <w:p w14:paraId="13012B48" w14:textId="77777777"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14:paraId="2EE62387" w14:textId="77777777" w:rsidR="000C60DF" w:rsidRPr="002F5F3A" w:rsidRDefault="000C60DF" w:rsidP="007D0937">
            <w:pPr>
              <w:wordWrap/>
              <w:ind w:right="20"/>
            </w:pPr>
            <w:r w:rsidRPr="002F5F3A">
              <w:t>Enters interface configuration mode.</w:t>
            </w:r>
          </w:p>
        </w:tc>
      </w:tr>
      <w:tr w:rsidR="000C60DF" w:rsidRPr="00C235A5" w14:paraId="62477A5F" w14:textId="77777777" w:rsidTr="000C60DF">
        <w:tc>
          <w:tcPr>
            <w:tcW w:w="788" w:type="dxa"/>
          </w:tcPr>
          <w:p w14:paraId="33D0B003" w14:textId="77777777" w:rsidR="000C60DF" w:rsidRPr="002F5F3A" w:rsidRDefault="000C60DF" w:rsidP="007D0937">
            <w:pPr>
              <w:wordWrap/>
              <w:ind w:right="20"/>
              <w:rPr>
                <w:b/>
                <w:bCs/>
              </w:rPr>
            </w:pPr>
            <w:r w:rsidRPr="002F5F3A">
              <w:rPr>
                <w:b/>
                <w:bCs/>
              </w:rPr>
              <w:t>Step2</w:t>
            </w:r>
          </w:p>
        </w:tc>
        <w:tc>
          <w:tcPr>
            <w:tcW w:w="2652" w:type="dxa"/>
          </w:tcPr>
          <w:p w14:paraId="67FD2D6B" w14:textId="77777777" w:rsidR="000C60DF" w:rsidRPr="002F5F3A" w:rsidRDefault="000C60DF" w:rsidP="007D0937">
            <w:pPr>
              <w:wordWrap/>
              <w:ind w:right="20"/>
              <w:jc w:val="left"/>
              <w:rPr>
                <w:b/>
                <w:bCs/>
              </w:rPr>
            </w:pPr>
            <w:r w:rsidRPr="002F5F3A">
              <w:rPr>
                <w:b/>
                <w:bCs/>
              </w:rPr>
              <w:t>spanning-tree guard root</w:t>
            </w:r>
          </w:p>
        </w:tc>
        <w:tc>
          <w:tcPr>
            <w:tcW w:w="4660" w:type="dxa"/>
          </w:tcPr>
          <w:p w14:paraId="76C442E6" w14:textId="77777777" w:rsidR="000C60DF" w:rsidRPr="002F5F3A" w:rsidRDefault="000C60DF" w:rsidP="007D0937">
            <w:pPr>
              <w:wordWrap/>
              <w:autoSpaceDE w:val="0"/>
              <w:autoSpaceDN w:val="0"/>
              <w:adjustRightInd w:val="0"/>
              <w:snapToGrid/>
              <w:spacing w:line="240" w:lineRule="auto"/>
              <w:ind w:right="20"/>
            </w:pPr>
            <w:r w:rsidRPr="002F5F3A">
              <w:t>Sets root guard on port.</w:t>
            </w:r>
          </w:p>
        </w:tc>
      </w:tr>
      <w:tr w:rsidR="000C60DF" w:rsidRPr="00C235A5" w14:paraId="658C5BBC" w14:textId="77777777" w:rsidTr="000C60DF">
        <w:tc>
          <w:tcPr>
            <w:tcW w:w="788" w:type="dxa"/>
          </w:tcPr>
          <w:p w14:paraId="6B2E826C" w14:textId="77777777" w:rsidR="000C60DF" w:rsidRPr="002F5F3A" w:rsidRDefault="000C60DF" w:rsidP="007D0937">
            <w:pPr>
              <w:wordWrap/>
              <w:ind w:right="20"/>
              <w:rPr>
                <w:b/>
                <w:bCs/>
              </w:rPr>
            </w:pPr>
            <w:r w:rsidRPr="002F5F3A">
              <w:rPr>
                <w:b/>
                <w:bCs/>
              </w:rPr>
              <w:t>Step3</w:t>
            </w:r>
          </w:p>
        </w:tc>
        <w:tc>
          <w:tcPr>
            <w:tcW w:w="2652" w:type="dxa"/>
          </w:tcPr>
          <w:p w14:paraId="724E695C" w14:textId="77777777" w:rsidR="000C60DF" w:rsidRPr="002F5F3A" w:rsidRDefault="000C60DF" w:rsidP="007D0937">
            <w:pPr>
              <w:wordWrap/>
              <w:ind w:right="20"/>
              <w:jc w:val="left"/>
              <w:rPr>
                <w:b/>
                <w:bCs/>
              </w:rPr>
            </w:pPr>
            <w:r w:rsidRPr="002F5F3A">
              <w:rPr>
                <w:b/>
                <w:bCs/>
              </w:rPr>
              <w:t>exit</w:t>
            </w:r>
          </w:p>
        </w:tc>
        <w:tc>
          <w:tcPr>
            <w:tcW w:w="4660" w:type="dxa"/>
          </w:tcPr>
          <w:p w14:paraId="452CDFA3"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2EAEF136" w14:textId="77777777" w:rsidTr="000C60DF">
        <w:tc>
          <w:tcPr>
            <w:tcW w:w="788" w:type="dxa"/>
          </w:tcPr>
          <w:p w14:paraId="54A82E3C" w14:textId="77777777" w:rsidR="000C60DF" w:rsidRPr="002F5F3A" w:rsidRDefault="000C60DF" w:rsidP="007D0937">
            <w:pPr>
              <w:wordWrap/>
              <w:ind w:right="20"/>
              <w:rPr>
                <w:b/>
                <w:bCs/>
              </w:rPr>
            </w:pPr>
            <w:r w:rsidRPr="002F5F3A">
              <w:rPr>
                <w:b/>
                <w:bCs/>
              </w:rPr>
              <w:t>Step4</w:t>
            </w:r>
          </w:p>
        </w:tc>
        <w:tc>
          <w:tcPr>
            <w:tcW w:w="2652" w:type="dxa"/>
          </w:tcPr>
          <w:p w14:paraId="5302A610" w14:textId="77777777" w:rsidR="000C60DF" w:rsidRPr="002F5F3A" w:rsidRDefault="000C60DF" w:rsidP="007D0937">
            <w:pPr>
              <w:wordWrap/>
              <w:ind w:right="20"/>
              <w:jc w:val="left"/>
              <w:rPr>
                <w:b/>
                <w:bCs/>
              </w:rPr>
            </w:pPr>
            <w:r w:rsidRPr="002F5F3A">
              <w:rPr>
                <w:b/>
                <w:bCs/>
              </w:rPr>
              <w:t>show running-config</w:t>
            </w:r>
          </w:p>
        </w:tc>
        <w:tc>
          <w:tcPr>
            <w:tcW w:w="4660" w:type="dxa"/>
          </w:tcPr>
          <w:p w14:paraId="27A98DBA" w14:textId="77777777" w:rsidR="000C60DF" w:rsidRPr="002F5F3A" w:rsidRDefault="000C60DF" w:rsidP="007D0937">
            <w:pPr>
              <w:wordWrap/>
              <w:ind w:right="20"/>
            </w:pPr>
            <w:r w:rsidRPr="002F5F3A">
              <w:t>Shows current running configuration.</w:t>
            </w:r>
          </w:p>
        </w:tc>
      </w:tr>
      <w:tr w:rsidR="000C60DF" w:rsidRPr="00C235A5" w14:paraId="1042FF85" w14:textId="77777777" w:rsidTr="000C60DF">
        <w:tc>
          <w:tcPr>
            <w:tcW w:w="788" w:type="dxa"/>
          </w:tcPr>
          <w:p w14:paraId="086879E4" w14:textId="77777777" w:rsidR="000C60DF" w:rsidRPr="002F5F3A" w:rsidRDefault="000C60DF" w:rsidP="007D0937">
            <w:pPr>
              <w:wordWrap/>
              <w:ind w:right="20"/>
              <w:rPr>
                <w:b/>
                <w:bCs/>
              </w:rPr>
            </w:pPr>
            <w:r w:rsidRPr="002F5F3A">
              <w:rPr>
                <w:b/>
                <w:bCs/>
              </w:rPr>
              <w:t>Step5</w:t>
            </w:r>
          </w:p>
        </w:tc>
        <w:tc>
          <w:tcPr>
            <w:tcW w:w="2652" w:type="dxa"/>
          </w:tcPr>
          <w:p w14:paraId="2B18C811"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70BFFC67" w14:textId="77777777" w:rsidR="000C60DF" w:rsidRPr="002F5F3A" w:rsidRDefault="000C60DF" w:rsidP="007D0937">
            <w:pPr>
              <w:wordWrap/>
              <w:ind w:right="20"/>
              <w:jc w:val="left"/>
            </w:pPr>
            <w:r w:rsidRPr="002F5F3A">
              <w:t>Saves current running configuration to startup-configuration.</w:t>
            </w:r>
          </w:p>
        </w:tc>
      </w:tr>
    </w:tbl>
    <w:p w14:paraId="75514DC8" w14:textId="77777777"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66C25" w14:paraId="5E92C27E" w14:textId="77777777" w:rsidTr="00566C25">
        <w:tc>
          <w:tcPr>
            <w:tcW w:w="9156" w:type="dxa"/>
          </w:tcPr>
          <w:p w14:paraId="4B21E1E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MST1isRootport Forwarding</w:t>
            </w:r>
          </w:p>
          <w:p w14:paraId="6DE4124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none        (default)</w:t>
            </w:r>
          </w:p>
          <w:p w14:paraId="619E83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14:paraId="192CEDA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14:paraId="6BA575D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Bpdus send 0</w:t>
            </w:r>
          </w:p>
          <w:p w14:paraId="45A7452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14:paraId="3D13AC2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36BF16C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Root  FWD 20000        128.138  </w:t>
            </w:r>
          </w:p>
          <w:p w14:paraId="5BD8966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70</w:t>
            </w:r>
          </w:p>
          <w:p w14:paraId="1F0E87F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0B820D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 t</w:t>
            </w:r>
          </w:p>
          <w:p w14:paraId="175D341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Enter configuration commands, one per line.  End with CNTL/Z.</w:t>
            </w:r>
          </w:p>
          <w:p w14:paraId="6DA3F48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14:paraId="45E9A6C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w:t>
            </w:r>
            <w:r w:rsidRPr="00566C25">
              <w:rPr>
                <w:rFonts w:ascii="Courier New" w:eastAsia="굴림" w:hAnsi="Courier New" w:cs="Courier New"/>
                <w:b/>
              </w:rPr>
              <w:t>spanning-tree guard root</w:t>
            </w:r>
          </w:p>
          <w:p w14:paraId="2FB00D5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mst inter gi6/3</w:t>
            </w:r>
          </w:p>
          <w:p w14:paraId="0FFB9AE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MST1isDesignated root-inconsistent</w:t>
            </w:r>
          </w:p>
          <w:p w14:paraId="4272EF9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root        (root)</w:t>
            </w:r>
          </w:p>
          <w:p w14:paraId="4E5DE22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14:paraId="02BA90E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14:paraId="4A56668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Bpdus send 0</w:t>
            </w:r>
          </w:p>
          <w:p w14:paraId="6FA83D1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14:paraId="243D338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5AEE086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Desg RIT 20000     128.138  </w:t>
            </w:r>
          </w:p>
          <w:p w14:paraId="78C5FD4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70</w:t>
            </w:r>
          </w:p>
        </w:tc>
      </w:tr>
    </w:tbl>
    <w:p w14:paraId="3F3C480C" w14:textId="77777777" w:rsidR="00490D42" w:rsidRDefault="00490D42" w:rsidP="007D0937">
      <w:pPr>
        <w:pStyle w:val="3"/>
        <w:ind w:left="0" w:right="20"/>
      </w:pPr>
      <w:bookmarkStart w:id="2922" w:name="_Toc277779580"/>
      <w:bookmarkStart w:id="2923" w:name="_Toc363228613"/>
      <w:bookmarkStart w:id="2924" w:name="_Toc445130993"/>
      <w:r>
        <w:rPr>
          <w:rFonts w:hint="eastAsia"/>
        </w:rPr>
        <w:lastRenderedPageBreak/>
        <w:t>Configuring hello-time for port</w:t>
      </w:r>
      <w:bookmarkEnd w:id="2922"/>
      <w:bookmarkEnd w:id="2923"/>
      <w:bookmarkEnd w:id="2924"/>
    </w:p>
    <w:p w14:paraId="06A4B9E6" w14:textId="77777777" w:rsidR="00490D42" w:rsidRDefault="00490D42" w:rsidP="007D0937">
      <w:pPr>
        <w:pStyle w:val="a3"/>
        <w:ind w:left="0" w:right="20"/>
      </w:pPr>
      <w:r w:rsidRPr="002F5F3A">
        <w:t>You can set hello-time per port. This is the same as setting</w:t>
      </w:r>
      <w:r w:rsidR="0009369F">
        <w:t xml:space="preserve"> </w:t>
      </w:r>
      <w:r w:rsidRPr="002F5F3A">
        <w:t xml:space="preserve">of </w:t>
      </w:r>
      <w:r w:rsidR="0009369F">
        <w:t xml:space="preserve">a </w:t>
      </w:r>
      <w:r w:rsidRPr="002F5F3A">
        <w:t>switch except entering interface mode.</w:t>
      </w:r>
    </w:p>
    <w:p w14:paraId="787C4F3E" w14:textId="77777777" w:rsidR="00490D42" w:rsidRDefault="00490D42" w:rsidP="007D0937">
      <w:pPr>
        <w:pStyle w:val="3"/>
        <w:ind w:left="0" w:right="20"/>
      </w:pPr>
      <w:bookmarkStart w:id="2925" w:name="_Toc277779581"/>
      <w:bookmarkStart w:id="2926" w:name="_Toc337198638"/>
      <w:bookmarkStart w:id="2927" w:name="_Toc445130994"/>
      <w:r>
        <w:rPr>
          <w:rFonts w:hint="eastAsia"/>
        </w:rPr>
        <w:t xml:space="preserve">Configuring </w:t>
      </w:r>
      <w:r w:rsidRPr="00566C25">
        <w:rPr>
          <w:rFonts w:hint="eastAsia"/>
        </w:rPr>
        <w:t>portfast</w:t>
      </w:r>
      <w:r>
        <w:rPr>
          <w:rFonts w:hint="eastAsia"/>
        </w:rPr>
        <w:t xml:space="preserve"> for port</w:t>
      </w:r>
      <w:bookmarkEnd w:id="2925"/>
      <w:bookmarkEnd w:id="2926"/>
      <w:bookmarkEnd w:id="2927"/>
    </w:p>
    <w:p w14:paraId="53F9018C" w14:textId="77777777" w:rsidR="00490D42" w:rsidRPr="002F5F3A" w:rsidRDefault="00490D42" w:rsidP="007D0937">
      <w:pPr>
        <w:pStyle w:val="a3"/>
        <w:ind w:left="0" w:right="20"/>
      </w:pPr>
      <w:r w:rsidRPr="002F5F3A">
        <w:t xml:space="preserve">You can set portfasper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14:paraId="12BD33CD" w14:textId="77777777" w:rsidR="00490D42" w:rsidRDefault="00490D42" w:rsidP="007D0937">
      <w:pPr>
        <w:pStyle w:val="3"/>
        <w:ind w:left="0" w:right="20"/>
      </w:pPr>
      <w:bookmarkStart w:id="2928" w:name="_Toc445130995"/>
      <w:r>
        <w:rPr>
          <w:rFonts w:hint="eastAsia"/>
        </w:rPr>
        <w:t>Configuring transmit-holdcount for port</w:t>
      </w:r>
      <w:bookmarkEnd w:id="2928"/>
    </w:p>
    <w:p w14:paraId="7F78EE13" w14:textId="77777777" w:rsidR="00490D42" w:rsidRPr="002F5F3A" w:rsidRDefault="00490D42" w:rsidP="007D0937">
      <w:pPr>
        <w:pStyle w:val="a3"/>
        <w:ind w:left="0" w:right="20"/>
      </w:pPr>
      <w:r w:rsidRPr="002F5F3A">
        <w:t xml:space="preserve">You can set transmit-holdcount 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14:paraId="5D524E5B" w14:textId="77777777" w:rsidR="00490D42" w:rsidRDefault="00490D42" w:rsidP="007D0937">
      <w:pPr>
        <w:pStyle w:val="3"/>
        <w:ind w:left="0" w:right="20"/>
      </w:pPr>
      <w:bookmarkStart w:id="2929" w:name="_Toc445130996"/>
      <w:r>
        <w:rPr>
          <w:rFonts w:hint="eastAsia"/>
        </w:rPr>
        <w:t>Configuring restricted-role for port</w:t>
      </w:r>
      <w:bookmarkEnd w:id="2929"/>
    </w:p>
    <w:p w14:paraId="3994D1D9" w14:textId="77777777" w:rsidR="007B4EBC" w:rsidRPr="007B4EBC" w:rsidRDefault="007B4EBC" w:rsidP="007D0937">
      <w:pPr>
        <w:pStyle w:val="a3"/>
        <w:ind w:left="0" w:right="20"/>
      </w:pPr>
      <w:r>
        <w:t>This is used to prevent the specified port from being the root port in MSTP mode.</w:t>
      </w:r>
    </w:p>
    <w:p w14:paraId="1D43550A" w14:textId="77777777"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5"/>
        <w:gridCol w:w="2603"/>
        <w:gridCol w:w="4544"/>
      </w:tblGrid>
      <w:tr w:rsidR="000C60DF" w:rsidRPr="00C235A5"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2F5F3A" w:rsidRDefault="000C60DF" w:rsidP="007D0937">
            <w:pPr>
              <w:pStyle w:val="ac"/>
            </w:pPr>
          </w:p>
        </w:tc>
        <w:tc>
          <w:tcPr>
            <w:tcW w:w="2653" w:type="dxa"/>
          </w:tcPr>
          <w:p w14:paraId="283EA741" w14:textId="390F3B5B" w:rsidR="000C60DF" w:rsidRPr="002F5F3A" w:rsidRDefault="000C60DF" w:rsidP="007D0937">
            <w:pPr>
              <w:wordWrap/>
              <w:ind w:right="20" w:hanging="360"/>
              <w:rPr>
                <w:b/>
                <w:bCs/>
              </w:rPr>
            </w:pPr>
            <w:r w:rsidRPr="002F5F3A">
              <w:rPr>
                <w:b/>
                <w:bCs/>
              </w:rPr>
              <w:t>C</w:t>
            </w:r>
            <w:r w:rsidR="00D52C4A">
              <w:rPr>
                <w:b/>
                <w:bCs/>
              </w:rPr>
              <w:t xml:space="preserve">  C</w:t>
            </w:r>
            <w:r w:rsidRPr="002F5F3A">
              <w:rPr>
                <w:b/>
                <w:bCs/>
              </w:rPr>
              <w:t>ommand</w:t>
            </w:r>
          </w:p>
        </w:tc>
        <w:tc>
          <w:tcPr>
            <w:tcW w:w="4660" w:type="dxa"/>
          </w:tcPr>
          <w:p w14:paraId="06A33F4F" w14:textId="1864E59B"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255EB054" w14:textId="77777777" w:rsidTr="000C60DF">
        <w:tc>
          <w:tcPr>
            <w:tcW w:w="787" w:type="dxa"/>
          </w:tcPr>
          <w:p w14:paraId="5511FE8B" w14:textId="77777777" w:rsidR="000C60DF" w:rsidRPr="007B4EBC" w:rsidRDefault="000C60DF" w:rsidP="007D0937">
            <w:pPr>
              <w:wordWrap/>
              <w:ind w:right="20"/>
              <w:rPr>
                <w:b/>
                <w:bCs/>
              </w:rPr>
            </w:pPr>
            <w:r w:rsidRPr="007B4EBC">
              <w:rPr>
                <w:b/>
                <w:bCs/>
              </w:rPr>
              <w:t>Step1</w:t>
            </w:r>
          </w:p>
        </w:tc>
        <w:tc>
          <w:tcPr>
            <w:tcW w:w="2653" w:type="dxa"/>
          </w:tcPr>
          <w:p w14:paraId="2E5EFF5A" w14:textId="77777777" w:rsidR="000C60DF" w:rsidRPr="002F5F3A" w:rsidRDefault="000C60DF" w:rsidP="007D0937">
            <w:pPr>
              <w:wordWrap/>
              <w:ind w:right="20"/>
              <w:jc w:val="left"/>
            </w:pPr>
            <w:r w:rsidRPr="002F5F3A">
              <w:rPr>
                <w:b/>
                <w:bCs/>
              </w:rPr>
              <w:t>configure terminal</w:t>
            </w:r>
          </w:p>
        </w:tc>
        <w:tc>
          <w:tcPr>
            <w:tcW w:w="4660" w:type="dxa"/>
          </w:tcPr>
          <w:p w14:paraId="0D76E5E8" w14:textId="77777777" w:rsidR="000C60DF" w:rsidRPr="002F5F3A" w:rsidRDefault="000C60DF" w:rsidP="007D0937">
            <w:pPr>
              <w:wordWrap/>
              <w:ind w:right="20"/>
            </w:pPr>
            <w:r w:rsidRPr="002F5F3A">
              <w:t>Enters global configuration mode.</w:t>
            </w:r>
          </w:p>
        </w:tc>
      </w:tr>
      <w:tr w:rsidR="000C60DF" w:rsidRPr="00C235A5" w14:paraId="7F371B58" w14:textId="77777777" w:rsidTr="000C60DF">
        <w:tc>
          <w:tcPr>
            <w:tcW w:w="787" w:type="dxa"/>
          </w:tcPr>
          <w:p w14:paraId="3C9F3F16" w14:textId="77777777" w:rsidR="000C60DF" w:rsidRPr="007B4EBC" w:rsidRDefault="000C60DF" w:rsidP="007D0937">
            <w:pPr>
              <w:wordWrap/>
              <w:ind w:right="20"/>
              <w:rPr>
                <w:b/>
                <w:bCs/>
              </w:rPr>
            </w:pPr>
            <w:r w:rsidRPr="007B4EBC">
              <w:rPr>
                <w:b/>
                <w:bCs/>
              </w:rPr>
              <w:t>Step2</w:t>
            </w:r>
          </w:p>
        </w:tc>
        <w:tc>
          <w:tcPr>
            <w:tcW w:w="2653" w:type="dxa"/>
          </w:tcPr>
          <w:p w14:paraId="44440E27" w14:textId="77777777"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14:paraId="01DFBBDF" w14:textId="77777777" w:rsidR="000C60DF" w:rsidRPr="002F5F3A" w:rsidRDefault="000C60DF" w:rsidP="007D0937">
            <w:pPr>
              <w:wordWrap/>
              <w:ind w:right="20"/>
            </w:pPr>
            <w:r w:rsidRPr="002F5F3A">
              <w:t>Enters interface configuration mode.</w:t>
            </w:r>
          </w:p>
        </w:tc>
      </w:tr>
      <w:tr w:rsidR="000C60DF" w:rsidRPr="00C235A5" w14:paraId="51804AD0" w14:textId="77777777" w:rsidTr="000C60DF">
        <w:tc>
          <w:tcPr>
            <w:tcW w:w="787" w:type="dxa"/>
          </w:tcPr>
          <w:p w14:paraId="00210E2A" w14:textId="77777777" w:rsidR="000C60DF" w:rsidRPr="007B4EBC" w:rsidRDefault="000C60DF" w:rsidP="007D0937">
            <w:pPr>
              <w:wordWrap/>
              <w:ind w:right="20"/>
              <w:rPr>
                <w:b/>
                <w:bCs/>
              </w:rPr>
            </w:pPr>
            <w:r w:rsidRPr="007B4EBC">
              <w:rPr>
                <w:b/>
                <w:bCs/>
              </w:rPr>
              <w:t>Step3</w:t>
            </w:r>
          </w:p>
        </w:tc>
        <w:tc>
          <w:tcPr>
            <w:tcW w:w="2653" w:type="dxa"/>
          </w:tcPr>
          <w:p w14:paraId="0F2909CC" w14:textId="77777777" w:rsidR="000C60DF" w:rsidRPr="002F5F3A" w:rsidRDefault="000C60DF" w:rsidP="007D0937">
            <w:pPr>
              <w:wordWrap/>
              <w:ind w:right="20"/>
              <w:jc w:val="left"/>
              <w:rPr>
                <w:b/>
                <w:bCs/>
              </w:rPr>
            </w:pPr>
            <w:r w:rsidRPr="002F5F3A">
              <w:rPr>
                <w:b/>
                <w:bCs/>
              </w:rPr>
              <w:t>spanning-tree restricted-role</w:t>
            </w:r>
          </w:p>
        </w:tc>
        <w:tc>
          <w:tcPr>
            <w:tcW w:w="4660" w:type="dxa"/>
          </w:tcPr>
          <w:p w14:paraId="346994DA" w14:textId="77777777" w:rsidR="000C60DF" w:rsidRPr="002F5F3A" w:rsidRDefault="000C60DF" w:rsidP="007D0937">
            <w:pPr>
              <w:wordWrap/>
              <w:autoSpaceDE w:val="0"/>
              <w:autoSpaceDN w:val="0"/>
              <w:adjustRightInd w:val="0"/>
              <w:snapToGrid/>
              <w:spacing w:line="240" w:lineRule="auto"/>
              <w:ind w:right="20"/>
            </w:pPr>
            <w:r w:rsidRPr="002F5F3A">
              <w:t>Sets restricted-role on port.</w:t>
            </w:r>
          </w:p>
        </w:tc>
      </w:tr>
      <w:tr w:rsidR="000C60DF" w:rsidRPr="00C235A5" w14:paraId="43519D2F" w14:textId="77777777" w:rsidTr="000C60DF">
        <w:tc>
          <w:tcPr>
            <w:tcW w:w="787" w:type="dxa"/>
          </w:tcPr>
          <w:p w14:paraId="41C2F4E4" w14:textId="77777777" w:rsidR="000C60DF" w:rsidRPr="007B4EBC" w:rsidRDefault="000C60DF" w:rsidP="007D0937">
            <w:pPr>
              <w:wordWrap/>
              <w:ind w:right="20"/>
              <w:rPr>
                <w:b/>
                <w:bCs/>
              </w:rPr>
            </w:pPr>
            <w:r w:rsidRPr="007B4EBC">
              <w:rPr>
                <w:b/>
                <w:bCs/>
              </w:rPr>
              <w:t>Step4</w:t>
            </w:r>
          </w:p>
        </w:tc>
        <w:tc>
          <w:tcPr>
            <w:tcW w:w="2653" w:type="dxa"/>
          </w:tcPr>
          <w:p w14:paraId="6F3994CF" w14:textId="77777777" w:rsidR="000C60DF" w:rsidRPr="002F5F3A" w:rsidRDefault="000C60DF" w:rsidP="007D0937">
            <w:pPr>
              <w:wordWrap/>
              <w:ind w:right="20"/>
              <w:jc w:val="left"/>
              <w:rPr>
                <w:b/>
                <w:bCs/>
              </w:rPr>
            </w:pPr>
            <w:r w:rsidRPr="002F5F3A">
              <w:rPr>
                <w:b/>
                <w:bCs/>
              </w:rPr>
              <w:t>exit</w:t>
            </w:r>
          </w:p>
        </w:tc>
        <w:tc>
          <w:tcPr>
            <w:tcW w:w="4660" w:type="dxa"/>
          </w:tcPr>
          <w:p w14:paraId="0F0EBC11"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647C5F61" w14:textId="77777777" w:rsidTr="000C60DF">
        <w:tc>
          <w:tcPr>
            <w:tcW w:w="787" w:type="dxa"/>
          </w:tcPr>
          <w:p w14:paraId="2D07F914" w14:textId="77777777" w:rsidR="000C60DF" w:rsidRPr="007B4EBC" w:rsidRDefault="000C60DF" w:rsidP="007D0937">
            <w:pPr>
              <w:wordWrap/>
              <w:ind w:right="20"/>
              <w:rPr>
                <w:b/>
                <w:bCs/>
              </w:rPr>
            </w:pPr>
            <w:r w:rsidRPr="007B4EBC">
              <w:rPr>
                <w:b/>
                <w:bCs/>
              </w:rPr>
              <w:t>Step5</w:t>
            </w:r>
          </w:p>
        </w:tc>
        <w:tc>
          <w:tcPr>
            <w:tcW w:w="2653" w:type="dxa"/>
          </w:tcPr>
          <w:p w14:paraId="25EB4869" w14:textId="77777777" w:rsidR="000C60DF" w:rsidRPr="002F5F3A" w:rsidRDefault="000C60DF" w:rsidP="007D0937">
            <w:pPr>
              <w:wordWrap/>
              <w:ind w:right="20"/>
              <w:jc w:val="left"/>
              <w:rPr>
                <w:b/>
                <w:bCs/>
              </w:rPr>
            </w:pPr>
            <w:r w:rsidRPr="002F5F3A">
              <w:rPr>
                <w:b/>
                <w:bCs/>
              </w:rPr>
              <w:t>show running-config</w:t>
            </w:r>
          </w:p>
        </w:tc>
        <w:tc>
          <w:tcPr>
            <w:tcW w:w="4660" w:type="dxa"/>
          </w:tcPr>
          <w:p w14:paraId="4E45BD4F" w14:textId="77777777" w:rsidR="000C60DF" w:rsidRPr="002F5F3A" w:rsidRDefault="000C60DF" w:rsidP="007D0937">
            <w:pPr>
              <w:wordWrap/>
              <w:ind w:right="20"/>
            </w:pPr>
            <w:r w:rsidRPr="002F5F3A">
              <w:t>Shows current running configuration.</w:t>
            </w:r>
          </w:p>
        </w:tc>
      </w:tr>
      <w:tr w:rsidR="000C60DF" w:rsidRPr="00C235A5" w14:paraId="1D218D25" w14:textId="77777777" w:rsidTr="000C60DF">
        <w:tc>
          <w:tcPr>
            <w:tcW w:w="787" w:type="dxa"/>
          </w:tcPr>
          <w:p w14:paraId="12640AB8" w14:textId="77777777" w:rsidR="000C60DF" w:rsidRPr="007B4EBC" w:rsidRDefault="000C60DF" w:rsidP="007D0937">
            <w:pPr>
              <w:wordWrap/>
              <w:ind w:right="20"/>
              <w:rPr>
                <w:b/>
                <w:bCs/>
              </w:rPr>
            </w:pPr>
            <w:r w:rsidRPr="007B4EBC">
              <w:rPr>
                <w:b/>
                <w:bCs/>
              </w:rPr>
              <w:t>Step6</w:t>
            </w:r>
          </w:p>
        </w:tc>
        <w:tc>
          <w:tcPr>
            <w:tcW w:w="2653" w:type="dxa"/>
          </w:tcPr>
          <w:p w14:paraId="22FBFFB3"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388D3B1D" w14:textId="77777777" w:rsidR="000C60DF" w:rsidRPr="002F5F3A" w:rsidRDefault="000C60DF" w:rsidP="007D0937">
            <w:pPr>
              <w:wordWrap/>
              <w:ind w:right="20"/>
              <w:jc w:val="left"/>
            </w:pPr>
            <w:r w:rsidRPr="002F5F3A">
              <w:t>Saves current running configuration to startup-configuration.</w:t>
            </w:r>
          </w:p>
        </w:tc>
      </w:tr>
    </w:tbl>
    <w:p w14:paraId="2B309477" w14:textId="77777777"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A7B62" w14:paraId="1A9A10B7" w14:textId="77777777" w:rsidTr="00CD018B">
        <w:tc>
          <w:tcPr>
            <w:tcW w:w="9156" w:type="dxa"/>
          </w:tcPr>
          <w:p w14:paraId="01BC72C6" w14:textId="77777777" w:rsidR="00490D42" w:rsidRPr="005A7B62" w:rsidRDefault="00094318" w:rsidP="007D0937">
            <w:pPr>
              <w:ind w:right="20"/>
              <w:rPr>
                <w:rFonts w:eastAsia="굴림"/>
              </w:rPr>
            </w:pPr>
            <w:r>
              <w:rPr>
                <w:rFonts w:eastAsia="굴림"/>
              </w:rPr>
              <w:t>C9500</w:t>
            </w:r>
            <w:r w:rsidR="00490D42" w:rsidRPr="005A7B62">
              <w:rPr>
                <w:rFonts w:eastAsia="굴림"/>
              </w:rPr>
              <w:t>_112(config)#inter gi6/3</w:t>
            </w:r>
          </w:p>
          <w:p w14:paraId="358BCBBB" w14:textId="77777777"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spanning-tree restricted-role</w:t>
            </w:r>
            <w:r w:rsidR="00490D42" w:rsidRPr="005A7B62">
              <w:rPr>
                <w:rFonts w:eastAsia="굴림"/>
              </w:rPr>
              <w:t xml:space="preserve"> </w:t>
            </w:r>
          </w:p>
          <w:p w14:paraId="4F138872" w14:textId="77777777"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_112(config-if-Giga6/3)#do show spa</w:t>
            </w:r>
          </w:p>
          <w:p w14:paraId="3B666125" w14:textId="77777777" w:rsidR="00490D42" w:rsidRPr="005A7B62" w:rsidRDefault="00490D42" w:rsidP="007D0937">
            <w:pPr>
              <w:ind w:right="20"/>
              <w:rPr>
                <w:rFonts w:eastAsia="굴림"/>
              </w:rPr>
            </w:pPr>
          </w:p>
          <w:p w14:paraId="61A99936" w14:textId="77777777" w:rsidR="00490D42" w:rsidRPr="005A7B62" w:rsidRDefault="00490D42" w:rsidP="007D0937">
            <w:pPr>
              <w:ind w:right="20"/>
              <w:rPr>
                <w:rFonts w:eastAsia="굴림"/>
              </w:rPr>
            </w:pPr>
            <w:r w:rsidRPr="005A7B62">
              <w:rPr>
                <w:rFonts w:eastAsia="굴림"/>
              </w:rPr>
              <w:t>Default  Bridge up - Spanning Tree Enabled rstp-vlan-bridge</w:t>
            </w:r>
          </w:p>
          <w:p w14:paraId="4267A57A" w14:textId="77777777" w:rsidR="00490D42" w:rsidRPr="005A7B62" w:rsidRDefault="00490D42" w:rsidP="007D0937">
            <w:pPr>
              <w:ind w:right="20"/>
              <w:rPr>
                <w:rFonts w:eastAsia="굴림"/>
              </w:rPr>
            </w:pPr>
            <w:r w:rsidRPr="005A7B62">
              <w:rPr>
                <w:rFonts w:eastAsia="굴림"/>
              </w:rPr>
              <w:lastRenderedPageBreak/>
              <w:t xml:space="preserve">  Root ID    Priority    32768</w:t>
            </w:r>
          </w:p>
          <w:p w14:paraId="1D4412A3" w14:textId="77777777" w:rsidR="00490D42" w:rsidRPr="005A7B62" w:rsidRDefault="00490D42" w:rsidP="007D0937">
            <w:pPr>
              <w:ind w:right="20"/>
              <w:rPr>
                <w:rFonts w:eastAsia="굴림"/>
              </w:rPr>
            </w:pPr>
            <w:r w:rsidRPr="005A7B62">
              <w:rPr>
                <w:rFonts w:eastAsia="굴림"/>
              </w:rPr>
              <w:t xml:space="preserve">             Address     0007709e12fd</w:t>
            </w:r>
          </w:p>
          <w:p w14:paraId="578BBE78" w14:textId="77777777" w:rsidR="00490D42" w:rsidRPr="005A7B62" w:rsidRDefault="00490D42" w:rsidP="007D0937">
            <w:pPr>
              <w:ind w:right="20"/>
              <w:rPr>
                <w:rFonts w:eastAsia="굴림"/>
              </w:rPr>
            </w:pPr>
            <w:r w:rsidRPr="005A7B62">
              <w:rPr>
                <w:rFonts w:eastAsia="굴림"/>
              </w:rPr>
              <w:t xml:space="preserve">             Cost        4</w:t>
            </w:r>
          </w:p>
          <w:p w14:paraId="2716F7D5" w14:textId="77777777" w:rsidR="00490D42" w:rsidRPr="005A7B62" w:rsidRDefault="00490D42" w:rsidP="007D0937">
            <w:pPr>
              <w:ind w:right="20"/>
              <w:rPr>
                <w:rFonts w:eastAsia="굴림"/>
              </w:rPr>
            </w:pPr>
            <w:r w:rsidRPr="005A7B62">
              <w:rPr>
                <w:rFonts w:eastAsia="굴림"/>
              </w:rPr>
              <w:t xml:space="preserve">             Port        139 (Giga6/4)</w:t>
            </w:r>
          </w:p>
          <w:p w14:paraId="372E71FB"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0BD78E97" w14:textId="77777777" w:rsidR="00490D42" w:rsidRPr="005A7B62" w:rsidRDefault="00490D42" w:rsidP="007D0937">
            <w:pPr>
              <w:ind w:right="20"/>
              <w:rPr>
                <w:rFonts w:eastAsia="굴림"/>
              </w:rPr>
            </w:pPr>
          </w:p>
          <w:p w14:paraId="6785F99D" w14:textId="77777777" w:rsidR="00490D42" w:rsidRPr="005A7B62" w:rsidRDefault="00490D42" w:rsidP="007D0937">
            <w:pPr>
              <w:ind w:right="20"/>
              <w:rPr>
                <w:rFonts w:eastAsia="굴림"/>
              </w:rPr>
            </w:pPr>
            <w:r w:rsidRPr="005A7B62">
              <w:rPr>
                <w:rFonts w:eastAsia="굴림"/>
              </w:rPr>
              <w:t xml:space="preserve">  Bridge ID  Priority    32768</w:t>
            </w:r>
          </w:p>
          <w:p w14:paraId="19C5F62C" w14:textId="77777777" w:rsidR="00490D42" w:rsidRPr="005A7B62" w:rsidRDefault="00490D42" w:rsidP="007D0937">
            <w:pPr>
              <w:ind w:right="20"/>
              <w:rPr>
                <w:rFonts w:eastAsia="굴림"/>
              </w:rPr>
            </w:pPr>
            <w:r w:rsidRPr="005A7B62">
              <w:rPr>
                <w:rFonts w:eastAsia="굴림"/>
              </w:rPr>
              <w:t xml:space="preserve">             Address     000770dead99</w:t>
            </w:r>
          </w:p>
          <w:p w14:paraId="5A81AC4E"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3BBC20A0" w14:textId="77777777" w:rsidR="00490D42" w:rsidRPr="005A7B62" w:rsidRDefault="00490D42" w:rsidP="007D0937">
            <w:pPr>
              <w:ind w:right="20"/>
              <w:rPr>
                <w:rFonts w:eastAsia="굴림"/>
              </w:rPr>
            </w:pPr>
            <w:r w:rsidRPr="005A7B62">
              <w:rPr>
                <w:rFonts w:eastAsia="굴림"/>
              </w:rPr>
              <w:t xml:space="preserve">             Aging Time  300</w:t>
            </w:r>
          </w:p>
          <w:p w14:paraId="3B3C705E" w14:textId="77777777" w:rsidR="00490D42" w:rsidRPr="005A7B62" w:rsidRDefault="00490D42" w:rsidP="007D0937">
            <w:pPr>
              <w:ind w:right="20"/>
              <w:rPr>
                <w:rFonts w:eastAsia="굴림"/>
              </w:rPr>
            </w:pPr>
          </w:p>
          <w:p w14:paraId="18AFA29D" w14:textId="77777777" w:rsidR="00490D42" w:rsidRPr="005A7B62" w:rsidRDefault="00490D42" w:rsidP="007D0937">
            <w:pPr>
              <w:ind w:right="20"/>
              <w:rPr>
                <w:rFonts w:eastAsia="굴림"/>
              </w:rPr>
            </w:pPr>
            <w:r w:rsidRPr="005A7B62">
              <w:rPr>
                <w:rFonts w:eastAsia="굴림"/>
              </w:rPr>
              <w:t>Interface             Role  Sts  Cost            Prio.Nbr     Type</w:t>
            </w:r>
          </w:p>
          <w:p w14:paraId="24FE1A0F" w14:textId="77777777" w:rsidR="00490D42" w:rsidRPr="005A7B62" w:rsidRDefault="00490D42" w:rsidP="007D0937">
            <w:pPr>
              <w:ind w:right="20"/>
              <w:rPr>
                <w:rFonts w:eastAsia="굴림"/>
              </w:rPr>
            </w:pPr>
            <w:r w:rsidRPr="005A7B62">
              <w:rPr>
                <w:rFonts w:eastAsia="굴림"/>
              </w:rPr>
              <w:t>------------- ---- --- --------- -------- ----------------</w:t>
            </w:r>
          </w:p>
          <w:p w14:paraId="433A6DB1" w14:textId="77777777" w:rsidR="00490D42" w:rsidRPr="005A7B62" w:rsidRDefault="00490D42" w:rsidP="007D0937">
            <w:pPr>
              <w:ind w:right="20"/>
              <w:rPr>
                <w:rFonts w:eastAsia="굴림"/>
                <w:b/>
              </w:rPr>
            </w:pPr>
            <w:r w:rsidRPr="005A7B62">
              <w:rPr>
                <w:rFonts w:eastAsia="굴림"/>
                <w:b/>
              </w:rPr>
              <w:t xml:space="preserve">Giga6/3               Altn  BLK 4                 128.138      P2p    </w:t>
            </w:r>
          </w:p>
          <w:p w14:paraId="338EFAA4" w14:textId="77777777" w:rsidR="00490D42" w:rsidRPr="005A7B62" w:rsidRDefault="00490D42" w:rsidP="007D0937">
            <w:pPr>
              <w:ind w:right="20"/>
              <w:rPr>
                <w:rFonts w:eastAsia="굴림"/>
              </w:rPr>
            </w:pPr>
            <w:r w:rsidRPr="005A7B62">
              <w:rPr>
                <w:rFonts w:eastAsia="굴림"/>
              </w:rPr>
              <w:t xml:space="preserve">Giga6/4               Root FWD 4               128.139      P2p    </w:t>
            </w:r>
          </w:p>
          <w:p w14:paraId="0F32292B" w14:textId="77777777" w:rsidR="00490D42" w:rsidRPr="005A7B62" w:rsidRDefault="00490D42" w:rsidP="007D0937">
            <w:pPr>
              <w:ind w:right="20"/>
              <w:rPr>
                <w:rFonts w:eastAsia="굴림"/>
              </w:rPr>
            </w:pPr>
          </w:p>
          <w:p w14:paraId="126203F5" w14:textId="77777777" w:rsidR="00490D42" w:rsidRPr="005A7B62" w:rsidRDefault="00094318" w:rsidP="007D0937">
            <w:pPr>
              <w:ind w:right="20"/>
              <w:rPr>
                <w:rFonts w:eastAsia="굴림"/>
                <w:b/>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 xml:space="preserve">no spanning-tree restricted-role </w:t>
            </w:r>
          </w:p>
          <w:p w14:paraId="553E7D5C" w14:textId="77777777" w:rsidR="00490D42" w:rsidRPr="005A7B62" w:rsidRDefault="00094318" w:rsidP="007D0937">
            <w:pPr>
              <w:ind w:right="20"/>
              <w:rPr>
                <w:rFonts w:eastAsia="굴림"/>
              </w:rPr>
            </w:pPr>
            <w:r>
              <w:rPr>
                <w:rFonts w:eastAsia="굴림"/>
              </w:rPr>
              <w:t>C9500</w:t>
            </w:r>
            <w:r w:rsidR="00490D42" w:rsidRPr="005A7B62">
              <w:rPr>
                <w:rFonts w:eastAsia="굴림"/>
              </w:rPr>
              <w:t>_112(config-if-Giga6/3)#do show spa</w:t>
            </w:r>
          </w:p>
          <w:p w14:paraId="595C0478" w14:textId="77777777" w:rsidR="00490D42" w:rsidRPr="005A7B62" w:rsidRDefault="00490D42" w:rsidP="007D0937">
            <w:pPr>
              <w:ind w:right="20"/>
              <w:rPr>
                <w:rFonts w:eastAsia="굴림"/>
              </w:rPr>
            </w:pPr>
          </w:p>
          <w:p w14:paraId="3A244576" w14:textId="77777777" w:rsidR="00490D42" w:rsidRPr="005A7B62" w:rsidRDefault="00490D42" w:rsidP="007D0937">
            <w:pPr>
              <w:ind w:right="20"/>
              <w:rPr>
                <w:rFonts w:eastAsia="굴림"/>
              </w:rPr>
            </w:pPr>
            <w:r w:rsidRPr="005A7B62">
              <w:rPr>
                <w:rFonts w:eastAsia="굴림"/>
              </w:rPr>
              <w:t>Root ID    Priority    32768</w:t>
            </w:r>
          </w:p>
          <w:p w14:paraId="1C899FDA" w14:textId="77777777" w:rsidR="00490D42" w:rsidRPr="005A7B62" w:rsidRDefault="00490D42" w:rsidP="007D0937">
            <w:pPr>
              <w:ind w:right="20"/>
              <w:rPr>
                <w:rFonts w:eastAsia="굴림"/>
              </w:rPr>
            </w:pPr>
            <w:r w:rsidRPr="005A7B62">
              <w:rPr>
                <w:rFonts w:eastAsia="굴림"/>
              </w:rPr>
              <w:t xml:space="preserve">             Address     0007709e12fd</w:t>
            </w:r>
          </w:p>
          <w:p w14:paraId="66C63BD2" w14:textId="77777777" w:rsidR="00490D42" w:rsidRPr="005A7B62" w:rsidRDefault="00490D42" w:rsidP="007D0937">
            <w:pPr>
              <w:ind w:right="20"/>
              <w:rPr>
                <w:rFonts w:eastAsia="굴림"/>
              </w:rPr>
            </w:pPr>
            <w:r w:rsidRPr="005A7B62">
              <w:rPr>
                <w:rFonts w:eastAsia="굴림"/>
              </w:rPr>
              <w:t xml:space="preserve">             Cost        20000</w:t>
            </w:r>
          </w:p>
          <w:p w14:paraId="5DF1C805" w14:textId="77777777" w:rsidR="00490D42" w:rsidRPr="005A7B62" w:rsidRDefault="00490D42" w:rsidP="007D0937">
            <w:pPr>
              <w:ind w:right="20"/>
              <w:rPr>
                <w:rFonts w:eastAsia="굴림"/>
              </w:rPr>
            </w:pPr>
            <w:r w:rsidRPr="005A7B62">
              <w:rPr>
                <w:rFonts w:eastAsia="굴림"/>
              </w:rPr>
              <w:t xml:space="preserve">             Port        138 (Giga6/3)</w:t>
            </w:r>
          </w:p>
          <w:p w14:paraId="1F9354C4"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72279AB9" w14:textId="77777777" w:rsidR="00490D42" w:rsidRPr="005A7B62" w:rsidRDefault="00490D42" w:rsidP="007D0937">
            <w:pPr>
              <w:ind w:right="20"/>
              <w:rPr>
                <w:rFonts w:eastAsia="굴림"/>
              </w:rPr>
            </w:pPr>
          </w:p>
          <w:p w14:paraId="74679BE5" w14:textId="77777777" w:rsidR="00490D42" w:rsidRPr="005A7B62" w:rsidRDefault="00490D42" w:rsidP="007D0937">
            <w:pPr>
              <w:ind w:right="20"/>
              <w:rPr>
                <w:rFonts w:eastAsia="굴림"/>
              </w:rPr>
            </w:pPr>
            <w:r w:rsidRPr="005A7B62">
              <w:rPr>
                <w:rFonts w:eastAsia="굴림"/>
              </w:rPr>
              <w:t xml:space="preserve">  Bridge ID  Priority    32768</w:t>
            </w:r>
          </w:p>
          <w:p w14:paraId="45D4A796" w14:textId="77777777" w:rsidR="00490D42" w:rsidRPr="005A7B62" w:rsidRDefault="00490D42" w:rsidP="007D0937">
            <w:pPr>
              <w:ind w:right="20"/>
              <w:rPr>
                <w:rFonts w:eastAsia="굴림"/>
              </w:rPr>
            </w:pPr>
            <w:r w:rsidRPr="005A7B62">
              <w:rPr>
                <w:rFonts w:eastAsia="굴림"/>
              </w:rPr>
              <w:t xml:space="preserve">             Address     000770dead99</w:t>
            </w:r>
          </w:p>
          <w:p w14:paraId="0A2E0807"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22F6A28D" w14:textId="77777777" w:rsidR="00490D42" w:rsidRPr="005A7B62" w:rsidRDefault="00490D42" w:rsidP="007D0937">
            <w:pPr>
              <w:ind w:right="20"/>
              <w:rPr>
                <w:rFonts w:eastAsia="굴림"/>
              </w:rPr>
            </w:pPr>
            <w:r w:rsidRPr="005A7B62">
              <w:rPr>
                <w:rFonts w:eastAsia="굴림"/>
              </w:rPr>
              <w:t xml:space="preserve">             Aging Time  300</w:t>
            </w:r>
          </w:p>
          <w:p w14:paraId="6AC6C2ED" w14:textId="77777777" w:rsidR="00490D42" w:rsidRPr="005A7B62" w:rsidRDefault="00490D42" w:rsidP="007D0937">
            <w:pPr>
              <w:ind w:right="20"/>
              <w:rPr>
                <w:rFonts w:eastAsia="굴림"/>
              </w:rPr>
            </w:pPr>
          </w:p>
          <w:p w14:paraId="6630F7C7" w14:textId="77777777" w:rsidR="00490D42" w:rsidRPr="005A7B62" w:rsidRDefault="00490D42" w:rsidP="007D0937">
            <w:pPr>
              <w:ind w:right="20"/>
              <w:rPr>
                <w:rFonts w:eastAsia="굴림"/>
              </w:rPr>
            </w:pPr>
            <w:r w:rsidRPr="005A7B62">
              <w:rPr>
                <w:rFonts w:eastAsia="굴림"/>
              </w:rPr>
              <w:t>Interface             Role  Sts  Cost            Prio.Nbr    Type</w:t>
            </w:r>
          </w:p>
          <w:p w14:paraId="7F9E8CE4" w14:textId="77777777" w:rsidR="00490D42" w:rsidRPr="005A7B62" w:rsidRDefault="00490D42" w:rsidP="007D0937">
            <w:pPr>
              <w:ind w:right="20"/>
              <w:rPr>
                <w:rFonts w:eastAsia="굴림"/>
              </w:rPr>
            </w:pPr>
            <w:r w:rsidRPr="005A7B62">
              <w:rPr>
                <w:rFonts w:eastAsia="굴림"/>
              </w:rPr>
              <w:t>------------- ---- --- --------- -------- ----------------</w:t>
            </w:r>
          </w:p>
          <w:p w14:paraId="009013D9" w14:textId="77777777" w:rsidR="00490D42" w:rsidRPr="005A7B62" w:rsidRDefault="00490D42" w:rsidP="007D0937">
            <w:pPr>
              <w:ind w:right="20"/>
              <w:rPr>
                <w:rFonts w:eastAsia="굴림"/>
                <w:b/>
              </w:rPr>
            </w:pPr>
            <w:r w:rsidRPr="005A7B62">
              <w:rPr>
                <w:rFonts w:eastAsia="굴림"/>
                <w:b/>
              </w:rPr>
              <w:t xml:space="preserve">Giga6/3              Root  FWD 4                 128.138    P2p    </w:t>
            </w:r>
          </w:p>
          <w:p w14:paraId="3256199D" w14:textId="77777777" w:rsidR="00490D42" w:rsidRPr="005A7B62" w:rsidRDefault="00490D42" w:rsidP="007D0937">
            <w:pPr>
              <w:ind w:right="20"/>
              <w:rPr>
                <w:rFonts w:eastAsia="굴림"/>
              </w:rPr>
            </w:pPr>
            <w:r w:rsidRPr="005A7B62">
              <w:rPr>
                <w:rFonts w:eastAsia="굴림"/>
              </w:rPr>
              <w:t xml:space="preserve">Giga6/4              Altn   BLK  4                 128.139   P2p    </w:t>
            </w:r>
          </w:p>
          <w:p w14:paraId="2C217534" w14:textId="77777777" w:rsidR="00490D42" w:rsidRPr="005A7B62" w:rsidRDefault="00490D42" w:rsidP="007D0937">
            <w:pPr>
              <w:ind w:right="20"/>
              <w:rPr>
                <w:rFonts w:eastAsia="굴림"/>
              </w:rPr>
            </w:pPr>
          </w:p>
        </w:tc>
      </w:tr>
    </w:tbl>
    <w:p w14:paraId="237FFCE2" w14:textId="77777777" w:rsidR="00490D42" w:rsidRDefault="00490D42" w:rsidP="007D0937">
      <w:pPr>
        <w:pStyle w:val="3"/>
        <w:ind w:left="0" w:right="20"/>
      </w:pPr>
      <w:bookmarkStart w:id="2930" w:name="_Toc445130997"/>
      <w:r>
        <w:rPr>
          <w:rFonts w:hint="eastAsia"/>
        </w:rPr>
        <w:lastRenderedPageBreak/>
        <w:t xml:space="preserve">Configuring restricted-tcn for </w:t>
      </w:r>
      <w:r w:rsidRPr="00CD018B">
        <w:rPr>
          <w:rFonts w:hint="eastAsia"/>
        </w:rPr>
        <w:t>port</w:t>
      </w:r>
      <w:bookmarkEnd w:id="2930"/>
    </w:p>
    <w:p w14:paraId="0015355F" w14:textId="77777777" w:rsidR="00490D42" w:rsidRPr="007B4EBC" w:rsidRDefault="007B4EBC" w:rsidP="007D0937">
      <w:pPr>
        <w:ind w:right="20" w:firstLine="799"/>
      </w:pPr>
      <w:r>
        <w:t xml:space="preserve">You can configure the specified port not to receive tcn BPDU. </w:t>
      </w:r>
    </w:p>
    <w:p w14:paraId="48AD2F60" w14:textId="77777777"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5"/>
        <w:gridCol w:w="2603"/>
        <w:gridCol w:w="4544"/>
      </w:tblGrid>
      <w:tr w:rsidR="004F573F" w:rsidRPr="00C235A5"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2F5F3A" w:rsidRDefault="004F573F" w:rsidP="007D0937">
            <w:pPr>
              <w:pStyle w:val="ac"/>
            </w:pPr>
          </w:p>
        </w:tc>
        <w:tc>
          <w:tcPr>
            <w:tcW w:w="2653" w:type="dxa"/>
          </w:tcPr>
          <w:p w14:paraId="7DD3F58A" w14:textId="4EB9D3A5" w:rsidR="004F573F" w:rsidRPr="002F5F3A" w:rsidRDefault="004F573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477FB494" w14:textId="789EA458" w:rsidR="004F573F" w:rsidRPr="002F5F3A" w:rsidRDefault="004F573F" w:rsidP="007D0937">
            <w:pPr>
              <w:wordWrap/>
              <w:ind w:right="20" w:hanging="360"/>
              <w:rPr>
                <w:b/>
                <w:bCs/>
              </w:rPr>
            </w:pPr>
            <w:r w:rsidRPr="002F5F3A">
              <w:rPr>
                <w:b/>
                <w:bCs/>
              </w:rPr>
              <w:t>Pu</w:t>
            </w:r>
            <w:r w:rsidR="00D52C4A">
              <w:rPr>
                <w:b/>
                <w:bCs/>
              </w:rPr>
              <w:t xml:space="preserve"> Pu</w:t>
            </w:r>
            <w:r w:rsidRPr="002F5F3A">
              <w:rPr>
                <w:b/>
                <w:bCs/>
              </w:rPr>
              <w:t>rpose</w:t>
            </w:r>
          </w:p>
        </w:tc>
      </w:tr>
      <w:tr w:rsidR="004F573F" w:rsidRPr="00C235A5" w14:paraId="285F9272" w14:textId="77777777" w:rsidTr="000C60DF">
        <w:tc>
          <w:tcPr>
            <w:tcW w:w="787" w:type="dxa"/>
          </w:tcPr>
          <w:p w14:paraId="63F5899D" w14:textId="77777777" w:rsidR="004F573F" w:rsidRPr="002F5F3A" w:rsidRDefault="004F573F" w:rsidP="007D0937">
            <w:pPr>
              <w:wordWrap/>
              <w:ind w:right="20"/>
              <w:rPr>
                <w:b/>
                <w:bCs/>
              </w:rPr>
            </w:pPr>
            <w:r w:rsidRPr="002F5F3A">
              <w:rPr>
                <w:b/>
                <w:bCs/>
              </w:rPr>
              <w:t>Step1</w:t>
            </w:r>
          </w:p>
        </w:tc>
        <w:tc>
          <w:tcPr>
            <w:tcW w:w="2653" w:type="dxa"/>
          </w:tcPr>
          <w:p w14:paraId="5DAD305D" w14:textId="77777777" w:rsidR="004F573F" w:rsidRPr="002F5F3A" w:rsidRDefault="004F573F" w:rsidP="007D0937">
            <w:pPr>
              <w:wordWrap/>
              <w:ind w:right="20"/>
              <w:jc w:val="left"/>
            </w:pPr>
            <w:r w:rsidRPr="002F5F3A">
              <w:rPr>
                <w:b/>
                <w:bCs/>
              </w:rPr>
              <w:t>configure terminal</w:t>
            </w:r>
          </w:p>
        </w:tc>
        <w:tc>
          <w:tcPr>
            <w:tcW w:w="4660" w:type="dxa"/>
          </w:tcPr>
          <w:p w14:paraId="582541F1" w14:textId="77777777" w:rsidR="004F573F" w:rsidRPr="002F5F3A" w:rsidRDefault="004F573F" w:rsidP="007D0937">
            <w:pPr>
              <w:wordWrap/>
              <w:ind w:right="20"/>
            </w:pPr>
            <w:r w:rsidRPr="002F5F3A">
              <w:t>Enters global configuration mode.</w:t>
            </w:r>
          </w:p>
        </w:tc>
      </w:tr>
      <w:tr w:rsidR="004F573F" w:rsidRPr="00C235A5" w14:paraId="7D3DB09D" w14:textId="77777777" w:rsidTr="000C60DF">
        <w:tc>
          <w:tcPr>
            <w:tcW w:w="787" w:type="dxa"/>
          </w:tcPr>
          <w:p w14:paraId="7581D55C" w14:textId="77777777" w:rsidR="004F573F" w:rsidRPr="007B4EBC" w:rsidRDefault="004F573F" w:rsidP="007D0937">
            <w:pPr>
              <w:wordWrap/>
              <w:ind w:right="20"/>
              <w:rPr>
                <w:b/>
                <w:bCs/>
              </w:rPr>
            </w:pPr>
            <w:r w:rsidRPr="007B4EBC">
              <w:rPr>
                <w:b/>
                <w:bCs/>
              </w:rPr>
              <w:t>Step2</w:t>
            </w:r>
          </w:p>
        </w:tc>
        <w:tc>
          <w:tcPr>
            <w:tcW w:w="2653" w:type="dxa"/>
          </w:tcPr>
          <w:p w14:paraId="10E3223C" w14:textId="77777777" w:rsidR="004F573F" w:rsidRPr="002F5F3A" w:rsidRDefault="004F573F" w:rsidP="007D0937">
            <w:pPr>
              <w:wordWrap/>
              <w:ind w:right="20"/>
              <w:jc w:val="left"/>
              <w:rPr>
                <w:b/>
                <w:bCs/>
              </w:rPr>
            </w:pPr>
            <w:r w:rsidRPr="002F5F3A">
              <w:rPr>
                <w:b/>
                <w:bCs/>
              </w:rPr>
              <w:t xml:space="preserve">Interface </w:t>
            </w:r>
            <w:r w:rsidRPr="002F5F3A">
              <w:rPr>
                <w:i/>
                <w:iCs/>
              </w:rPr>
              <w:t>interface-id</w:t>
            </w:r>
          </w:p>
        </w:tc>
        <w:tc>
          <w:tcPr>
            <w:tcW w:w="4660" w:type="dxa"/>
          </w:tcPr>
          <w:p w14:paraId="74A51C5A" w14:textId="77777777" w:rsidR="004F573F" w:rsidRPr="002F5F3A" w:rsidRDefault="004F573F" w:rsidP="007D0937">
            <w:pPr>
              <w:wordWrap/>
              <w:ind w:right="20"/>
            </w:pPr>
            <w:r w:rsidRPr="002F5F3A">
              <w:t>Enters interface configuration mode.</w:t>
            </w:r>
          </w:p>
        </w:tc>
      </w:tr>
      <w:tr w:rsidR="004F573F" w:rsidRPr="00C235A5" w14:paraId="6DF56DC6" w14:textId="77777777" w:rsidTr="000C60DF">
        <w:tc>
          <w:tcPr>
            <w:tcW w:w="787" w:type="dxa"/>
          </w:tcPr>
          <w:p w14:paraId="42AD640E" w14:textId="77777777" w:rsidR="004F573F" w:rsidRPr="007B4EBC" w:rsidRDefault="004F573F" w:rsidP="007D0937">
            <w:pPr>
              <w:wordWrap/>
              <w:ind w:right="20"/>
              <w:rPr>
                <w:b/>
                <w:bCs/>
              </w:rPr>
            </w:pPr>
            <w:r w:rsidRPr="007B4EBC">
              <w:rPr>
                <w:b/>
                <w:bCs/>
              </w:rPr>
              <w:t>Step3</w:t>
            </w:r>
          </w:p>
        </w:tc>
        <w:tc>
          <w:tcPr>
            <w:tcW w:w="2653" w:type="dxa"/>
          </w:tcPr>
          <w:p w14:paraId="10E45204" w14:textId="77777777" w:rsidR="004F573F" w:rsidRPr="002F5F3A" w:rsidRDefault="004F573F" w:rsidP="007D0937">
            <w:pPr>
              <w:wordWrap/>
              <w:ind w:right="20"/>
              <w:jc w:val="left"/>
              <w:rPr>
                <w:b/>
                <w:bCs/>
              </w:rPr>
            </w:pPr>
            <w:r w:rsidRPr="002F5F3A">
              <w:rPr>
                <w:b/>
                <w:bCs/>
              </w:rPr>
              <w:t>spanning-tree restricted-tcn</w:t>
            </w:r>
          </w:p>
        </w:tc>
        <w:tc>
          <w:tcPr>
            <w:tcW w:w="4660" w:type="dxa"/>
          </w:tcPr>
          <w:p w14:paraId="222B30A2" w14:textId="77777777" w:rsidR="004F573F" w:rsidRPr="002F5F3A" w:rsidRDefault="004F573F" w:rsidP="007D0937">
            <w:pPr>
              <w:wordWrap/>
              <w:autoSpaceDE w:val="0"/>
              <w:autoSpaceDN w:val="0"/>
              <w:adjustRightInd w:val="0"/>
              <w:snapToGrid/>
              <w:spacing w:line="240" w:lineRule="auto"/>
              <w:ind w:right="20"/>
            </w:pPr>
            <w:r w:rsidRPr="002F5F3A">
              <w:t>Sets restricted-tcn on port.</w:t>
            </w:r>
          </w:p>
        </w:tc>
      </w:tr>
      <w:tr w:rsidR="004F573F" w:rsidRPr="00C235A5" w14:paraId="28E17C1F" w14:textId="77777777" w:rsidTr="000C60DF">
        <w:tc>
          <w:tcPr>
            <w:tcW w:w="787" w:type="dxa"/>
          </w:tcPr>
          <w:p w14:paraId="7B81243C" w14:textId="77777777" w:rsidR="004F573F" w:rsidRPr="007B4EBC" w:rsidRDefault="004F573F" w:rsidP="007D0937">
            <w:pPr>
              <w:wordWrap/>
              <w:ind w:right="20"/>
              <w:rPr>
                <w:b/>
                <w:bCs/>
              </w:rPr>
            </w:pPr>
            <w:r w:rsidRPr="007B4EBC">
              <w:rPr>
                <w:b/>
                <w:bCs/>
              </w:rPr>
              <w:t>Step4</w:t>
            </w:r>
          </w:p>
        </w:tc>
        <w:tc>
          <w:tcPr>
            <w:tcW w:w="2653" w:type="dxa"/>
          </w:tcPr>
          <w:p w14:paraId="245813CD" w14:textId="77777777" w:rsidR="004F573F" w:rsidRPr="002F5F3A" w:rsidRDefault="004F573F" w:rsidP="007D0937">
            <w:pPr>
              <w:wordWrap/>
              <w:ind w:right="20"/>
              <w:jc w:val="left"/>
              <w:rPr>
                <w:b/>
                <w:bCs/>
              </w:rPr>
            </w:pPr>
            <w:r w:rsidRPr="002F5F3A">
              <w:rPr>
                <w:b/>
                <w:bCs/>
              </w:rPr>
              <w:t>exit</w:t>
            </w:r>
          </w:p>
        </w:tc>
        <w:tc>
          <w:tcPr>
            <w:tcW w:w="4660" w:type="dxa"/>
          </w:tcPr>
          <w:p w14:paraId="61FC58A4" w14:textId="77777777" w:rsidR="004F573F" w:rsidRPr="002F5F3A" w:rsidRDefault="004F573F" w:rsidP="007D0937">
            <w:pPr>
              <w:wordWrap/>
              <w:ind w:right="20"/>
            </w:pPr>
            <w:r w:rsidRPr="002F5F3A">
              <w:t xml:space="preserve">Back to </w:t>
            </w:r>
            <w:r w:rsidR="00221294">
              <w:t>Privileged</w:t>
            </w:r>
            <w:r w:rsidRPr="002F5F3A">
              <w:t xml:space="preserve"> mode.</w:t>
            </w:r>
          </w:p>
        </w:tc>
      </w:tr>
      <w:tr w:rsidR="004F573F" w:rsidRPr="00C235A5" w14:paraId="736510DB" w14:textId="77777777" w:rsidTr="000C60DF">
        <w:tc>
          <w:tcPr>
            <w:tcW w:w="787" w:type="dxa"/>
          </w:tcPr>
          <w:p w14:paraId="6D63845B" w14:textId="77777777" w:rsidR="004F573F" w:rsidRPr="007B4EBC" w:rsidRDefault="004F573F" w:rsidP="007D0937">
            <w:pPr>
              <w:wordWrap/>
              <w:ind w:right="20"/>
              <w:rPr>
                <w:b/>
                <w:bCs/>
              </w:rPr>
            </w:pPr>
            <w:r w:rsidRPr="007B4EBC">
              <w:rPr>
                <w:b/>
                <w:bCs/>
              </w:rPr>
              <w:t>Step5</w:t>
            </w:r>
          </w:p>
        </w:tc>
        <w:tc>
          <w:tcPr>
            <w:tcW w:w="2653" w:type="dxa"/>
          </w:tcPr>
          <w:p w14:paraId="1DD981C2" w14:textId="77777777" w:rsidR="004F573F" w:rsidRPr="002F5F3A" w:rsidRDefault="004F573F" w:rsidP="007D0937">
            <w:pPr>
              <w:wordWrap/>
              <w:ind w:right="20"/>
              <w:jc w:val="left"/>
              <w:rPr>
                <w:b/>
                <w:bCs/>
              </w:rPr>
            </w:pPr>
            <w:r w:rsidRPr="002F5F3A">
              <w:rPr>
                <w:b/>
                <w:bCs/>
              </w:rPr>
              <w:t>show running-config</w:t>
            </w:r>
          </w:p>
        </w:tc>
        <w:tc>
          <w:tcPr>
            <w:tcW w:w="4660" w:type="dxa"/>
          </w:tcPr>
          <w:p w14:paraId="3C53BC21" w14:textId="77777777" w:rsidR="004F573F" w:rsidRPr="002F5F3A" w:rsidRDefault="004F573F" w:rsidP="007D0937">
            <w:pPr>
              <w:wordWrap/>
              <w:ind w:right="20"/>
            </w:pPr>
            <w:r w:rsidRPr="002F5F3A">
              <w:t>Shows current running configuration.</w:t>
            </w:r>
          </w:p>
        </w:tc>
      </w:tr>
      <w:tr w:rsidR="004F573F" w:rsidRPr="00C235A5" w14:paraId="4CCB3B59" w14:textId="77777777" w:rsidTr="000C60DF">
        <w:tc>
          <w:tcPr>
            <w:tcW w:w="787" w:type="dxa"/>
          </w:tcPr>
          <w:p w14:paraId="07449DB8" w14:textId="77777777" w:rsidR="004F573F" w:rsidRPr="007B4EBC" w:rsidRDefault="004F573F" w:rsidP="007D0937">
            <w:pPr>
              <w:wordWrap/>
              <w:ind w:right="20"/>
              <w:rPr>
                <w:b/>
                <w:bCs/>
              </w:rPr>
            </w:pPr>
            <w:r w:rsidRPr="007B4EBC">
              <w:rPr>
                <w:b/>
                <w:bCs/>
              </w:rPr>
              <w:t>Step6</w:t>
            </w:r>
          </w:p>
        </w:tc>
        <w:tc>
          <w:tcPr>
            <w:tcW w:w="2653" w:type="dxa"/>
          </w:tcPr>
          <w:p w14:paraId="6E634E91" w14:textId="77777777" w:rsidR="004F573F" w:rsidRPr="002F5F3A" w:rsidRDefault="004F573F" w:rsidP="007D0937">
            <w:pPr>
              <w:wordWrap/>
              <w:ind w:right="20"/>
              <w:jc w:val="left"/>
              <w:rPr>
                <w:b/>
                <w:bCs/>
              </w:rPr>
            </w:pPr>
            <w:r w:rsidRPr="002F5F3A">
              <w:rPr>
                <w:b/>
                <w:bCs/>
              </w:rPr>
              <w:t>copy running-config startup-config</w:t>
            </w:r>
          </w:p>
        </w:tc>
        <w:tc>
          <w:tcPr>
            <w:tcW w:w="4660" w:type="dxa"/>
          </w:tcPr>
          <w:p w14:paraId="72CA0FC0" w14:textId="77777777" w:rsidR="004F573F" w:rsidRPr="002F5F3A" w:rsidRDefault="004F573F" w:rsidP="007D0937">
            <w:pPr>
              <w:wordWrap/>
              <w:ind w:right="20"/>
              <w:jc w:val="left"/>
            </w:pPr>
            <w:r w:rsidRPr="002F5F3A">
              <w:t>Saves current running configuration to startup-configuration.</w:t>
            </w:r>
          </w:p>
        </w:tc>
      </w:tr>
    </w:tbl>
    <w:p w14:paraId="2BB0B640" w14:textId="77777777" w:rsidR="00490D42" w:rsidRDefault="00490D42" w:rsidP="007D0937">
      <w:pPr>
        <w:ind w:right="20"/>
      </w:pPr>
    </w:p>
    <w:bookmarkEnd w:id="2896"/>
    <w:bookmarkEnd w:id="2897"/>
    <w:p w14:paraId="354C84D3" w14:textId="77777777" w:rsidR="00490D42" w:rsidRPr="00C235A5" w:rsidRDefault="00CD018B" w:rsidP="007D0937">
      <w:pPr>
        <w:pStyle w:val="ac"/>
      </w:pPr>
      <w:r>
        <w:rPr>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9B6D22" w:rsidRDefault="000B7D52" w:rsidP="007D0937">
      <w:pPr>
        <w:pStyle w:val="afffff3"/>
        <w:ind w:left="0" w:right="20"/>
      </w:pPr>
      <w:bookmarkStart w:id="2931" w:name="_Toc277779582"/>
      <w:bookmarkStart w:id="2932" w:name="_Toc391575488"/>
      <w:r>
        <w:t>Figure</w:t>
      </w:r>
      <w:r w:rsidR="00490D42" w:rsidRPr="009B6D22">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33</w:t>
      </w:r>
      <w:r w:rsidR="00D52C4A">
        <w:fldChar w:fldCharType="end"/>
      </w:r>
      <w:r w:rsidR="00D52C4A">
        <w:rPr>
          <w:rFonts w:hint="eastAsia"/>
        </w:rPr>
        <w:t xml:space="preserve"> </w:t>
      </w:r>
      <w:r w:rsidR="00490D42" w:rsidRPr="009B6D22">
        <w:rPr>
          <w:rFonts w:hint="eastAsia"/>
        </w:rPr>
        <w:t>restricted-tcn</w:t>
      </w:r>
      <w:bookmarkEnd w:id="2931"/>
      <w:bookmarkEnd w:id="2932"/>
    </w:p>
    <w:p w14:paraId="660F35E9" w14:textId="77777777" w:rsidR="00490D42" w:rsidRPr="00C235A5" w:rsidRDefault="00490D42" w:rsidP="0021019A">
      <w:pPr>
        <w:pStyle w:val="2"/>
        <w:ind w:right="20"/>
      </w:pPr>
      <w:bookmarkStart w:id="2933" w:name="_Toc363228615"/>
      <w:bookmarkStart w:id="2934" w:name="_Toc277779583"/>
      <w:bookmarkStart w:id="2935" w:name="_Toc445130998"/>
      <w:r w:rsidRPr="00C235A5">
        <w:lastRenderedPageBreak/>
        <w:t xml:space="preserve">Configuring </w:t>
      </w:r>
      <w:r w:rsidRPr="00C235A5">
        <w:rPr>
          <w:rFonts w:hint="eastAsia"/>
        </w:rPr>
        <w:t>MSTP</w:t>
      </w:r>
      <w:r w:rsidRPr="00C235A5">
        <w:t xml:space="preserve"> </w:t>
      </w:r>
      <w:r w:rsidRPr="00CD018B">
        <w:t>Features</w:t>
      </w:r>
      <w:bookmarkEnd w:id="2933"/>
      <w:bookmarkEnd w:id="2934"/>
      <w:bookmarkEnd w:id="2935"/>
    </w:p>
    <w:p w14:paraId="70941345" w14:textId="77777777" w:rsidR="00490D42" w:rsidRPr="002F5F3A" w:rsidRDefault="00490D42" w:rsidP="0021019A">
      <w:pPr>
        <w:pStyle w:val="a3"/>
        <w:ind w:right="20"/>
      </w:pPr>
      <w:r w:rsidRPr="002F5F3A">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C235A5" w:rsidRDefault="00490D42" w:rsidP="0021019A">
      <w:pPr>
        <w:pStyle w:val="3"/>
        <w:ind w:right="20"/>
      </w:pPr>
      <w:bookmarkStart w:id="2936" w:name="_Toc363228616"/>
      <w:bookmarkStart w:id="2937" w:name="_Toc277779584"/>
      <w:bookmarkStart w:id="2938" w:name="_Toc445130999"/>
      <w:r w:rsidRPr="0049290B">
        <w:t>Instance</w:t>
      </w:r>
      <w:r w:rsidRPr="002F5F3A">
        <w:t xml:space="preserve"> Creation and VLAN</w:t>
      </w:r>
      <w:bookmarkEnd w:id="2936"/>
      <w:r w:rsidRPr="002F5F3A">
        <w:t xml:space="preserve"> Connection</w:t>
      </w:r>
      <w:bookmarkEnd w:id="2937"/>
      <w:bookmarkEnd w:id="2938"/>
    </w:p>
    <w:p w14:paraId="48398344" w14:textId="77777777" w:rsidR="00490D42" w:rsidRPr="002F5F3A" w:rsidRDefault="00490D42" w:rsidP="0021019A">
      <w:pPr>
        <w:pStyle w:val="a3"/>
        <w:ind w:right="20"/>
      </w:pPr>
      <w:r w:rsidRPr="002F5F3A">
        <w:t xml:space="preserve">To create instance and include VLAN in it,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1"/>
        <w:gridCol w:w="2579"/>
        <w:gridCol w:w="4562"/>
      </w:tblGrid>
      <w:tr w:rsidR="000C60DF" w:rsidRPr="00C235A5"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2F5F3A" w:rsidRDefault="000C60DF" w:rsidP="00E20826">
            <w:pPr>
              <w:pStyle w:val="ac"/>
            </w:pPr>
          </w:p>
        </w:tc>
        <w:tc>
          <w:tcPr>
            <w:tcW w:w="2624" w:type="dxa"/>
          </w:tcPr>
          <w:p w14:paraId="450C2C7B" w14:textId="77777777" w:rsidR="000C60DF" w:rsidRPr="002F5F3A" w:rsidRDefault="000C60DF" w:rsidP="0021019A">
            <w:pPr>
              <w:wordWrap/>
              <w:ind w:right="20"/>
              <w:jc w:val="left"/>
              <w:rPr>
                <w:b/>
                <w:bCs/>
              </w:rPr>
            </w:pPr>
            <w:r w:rsidRPr="002F5F3A">
              <w:rPr>
                <w:b/>
                <w:bCs/>
              </w:rPr>
              <w:t>Command</w:t>
            </w:r>
          </w:p>
        </w:tc>
        <w:tc>
          <w:tcPr>
            <w:tcW w:w="4683" w:type="dxa"/>
          </w:tcPr>
          <w:p w14:paraId="7F1339E1" w14:textId="77777777" w:rsidR="000C60DF" w:rsidRPr="002F5F3A" w:rsidRDefault="000C60DF" w:rsidP="0021019A">
            <w:pPr>
              <w:wordWrap/>
              <w:ind w:right="20"/>
              <w:jc w:val="left"/>
              <w:rPr>
                <w:b/>
                <w:bCs/>
              </w:rPr>
            </w:pPr>
            <w:r w:rsidRPr="002F5F3A">
              <w:rPr>
                <w:b/>
                <w:bCs/>
              </w:rPr>
              <w:t>Purpose</w:t>
            </w:r>
          </w:p>
        </w:tc>
      </w:tr>
      <w:tr w:rsidR="000C60DF" w:rsidRPr="00C235A5" w14:paraId="18DFB059" w14:textId="77777777" w:rsidTr="000C60DF">
        <w:tc>
          <w:tcPr>
            <w:tcW w:w="793" w:type="dxa"/>
          </w:tcPr>
          <w:p w14:paraId="68778B9C" w14:textId="77777777" w:rsidR="000C60DF" w:rsidRPr="002F5F3A" w:rsidRDefault="000C60DF" w:rsidP="0021019A">
            <w:pPr>
              <w:wordWrap/>
              <w:ind w:right="20"/>
              <w:jc w:val="left"/>
              <w:rPr>
                <w:b/>
                <w:bCs/>
              </w:rPr>
            </w:pPr>
            <w:r w:rsidRPr="002F5F3A">
              <w:rPr>
                <w:b/>
                <w:bCs/>
              </w:rPr>
              <w:t>Step1</w:t>
            </w:r>
          </w:p>
        </w:tc>
        <w:tc>
          <w:tcPr>
            <w:tcW w:w="2624" w:type="dxa"/>
          </w:tcPr>
          <w:p w14:paraId="4D33C56D" w14:textId="77777777" w:rsidR="000C60DF" w:rsidRPr="002F5F3A" w:rsidRDefault="000C60DF" w:rsidP="0021019A">
            <w:pPr>
              <w:wordWrap/>
              <w:ind w:right="20"/>
              <w:jc w:val="left"/>
              <w:rPr>
                <w:b/>
                <w:bCs/>
              </w:rPr>
            </w:pPr>
            <w:r w:rsidRPr="002F5F3A">
              <w:rPr>
                <w:b/>
                <w:bCs/>
              </w:rPr>
              <w:t>configure terminal</w:t>
            </w:r>
          </w:p>
        </w:tc>
        <w:tc>
          <w:tcPr>
            <w:tcW w:w="4683" w:type="dxa"/>
          </w:tcPr>
          <w:p w14:paraId="5629B3B3" w14:textId="77777777" w:rsidR="000C60DF" w:rsidRPr="002F5F3A" w:rsidRDefault="000C60DF" w:rsidP="0021019A">
            <w:pPr>
              <w:wordWrap/>
              <w:ind w:right="20"/>
              <w:jc w:val="left"/>
            </w:pPr>
            <w:r w:rsidRPr="002F5F3A">
              <w:t>Enters global configuration mode.</w:t>
            </w:r>
          </w:p>
        </w:tc>
      </w:tr>
      <w:tr w:rsidR="000C60DF" w:rsidRPr="00C235A5" w14:paraId="738CEE98" w14:textId="77777777" w:rsidTr="000C60DF">
        <w:tc>
          <w:tcPr>
            <w:tcW w:w="793" w:type="dxa"/>
          </w:tcPr>
          <w:p w14:paraId="587D0366" w14:textId="77777777" w:rsidR="000C60DF" w:rsidRPr="002F5F3A" w:rsidRDefault="000C60DF" w:rsidP="0021019A">
            <w:pPr>
              <w:wordWrap/>
              <w:ind w:right="20"/>
              <w:jc w:val="left"/>
              <w:rPr>
                <w:b/>
                <w:bCs/>
              </w:rPr>
            </w:pPr>
            <w:r w:rsidRPr="002F5F3A">
              <w:rPr>
                <w:b/>
                <w:bCs/>
              </w:rPr>
              <w:t>Stpe2</w:t>
            </w:r>
          </w:p>
        </w:tc>
        <w:tc>
          <w:tcPr>
            <w:tcW w:w="2624" w:type="dxa"/>
          </w:tcPr>
          <w:p w14:paraId="4EF83B51" w14:textId="77777777" w:rsidR="000C60DF" w:rsidRPr="002F5F3A" w:rsidRDefault="000C60DF" w:rsidP="0021019A">
            <w:pPr>
              <w:wordWrap/>
              <w:ind w:right="20"/>
              <w:jc w:val="left"/>
              <w:rPr>
                <w:b/>
                <w:bCs/>
              </w:rPr>
            </w:pPr>
            <w:r w:rsidRPr="002F5F3A">
              <w:rPr>
                <w:b/>
                <w:bCs/>
              </w:rPr>
              <w:t>Spanning-tree mst configuration</w:t>
            </w:r>
          </w:p>
        </w:tc>
        <w:tc>
          <w:tcPr>
            <w:tcW w:w="4683" w:type="dxa"/>
          </w:tcPr>
          <w:p w14:paraId="24087568" w14:textId="77777777" w:rsidR="000C60DF" w:rsidRPr="002F5F3A" w:rsidRDefault="000C60DF" w:rsidP="0021019A">
            <w:pPr>
              <w:wordWrap/>
              <w:ind w:right="20"/>
              <w:jc w:val="left"/>
            </w:pPr>
            <w:r w:rsidRPr="002F5F3A">
              <w:t>Enters mst configuration mode to connect created instance and VLAN.</w:t>
            </w:r>
          </w:p>
        </w:tc>
      </w:tr>
      <w:tr w:rsidR="000C60DF" w:rsidRPr="00C235A5" w14:paraId="31E477F0" w14:textId="77777777" w:rsidTr="000C60DF">
        <w:tc>
          <w:tcPr>
            <w:tcW w:w="793" w:type="dxa"/>
          </w:tcPr>
          <w:p w14:paraId="00AA38EE" w14:textId="77777777" w:rsidR="000C60DF" w:rsidRPr="002F5F3A" w:rsidRDefault="000C60DF" w:rsidP="0021019A">
            <w:pPr>
              <w:wordWrap/>
              <w:ind w:right="20"/>
              <w:jc w:val="left"/>
              <w:rPr>
                <w:b/>
                <w:bCs/>
              </w:rPr>
            </w:pPr>
            <w:r w:rsidRPr="002F5F3A">
              <w:rPr>
                <w:b/>
                <w:bCs/>
              </w:rPr>
              <w:t>Stpe3</w:t>
            </w:r>
          </w:p>
        </w:tc>
        <w:tc>
          <w:tcPr>
            <w:tcW w:w="2624" w:type="dxa"/>
          </w:tcPr>
          <w:p w14:paraId="1D56B1BE" w14:textId="77777777" w:rsidR="000C60DF" w:rsidRPr="002F5F3A" w:rsidRDefault="000C60DF" w:rsidP="0021019A">
            <w:pPr>
              <w:wordWrap/>
              <w:ind w:right="20"/>
              <w:jc w:val="left"/>
              <w:rPr>
                <w:b/>
                <w:bCs/>
              </w:rPr>
            </w:pPr>
            <w:r w:rsidRPr="002F5F3A">
              <w:rPr>
                <w:b/>
                <w:bCs/>
              </w:rPr>
              <w:t xml:space="preserve">instance </w:t>
            </w:r>
            <w:r w:rsidRPr="002F5F3A">
              <w:rPr>
                <w:i/>
                <w:iCs/>
                <w:kern w:val="0"/>
              </w:rPr>
              <w:t>instance-id</w:t>
            </w:r>
            <w:r w:rsidRPr="002F5F3A">
              <w:rPr>
                <w:b/>
                <w:bCs/>
              </w:rPr>
              <w:t xml:space="preserve"> VLAN </w:t>
            </w:r>
            <w:r w:rsidRPr="002F5F3A">
              <w:rPr>
                <w:i/>
                <w:iCs/>
                <w:kern w:val="0"/>
              </w:rPr>
              <w:t>VLAN-id</w:t>
            </w:r>
          </w:p>
        </w:tc>
        <w:tc>
          <w:tcPr>
            <w:tcW w:w="4683" w:type="dxa"/>
          </w:tcPr>
          <w:p w14:paraId="21ED911B" w14:textId="77777777" w:rsidR="000C60DF" w:rsidRPr="002F5F3A" w:rsidRDefault="000C60DF" w:rsidP="0021019A">
            <w:pPr>
              <w:wordWrap/>
              <w:ind w:right="20"/>
              <w:jc w:val="left"/>
            </w:pPr>
            <w:r w:rsidRPr="002F5F3A">
              <w:t>Creates Instance ID and includes VLAN in it.</w:t>
            </w:r>
          </w:p>
        </w:tc>
      </w:tr>
      <w:tr w:rsidR="000C60DF" w:rsidRPr="00C235A5" w14:paraId="4FB4E723" w14:textId="77777777" w:rsidTr="000C60DF">
        <w:trPr>
          <w:trHeight w:val="150"/>
        </w:trPr>
        <w:tc>
          <w:tcPr>
            <w:tcW w:w="793" w:type="dxa"/>
          </w:tcPr>
          <w:p w14:paraId="24D9FA15" w14:textId="77777777" w:rsidR="000C60DF" w:rsidRPr="002F5F3A" w:rsidRDefault="000C60DF" w:rsidP="0021019A">
            <w:pPr>
              <w:wordWrap/>
              <w:ind w:right="20"/>
              <w:jc w:val="left"/>
              <w:rPr>
                <w:b/>
                <w:bCs/>
              </w:rPr>
            </w:pPr>
            <w:r w:rsidRPr="002F5F3A">
              <w:rPr>
                <w:b/>
                <w:bCs/>
              </w:rPr>
              <w:t>Step4</w:t>
            </w:r>
          </w:p>
        </w:tc>
        <w:tc>
          <w:tcPr>
            <w:tcW w:w="2624" w:type="dxa"/>
          </w:tcPr>
          <w:p w14:paraId="595BC930" w14:textId="77777777" w:rsidR="000C60DF" w:rsidRPr="002F5F3A" w:rsidRDefault="000C60DF" w:rsidP="0021019A">
            <w:pPr>
              <w:wordWrap/>
              <w:ind w:right="20"/>
              <w:jc w:val="left"/>
              <w:rPr>
                <w:b/>
                <w:bCs/>
              </w:rPr>
            </w:pPr>
            <w:r w:rsidRPr="002F5F3A">
              <w:rPr>
                <w:b/>
                <w:bCs/>
              </w:rPr>
              <w:t>exit</w:t>
            </w:r>
          </w:p>
        </w:tc>
        <w:tc>
          <w:tcPr>
            <w:tcW w:w="4683" w:type="dxa"/>
          </w:tcPr>
          <w:p w14:paraId="3142188F" w14:textId="77777777" w:rsidR="000C60DF" w:rsidRPr="002F5F3A" w:rsidRDefault="000C60DF" w:rsidP="0021019A">
            <w:pPr>
              <w:wordWrap/>
              <w:ind w:right="20"/>
              <w:jc w:val="left"/>
            </w:pPr>
            <w:r w:rsidRPr="002F5F3A">
              <w:t>Enters global configuration mode.</w:t>
            </w:r>
          </w:p>
        </w:tc>
      </w:tr>
      <w:tr w:rsidR="000C60DF" w:rsidRPr="00C235A5" w14:paraId="4F8EA036" w14:textId="77777777" w:rsidTr="000C60DF">
        <w:trPr>
          <w:trHeight w:val="293"/>
        </w:trPr>
        <w:tc>
          <w:tcPr>
            <w:tcW w:w="793" w:type="dxa"/>
          </w:tcPr>
          <w:p w14:paraId="6A14049A" w14:textId="77777777" w:rsidR="000C60DF" w:rsidRPr="002F5F3A" w:rsidRDefault="000C60DF" w:rsidP="0021019A">
            <w:pPr>
              <w:wordWrap/>
              <w:ind w:right="20"/>
              <w:jc w:val="left"/>
              <w:rPr>
                <w:b/>
                <w:bCs/>
              </w:rPr>
            </w:pPr>
            <w:r w:rsidRPr="002F5F3A">
              <w:rPr>
                <w:b/>
                <w:bCs/>
              </w:rPr>
              <w:t>Step5</w:t>
            </w:r>
          </w:p>
        </w:tc>
        <w:tc>
          <w:tcPr>
            <w:tcW w:w="2624" w:type="dxa"/>
          </w:tcPr>
          <w:p w14:paraId="1D016E73" w14:textId="77777777"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683" w:type="dxa"/>
          </w:tcPr>
          <w:p w14:paraId="5AF6F7D5" w14:textId="77777777" w:rsidR="000C60DF" w:rsidRPr="002F5F3A" w:rsidRDefault="000C60DF" w:rsidP="0021019A">
            <w:pPr>
              <w:wordWrap/>
              <w:ind w:right="20"/>
              <w:jc w:val="left"/>
            </w:pPr>
            <w:r w:rsidRPr="002F5F3A">
              <w:t>Enters interface configuration mode.</w:t>
            </w:r>
          </w:p>
        </w:tc>
      </w:tr>
      <w:tr w:rsidR="000C60DF" w:rsidRPr="00C235A5" w14:paraId="5A88BEFA" w14:textId="77777777" w:rsidTr="000C60DF">
        <w:trPr>
          <w:trHeight w:val="292"/>
        </w:trPr>
        <w:tc>
          <w:tcPr>
            <w:tcW w:w="793" w:type="dxa"/>
          </w:tcPr>
          <w:p w14:paraId="2DA51ECB" w14:textId="77777777" w:rsidR="000C60DF" w:rsidRPr="002F5F3A" w:rsidRDefault="000C60DF" w:rsidP="0021019A">
            <w:pPr>
              <w:wordWrap/>
              <w:ind w:right="20"/>
              <w:jc w:val="left"/>
              <w:rPr>
                <w:b/>
                <w:bCs/>
              </w:rPr>
            </w:pPr>
            <w:r w:rsidRPr="002F5F3A">
              <w:rPr>
                <w:b/>
                <w:bCs/>
              </w:rPr>
              <w:t>Step6</w:t>
            </w:r>
          </w:p>
        </w:tc>
        <w:tc>
          <w:tcPr>
            <w:tcW w:w="2624" w:type="dxa"/>
          </w:tcPr>
          <w:p w14:paraId="329B3028" w14:textId="77777777" w:rsidR="000C60DF" w:rsidRPr="002F5F3A" w:rsidRDefault="000C60DF" w:rsidP="0021019A">
            <w:pPr>
              <w:wordWrap/>
              <w:ind w:right="20"/>
              <w:jc w:val="left"/>
              <w:rPr>
                <w:b/>
                <w:bCs/>
              </w:rPr>
            </w:pPr>
            <w:r w:rsidRPr="002F5F3A">
              <w:rPr>
                <w:b/>
                <w:bCs/>
              </w:rPr>
              <w:t xml:space="preserve">Spanning-tree instance </w:t>
            </w:r>
            <w:r w:rsidRPr="002F5F3A">
              <w:rPr>
                <w:i/>
                <w:iCs/>
                <w:kern w:val="0"/>
              </w:rPr>
              <w:t>instance-id</w:t>
            </w:r>
          </w:p>
        </w:tc>
        <w:tc>
          <w:tcPr>
            <w:tcW w:w="4683" w:type="dxa"/>
          </w:tcPr>
          <w:p w14:paraId="06934347" w14:textId="77777777" w:rsidR="000C60DF" w:rsidRPr="002F5F3A" w:rsidRDefault="000C60DF" w:rsidP="0021019A">
            <w:pPr>
              <w:wordWrap/>
              <w:ind w:right="20"/>
              <w:jc w:val="left"/>
            </w:pPr>
            <w:r w:rsidRPr="002F5F3A">
              <w:t>Set relevant port on Instance.</w:t>
            </w:r>
          </w:p>
        </w:tc>
      </w:tr>
      <w:tr w:rsidR="000C60DF" w:rsidRPr="00C235A5" w14:paraId="3143F351" w14:textId="77777777" w:rsidTr="000C60DF">
        <w:trPr>
          <w:trHeight w:val="150"/>
        </w:trPr>
        <w:tc>
          <w:tcPr>
            <w:tcW w:w="793" w:type="dxa"/>
          </w:tcPr>
          <w:p w14:paraId="4B1361E6" w14:textId="77777777" w:rsidR="000C60DF" w:rsidRPr="002F5F3A" w:rsidRDefault="000C60DF" w:rsidP="0021019A">
            <w:pPr>
              <w:wordWrap/>
              <w:ind w:right="20"/>
              <w:jc w:val="left"/>
              <w:rPr>
                <w:b/>
                <w:bCs/>
              </w:rPr>
            </w:pPr>
            <w:r w:rsidRPr="002F5F3A">
              <w:rPr>
                <w:b/>
                <w:bCs/>
              </w:rPr>
              <w:t>Step7</w:t>
            </w:r>
          </w:p>
        </w:tc>
        <w:tc>
          <w:tcPr>
            <w:tcW w:w="2624" w:type="dxa"/>
          </w:tcPr>
          <w:p w14:paraId="419F8FAB" w14:textId="77777777" w:rsidR="000C60DF" w:rsidRPr="002F5F3A" w:rsidRDefault="000C60DF" w:rsidP="0021019A">
            <w:pPr>
              <w:wordWrap/>
              <w:ind w:right="20"/>
              <w:jc w:val="left"/>
              <w:rPr>
                <w:b/>
                <w:bCs/>
              </w:rPr>
            </w:pPr>
            <w:r w:rsidRPr="002F5F3A">
              <w:rPr>
                <w:b/>
                <w:bCs/>
              </w:rPr>
              <w:t>exit</w:t>
            </w:r>
          </w:p>
        </w:tc>
        <w:tc>
          <w:tcPr>
            <w:tcW w:w="4683" w:type="dxa"/>
          </w:tcPr>
          <w:p w14:paraId="2157682B"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5AF3C2BC" w14:textId="77777777" w:rsidTr="000C60DF">
        <w:trPr>
          <w:trHeight w:val="150"/>
        </w:trPr>
        <w:tc>
          <w:tcPr>
            <w:tcW w:w="793" w:type="dxa"/>
          </w:tcPr>
          <w:p w14:paraId="16DA3F06" w14:textId="77777777" w:rsidR="000C60DF" w:rsidRPr="002F5F3A" w:rsidRDefault="000C60DF" w:rsidP="0021019A">
            <w:pPr>
              <w:wordWrap/>
              <w:ind w:right="20"/>
              <w:jc w:val="left"/>
              <w:rPr>
                <w:b/>
                <w:bCs/>
              </w:rPr>
            </w:pPr>
            <w:r w:rsidRPr="002F5F3A">
              <w:rPr>
                <w:b/>
                <w:bCs/>
              </w:rPr>
              <w:t>Step8</w:t>
            </w:r>
          </w:p>
        </w:tc>
        <w:tc>
          <w:tcPr>
            <w:tcW w:w="2624" w:type="dxa"/>
          </w:tcPr>
          <w:p w14:paraId="4DB07F6D" w14:textId="77777777" w:rsidR="000C60DF" w:rsidRPr="002F5F3A" w:rsidRDefault="000C60DF" w:rsidP="0021019A">
            <w:pPr>
              <w:wordWrap/>
              <w:ind w:right="20"/>
              <w:jc w:val="left"/>
              <w:rPr>
                <w:b/>
                <w:bCs/>
              </w:rPr>
            </w:pPr>
            <w:r w:rsidRPr="002F5F3A">
              <w:rPr>
                <w:b/>
                <w:bCs/>
              </w:rPr>
              <w:t>show running-config</w:t>
            </w:r>
          </w:p>
        </w:tc>
        <w:tc>
          <w:tcPr>
            <w:tcW w:w="4683" w:type="dxa"/>
          </w:tcPr>
          <w:p w14:paraId="071565EC" w14:textId="77777777" w:rsidR="000C60DF" w:rsidRPr="002F5F3A" w:rsidRDefault="000C60DF" w:rsidP="0021019A">
            <w:pPr>
              <w:wordWrap/>
              <w:ind w:right="20"/>
              <w:jc w:val="left"/>
            </w:pPr>
            <w:r w:rsidRPr="002F5F3A">
              <w:t>Shows current running configuration.</w:t>
            </w:r>
          </w:p>
        </w:tc>
      </w:tr>
      <w:tr w:rsidR="000C60DF" w:rsidRPr="00C235A5" w14:paraId="149F7A5F" w14:textId="77777777" w:rsidTr="000C60DF">
        <w:tc>
          <w:tcPr>
            <w:tcW w:w="793" w:type="dxa"/>
          </w:tcPr>
          <w:p w14:paraId="54828262" w14:textId="77777777" w:rsidR="000C60DF" w:rsidRPr="002F5F3A" w:rsidRDefault="000C60DF" w:rsidP="0021019A">
            <w:pPr>
              <w:wordWrap/>
              <w:ind w:right="20"/>
              <w:jc w:val="left"/>
              <w:rPr>
                <w:b/>
                <w:bCs/>
              </w:rPr>
            </w:pPr>
            <w:r w:rsidRPr="002F5F3A">
              <w:rPr>
                <w:b/>
                <w:bCs/>
              </w:rPr>
              <w:t>Step9</w:t>
            </w:r>
          </w:p>
        </w:tc>
        <w:tc>
          <w:tcPr>
            <w:tcW w:w="2624" w:type="dxa"/>
          </w:tcPr>
          <w:p w14:paraId="2DD0CC82" w14:textId="77777777" w:rsidR="000C60DF" w:rsidRPr="002F5F3A" w:rsidRDefault="000C60DF" w:rsidP="0021019A">
            <w:pPr>
              <w:wordWrap/>
              <w:ind w:right="20"/>
              <w:jc w:val="left"/>
              <w:rPr>
                <w:b/>
                <w:bCs/>
              </w:rPr>
            </w:pPr>
            <w:r w:rsidRPr="002F5F3A">
              <w:rPr>
                <w:b/>
                <w:bCs/>
              </w:rPr>
              <w:t>copy running-config startup-config</w:t>
            </w:r>
          </w:p>
        </w:tc>
        <w:tc>
          <w:tcPr>
            <w:tcW w:w="4683" w:type="dxa"/>
          </w:tcPr>
          <w:p w14:paraId="3E426813" w14:textId="77777777" w:rsidR="000C60DF" w:rsidRPr="002F5F3A" w:rsidRDefault="000C60DF" w:rsidP="0021019A">
            <w:pPr>
              <w:wordWrap/>
              <w:ind w:right="20"/>
              <w:jc w:val="left"/>
            </w:pPr>
            <w:r w:rsidRPr="002F5F3A">
              <w:t>Saves current running configuration to startup-configuration.</w:t>
            </w:r>
          </w:p>
        </w:tc>
      </w:tr>
    </w:tbl>
    <w:p w14:paraId="45263D58" w14:textId="77777777" w:rsidR="00490D42" w:rsidRPr="002F5F3A" w:rsidRDefault="00490D42" w:rsidP="0021019A">
      <w:pPr>
        <w:pStyle w:val="a3"/>
        <w:ind w:right="20"/>
      </w:pPr>
      <w:r w:rsidRPr="002F5F3A">
        <w:t xml:space="preserve">To delete instance, do </w:t>
      </w:r>
      <w:r w:rsidRPr="002F5F3A">
        <w:rPr>
          <w:b/>
          <w:bCs/>
        </w:rPr>
        <w:t>no instance</w:t>
      </w:r>
      <w:r w:rsidRPr="002F5F3A">
        <w:t xml:space="preserve"> </w:t>
      </w:r>
      <w:r w:rsidRPr="002F5F3A">
        <w:rPr>
          <w:i/>
          <w:iCs/>
        </w:rPr>
        <w:t>instance-id</w:t>
      </w:r>
      <w:r w:rsidRPr="002F5F3A">
        <w:t xml:space="preserve"> command.</w:t>
      </w:r>
    </w:p>
    <w:tbl>
      <w:tblPr>
        <w:tblStyle w:val="48"/>
        <w:tblW w:w="0" w:type="auto"/>
        <w:tblLook w:val="04A0" w:firstRow="1" w:lastRow="0" w:firstColumn="1" w:lastColumn="0" w:noHBand="0" w:noVBand="1"/>
      </w:tblPr>
      <w:tblGrid>
        <w:gridCol w:w="8045"/>
      </w:tblGrid>
      <w:tr w:rsidR="000C60DF" w:rsidRPr="005A7B62" w14:paraId="6555B88C" w14:textId="77777777" w:rsidTr="000C60DF">
        <w:tc>
          <w:tcPr>
            <w:tcW w:w="10118" w:type="dxa"/>
          </w:tcPr>
          <w:p w14:paraId="670C2099" w14:textId="77777777"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b/>
                <w:kern w:val="0"/>
              </w:rPr>
              <w:t>show spanning-tree mst configuration</w:t>
            </w:r>
            <w:r w:rsidRPr="005A7B62">
              <w:rPr>
                <w:rFonts w:eastAsia="굴림"/>
                <w:kern w:val="0"/>
              </w:rPr>
              <w:t xml:space="preserve"> </w:t>
            </w:r>
          </w:p>
          <w:p w14:paraId="574B804C" w14:textId="77777777" w:rsidR="000C60DF" w:rsidRPr="005A7B62" w:rsidRDefault="000C60DF" w:rsidP="0021019A">
            <w:pPr>
              <w:wordWrap/>
              <w:adjustRightInd w:val="0"/>
              <w:ind w:right="20"/>
              <w:rPr>
                <w:rFonts w:eastAsia="굴림"/>
                <w:kern w:val="0"/>
              </w:rPr>
            </w:pPr>
          </w:p>
          <w:p w14:paraId="0685C0F9"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5448D05F"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086EA408" w14:textId="77777777" w:rsidR="000C60DF" w:rsidRPr="005A7B62" w:rsidRDefault="000C60DF" w:rsidP="0021019A">
            <w:pPr>
              <w:wordWrap/>
              <w:adjustRightInd w:val="0"/>
              <w:ind w:right="20"/>
              <w:rPr>
                <w:rFonts w:eastAsia="굴림"/>
                <w:kern w:val="0"/>
              </w:rPr>
            </w:pPr>
          </w:p>
          <w:p w14:paraId="17978061" w14:textId="77777777" w:rsidR="000C60DF" w:rsidRPr="005A7B62" w:rsidRDefault="000C60DF" w:rsidP="0021019A">
            <w:pPr>
              <w:wordWrap/>
              <w:adjustRightInd w:val="0"/>
              <w:ind w:right="20"/>
              <w:rPr>
                <w:rFonts w:eastAsia="굴림"/>
                <w:kern w:val="0"/>
              </w:rPr>
            </w:pPr>
            <w:r w:rsidRPr="005A7B62">
              <w:rPr>
                <w:rFonts w:eastAsia="굴림"/>
                <w:kern w:val="0"/>
              </w:rPr>
              <w:t>%   Instance        VLAN</w:t>
            </w:r>
          </w:p>
          <w:p w14:paraId="2A24C8EE" w14:textId="77777777" w:rsidR="000C60DF" w:rsidRPr="005A7B62" w:rsidRDefault="000C60DF" w:rsidP="0021019A">
            <w:pPr>
              <w:wordWrap/>
              <w:adjustRightInd w:val="0"/>
              <w:ind w:right="20"/>
              <w:rPr>
                <w:rFonts w:eastAsia="굴림"/>
                <w:kern w:val="0"/>
              </w:rPr>
            </w:pPr>
            <w:r w:rsidRPr="005A7B62">
              <w:rPr>
                <w:rFonts w:eastAsia="굴림"/>
                <w:kern w:val="0"/>
              </w:rPr>
              <w:t>%   0:              2-3, 100</w:t>
            </w:r>
          </w:p>
          <w:p w14:paraId="603D1512"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Switch#configure terminal </w:t>
            </w:r>
          </w:p>
          <w:p w14:paraId="225E3FBD" w14:textId="77777777" w:rsidR="000C60DF" w:rsidRPr="005A7B62" w:rsidRDefault="000C60DF" w:rsidP="0021019A">
            <w:pPr>
              <w:wordWrap/>
              <w:adjustRightInd w:val="0"/>
              <w:ind w:right="20"/>
              <w:rPr>
                <w:rFonts w:eastAsia="굴림"/>
                <w:kern w:val="0"/>
              </w:rPr>
            </w:pPr>
            <w:r w:rsidRPr="005A7B62">
              <w:rPr>
                <w:rFonts w:eastAsia="굴림"/>
                <w:kern w:val="0"/>
              </w:rPr>
              <w:t>Switch(config)#</w:t>
            </w:r>
            <w:r w:rsidRPr="005A7B62">
              <w:rPr>
                <w:rFonts w:eastAsia="굴림"/>
                <w:b/>
                <w:kern w:val="0"/>
              </w:rPr>
              <w:t>spanning-tree mst configuration</w:t>
            </w:r>
            <w:r w:rsidRPr="005A7B62">
              <w:rPr>
                <w:rFonts w:eastAsia="굴림"/>
                <w:kern w:val="0"/>
              </w:rPr>
              <w:t xml:space="preserve"> </w:t>
            </w:r>
          </w:p>
          <w:p w14:paraId="14BFF43A" w14:textId="77777777"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instance 1 vlan 2</w:t>
            </w:r>
          </w:p>
          <w:p w14:paraId="23092240" w14:textId="77777777" w:rsidR="000C60DF" w:rsidRPr="005A7B62" w:rsidRDefault="000C60DF" w:rsidP="0021019A">
            <w:pPr>
              <w:wordWrap/>
              <w:adjustRightInd w:val="0"/>
              <w:ind w:right="20"/>
              <w:rPr>
                <w:rFonts w:eastAsia="굴림"/>
                <w:kern w:val="0"/>
              </w:rPr>
            </w:pPr>
            <w:r w:rsidRPr="005A7B62">
              <w:rPr>
                <w:rFonts w:eastAsia="굴림"/>
                <w:kern w:val="0"/>
              </w:rPr>
              <w:t>Switch(config-mst)#exit</w:t>
            </w:r>
          </w:p>
          <w:p w14:paraId="3073A82C" w14:textId="77777777" w:rsidR="000C60DF" w:rsidRPr="005A7B62" w:rsidRDefault="000C60DF" w:rsidP="0021019A">
            <w:pPr>
              <w:wordWrap/>
              <w:adjustRightInd w:val="0"/>
              <w:ind w:right="20"/>
              <w:rPr>
                <w:rFonts w:eastAsia="굴림"/>
                <w:kern w:val="0"/>
              </w:rPr>
            </w:pPr>
            <w:r w:rsidRPr="005A7B62">
              <w:rPr>
                <w:rFonts w:eastAsia="굴림"/>
                <w:kern w:val="0"/>
              </w:rPr>
              <w:t>Switch(config)#interface GigabitEthernet 6/3</w:t>
            </w:r>
          </w:p>
          <w:p w14:paraId="60077F4B" w14:textId="77777777" w:rsidR="000C60DF" w:rsidRPr="005A7B62" w:rsidRDefault="000C60DF" w:rsidP="0021019A">
            <w:pPr>
              <w:wordWrap/>
              <w:adjustRightInd w:val="0"/>
              <w:ind w:right="20"/>
              <w:rPr>
                <w:rFonts w:eastAsia="굴림"/>
                <w:kern w:val="0"/>
              </w:rPr>
            </w:pPr>
            <w:r w:rsidRPr="005A7B62">
              <w:rPr>
                <w:rFonts w:eastAsia="굴림"/>
                <w:kern w:val="0"/>
              </w:rPr>
              <w:t>Switch(config-if-Giga6/3)#</w:t>
            </w:r>
            <w:r w:rsidRPr="005A7B62">
              <w:rPr>
                <w:rFonts w:eastAsia="굴림"/>
                <w:b/>
                <w:kern w:val="0"/>
              </w:rPr>
              <w:t>spanning-tree instance 1</w:t>
            </w:r>
          </w:p>
          <w:p w14:paraId="1AAB3BE3" w14:textId="77777777" w:rsidR="000C60DF" w:rsidRPr="005A7B62" w:rsidRDefault="000C60DF" w:rsidP="0021019A">
            <w:pPr>
              <w:wordWrap/>
              <w:adjustRightInd w:val="0"/>
              <w:ind w:right="20"/>
              <w:rPr>
                <w:rFonts w:eastAsia="굴림"/>
                <w:kern w:val="0"/>
              </w:rPr>
            </w:pPr>
            <w:r w:rsidRPr="005A7B62">
              <w:rPr>
                <w:rFonts w:eastAsia="굴림"/>
                <w:kern w:val="0"/>
              </w:rPr>
              <w:t>Switch(config-if-Giga6/3)#exit</w:t>
            </w:r>
          </w:p>
          <w:p w14:paraId="36252C90"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14:paraId="4B2B5386" w14:textId="77777777" w:rsidR="000C60DF" w:rsidRPr="005A7B62" w:rsidRDefault="000C60DF" w:rsidP="0021019A">
            <w:pPr>
              <w:wordWrap/>
              <w:adjustRightInd w:val="0"/>
              <w:ind w:right="20"/>
              <w:rPr>
                <w:rFonts w:eastAsia="굴림"/>
                <w:kern w:val="0"/>
              </w:rPr>
            </w:pPr>
          </w:p>
          <w:p w14:paraId="583012E5"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4751C584"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27132921" w14:textId="77777777" w:rsidR="000C60DF" w:rsidRPr="005A7B62" w:rsidRDefault="000C60DF" w:rsidP="0021019A">
            <w:pPr>
              <w:wordWrap/>
              <w:adjustRightInd w:val="0"/>
              <w:ind w:right="20"/>
              <w:rPr>
                <w:rFonts w:eastAsia="굴림"/>
                <w:kern w:val="0"/>
              </w:rPr>
            </w:pPr>
            <w:r w:rsidRPr="005A7B62">
              <w:rPr>
                <w:rFonts w:eastAsia="굴림"/>
                <w:kern w:val="0"/>
              </w:rPr>
              <w:lastRenderedPageBreak/>
              <w:t>%   Instance        VLAN</w:t>
            </w:r>
          </w:p>
          <w:p w14:paraId="251D981A" w14:textId="77777777" w:rsidR="000C60DF" w:rsidRPr="005A7B62" w:rsidRDefault="000C60DF" w:rsidP="0021019A">
            <w:pPr>
              <w:wordWrap/>
              <w:adjustRightInd w:val="0"/>
              <w:ind w:right="20"/>
              <w:rPr>
                <w:rFonts w:eastAsia="굴림"/>
                <w:kern w:val="0"/>
              </w:rPr>
            </w:pPr>
            <w:r w:rsidRPr="005A7B62">
              <w:rPr>
                <w:rFonts w:eastAsia="굴림"/>
                <w:kern w:val="0"/>
              </w:rPr>
              <w:t>%   0:              3, 100</w:t>
            </w:r>
          </w:p>
          <w:p w14:paraId="7B60F15D" w14:textId="77777777" w:rsidR="000C60DF" w:rsidRPr="005A7B62" w:rsidRDefault="000C60DF" w:rsidP="0021019A">
            <w:pPr>
              <w:wordWrap/>
              <w:adjustRightInd w:val="0"/>
              <w:ind w:right="20"/>
              <w:rPr>
                <w:rFonts w:eastAsia="굴림"/>
                <w:b/>
                <w:kern w:val="0"/>
              </w:rPr>
            </w:pPr>
            <w:r w:rsidRPr="005A7B62">
              <w:rPr>
                <w:rFonts w:eastAsia="굴림"/>
                <w:kern w:val="0"/>
              </w:rPr>
              <w:t xml:space="preserve">%   </w:t>
            </w:r>
            <w:r w:rsidRPr="005A7B62">
              <w:rPr>
                <w:rFonts w:eastAsia="굴림"/>
                <w:b/>
                <w:kern w:val="0"/>
              </w:rPr>
              <w:t>1:              2</w:t>
            </w:r>
          </w:p>
          <w:p w14:paraId="51186768" w14:textId="77777777"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rPr>
              <w:t xml:space="preserve"> </w:t>
            </w:r>
            <w:r w:rsidRPr="005A7B62">
              <w:rPr>
                <w:rFonts w:eastAsia="굴림"/>
                <w:kern w:val="0"/>
              </w:rPr>
              <w:t>configure terminal</w:t>
            </w:r>
          </w:p>
          <w:p w14:paraId="3043ECE7"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Switch(config)#spanning-tree mst configuration </w:t>
            </w:r>
          </w:p>
          <w:p w14:paraId="38E437E1" w14:textId="77777777"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no instance 1 vlan 2</w:t>
            </w:r>
          </w:p>
          <w:p w14:paraId="2640840A" w14:textId="77777777" w:rsidR="000C60DF" w:rsidRPr="005A7B62" w:rsidRDefault="000C60DF" w:rsidP="0021019A">
            <w:pPr>
              <w:wordWrap/>
              <w:adjustRightInd w:val="0"/>
              <w:ind w:right="20"/>
              <w:rPr>
                <w:rFonts w:eastAsia="굴림"/>
                <w:kern w:val="0"/>
              </w:rPr>
            </w:pPr>
            <w:r w:rsidRPr="005A7B62">
              <w:rPr>
                <w:rFonts w:eastAsia="굴림"/>
                <w:kern w:val="0"/>
              </w:rPr>
              <w:t>Switch(config-mst)#exit</w:t>
            </w:r>
          </w:p>
          <w:p w14:paraId="14162A2F"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14:paraId="315D098B"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5943E360"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1C76B777" w14:textId="77777777" w:rsidR="000C60DF" w:rsidRPr="005A7B62" w:rsidRDefault="000C60DF" w:rsidP="0021019A">
            <w:pPr>
              <w:wordWrap/>
              <w:adjustRightInd w:val="0"/>
              <w:ind w:right="20"/>
              <w:rPr>
                <w:rFonts w:eastAsia="굴림"/>
                <w:kern w:val="0"/>
              </w:rPr>
            </w:pPr>
          </w:p>
          <w:p w14:paraId="1168FEB0" w14:textId="77777777" w:rsidR="000C60DF" w:rsidRPr="005A7B62" w:rsidRDefault="000C60DF" w:rsidP="0021019A">
            <w:pPr>
              <w:wordWrap/>
              <w:adjustRightInd w:val="0"/>
              <w:ind w:right="20"/>
              <w:rPr>
                <w:rFonts w:eastAsia="굴림"/>
                <w:kern w:val="0"/>
              </w:rPr>
            </w:pPr>
            <w:r w:rsidRPr="005A7B62">
              <w:rPr>
                <w:rFonts w:eastAsia="굴림"/>
                <w:kern w:val="0"/>
              </w:rPr>
              <w:t>%   Instance        VLAN</w:t>
            </w:r>
          </w:p>
          <w:p w14:paraId="03FF7118" w14:textId="77777777" w:rsidR="000C60DF" w:rsidRPr="005A7B62" w:rsidRDefault="000C60DF" w:rsidP="0021019A">
            <w:pPr>
              <w:wordWrap/>
              <w:adjustRightInd w:val="0"/>
              <w:ind w:right="20"/>
              <w:rPr>
                <w:rFonts w:eastAsia="굴림"/>
                <w:kern w:val="0"/>
              </w:rPr>
            </w:pPr>
            <w:r w:rsidRPr="005A7B62">
              <w:rPr>
                <w:rFonts w:eastAsia="굴림"/>
                <w:kern w:val="0"/>
              </w:rPr>
              <w:t xml:space="preserve">%   0:              </w:t>
            </w:r>
            <w:r w:rsidRPr="005A7B62">
              <w:rPr>
                <w:rFonts w:eastAsia="굴림"/>
                <w:b/>
                <w:kern w:val="0"/>
              </w:rPr>
              <w:t>2</w:t>
            </w:r>
            <w:r w:rsidRPr="005A7B62">
              <w:rPr>
                <w:rFonts w:eastAsia="굴림"/>
                <w:kern w:val="0"/>
              </w:rPr>
              <w:t>-3, 100</w:t>
            </w:r>
          </w:p>
          <w:p w14:paraId="79A2604F" w14:textId="77777777" w:rsidR="000C60DF" w:rsidRPr="005A7B62" w:rsidRDefault="000C60DF" w:rsidP="0021019A">
            <w:pPr>
              <w:wordWrap/>
              <w:adjustRightInd w:val="0"/>
              <w:ind w:right="20"/>
              <w:rPr>
                <w:rFonts w:eastAsia="굴림"/>
                <w:kern w:val="0"/>
              </w:rPr>
            </w:pPr>
            <w:r w:rsidRPr="005A7B62">
              <w:rPr>
                <w:rFonts w:eastAsia="굴림"/>
                <w:kern w:val="0"/>
              </w:rPr>
              <w:t>Switch#</w:t>
            </w:r>
          </w:p>
        </w:tc>
      </w:tr>
    </w:tbl>
    <w:p w14:paraId="2495CAD2" w14:textId="77777777" w:rsidR="00490D42" w:rsidRPr="00C235A5" w:rsidRDefault="00086FC3" w:rsidP="0021019A">
      <w:pPr>
        <w:pStyle w:val="3"/>
        <w:ind w:right="20"/>
      </w:pPr>
      <w:bookmarkStart w:id="2939" w:name="_Toc363228617"/>
      <w:bookmarkStart w:id="2940" w:name="_Toc73428006"/>
      <w:bookmarkStart w:id="2941" w:name="_Toc445131000"/>
      <w:r>
        <w:rPr>
          <w:rFonts w:hint="eastAsia"/>
        </w:rPr>
        <w:lastRenderedPageBreak/>
        <w:t>I</w:t>
      </w:r>
      <w:r w:rsidR="00490D42" w:rsidRPr="00C235A5">
        <w:t>nstance</w:t>
      </w:r>
      <w:r w:rsidR="00490D42" w:rsidRPr="00C235A5">
        <w:rPr>
          <w:rFonts w:hint="eastAsia"/>
        </w:rPr>
        <w:t xml:space="preserve"> and port </w:t>
      </w:r>
      <w:r w:rsidR="00490D42" w:rsidRPr="0049290B">
        <w:rPr>
          <w:rFonts w:hint="eastAsia"/>
        </w:rPr>
        <w:t>configuration</w:t>
      </w:r>
      <w:bookmarkEnd w:id="2939"/>
      <w:bookmarkEnd w:id="2940"/>
      <w:bookmarkEnd w:id="2941"/>
    </w:p>
    <w:p w14:paraId="2192ACB6" w14:textId="77777777" w:rsidR="00490D42" w:rsidRPr="002F5F3A" w:rsidRDefault="00490D42" w:rsidP="0021019A">
      <w:pPr>
        <w:pStyle w:val="a3"/>
        <w:ind w:right="20"/>
      </w:pPr>
      <w:r w:rsidRPr="002F5F3A">
        <w:t xml:space="preserve">At MSTP, the spanning-tree runs for each instance. The priority of each instance should therefore be configured. The commands used here include each </w:t>
      </w:r>
      <w:r w:rsidRPr="002F5F3A">
        <w:rPr>
          <w:rFonts w:eastAsia="Times New Roman"/>
        </w:rPr>
        <w:t>‘</w:t>
      </w:r>
      <w:r w:rsidRPr="002F5F3A">
        <w:t>instance</w:t>
      </w:r>
      <w:r w:rsidRPr="002F5F3A">
        <w:rPr>
          <w:rFonts w:eastAsia="Times New Roman"/>
        </w:rPr>
        <w:t>’</w:t>
      </w:r>
      <w:r w:rsidRPr="002F5F3A">
        <w:t xml:space="preserve"> in the commands used by </w:t>
      </w:r>
      <w:r w:rsidRPr="002F5F3A">
        <w:rPr>
          <w:rFonts w:eastAsia="Times New Roman"/>
        </w:rPr>
        <w:t>STP and RSTP.</w:t>
      </w:r>
    </w:p>
    <w:p w14:paraId="12F89477" w14:textId="77777777" w:rsidR="00490D42" w:rsidRPr="002F5F3A" w:rsidRDefault="00490D42" w:rsidP="0021019A">
      <w:pPr>
        <w:pStyle w:val="a3"/>
        <w:ind w:right="20"/>
      </w:pPr>
      <w:r w:rsidRPr="002F5F3A">
        <w:t xml:space="preserve">To set priority on interface, do the following steps on </w:t>
      </w:r>
      <w:r w:rsidR="00221294">
        <w:t>Privileged</w:t>
      </w:r>
      <w:r w:rsidRPr="002F5F3A">
        <w:t xml:space="preserve"> mode:</w:t>
      </w:r>
      <w:r>
        <w:t xml:space="preserve"> </w:t>
      </w:r>
    </w:p>
    <w:tbl>
      <w:tblPr>
        <w:tblStyle w:val="CLIWide"/>
        <w:tblW w:w="0" w:type="auto"/>
        <w:tblLook w:val="01E0" w:firstRow="1" w:lastRow="1" w:firstColumn="1" w:lastColumn="1" w:noHBand="0" w:noVBand="0"/>
      </w:tblPr>
      <w:tblGrid>
        <w:gridCol w:w="783"/>
        <w:gridCol w:w="2643"/>
        <w:gridCol w:w="4506"/>
      </w:tblGrid>
      <w:tr w:rsidR="00641E1D" w:rsidRPr="00F05326"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FE78E1" w:rsidRDefault="00641E1D" w:rsidP="00E20826">
            <w:pPr>
              <w:pStyle w:val="ac"/>
            </w:pPr>
          </w:p>
        </w:tc>
        <w:tc>
          <w:tcPr>
            <w:tcW w:w="2674" w:type="dxa"/>
          </w:tcPr>
          <w:p w14:paraId="5774842B" w14:textId="77777777" w:rsidR="00641E1D" w:rsidRPr="00FE78E1" w:rsidRDefault="00641E1D" w:rsidP="0021019A">
            <w:pPr>
              <w:wordWrap/>
              <w:ind w:left="1160" w:right="20" w:hanging="360"/>
              <w:rPr>
                <w:b/>
                <w:bCs/>
              </w:rPr>
            </w:pPr>
            <w:r w:rsidRPr="00FE78E1">
              <w:rPr>
                <w:b/>
                <w:bCs/>
              </w:rPr>
              <w:t>Command</w:t>
            </w:r>
          </w:p>
        </w:tc>
        <w:tc>
          <w:tcPr>
            <w:tcW w:w="4639" w:type="dxa"/>
          </w:tcPr>
          <w:p w14:paraId="2BFF5B1C" w14:textId="77777777" w:rsidR="00641E1D" w:rsidRPr="00FE78E1" w:rsidRDefault="00641E1D" w:rsidP="0021019A">
            <w:pPr>
              <w:wordWrap/>
              <w:ind w:left="1160" w:right="20" w:hanging="360"/>
              <w:rPr>
                <w:b/>
                <w:bCs/>
              </w:rPr>
            </w:pPr>
            <w:r w:rsidRPr="00FE78E1">
              <w:rPr>
                <w:b/>
                <w:bCs/>
              </w:rPr>
              <w:t>Purpose</w:t>
            </w:r>
          </w:p>
        </w:tc>
      </w:tr>
      <w:tr w:rsidR="00641E1D" w:rsidRPr="00F05326" w14:paraId="5B6E8160" w14:textId="77777777" w:rsidTr="00641E1D">
        <w:tc>
          <w:tcPr>
            <w:tcW w:w="787" w:type="dxa"/>
          </w:tcPr>
          <w:p w14:paraId="6DA0202D"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Step1</w:t>
            </w:r>
          </w:p>
        </w:tc>
        <w:tc>
          <w:tcPr>
            <w:tcW w:w="2674" w:type="dxa"/>
          </w:tcPr>
          <w:p w14:paraId="32FF43E0" w14:textId="77777777" w:rsidR="00641E1D" w:rsidRPr="00FE78E1" w:rsidRDefault="00641E1D" w:rsidP="0021019A">
            <w:pPr>
              <w:wordWrap/>
              <w:ind w:right="20"/>
              <w:rPr>
                <w:b/>
                <w:bCs/>
              </w:rPr>
            </w:pPr>
            <w:r w:rsidRPr="00FE78E1">
              <w:rPr>
                <w:b/>
                <w:bCs/>
              </w:rPr>
              <w:t>configure terminal</w:t>
            </w:r>
          </w:p>
        </w:tc>
        <w:tc>
          <w:tcPr>
            <w:tcW w:w="4639" w:type="dxa"/>
          </w:tcPr>
          <w:p w14:paraId="05DBC703" w14:textId="77777777" w:rsidR="00641E1D" w:rsidRPr="00FE78E1" w:rsidRDefault="00641E1D" w:rsidP="0021019A">
            <w:pPr>
              <w:wordWrap/>
              <w:ind w:right="20"/>
            </w:pPr>
            <w:r w:rsidRPr="00FE78E1">
              <w:t>Enters Global configuration mode.</w:t>
            </w:r>
          </w:p>
        </w:tc>
      </w:tr>
      <w:tr w:rsidR="00641E1D" w:rsidRPr="00F05326" w14:paraId="3E61DFEF" w14:textId="77777777" w:rsidTr="00641E1D">
        <w:tc>
          <w:tcPr>
            <w:tcW w:w="787" w:type="dxa"/>
          </w:tcPr>
          <w:p w14:paraId="39661E10"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Stpe2</w:t>
            </w:r>
          </w:p>
        </w:tc>
        <w:tc>
          <w:tcPr>
            <w:tcW w:w="2674" w:type="dxa"/>
          </w:tcPr>
          <w:p w14:paraId="1D9C0BA7" w14:textId="77777777" w:rsidR="00641E1D" w:rsidRPr="00FE78E1" w:rsidRDefault="00641E1D" w:rsidP="0021019A">
            <w:pPr>
              <w:wordWrap/>
              <w:ind w:right="20"/>
              <w:rPr>
                <w:b/>
                <w:bCs/>
              </w:rPr>
            </w:pPr>
            <w:r w:rsidRPr="00FE78E1">
              <w:rPr>
                <w:b/>
                <w:bCs/>
              </w:rPr>
              <w:t xml:space="preserve">Spanning-tree instance </w:t>
            </w:r>
            <w:r w:rsidRPr="00FE78E1">
              <w:rPr>
                <w:i/>
                <w:iCs/>
                <w:kern w:val="0"/>
              </w:rPr>
              <w:t xml:space="preserve">instance-id </w:t>
            </w:r>
            <w:r w:rsidRPr="00FE78E1">
              <w:rPr>
                <w:b/>
                <w:bCs/>
              </w:rPr>
              <w:t xml:space="preserve"> priority </w:t>
            </w:r>
            <w:r w:rsidRPr="00FE78E1">
              <w:rPr>
                <w:i/>
                <w:iCs/>
                <w:kern w:val="0"/>
              </w:rPr>
              <w:t>priority</w:t>
            </w:r>
          </w:p>
        </w:tc>
        <w:tc>
          <w:tcPr>
            <w:tcW w:w="4639" w:type="dxa"/>
          </w:tcPr>
          <w:p w14:paraId="0677D638" w14:textId="77777777" w:rsidR="00641E1D" w:rsidRPr="00FE78E1" w:rsidRDefault="00641E1D" w:rsidP="0021019A">
            <w:pPr>
              <w:wordWrap/>
              <w:ind w:right="20"/>
            </w:pPr>
            <w:r w:rsidRPr="00FE78E1">
              <w:t>Sets priority on Instance.</w:t>
            </w:r>
          </w:p>
        </w:tc>
      </w:tr>
      <w:tr w:rsidR="00641E1D" w:rsidRPr="00F05326" w14:paraId="3D4CEFF5" w14:textId="77777777" w:rsidTr="00641E1D">
        <w:trPr>
          <w:trHeight w:val="150"/>
        </w:trPr>
        <w:tc>
          <w:tcPr>
            <w:tcW w:w="787" w:type="dxa"/>
          </w:tcPr>
          <w:p w14:paraId="4BD8B980"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3</w:t>
            </w:r>
          </w:p>
        </w:tc>
        <w:tc>
          <w:tcPr>
            <w:tcW w:w="2674" w:type="dxa"/>
          </w:tcPr>
          <w:p w14:paraId="54514FFF" w14:textId="77777777" w:rsidR="00641E1D" w:rsidRPr="00FE78E1" w:rsidRDefault="00641E1D" w:rsidP="0021019A">
            <w:pPr>
              <w:wordWrap/>
              <w:ind w:right="20"/>
              <w:rPr>
                <w:b/>
                <w:bCs/>
              </w:rPr>
            </w:pPr>
            <w:r w:rsidRPr="00FE78E1">
              <w:rPr>
                <w:b/>
                <w:bCs/>
              </w:rPr>
              <w:t>exit</w:t>
            </w:r>
          </w:p>
        </w:tc>
        <w:tc>
          <w:tcPr>
            <w:tcW w:w="4639" w:type="dxa"/>
          </w:tcPr>
          <w:p w14:paraId="4E76C413" w14:textId="77777777" w:rsidR="00641E1D" w:rsidRPr="00FE78E1" w:rsidRDefault="00641E1D" w:rsidP="0021019A">
            <w:pPr>
              <w:wordWrap/>
              <w:ind w:right="20"/>
            </w:pPr>
            <w:r w:rsidRPr="00FE78E1">
              <w:t xml:space="preserve">Back to </w:t>
            </w:r>
            <w:r w:rsidR="00221294" w:rsidRPr="00FE78E1">
              <w:t>Privileged</w:t>
            </w:r>
            <w:r w:rsidRPr="00FE78E1">
              <w:t xml:space="preserve"> mode.</w:t>
            </w:r>
          </w:p>
        </w:tc>
      </w:tr>
      <w:tr w:rsidR="00641E1D" w:rsidRPr="00F05326" w14:paraId="52FA9C33" w14:textId="77777777" w:rsidTr="00641E1D">
        <w:trPr>
          <w:trHeight w:val="150"/>
        </w:trPr>
        <w:tc>
          <w:tcPr>
            <w:tcW w:w="787" w:type="dxa"/>
          </w:tcPr>
          <w:p w14:paraId="4B9E68CA"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4</w:t>
            </w:r>
          </w:p>
        </w:tc>
        <w:tc>
          <w:tcPr>
            <w:tcW w:w="2674" w:type="dxa"/>
          </w:tcPr>
          <w:p w14:paraId="1726DE9C" w14:textId="77777777" w:rsidR="00641E1D" w:rsidRPr="00FE78E1" w:rsidRDefault="00641E1D" w:rsidP="0021019A">
            <w:pPr>
              <w:wordWrap/>
              <w:ind w:right="20"/>
              <w:rPr>
                <w:b/>
                <w:bCs/>
              </w:rPr>
            </w:pPr>
            <w:r w:rsidRPr="00FE78E1">
              <w:rPr>
                <w:b/>
                <w:bCs/>
              </w:rPr>
              <w:t>show running-config</w:t>
            </w:r>
          </w:p>
        </w:tc>
        <w:tc>
          <w:tcPr>
            <w:tcW w:w="4639" w:type="dxa"/>
          </w:tcPr>
          <w:p w14:paraId="4936B640" w14:textId="77777777" w:rsidR="00641E1D" w:rsidRPr="00FE78E1" w:rsidRDefault="00641E1D" w:rsidP="0021019A">
            <w:pPr>
              <w:wordWrap/>
              <w:ind w:right="20"/>
            </w:pPr>
            <w:r w:rsidRPr="00FE78E1">
              <w:t>Shows current running configuration.</w:t>
            </w:r>
          </w:p>
        </w:tc>
      </w:tr>
      <w:tr w:rsidR="00641E1D" w:rsidRPr="00F05326" w14:paraId="4CC89B0D" w14:textId="77777777" w:rsidTr="00641E1D">
        <w:tc>
          <w:tcPr>
            <w:tcW w:w="787" w:type="dxa"/>
          </w:tcPr>
          <w:p w14:paraId="73474064"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5</w:t>
            </w:r>
          </w:p>
        </w:tc>
        <w:tc>
          <w:tcPr>
            <w:tcW w:w="2674" w:type="dxa"/>
          </w:tcPr>
          <w:p w14:paraId="0F7E43CD" w14:textId="77777777" w:rsidR="00641E1D" w:rsidRPr="00FE78E1" w:rsidRDefault="00641E1D" w:rsidP="0021019A">
            <w:pPr>
              <w:wordWrap/>
              <w:ind w:right="20"/>
              <w:jc w:val="left"/>
              <w:rPr>
                <w:b/>
                <w:bCs/>
              </w:rPr>
            </w:pPr>
            <w:r w:rsidRPr="00FE78E1">
              <w:rPr>
                <w:b/>
                <w:bCs/>
              </w:rPr>
              <w:t>copy running-config startup-config</w:t>
            </w:r>
          </w:p>
        </w:tc>
        <w:tc>
          <w:tcPr>
            <w:tcW w:w="4639" w:type="dxa"/>
          </w:tcPr>
          <w:p w14:paraId="79FBD288" w14:textId="77777777" w:rsidR="00641E1D" w:rsidRPr="00FE78E1" w:rsidRDefault="00D42D28" w:rsidP="0021019A">
            <w:pPr>
              <w:wordWrap/>
              <w:ind w:right="20"/>
            </w:pPr>
            <w:r w:rsidRPr="00FE78E1">
              <w:t>(</w:t>
            </w:r>
            <w:r w:rsidRPr="00FE78E1">
              <w:rPr>
                <w:rFonts w:hint="eastAsia"/>
              </w:rPr>
              <w:t>Optional)</w:t>
            </w:r>
            <w:r w:rsidR="00641E1D" w:rsidRPr="00FE78E1">
              <w:t>Saves current running configuration to startup-configuration.</w:t>
            </w:r>
          </w:p>
        </w:tc>
      </w:tr>
    </w:tbl>
    <w:p w14:paraId="46F10E13" w14:textId="77777777" w:rsidR="00490D42" w:rsidRPr="007B4EBC" w:rsidRDefault="007B4EBC" w:rsidP="0021019A">
      <w:pPr>
        <w:pStyle w:val="a3"/>
        <w:ind w:right="20"/>
      </w:pPr>
      <w:r>
        <w:t xml:space="preserve">To return to </w:t>
      </w:r>
      <w:r w:rsidR="00490D42" w:rsidRPr="007B4EBC">
        <w:t>default</w:t>
      </w:r>
      <w:r>
        <w:t xml:space="preserve"> value, use</w:t>
      </w:r>
      <w:r w:rsidR="00490D42" w:rsidRPr="007B4EBC">
        <w:t xml:space="preserve"> </w:t>
      </w:r>
      <w:r w:rsidR="00490D42" w:rsidRPr="007B4EBC">
        <w:rPr>
          <w:b/>
          <w:bCs/>
        </w:rPr>
        <w:t>no spanning-tree instance</w:t>
      </w:r>
      <w:r w:rsidR="00490D42" w:rsidRPr="007B4EBC">
        <w:rPr>
          <w:rFonts w:hint="eastAsia"/>
          <w:b/>
          <w:bCs/>
        </w:rPr>
        <w:t xml:space="preserve"> </w:t>
      </w:r>
      <w:r w:rsidR="00490D42" w:rsidRPr="007B4EBC">
        <w:rPr>
          <w:rFonts w:hint="eastAsia"/>
          <w:i/>
          <w:iCs/>
          <w:kern w:val="0"/>
        </w:rPr>
        <w:t>instance-id</w:t>
      </w:r>
      <w:r w:rsidR="00490D42" w:rsidRPr="007B4EBC">
        <w:rPr>
          <w:b/>
          <w:bCs/>
        </w:rPr>
        <w:t xml:space="preserve"> </w:t>
      </w:r>
      <w:r w:rsidR="00490D42" w:rsidRPr="007B4EBC">
        <w:rPr>
          <w:rFonts w:hint="eastAsia"/>
          <w:b/>
          <w:bCs/>
        </w:rPr>
        <w:t xml:space="preserve"> </w:t>
      </w:r>
      <w:r w:rsidR="00490D42" w:rsidRPr="007B4EBC">
        <w:rPr>
          <w:b/>
          <w:bCs/>
        </w:rPr>
        <w:t>priority</w:t>
      </w:r>
      <w:r w:rsidR="00490D42" w:rsidRPr="007B4EBC">
        <w:t xml:space="preserve"> </w:t>
      </w:r>
      <w:r>
        <w:rPr>
          <w:rFonts w:hint="eastAsia"/>
        </w:rPr>
        <w:t>c</w:t>
      </w:r>
      <w:r>
        <w:t>ommand</w:t>
      </w:r>
      <w:r w:rsidR="00490D42" w:rsidRPr="007B4EBC">
        <w:t>.</w:t>
      </w:r>
      <w:r>
        <w:t xml:space="preserve"> </w:t>
      </w:r>
    </w:p>
    <w:tbl>
      <w:tblPr>
        <w:tblStyle w:val="48"/>
        <w:tblW w:w="0" w:type="auto"/>
        <w:tblLook w:val="04A0" w:firstRow="1" w:lastRow="0" w:firstColumn="1" w:lastColumn="0" w:noHBand="0" w:noVBand="1"/>
      </w:tblPr>
      <w:tblGrid>
        <w:gridCol w:w="8045"/>
      </w:tblGrid>
      <w:tr w:rsidR="0049290B" w:rsidRPr="00086FC3" w14:paraId="668F5D50" w14:textId="77777777" w:rsidTr="0049290B">
        <w:tc>
          <w:tcPr>
            <w:tcW w:w="10118" w:type="dxa"/>
          </w:tcPr>
          <w:p w14:paraId="28B5CC44"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mst</w:t>
            </w:r>
            <w:r w:rsidRPr="00086FC3">
              <w:rPr>
                <w:rFonts w:eastAsia="굴림"/>
                <w:kern w:val="0"/>
              </w:rPr>
              <w:t xml:space="preserve"> </w:t>
            </w:r>
          </w:p>
          <w:p w14:paraId="616A0C9E"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3C72E0E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1E2B50D8"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7EC92E27"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6FC9D82"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24334A23"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5EAFE63F"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1D20EE4F"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 --- --------- -------- --------------------------------</w:t>
            </w:r>
          </w:p>
          <w:p w14:paraId="13630400"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589D296C" w14:textId="77777777" w:rsidR="0049290B" w:rsidRPr="00086FC3" w:rsidRDefault="0049290B" w:rsidP="0021019A">
            <w:pPr>
              <w:wordWrap/>
              <w:adjustRightInd w:val="0"/>
              <w:ind w:right="20"/>
              <w:rPr>
                <w:rFonts w:eastAsia="굴림"/>
                <w:kern w:val="0"/>
              </w:rPr>
            </w:pPr>
          </w:p>
          <w:p w14:paraId="204B01A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88A5ED1" w14:textId="77777777" w:rsidR="0049290B" w:rsidRPr="00086FC3" w:rsidRDefault="0049290B" w:rsidP="0021019A">
            <w:pPr>
              <w:wordWrap/>
              <w:adjustRightInd w:val="0"/>
              <w:ind w:right="20"/>
              <w:rPr>
                <w:rFonts w:eastAsia="굴림"/>
                <w:kern w:val="0"/>
              </w:rPr>
            </w:pPr>
            <w:r w:rsidRPr="00086FC3">
              <w:rPr>
                <w:rFonts w:eastAsia="굴림"/>
                <w:kern w:val="0"/>
              </w:rPr>
              <w:t>Switch(config)#</w:t>
            </w:r>
            <w:r w:rsidRPr="00086FC3">
              <w:rPr>
                <w:rFonts w:eastAsia="굴림"/>
                <w:b/>
                <w:kern w:val="0"/>
              </w:rPr>
              <w:t>spanning-tree instance 1 priority 4096</w:t>
            </w:r>
          </w:p>
          <w:p w14:paraId="6F647641" w14:textId="77777777" w:rsidR="0049290B" w:rsidRPr="00086FC3" w:rsidRDefault="0049290B" w:rsidP="0021019A">
            <w:pPr>
              <w:wordWrap/>
              <w:adjustRightInd w:val="0"/>
              <w:ind w:right="20"/>
              <w:rPr>
                <w:rFonts w:eastAsia="굴림"/>
                <w:kern w:val="0"/>
              </w:rPr>
            </w:pPr>
            <w:r w:rsidRPr="00086FC3">
              <w:rPr>
                <w:rFonts w:eastAsia="굴림"/>
                <w:kern w:val="0"/>
              </w:rPr>
              <w:t>Switch(config)#exit</w:t>
            </w:r>
          </w:p>
          <w:p w14:paraId="7C197F0A"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792BA455"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1A4C3AE8" w14:textId="77777777" w:rsidR="0049290B" w:rsidRPr="00086FC3" w:rsidRDefault="0049290B" w:rsidP="0021019A">
            <w:pPr>
              <w:wordWrap/>
              <w:adjustRightInd w:val="0"/>
              <w:ind w:right="20"/>
              <w:rPr>
                <w:rFonts w:eastAsia="굴림"/>
                <w:kern w:val="0"/>
              </w:rPr>
            </w:pPr>
            <w:r w:rsidRPr="00086FC3">
              <w:rPr>
                <w:rFonts w:eastAsia="굴림"/>
                <w:kern w:val="0"/>
              </w:rPr>
              <w:t xml:space="preserve">Bridge      address 0007.7074.ff01  priority      </w:t>
            </w:r>
            <w:r w:rsidRPr="00086FC3">
              <w:rPr>
                <w:rFonts w:eastAsia="굴림"/>
                <w:b/>
                <w:kern w:val="0"/>
              </w:rPr>
              <w:t>4096</w:t>
            </w:r>
            <w:r w:rsidRPr="00086FC3">
              <w:rPr>
                <w:rFonts w:eastAsia="굴림"/>
                <w:kern w:val="0"/>
              </w:rPr>
              <w:t xml:space="preserve">   (4096   sysid 0)</w:t>
            </w:r>
          </w:p>
          <w:p w14:paraId="797C8AA7"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39E02799"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675BE708"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BBAFE90"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5FC4C04A"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1A11B8E4"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34EECCC9"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4832F936" w14:textId="77777777" w:rsidR="0049290B" w:rsidRPr="00086FC3" w:rsidRDefault="0049290B" w:rsidP="0021019A">
            <w:pPr>
              <w:ind w:right="20"/>
              <w:rPr>
                <w:rFonts w:eastAsia="굴림"/>
              </w:rPr>
            </w:pPr>
            <w:r w:rsidRPr="00086FC3">
              <w:rPr>
                <w:rFonts w:eastAsia="굴림"/>
                <w:kern w:val="0"/>
              </w:rPr>
              <w:t>Switch#</w:t>
            </w:r>
          </w:p>
        </w:tc>
      </w:tr>
    </w:tbl>
    <w:p w14:paraId="24FBB7F5" w14:textId="77777777" w:rsidR="00490D42" w:rsidRPr="00C235A5" w:rsidRDefault="00253B3F" w:rsidP="0021019A">
      <w:pPr>
        <w:pStyle w:val="a3"/>
        <w:ind w:right="20"/>
      </w:pPr>
      <w:r>
        <w:lastRenderedPageBreak/>
        <w:t xml:space="preserve">To set the </w:t>
      </w:r>
      <w:r w:rsidR="00490D42" w:rsidRPr="00C235A5">
        <w:rPr>
          <w:rFonts w:hint="eastAsia"/>
        </w:rPr>
        <w:t>priority</w:t>
      </w:r>
      <w:r w:rsidRPr="00253B3F">
        <w:t xml:space="preserve"> </w:t>
      </w:r>
      <w:r>
        <w:t xml:space="preserve">to a </w:t>
      </w:r>
      <w:r w:rsidRPr="00C235A5">
        <w:t>port</w:t>
      </w:r>
      <w:r>
        <w:rPr>
          <w:rFonts w:hint="eastAsia"/>
        </w:rPr>
        <w:t>,</w:t>
      </w:r>
      <w:r>
        <w:t xml:space="preserve"> follow the steps below in</w:t>
      </w:r>
      <w:r w:rsidR="00490D42" w:rsidRPr="00C235A5">
        <w:rPr>
          <w:rFonts w:hint="eastAsia"/>
        </w:rPr>
        <w:t xml:space="preserve"> </w:t>
      </w:r>
      <w:r w:rsidR="00221294">
        <w:t>Privileged</w:t>
      </w:r>
      <w:r w:rsidR="00490D42" w:rsidRPr="00C235A5">
        <w:t xml:space="preserve"> </w:t>
      </w:r>
      <w:r>
        <w:rPr>
          <w:rFonts w:hint="eastAsia"/>
        </w:rPr>
        <w:t>m</w:t>
      </w:r>
      <w:r>
        <w:t>ode</w:t>
      </w:r>
      <w:r w:rsidR="00490D42" w:rsidRPr="00C235A5">
        <w:rPr>
          <w:rFonts w:hint="eastAsia"/>
        </w:rPr>
        <w:t>.</w:t>
      </w:r>
    </w:p>
    <w:tbl>
      <w:tblPr>
        <w:tblStyle w:val="CLIWide"/>
        <w:tblW w:w="0" w:type="auto"/>
        <w:tblLook w:val="01E0" w:firstRow="1" w:lastRow="1" w:firstColumn="1" w:lastColumn="1" w:noHBand="0" w:noVBand="0"/>
      </w:tblPr>
      <w:tblGrid>
        <w:gridCol w:w="788"/>
        <w:gridCol w:w="2549"/>
        <w:gridCol w:w="4595"/>
      </w:tblGrid>
      <w:tr w:rsidR="000C60DF" w:rsidRPr="004F573F"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4F573F" w:rsidRDefault="000C60DF" w:rsidP="00E20826">
            <w:pPr>
              <w:pStyle w:val="ac"/>
            </w:pPr>
          </w:p>
        </w:tc>
        <w:tc>
          <w:tcPr>
            <w:tcW w:w="2596" w:type="dxa"/>
          </w:tcPr>
          <w:p w14:paraId="3B166B26" w14:textId="77777777" w:rsidR="000C60DF" w:rsidRPr="004F573F" w:rsidRDefault="000C60DF" w:rsidP="0021019A">
            <w:pPr>
              <w:ind w:right="20"/>
              <w:rPr>
                <w:rFonts w:eastAsia="굴림"/>
                <w:b/>
                <w:bCs/>
              </w:rPr>
            </w:pPr>
            <w:r w:rsidRPr="004F573F">
              <w:rPr>
                <w:rFonts w:eastAsia="굴림"/>
                <w:b/>
                <w:bCs/>
              </w:rPr>
              <w:t>Command</w:t>
            </w:r>
          </w:p>
        </w:tc>
        <w:tc>
          <w:tcPr>
            <w:tcW w:w="4713" w:type="dxa"/>
          </w:tcPr>
          <w:p w14:paraId="66196433" w14:textId="77777777" w:rsidR="000C60DF" w:rsidRPr="004F573F" w:rsidRDefault="000C60DF" w:rsidP="0021019A">
            <w:pPr>
              <w:ind w:right="20"/>
              <w:rPr>
                <w:rFonts w:eastAsia="굴림"/>
                <w:b/>
                <w:bCs/>
              </w:rPr>
            </w:pPr>
            <w:r w:rsidRPr="004F573F">
              <w:rPr>
                <w:rFonts w:eastAsia="굴림"/>
                <w:b/>
                <w:bCs/>
              </w:rPr>
              <w:t>Purpose</w:t>
            </w:r>
          </w:p>
        </w:tc>
      </w:tr>
      <w:tr w:rsidR="000C60DF" w:rsidRPr="004F573F" w14:paraId="0A46E2B4" w14:textId="77777777" w:rsidTr="000C60DF">
        <w:trPr>
          <w:trHeight w:val="150"/>
        </w:trPr>
        <w:tc>
          <w:tcPr>
            <w:tcW w:w="791" w:type="dxa"/>
          </w:tcPr>
          <w:p w14:paraId="01F886D5" w14:textId="77777777" w:rsidR="000C60DF" w:rsidRPr="004F573F" w:rsidRDefault="000C60DF" w:rsidP="0021019A">
            <w:pPr>
              <w:ind w:right="20"/>
              <w:rPr>
                <w:rFonts w:eastAsia="굴림"/>
                <w:b/>
                <w:bCs/>
              </w:rPr>
            </w:pPr>
            <w:r w:rsidRPr="004F573F">
              <w:rPr>
                <w:rFonts w:eastAsia="굴림"/>
                <w:b/>
                <w:bCs/>
              </w:rPr>
              <w:t>Step1</w:t>
            </w:r>
          </w:p>
        </w:tc>
        <w:tc>
          <w:tcPr>
            <w:tcW w:w="2596" w:type="dxa"/>
          </w:tcPr>
          <w:p w14:paraId="36594776" w14:textId="77777777" w:rsidR="000C60DF" w:rsidRPr="004F573F" w:rsidRDefault="000C60DF" w:rsidP="0021019A">
            <w:pPr>
              <w:ind w:right="20"/>
              <w:jc w:val="left"/>
              <w:rPr>
                <w:rFonts w:eastAsia="굴림"/>
                <w:b/>
                <w:bCs/>
              </w:rPr>
            </w:pPr>
            <w:r w:rsidRPr="004F573F">
              <w:rPr>
                <w:rFonts w:eastAsia="굴림"/>
                <w:b/>
                <w:bCs/>
              </w:rPr>
              <w:t>configure terminal</w:t>
            </w:r>
          </w:p>
        </w:tc>
        <w:tc>
          <w:tcPr>
            <w:tcW w:w="4713" w:type="dxa"/>
          </w:tcPr>
          <w:p w14:paraId="1A17488C" w14:textId="77777777" w:rsidR="000C60DF" w:rsidRPr="004F573F" w:rsidRDefault="00253B3F" w:rsidP="0021019A">
            <w:pPr>
              <w:ind w:right="20"/>
              <w:rPr>
                <w:rFonts w:eastAsia="굴림"/>
              </w:rPr>
            </w:pPr>
            <w:r>
              <w:rPr>
                <w:rFonts w:eastAsia="굴림"/>
              </w:rPr>
              <w:t>Enter Global configuration mode.</w:t>
            </w:r>
          </w:p>
        </w:tc>
      </w:tr>
      <w:tr w:rsidR="000C60DF" w:rsidRPr="004F573F" w14:paraId="4FD0B4CB" w14:textId="77777777" w:rsidTr="000C60DF">
        <w:trPr>
          <w:trHeight w:val="150"/>
        </w:trPr>
        <w:tc>
          <w:tcPr>
            <w:tcW w:w="791" w:type="dxa"/>
          </w:tcPr>
          <w:p w14:paraId="5C73BD93" w14:textId="77777777" w:rsidR="000C60DF" w:rsidRPr="004F573F" w:rsidRDefault="000C60DF" w:rsidP="0021019A">
            <w:pPr>
              <w:ind w:right="20"/>
              <w:rPr>
                <w:rFonts w:eastAsia="굴림"/>
                <w:b/>
                <w:bCs/>
              </w:rPr>
            </w:pPr>
            <w:r w:rsidRPr="004F573F">
              <w:rPr>
                <w:rFonts w:eastAsia="굴림"/>
                <w:b/>
                <w:bCs/>
              </w:rPr>
              <w:t>Stpe2</w:t>
            </w:r>
          </w:p>
        </w:tc>
        <w:tc>
          <w:tcPr>
            <w:tcW w:w="2596" w:type="dxa"/>
          </w:tcPr>
          <w:p w14:paraId="5F3C945B" w14:textId="77777777" w:rsidR="000C60DF" w:rsidRPr="004F573F" w:rsidRDefault="000C60DF" w:rsidP="0021019A">
            <w:pPr>
              <w:ind w:right="20"/>
              <w:jc w:val="left"/>
              <w:rPr>
                <w:rFonts w:eastAsia="굴림"/>
                <w:b/>
                <w:bCs/>
              </w:rPr>
            </w:pPr>
            <w:r w:rsidRPr="004F573F">
              <w:rPr>
                <w:rFonts w:eastAsia="굴림"/>
                <w:b/>
                <w:bCs/>
              </w:rPr>
              <w:t xml:space="preserve">interface </w:t>
            </w:r>
            <w:r w:rsidRPr="004F573F">
              <w:rPr>
                <w:rFonts w:eastAsia="굴림"/>
                <w:i/>
                <w:iCs/>
              </w:rPr>
              <w:t>interface-id</w:t>
            </w:r>
          </w:p>
        </w:tc>
        <w:tc>
          <w:tcPr>
            <w:tcW w:w="4713" w:type="dxa"/>
          </w:tcPr>
          <w:p w14:paraId="32144CBD" w14:textId="77777777" w:rsidR="000C60DF" w:rsidRPr="004F573F" w:rsidRDefault="00253B3F" w:rsidP="0021019A">
            <w:pPr>
              <w:ind w:right="20"/>
              <w:rPr>
                <w:rFonts w:eastAsia="굴림"/>
              </w:rPr>
            </w:pPr>
            <w:r>
              <w:rPr>
                <w:rFonts w:eastAsia="굴림"/>
              </w:rPr>
              <w:t>Enter</w:t>
            </w:r>
            <w:r w:rsidR="000C60DF" w:rsidRPr="004F573F">
              <w:rPr>
                <w:rFonts w:eastAsia="굴림"/>
              </w:rPr>
              <w:t xml:space="preserve"> interface configuration </w:t>
            </w:r>
            <w:r>
              <w:rPr>
                <w:rFonts w:eastAsia="굴림" w:hint="eastAsia"/>
              </w:rPr>
              <w:t>m</w:t>
            </w:r>
            <w:r>
              <w:rPr>
                <w:rFonts w:eastAsia="굴림"/>
              </w:rPr>
              <w:t>ode by s</w:t>
            </w:r>
            <w:r>
              <w:rPr>
                <w:rFonts w:eastAsia="굴림" w:hint="eastAsia"/>
              </w:rPr>
              <w:t xml:space="preserve">pecifying the </w:t>
            </w:r>
            <w:r>
              <w:rPr>
                <w:rFonts w:eastAsia="굴림"/>
              </w:rPr>
              <w:t>intended</w:t>
            </w:r>
            <w:r>
              <w:rPr>
                <w:rFonts w:eastAsia="굴림" w:hint="eastAsia"/>
              </w:rPr>
              <w:t xml:space="preserve"> interface</w:t>
            </w:r>
            <w:r>
              <w:rPr>
                <w:rFonts w:eastAsia="굴림"/>
              </w:rPr>
              <w:t>.</w:t>
            </w:r>
          </w:p>
        </w:tc>
      </w:tr>
      <w:tr w:rsidR="000C60DF" w:rsidRPr="004F573F" w14:paraId="4B363D3A" w14:textId="77777777" w:rsidTr="000C60DF">
        <w:tc>
          <w:tcPr>
            <w:tcW w:w="791" w:type="dxa"/>
          </w:tcPr>
          <w:p w14:paraId="14B4AA30" w14:textId="77777777" w:rsidR="000C60DF" w:rsidRPr="004F573F" w:rsidRDefault="000C60DF" w:rsidP="0021019A">
            <w:pPr>
              <w:ind w:right="20"/>
              <w:rPr>
                <w:rFonts w:eastAsia="굴림"/>
                <w:b/>
                <w:bCs/>
              </w:rPr>
            </w:pPr>
            <w:r w:rsidRPr="004F573F">
              <w:rPr>
                <w:rFonts w:eastAsia="굴림"/>
                <w:b/>
                <w:bCs/>
              </w:rPr>
              <w:t>Step3</w:t>
            </w:r>
          </w:p>
        </w:tc>
        <w:tc>
          <w:tcPr>
            <w:tcW w:w="2596" w:type="dxa"/>
          </w:tcPr>
          <w:p w14:paraId="71F1B020" w14:textId="77777777" w:rsidR="000C60DF" w:rsidRPr="004F573F" w:rsidRDefault="000C60DF" w:rsidP="0021019A">
            <w:pPr>
              <w:ind w:right="20"/>
              <w:jc w:val="left"/>
              <w:rPr>
                <w:rFonts w:eastAsia="굴림"/>
                <w:b/>
                <w:bCs/>
              </w:rPr>
            </w:pPr>
            <w:r w:rsidRPr="004F573F">
              <w:rPr>
                <w:rFonts w:eastAsia="굴림"/>
                <w:b/>
                <w:bCs/>
              </w:rPr>
              <w:t xml:space="preserve">Spanning-tree instance </w:t>
            </w:r>
            <w:r w:rsidRPr="004F573F">
              <w:rPr>
                <w:rFonts w:eastAsia="굴림"/>
                <w:i/>
                <w:iCs/>
                <w:kern w:val="0"/>
              </w:rPr>
              <w:t xml:space="preserve">instance-id </w:t>
            </w:r>
            <w:r w:rsidRPr="004F573F">
              <w:rPr>
                <w:rFonts w:eastAsia="굴림"/>
                <w:b/>
                <w:bCs/>
              </w:rPr>
              <w:t xml:space="preserve"> priority </w:t>
            </w:r>
            <w:r w:rsidRPr="004F573F">
              <w:rPr>
                <w:rFonts w:eastAsia="굴림"/>
                <w:i/>
                <w:iCs/>
                <w:kern w:val="0"/>
              </w:rPr>
              <w:t>priority</w:t>
            </w:r>
          </w:p>
        </w:tc>
        <w:tc>
          <w:tcPr>
            <w:tcW w:w="4713" w:type="dxa"/>
          </w:tcPr>
          <w:p w14:paraId="5FFEC0C5" w14:textId="77777777" w:rsidR="000C60DF" w:rsidRPr="004F573F" w:rsidRDefault="00253B3F" w:rsidP="0021019A">
            <w:pPr>
              <w:ind w:right="20"/>
              <w:rPr>
                <w:rFonts w:eastAsia="굴림"/>
              </w:rPr>
            </w:pPr>
            <w:r>
              <w:rPr>
                <w:rFonts w:eastAsia="굴림"/>
              </w:rPr>
              <w:t xml:space="preserve">Assign </w:t>
            </w:r>
            <w:r w:rsidR="000C60DF" w:rsidRPr="004F573F">
              <w:rPr>
                <w:rFonts w:eastAsia="굴림"/>
              </w:rPr>
              <w:t>priority</w:t>
            </w:r>
            <w:r w:rsidRPr="004F573F">
              <w:rPr>
                <w:rFonts w:eastAsia="굴림"/>
              </w:rPr>
              <w:t xml:space="preserve"> </w:t>
            </w:r>
            <w:r>
              <w:rPr>
                <w:rFonts w:eastAsia="굴림"/>
              </w:rPr>
              <w:t>to the port.</w:t>
            </w:r>
          </w:p>
        </w:tc>
      </w:tr>
      <w:tr w:rsidR="000C60DF" w:rsidRPr="004F573F" w14:paraId="7D387F55" w14:textId="77777777" w:rsidTr="000C60DF">
        <w:trPr>
          <w:trHeight w:val="150"/>
        </w:trPr>
        <w:tc>
          <w:tcPr>
            <w:tcW w:w="791" w:type="dxa"/>
          </w:tcPr>
          <w:p w14:paraId="7AD7B6FA" w14:textId="77777777" w:rsidR="000C60DF" w:rsidRPr="004F573F" w:rsidRDefault="000C60DF" w:rsidP="0021019A">
            <w:pPr>
              <w:ind w:right="20"/>
              <w:rPr>
                <w:rFonts w:eastAsia="굴림"/>
                <w:b/>
                <w:bCs/>
              </w:rPr>
            </w:pPr>
            <w:r w:rsidRPr="004F573F">
              <w:rPr>
                <w:rFonts w:eastAsia="굴림"/>
                <w:b/>
                <w:bCs/>
              </w:rPr>
              <w:t>Step4</w:t>
            </w:r>
          </w:p>
        </w:tc>
        <w:tc>
          <w:tcPr>
            <w:tcW w:w="2596" w:type="dxa"/>
          </w:tcPr>
          <w:p w14:paraId="40939E04" w14:textId="77777777" w:rsidR="000C60DF" w:rsidRPr="004F573F" w:rsidRDefault="000C60DF" w:rsidP="0021019A">
            <w:pPr>
              <w:ind w:right="20"/>
              <w:jc w:val="left"/>
              <w:rPr>
                <w:rFonts w:eastAsia="굴림"/>
                <w:b/>
                <w:bCs/>
              </w:rPr>
            </w:pPr>
            <w:r w:rsidRPr="004F573F">
              <w:rPr>
                <w:rFonts w:eastAsia="굴림"/>
                <w:b/>
                <w:bCs/>
              </w:rPr>
              <w:t>exit</w:t>
            </w:r>
          </w:p>
        </w:tc>
        <w:tc>
          <w:tcPr>
            <w:tcW w:w="4713" w:type="dxa"/>
          </w:tcPr>
          <w:p w14:paraId="7A21C967" w14:textId="77777777" w:rsidR="000C60DF" w:rsidRPr="004F573F" w:rsidRDefault="00253B3F" w:rsidP="0021019A">
            <w:pPr>
              <w:ind w:right="20"/>
              <w:rPr>
                <w:rFonts w:eastAsia="굴림"/>
              </w:rPr>
            </w:pPr>
            <w:r>
              <w:rPr>
                <w:rFonts w:eastAsia="굴림"/>
              </w:rPr>
              <w:t xml:space="preserve">Get back to </w:t>
            </w:r>
            <w:r w:rsidR="00221294">
              <w:rPr>
                <w:rFonts w:eastAsia="굴림"/>
              </w:rPr>
              <w:t>Privileged</w:t>
            </w:r>
            <w:r>
              <w:rPr>
                <w:rFonts w:eastAsia="굴림"/>
              </w:rPr>
              <w:t xml:space="preserve"> mode.</w:t>
            </w:r>
          </w:p>
        </w:tc>
      </w:tr>
      <w:tr w:rsidR="000C60DF" w:rsidRPr="004F573F" w14:paraId="0671B572" w14:textId="77777777" w:rsidTr="000C60DF">
        <w:trPr>
          <w:trHeight w:val="150"/>
        </w:trPr>
        <w:tc>
          <w:tcPr>
            <w:tcW w:w="791" w:type="dxa"/>
          </w:tcPr>
          <w:p w14:paraId="7B79D716" w14:textId="77777777" w:rsidR="000C60DF" w:rsidRPr="004F573F" w:rsidRDefault="000C60DF" w:rsidP="0021019A">
            <w:pPr>
              <w:ind w:right="20"/>
              <w:rPr>
                <w:rFonts w:eastAsia="굴림"/>
                <w:b/>
                <w:bCs/>
              </w:rPr>
            </w:pPr>
            <w:r w:rsidRPr="004F573F">
              <w:rPr>
                <w:rFonts w:eastAsia="굴림"/>
                <w:b/>
                <w:bCs/>
              </w:rPr>
              <w:t>Step5</w:t>
            </w:r>
          </w:p>
        </w:tc>
        <w:tc>
          <w:tcPr>
            <w:tcW w:w="2596" w:type="dxa"/>
          </w:tcPr>
          <w:p w14:paraId="0C3D66E6" w14:textId="77777777" w:rsidR="000C60DF" w:rsidRPr="004F573F" w:rsidRDefault="000C60DF" w:rsidP="0021019A">
            <w:pPr>
              <w:ind w:right="20"/>
              <w:jc w:val="left"/>
              <w:rPr>
                <w:rFonts w:eastAsia="굴림"/>
                <w:b/>
                <w:bCs/>
              </w:rPr>
            </w:pPr>
            <w:r w:rsidRPr="004F573F">
              <w:rPr>
                <w:rFonts w:eastAsia="굴림"/>
                <w:b/>
                <w:bCs/>
              </w:rPr>
              <w:t>show running-config</w:t>
            </w:r>
          </w:p>
        </w:tc>
        <w:tc>
          <w:tcPr>
            <w:tcW w:w="4713" w:type="dxa"/>
          </w:tcPr>
          <w:p w14:paraId="2AA13B6E" w14:textId="77777777" w:rsidR="000C60DF" w:rsidRPr="004F573F" w:rsidRDefault="00253B3F" w:rsidP="0021019A">
            <w:pPr>
              <w:ind w:right="20"/>
              <w:rPr>
                <w:rFonts w:eastAsia="굴림"/>
              </w:rPr>
            </w:pPr>
            <w:r>
              <w:rPr>
                <w:rFonts w:eastAsia="굴림" w:hint="eastAsia"/>
              </w:rPr>
              <w:t>Check out the configuration is made.</w:t>
            </w:r>
          </w:p>
        </w:tc>
      </w:tr>
      <w:tr w:rsidR="000C60DF" w:rsidRPr="004F573F" w14:paraId="12B7FE7F" w14:textId="77777777" w:rsidTr="000C60DF">
        <w:tc>
          <w:tcPr>
            <w:tcW w:w="791" w:type="dxa"/>
          </w:tcPr>
          <w:p w14:paraId="534A78A8" w14:textId="77777777" w:rsidR="000C60DF" w:rsidRPr="004F573F" w:rsidRDefault="000C60DF" w:rsidP="0021019A">
            <w:pPr>
              <w:ind w:right="20"/>
              <w:rPr>
                <w:rFonts w:eastAsia="굴림"/>
                <w:b/>
                <w:bCs/>
              </w:rPr>
            </w:pPr>
            <w:r w:rsidRPr="004F573F">
              <w:rPr>
                <w:rFonts w:eastAsia="굴림"/>
                <w:b/>
                <w:bCs/>
              </w:rPr>
              <w:t>Step6</w:t>
            </w:r>
          </w:p>
        </w:tc>
        <w:tc>
          <w:tcPr>
            <w:tcW w:w="2596" w:type="dxa"/>
          </w:tcPr>
          <w:p w14:paraId="6B039F3E" w14:textId="77777777" w:rsidR="000C60DF" w:rsidRPr="004F573F" w:rsidRDefault="000C60DF" w:rsidP="0021019A">
            <w:pPr>
              <w:ind w:right="20"/>
              <w:jc w:val="left"/>
              <w:rPr>
                <w:rFonts w:eastAsia="굴림"/>
                <w:b/>
                <w:bCs/>
              </w:rPr>
            </w:pPr>
            <w:r w:rsidRPr="004F573F">
              <w:rPr>
                <w:rFonts w:eastAsia="굴림"/>
                <w:b/>
                <w:bCs/>
              </w:rPr>
              <w:t>copy running-config startup-config</w:t>
            </w:r>
          </w:p>
        </w:tc>
        <w:tc>
          <w:tcPr>
            <w:tcW w:w="4713" w:type="dxa"/>
          </w:tcPr>
          <w:p w14:paraId="0501020A" w14:textId="77777777" w:rsidR="000C60DF" w:rsidRPr="004F573F" w:rsidRDefault="000C60DF" w:rsidP="0021019A">
            <w:pPr>
              <w:ind w:right="20"/>
              <w:rPr>
                <w:rFonts w:eastAsia="굴림"/>
              </w:rPr>
            </w:pPr>
            <w:r w:rsidRPr="004F573F">
              <w:rPr>
                <w:rFonts w:eastAsia="굴림"/>
              </w:rPr>
              <w:t>(</w:t>
            </w:r>
            <w:r w:rsidR="00253B3F">
              <w:rPr>
                <w:rFonts w:eastAsia="굴림" w:hint="eastAsia"/>
              </w:rPr>
              <w:t>Optional</w:t>
            </w:r>
            <w:r w:rsidRPr="004F573F">
              <w:rPr>
                <w:rFonts w:eastAsia="굴림"/>
              </w:rPr>
              <w:t xml:space="preserve">) </w:t>
            </w:r>
            <w:r w:rsidR="00253B3F">
              <w:rPr>
                <w:rFonts w:eastAsia="굴림" w:hint="eastAsia"/>
              </w:rPr>
              <w:t>Modified</w:t>
            </w:r>
            <w:r w:rsidRPr="004F573F">
              <w:rPr>
                <w:rFonts w:eastAsia="굴림"/>
              </w:rPr>
              <w:t xml:space="preserve"> configuration </w:t>
            </w:r>
            <w:r w:rsidR="00253B3F">
              <w:rPr>
                <w:rFonts w:eastAsia="굴림" w:hint="eastAsia"/>
              </w:rPr>
              <w:t>i</w:t>
            </w:r>
            <w:r w:rsidR="00253B3F">
              <w:rPr>
                <w:rFonts w:eastAsia="굴림"/>
              </w:rPr>
              <w:t>s to be save as a file</w:t>
            </w:r>
            <w:r w:rsidRPr="004F573F">
              <w:rPr>
                <w:rFonts w:eastAsia="굴림"/>
              </w:rPr>
              <w:t>.</w:t>
            </w:r>
          </w:p>
        </w:tc>
      </w:tr>
    </w:tbl>
    <w:p w14:paraId="37AAFED7" w14:textId="77777777" w:rsidR="00490D42" w:rsidRPr="00C235A5" w:rsidRDefault="00253B3F" w:rsidP="0021019A">
      <w:pPr>
        <w:pStyle w:val="a3"/>
        <w:ind w:right="20"/>
      </w:pPr>
      <w:r>
        <w:t xml:space="preserve">To return to </w:t>
      </w:r>
      <w:r w:rsidR="00490D42" w:rsidRPr="00C235A5">
        <w:t xml:space="preserve">default </w:t>
      </w:r>
      <w:r>
        <w:rPr>
          <w:rFonts w:hint="eastAsia"/>
        </w:rPr>
        <w:t>v</w:t>
      </w:r>
      <w:r>
        <w:t>alue, use</w:t>
      </w:r>
      <w:r w:rsidR="00490D42" w:rsidRPr="00C235A5">
        <w:t xml:space="preserve"> </w:t>
      </w:r>
      <w:r w:rsidR="00490D42" w:rsidRPr="00C235A5">
        <w:rPr>
          <w:b/>
          <w:bCs/>
        </w:rPr>
        <w:t>no spanning-tree instance</w:t>
      </w:r>
      <w:r w:rsidR="00490D42" w:rsidRPr="00C235A5">
        <w:rPr>
          <w:rFonts w:hint="eastAsia"/>
          <w:b/>
          <w:bCs/>
        </w:rPr>
        <w:t xml:space="preserve"> </w:t>
      </w:r>
      <w:r w:rsidR="00490D42" w:rsidRPr="00C235A5">
        <w:rPr>
          <w:rFonts w:hint="eastAsia"/>
          <w:i/>
          <w:iCs/>
          <w:kern w:val="0"/>
        </w:rPr>
        <w:t>instance-id</w:t>
      </w:r>
      <w:r w:rsidR="00490D42" w:rsidRPr="00C235A5">
        <w:rPr>
          <w:b/>
          <w:bCs/>
        </w:rPr>
        <w:t xml:space="preserve"> </w:t>
      </w:r>
      <w:r w:rsidR="00490D42" w:rsidRPr="00C235A5">
        <w:rPr>
          <w:rFonts w:hint="eastAsia"/>
          <w:b/>
          <w:bCs/>
        </w:rPr>
        <w:t xml:space="preserve"> </w:t>
      </w:r>
      <w:r w:rsidR="00490D42" w:rsidRPr="00C235A5">
        <w:rPr>
          <w:b/>
          <w:bCs/>
        </w:rPr>
        <w:t>priority</w:t>
      </w:r>
      <w:r w:rsidR="00490D42" w:rsidRPr="00C235A5">
        <w:t xml:space="preserve"> </w:t>
      </w:r>
      <w:r>
        <w:rPr>
          <w:rFonts w:hint="eastAsia"/>
        </w:rPr>
        <w:t>c</w:t>
      </w:r>
      <w:r>
        <w:t>ommand</w:t>
      </w:r>
      <w:r w:rsidR="00490D42" w:rsidRPr="00C235A5">
        <w:t>.</w:t>
      </w:r>
    </w:p>
    <w:tbl>
      <w:tblPr>
        <w:tblStyle w:val="48"/>
        <w:tblW w:w="0" w:type="auto"/>
        <w:tblLook w:val="04A0" w:firstRow="1" w:lastRow="0" w:firstColumn="1" w:lastColumn="0" w:noHBand="0" w:noVBand="1"/>
      </w:tblPr>
      <w:tblGrid>
        <w:gridCol w:w="8045"/>
      </w:tblGrid>
      <w:tr w:rsidR="0049290B" w:rsidRPr="00086FC3" w14:paraId="0FB785B2" w14:textId="77777777" w:rsidTr="0049290B">
        <w:tc>
          <w:tcPr>
            <w:tcW w:w="10118" w:type="dxa"/>
          </w:tcPr>
          <w:p w14:paraId="35FF5A7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203F6C31"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3C26542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2577AA39"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7ACA13D0"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3566FADD"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AB2C421"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71B09A5"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734DC8BE"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 --- --------- -------- --------------------------------</w:t>
            </w:r>
          </w:p>
          <w:p w14:paraId="0A1B1E02"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4D5AE54D" w14:textId="77777777" w:rsidR="0049290B" w:rsidRPr="00086FC3" w:rsidRDefault="0049290B" w:rsidP="0021019A">
            <w:pPr>
              <w:wordWrap/>
              <w:adjustRightInd w:val="0"/>
              <w:ind w:right="20"/>
              <w:rPr>
                <w:rFonts w:eastAsia="굴림"/>
                <w:kern w:val="0"/>
              </w:rPr>
            </w:pPr>
          </w:p>
          <w:p w14:paraId="331BAC1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47A6B904"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6214982E"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priority 0</w:t>
            </w:r>
          </w:p>
          <w:p w14:paraId="4B1F12B9"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021E2046"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58C8C178"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28B30099"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762ABC8E"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60907EA8"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2257E29A"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209CF32E"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029FF42"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26324EC3"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730442C3"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 xml:space="preserve"> 0</w:t>
            </w:r>
            <w:r w:rsidRPr="00086FC3">
              <w:rPr>
                <w:rFonts w:eastAsia="굴림"/>
                <w:kern w:val="0"/>
              </w:rPr>
              <w:t>.138  P2p</w:t>
            </w:r>
          </w:p>
          <w:p w14:paraId="05822E53" w14:textId="77777777" w:rsidR="0049290B" w:rsidRPr="00086FC3" w:rsidRDefault="0049290B" w:rsidP="0021019A">
            <w:pPr>
              <w:wordWrap/>
              <w:adjustRightInd w:val="0"/>
              <w:ind w:right="20"/>
              <w:rPr>
                <w:rFonts w:eastAsia="굴림"/>
                <w:kern w:val="0"/>
              </w:rPr>
            </w:pPr>
          </w:p>
          <w:p w14:paraId="6E37E6D0"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19EB065"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6FE21630"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priority</w:t>
            </w:r>
          </w:p>
          <w:p w14:paraId="4F7A273F"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1C4086D0"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728094C1"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49D79CFC"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6FAE4689"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0BD4F18E"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3438AC3"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512F1AD4"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17251581"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04B6C238"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72459557"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128</w:t>
            </w:r>
            <w:r w:rsidRPr="00086FC3">
              <w:rPr>
                <w:rFonts w:eastAsia="굴림"/>
                <w:kern w:val="0"/>
              </w:rPr>
              <w:t>.138  P2p</w:t>
            </w:r>
          </w:p>
          <w:p w14:paraId="727F10E1" w14:textId="77777777" w:rsidR="0049290B" w:rsidRPr="00086FC3" w:rsidRDefault="0049290B" w:rsidP="0021019A">
            <w:pPr>
              <w:ind w:right="20"/>
              <w:rPr>
                <w:rFonts w:eastAsia="굴림"/>
              </w:rPr>
            </w:pPr>
            <w:r w:rsidRPr="00086FC3">
              <w:rPr>
                <w:rFonts w:eastAsia="굴림"/>
                <w:kern w:val="0"/>
              </w:rPr>
              <w:t>Switch#</w:t>
            </w:r>
          </w:p>
        </w:tc>
      </w:tr>
    </w:tbl>
    <w:p w14:paraId="0E90BE2E" w14:textId="77777777" w:rsidR="0009369F" w:rsidRDefault="0009369F" w:rsidP="0021019A">
      <w:pPr>
        <w:pStyle w:val="a3"/>
        <w:ind w:right="20"/>
      </w:pPr>
    </w:p>
    <w:p w14:paraId="61DCAD3F" w14:textId="77777777" w:rsidR="00490D42" w:rsidRPr="002F5F3A" w:rsidRDefault="00490D42" w:rsidP="0021019A">
      <w:pPr>
        <w:pStyle w:val="a3"/>
        <w:ind w:right="20"/>
      </w:pPr>
      <w:r w:rsidRPr="002F5F3A">
        <w:t xml:space="preserve">To set the path cost value of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1"/>
        <w:gridCol w:w="2548"/>
        <w:gridCol w:w="4593"/>
      </w:tblGrid>
      <w:tr w:rsidR="000C60DF" w:rsidRPr="00C235A5"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2F5F3A" w:rsidRDefault="000C60DF" w:rsidP="00E20826">
            <w:pPr>
              <w:pStyle w:val="ac"/>
            </w:pPr>
          </w:p>
        </w:tc>
        <w:tc>
          <w:tcPr>
            <w:tcW w:w="2596" w:type="dxa"/>
          </w:tcPr>
          <w:p w14:paraId="17EF5496" w14:textId="77777777" w:rsidR="000C60DF" w:rsidRPr="002F5F3A" w:rsidRDefault="000C60DF" w:rsidP="0021019A">
            <w:pPr>
              <w:wordWrap/>
              <w:ind w:left="357" w:right="20" w:hanging="357"/>
              <w:rPr>
                <w:b/>
                <w:bCs/>
              </w:rPr>
            </w:pPr>
            <w:r w:rsidRPr="002F5F3A">
              <w:rPr>
                <w:b/>
                <w:bCs/>
              </w:rPr>
              <w:t>Command</w:t>
            </w:r>
          </w:p>
        </w:tc>
        <w:tc>
          <w:tcPr>
            <w:tcW w:w="4711" w:type="dxa"/>
          </w:tcPr>
          <w:p w14:paraId="538CCB4B" w14:textId="77777777" w:rsidR="000C60DF" w:rsidRPr="002F5F3A" w:rsidRDefault="000C60DF" w:rsidP="0021019A">
            <w:pPr>
              <w:wordWrap/>
              <w:ind w:left="357" w:right="20" w:hanging="357"/>
              <w:rPr>
                <w:b/>
                <w:bCs/>
              </w:rPr>
            </w:pPr>
            <w:r w:rsidRPr="002F5F3A">
              <w:rPr>
                <w:b/>
                <w:bCs/>
              </w:rPr>
              <w:t>Purpose</w:t>
            </w:r>
          </w:p>
        </w:tc>
      </w:tr>
      <w:tr w:rsidR="000C60DF" w:rsidRPr="00C235A5" w14:paraId="0EE32DFB" w14:textId="77777777" w:rsidTr="000C60DF">
        <w:trPr>
          <w:trHeight w:val="150"/>
        </w:trPr>
        <w:tc>
          <w:tcPr>
            <w:tcW w:w="793" w:type="dxa"/>
          </w:tcPr>
          <w:p w14:paraId="07B02FA4" w14:textId="77777777" w:rsidR="000C60DF" w:rsidRPr="002F5F3A" w:rsidRDefault="000C60DF" w:rsidP="0021019A">
            <w:pPr>
              <w:wordWrap/>
              <w:ind w:left="357" w:right="20" w:hanging="357"/>
              <w:rPr>
                <w:b/>
                <w:bCs/>
              </w:rPr>
            </w:pPr>
            <w:r w:rsidRPr="002F5F3A">
              <w:rPr>
                <w:b/>
                <w:bCs/>
              </w:rPr>
              <w:t>Step1</w:t>
            </w:r>
          </w:p>
        </w:tc>
        <w:tc>
          <w:tcPr>
            <w:tcW w:w="2596" w:type="dxa"/>
          </w:tcPr>
          <w:p w14:paraId="0D2059FB" w14:textId="77777777" w:rsidR="000C60DF" w:rsidRPr="002F5F3A" w:rsidRDefault="000C60DF" w:rsidP="0021019A">
            <w:pPr>
              <w:wordWrap/>
              <w:ind w:right="20"/>
              <w:jc w:val="left"/>
              <w:rPr>
                <w:b/>
                <w:bCs/>
              </w:rPr>
            </w:pPr>
            <w:r w:rsidRPr="002F5F3A">
              <w:rPr>
                <w:b/>
                <w:bCs/>
              </w:rPr>
              <w:t>configure terminal</w:t>
            </w:r>
          </w:p>
        </w:tc>
        <w:tc>
          <w:tcPr>
            <w:tcW w:w="4711" w:type="dxa"/>
          </w:tcPr>
          <w:p w14:paraId="2D28BCE3" w14:textId="77777777" w:rsidR="000C60DF" w:rsidRPr="002F5F3A" w:rsidRDefault="000C60DF" w:rsidP="0021019A">
            <w:pPr>
              <w:wordWrap/>
              <w:ind w:right="20"/>
              <w:jc w:val="left"/>
            </w:pPr>
            <w:r w:rsidRPr="002F5F3A">
              <w:t>Enters global configuration mode.</w:t>
            </w:r>
          </w:p>
        </w:tc>
      </w:tr>
      <w:tr w:rsidR="000C60DF" w:rsidRPr="00C235A5" w14:paraId="33587389" w14:textId="77777777" w:rsidTr="000C60DF">
        <w:trPr>
          <w:trHeight w:val="150"/>
        </w:trPr>
        <w:tc>
          <w:tcPr>
            <w:tcW w:w="793" w:type="dxa"/>
          </w:tcPr>
          <w:p w14:paraId="3C679DAC" w14:textId="77777777" w:rsidR="000C60DF" w:rsidRPr="002F5F3A" w:rsidRDefault="000C60DF" w:rsidP="0021019A">
            <w:pPr>
              <w:wordWrap/>
              <w:ind w:left="357" w:right="20" w:hanging="357"/>
              <w:rPr>
                <w:b/>
                <w:bCs/>
              </w:rPr>
            </w:pPr>
            <w:r w:rsidRPr="002F5F3A">
              <w:rPr>
                <w:b/>
                <w:bCs/>
              </w:rPr>
              <w:t>Stpe2</w:t>
            </w:r>
          </w:p>
        </w:tc>
        <w:tc>
          <w:tcPr>
            <w:tcW w:w="2596" w:type="dxa"/>
          </w:tcPr>
          <w:p w14:paraId="6E189EC2" w14:textId="77777777"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711" w:type="dxa"/>
          </w:tcPr>
          <w:p w14:paraId="418F590F" w14:textId="77777777" w:rsidR="000C60DF" w:rsidRPr="002F5F3A" w:rsidRDefault="000C60DF" w:rsidP="0021019A">
            <w:pPr>
              <w:wordWrap/>
              <w:ind w:right="20"/>
              <w:jc w:val="left"/>
            </w:pPr>
            <w:r w:rsidRPr="002F5F3A">
              <w:t>Enters to interface configuration mode.</w:t>
            </w:r>
          </w:p>
        </w:tc>
      </w:tr>
      <w:tr w:rsidR="000C60DF" w:rsidRPr="00C235A5" w14:paraId="4E2102F1" w14:textId="77777777" w:rsidTr="000C60DF">
        <w:tc>
          <w:tcPr>
            <w:tcW w:w="793" w:type="dxa"/>
          </w:tcPr>
          <w:p w14:paraId="63551580" w14:textId="77777777" w:rsidR="000C60DF" w:rsidRPr="002F5F3A" w:rsidRDefault="000C60DF" w:rsidP="0021019A">
            <w:pPr>
              <w:wordWrap/>
              <w:ind w:left="357" w:right="20" w:hanging="357"/>
              <w:rPr>
                <w:b/>
                <w:bCs/>
              </w:rPr>
            </w:pPr>
            <w:r w:rsidRPr="002F5F3A">
              <w:rPr>
                <w:b/>
                <w:bCs/>
              </w:rPr>
              <w:t>Step3</w:t>
            </w:r>
          </w:p>
        </w:tc>
        <w:tc>
          <w:tcPr>
            <w:tcW w:w="2596" w:type="dxa"/>
          </w:tcPr>
          <w:p w14:paraId="5226BB52" w14:textId="77777777" w:rsidR="000C60DF" w:rsidRPr="002F5F3A" w:rsidRDefault="000C60DF" w:rsidP="0021019A">
            <w:pPr>
              <w:wordWrap/>
              <w:ind w:right="20"/>
              <w:jc w:val="left"/>
              <w:rPr>
                <w:b/>
                <w:bCs/>
              </w:rPr>
            </w:pPr>
            <w:r w:rsidRPr="002F5F3A">
              <w:rPr>
                <w:b/>
                <w:bCs/>
              </w:rPr>
              <w:t xml:space="preserve">Spanning-tree instance </w:t>
            </w:r>
            <w:r w:rsidRPr="002F5F3A">
              <w:rPr>
                <w:i/>
                <w:iCs/>
                <w:kern w:val="0"/>
              </w:rPr>
              <w:t xml:space="preserve">instance-id </w:t>
            </w:r>
            <w:r w:rsidRPr="002F5F3A">
              <w:rPr>
                <w:b/>
                <w:bCs/>
              </w:rPr>
              <w:t xml:space="preserve"> path-cost </w:t>
            </w:r>
            <w:r w:rsidRPr="002F5F3A">
              <w:rPr>
                <w:i/>
                <w:iCs/>
                <w:kern w:val="0"/>
              </w:rPr>
              <w:t>path-cost</w:t>
            </w:r>
          </w:p>
        </w:tc>
        <w:tc>
          <w:tcPr>
            <w:tcW w:w="4711" w:type="dxa"/>
          </w:tcPr>
          <w:p w14:paraId="32ED213D" w14:textId="77777777" w:rsidR="000C60DF" w:rsidRPr="002F5F3A" w:rsidRDefault="000C60DF" w:rsidP="0021019A">
            <w:pPr>
              <w:wordWrap/>
              <w:ind w:right="20"/>
              <w:jc w:val="left"/>
            </w:pPr>
            <w:r w:rsidRPr="002F5F3A">
              <w:t>Sets path cost on port.</w:t>
            </w:r>
          </w:p>
        </w:tc>
      </w:tr>
      <w:tr w:rsidR="000C60DF" w:rsidRPr="00C235A5" w14:paraId="4CD766F6" w14:textId="77777777" w:rsidTr="000C60DF">
        <w:trPr>
          <w:trHeight w:val="150"/>
        </w:trPr>
        <w:tc>
          <w:tcPr>
            <w:tcW w:w="793" w:type="dxa"/>
          </w:tcPr>
          <w:p w14:paraId="637AB2F6" w14:textId="77777777" w:rsidR="000C60DF" w:rsidRPr="002F5F3A" w:rsidRDefault="000C60DF" w:rsidP="0021019A">
            <w:pPr>
              <w:wordWrap/>
              <w:ind w:left="357" w:right="20" w:hanging="357"/>
              <w:rPr>
                <w:b/>
                <w:bCs/>
              </w:rPr>
            </w:pPr>
            <w:r w:rsidRPr="002F5F3A">
              <w:rPr>
                <w:b/>
                <w:bCs/>
              </w:rPr>
              <w:t>Step4</w:t>
            </w:r>
          </w:p>
        </w:tc>
        <w:tc>
          <w:tcPr>
            <w:tcW w:w="2596" w:type="dxa"/>
          </w:tcPr>
          <w:p w14:paraId="75307848" w14:textId="77777777" w:rsidR="000C60DF" w:rsidRPr="002F5F3A" w:rsidRDefault="000C60DF" w:rsidP="0021019A">
            <w:pPr>
              <w:wordWrap/>
              <w:ind w:right="20"/>
              <w:jc w:val="left"/>
              <w:rPr>
                <w:b/>
                <w:bCs/>
              </w:rPr>
            </w:pPr>
            <w:r w:rsidRPr="002F5F3A">
              <w:rPr>
                <w:b/>
                <w:bCs/>
              </w:rPr>
              <w:t>exit</w:t>
            </w:r>
          </w:p>
        </w:tc>
        <w:tc>
          <w:tcPr>
            <w:tcW w:w="4711" w:type="dxa"/>
          </w:tcPr>
          <w:p w14:paraId="5F835817"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4B4C549A" w14:textId="77777777" w:rsidTr="000C60DF">
        <w:trPr>
          <w:trHeight w:val="150"/>
        </w:trPr>
        <w:tc>
          <w:tcPr>
            <w:tcW w:w="793" w:type="dxa"/>
          </w:tcPr>
          <w:p w14:paraId="7E95C7D3" w14:textId="77777777" w:rsidR="000C60DF" w:rsidRPr="002F5F3A" w:rsidRDefault="000C60DF" w:rsidP="0021019A">
            <w:pPr>
              <w:wordWrap/>
              <w:ind w:left="357" w:right="20" w:hanging="357"/>
              <w:rPr>
                <w:b/>
                <w:bCs/>
              </w:rPr>
            </w:pPr>
            <w:r w:rsidRPr="002F5F3A">
              <w:rPr>
                <w:b/>
                <w:bCs/>
              </w:rPr>
              <w:t>Step5</w:t>
            </w:r>
          </w:p>
        </w:tc>
        <w:tc>
          <w:tcPr>
            <w:tcW w:w="2596" w:type="dxa"/>
          </w:tcPr>
          <w:p w14:paraId="531FEF66" w14:textId="77777777" w:rsidR="000C60DF" w:rsidRPr="002F5F3A" w:rsidRDefault="000C60DF" w:rsidP="0021019A">
            <w:pPr>
              <w:wordWrap/>
              <w:ind w:right="20"/>
              <w:jc w:val="left"/>
              <w:rPr>
                <w:b/>
                <w:bCs/>
              </w:rPr>
            </w:pPr>
            <w:r w:rsidRPr="002F5F3A">
              <w:rPr>
                <w:b/>
                <w:bCs/>
              </w:rPr>
              <w:t>show running-config</w:t>
            </w:r>
          </w:p>
        </w:tc>
        <w:tc>
          <w:tcPr>
            <w:tcW w:w="4711" w:type="dxa"/>
          </w:tcPr>
          <w:p w14:paraId="0B2FFEBD" w14:textId="77777777" w:rsidR="000C60DF" w:rsidRPr="002F5F3A" w:rsidRDefault="000C60DF" w:rsidP="0021019A">
            <w:pPr>
              <w:wordWrap/>
              <w:ind w:right="20"/>
              <w:jc w:val="left"/>
            </w:pPr>
            <w:r w:rsidRPr="002F5F3A">
              <w:t>Shows current running configuration.</w:t>
            </w:r>
          </w:p>
        </w:tc>
      </w:tr>
      <w:tr w:rsidR="000C60DF" w:rsidRPr="00C235A5" w14:paraId="171F9D0C" w14:textId="77777777" w:rsidTr="000C60DF">
        <w:tc>
          <w:tcPr>
            <w:tcW w:w="793" w:type="dxa"/>
          </w:tcPr>
          <w:p w14:paraId="4A567DC6" w14:textId="77777777" w:rsidR="000C60DF" w:rsidRPr="002F5F3A" w:rsidRDefault="000C60DF" w:rsidP="0021019A">
            <w:pPr>
              <w:wordWrap/>
              <w:ind w:left="357" w:right="20" w:hanging="357"/>
              <w:rPr>
                <w:b/>
                <w:bCs/>
              </w:rPr>
            </w:pPr>
            <w:r w:rsidRPr="002F5F3A">
              <w:rPr>
                <w:b/>
                <w:bCs/>
              </w:rPr>
              <w:t>Step6</w:t>
            </w:r>
          </w:p>
        </w:tc>
        <w:tc>
          <w:tcPr>
            <w:tcW w:w="2596" w:type="dxa"/>
          </w:tcPr>
          <w:p w14:paraId="7323E8FF" w14:textId="77777777" w:rsidR="000C60DF" w:rsidRPr="002F5F3A" w:rsidRDefault="000C60DF" w:rsidP="0021019A">
            <w:pPr>
              <w:wordWrap/>
              <w:ind w:right="20"/>
              <w:jc w:val="left"/>
              <w:rPr>
                <w:b/>
                <w:bCs/>
              </w:rPr>
            </w:pPr>
            <w:r w:rsidRPr="002F5F3A">
              <w:rPr>
                <w:b/>
                <w:bCs/>
              </w:rPr>
              <w:t>copy running-config startup-config</w:t>
            </w:r>
          </w:p>
        </w:tc>
        <w:tc>
          <w:tcPr>
            <w:tcW w:w="4711" w:type="dxa"/>
          </w:tcPr>
          <w:p w14:paraId="43AE7732" w14:textId="77777777" w:rsidR="000C60DF" w:rsidRPr="002F5F3A" w:rsidRDefault="000C60DF" w:rsidP="0021019A">
            <w:pPr>
              <w:wordWrap/>
              <w:ind w:right="20"/>
              <w:jc w:val="left"/>
            </w:pPr>
            <w:r w:rsidRPr="002F5F3A">
              <w:t>Saves current running configuration to startup-configuration.</w:t>
            </w:r>
          </w:p>
        </w:tc>
      </w:tr>
    </w:tbl>
    <w:p w14:paraId="32D88DB5" w14:textId="77777777" w:rsidR="00490D42" w:rsidRPr="00F05326" w:rsidRDefault="00490D42" w:rsidP="0021019A">
      <w:pPr>
        <w:pStyle w:val="a3"/>
        <w:ind w:right="20"/>
      </w:pPr>
      <w:r w:rsidRPr="00F05326">
        <w:t>To restore as default value, do no spanning-tree instance instance-id  path-cost command.</w:t>
      </w:r>
    </w:p>
    <w:tbl>
      <w:tblPr>
        <w:tblStyle w:val="48"/>
        <w:tblW w:w="0" w:type="auto"/>
        <w:tblLook w:val="04A0" w:firstRow="1" w:lastRow="0" w:firstColumn="1" w:lastColumn="0" w:noHBand="0" w:noVBand="1"/>
      </w:tblPr>
      <w:tblGrid>
        <w:gridCol w:w="8045"/>
      </w:tblGrid>
      <w:tr w:rsidR="0049290B" w:rsidRPr="00086FC3" w14:paraId="7F07F932" w14:textId="77777777" w:rsidTr="0049290B">
        <w:tc>
          <w:tcPr>
            <w:tcW w:w="10118" w:type="dxa"/>
          </w:tcPr>
          <w:p w14:paraId="38C1230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6468DDCA"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261174F6"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06C0CE66"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2DBAC80B"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71990F2E"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17E858F7"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7A9BBF2"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559BFFF0"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5CB68FE6"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62BB521B" w14:textId="77777777" w:rsidR="0049290B" w:rsidRPr="00086FC3" w:rsidRDefault="0049290B" w:rsidP="0021019A">
            <w:pPr>
              <w:wordWrap/>
              <w:adjustRightInd w:val="0"/>
              <w:ind w:right="20"/>
              <w:rPr>
                <w:rFonts w:eastAsia="굴림"/>
                <w:kern w:val="0"/>
              </w:rPr>
            </w:pPr>
          </w:p>
          <w:p w14:paraId="4749B0B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10C832A"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0810CEAF"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path-cost 1</w:t>
            </w:r>
          </w:p>
          <w:p w14:paraId="07D5BCC2"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2DB7264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66438C43"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4868E1D2"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7AAC1C50"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37C71FE6"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6D1F97B0"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700B32AC"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78A3D483"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401C9250"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2325D01F"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1</w:t>
            </w:r>
            <w:r w:rsidRPr="00086FC3">
              <w:rPr>
                <w:rFonts w:eastAsia="굴림"/>
                <w:kern w:val="0"/>
              </w:rPr>
              <w:t xml:space="preserve">      </w:t>
            </w:r>
            <w:r w:rsidRPr="00086FC3">
              <w:rPr>
                <w:rFonts w:eastAsia="굴림"/>
                <w:b/>
                <w:kern w:val="0"/>
              </w:rPr>
              <w:t xml:space="preserve"> </w:t>
            </w:r>
            <w:r w:rsidRPr="00086FC3">
              <w:rPr>
                <w:rFonts w:eastAsia="굴림"/>
                <w:kern w:val="0"/>
              </w:rPr>
              <w:t>128.138  P2p</w:t>
            </w:r>
          </w:p>
          <w:p w14:paraId="7CADEC8E" w14:textId="77777777" w:rsidR="0049290B" w:rsidRPr="00086FC3" w:rsidRDefault="0049290B" w:rsidP="0021019A">
            <w:pPr>
              <w:wordWrap/>
              <w:adjustRightInd w:val="0"/>
              <w:ind w:right="20"/>
              <w:rPr>
                <w:rFonts w:eastAsia="굴림"/>
                <w:kern w:val="0"/>
              </w:rPr>
            </w:pPr>
          </w:p>
          <w:p w14:paraId="375905BD"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xml:space="preserve">Switch#configure terminal </w:t>
            </w:r>
          </w:p>
          <w:p w14:paraId="6D3DEAC4"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7B644980"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path-cost</w:t>
            </w:r>
          </w:p>
          <w:p w14:paraId="5164ADB5"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1E68DC7C"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37DF51D2"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0D52B7C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39617356"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6A92717F"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F190B60"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ED62D7A"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099B85BA"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2E65F355"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1834D7A7"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20000</w:t>
            </w:r>
            <w:r w:rsidRPr="00086FC3">
              <w:rPr>
                <w:rFonts w:eastAsia="굴림"/>
                <w:kern w:val="0"/>
              </w:rPr>
              <w:t xml:space="preserve">     128.138  P2p</w:t>
            </w:r>
          </w:p>
          <w:p w14:paraId="3E41D7FE" w14:textId="77777777" w:rsidR="0049290B" w:rsidRPr="00086FC3" w:rsidRDefault="0049290B" w:rsidP="0021019A">
            <w:pPr>
              <w:ind w:right="20"/>
              <w:rPr>
                <w:rFonts w:eastAsia="굴림"/>
              </w:rPr>
            </w:pPr>
            <w:r w:rsidRPr="00086FC3">
              <w:rPr>
                <w:rFonts w:eastAsia="굴림"/>
                <w:kern w:val="0"/>
              </w:rPr>
              <w:t>Switch#</w:t>
            </w:r>
          </w:p>
        </w:tc>
      </w:tr>
    </w:tbl>
    <w:p w14:paraId="6FEFEFC4" w14:textId="77777777" w:rsidR="00490D42" w:rsidRPr="00C235A5" w:rsidRDefault="00490D42" w:rsidP="0021019A">
      <w:pPr>
        <w:ind w:right="20"/>
        <w:rPr>
          <w:rFonts w:ascii="굴림" w:eastAsia="굴림" w:hAnsi="굴림"/>
        </w:rPr>
      </w:pPr>
    </w:p>
    <w:tbl>
      <w:tblPr>
        <w:tblStyle w:val="NOTICE"/>
        <w:tblW w:w="0" w:type="auto"/>
        <w:tblLook w:val="0000" w:firstRow="0" w:lastRow="0" w:firstColumn="0" w:lastColumn="0" w:noHBand="0" w:noVBand="0"/>
      </w:tblPr>
      <w:tblGrid>
        <w:gridCol w:w="921"/>
        <w:gridCol w:w="1054"/>
        <w:gridCol w:w="5957"/>
      </w:tblGrid>
      <w:tr w:rsidR="00490D42" w:rsidRPr="00C235A5" w14:paraId="2C4F28D3" w14:textId="77777777" w:rsidTr="0049290B">
        <w:tc>
          <w:tcPr>
            <w:tcW w:w="960" w:type="dxa"/>
            <w:vAlign w:val="center"/>
          </w:tcPr>
          <w:p w14:paraId="62CE351A" w14:textId="77777777"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4A72AC77" w14:textId="77777777" w:rsidR="00490D42" w:rsidRPr="00C235A5" w:rsidRDefault="00490D42" w:rsidP="0021019A">
            <w:pPr>
              <w:wordWrap/>
              <w:adjustRightInd w:val="0"/>
              <w:ind w:right="20"/>
              <w:rPr>
                <w:rFonts w:ascii="굴림" w:eastAsia="굴림" w:hAnsi="굴림" w:cs="Times New Roman"/>
              </w:rPr>
            </w:pPr>
            <w:r w:rsidRPr="002F5F3A">
              <w:rPr>
                <w:kern w:val="0"/>
              </w:rPr>
              <w:t xml:space="preserve">To set MSTP on the port, you must create instance </w:t>
            </w:r>
            <w:r>
              <w:rPr>
                <w:rFonts w:hint="eastAsia"/>
                <w:kern w:val="0"/>
              </w:rPr>
              <w:t>first</w:t>
            </w:r>
            <w:r w:rsidRPr="002F5F3A">
              <w:rPr>
                <w:kern w:val="0"/>
              </w:rPr>
              <w:t>.</w:t>
            </w:r>
          </w:p>
        </w:tc>
      </w:tr>
    </w:tbl>
    <w:p w14:paraId="73DDE716" w14:textId="77777777" w:rsidR="00490D42" w:rsidRPr="00C235A5" w:rsidRDefault="00490D42" w:rsidP="0021019A">
      <w:pPr>
        <w:pStyle w:val="3"/>
        <w:ind w:right="20"/>
      </w:pPr>
      <w:bookmarkStart w:id="2942" w:name="_Toc74378707"/>
      <w:bookmarkStart w:id="2943" w:name="_Toc252889029"/>
      <w:bookmarkStart w:id="2944" w:name="_Toc277779585"/>
      <w:bookmarkStart w:id="2945" w:name="_Toc445131001"/>
      <w:r w:rsidRPr="00C235A5">
        <w:rPr>
          <w:rFonts w:hint="eastAsia"/>
        </w:rPr>
        <w:t xml:space="preserve">Setting region and </w:t>
      </w:r>
      <w:r w:rsidRPr="0049290B">
        <w:rPr>
          <w:rFonts w:hint="eastAsia"/>
        </w:rPr>
        <w:t>revision</w:t>
      </w:r>
      <w:r w:rsidRPr="00C235A5">
        <w:rPr>
          <w:rFonts w:hint="eastAsia"/>
        </w:rPr>
        <w:t xml:space="preserve"> number for MST</w:t>
      </w:r>
      <w:bookmarkEnd w:id="2942"/>
      <w:bookmarkEnd w:id="2943"/>
      <w:bookmarkEnd w:id="2944"/>
      <w:bookmarkEnd w:id="2945"/>
    </w:p>
    <w:p w14:paraId="22F73F4A" w14:textId="77777777" w:rsidR="00490D42" w:rsidRPr="00C235A5" w:rsidRDefault="00253B3F" w:rsidP="0021019A">
      <w:pPr>
        <w:pStyle w:val="a3"/>
        <w:ind w:right="20"/>
      </w:pPr>
      <w:r>
        <w:t xml:space="preserve">Any switch that belongs to a same MST should keep same </w:t>
      </w:r>
      <w:r w:rsidRPr="00C235A5">
        <w:rPr>
          <w:rFonts w:hint="eastAsia"/>
        </w:rPr>
        <w:t>MST configuration</w:t>
      </w:r>
      <w:r>
        <w:t xml:space="preserve">. </w:t>
      </w:r>
      <w:r>
        <w:t>‘</w:t>
      </w:r>
      <w:r w:rsidRPr="00C235A5">
        <w:t>R</w:t>
      </w:r>
      <w:r w:rsidRPr="00C235A5">
        <w:rPr>
          <w:rFonts w:hint="eastAsia"/>
        </w:rPr>
        <w:t>egion</w:t>
      </w:r>
      <w:r>
        <w:t>’</w:t>
      </w:r>
      <w:r>
        <w:rPr>
          <w:rFonts w:hint="eastAsia"/>
        </w:rPr>
        <w:t xml:space="preserve"> and</w:t>
      </w:r>
      <w:r w:rsidRPr="00C235A5">
        <w:rPr>
          <w:rFonts w:hint="eastAsia"/>
        </w:rPr>
        <w:t xml:space="preserve"> </w:t>
      </w:r>
      <w:r>
        <w:t>‘</w:t>
      </w:r>
      <w:r w:rsidRPr="00C235A5">
        <w:rPr>
          <w:rFonts w:hint="eastAsia"/>
        </w:rPr>
        <w:t>revision number</w:t>
      </w:r>
      <w:r>
        <w:t>’</w:t>
      </w:r>
      <w:r>
        <w:t xml:space="preserve"> are the items included in </w:t>
      </w:r>
      <w:r w:rsidRPr="00C235A5">
        <w:rPr>
          <w:rFonts w:hint="eastAsia"/>
        </w:rPr>
        <w:t>MST configuration</w:t>
      </w:r>
      <w:r>
        <w:t xml:space="preserve">. </w:t>
      </w:r>
    </w:p>
    <w:p w14:paraId="0243BCF3" w14:textId="77777777" w:rsidR="00490D42" w:rsidRPr="00C235A5" w:rsidRDefault="00490D42" w:rsidP="0021019A">
      <w:pPr>
        <w:pStyle w:val="a3"/>
        <w:ind w:right="20"/>
        <w:rPr>
          <w:rFonts w:ascii="굴림" w:eastAsia="굴림" w:hAnsi="굴림"/>
        </w:rPr>
      </w:pPr>
      <w:r w:rsidRPr="002F5F3A">
        <w:t xml:space="preserve">To set revision number and Region,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643"/>
        <w:gridCol w:w="4503"/>
      </w:tblGrid>
      <w:tr w:rsidR="000C60DF" w:rsidRPr="00C235A5"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2F5F3A" w:rsidRDefault="000C60DF" w:rsidP="00E20826">
            <w:pPr>
              <w:pStyle w:val="ac"/>
            </w:pPr>
          </w:p>
        </w:tc>
        <w:tc>
          <w:tcPr>
            <w:tcW w:w="2674" w:type="dxa"/>
          </w:tcPr>
          <w:p w14:paraId="50CE9F5E" w14:textId="77777777" w:rsidR="000C60DF" w:rsidRPr="002F5F3A" w:rsidRDefault="000C60DF" w:rsidP="0021019A">
            <w:pPr>
              <w:wordWrap/>
              <w:ind w:left="1160" w:right="20" w:hanging="360"/>
              <w:rPr>
                <w:b/>
                <w:bCs/>
              </w:rPr>
            </w:pPr>
            <w:r w:rsidRPr="002F5F3A">
              <w:rPr>
                <w:b/>
                <w:bCs/>
              </w:rPr>
              <w:t>Command</w:t>
            </w:r>
          </w:p>
        </w:tc>
        <w:tc>
          <w:tcPr>
            <w:tcW w:w="4637" w:type="dxa"/>
          </w:tcPr>
          <w:p w14:paraId="21C4BF94" w14:textId="77777777" w:rsidR="000C60DF" w:rsidRPr="002F5F3A" w:rsidRDefault="000C60DF" w:rsidP="0021019A">
            <w:pPr>
              <w:wordWrap/>
              <w:ind w:left="1160" w:right="20" w:hanging="360"/>
              <w:rPr>
                <w:b/>
                <w:bCs/>
              </w:rPr>
            </w:pPr>
            <w:r w:rsidRPr="002F5F3A">
              <w:rPr>
                <w:b/>
                <w:bCs/>
              </w:rPr>
              <w:t>Purpose</w:t>
            </w:r>
          </w:p>
        </w:tc>
      </w:tr>
      <w:tr w:rsidR="000C60DF" w:rsidRPr="00C235A5" w14:paraId="7BF95D82" w14:textId="77777777" w:rsidTr="000C60DF">
        <w:trPr>
          <w:trHeight w:val="150"/>
        </w:trPr>
        <w:tc>
          <w:tcPr>
            <w:tcW w:w="789" w:type="dxa"/>
          </w:tcPr>
          <w:p w14:paraId="6B625C26" w14:textId="77777777" w:rsidR="000C60DF" w:rsidRPr="002F5F3A" w:rsidRDefault="000C60DF" w:rsidP="0021019A">
            <w:pPr>
              <w:wordWrap/>
              <w:ind w:right="20"/>
              <w:jc w:val="left"/>
              <w:rPr>
                <w:b/>
                <w:bCs/>
              </w:rPr>
            </w:pPr>
            <w:r w:rsidRPr="002F5F3A">
              <w:rPr>
                <w:b/>
                <w:bCs/>
              </w:rPr>
              <w:t>Step1</w:t>
            </w:r>
          </w:p>
        </w:tc>
        <w:tc>
          <w:tcPr>
            <w:tcW w:w="2674" w:type="dxa"/>
          </w:tcPr>
          <w:p w14:paraId="3776049B" w14:textId="77777777" w:rsidR="000C60DF" w:rsidRPr="002F5F3A" w:rsidRDefault="000C60DF" w:rsidP="0021019A">
            <w:pPr>
              <w:wordWrap/>
              <w:ind w:right="20"/>
              <w:jc w:val="left"/>
              <w:rPr>
                <w:b/>
                <w:bCs/>
              </w:rPr>
            </w:pPr>
            <w:r w:rsidRPr="002F5F3A">
              <w:rPr>
                <w:b/>
                <w:bCs/>
              </w:rPr>
              <w:t>configure terminal</w:t>
            </w:r>
          </w:p>
        </w:tc>
        <w:tc>
          <w:tcPr>
            <w:tcW w:w="4637" w:type="dxa"/>
          </w:tcPr>
          <w:p w14:paraId="459B903D" w14:textId="77777777" w:rsidR="000C60DF" w:rsidRPr="002F5F3A" w:rsidRDefault="000C60DF" w:rsidP="0021019A">
            <w:pPr>
              <w:wordWrap/>
              <w:ind w:right="20"/>
              <w:jc w:val="left"/>
            </w:pPr>
            <w:r w:rsidRPr="002F5F3A">
              <w:t>Enters global configuration mode.</w:t>
            </w:r>
          </w:p>
        </w:tc>
      </w:tr>
      <w:tr w:rsidR="000C60DF" w:rsidRPr="00C235A5" w14:paraId="68F6BD75" w14:textId="77777777" w:rsidTr="000C60DF">
        <w:trPr>
          <w:trHeight w:val="150"/>
        </w:trPr>
        <w:tc>
          <w:tcPr>
            <w:tcW w:w="789" w:type="dxa"/>
          </w:tcPr>
          <w:p w14:paraId="28852CE7" w14:textId="77777777" w:rsidR="000C60DF" w:rsidRPr="002F5F3A" w:rsidRDefault="000C60DF" w:rsidP="0021019A">
            <w:pPr>
              <w:wordWrap/>
              <w:ind w:right="20"/>
              <w:jc w:val="left"/>
              <w:rPr>
                <w:b/>
                <w:bCs/>
              </w:rPr>
            </w:pPr>
            <w:r w:rsidRPr="002F5F3A">
              <w:rPr>
                <w:b/>
                <w:bCs/>
              </w:rPr>
              <w:t>Stpe2</w:t>
            </w:r>
          </w:p>
        </w:tc>
        <w:tc>
          <w:tcPr>
            <w:tcW w:w="2674" w:type="dxa"/>
          </w:tcPr>
          <w:p w14:paraId="18186A52" w14:textId="77777777" w:rsidR="000C60DF" w:rsidRPr="002F5F3A" w:rsidRDefault="000C60DF" w:rsidP="0021019A">
            <w:pPr>
              <w:wordWrap/>
              <w:ind w:right="20"/>
              <w:jc w:val="left"/>
              <w:rPr>
                <w:b/>
                <w:bCs/>
              </w:rPr>
            </w:pPr>
            <w:r w:rsidRPr="002F5F3A">
              <w:rPr>
                <w:b/>
                <w:bCs/>
              </w:rPr>
              <w:t>spanning-tree mst configuration</w:t>
            </w:r>
          </w:p>
        </w:tc>
        <w:tc>
          <w:tcPr>
            <w:tcW w:w="4637" w:type="dxa"/>
          </w:tcPr>
          <w:p w14:paraId="7BB37B71" w14:textId="77777777" w:rsidR="000C60DF" w:rsidRPr="002F5F3A" w:rsidRDefault="000C60DF" w:rsidP="0021019A">
            <w:pPr>
              <w:wordWrap/>
              <w:ind w:right="20"/>
              <w:jc w:val="left"/>
            </w:pPr>
          </w:p>
          <w:p w14:paraId="2F938BF9" w14:textId="77777777" w:rsidR="000C60DF" w:rsidRPr="002F5F3A" w:rsidRDefault="000C60DF" w:rsidP="0021019A">
            <w:pPr>
              <w:wordWrap/>
              <w:ind w:right="20"/>
              <w:jc w:val="left"/>
            </w:pPr>
            <w:r w:rsidRPr="002F5F3A">
              <w:t>Enters mst configuration mode.</w:t>
            </w:r>
          </w:p>
          <w:p w14:paraId="4A6D94EA" w14:textId="77777777" w:rsidR="000C60DF" w:rsidRPr="002F5F3A" w:rsidRDefault="000C60DF" w:rsidP="0021019A">
            <w:pPr>
              <w:wordWrap/>
              <w:ind w:right="20"/>
              <w:jc w:val="left"/>
            </w:pPr>
          </w:p>
        </w:tc>
      </w:tr>
      <w:tr w:rsidR="000C60DF" w:rsidRPr="00C235A5" w14:paraId="3E3669D0" w14:textId="77777777" w:rsidTr="000C60DF">
        <w:tc>
          <w:tcPr>
            <w:tcW w:w="789" w:type="dxa"/>
          </w:tcPr>
          <w:p w14:paraId="5CCF1349" w14:textId="77777777" w:rsidR="000C60DF" w:rsidRPr="002F5F3A" w:rsidRDefault="000C60DF" w:rsidP="0021019A">
            <w:pPr>
              <w:wordWrap/>
              <w:ind w:right="20"/>
              <w:jc w:val="left"/>
              <w:rPr>
                <w:b/>
                <w:bCs/>
              </w:rPr>
            </w:pPr>
            <w:r w:rsidRPr="002F5F3A">
              <w:rPr>
                <w:b/>
                <w:bCs/>
              </w:rPr>
              <w:t>Step3</w:t>
            </w:r>
          </w:p>
        </w:tc>
        <w:tc>
          <w:tcPr>
            <w:tcW w:w="2674" w:type="dxa"/>
          </w:tcPr>
          <w:p w14:paraId="0F23B2EF" w14:textId="77777777" w:rsidR="000C60DF" w:rsidRPr="002F5F3A" w:rsidRDefault="000C60DF" w:rsidP="0021019A">
            <w:pPr>
              <w:wordWrap/>
              <w:ind w:right="20"/>
              <w:jc w:val="left"/>
              <w:rPr>
                <w:b/>
                <w:bCs/>
              </w:rPr>
            </w:pPr>
            <w:r w:rsidRPr="002F5F3A">
              <w:rPr>
                <w:b/>
                <w:bCs/>
              </w:rPr>
              <w:t xml:space="preserve">Region </w:t>
            </w:r>
            <w:r w:rsidRPr="002F5F3A">
              <w:rPr>
                <w:bCs/>
                <w:i/>
              </w:rPr>
              <w:t>NAME</w:t>
            </w:r>
          </w:p>
        </w:tc>
        <w:tc>
          <w:tcPr>
            <w:tcW w:w="4637" w:type="dxa"/>
          </w:tcPr>
          <w:p w14:paraId="67944560" w14:textId="77777777" w:rsidR="000C60DF" w:rsidRPr="002F5F3A" w:rsidRDefault="000C60DF" w:rsidP="0021019A">
            <w:pPr>
              <w:wordWrap/>
              <w:ind w:right="20"/>
              <w:jc w:val="left"/>
            </w:pPr>
            <w:r w:rsidRPr="002F5F3A">
              <w:t>Sets region name.</w:t>
            </w:r>
          </w:p>
        </w:tc>
      </w:tr>
      <w:tr w:rsidR="000C60DF" w:rsidRPr="00C235A5" w14:paraId="33E9DD7A" w14:textId="77777777" w:rsidTr="000C60DF">
        <w:tc>
          <w:tcPr>
            <w:tcW w:w="789" w:type="dxa"/>
          </w:tcPr>
          <w:p w14:paraId="488626A8" w14:textId="77777777" w:rsidR="000C60DF" w:rsidRPr="002F5F3A" w:rsidRDefault="000C60DF" w:rsidP="0021019A">
            <w:pPr>
              <w:wordWrap/>
              <w:ind w:right="20"/>
              <w:jc w:val="left"/>
              <w:rPr>
                <w:b/>
                <w:bCs/>
              </w:rPr>
            </w:pPr>
            <w:r w:rsidRPr="002F5F3A">
              <w:rPr>
                <w:b/>
                <w:bCs/>
              </w:rPr>
              <w:t xml:space="preserve">Step4 </w:t>
            </w:r>
          </w:p>
        </w:tc>
        <w:tc>
          <w:tcPr>
            <w:tcW w:w="2674" w:type="dxa"/>
          </w:tcPr>
          <w:p w14:paraId="5D85C98E" w14:textId="77777777" w:rsidR="000C60DF" w:rsidRPr="002F5F3A" w:rsidRDefault="000C60DF" w:rsidP="0021019A">
            <w:pPr>
              <w:wordWrap/>
              <w:ind w:right="20"/>
              <w:jc w:val="left"/>
              <w:rPr>
                <w:b/>
                <w:bCs/>
              </w:rPr>
            </w:pPr>
            <w:r w:rsidRPr="002F5F3A">
              <w:rPr>
                <w:b/>
                <w:bCs/>
              </w:rPr>
              <w:t xml:space="preserve">Revision </w:t>
            </w:r>
            <w:r w:rsidRPr="002F5F3A">
              <w:rPr>
                <w:bCs/>
                <w:i/>
              </w:rPr>
              <w:t>number</w:t>
            </w:r>
          </w:p>
        </w:tc>
        <w:tc>
          <w:tcPr>
            <w:tcW w:w="4637" w:type="dxa"/>
          </w:tcPr>
          <w:p w14:paraId="70923436" w14:textId="77777777" w:rsidR="000C60DF" w:rsidRPr="002F5F3A" w:rsidRDefault="000C60DF" w:rsidP="0021019A">
            <w:pPr>
              <w:wordWrap/>
              <w:ind w:right="20"/>
              <w:jc w:val="left"/>
            </w:pPr>
            <w:r w:rsidRPr="002F5F3A">
              <w:t>Sets revision number.</w:t>
            </w:r>
          </w:p>
        </w:tc>
      </w:tr>
      <w:tr w:rsidR="000C60DF" w:rsidRPr="00C235A5" w14:paraId="44104B1B" w14:textId="77777777" w:rsidTr="000C60DF">
        <w:trPr>
          <w:trHeight w:val="150"/>
        </w:trPr>
        <w:tc>
          <w:tcPr>
            <w:tcW w:w="789" w:type="dxa"/>
          </w:tcPr>
          <w:p w14:paraId="2DE24D7D" w14:textId="77777777" w:rsidR="000C60DF" w:rsidRPr="002F5F3A" w:rsidRDefault="000C60DF" w:rsidP="0021019A">
            <w:pPr>
              <w:wordWrap/>
              <w:ind w:right="20"/>
              <w:jc w:val="left"/>
              <w:rPr>
                <w:b/>
                <w:bCs/>
              </w:rPr>
            </w:pPr>
            <w:r w:rsidRPr="002F5F3A">
              <w:rPr>
                <w:b/>
                <w:bCs/>
              </w:rPr>
              <w:t>Step5</w:t>
            </w:r>
          </w:p>
        </w:tc>
        <w:tc>
          <w:tcPr>
            <w:tcW w:w="2674" w:type="dxa"/>
          </w:tcPr>
          <w:p w14:paraId="5DC388C7" w14:textId="77777777" w:rsidR="000C60DF" w:rsidRPr="002F5F3A" w:rsidRDefault="000C60DF" w:rsidP="0021019A">
            <w:pPr>
              <w:wordWrap/>
              <w:ind w:right="20"/>
              <w:jc w:val="left"/>
              <w:rPr>
                <w:b/>
                <w:bCs/>
              </w:rPr>
            </w:pPr>
            <w:r w:rsidRPr="002F5F3A">
              <w:rPr>
                <w:b/>
                <w:bCs/>
              </w:rPr>
              <w:t>exit</w:t>
            </w:r>
          </w:p>
        </w:tc>
        <w:tc>
          <w:tcPr>
            <w:tcW w:w="4637" w:type="dxa"/>
          </w:tcPr>
          <w:p w14:paraId="3163285D"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05D52139" w14:textId="77777777" w:rsidTr="000C60DF">
        <w:trPr>
          <w:trHeight w:val="150"/>
        </w:trPr>
        <w:tc>
          <w:tcPr>
            <w:tcW w:w="789" w:type="dxa"/>
          </w:tcPr>
          <w:p w14:paraId="401E240C" w14:textId="77777777" w:rsidR="000C60DF" w:rsidRPr="002F5F3A" w:rsidRDefault="000C60DF" w:rsidP="0021019A">
            <w:pPr>
              <w:wordWrap/>
              <w:ind w:right="20"/>
              <w:jc w:val="left"/>
              <w:rPr>
                <w:b/>
                <w:bCs/>
              </w:rPr>
            </w:pPr>
            <w:r w:rsidRPr="002F5F3A">
              <w:rPr>
                <w:b/>
                <w:bCs/>
              </w:rPr>
              <w:t>Step6</w:t>
            </w:r>
          </w:p>
        </w:tc>
        <w:tc>
          <w:tcPr>
            <w:tcW w:w="2674" w:type="dxa"/>
          </w:tcPr>
          <w:p w14:paraId="5F59C702" w14:textId="77777777" w:rsidR="000C60DF" w:rsidRPr="002F5F3A" w:rsidRDefault="000C60DF" w:rsidP="0021019A">
            <w:pPr>
              <w:wordWrap/>
              <w:ind w:right="20"/>
              <w:jc w:val="left"/>
              <w:rPr>
                <w:b/>
                <w:bCs/>
              </w:rPr>
            </w:pPr>
            <w:r w:rsidRPr="002F5F3A">
              <w:rPr>
                <w:b/>
                <w:bCs/>
              </w:rPr>
              <w:t>show running-config</w:t>
            </w:r>
          </w:p>
        </w:tc>
        <w:tc>
          <w:tcPr>
            <w:tcW w:w="4637" w:type="dxa"/>
          </w:tcPr>
          <w:p w14:paraId="12349216" w14:textId="77777777" w:rsidR="000C60DF" w:rsidRPr="002F5F3A" w:rsidRDefault="000C60DF" w:rsidP="0021019A">
            <w:pPr>
              <w:wordWrap/>
              <w:ind w:right="20"/>
              <w:jc w:val="left"/>
            </w:pPr>
            <w:r w:rsidRPr="002F5F3A">
              <w:t>Shows current running configuration.</w:t>
            </w:r>
          </w:p>
        </w:tc>
      </w:tr>
      <w:tr w:rsidR="000C60DF" w:rsidRPr="00C235A5" w14:paraId="7A3B01A3" w14:textId="77777777" w:rsidTr="000C60DF">
        <w:tc>
          <w:tcPr>
            <w:tcW w:w="789" w:type="dxa"/>
          </w:tcPr>
          <w:p w14:paraId="5C684945" w14:textId="77777777" w:rsidR="000C60DF" w:rsidRPr="002F5F3A" w:rsidRDefault="000C60DF" w:rsidP="0021019A">
            <w:pPr>
              <w:wordWrap/>
              <w:ind w:right="20"/>
              <w:jc w:val="left"/>
              <w:rPr>
                <w:b/>
                <w:bCs/>
              </w:rPr>
            </w:pPr>
            <w:r w:rsidRPr="002F5F3A">
              <w:rPr>
                <w:b/>
                <w:bCs/>
              </w:rPr>
              <w:t>Step7</w:t>
            </w:r>
          </w:p>
        </w:tc>
        <w:tc>
          <w:tcPr>
            <w:tcW w:w="2674" w:type="dxa"/>
          </w:tcPr>
          <w:p w14:paraId="27CFB36F" w14:textId="77777777" w:rsidR="000C60DF" w:rsidRPr="002F5F3A" w:rsidRDefault="000C60DF" w:rsidP="0021019A">
            <w:pPr>
              <w:wordWrap/>
              <w:ind w:right="20"/>
              <w:jc w:val="left"/>
              <w:rPr>
                <w:b/>
                <w:bCs/>
              </w:rPr>
            </w:pPr>
            <w:r w:rsidRPr="002F5F3A">
              <w:rPr>
                <w:b/>
                <w:bCs/>
              </w:rPr>
              <w:t>copy running-config startup-config</w:t>
            </w:r>
          </w:p>
        </w:tc>
        <w:tc>
          <w:tcPr>
            <w:tcW w:w="4637" w:type="dxa"/>
          </w:tcPr>
          <w:p w14:paraId="66237B38" w14:textId="77777777" w:rsidR="000C60DF" w:rsidRPr="002F5F3A" w:rsidRDefault="000C60DF" w:rsidP="0021019A">
            <w:pPr>
              <w:wordWrap/>
              <w:ind w:right="20"/>
              <w:jc w:val="left"/>
            </w:pPr>
            <w:r w:rsidRPr="002F5F3A">
              <w:t>Saves current running configuration to startup-configuration.</w:t>
            </w:r>
          </w:p>
        </w:tc>
      </w:tr>
    </w:tbl>
    <w:p w14:paraId="44BAB271" w14:textId="77777777" w:rsidR="00490D42" w:rsidRPr="00C235A5" w:rsidRDefault="00490D42" w:rsidP="0021019A">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086FC3" w14:paraId="10697415" w14:textId="77777777" w:rsidTr="00641E1D">
        <w:tc>
          <w:tcPr>
            <w:tcW w:w="9156" w:type="dxa"/>
          </w:tcPr>
          <w:p w14:paraId="495C6600" w14:textId="77777777" w:rsidR="00490D42" w:rsidRPr="00086FC3" w:rsidRDefault="00490D42" w:rsidP="0021019A">
            <w:pPr>
              <w:ind w:right="20"/>
              <w:rPr>
                <w:rFonts w:eastAsia="굴림"/>
              </w:rPr>
            </w:pPr>
            <w:r w:rsidRPr="00086FC3">
              <w:rPr>
                <w:rFonts w:eastAsia="굴림"/>
              </w:rPr>
              <w:t>name      [Default]</w:t>
            </w:r>
          </w:p>
          <w:p w14:paraId="78C1FCBE" w14:textId="77777777" w:rsidR="00490D42" w:rsidRPr="00086FC3" w:rsidRDefault="00490D42" w:rsidP="0021019A">
            <w:pPr>
              <w:ind w:right="20"/>
              <w:rPr>
                <w:rFonts w:eastAsia="굴림"/>
              </w:rPr>
            </w:pPr>
            <w:r w:rsidRPr="00086FC3">
              <w:rPr>
                <w:rFonts w:eastAsia="굴림"/>
              </w:rPr>
              <w:t>Revision  0     Instances configured 2</w:t>
            </w:r>
          </w:p>
          <w:p w14:paraId="4509F0B2" w14:textId="77777777" w:rsidR="00490D42" w:rsidRPr="00086FC3" w:rsidRDefault="00490D42" w:rsidP="0021019A">
            <w:pPr>
              <w:ind w:right="20"/>
              <w:rPr>
                <w:rFonts w:eastAsia="굴림"/>
              </w:rPr>
            </w:pPr>
          </w:p>
          <w:p w14:paraId="2963B741" w14:textId="77777777" w:rsidR="00490D42" w:rsidRPr="00086FC3" w:rsidRDefault="00490D42" w:rsidP="0021019A">
            <w:pPr>
              <w:ind w:right="20"/>
              <w:rPr>
                <w:rFonts w:eastAsia="굴림"/>
              </w:rPr>
            </w:pPr>
            <w:r w:rsidRPr="00086FC3">
              <w:rPr>
                <w:rFonts w:eastAsia="굴림"/>
              </w:rPr>
              <w:t>Instance  VLAN</w:t>
            </w:r>
          </w:p>
          <w:p w14:paraId="717A033D" w14:textId="77777777" w:rsidR="00490D42" w:rsidRPr="00086FC3" w:rsidRDefault="00490D42" w:rsidP="0021019A">
            <w:pPr>
              <w:ind w:right="20"/>
              <w:rPr>
                <w:rFonts w:eastAsia="굴림"/>
              </w:rPr>
            </w:pPr>
            <w:r w:rsidRPr="00086FC3">
              <w:rPr>
                <w:rFonts w:eastAsia="굴림"/>
              </w:rPr>
              <w:lastRenderedPageBreak/>
              <w:t>--------  ---------------------------------------------------------------------</w:t>
            </w:r>
          </w:p>
          <w:p w14:paraId="70DB3810" w14:textId="77777777" w:rsidR="00490D42" w:rsidRPr="00086FC3" w:rsidRDefault="00490D42" w:rsidP="0021019A">
            <w:pPr>
              <w:ind w:right="20"/>
              <w:rPr>
                <w:rFonts w:eastAsia="굴림"/>
              </w:rPr>
            </w:pPr>
            <w:r w:rsidRPr="00086FC3">
              <w:rPr>
                <w:rFonts w:eastAsia="굴림"/>
              </w:rPr>
              <w:t>0          1-69, 71-4000</w:t>
            </w:r>
          </w:p>
          <w:p w14:paraId="2502B639" w14:textId="77777777" w:rsidR="00490D42" w:rsidRPr="00086FC3" w:rsidRDefault="00490D42" w:rsidP="0021019A">
            <w:pPr>
              <w:ind w:right="20"/>
              <w:rPr>
                <w:rFonts w:eastAsia="굴림"/>
              </w:rPr>
            </w:pPr>
            <w:r w:rsidRPr="00086FC3">
              <w:rPr>
                <w:rFonts w:eastAsia="굴림"/>
              </w:rPr>
              <w:t>1          70</w:t>
            </w:r>
          </w:p>
          <w:p w14:paraId="74157EA6" w14:textId="77777777" w:rsidR="00490D42" w:rsidRPr="00086FC3" w:rsidRDefault="00490D42" w:rsidP="0021019A">
            <w:pPr>
              <w:ind w:right="20"/>
              <w:rPr>
                <w:rFonts w:eastAsia="굴림"/>
              </w:rPr>
            </w:pPr>
            <w:r w:rsidRPr="00086FC3">
              <w:rPr>
                <w:rFonts w:eastAsia="굴림"/>
              </w:rPr>
              <w:t>-------------------------------------------------------------------------------</w:t>
            </w:r>
          </w:p>
          <w:p w14:paraId="77A88D41" w14:textId="77777777" w:rsidR="00490D42" w:rsidRPr="00086FC3" w:rsidRDefault="00490D42" w:rsidP="0021019A">
            <w:pPr>
              <w:ind w:right="20"/>
              <w:rPr>
                <w:rFonts w:eastAsia="굴림"/>
              </w:rPr>
            </w:pPr>
            <w:r w:rsidRPr="00086FC3">
              <w:rPr>
                <w:rFonts w:eastAsia="굴림"/>
              </w:rPr>
              <w:t>SWITCH(config-mst)#</w:t>
            </w:r>
            <w:r w:rsidRPr="00086FC3">
              <w:rPr>
                <w:rFonts w:eastAsia="굴림"/>
                <w:b/>
              </w:rPr>
              <w:t>region TEST</w:t>
            </w:r>
          </w:p>
          <w:p w14:paraId="183FE6A2" w14:textId="77777777" w:rsidR="00490D42" w:rsidRPr="00086FC3" w:rsidRDefault="00490D42" w:rsidP="0021019A">
            <w:pPr>
              <w:ind w:right="20"/>
              <w:rPr>
                <w:rFonts w:eastAsia="굴림"/>
                <w:b/>
              </w:rPr>
            </w:pPr>
            <w:r w:rsidRPr="00086FC3">
              <w:rPr>
                <w:rFonts w:eastAsia="굴림"/>
              </w:rPr>
              <w:t>SWITCH(config-mst)#</w:t>
            </w:r>
            <w:r w:rsidRPr="00086FC3">
              <w:rPr>
                <w:rFonts w:eastAsia="굴림"/>
                <w:b/>
              </w:rPr>
              <w:t>revision 100</w:t>
            </w:r>
          </w:p>
          <w:p w14:paraId="667F9D9B" w14:textId="77777777" w:rsidR="00490D42" w:rsidRPr="00086FC3" w:rsidRDefault="00490D42" w:rsidP="0021019A">
            <w:pPr>
              <w:ind w:right="20"/>
              <w:rPr>
                <w:rFonts w:eastAsia="굴림"/>
              </w:rPr>
            </w:pPr>
            <w:r w:rsidRPr="00086FC3">
              <w:rPr>
                <w:rFonts w:eastAsia="굴림"/>
              </w:rPr>
              <w:t>SWITCH(config-mst)#do show spa mst conf</w:t>
            </w:r>
          </w:p>
          <w:p w14:paraId="48CE2B75" w14:textId="77777777" w:rsidR="00490D42" w:rsidRPr="00086FC3" w:rsidRDefault="00490D42" w:rsidP="0021019A">
            <w:pPr>
              <w:ind w:right="20"/>
              <w:rPr>
                <w:rFonts w:eastAsia="굴림"/>
              </w:rPr>
            </w:pPr>
            <w:r w:rsidRPr="00086FC3">
              <w:rPr>
                <w:rFonts w:eastAsia="굴림"/>
              </w:rPr>
              <w:t>name      [</w:t>
            </w:r>
            <w:r w:rsidRPr="00086FC3">
              <w:rPr>
                <w:rFonts w:eastAsia="굴림"/>
                <w:b/>
              </w:rPr>
              <w:t>TEST</w:t>
            </w:r>
            <w:r w:rsidRPr="00086FC3">
              <w:rPr>
                <w:rFonts w:eastAsia="굴림"/>
              </w:rPr>
              <w:t>]</w:t>
            </w:r>
          </w:p>
          <w:p w14:paraId="286613C7" w14:textId="77777777" w:rsidR="00490D42" w:rsidRPr="00086FC3" w:rsidRDefault="00490D42" w:rsidP="0021019A">
            <w:pPr>
              <w:ind w:right="20"/>
              <w:rPr>
                <w:rFonts w:eastAsia="굴림"/>
              </w:rPr>
            </w:pPr>
            <w:r w:rsidRPr="00086FC3">
              <w:rPr>
                <w:rFonts w:eastAsia="굴림"/>
              </w:rPr>
              <w:t xml:space="preserve">Revision  </w:t>
            </w:r>
            <w:r w:rsidRPr="00086FC3">
              <w:rPr>
                <w:rFonts w:eastAsia="굴림"/>
                <w:b/>
              </w:rPr>
              <w:t>100</w:t>
            </w:r>
            <w:r w:rsidRPr="00086FC3">
              <w:rPr>
                <w:rFonts w:eastAsia="굴림"/>
              </w:rPr>
              <w:t xml:space="preserve">   Instances configured 2</w:t>
            </w:r>
          </w:p>
          <w:p w14:paraId="6F117ED3" w14:textId="77777777" w:rsidR="00490D42" w:rsidRPr="00086FC3" w:rsidRDefault="00490D42" w:rsidP="0021019A">
            <w:pPr>
              <w:ind w:right="20"/>
              <w:rPr>
                <w:rFonts w:eastAsia="굴림"/>
              </w:rPr>
            </w:pPr>
          </w:p>
          <w:p w14:paraId="0D3B5413" w14:textId="77777777" w:rsidR="00490D42" w:rsidRPr="00086FC3" w:rsidRDefault="00490D42" w:rsidP="0021019A">
            <w:pPr>
              <w:ind w:right="20"/>
              <w:rPr>
                <w:rFonts w:eastAsia="굴림"/>
              </w:rPr>
            </w:pPr>
            <w:r w:rsidRPr="00086FC3">
              <w:rPr>
                <w:rFonts w:eastAsia="굴림"/>
              </w:rPr>
              <w:t>Instance  VLAN</w:t>
            </w:r>
          </w:p>
          <w:p w14:paraId="38151446" w14:textId="77777777" w:rsidR="00490D42" w:rsidRPr="00086FC3" w:rsidRDefault="00490D42" w:rsidP="0021019A">
            <w:pPr>
              <w:ind w:right="20"/>
              <w:rPr>
                <w:rFonts w:eastAsia="굴림"/>
              </w:rPr>
            </w:pPr>
            <w:r w:rsidRPr="00086FC3">
              <w:rPr>
                <w:rFonts w:eastAsia="굴림"/>
              </w:rPr>
              <w:t>--------  ---------------------------------------------------------------------</w:t>
            </w:r>
          </w:p>
          <w:p w14:paraId="1BB7A430" w14:textId="77777777" w:rsidR="00490D42" w:rsidRPr="00086FC3" w:rsidRDefault="00490D42" w:rsidP="0021019A">
            <w:pPr>
              <w:ind w:right="20"/>
              <w:rPr>
                <w:rFonts w:eastAsia="굴림"/>
              </w:rPr>
            </w:pPr>
            <w:r w:rsidRPr="00086FC3">
              <w:rPr>
                <w:rFonts w:eastAsia="굴림"/>
              </w:rPr>
              <w:t>0          1-69, 71-4000</w:t>
            </w:r>
          </w:p>
          <w:p w14:paraId="6F228859" w14:textId="77777777" w:rsidR="00490D42" w:rsidRPr="00086FC3" w:rsidRDefault="00490D42" w:rsidP="0021019A">
            <w:pPr>
              <w:ind w:right="20"/>
              <w:rPr>
                <w:rFonts w:eastAsia="굴림"/>
              </w:rPr>
            </w:pPr>
            <w:r w:rsidRPr="00086FC3">
              <w:rPr>
                <w:rFonts w:eastAsia="굴림"/>
              </w:rPr>
              <w:t>1          70</w:t>
            </w:r>
          </w:p>
          <w:p w14:paraId="1AD5A00B" w14:textId="77777777" w:rsidR="00490D42" w:rsidRPr="00086FC3" w:rsidRDefault="00490D42" w:rsidP="0021019A">
            <w:pPr>
              <w:ind w:right="20"/>
              <w:rPr>
                <w:rFonts w:eastAsia="굴림"/>
              </w:rPr>
            </w:pPr>
            <w:r w:rsidRPr="00086FC3">
              <w:rPr>
                <w:rFonts w:eastAsia="굴림"/>
              </w:rPr>
              <w:t>-------------------------------------------------------------------------------</w:t>
            </w:r>
          </w:p>
        </w:tc>
      </w:tr>
    </w:tbl>
    <w:p w14:paraId="3896F1F1" w14:textId="77777777" w:rsidR="00490D42" w:rsidRPr="00C235A5" w:rsidRDefault="00490D42" w:rsidP="0021019A">
      <w:pPr>
        <w:pStyle w:val="3"/>
        <w:ind w:right="20"/>
      </w:pPr>
      <w:bookmarkStart w:id="2946" w:name="_Toc363228618"/>
      <w:bookmarkStart w:id="2947" w:name="_Toc254279620"/>
      <w:bookmarkStart w:id="2948" w:name="_Toc445131002"/>
      <w:r w:rsidRPr="00C235A5">
        <w:rPr>
          <w:rFonts w:hint="eastAsia"/>
        </w:rPr>
        <w:lastRenderedPageBreak/>
        <w:t>Pathcost for MSTP</w:t>
      </w:r>
      <w:bookmarkEnd w:id="2946"/>
      <w:bookmarkEnd w:id="2947"/>
      <w:bookmarkEnd w:id="2948"/>
    </w:p>
    <w:p w14:paraId="11CC79C1" w14:textId="77777777" w:rsidR="00490D42" w:rsidRPr="002F5F3A" w:rsidRDefault="00490D42" w:rsidP="0021019A">
      <w:pPr>
        <w:pStyle w:val="a3"/>
        <w:ind w:right="20"/>
      </w:pPr>
      <w:r w:rsidRPr="002F5F3A">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2F5F3A" w14:paraId="70B174D5" w14:textId="77777777" w:rsidTr="00F5522C">
        <w:tc>
          <w:tcPr>
            <w:tcW w:w="4578" w:type="dxa"/>
            <w:shd w:val="clear" w:color="auto" w:fill="E6E6E6"/>
            <w:vAlign w:val="center"/>
          </w:tcPr>
          <w:p w14:paraId="6C67945D" w14:textId="77777777" w:rsidR="0049290B" w:rsidRPr="002F5F3A" w:rsidRDefault="0049290B" w:rsidP="0021019A">
            <w:pPr>
              <w:wordWrap/>
              <w:ind w:left="1160" w:right="20" w:hanging="360"/>
              <w:rPr>
                <w:b/>
              </w:rPr>
            </w:pPr>
            <w:r w:rsidRPr="002F5F3A">
              <w:rPr>
                <w:b/>
              </w:rPr>
              <w:t>speed</w:t>
            </w:r>
          </w:p>
        </w:tc>
        <w:tc>
          <w:tcPr>
            <w:tcW w:w="4578" w:type="dxa"/>
            <w:shd w:val="clear" w:color="auto" w:fill="E6E6E6"/>
            <w:vAlign w:val="center"/>
          </w:tcPr>
          <w:p w14:paraId="5CB396EA" w14:textId="77777777" w:rsidR="0049290B" w:rsidRPr="002F5F3A" w:rsidRDefault="0049290B" w:rsidP="0021019A">
            <w:pPr>
              <w:wordWrap/>
              <w:ind w:left="1160" w:right="20" w:hanging="360"/>
              <w:rPr>
                <w:b/>
              </w:rPr>
            </w:pPr>
            <w:r w:rsidRPr="002F5F3A">
              <w:rPr>
                <w:b/>
              </w:rPr>
              <w:t>Path cost</w:t>
            </w:r>
          </w:p>
        </w:tc>
      </w:tr>
      <w:tr w:rsidR="0049290B" w:rsidRPr="002F5F3A" w14:paraId="4A20B006" w14:textId="77777777" w:rsidTr="00F5522C">
        <w:tc>
          <w:tcPr>
            <w:tcW w:w="4578" w:type="dxa"/>
            <w:shd w:val="clear" w:color="auto" w:fill="auto"/>
            <w:vAlign w:val="center"/>
          </w:tcPr>
          <w:p w14:paraId="62DC09CF" w14:textId="77777777" w:rsidR="0049290B" w:rsidRPr="002F5F3A" w:rsidRDefault="0049290B" w:rsidP="0021019A">
            <w:pPr>
              <w:wordWrap/>
              <w:ind w:left="1160" w:right="20" w:hanging="360"/>
            </w:pPr>
            <w:r w:rsidRPr="002F5F3A">
              <w:t>10M</w:t>
            </w:r>
          </w:p>
        </w:tc>
        <w:tc>
          <w:tcPr>
            <w:tcW w:w="4578" w:type="dxa"/>
            <w:shd w:val="clear" w:color="auto" w:fill="auto"/>
            <w:vAlign w:val="center"/>
          </w:tcPr>
          <w:p w14:paraId="2E7142E9" w14:textId="77777777" w:rsidR="0049290B" w:rsidRPr="002F5F3A" w:rsidRDefault="0049290B" w:rsidP="0021019A">
            <w:pPr>
              <w:wordWrap/>
              <w:ind w:left="1160" w:right="20" w:hanging="360"/>
            </w:pPr>
            <w:r w:rsidRPr="002F5F3A">
              <w:t>2000000</w:t>
            </w:r>
          </w:p>
        </w:tc>
      </w:tr>
      <w:tr w:rsidR="0049290B" w:rsidRPr="002F5F3A" w14:paraId="314D5CE4" w14:textId="77777777" w:rsidTr="00F5522C">
        <w:tc>
          <w:tcPr>
            <w:tcW w:w="4578" w:type="dxa"/>
            <w:shd w:val="clear" w:color="auto" w:fill="auto"/>
            <w:vAlign w:val="center"/>
          </w:tcPr>
          <w:p w14:paraId="630DA5AD" w14:textId="77777777" w:rsidR="0049290B" w:rsidRPr="002F5F3A" w:rsidRDefault="0049290B" w:rsidP="0021019A">
            <w:pPr>
              <w:wordWrap/>
              <w:ind w:left="1160" w:right="20" w:hanging="360"/>
            </w:pPr>
            <w:r w:rsidRPr="002F5F3A">
              <w:t>100M</w:t>
            </w:r>
          </w:p>
        </w:tc>
        <w:tc>
          <w:tcPr>
            <w:tcW w:w="4578" w:type="dxa"/>
            <w:shd w:val="clear" w:color="auto" w:fill="auto"/>
            <w:vAlign w:val="center"/>
          </w:tcPr>
          <w:p w14:paraId="1D99D356" w14:textId="77777777" w:rsidR="0049290B" w:rsidRPr="002F5F3A" w:rsidRDefault="0049290B" w:rsidP="0021019A">
            <w:pPr>
              <w:wordWrap/>
              <w:ind w:left="1160" w:right="20" w:hanging="360"/>
            </w:pPr>
            <w:r w:rsidRPr="002F5F3A">
              <w:t>200000</w:t>
            </w:r>
          </w:p>
        </w:tc>
      </w:tr>
      <w:tr w:rsidR="0049290B" w:rsidRPr="002F5F3A" w14:paraId="7F91849E" w14:textId="77777777" w:rsidTr="00F5522C">
        <w:tc>
          <w:tcPr>
            <w:tcW w:w="4578" w:type="dxa"/>
            <w:shd w:val="clear" w:color="auto" w:fill="auto"/>
            <w:vAlign w:val="center"/>
          </w:tcPr>
          <w:p w14:paraId="7FF157B6" w14:textId="77777777" w:rsidR="0049290B" w:rsidRPr="002F5F3A" w:rsidRDefault="0049290B" w:rsidP="0021019A">
            <w:pPr>
              <w:wordWrap/>
              <w:ind w:left="1160" w:right="20" w:hanging="360"/>
            </w:pPr>
            <w:r w:rsidRPr="002F5F3A">
              <w:t>1G</w:t>
            </w:r>
          </w:p>
        </w:tc>
        <w:tc>
          <w:tcPr>
            <w:tcW w:w="4578" w:type="dxa"/>
            <w:shd w:val="clear" w:color="auto" w:fill="auto"/>
            <w:vAlign w:val="center"/>
          </w:tcPr>
          <w:p w14:paraId="68BEECDB" w14:textId="77777777" w:rsidR="0049290B" w:rsidRPr="002F5F3A" w:rsidRDefault="0049290B" w:rsidP="0021019A">
            <w:pPr>
              <w:wordWrap/>
              <w:ind w:left="1160" w:right="20" w:hanging="360"/>
            </w:pPr>
            <w:r w:rsidRPr="002F5F3A">
              <w:t>20000</w:t>
            </w:r>
          </w:p>
        </w:tc>
      </w:tr>
      <w:tr w:rsidR="0049290B" w:rsidRPr="002F5F3A" w14:paraId="74201FAB" w14:textId="77777777" w:rsidTr="00F5522C">
        <w:tc>
          <w:tcPr>
            <w:tcW w:w="4578" w:type="dxa"/>
            <w:shd w:val="clear" w:color="auto" w:fill="auto"/>
            <w:vAlign w:val="center"/>
          </w:tcPr>
          <w:p w14:paraId="0C99934B" w14:textId="77777777" w:rsidR="0049290B" w:rsidRPr="002F5F3A" w:rsidRDefault="0049290B" w:rsidP="0021019A">
            <w:pPr>
              <w:wordWrap/>
              <w:ind w:left="1160" w:right="20" w:hanging="360"/>
            </w:pPr>
            <w:r w:rsidRPr="002F5F3A">
              <w:t>10G</w:t>
            </w:r>
          </w:p>
        </w:tc>
        <w:tc>
          <w:tcPr>
            <w:tcW w:w="4578" w:type="dxa"/>
            <w:shd w:val="clear" w:color="auto" w:fill="auto"/>
            <w:vAlign w:val="center"/>
          </w:tcPr>
          <w:p w14:paraId="7AB45B51" w14:textId="77777777" w:rsidR="0049290B" w:rsidRPr="002F5F3A" w:rsidRDefault="0049290B" w:rsidP="0021019A">
            <w:pPr>
              <w:wordWrap/>
              <w:ind w:left="1160" w:right="20" w:hanging="360"/>
            </w:pPr>
            <w:r w:rsidRPr="002F5F3A">
              <w:t>2000</w:t>
            </w:r>
          </w:p>
        </w:tc>
      </w:tr>
    </w:tbl>
    <w:p w14:paraId="0F6BDD08" w14:textId="77777777" w:rsidR="00490D42" w:rsidRPr="00C235A5" w:rsidRDefault="00490D42" w:rsidP="0021019A">
      <w:pPr>
        <w:wordWrap/>
        <w:adjustRightInd w:val="0"/>
        <w:ind w:right="20"/>
        <w:rPr>
          <w:rFonts w:ascii="굴림" w:eastAsia="굴림" w:hAnsi="굴림"/>
          <w:color w:val="000000"/>
          <w:kern w:val="0"/>
        </w:rPr>
      </w:pPr>
    </w:p>
    <w:p w14:paraId="380B43C3" w14:textId="77777777" w:rsidR="00490D42" w:rsidRPr="00C235A5" w:rsidRDefault="00490D42" w:rsidP="0021019A">
      <w:pPr>
        <w:ind w:right="20"/>
        <w:rPr>
          <w:rFonts w:ascii="굴림" w:eastAsia="굴림" w:hAnsi="굴림"/>
        </w:rPr>
      </w:pPr>
    </w:p>
    <w:p w14:paraId="23337119" w14:textId="77777777" w:rsidR="00490D42" w:rsidRPr="00C235A5" w:rsidRDefault="00490D42" w:rsidP="0021019A">
      <w:pPr>
        <w:pStyle w:val="2"/>
        <w:ind w:right="20"/>
      </w:pPr>
      <w:bookmarkStart w:id="2949" w:name="_Toc277779586"/>
      <w:bookmarkStart w:id="2950" w:name="_Toc363228619"/>
      <w:bookmarkStart w:id="2951" w:name="_Toc124060360"/>
      <w:bookmarkStart w:id="2952" w:name="_Toc198008621"/>
      <w:bookmarkStart w:id="2953" w:name="_Toc198545022"/>
      <w:bookmarkStart w:id="2954" w:name="_Toc445131003"/>
      <w:r w:rsidRPr="0049290B">
        <w:lastRenderedPageBreak/>
        <w:t>Displaying</w:t>
      </w:r>
      <w:r w:rsidRPr="00C235A5">
        <w:t xml:space="preserve"> the Spanning-Tree Status</w:t>
      </w:r>
      <w:bookmarkEnd w:id="2949"/>
      <w:bookmarkEnd w:id="2950"/>
      <w:bookmarkEnd w:id="2951"/>
      <w:bookmarkEnd w:id="2952"/>
      <w:bookmarkEnd w:id="2953"/>
      <w:bookmarkEnd w:id="2954"/>
    </w:p>
    <w:p w14:paraId="07869D15" w14:textId="77777777" w:rsidR="00490D42" w:rsidRPr="002F5F3A" w:rsidRDefault="00490D42" w:rsidP="0021019A">
      <w:pPr>
        <w:pStyle w:val="a3"/>
        <w:ind w:right="20"/>
      </w:pPr>
      <w:r w:rsidRPr="002F5F3A">
        <w:t xml:space="preserve">To show spanning-tree status, do the following commands on </w:t>
      </w:r>
      <w:r w:rsidR="00221294">
        <w:t>Privileged</w:t>
      </w:r>
      <w:r w:rsidRPr="002F5F3A">
        <w:t xml:space="preserve"> mode.</w:t>
      </w:r>
    </w:p>
    <w:tbl>
      <w:tblPr>
        <w:tblStyle w:val="CLIWide"/>
        <w:tblW w:w="0" w:type="auto"/>
        <w:tblLook w:val="01E0" w:firstRow="1" w:lastRow="1" w:firstColumn="1" w:lastColumn="1" w:noHBand="0" w:noVBand="0"/>
      </w:tblPr>
      <w:tblGrid>
        <w:gridCol w:w="3379"/>
        <w:gridCol w:w="4553"/>
      </w:tblGrid>
      <w:tr w:rsidR="00490D42" w:rsidRPr="00C235A5"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2F5F3A" w:rsidRDefault="00490D42" w:rsidP="0021019A">
            <w:pPr>
              <w:wordWrap/>
              <w:adjustRightInd w:val="0"/>
              <w:ind w:left="1160" w:right="20" w:hanging="360"/>
              <w:rPr>
                <w:b/>
                <w:bCs/>
                <w:kern w:val="0"/>
              </w:rPr>
            </w:pPr>
            <w:r w:rsidRPr="002F5F3A">
              <w:rPr>
                <w:b/>
                <w:bCs/>
                <w:kern w:val="0"/>
              </w:rPr>
              <w:t>Command</w:t>
            </w:r>
          </w:p>
        </w:tc>
        <w:tc>
          <w:tcPr>
            <w:tcW w:w="5368" w:type="dxa"/>
          </w:tcPr>
          <w:p w14:paraId="39AB4013" w14:textId="77777777" w:rsidR="00490D42" w:rsidRPr="002F5F3A" w:rsidRDefault="00490D42" w:rsidP="0021019A">
            <w:pPr>
              <w:wordWrap/>
              <w:ind w:left="1160" w:right="20" w:hanging="360"/>
              <w:rPr>
                <w:b/>
                <w:kern w:val="0"/>
              </w:rPr>
            </w:pPr>
            <w:r w:rsidRPr="002F5F3A">
              <w:rPr>
                <w:b/>
                <w:bCs/>
              </w:rPr>
              <w:t>Purpose</w:t>
            </w:r>
          </w:p>
        </w:tc>
      </w:tr>
      <w:tr w:rsidR="00490D42" w:rsidRPr="00C235A5" w14:paraId="56D749F0" w14:textId="77777777" w:rsidTr="000C60DF">
        <w:tc>
          <w:tcPr>
            <w:tcW w:w="3788" w:type="dxa"/>
          </w:tcPr>
          <w:p w14:paraId="376072D4" w14:textId="77777777" w:rsidR="00490D42" w:rsidRPr="002F5F3A" w:rsidRDefault="00490D42" w:rsidP="0021019A">
            <w:pPr>
              <w:wordWrap/>
              <w:adjustRightInd w:val="0"/>
              <w:ind w:right="20"/>
              <w:jc w:val="left"/>
              <w:rPr>
                <w:b/>
                <w:bCs/>
                <w:kern w:val="0"/>
              </w:rPr>
            </w:pPr>
            <w:r w:rsidRPr="002F5F3A">
              <w:rPr>
                <w:b/>
                <w:bCs/>
                <w:kern w:val="0"/>
              </w:rPr>
              <w:t>show spanning-tree</w:t>
            </w:r>
          </w:p>
        </w:tc>
        <w:tc>
          <w:tcPr>
            <w:tcW w:w="5368" w:type="dxa"/>
          </w:tcPr>
          <w:p w14:paraId="0A22099C" w14:textId="77777777" w:rsidR="00490D42" w:rsidRPr="002F5F3A" w:rsidRDefault="00490D42" w:rsidP="0021019A">
            <w:pPr>
              <w:wordWrap/>
              <w:adjustRightInd w:val="0"/>
              <w:ind w:right="20"/>
              <w:rPr>
                <w:kern w:val="0"/>
              </w:rPr>
            </w:pPr>
            <w:r w:rsidRPr="002F5F3A">
              <w:rPr>
                <w:kern w:val="0"/>
              </w:rPr>
              <w:t>Show spanning-tree information about total interface.</w:t>
            </w:r>
          </w:p>
        </w:tc>
      </w:tr>
      <w:tr w:rsidR="00490D42" w:rsidRPr="00C235A5" w14:paraId="6AD6102E" w14:textId="77777777" w:rsidTr="000C60DF">
        <w:tc>
          <w:tcPr>
            <w:tcW w:w="3788" w:type="dxa"/>
          </w:tcPr>
          <w:p w14:paraId="1C3C52BB" w14:textId="77777777" w:rsidR="00490D42" w:rsidRPr="002F5F3A" w:rsidRDefault="00490D42" w:rsidP="0021019A">
            <w:pPr>
              <w:wordWrap/>
              <w:adjustRightInd w:val="0"/>
              <w:ind w:right="20"/>
              <w:jc w:val="left"/>
              <w:rPr>
                <w:kern w:val="0"/>
              </w:rPr>
            </w:pPr>
            <w:r w:rsidRPr="002F5F3A">
              <w:rPr>
                <w:b/>
                <w:bCs/>
                <w:kern w:val="0"/>
              </w:rPr>
              <w:t>show spanning-tree interface</w:t>
            </w:r>
            <w:r w:rsidRPr="002F5F3A">
              <w:rPr>
                <w:kern w:val="0"/>
              </w:rPr>
              <w:t xml:space="preserve"> </w:t>
            </w:r>
            <w:r w:rsidRPr="002F5F3A">
              <w:rPr>
                <w:i/>
                <w:iCs/>
                <w:kern w:val="0"/>
              </w:rPr>
              <w:t>interface-id</w:t>
            </w:r>
          </w:p>
        </w:tc>
        <w:tc>
          <w:tcPr>
            <w:tcW w:w="5368" w:type="dxa"/>
          </w:tcPr>
          <w:p w14:paraId="513EA1E8" w14:textId="77777777" w:rsidR="00490D42" w:rsidRPr="002F5F3A" w:rsidRDefault="00490D42" w:rsidP="0021019A">
            <w:pPr>
              <w:wordWrap/>
              <w:adjustRightInd w:val="0"/>
              <w:ind w:right="20"/>
              <w:rPr>
                <w:kern w:val="0"/>
              </w:rPr>
            </w:pPr>
            <w:r w:rsidRPr="002F5F3A">
              <w:rPr>
                <w:kern w:val="0"/>
              </w:rPr>
              <w:t xml:space="preserve">Shows spanning-tree information about specific interface. </w:t>
            </w:r>
          </w:p>
        </w:tc>
      </w:tr>
      <w:tr w:rsidR="00490D42" w:rsidRPr="00C235A5" w14:paraId="1E933D9B" w14:textId="77777777" w:rsidTr="000C60DF">
        <w:tc>
          <w:tcPr>
            <w:tcW w:w="3788" w:type="dxa"/>
          </w:tcPr>
          <w:p w14:paraId="313798D1" w14:textId="77777777" w:rsidR="00490D42" w:rsidRPr="002F5F3A" w:rsidRDefault="00490D42" w:rsidP="0021019A">
            <w:pPr>
              <w:wordWrap/>
              <w:adjustRightInd w:val="0"/>
              <w:ind w:right="20"/>
              <w:jc w:val="left"/>
              <w:rPr>
                <w:b/>
                <w:bCs/>
                <w:kern w:val="0"/>
              </w:rPr>
            </w:pPr>
            <w:r w:rsidRPr="002F5F3A">
              <w:rPr>
                <w:b/>
                <w:bCs/>
                <w:kern w:val="0"/>
              </w:rPr>
              <w:t>show spanning-tree detail</w:t>
            </w:r>
          </w:p>
        </w:tc>
        <w:tc>
          <w:tcPr>
            <w:tcW w:w="5368" w:type="dxa"/>
          </w:tcPr>
          <w:p w14:paraId="3CEE572D" w14:textId="77777777" w:rsidR="00490D42" w:rsidRPr="002F5F3A" w:rsidRDefault="00490D42" w:rsidP="0021019A">
            <w:pPr>
              <w:wordWrap/>
              <w:adjustRightInd w:val="0"/>
              <w:ind w:right="20"/>
              <w:rPr>
                <w:kern w:val="0"/>
              </w:rPr>
            </w:pPr>
            <w:r w:rsidRPr="002F5F3A">
              <w:rPr>
                <w:kern w:val="0"/>
              </w:rPr>
              <w:t xml:space="preserve">Shows detailed spannin-tree information. </w:t>
            </w:r>
          </w:p>
        </w:tc>
      </w:tr>
    </w:tbl>
    <w:p w14:paraId="11AF1823" w14:textId="77777777" w:rsidR="00490D42" w:rsidRDefault="00490D42" w:rsidP="0021019A">
      <w:pPr>
        <w:pStyle w:val="a3"/>
        <w:ind w:right="20"/>
      </w:pPr>
      <w:r w:rsidRPr="002F5F3A">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086FC3" w14:paraId="03FAA7AA" w14:textId="77777777" w:rsidTr="0049290B">
        <w:tc>
          <w:tcPr>
            <w:tcW w:w="10118" w:type="dxa"/>
          </w:tcPr>
          <w:p w14:paraId="053DAC5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w:t>
            </w:r>
            <w:r w:rsidRPr="00086FC3">
              <w:rPr>
                <w:rFonts w:eastAsia="굴림"/>
                <w:b/>
                <w:kern w:val="0"/>
              </w:rPr>
              <w:t>spanning-tree</w:t>
            </w:r>
            <w:r w:rsidRPr="00086FC3">
              <w:rPr>
                <w:rFonts w:eastAsia="굴림"/>
                <w:kern w:val="0"/>
              </w:rPr>
              <w:t xml:space="preserve"> </w:t>
            </w:r>
          </w:p>
          <w:p w14:paraId="2A0A47B9" w14:textId="77777777" w:rsidR="0049290B" w:rsidRPr="00086FC3" w:rsidRDefault="0049290B" w:rsidP="0021019A">
            <w:pPr>
              <w:wordWrap/>
              <w:adjustRightInd w:val="0"/>
              <w:ind w:right="20"/>
              <w:rPr>
                <w:rFonts w:eastAsia="굴림"/>
                <w:kern w:val="0"/>
              </w:rPr>
            </w:pPr>
          </w:p>
          <w:p w14:paraId="676E592C" w14:textId="77777777" w:rsidR="0049290B" w:rsidRPr="00086FC3" w:rsidRDefault="0049290B" w:rsidP="0021019A">
            <w:pPr>
              <w:wordWrap/>
              <w:adjustRightInd w:val="0"/>
              <w:ind w:right="20"/>
              <w:rPr>
                <w:rFonts w:eastAsia="굴림"/>
                <w:kern w:val="0"/>
              </w:rPr>
            </w:pPr>
            <w:r w:rsidRPr="00086FC3">
              <w:rPr>
                <w:rFonts w:eastAsia="굴림"/>
                <w:kern w:val="0"/>
              </w:rPr>
              <w:t>Default  Bridge up - Spanning Tree Enabled rstp-vlan-bridge</w:t>
            </w:r>
          </w:p>
          <w:p w14:paraId="0F5FEC71" w14:textId="77777777" w:rsidR="0049290B" w:rsidRPr="00086FC3" w:rsidRDefault="0049290B" w:rsidP="0021019A">
            <w:pPr>
              <w:wordWrap/>
              <w:adjustRightInd w:val="0"/>
              <w:ind w:right="20"/>
              <w:rPr>
                <w:rFonts w:eastAsia="굴림"/>
                <w:kern w:val="0"/>
              </w:rPr>
            </w:pPr>
            <w:r w:rsidRPr="00086FC3">
              <w:rPr>
                <w:rFonts w:eastAsia="굴림"/>
                <w:kern w:val="0"/>
              </w:rPr>
              <w:t xml:space="preserve">  Root ID    Priority    32768</w:t>
            </w:r>
          </w:p>
          <w:p w14:paraId="6DFE5D66" w14:textId="77777777"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14:paraId="525214A7" w14:textId="77777777" w:rsidR="0049290B" w:rsidRPr="00086FC3" w:rsidRDefault="0049290B" w:rsidP="0021019A">
            <w:pPr>
              <w:wordWrap/>
              <w:adjustRightInd w:val="0"/>
              <w:ind w:right="20"/>
              <w:rPr>
                <w:rFonts w:eastAsia="굴림"/>
                <w:kern w:val="0"/>
              </w:rPr>
            </w:pPr>
            <w:r w:rsidRPr="00086FC3">
              <w:rPr>
                <w:rFonts w:eastAsia="굴림"/>
                <w:kern w:val="0"/>
              </w:rPr>
              <w:t xml:space="preserve">             This bridge is the root</w:t>
            </w:r>
          </w:p>
          <w:p w14:paraId="31EF3B96"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14:paraId="41CDB911" w14:textId="77777777" w:rsidR="0049290B" w:rsidRPr="00086FC3" w:rsidRDefault="0049290B" w:rsidP="0021019A">
            <w:pPr>
              <w:wordWrap/>
              <w:adjustRightInd w:val="0"/>
              <w:ind w:right="20"/>
              <w:rPr>
                <w:rFonts w:eastAsia="굴림"/>
                <w:kern w:val="0"/>
              </w:rPr>
            </w:pPr>
          </w:p>
          <w:p w14:paraId="0C419746" w14:textId="77777777" w:rsidR="0049290B" w:rsidRPr="00086FC3" w:rsidRDefault="0049290B" w:rsidP="0021019A">
            <w:pPr>
              <w:wordWrap/>
              <w:adjustRightInd w:val="0"/>
              <w:ind w:right="20"/>
              <w:rPr>
                <w:rFonts w:eastAsia="굴림"/>
                <w:kern w:val="0"/>
              </w:rPr>
            </w:pPr>
            <w:r w:rsidRPr="00086FC3">
              <w:rPr>
                <w:rFonts w:eastAsia="굴림"/>
                <w:kern w:val="0"/>
              </w:rPr>
              <w:t xml:space="preserve">  Bridge ID  Priority    32768</w:t>
            </w:r>
          </w:p>
          <w:p w14:paraId="4B550097" w14:textId="77777777"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14:paraId="1704887C"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14:paraId="23F4B88B" w14:textId="77777777" w:rsidR="0049290B" w:rsidRPr="00086FC3" w:rsidRDefault="0049290B" w:rsidP="0021019A">
            <w:pPr>
              <w:wordWrap/>
              <w:adjustRightInd w:val="0"/>
              <w:ind w:right="20"/>
              <w:rPr>
                <w:rFonts w:eastAsia="굴림"/>
                <w:kern w:val="0"/>
              </w:rPr>
            </w:pPr>
            <w:r w:rsidRPr="00086FC3">
              <w:rPr>
                <w:rFonts w:eastAsia="굴림"/>
                <w:kern w:val="0"/>
              </w:rPr>
              <w:t xml:space="preserve">             Aging Time  300</w:t>
            </w:r>
          </w:p>
          <w:p w14:paraId="7E586883" w14:textId="77777777" w:rsidR="0049290B" w:rsidRPr="00086FC3" w:rsidRDefault="0049290B" w:rsidP="0021019A">
            <w:pPr>
              <w:wordWrap/>
              <w:adjustRightInd w:val="0"/>
              <w:ind w:right="20"/>
              <w:rPr>
                <w:rFonts w:eastAsia="굴림"/>
                <w:kern w:val="0"/>
              </w:rPr>
            </w:pPr>
          </w:p>
          <w:p w14:paraId="20AE5663"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5B34E3E9"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17185A95"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4         128.138  P2p </w:t>
            </w:r>
          </w:p>
          <w:p w14:paraId="1C57C00D" w14:textId="77777777" w:rsidR="0049290B" w:rsidRPr="00086FC3" w:rsidRDefault="0049290B" w:rsidP="0021019A">
            <w:pPr>
              <w:wordWrap/>
              <w:adjustRightInd w:val="0"/>
              <w:ind w:right="20"/>
              <w:rPr>
                <w:rFonts w:eastAsia="굴림"/>
                <w:kern w:val="0"/>
              </w:rPr>
            </w:pPr>
          </w:p>
          <w:p w14:paraId="6D6F75DB"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interface gi6/3</w:t>
            </w:r>
          </w:p>
          <w:p w14:paraId="6809492B" w14:textId="77777777" w:rsidR="0049290B" w:rsidRPr="00086FC3" w:rsidRDefault="0049290B" w:rsidP="0021019A">
            <w:pPr>
              <w:wordWrap/>
              <w:adjustRightInd w:val="0"/>
              <w:ind w:right="20"/>
              <w:rPr>
                <w:rFonts w:eastAsia="굴림"/>
                <w:kern w:val="0"/>
              </w:rPr>
            </w:pPr>
            <w:r w:rsidRPr="00086FC3">
              <w:rPr>
                <w:rFonts w:eastAsia="굴림"/>
                <w:kern w:val="0"/>
              </w:rPr>
              <w:t xml:space="preserve">% Default: Bridge up - Spanning Tree Enabled  </w:t>
            </w:r>
          </w:p>
          <w:p w14:paraId="4748E524" w14:textId="77777777" w:rsidR="0049290B" w:rsidRPr="00086FC3" w:rsidRDefault="0049290B" w:rsidP="0021019A">
            <w:pPr>
              <w:wordWrap/>
              <w:adjustRightInd w:val="0"/>
              <w:ind w:right="20"/>
              <w:rPr>
                <w:rFonts w:eastAsia="굴림"/>
                <w:kern w:val="0"/>
              </w:rPr>
            </w:pPr>
            <w:r w:rsidRPr="00086FC3">
              <w:rPr>
                <w:rFonts w:eastAsia="굴림"/>
                <w:kern w:val="0"/>
              </w:rPr>
              <w:t>% Default: Root Path Cost 0 - Root Port 0 -  Bridge Priority 32768</w:t>
            </w:r>
          </w:p>
          <w:p w14:paraId="528B6CD8" w14:textId="77777777" w:rsidR="0049290B" w:rsidRPr="00086FC3" w:rsidRDefault="0049290B" w:rsidP="0021019A">
            <w:pPr>
              <w:wordWrap/>
              <w:adjustRightInd w:val="0"/>
              <w:ind w:right="20"/>
              <w:rPr>
                <w:rFonts w:eastAsia="굴림"/>
                <w:kern w:val="0"/>
              </w:rPr>
            </w:pPr>
            <w:r w:rsidRPr="00086FC3">
              <w:rPr>
                <w:rFonts w:eastAsia="굴림"/>
                <w:kern w:val="0"/>
              </w:rPr>
              <w:t>% Default: Forward Delay 15 - Hello Time 2 - Max Age 20</w:t>
            </w:r>
          </w:p>
          <w:p w14:paraId="49DB8158" w14:textId="77777777" w:rsidR="0049290B" w:rsidRPr="00086FC3" w:rsidRDefault="0049290B" w:rsidP="0021019A">
            <w:pPr>
              <w:wordWrap/>
              <w:adjustRightInd w:val="0"/>
              <w:ind w:right="20"/>
              <w:rPr>
                <w:rFonts w:eastAsia="굴림"/>
                <w:kern w:val="0"/>
              </w:rPr>
            </w:pPr>
            <w:r w:rsidRPr="00086FC3">
              <w:rPr>
                <w:rFonts w:eastAsia="굴림"/>
                <w:kern w:val="0"/>
              </w:rPr>
              <w:t>% Default: Root Id 800000077074ff01</w:t>
            </w:r>
          </w:p>
          <w:p w14:paraId="04FDF5DF" w14:textId="77777777" w:rsidR="0049290B" w:rsidRPr="00086FC3" w:rsidRDefault="0049290B" w:rsidP="0021019A">
            <w:pPr>
              <w:wordWrap/>
              <w:adjustRightInd w:val="0"/>
              <w:ind w:right="20"/>
              <w:rPr>
                <w:rFonts w:eastAsia="굴림"/>
                <w:kern w:val="0"/>
              </w:rPr>
            </w:pPr>
            <w:r w:rsidRPr="00086FC3">
              <w:rPr>
                <w:rFonts w:eastAsia="굴림"/>
                <w:kern w:val="0"/>
              </w:rPr>
              <w:t>% Default: Bridge Id 800000077074ff01</w:t>
            </w:r>
          </w:p>
          <w:p w14:paraId="1DCE2AE1" w14:textId="77777777" w:rsidR="0049290B" w:rsidRPr="00086FC3" w:rsidRDefault="0049290B" w:rsidP="0021019A">
            <w:pPr>
              <w:wordWrap/>
              <w:adjustRightInd w:val="0"/>
              <w:ind w:right="20"/>
              <w:rPr>
                <w:rFonts w:eastAsia="굴림"/>
                <w:kern w:val="0"/>
              </w:rPr>
            </w:pPr>
            <w:r w:rsidRPr="00086FC3">
              <w:rPr>
                <w:rFonts w:eastAsia="굴림"/>
                <w:kern w:val="0"/>
              </w:rPr>
              <w:t>% Default: last topology change Thu Jan  1 00:00:00 1970</w:t>
            </w:r>
          </w:p>
          <w:p w14:paraId="094FBC6E" w14:textId="77777777" w:rsidR="0049290B" w:rsidRPr="00086FC3" w:rsidRDefault="0049290B" w:rsidP="0021019A">
            <w:pPr>
              <w:wordWrap/>
              <w:adjustRightInd w:val="0"/>
              <w:ind w:right="20"/>
              <w:rPr>
                <w:rFonts w:eastAsia="굴림"/>
                <w:kern w:val="0"/>
              </w:rPr>
            </w:pPr>
            <w:r w:rsidRPr="00086FC3">
              <w:rPr>
                <w:rFonts w:eastAsia="굴림"/>
                <w:kern w:val="0"/>
              </w:rPr>
              <w:t>% 0: 0 topology change(s)  - last topology change Thu Jan  1 00:00:00 1970</w:t>
            </w:r>
          </w:p>
          <w:p w14:paraId="52FC6E66" w14:textId="77777777" w:rsidR="0049290B" w:rsidRPr="00086FC3" w:rsidRDefault="0049290B" w:rsidP="0021019A">
            <w:pPr>
              <w:wordWrap/>
              <w:adjustRightInd w:val="0"/>
              <w:ind w:right="20"/>
              <w:rPr>
                <w:rFonts w:eastAsia="굴림"/>
                <w:kern w:val="0"/>
              </w:rPr>
            </w:pPr>
          </w:p>
          <w:p w14:paraId="39241FDD" w14:textId="77777777" w:rsidR="0049290B" w:rsidRPr="00086FC3" w:rsidRDefault="0049290B" w:rsidP="0021019A">
            <w:pPr>
              <w:wordWrap/>
              <w:adjustRightInd w:val="0"/>
              <w:ind w:right="20"/>
              <w:rPr>
                <w:rFonts w:eastAsia="굴림"/>
                <w:kern w:val="0"/>
              </w:rPr>
            </w:pPr>
            <w:r w:rsidRPr="00086FC3">
              <w:rPr>
                <w:rFonts w:eastAsia="굴림"/>
                <w:kern w:val="0"/>
              </w:rPr>
              <w:t>% Default: portfast bpdu-filter disabled</w:t>
            </w:r>
          </w:p>
          <w:p w14:paraId="39E72ED6"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Default: portfast bpdu-guard disabled</w:t>
            </w:r>
          </w:p>
          <w:p w14:paraId="74FCA181" w14:textId="77777777" w:rsidR="0049290B" w:rsidRPr="00086FC3" w:rsidRDefault="0049290B" w:rsidP="0021019A">
            <w:pPr>
              <w:wordWrap/>
              <w:adjustRightInd w:val="0"/>
              <w:ind w:right="20"/>
              <w:rPr>
                <w:rFonts w:eastAsia="굴림"/>
                <w:kern w:val="0"/>
              </w:rPr>
            </w:pPr>
            <w:r w:rsidRPr="00086FC3">
              <w:rPr>
                <w:rFonts w:eastAsia="굴림"/>
                <w:kern w:val="0"/>
              </w:rPr>
              <w:t>% Default: portfast errdisable timeout disabled</w:t>
            </w:r>
          </w:p>
          <w:p w14:paraId="1ACCC2EF" w14:textId="77777777" w:rsidR="0049290B" w:rsidRPr="00086FC3" w:rsidRDefault="0049290B" w:rsidP="0021019A">
            <w:pPr>
              <w:wordWrap/>
              <w:adjustRightInd w:val="0"/>
              <w:ind w:right="20"/>
              <w:rPr>
                <w:rFonts w:eastAsia="굴림"/>
                <w:kern w:val="0"/>
              </w:rPr>
            </w:pPr>
            <w:r w:rsidRPr="00086FC3">
              <w:rPr>
                <w:rFonts w:eastAsia="굴림"/>
                <w:kern w:val="0"/>
              </w:rPr>
              <w:t>% Default: portfast errdisable timeout interval 300 sec</w:t>
            </w:r>
          </w:p>
          <w:p w14:paraId="3C5F020C" w14:textId="77777777" w:rsidR="0049290B" w:rsidRPr="00086FC3" w:rsidRDefault="0049290B" w:rsidP="0021019A">
            <w:pPr>
              <w:wordWrap/>
              <w:adjustRightInd w:val="0"/>
              <w:ind w:right="20"/>
              <w:rPr>
                <w:rFonts w:eastAsia="굴림"/>
                <w:kern w:val="0"/>
              </w:rPr>
            </w:pPr>
            <w:r w:rsidRPr="00086FC3">
              <w:rPr>
                <w:rFonts w:eastAsia="굴림"/>
                <w:kern w:val="0"/>
              </w:rPr>
              <w:t>%   Giga6/3: Port 138 - Id 8263 - Role Disabled - State Discarding</w:t>
            </w:r>
          </w:p>
          <w:p w14:paraId="23DE5B2E" w14:textId="77777777" w:rsidR="0049290B" w:rsidRPr="00086FC3" w:rsidRDefault="0049290B" w:rsidP="0021019A">
            <w:pPr>
              <w:wordWrap/>
              <w:adjustRightInd w:val="0"/>
              <w:ind w:right="20"/>
              <w:rPr>
                <w:rFonts w:eastAsia="굴림"/>
                <w:kern w:val="0"/>
              </w:rPr>
            </w:pPr>
            <w:r w:rsidRPr="00086FC3">
              <w:rPr>
                <w:rFonts w:eastAsia="굴림"/>
                <w:kern w:val="0"/>
              </w:rPr>
              <w:t>%   Giga6/3: Designated Path Cost 0</w:t>
            </w:r>
          </w:p>
          <w:p w14:paraId="245CBEDE" w14:textId="77777777" w:rsidR="0049290B" w:rsidRPr="00086FC3" w:rsidRDefault="0049290B" w:rsidP="0021019A">
            <w:pPr>
              <w:wordWrap/>
              <w:adjustRightInd w:val="0"/>
              <w:ind w:right="20"/>
              <w:rPr>
                <w:rFonts w:eastAsia="굴림"/>
                <w:kern w:val="0"/>
              </w:rPr>
            </w:pPr>
            <w:r w:rsidRPr="00086FC3">
              <w:rPr>
                <w:rFonts w:eastAsia="굴림"/>
                <w:kern w:val="0"/>
              </w:rPr>
              <w:t>%   Giga6/3: Configured Path Cost 4  - Add type Explicit ref count 1</w:t>
            </w:r>
          </w:p>
          <w:p w14:paraId="1513053F" w14:textId="77777777" w:rsidR="0049290B" w:rsidRPr="00086FC3" w:rsidRDefault="0049290B" w:rsidP="0021019A">
            <w:pPr>
              <w:wordWrap/>
              <w:adjustRightInd w:val="0"/>
              <w:ind w:right="20"/>
              <w:rPr>
                <w:rFonts w:eastAsia="굴림"/>
                <w:kern w:val="0"/>
              </w:rPr>
            </w:pPr>
            <w:r w:rsidRPr="00086FC3">
              <w:rPr>
                <w:rFonts w:eastAsia="굴림"/>
                <w:kern w:val="0"/>
              </w:rPr>
              <w:t xml:space="preserve">%   Giga6/3: Designated Port Id 0 - Priority 128  - </w:t>
            </w:r>
          </w:p>
          <w:p w14:paraId="15BCF704" w14:textId="77777777" w:rsidR="0049290B" w:rsidRPr="00086FC3" w:rsidRDefault="0049290B" w:rsidP="0021019A">
            <w:pPr>
              <w:wordWrap/>
              <w:adjustRightInd w:val="0"/>
              <w:ind w:right="20"/>
              <w:rPr>
                <w:rFonts w:eastAsia="굴림"/>
                <w:kern w:val="0"/>
              </w:rPr>
            </w:pPr>
            <w:r w:rsidRPr="00086FC3">
              <w:rPr>
                <w:rFonts w:eastAsia="굴림"/>
                <w:kern w:val="0"/>
              </w:rPr>
              <w:t>%   Giga6/3: Root 000000077074ff01</w:t>
            </w:r>
          </w:p>
          <w:p w14:paraId="0D5CFF9E" w14:textId="77777777" w:rsidR="0049290B" w:rsidRPr="00086FC3" w:rsidRDefault="0049290B" w:rsidP="0021019A">
            <w:pPr>
              <w:wordWrap/>
              <w:adjustRightInd w:val="0"/>
              <w:ind w:right="20"/>
              <w:rPr>
                <w:rFonts w:eastAsia="굴림"/>
                <w:kern w:val="0"/>
              </w:rPr>
            </w:pPr>
            <w:r w:rsidRPr="00086FC3">
              <w:rPr>
                <w:rFonts w:eastAsia="굴림"/>
                <w:kern w:val="0"/>
              </w:rPr>
              <w:t>%   Giga6/3: Designated Bridge 000000077074ff01</w:t>
            </w:r>
          </w:p>
          <w:p w14:paraId="43C6F57D" w14:textId="77777777" w:rsidR="0049290B" w:rsidRPr="00086FC3" w:rsidRDefault="0049290B" w:rsidP="0021019A">
            <w:pPr>
              <w:wordWrap/>
              <w:adjustRightInd w:val="0"/>
              <w:ind w:right="20"/>
              <w:rPr>
                <w:rFonts w:eastAsia="굴림"/>
                <w:kern w:val="0"/>
              </w:rPr>
            </w:pPr>
            <w:r w:rsidRPr="00086FC3">
              <w:rPr>
                <w:rFonts w:eastAsia="굴림"/>
                <w:kern w:val="0"/>
              </w:rPr>
              <w:t>%   Giga6/3: Message Age 0 - Max Age 0</w:t>
            </w:r>
          </w:p>
          <w:p w14:paraId="42C492E1" w14:textId="77777777" w:rsidR="0049290B" w:rsidRPr="00086FC3" w:rsidRDefault="0049290B" w:rsidP="0021019A">
            <w:pPr>
              <w:wordWrap/>
              <w:adjustRightInd w:val="0"/>
              <w:ind w:right="20"/>
              <w:rPr>
                <w:rFonts w:eastAsia="굴림"/>
                <w:kern w:val="0"/>
              </w:rPr>
            </w:pPr>
            <w:r w:rsidRPr="00086FC3">
              <w:rPr>
                <w:rFonts w:eastAsia="굴림"/>
                <w:kern w:val="0"/>
              </w:rPr>
              <w:t>%   Giga6/3: Hello Time 0 - Forward Delay 0</w:t>
            </w:r>
          </w:p>
          <w:p w14:paraId="0A438CBF" w14:textId="77777777" w:rsidR="0049290B" w:rsidRPr="00086FC3" w:rsidRDefault="0049290B" w:rsidP="0021019A">
            <w:pPr>
              <w:wordWrap/>
              <w:adjustRightInd w:val="0"/>
              <w:ind w:right="20"/>
              <w:rPr>
                <w:rFonts w:eastAsia="굴림"/>
                <w:kern w:val="0"/>
              </w:rPr>
            </w:pPr>
            <w:r w:rsidRPr="00086FC3">
              <w:rPr>
                <w:rFonts w:eastAsia="굴림"/>
                <w:kern w:val="0"/>
              </w:rPr>
              <w:t>%   Giga6/3: Forward Timer 0 - Msg Age Timer 0 - Hello Timer 0 - topo change timer 0</w:t>
            </w:r>
          </w:p>
          <w:p w14:paraId="5C7B280B" w14:textId="77777777" w:rsidR="0049290B" w:rsidRPr="00086FC3" w:rsidRDefault="0049290B" w:rsidP="0021019A">
            <w:pPr>
              <w:wordWrap/>
              <w:adjustRightInd w:val="0"/>
              <w:ind w:right="20"/>
              <w:rPr>
                <w:rFonts w:eastAsia="굴림"/>
                <w:kern w:val="0"/>
              </w:rPr>
            </w:pPr>
            <w:r w:rsidRPr="00086FC3">
              <w:rPr>
                <w:rFonts w:eastAsia="굴림"/>
                <w:kern w:val="0"/>
              </w:rPr>
              <w:t>%   Giga6/3: forward-transitions 0</w:t>
            </w:r>
          </w:p>
          <w:p w14:paraId="7BBC11B9" w14:textId="77777777" w:rsidR="0049290B" w:rsidRPr="00086FC3" w:rsidRDefault="0049290B" w:rsidP="0021019A">
            <w:pPr>
              <w:wordWrap/>
              <w:adjustRightInd w:val="0"/>
              <w:ind w:right="20"/>
              <w:rPr>
                <w:rFonts w:eastAsia="굴림"/>
                <w:kern w:val="0"/>
              </w:rPr>
            </w:pPr>
            <w:r w:rsidRPr="00086FC3">
              <w:rPr>
                <w:rFonts w:eastAsia="굴림"/>
                <w:kern w:val="0"/>
              </w:rPr>
              <w:t>%   Giga6/3: Version Rapid Spanning Tree Protocol - Received None - Sexit STP</w:t>
            </w:r>
          </w:p>
          <w:p w14:paraId="7900DD57" w14:textId="77777777" w:rsidR="0049290B" w:rsidRPr="00086FC3" w:rsidRDefault="0049290B" w:rsidP="0021019A">
            <w:pPr>
              <w:wordWrap/>
              <w:adjustRightInd w:val="0"/>
              <w:ind w:right="20"/>
              <w:rPr>
                <w:rFonts w:eastAsia="굴림"/>
                <w:kern w:val="0"/>
              </w:rPr>
            </w:pPr>
            <w:r w:rsidRPr="00086FC3">
              <w:rPr>
                <w:rFonts w:eastAsia="굴림"/>
                <w:kern w:val="0"/>
              </w:rPr>
              <w:t>%   Giga6/3: No portfast configured - Current  portfast off</w:t>
            </w:r>
          </w:p>
          <w:p w14:paraId="31384B9E" w14:textId="77777777" w:rsidR="0049290B" w:rsidRPr="00086FC3" w:rsidRDefault="0049290B" w:rsidP="0021019A">
            <w:pPr>
              <w:wordWrap/>
              <w:adjustRightInd w:val="0"/>
              <w:ind w:right="20"/>
              <w:rPr>
                <w:rFonts w:eastAsia="굴림"/>
                <w:kern w:val="0"/>
              </w:rPr>
            </w:pPr>
            <w:r w:rsidRPr="00086FC3">
              <w:rPr>
                <w:rFonts w:eastAsia="굴림"/>
                <w:kern w:val="0"/>
              </w:rPr>
              <w:t>%   Giga6/3: portfast bpdu-guard  default  - Current portfast bpdu-guard off</w:t>
            </w:r>
          </w:p>
          <w:p w14:paraId="57B9AD5C" w14:textId="77777777" w:rsidR="0049290B" w:rsidRPr="00086FC3" w:rsidRDefault="0049290B" w:rsidP="0021019A">
            <w:pPr>
              <w:wordWrap/>
              <w:adjustRightInd w:val="0"/>
              <w:ind w:right="20"/>
              <w:rPr>
                <w:rFonts w:eastAsia="굴림"/>
                <w:kern w:val="0"/>
              </w:rPr>
            </w:pPr>
            <w:r w:rsidRPr="00086FC3">
              <w:rPr>
                <w:rFonts w:eastAsia="굴림"/>
                <w:kern w:val="0"/>
              </w:rPr>
              <w:t>%   Giga6/3: portfast bpdu-filter default  - Current portfast bpdu-filter off</w:t>
            </w:r>
          </w:p>
          <w:p w14:paraId="093C8EC6" w14:textId="77777777" w:rsidR="0049290B" w:rsidRPr="00086FC3" w:rsidRDefault="0049290B" w:rsidP="0021019A">
            <w:pPr>
              <w:wordWrap/>
              <w:adjustRightInd w:val="0"/>
              <w:ind w:right="20"/>
              <w:rPr>
                <w:rFonts w:eastAsia="굴림"/>
                <w:kern w:val="0"/>
              </w:rPr>
            </w:pPr>
            <w:r w:rsidRPr="00086FC3">
              <w:rPr>
                <w:rFonts w:eastAsia="굴림"/>
                <w:kern w:val="0"/>
              </w:rPr>
              <w:t>%   Giga6/3: no root guard configured     - Current root guard off</w:t>
            </w:r>
          </w:p>
          <w:p w14:paraId="733DE811" w14:textId="77777777" w:rsidR="0049290B" w:rsidRPr="00086FC3" w:rsidRDefault="0049290B" w:rsidP="0021019A">
            <w:pPr>
              <w:wordWrap/>
              <w:adjustRightInd w:val="0"/>
              <w:ind w:right="20"/>
              <w:rPr>
                <w:rFonts w:eastAsia="굴림"/>
                <w:kern w:val="0"/>
              </w:rPr>
            </w:pPr>
            <w:r w:rsidRPr="00086FC3">
              <w:rPr>
                <w:rFonts w:eastAsia="굴림"/>
                <w:kern w:val="0"/>
              </w:rPr>
              <w:t>%   Giga6/3: Configured Link Type point-to-point - Current  P2p</w:t>
            </w:r>
          </w:p>
          <w:p w14:paraId="28FCBF7A" w14:textId="77777777" w:rsidR="0049290B" w:rsidRPr="00086FC3" w:rsidRDefault="0049290B" w:rsidP="0021019A">
            <w:pPr>
              <w:wordWrap/>
              <w:adjustRightInd w:val="0"/>
              <w:ind w:right="20"/>
              <w:rPr>
                <w:rFonts w:eastAsia="굴림"/>
                <w:kern w:val="0"/>
              </w:rPr>
            </w:pPr>
            <w:r w:rsidRPr="00086FC3">
              <w:rPr>
                <w:rFonts w:eastAsia="굴림"/>
                <w:kern w:val="0"/>
              </w:rPr>
              <w:t xml:space="preserve">% </w:t>
            </w:r>
          </w:p>
          <w:p w14:paraId="034A62FF" w14:textId="77777777" w:rsidR="0049290B" w:rsidRPr="00086FC3" w:rsidRDefault="0049290B" w:rsidP="0021019A">
            <w:pPr>
              <w:wordWrap/>
              <w:adjustRightInd w:val="0"/>
              <w:ind w:right="20"/>
              <w:rPr>
                <w:rFonts w:eastAsia="굴림"/>
                <w:kern w:val="0"/>
              </w:rPr>
            </w:pPr>
            <w:r w:rsidRPr="00086FC3">
              <w:rPr>
                <w:rFonts w:eastAsia="굴림"/>
                <w:kern w:val="0"/>
              </w:rPr>
              <w:t xml:space="preserve">% </w:t>
            </w:r>
          </w:p>
          <w:p w14:paraId="57C4828A"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detail</w:t>
            </w:r>
            <w:r w:rsidRPr="00086FC3">
              <w:rPr>
                <w:rFonts w:eastAsia="굴림"/>
                <w:kern w:val="0"/>
              </w:rPr>
              <w:t xml:space="preserve"> </w:t>
            </w:r>
          </w:p>
          <w:p w14:paraId="28D0C0ED" w14:textId="77777777" w:rsidR="0049290B" w:rsidRPr="00086FC3" w:rsidRDefault="0049290B" w:rsidP="0021019A">
            <w:pPr>
              <w:wordWrap/>
              <w:adjustRightInd w:val="0"/>
              <w:ind w:right="20"/>
              <w:rPr>
                <w:rFonts w:eastAsia="굴림"/>
                <w:kern w:val="0"/>
              </w:rPr>
            </w:pPr>
          </w:p>
          <w:p w14:paraId="6B8617F1" w14:textId="77777777" w:rsidR="0049290B" w:rsidRPr="00086FC3" w:rsidRDefault="0049290B" w:rsidP="0021019A">
            <w:pPr>
              <w:wordWrap/>
              <w:adjustRightInd w:val="0"/>
              <w:ind w:right="20"/>
              <w:rPr>
                <w:rFonts w:eastAsia="굴림"/>
                <w:kern w:val="0"/>
              </w:rPr>
            </w:pPr>
            <w:r w:rsidRPr="00086FC3">
              <w:rPr>
                <w:rFonts w:eastAsia="굴림"/>
                <w:kern w:val="0"/>
              </w:rPr>
              <w:t>Defaultis executing the  rstp-vlan-bridgecompatible Spanning Tree protocol</w:t>
            </w:r>
          </w:p>
          <w:p w14:paraId="12515C35" w14:textId="77777777" w:rsidR="0049290B" w:rsidRPr="00086FC3" w:rsidRDefault="0049290B" w:rsidP="0021019A">
            <w:pPr>
              <w:wordWrap/>
              <w:adjustRightInd w:val="0"/>
              <w:ind w:right="20"/>
              <w:rPr>
                <w:rFonts w:eastAsia="굴림"/>
                <w:kern w:val="0"/>
              </w:rPr>
            </w:pPr>
            <w:r w:rsidRPr="00086FC3">
              <w:rPr>
                <w:rFonts w:eastAsia="굴림"/>
                <w:kern w:val="0"/>
              </w:rPr>
              <w:t xml:space="preserve">  Bridge Identifier has priority 8000 address 00077074ff01</w:t>
            </w:r>
          </w:p>
          <w:p w14:paraId="564B2735" w14:textId="77777777" w:rsidR="0049290B" w:rsidRPr="00086FC3" w:rsidRDefault="0049290B" w:rsidP="0021019A">
            <w:pPr>
              <w:wordWrap/>
              <w:adjustRightInd w:val="0"/>
              <w:ind w:right="20"/>
              <w:rPr>
                <w:rFonts w:eastAsia="굴림"/>
                <w:kern w:val="0"/>
              </w:rPr>
            </w:pPr>
            <w:r w:rsidRPr="00086FC3">
              <w:rPr>
                <w:rFonts w:eastAsia="굴림"/>
                <w:kern w:val="0"/>
              </w:rPr>
              <w:t xml:space="preserve">  Configured hello time 2, max age 20, forward delay 15</w:t>
            </w:r>
          </w:p>
          <w:p w14:paraId="1C2C00CF" w14:textId="77777777" w:rsidR="0049290B" w:rsidRPr="00086FC3" w:rsidRDefault="0049290B" w:rsidP="0021019A">
            <w:pPr>
              <w:wordWrap/>
              <w:adjustRightInd w:val="0"/>
              <w:ind w:right="20"/>
              <w:rPr>
                <w:rFonts w:eastAsia="굴림"/>
                <w:kern w:val="0"/>
              </w:rPr>
            </w:pPr>
            <w:r w:rsidRPr="00086FC3">
              <w:rPr>
                <w:rFonts w:eastAsia="굴림"/>
                <w:kern w:val="0"/>
              </w:rPr>
              <w:t xml:space="preserve">  We are the root of the spanning tree</w:t>
            </w:r>
          </w:p>
          <w:p w14:paraId="5F27D5E5" w14:textId="77777777" w:rsidR="0049290B" w:rsidRPr="00086FC3" w:rsidRDefault="0049290B" w:rsidP="0021019A">
            <w:pPr>
              <w:wordWrap/>
              <w:adjustRightInd w:val="0"/>
              <w:ind w:right="20"/>
              <w:rPr>
                <w:rFonts w:eastAsia="굴림"/>
                <w:kern w:val="0"/>
              </w:rPr>
            </w:pPr>
            <w:r w:rsidRPr="00086FC3">
              <w:rPr>
                <w:rFonts w:eastAsia="굴림"/>
                <w:kern w:val="0"/>
              </w:rPr>
              <w:t xml:space="preserve">  Topology change flag not set, detected flagnot set</w:t>
            </w:r>
          </w:p>
          <w:p w14:paraId="1645A416" w14:textId="77777777" w:rsidR="0049290B" w:rsidRPr="00086FC3" w:rsidRDefault="0049290B" w:rsidP="0021019A">
            <w:pPr>
              <w:wordWrap/>
              <w:adjustRightInd w:val="0"/>
              <w:ind w:right="20"/>
              <w:rPr>
                <w:rFonts w:eastAsia="굴림"/>
                <w:kern w:val="0"/>
              </w:rPr>
            </w:pPr>
            <w:r w:rsidRPr="00086FC3">
              <w:rPr>
                <w:rFonts w:eastAsia="굴림"/>
                <w:kern w:val="0"/>
              </w:rPr>
              <w:t xml:space="preserve">  Number of topology changes 0 last change occurred Thu Jan  1 00:00:00 1970</w:t>
            </w:r>
          </w:p>
          <w:p w14:paraId="08B49711" w14:textId="77777777" w:rsidR="0049290B" w:rsidRPr="00086FC3" w:rsidRDefault="0049290B" w:rsidP="0021019A">
            <w:pPr>
              <w:wordWrap/>
              <w:adjustRightInd w:val="0"/>
              <w:ind w:right="20"/>
              <w:rPr>
                <w:rFonts w:eastAsia="굴림"/>
                <w:kern w:val="0"/>
              </w:rPr>
            </w:pPr>
            <w:r w:rsidRPr="00086FC3">
              <w:rPr>
                <w:rFonts w:eastAsia="굴림"/>
                <w:kern w:val="0"/>
              </w:rPr>
              <w:t xml:space="preserve">  Times:  hold 6, topology change 0, notification 5</w:t>
            </w:r>
          </w:p>
          <w:p w14:paraId="13142E10"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2, max age 20, forward delay 15</w:t>
            </w:r>
          </w:p>
          <w:p w14:paraId="0837C8D9" w14:textId="77777777" w:rsidR="0049290B" w:rsidRPr="00086FC3" w:rsidRDefault="0049290B" w:rsidP="0021019A">
            <w:pPr>
              <w:wordWrap/>
              <w:adjustRightInd w:val="0"/>
              <w:ind w:right="20"/>
              <w:rPr>
                <w:rFonts w:eastAsia="굴림"/>
                <w:kern w:val="0"/>
              </w:rPr>
            </w:pPr>
            <w:r w:rsidRPr="00086FC3">
              <w:rPr>
                <w:rFonts w:eastAsia="굴림"/>
                <w:kern w:val="0"/>
              </w:rPr>
              <w:t xml:space="preserve">  Timers: hello 0, topology change25, notification 0, aging 300</w:t>
            </w:r>
          </w:p>
          <w:p w14:paraId="5F20E6AD" w14:textId="77777777" w:rsidR="0049290B" w:rsidRPr="00086FC3" w:rsidRDefault="0049290B" w:rsidP="0021019A">
            <w:pPr>
              <w:wordWrap/>
              <w:adjustRightInd w:val="0"/>
              <w:ind w:right="20"/>
              <w:rPr>
                <w:rFonts w:eastAsia="굴림"/>
                <w:kern w:val="0"/>
              </w:rPr>
            </w:pPr>
            <w:r w:rsidRPr="00086FC3">
              <w:rPr>
                <w:rFonts w:eastAsia="굴림"/>
                <w:kern w:val="0"/>
              </w:rPr>
              <w:t xml:space="preserve"> Port 138 (Giga6/3)of Default is Discarding</w:t>
            </w:r>
          </w:p>
          <w:p w14:paraId="0C3E5D62" w14:textId="77777777" w:rsidR="0049290B" w:rsidRPr="00086FC3" w:rsidRDefault="0049290B" w:rsidP="0021019A">
            <w:pPr>
              <w:wordWrap/>
              <w:adjustRightInd w:val="0"/>
              <w:ind w:right="20"/>
              <w:rPr>
                <w:rFonts w:eastAsia="굴림"/>
                <w:kern w:val="0"/>
              </w:rPr>
            </w:pPr>
            <w:r w:rsidRPr="00086FC3">
              <w:rPr>
                <w:rFonts w:eastAsia="굴림"/>
                <w:kern w:val="0"/>
              </w:rPr>
              <w:t xml:space="preserve">   Port path cost 0 Port priority 128 ,128.138.</w:t>
            </w:r>
          </w:p>
          <w:p w14:paraId="4F91269B" w14:textId="77777777" w:rsidR="0049290B" w:rsidRPr="00086FC3" w:rsidRDefault="0049290B" w:rsidP="0021019A">
            <w:pPr>
              <w:wordWrap/>
              <w:adjustRightInd w:val="0"/>
              <w:ind w:right="20"/>
              <w:rPr>
                <w:rFonts w:eastAsia="굴림"/>
                <w:kern w:val="0"/>
              </w:rPr>
            </w:pPr>
            <w:r w:rsidRPr="00086FC3">
              <w:rPr>
                <w:rFonts w:eastAsia="굴림"/>
                <w:kern w:val="0"/>
              </w:rPr>
              <w:t xml:space="preserve">   Designated root has priority 1280, address 0007.7074.ff01</w:t>
            </w:r>
          </w:p>
          <w:p w14:paraId="0E82F662"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xml:space="preserve">   Designated bridge has priority 8000, address 0007.7074.ff01</w:t>
            </w:r>
          </w:p>
          <w:p w14:paraId="5132BA8F" w14:textId="77777777" w:rsidR="0049290B" w:rsidRPr="00086FC3" w:rsidRDefault="0049290B" w:rsidP="0021019A">
            <w:pPr>
              <w:wordWrap/>
              <w:adjustRightInd w:val="0"/>
              <w:ind w:right="20"/>
              <w:rPr>
                <w:rFonts w:eastAsia="굴림"/>
                <w:kern w:val="0"/>
              </w:rPr>
            </w:pPr>
            <w:r w:rsidRPr="00086FC3">
              <w:rPr>
                <w:rFonts w:eastAsia="굴림"/>
                <w:kern w:val="0"/>
              </w:rPr>
              <w:t xml:space="preserve">   Designated port id is 0, designated path cost 4 Hello is not pending</w:t>
            </w:r>
          </w:p>
          <w:p w14:paraId="222BD931" w14:textId="77777777" w:rsidR="0049290B" w:rsidRPr="00086FC3" w:rsidRDefault="0049290B" w:rsidP="0021019A">
            <w:pPr>
              <w:wordWrap/>
              <w:adjustRightInd w:val="0"/>
              <w:ind w:right="20"/>
              <w:rPr>
                <w:rFonts w:eastAsia="굴림"/>
                <w:kern w:val="0"/>
              </w:rPr>
            </w:pPr>
            <w:r w:rsidRPr="00086FC3">
              <w:rPr>
                <w:rFonts w:eastAsia="굴림"/>
                <w:kern w:val="0"/>
              </w:rPr>
              <w:t xml:space="preserve">   Number of transitions to forwarding state: 0</w:t>
            </w:r>
          </w:p>
          <w:p w14:paraId="0737ED18" w14:textId="77777777" w:rsidR="0049290B" w:rsidRPr="00086FC3" w:rsidRDefault="0049290B" w:rsidP="0021019A">
            <w:pPr>
              <w:wordWrap/>
              <w:adjustRightInd w:val="0"/>
              <w:ind w:right="20"/>
              <w:rPr>
                <w:rFonts w:eastAsia="굴림"/>
                <w:kern w:val="0"/>
              </w:rPr>
            </w:pPr>
            <w:r w:rsidRPr="00086FC3">
              <w:rPr>
                <w:rFonts w:eastAsia="굴림"/>
                <w:kern w:val="0"/>
              </w:rPr>
              <w:t xml:space="preserve">   Link type is P2p</w:t>
            </w:r>
          </w:p>
          <w:p w14:paraId="078F5F5B" w14:textId="77777777" w:rsidR="0049290B" w:rsidRPr="00086FC3" w:rsidRDefault="0049290B" w:rsidP="0021019A">
            <w:pPr>
              <w:wordWrap/>
              <w:adjustRightInd w:val="0"/>
              <w:ind w:right="20"/>
              <w:rPr>
                <w:rFonts w:eastAsia="굴림"/>
                <w:kern w:val="0"/>
              </w:rPr>
            </w:pPr>
            <w:r w:rsidRPr="00086FC3">
              <w:rPr>
                <w:rFonts w:eastAsia="굴림"/>
                <w:kern w:val="0"/>
              </w:rPr>
              <w:t xml:space="preserve">   BPDU: sent 0</w:t>
            </w:r>
          </w:p>
          <w:p w14:paraId="2249CAED" w14:textId="77777777" w:rsidR="0049290B" w:rsidRPr="00086FC3" w:rsidRDefault="0049290B" w:rsidP="0021019A">
            <w:pPr>
              <w:wordWrap/>
              <w:adjustRightInd w:val="0"/>
              <w:ind w:right="20"/>
              <w:rPr>
                <w:rFonts w:eastAsia="굴림"/>
                <w:kern w:val="0"/>
              </w:rPr>
            </w:pPr>
            <w:r w:rsidRPr="00086FC3">
              <w:rPr>
                <w:rFonts w:eastAsia="굴림"/>
                <w:kern w:val="0"/>
              </w:rPr>
              <w:t>Switch#</w:t>
            </w:r>
          </w:p>
        </w:tc>
      </w:tr>
    </w:tbl>
    <w:p w14:paraId="41FED5C3" w14:textId="77777777" w:rsidR="00490D42" w:rsidRPr="00C235A5" w:rsidRDefault="00490D42" w:rsidP="0021019A">
      <w:pPr>
        <w:wordWrap/>
        <w:adjustRightInd w:val="0"/>
        <w:ind w:right="20"/>
        <w:rPr>
          <w:rFonts w:ascii="굴림" w:eastAsia="굴림" w:hAnsi="굴림"/>
          <w:kern w:val="0"/>
        </w:rPr>
      </w:pPr>
    </w:p>
    <w:tbl>
      <w:tblPr>
        <w:tblStyle w:val="NOTICE"/>
        <w:tblW w:w="8860" w:type="dxa"/>
        <w:tblLook w:val="0000" w:firstRow="0" w:lastRow="0" w:firstColumn="0" w:lastColumn="0" w:noHBand="0" w:noVBand="0"/>
      </w:tblPr>
      <w:tblGrid>
        <w:gridCol w:w="960"/>
        <w:gridCol w:w="1100"/>
        <w:gridCol w:w="6800"/>
      </w:tblGrid>
      <w:tr w:rsidR="00490D42" w:rsidRPr="00C235A5" w14:paraId="75273881" w14:textId="77777777" w:rsidTr="0049290B">
        <w:tc>
          <w:tcPr>
            <w:tcW w:w="960" w:type="dxa"/>
            <w:vAlign w:val="center"/>
          </w:tcPr>
          <w:p w14:paraId="685B6BBC" w14:textId="77777777"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55B3FE14" w14:textId="77777777" w:rsidR="00490D42" w:rsidRPr="002F5F3A" w:rsidRDefault="00490D42" w:rsidP="0021019A">
            <w:pPr>
              <w:wordWrap/>
              <w:ind w:right="20"/>
              <w:rPr>
                <w:kern w:val="0"/>
              </w:rPr>
            </w:pPr>
            <w:r w:rsidRPr="002F5F3A">
              <w:rPr>
                <w:kern w:val="0"/>
              </w:rPr>
              <w:t>“</w:t>
            </w:r>
            <w:r w:rsidRPr="002F5F3A">
              <w:rPr>
                <w:kern w:val="0"/>
              </w:rPr>
              <w:t>show spanning-tree interface IFNAME</w:t>
            </w:r>
            <w:r w:rsidRPr="002F5F3A">
              <w:rPr>
                <w:kern w:val="0"/>
              </w:rPr>
              <w:t>”</w:t>
            </w:r>
            <w:r w:rsidRPr="002F5F3A">
              <w:rPr>
                <w:kern w:val="0"/>
              </w:rPr>
              <w:t xml:space="preserve"> command does not run in MSTP.</w:t>
            </w:r>
          </w:p>
        </w:tc>
      </w:tr>
    </w:tbl>
    <w:p w14:paraId="7CAF94A3" w14:textId="77777777" w:rsidR="00490D42" w:rsidRPr="00C235A5" w:rsidRDefault="00490D42" w:rsidP="003F797B">
      <w:pPr>
        <w:spacing w:afterLines="50" w:after="120"/>
        <w:ind w:right="20"/>
        <w:rPr>
          <w:rFonts w:ascii="굴림" w:eastAsia="굴림" w:hAnsi="굴림" w:cs="Times New Roman"/>
          <w:kern w:val="0"/>
        </w:rPr>
      </w:pPr>
    </w:p>
    <w:p w14:paraId="76E62114" w14:textId="77777777" w:rsidR="00490D42" w:rsidRPr="00C235A5" w:rsidRDefault="00490D42" w:rsidP="0021019A">
      <w:pPr>
        <w:pStyle w:val="2"/>
        <w:ind w:right="20"/>
      </w:pPr>
      <w:bookmarkStart w:id="2955" w:name="_Toc277779587"/>
      <w:bookmarkStart w:id="2956" w:name="_Toc363228620"/>
      <w:bookmarkStart w:id="2957" w:name="_Toc124060361"/>
      <w:bookmarkStart w:id="2958" w:name="_Toc445131004"/>
      <w:r w:rsidRPr="0049290B">
        <w:rPr>
          <w:rFonts w:hint="eastAsia"/>
        </w:rPr>
        <w:lastRenderedPageBreak/>
        <w:t>Configuring</w:t>
      </w:r>
      <w:r w:rsidRPr="00C235A5">
        <w:rPr>
          <w:rFonts w:hint="eastAsia"/>
        </w:rPr>
        <w:t xml:space="preserve"> Bridge MAC Forwarding</w:t>
      </w:r>
      <w:bookmarkEnd w:id="2955"/>
      <w:bookmarkEnd w:id="2956"/>
      <w:bookmarkEnd w:id="2957"/>
      <w:bookmarkEnd w:id="2958"/>
    </w:p>
    <w:p w14:paraId="759003CF" w14:textId="77777777" w:rsidR="00CF4538" w:rsidRPr="00CF4538" w:rsidRDefault="00436F4B" w:rsidP="00233F7B">
      <w:pPr>
        <w:pStyle w:val="a3"/>
        <w:ind w:left="0" w:right="20"/>
      </w:pPr>
      <w:r>
        <w:rPr>
          <w:rFonts w:hint="eastAsia"/>
        </w:rPr>
        <w:t xml:space="preserve">To make a Layer 2 Ethernet network operate, </w:t>
      </w:r>
      <w:r>
        <w:t>L2</w:t>
      </w:r>
      <w:r>
        <w:rPr>
          <w:rFonts w:hint="eastAsia"/>
        </w:rPr>
        <w:t xml:space="preserve"> frames </w:t>
      </w:r>
      <w:r>
        <w:t xml:space="preserve">can be sent to the intended destination interface, which requires comparing the MAC address of the frame with the </w:t>
      </w:r>
      <w:r w:rsidRPr="00CF4538">
        <w:rPr>
          <w:rFonts w:hint="eastAsia"/>
        </w:rPr>
        <w:t>MAC address table</w:t>
      </w:r>
      <w:r>
        <w:t xml:space="preserve">. For this, the </w:t>
      </w:r>
      <w:r w:rsidRPr="00CF4538">
        <w:rPr>
          <w:rFonts w:hint="eastAsia"/>
        </w:rPr>
        <w:t>MAC address table</w:t>
      </w:r>
      <w:r>
        <w:t xml:space="preserve"> should be built up in advance. The process that collects all the MAC address and assigns them into the </w:t>
      </w:r>
      <w:r w:rsidRPr="00CF4538">
        <w:rPr>
          <w:rFonts w:hint="eastAsia"/>
        </w:rPr>
        <w:t>MAC address table</w:t>
      </w:r>
      <w:r>
        <w:t xml:space="preserve"> is called MAC learning. </w:t>
      </w:r>
      <w:r w:rsidR="000C1CC1">
        <w:t xml:space="preserve">There are two ways to achieve MAC learning </w:t>
      </w:r>
      <w:r w:rsidR="000C1CC1">
        <w:t>–</w:t>
      </w:r>
      <w:r w:rsidR="000C1CC1">
        <w:t xml:space="preserve"> Dynamic MAC learning and Static MAC learning. </w:t>
      </w:r>
    </w:p>
    <w:p w14:paraId="30EF0CAB" w14:textId="77777777" w:rsidR="00490D42" w:rsidRPr="002F5F3A" w:rsidRDefault="00490D42" w:rsidP="00233F7B">
      <w:pPr>
        <w:pStyle w:val="a3"/>
        <w:ind w:left="0" w:right="20"/>
      </w:pPr>
      <w:r w:rsidRPr="002F5F3A">
        <w:t>To do MAC learning, do the following commands on config mode:</w:t>
      </w:r>
    </w:p>
    <w:tbl>
      <w:tblPr>
        <w:tblStyle w:val="CLIWide"/>
        <w:tblW w:w="0" w:type="auto"/>
        <w:tblLook w:val="01E0" w:firstRow="1" w:lastRow="1" w:firstColumn="1" w:lastColumn="1" w:noHBand="0" w:noVBand="0"/>
      </w:tblPr>
      <w:tblGrid>
        <w:gridCol w:w="3409"/>
        <w:gridCol w:w="4523"/>
      </w:tblGrid>
      <w:tr w:rsidR="00490D42" w:rsidRPr="00C235A5"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2F5F3A" w:rsidRDefault="00490D42" w:rsidP="00233F7B">
            <w:pPr>
              <w:wordWrap/>
              <w:adjustRightInd w:val="0"/>
              <w:ind w:right="20" w:hanging="360"/>
              <w:jc w:val="left"/>
              <w:rPr>
                <w:b/>
                <w:bCs/>
                <w:kern w:val="0"/>
              </w:rPr>
            </w:pPr>
            <w:r w:rsidRPr="002F5F3A">
              <w:rPr>
                <w:b/>
                <w:bCs/>
                <w:kern w:val="0"/>
              </w:rPr>
              <w:t>Command</w:t>
            </w:r>
          </w:p>
        </w:tc>
        <w:tc>
          <w:tcPr>
            <w:tcW w:w="5330" w:type="dxa"/>
          </w:tcPr>
          <w:p w14:paraId="07A2E795" w14:textId="77777777" w:rsidR="00490D42" w:rsidRPr="002F5F3A" w:rsidRDefault="00490D42" w:rsidP="00233F7B">
            <w:pPr>
              <w:wordWrap/>
              <w:ind w:right="20" w:hanging="360"/>
              <w:jc w:val="left"/>
              <w:rPr>
                <w:b/>
                <w:kern w:val="0"/>
              </w:rPr>
            </w:pPr>
            <w:r w:rsidRPr="002F5F3A">
              <w:rPr>
                <w:b/>
                <w:bCs/>
              </w:rPr>
              <w:t>Purpose</w:t>
            </w:r>
          </w:p>
        </w:tc>
      </w:tr>
      <w:tr w:rsidR="00490D42" w:rsidRPr="00C235A5" w14:paraId="612420C6" w14:textId="77777777" w:rsidTr="00086FC3">
        <w:tc>
          <w:tcPr>
            <w:tcW w:w="3826" w:type="dxa"/>
          </w:tcPr>
          <w:p w14:paraId="43B39480" w14:textId="77777777" w:rsidR="00490D42" w:rsidRPr="002F5F3A" w:rsidRDefault="00490D42" w:rsidP="00233F7B">
            <w:pPr>
              <w:wordWrap/>
              <w:adjustRightInd w:val="0"/>
              <w:ind w:right="20"/>
              <w:rPr>
                <w:b/>
                <w:bCs/>
                <w:kern w:val="0"/>
              </w:rPr>
            </w:pPr>
            <w:r w:rsidRPr="002F5F3A">
              <w:rPr>
                <w:b/>
                <w:bCs/>
                <w:kern w:val="0"/>
              </w:rPr>
              <w:t>spanning-tree acquire</w:t>
            </w:r>
          </w:p>
        </w:tc>
        <w:tc>
          <w:tcPr>
            <w:tcW w:w="5330" w:type="dxa"/>
          </w:tcPr>
          <w:p w14:paraId="5B54D960" w14:textId="77777777" w:rsidR="00490D42" w:rsidRPr="002F5F3A" w:rsidRDefault="00490D42" w:rsidP="00233F7B">
            <w:pPr>
              <w:wordWrap/>
              <w:adjustRightInd w:val="0"/>
              <w:ind w:right="20"/>
              <w:rPr>
                <w:kern w:val="0"/>
              </w:rPr>
            </w:pPr>
            <w:r w:rsidRPr="002F5F3A">
              <w:rPr>
                <w:kern w:val="0"/>
              </w:rPr>
              <w:t>Sets MAC learning of Default Bridge dynamically. (It is enabled by default.)</w:t>
            </w:r>
          </w:p>
        </w:tc>
      </w:tr>
      <w:tr w:rsidR="00490D42" w:rsidRPr="00C235A5" w14:paraId="2E7884EF" w14:textId="77777777" w:rsidTr="00086FC3">
        <w:tc>
          <w:tcPr>
            <w:tcW w:w="3826" w:type="dxa"/>
          </w:tcPr>
          <w:p w14:paraId="420A3128" w14:textId="77777777" w:rsidR="00490D42" w:rsidRPr="002F5F3A" w:rsidRDefault="00490D42" w:rsidP="00233F7B">
            <w:pPr>
              <w:wordWrap/>
              <w:adjustRightInd w:val="0"/>
              <w:ind w:right="20"/>
              <w:rPr>
                <w:b/>
                <w:bCs/>
                <w:kern w:val="0"/>
              </w:rPr>
            </w:pPr>
            <w:r w:rsidRPr="002F5F3A">
              <w:rPr>
                <w:b/>
                <w:bCs/>
                <w:kern w:val="0"/>
              </w:rPr>
              <w:t>no spanning-tree acquire</w:t>
            </w:r>
          </w:p>
        </w:tc>
        <w:tc>
          <w:tcPr>
            <w:tcW w:w="5330" w:type="dxa"/>
          </w:tcPr>
          <w:p w14:paraId="1C0CB495" w14:textId="77777777" w:rsidR="00490D42" w:rsidRPr="002F5F3A" w:rsidRDefault="00490D42" w:rsidP="00233F7B">
            <w:pPr>
              <w:wordWrap/>
              <w:adjustRightInd w:val="0"/>
              <w:ind w:right="20"/>
              <w:rPr>
                <w:kern w:val="0"/>
              </w:rPr>
            </w:pPr>
            <w:r w:rsidRPr="002F5F3A">
              <w:rPr>
                <w:kern w:val="0"/>
              </w:rPr>
              <w:t>Disables it.</w:t>
            </w:r>
          </w:p>
        </w:tc>
      </w:tr>
      <w:tr w:rsidR="00490D42" w:rsidRPr="00C235A5" w14:paraId="221B522A" w14:textId="77777777" w:rsidTr="00086FC3">
        <w:tc>
          <w:tcPr>
            <w:tcW w:w="3826" w:type="dxa"/>
          </w:tcPr>
          <w:p w14:paraId="60907F44" w14:textId="77777777" w:rsidR="00490D42" w:rsidRPr="002F5F3A" w:rsidRDefault="00490D42" w:rsidP="00233F7B">
            <w:pPr>
              <w:wordWrap/>
              <w:adjustRightInd w:val="0"/>
              <w:ind w:right="20"/>
              <w:rPr>
                <w:b/>
                <w:bCs/>
                <w:kern w:val="0"/>
              </w:rPr>
            </w:pPr>
            <w:r w:rsidRPr="002F5F3A">
              <w:rPr>
                <w:b/>
                <w:bCs/>
                <w:kern w:val="0"/>
              </w:rPr>
              <w:t>bridge &lt;1-255&gt; acquire</w:t>
            </w:r>
          </w:p>
        </w:tc>
        <w:tc>
          <w:tcPr>
            <w:tcW w:w="5330" w:type="dxa"/>
          </w:tcPr>
          <w:p w14:paraId="226F479F" w14:textId="77777777" w:rsidR="00490D42" w:rsidRPr="002F5F3A" w:rsidRDefault="00490D42" w:rsidP="00233F7B">
            <w:pPr>
              <w:wordWrap/>
              <w:adjustRightInd w:val="0"/>
              <w:ind w:right="20"/>
              <w:rPr>
                <w:kern w:val="0"/>
              </w:rPr>
            </w:pPr>
            <w:r w:rsidRPr="002F5F3A">
              <w:rPr>
                <w:kern w:val="0"/>
              </w:rPr>
              <w:t>Sets MAC learning of Bridge except default Bridge dynamically. (It is enabled by default.)</w:t>
            </w:r>
          </w:p>
        </w:tc>
      </w:tr>
      <w:tr w:rsidR="00490D42" w:rsidRPr="00C235A5" w14:paraId="79F02E96" w14:textId="77777777" w:rsidTr="00086FC3">
        <w:tc>
          <w:tcPr>
            <w:tcW w:w="3826" w:type="dxa"/>
          </w:tcPr>
          <w:p w14:paraId="0D2BDFF7" w14:textId="77777777" w:rsidR="00490D42" w:rsidRPr="002F5F3A" w:rsidRDefault="00490D42" w:rsidP="00233F7B">
            <w:pPr>
              <w:wordWrap/>
              <w:adjustRightInd w:val="0"/>
              <w:ind w:right="20"/>
              <w:rPr>
                <w:b/>
                <w:bCs/>
                <w:kern w:val="0"/>
              </w:rPr>
            </w:pPr>
            <w:r w:rsidRPr="002F5F3A">
              <w:rPr>
                <w:b/>
                <w:bCs/>
                <w:kern w:val="0"/>
              </w:rPr>
              <w:t>no bridge &lt;1-255&gt; acquire</w:t>
            </w:r>
          </w:p>
        </w:tc>
        <w:tc>
          <w:tcPr>
            <w:tcW w:w="5330" w:type="dxa"/>
          </w:tcPr>
          <w:p w14:paraId="673BBDE0" w14:textId="77777777" w:rsidR="00490D42" w:rsidRPr="002F5F3A" w:rsidRDefault="00490D42" w:rsidP="00233F7B">
            <w:pPr>
              <w:wordWrap/>
              <w:adjustRightInd w:val="0"/>
              <w:ind w:right="20"/>
              <w:rPr>
                <w:kern w:val="0"/>
              </w:rPr>
            </w:pPr>
            <w:r w:rsidRPr="002F5F3A">
              <w:rPr>
                <w:kern w:val="0"/>
              </w:rPr>
              <w:t>Disables it.</w:t>
            </w:r>
          </w:p>
        </w:tc>
      </w:tr>
      <w:tr w:rsidR="00490D42" w:rsidRPr="00C235A5" w14:paraId="098BE646" w14:textId="77777777" w:rsidTr="00086FC3">
        <w:tc>
          <w:tcPr>
            <w:tcW w:w="3826" w:type="dxa"/>
          </w:tcPr>
          <w:p w14:paraId="0E382622" w14:textId="77777777" w:rsidR="00490D42" w:rsidRPr="002F5F3A" w:rsidRDefault="00490D42" w:rsidP="00233F7B">
            <w:pPr>
              <w:wordWrap/>
              <w:adjustRightInd w:val="0"/>
              <w:ind w:right="20"/>
              <w:rPr>
                <w:b/>
                <w:bCs/>
                <w:kern w:val="0"/>
              </w:rPr>
            </w:pPr>
            <w:r w:rsidRPr="002F5F3A">
              <w:rPr>
                <w:b/>
                <w:bCs/>
                <w:kern w:val="0"/>
              </w:rPr>
              <w:t>mac-address-table static MAC</w:t>
            </w:r>
          </w:p>
          <w:p w14:paraId="1B1BA0B9" w14:textId="77777777"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14:paraId="0DF19FCB" w14:textId="77777777" w:rsidR="00490D42" w:rsidRPr="002F5F3A" w:rsidRDefault="00490D42" w:rsidP="00233F7B">
            <w:pPr>
              <w:wordWrap/>
              <w:adjustRightInd w:val="0"/>
              <w:ind w:right="20"/>
              <w:rPr>
                <w:kern w:val="0"/>
              </w:rPr>
            </w:pPr>
            <w:r w:rsidRPr="002F5F3A">
              <w:rPr>
                <w:kern w:val="0"/>
              </w:rPr>
              <w:t>Forwards MAC address of relevant Bridge to interface or discards.</w:t>
            </w:r>
          </w:p>
        </w:tc>
      </w:tr>
      <w:tr w:rsidR="00490D42" w:rsidRPr="00C235A5" w14:paraId="551A5C28" w14:textId="77777777" w:rsidTr="00086FC3">
        <w:tc>
          <w:tcPr>
            <w:tcW w:w="3826" w:type="dxa"/>
          </w:tcPr>
          <w:p w14:paraId="570DAF65" w14:textId="77777777" w:rsidR="00490D42" w:rsidRPr="002F5F3A" w:rsidRDefault="00490D42" w:rsidP="00233F7B">
            <w:pPr>
              <w:wordWrap/>
              <w:adjustRightInd w:val="0"/>
              <w:ind w:right="20"/>
              <w:rPr>
                <w:b/>
                <w:bCs/>
                <w:kern w:val="0"/>
              </w:rPr>
            </w:pPr>
            <w:r w:rsidRPr="002F5F3A">
              <w:rPr>
                <w:b/>
                <w:bCs/>
                <w:kern w:val="0"/>
              </w:rPr>
              <w:t>no mac-address-table static MAC</w:t>
            </w:r>
          </w:p>
          <w:p w14:paraId="430E96B9" w14:textId="77777777"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14:paraId="21B919AA" w14:textId="77777777" w:rsidR="00490D42" w:rsidRPr="002F5F3A" w:rsidRDefault="00490D42" w:rsidP="00233F7B">
            <w:pPr>
              <w:wordWrap/>
              <w:adjustRightInd w:val="0"/>
              <w:ind w:right="20"/>
              <w:rPr>
                <w:kern w:val="0"/>
              </w:rPr>
            </w:pPr>
            <w:r w:rsidRPr="002F5F3A">
              <w:rPr>
                <w:kern w:val="0"/>
              </w:rPr>
              <w:t xml:space="preserve">Deletes the relevant forwarding entry of MAC address. </w:t>
            </w:r>
          </w:p>
        </w:tc>
      </w:tr>
    </w:tbl>
    <w:p w14:paraId="6F4E5CB8" w14:textId="77777777" w:rsidR="00490D42" w:rsidRPr="00CF4538" w:rsidRDefault="000C1CC1" w:rsidP="00233F7B">
      <w:pPr>
        <w:pStyle w:val="a3"/>
        <w:ind w:left="0" w:right="20"/>
      </w:pPr>
      <w:r>
        <w:rPr>
          <w:rFonts w:hint="eastAsia"/>
        </w:rPr>
        <w:t>Use</w:t>
      </w:r>
      <w:r w:rsidR="00490D42" w:rsidRPr="00CF4538">
        <w:rPr>
          <w:rFonts w:hint="eastAsia"/>
        </w:rPr>
        <w:t xml:space="preserve"> bridge &lt;1-256&gt; </w:t>
      </w:r>
      <w:r w:rsidR="00490D42" w:rsidRPr="00CF4538">
        <w:t>mac-address-table static MAC</w:t>
      </w:r>
      <w:r>
        <w:t xml:space="preserve"> </w:t>
      </w:r>
      <w:r w:rsidR="00490D42" w:rsidRPr="00CF4538">
        <w:t>(forward|discard) IFNAME</w:t>
      </w:r>
      <w:r w:rsidR="00490D42" w:rsidRPr="00CF4538">
        <w:rPr>
          <w:rFonts w:hint="eastAsia"/>
        </w:rPr>
        <w:t xml:space="preserve"> </w:t>
      </w:r>
      <w:r>
        <w:rPr>
          <w:rFonts w:hint="eastAsia"/>
        </w:rPr>
        <w:t>c</w:t>
      </w:r>
      <w:r>
        <w:t xml:space="preserve">ommand except for </w:t>
      </w:r>
      <w:r w:rsidRPr="00CF4538">
        <w:t>D</w:t>
      </w:r>
      <w:r w:rsidRPr="00CF4538">
        <w:rPr>
          <w:rFonts w:hint="eastAsia"/>
        </w:rPr>
        <w:t>efault Bridge</w:t>
      </w:r>
      <w:r>
        <w:t xml:space="preserve">. </w:t>
      </w:r>
    </w:p>
    <w:p w14:paraId="2C47F827" w14:textId="77777777" w:rsidR="00490D42" w:rsidRPr="002F5F3A" w:rsidRDefault="00490D42" w:rsidP="00233F7B">
      <w:pPr>
        <w:pStyle w:val="a3"/>
        <w:ind w:left="0" w:right="20"/>
      </w:pPr>
      <w:r w:rsidRPr="002F5F3A">
        <w:t>The following example shows how to set MAC learning statically:</w:t>
      </w:r>
    </w:p>
    <w:tbl>
      <w:tblPr>
        <w:tblStyle w:val="48"/>
        <w:tblW w:w="0" w:type="auto"/>
        <w:tblLook w:val="04A0" w:firstRow="1" w:lastRow="0" w:firstColumn="1" w:lastColumn="0" w:noHBand="0" w:noVBand="1"/>
      </w:tblPr>
      <w:tblGrid>
        <w:gridCol w:w="8045"/>
      </w:tblGrid>
      <w:tr w:rsidR="0049290B" w:rsidRPr="00086FC3" w14:paraId="5DAD9B32" w14:textId="77777777" w:rsidTr="0049290B">
        <w:tc>
          <w:tcPr>
            <w:tcW w:w="10118" w:type="dxa"/>
          </w:tcPr>
          <w:p w14:paraId="6007CD01" w14:textId="77777777" w:rsidR="0049290B" w:rsidRPr="00086FC3" w:rsidRDefault="0049290B" w:rsidP="00233F7B">
            <w:pPr>
              <w:wordWrap/>
              <w:adjustRightInd w:val="0"/>
              <w:ind w:right="20"/>
              <w:rPr>
                <w:rFonts w:eastAsia="굴림"/>
                <w:kern w:val="0"/>
              </w:rPr>
            </w:pPr>
            <w:r w:rsidRPr="00086FC3">
              <w:rPr>
                <w:rFonts w:eastAsia="굴림"/>
                <w:kern w:val="0"/>
              </w:rPr>
              <w:t>Switch#configure terminal</w:t>
            </w:r>
          </w:p>
          <w:p w14:paraId="26507B3A" w14:textId="77777777" w:rsidR="0049290B" w:rsidRPr="00086FC3" w:rsidRDefault="0049290B" w:rsidP="00233F7B">
            <w:pPr>
              <w:wordWrap/>
              <w:adjustRightInd w:val="0"/>
              <w:ind w:right="20"/>
              <w:rPr>
                <w:rFonts w:eastAsia="굴림"/>
                <w:b/>
                <w:kern w:val="0"/>
              </w:rPr>
            </w:pPr>
            <w:r w:rsidRPr="00086FC3">
              <w:rPr>
                <w:rFonts w:eastAsia="굴림"/>
                <w:kern w:val="0"/>
              </w:rPr>
              <w:t>Switch(config)#</w:t>
            </w:r>
            <w:r w:rsidRPr="00086FC3">
              <w:rPr>
                <w:rFonts w:eastAsia="굴림"/>
                <w:b/>
                <w:kern w:val="0"/>
              </w:rPr>
              <w:t>mac-address-table static 1111.1111.1111 forward gi6/3</w:t>
            </w:r>
          </w:p>
          <w:p w14:paraId="78942E11" w14:textId="77777777" w:rsidR="0049290B" w:rsidRPr="00086FC3" w:rsidRDefault="0049290B" w:rsidP="00233F7B">
            <w:pPr>
              <w:wordWrap/>
              <w:adjustRightInd w:val="0"/>
              <w:ind w:right="20"/>
              <w:rPr>
                <w:rFonts w:eastAsia="굴림"/>
                <w:kern w:val="0"/>
              </w:rPr>
            </w:pPr>
            <w:r w:rsidRPr="00086FC3">
              <w:rPr>
                <w:rFonts w:eastAsia="굴림"/>
                <w:kern w:val="0"/>
              </w:rPr>
              <w:t>Switch(config)#exit</w:t>
            </w:r>
          </w:p>
          <w:p w14:paraId="67B845BF" w14:textId="77777777"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show mac-address-table</w:t>
            </w:r>
            <w:r w:rsidRPr="00086FC3">
              <w:rPr>
                <w:rFonts w:eastAsia="굴림"/>
                <w:kern w:val="0"/>
              </w:rPr>
              <w:t xml:space="preserve"> </w:t>
            </w:r>
          </w:p>
          <w:p w14:paraId="2358AF18" w14:textId="77777777" w:rsidR="0049290B" w:rsidRPr="00086FC3" w:rsidRDefault="0049290B" w:rsidP="00233F7B">
            <w:pPr>
              <w:wordWrap/>
              <w:adjustRightInd w:val="0"/>
              <w:ind w:right="20"/>
              <w:rPr>
                <w:rFonts w:eastAsia="굴림"/>
                <w:kern w:val="0"/>
              </w:rPr>
            </w:pPr>
          </w:p>
          <w:p w14:paraId="1C41E51E"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26FF689F" w14:textId="77777777" w:rsidR="0049290B" w:rsidRPr="00086FC3" w:rsidRDefault="0049290B" w:rsidP="00233F7B">
            <w:pPr>
              <w:wordWrap/>
              <w:adjustRightInd w:val="0"/>
              <w:ind w:right="20"/>
              <w:rPr>
                <w:rFonts w:eastAsia="굴림"/>
                <w:kern w:val="0"/>
              </w:rPr>
            </w:pPr>
            <w:r w:rsidRPr="00086FC3">
              <w:rPr>
                <w:rFonts w:eastAsia="굴림"/>
                <w:kern w:val="0"/>
              </w:rPr>
              <w:t>------+----------------+--------+-----+--------------------------</w:t>
            </w:r>
          </w:p>
          <w:p w14:paraId="2F5D627F" w14:textId="77777777" w:rsidR="0049290B" w:rsidRPr="00086FC3" w:rsidRDefault="0049290B" w:rsidP="00233F7B">
            <w:pPr>
              <w:wordWrap/>
              <w:adjustRightInd w:val="0"/>
              <w:ind w:right="20"/>
              <w:rPr>
                <w:rFonts w:eastAsia="굴림"/>
                <w:kern w:val="0"/>
              </w:rPr>
            </w:pPr>
            <w:r w:rsidRPr="00086FC3">
              <w:rPr>
                <w:rFonts w:eastAsia="굴림"/>
                <w:kern w:val="0"/>
              </w:rPr>
              <w:t xml:space="preserve">     </w:t>
            </w:r>
            <w:r w:rsidRPr="00086FC3">
              <w:rPr>
                <w:rFonts w:eastAsia="굴림"/>
                <w:b/>
                <w:kern w:val="0"/>
              </w:rPr>
              <w:t>1  1111.1111.1111    static     1 Gi6/3</w:t>
            </w:r>
          </w:p>
          <w:p w14:paraId="2C986799" w14:textId="77777777" w:rsidR="0049290B" w:rsidRPr="00086FC3" w:rsidRDefault="0049290B" w:rsidP="00233F7B">
            <w:pPr>
              <w:wordWrap/>
              <w:adjustRightInd w:val="0"/>
              <w:ind w:right="20"/>
              <w:rPr>
                <w:rFonts w:eastAsia="굴림"/>
                <w:kern w:val="0"/>
              </w:rPr>
            </w:pPr>
            <w:r w:rsidRPr="00086FC3">
              <w:rPr>
                <w:rFonts w:eastAsia="굴림"/>
                <w:kern w:val="0"/>
              </w:rPr>
              <w:t>Switch(config)#</w:t>
            </w:r>
            <w:r w:rsidRPr="00086FC3">
              <w:rPr>
                <w:rFonts w:eastAsia="굴림"/>
                <w:b/>
                <w:kern w:val="0"/>
              </w:rPr>
              <w:t>no mac-address-table static 1111.1111.1111 forward gi6/3</w:t>
            </w:r>
            <w:r w:rsidRPr="00086FC3">
              <w:rPr>
                <w:rFonts w:eastAsia="굴림"/>
                <w:kern w:val="0"/>
              </w:rPr>
              <w:t xml:space="preserve"> </w:t>
            </w:r>
          </w:p>
          <w:p w14:paraId="6DCB1AAB" w14:textId="77777777" w:rsidR="0049290B" w:rsidRPr="00086FC3" w:rsidRDefault="0049290B" w:rsidP="00233F7B">
            <w:pPr>
              <w:wordWrap/>
              <w:adjustRightInd w:val="0"/>
              <w:ind w:right="20"/>
              <w:rPr>
                <w:rFonts w:eastAsia="굴림"/>
                <w:kern w:val="0"/>
              </w:rPr>
            </w:pPr>
            <w:r w:rsidRPr="00086FC3">
              <w:rPr>
                <w:rFonts w:eastAsia="굴림"/>
                <w:kern w:val="0"/>
              </w:rPr>
              <w:t>Switch(config)#exit</w:t>
            </w:r>
          </w:p>
          <w:p w14:paraId="23CAF3E8"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3BFBC068"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4411274E" w14:textId="77777777" w:rsidR="0049290B" w:rsidRPr="00086FC3" w:rsidRDefault="0049290B" w:rsidP="00233F7B">
            <w:pPr>
              <w:wordWrap/>
              <w:adjustRightInd w:val="0"/>
              <w:ind w:right="20"/>
              <w:rPr>
                <w:rFonts w:eastAsia="굴림"/>
                <w:kern w:val="0"/>
              </w:rPr>
            </w:pPr>
            <w:r w:rsidRPr="00086FC3">
              <w:rPr>
                <w:rFonts w:eastAsia="굴림"/>
                <w:kern w:val="0"/>
              </w:rPr>
              <w:t>------+----------------+--------+-----+--------------------------</w:t>
            </w:r>
          </w:p>
          <w:p w14:paraId="611DA6C9" w14:textId="77777777" w:rsidR="0049290B" w:rsidRPr="00086FC3" w:rsidRDefault="0049290B" w:rsidP="00233F7B">
            <w:pPr>
              <w:wordWrap/>
              <w:adjustRightInd w:val="0"/>
              <w:ind w:right="20"/>
              <w:rPr>
                <w:rFonts w:eastAsia="굴림"/>
                <w:kern w:val="0"/>
              </w:rPr>
            </w:pPr>
            <w:r w:rsidRPr="00086FC3">
              <w:rPr>
                <w:rFonts w:eastAsia="굴림"/>
                <w:kern w:val="0"/>
              </w:rPr>
              <w:t>No entries present.</w:t>
            </w:r>
          </w:p>
          <w:p w14:paraId="499469DA" w14:textId="77777777" w:rsidR="0049290B" w:rsidRPr="00086FC3" w:rsidRDefault="0049290B" w:rsidP="003F797B">
            <w:pPr>
              <w:spacing w:afterLines="50" w:after="120"/>
              <w:ind w:right="20"/>
              <w:rPr>
                <w:rFonts w:eastAsia="굴림"/>
                <w:kern w:val="0"/>
              </w:rPr>
            </w:pPr>
            <w:r w:rsidRPr="00086FC3">
              <w:rPr>
                <w:rFonts w:eastAsia="굴림"/>
                <w:kern w:val="0"/>
              </w:rPr>
              <w:t>Switch#</w:t>
            </w:r>
          </w:p>
        </w:tc>
      </w:tr>
    </w:tbl>
    <w:p w14:paraId="6827C68C" w14:textId="77777777" w:rsidR="00490D42" w:rsidRDefault="00490D42" w:rsidP="00233F7B">
      <w:pPr>
        <w:pStyle w:val="a3"/>
        <w:ind w:left="0" w:right="20"/>
      </w:pPr>
      <w:r w:rsidRPr="002F5F3A">
        <w:t>To delete dynamic entry and static entry from MAC address table, do the following command:</w:t>
      </w:r>
    </w:p>
    <w:tbl>
      <w:tblPr>
        <w:tblStyle w:val="CLIWide"/>
        <w:tblW w:w="0" w:type="auto"/>
        <w:tblLook w:val="01E0" w:firstRow="1" w:lastRow="1" w:firstColumn="1" w:lastColumn="1" w:noHBand="0" w:noVBand="0"/>
      </w:tblPr>
      <w:tblGrid>
        <w:gridCol w:w="3540"/>
        <w:gridCol w:w="4392"/>
      </w:tblGrid>
      <w:tr w:rsidR="00490D42" w:rsidRPr="00C235A5"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2F5F3A" w:rsidRDefault="00490D42" w:rsidP="00233F7B">
            <w:pPr>
              <w:wordWrap/>
              <w:adjustRightInd w:val="0"/>
              <w:ind w:right="20" w:hanging="360"/>
              <w:rPr>
                <w:b/>
                <w:bCs/>
                <w:kern w:val="0"/>
              </w:rPr>
            </w:pPr>
            <w:r w:rsidRPr="002F5F3A">
              <w:rPr>
                <w:b/>
                <w:bCs/>
                <w:kern w:val="0"/>
              </w:rPr>
              <w:t>Command</w:t>
            </w:r>
          </w:p>
        </w:tc>
        <w:tc>
          <w:tcPr>
            <w:tcW w:w="4688" w:type="dxa"/>
          </w:tcPr>
          <w:p w14:paraId="5BCD8DA0" w14:textId="77777777" w:rsidR="00490D42" w:rsidRPr="002F5F3A" w:rsidRDefault="00490D42" w:rsidP="00233F7B">
            <w:pPr>
              <w:wordWrap/>
              <w:ind w:right="20" w:hanging="360"/>
              <w:rPr>
                <w:b/>
                <w:kern w:val="0"/>
              </w:rPr>
            </w:pPr>
            <w:r w:rsidRPr="002F5F3A">
              <w:rPr>
                <w:b/>
                <w:bCs/>
              </w:rPr>
              <w:t>Purpose</w:t>
            </w:r>
          </w:p>
        </w:tc>
      </w:tr>
      <w:tr w:rsidR="00490D42" w:rsidRPr="00C235A5" w14:paraId="3C046FFC" w14:textId="77777777" w:rsidTr="00086FC3">
        <w:tc>
          <w:tcPr>
            <w:tcW w:w="3634" w:type="dxa"/>
          </w:tcPr>
          <w:p w14:paraId="7C073BDC" w14:textId="77777777" w:rsidR="00490D42" w:rsidRPr="002F5F3A" w:rsidRDefault="00490D42" w:rsidP="00233F7B">
            <w:pPr>
              <w:wordWrap/>
              <w:adjustRightInd w:val="0"/>
              <w:ind w:right="20"/>
              <w:rPr>
                <w:b/>
                <w:bCs/>
                <w:kern w:val="0"/>
              </w:rPr>
            </w:pPr>
            <w:r w:rsidRPr="002F5F3A">
              <w:rPr>
                <w:b/>
                <w:bCs/>
                <w:kern w:val="0"/>
              </w:rPr>
              <w:t>clear mac-address-table</w:t>
            </w:r>
          </w:p>
          <w:p w14:paraId="3C90548B" w14:textId="77777777" w:rsidR="00490D42" w:rsidRPr="002F5F3A" w:rsidRDefault="00490D42" w:rsidP="00233F7B">
            <w:pPr>
              <w:wordWrap/>
              <w:adjustRightInd w:val="0"/>
              <w:ind w:right="20"/>
              <w:rPr>
                <w:b/>
                <w:bCs/>
                <w:kern w:val="0"/>
              </w:rPr>
            </w:pPr>
            <w:r w:rsidRPr="002F5F3A">
              <w:rPr>
                <w:b/>
                <w:bCs/>
                <w:kern w:val="0"/>
              </w:rPr>
              <w:t>(dynamic|multicast|static)</w:t>
            </w:r>
          </w:p>
        </w:tc>
        <w:tc>
          <w:tcPr>
            <w:tcW w:w="4688" w:type="dxa"/>
          </w:tcPr>
          <w:p w14:paraId="08082873" w14:textId="77777777" w:rsidR="00490D42" w:rsidRPr="002F5F3A" w:rsidRDefault="00490D42" w:rsidP="00233F7B">
            <w:pPr>
              <w:wordWrap/>
              <w:adjustRightInd w:val="0"/>
              <w:ind w:right="20"/>
              <w:rPr>
                <w:kern w:val="0"/>
              </w:rPr>
            </w:pPr>
            <w:r w:rsidRPr="002F5F3A">
              <w:rPr>
                <w:kern w:val="0"/>
              </w:rPr>
              <w:t>Clears multicast MAC address entry in the relevant Bridge.</w:t>
            </w:r>
          </w:p>
        </w:tc>
      </w:tr>
      <w:tr w:rsidR="00490D42" w:rsidRPr="00C235A5" w14:paraId="5580BE41" w14:textId="77777777" w:rsidTr="00086FC3">
        <w:trPr>
          <w:trHeight w:val="880"/>
        </w:trPr>
        <w:tc>
          <w:tcPr>
            <w:tcW w:w="3634" w:type="dxa"/>
          </w:tcPr>
          <w:p w14:paraId="1148F6D5" w14:textId="77777777" w:rsidR="00490D42" w:rsidRPr="002F5F3A" w:rsidRDefault="00490D42" w:rsidP="00233F7B">
            <w:pPr>
              <w:wordWrap/>
              <w:adjustRightInd w:val="0"/>
              <w:ind w:right="20"/>
              <w:rPr>
                <w:b/>
                <w:bCs/>
                <w:kern w:val="0"/>
              </w:rPr>
            </w:pPr>
            <w:r w:rsidRPr="002F5F3A">
              <w:rPr>
                <w:b/>
                <w:bCs/>
                <w:kern w:val="0"/>
              </w:rPr>
              <w:lastRenderedPageBreak/>
              <w:t>clear mac-address-table</w:t>
            </w:r>
          </w:p>
          <w:p w14:paraId="37320C84" w14:textId="77777777" w:rsidR="00490D42" w:rsidRPr="002F5F3A" w:rsidRDefault="00490D42" w:rsidP="00233F7B">
            <w:pPr>
              <w:wordWrap/>
              <w:adjustRightInd w:val="0"/>
              <w:ind w:right="20"/>
              <w:rPr>
                <w:b/>
                <w:bCs/>
                <w:kern w:val="0"/>
              </w:rPr>
            </w:pPr>
            <w:r w:rsidRPr="002F5F3A">
              <w:rPr>
                <w:b/>
                <w:bCs/>
                <w:kern w:val="0"/>
              </w:rPr>
              <w:t xml:space="preserve">(static|multicast|dynamic) </w:t>
            </w:r>
          </w:p>
          <w:p w14:paraId="1616F434" w14:textId="77777777" w:rsidR="00490D42" w:rsidRPr="002F5F3A" w:rsidRDefault="00490D42" w:rsidP="00233F7B">
            <w:pPr>
              <w:wordWrap/>
              <w:adjustRightInd w:val="0"/>
              <w:ind w:right="20"/>
              <w:rPr>
                <w:b/>
                <w:bCs/>
                <w:kern w:val="0"/>
              </w:rPr>
            </w:pPr>
            <w:r w:rsidRPr="002F5F3A">
              <w:rPr>
                <w:b/>
                <w:bCs/>
                <w:kern w:val="0"/>
              </w:rPr>
              <w:t>(address MACADDR | interface IFNAME | VLAN VID)</w:t>
            </w:r>
          </w:p>
        </w:tc>
        <w:tc>
          <w:tcPr>
            <w:tcW w:w="4688" w:type="dxa"/>
          </w:tcPr>
          <w:p w14:paraId="09A336FA" w14:textId="77777777" w:rsidR="00490D42" w:rsidRPr="002F5F3A" w:rsidRDefault="00490D42" w:rsidP="00233F7B">
            <w:pPr>
              <w:wordWrap/>
              <w:adjustRightInd w:val="0"/>
              <w:ind w:right="20"/>
              <w:rPr>
                <w:kern w:val="0"/>
              </w:rPr>
            </w:pPr>
            <w:r w:rsidRPr="002F5F3A">
              <w:rPr>
                <w:kern w:val="0"/>
              </w:rPr>
              <w:t>Clears VLAN or the physical port of muticast MAC address entry in the relevant Bridge.</w:t>
            </w:r>
          </w:p>
        </w:tc>
      </w:tr>
    </w:tbl>
    <w:p w14:paraId="470FAE9C" w14:textId="77777777" w:rsidR="000C1CC1" w:rsidRPr="008B2EDF" w:rsidRDefault="000C1CC1" w:rsidP="00233F7B">
      <w:pPr>
        <w:pStyle w:val="a3"/>
        <w:ind w:left="0" w:right="20"/>
        <w:rPr>
          <w:color w:val="ED7D31"/>
        </w:rPr>
      </w:pPr>
      <w:r>
        <w:t>Use</w:t>
      </w:r>
      <w:r w:rsidR="00490D42" w:rsidRPr="000C1CC1">
        <w:rPr>
          <w:rFonts w:hint="eastAsia"/>
        </w:rPr>
        <w:t xml:space="preserve"> </w:t>
      </w:r>
      <w:r w:rsidR="00490D42" w:rsidRPr="000C1CC1">
        <w:t xml:space="preserve">clear </w:t>
      </w:r>
      <w:r w:rsidR="00490D42" w:rsidRPr="000C1CC1">
        <w:rPr>
          <w:rFonts w:hint="eastAsia"/>
        </w:rPr>
        <w:t>mac-address-table</w:t>
      </w:r>
      <w:r w:rsidR="00490D42" w:rsidRPr="000C1CC1">
        <w:t xml:space="preserve"> </w:t>
      </w:r>
      <w:r w:rsidR="00490D42" w:rsidRPr="000C1CC1">
        <w:rPr>
          <w:rFonts w:hint="eastAsia"/>
        </w:rPr>
        <w:t>(</w:t>
      </w:r>
      <w:r w:rsidR="00490D42" w:rsidRPr="000C1CC1">
        <w:t>dynamic</w:t>
      </w:r>
      <w:r w:rsidR="00490D42" w:rsidRPr="000C1CC1">
        <w:rPr>
          <w:rFonts w:hint="eastAsia"/>
        </w:rPr>
        <w:t>|multicast|static)</w:t>
      </w:r>
      <w:r w:rsidR="00490D42" w:rsidRPr="000C1CC1">
        <w:t xml:space="preserve"> (address MACADDR | interface IFNAME | vlan VID) bridge &lt;1-256&gt;</w:t>
      </w:r>
      <w:r w:rsidR="00490D42" w:rsidRPr="000C1CC1">
        <w:rPr>
          <w:rFonts w:hint="eastAsia"/>
          <w:bCs/>
        </w:rPr>
        <w:t xml:space="preserve"> </w:t>
      </w:r>
      <w:r>
        <w:rPr>
          <w:rFonts w:hint="eastAsia"/>
        </w:rPr>
        <w:t>c</w:t>
      </w:r>
      <w:r>
        <w:t xml:space="preserve">ommand except for </w:t>
      </w:r>
      <w:r w:rsidRPr="00CF4538">
        <w:t>D</w:t>
      </w:r>
      <w:r w:rsidRPr="00CF4538">
        <w:rPr>
          <w:rFonts w:hint="eastAsia"/>
        </w:rPr>
        <w:t>efault Bridge</w:t>
      </w:r>
      <w:r>
        <w:t>.</w:t>
      </w:r>
    </w:p>
    <w:p w14:paraId="3FAA7F32" w14:textId="77777777" w:rsidR="00490D42" w:rsidRDefault="00490D42" w:rsidP="00233F7B">
      <w:pPr>
        <w:pStyle w:val="a3"/>
        <w:ind w:left="0" w:right="20"/>
      </w:pPr>
      <w:r w:rsidRPr="002F5F3A">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086FC3" w14:paraId="39897BED" w14:textId="77777777" w:rsidTr="00086FC3">
        <w:tc>
          <w:tcPr>
            <w:tcW w:w="10118" w:type="dxa"/>
          </w:tcPr>
          <w:p w14:paraId="0ADE89EB"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165DAD4D" w14:textId="77777777" w:rsidR="0049290B" w:rsidRPr="00086FC3" w:rsidRDefault="0049290B" w:rsidP="00233F7B">
            <w:pPr>
              <w:wordWrap/>
              <w:adjustRightInd w:val="0"/>
              <w:ind w:right="20"/>
              <w:rPr>
                <w:rFonts w:eastAsia="굴림"/>
                <w:kern w:val="0"/>
              </w:rPr>
            </w:pPr>
          </w:p>
          <w:p w14:paraId="22CE2DE7"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5AC3C2F8" w14:textId="77777777" w:rsidR="0049290B" w:rsidRPr="00086FC3" w:rsidRDefault="0049290B" w:rsidP="00233F7B">
            <w:pPr>
              <w:wordWrap/>
              <w:adjustRightInd w:val="0"/>
              <w:ind w:right="20"/>
              <w:rPr>
                <w:rFonts w:eastAsia="굴림"/>
                <w:kern w:val="0"/>
              </w:rPr>
            </w:pPr>
            <w:r w:rsidRPr="00086FC3">
              <w:rPr>
                <w:rFonts w:eastAsia="굴림"/>
                <w:kern w:val="0"/>
              </w:rPr>
              <w:t>------+----------------+--------+-----+--------------------------</w:t>
            </w:r>
          </w:p>
          <w:p w14:paraId="231B8BF2" w14:textId="77777777" w:rsidR="0049290B" w:rsidRPr="00086FC3" w:rsidRDefault="0049290B" w:rsidP="00233F7B">
            <w:pPr>
              <w:wordWrap/>
              <w:adjustRightInd w:val="0"/>
              <w:ind w:right="20"/>
              <w:rPr>
                <w:rFonts w:eastAsia="굴림"/>
                <w:kern w:val="0"/>
              </w:rPr>
            </w:pPr>
            <w:r w:rsidRPr="00086FC3">
              <w:rPr>
                <w:rFonts w:eastAsia="굴림"/>
                <w:kern w:val="0"/>
              </w:rPr>
              <w:t xml:space="preserve">     1  1111.1111.1111    static     1 Gi6/3</w:t>
            </w:r>
          </w:p>
          <w:p w14:paraId="72D4934F" w14:textId="77777777"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clear mac-address-table static</w:t>
            </w:r>
            <w:r w:rsidRPr="00086FC3">
              <w:rPr>
                <w:rFonts w:eastAsia="굴림"/>
                <w:kern w:val="0"/>
              </w:rPr>
              <w:t xml:space="preserve"> </w:t>
            </w:r>
          </w:p>
          <w:p w14:paraId="60243A14"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68D4FF2F" w14:textId="77777777" w:rsidR="0049290B" w:rsidRPr="00086FC3" w:rsidRDefault="0049290B" w:rsidP="00233F7B">
            <w:pPr>
              <w:wordWrap/>
              <w:adjustRightInd w:val="0"/>
              <w:ind w:right="20"/>
              <w:rPr>
                <w:rFonts w:eastAsia="굴림"/>
                <w:kern w:val="0"/>
              </w:rPr>
            </w:pPr>
          </w:p>
          <w:p w14:paraId="4E4E99D2"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386FEEC6" w14:textId="77777777" w:rsidR="0049290B" w:rsidRPr="00086FC3" w:rsidRDefault="0049290B" w:rsidP="00233F7B">
            <w:pPr>
              <w:wordWrap/>
              <w:adjustRightInd w:val="0"/>
              <w:ind w:right="20"/>
              <w:rPr>
                <w:rFonts w:eastAsia="굴림"/>
                <w:kern w:val="0"/>
              </w:rPr>
            </w:pPr>
            <w:r w:rsidRPr="00086FC3">
              <w:rPr>
                <w:rFonts w:eastAsia="굴림"/>
                <w:kern w:val="0"/>
              </w:rPr>
              <w:t>------+----------------+--------+-----+--------------------------</w:t>
            </w:r>
          </w:p>
          <w:p w14:paraId="3927E178" w14:textId="77777777" w:rsidR="0049290B" w:rsidRPr="00086FC3" w:rsidRDefault="0049290B" w:rsidP="00233F7B">
            <w:pPr>
              <w:wordWrap/>
              <w:adjustRightInd w:val="0"/>
              <w:ind w:right="20"/>
              <w:rPr>
                <w:rFonts w:eastAsia="굴림"/>
                <w:b/>
                <w:kern w:val="0"/>
              </w:rPr>
            </w:pPr>
            <w:r w:rsidRPr="00086FC3">
              <w:rPr>
                <w:rFonts w:eastAsia="굴림"/>
                <w:b/>
                <w:kern w:val="0"/>
              </w:rPr>
              <w:t>No entries present.</w:t>
            </w:r>
          </w:p>
          <w:p w14:paraId="4A0193A2" w14:textId="77777777" w:rsidR="0049290B" w:rsidRPr="00086FC3" w:rsidRDefault="0049290B" w:rsidP="00233F7B">
            <w:pPr>
              <w:wordWrap/>
              <w:adjustRightInd w:val="0"/>
              <w:ind w:right="20"/>
              <w:rPr>
                <w:rFonts w:eastAsia="굴림"/>
                <w:kern w:val="0"/>
              </w:rPr>
            </w:pPr>
            <w:r w:rsidRPr="00086FC3">
              <w:rPr>
                <w:rFonts w:eastAsia="굴림"/>
                <w:kern w:val="0"/>
              </w:rPr>
              <w:t>Switch#</w:t>
            </w:r>
          </w:p>
        </w:tc>
      </w:tr>
    </w:tbl>
    <w:p w14:paraId="6A641746" w14:textId="77777777" w:rsidR="00490D42" w:rsidRPr="002F5F3A" w:rsidRDefault="00490D42" w:rsidP="00233F7B">
      <w:pPr>
        <w:pStyle w:val="a3"/>
        <w:ind w:left="0" w:right="20"/>
      </w:pPr>
      <w:r w:rsidRPr="002F5F3A">
        <w:t>To show MAC address entry, do the following command on EXEC mode:</w:t>
      </w:r>
    </w:p>
    <w:tbl>
      <w:tblPr>
        <w:tblStyle w:val="CLIWide"/>
        <w:tblW w:w="0" w:type="auto"/>
        <w:tblLook w:val="01E0" w:firstRow="1" w:lastRow="1" w:firstColumn="1" w:lastColumn="1" w:noHBand="0" w:noVBand="0"/>
      </w:tblPr>
      <w:tblGrid>
        <w:gridCol w:w="3529"/>
        <w:gridCol w:w="4403"/>
      </w:tblGrid>
      <w:tr w:rsidR="00490D42" w:rsidRPr="00C235A5"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2F5F3A" w:rsidRDefault="00490D42" w:rsidP="00233F7B">
            <w:pPr>
              <w:wordWrap/>
              <w:adjustRightInd w:val="0"/>
              <w:ind w:right="20" w:hanging="360"/>
              <w:rPr>
                <w:b/>
                <w:bCs/>
                <w:kern w:val="0"/>
              </w:rPr>
            </w:pPr>
            <w:r w:rsidRPr="002F5F3A">
              <w:rPr>
                <w:b/>
                <w:bCs/>
                <w:kern w:val="0"/>
              </w:rPr>
              <w:t>Command</w:t>
            </w:r>
          </w:p>
        </w:tc>
        <w:tc>
          <w:tcPr>
            <w:tcW w:w="5330" w:type="dxa"/>
          </w:tcPr>
          <w:p w14:paraId="04F4FA3A" w14:textId="77777777" w:rsidR="00490D42" w:rsidRPr="002F5F3A" w:rsidRDefault="00490D42" w:rsidP="00233F7B">
            <w:pPr>
              <w:wordWrap/>
              <w:ind w:right="20" w:hanging="360"/>
              <w:rPr>
                <w:b/>
                <w:kern w:val="0"/>
              </w:rPr>
            </w:pPr>
            <w:r w:rsidRPr="002F5F3A">
              <w:rPr>
                <w:b/>
                <w:bCs/>
              </w:rPr>
              <w:t>Purpose</w:t>
            </w:r>
          </w:p>
        </w:tc>
      </w:tr>
      <w:tr w:rsidR="00490D42" w:rsidRPr="00C235A5" w14:paraId="2BFAE100" w14:textId="77777777" w:rsidTr="000C60DF">
        <w:tc>
          <w:tcPr>
            <w:tcW w:w="3826" w:type="dxa"/>
          </w:tcPr>
          <w:p w14:paraId="65EB878E" w14:textId="77777777" w:rsidR="00490D42" w:rsidRPr="002F5F3A" w:rsidRDefault="00490D42" w:rsidP="00233F7B">
            <w:pPr>
              <w:wordWrap/>
              <w:adjustRightInd w:val="0"/>
              <w:ind w:right="20"/>
              <w:jc w:val="left"/>
              <w:rPr>
                <w:b/>
                <w:bCs/>
                <w:kern w:val="0"/>
              </w:rPr>
            </w:pPr>
            <w:r w:rsidRPr="002F5F3A">
              <w:rPr>
                <w:b/>
                <w:bCs/>
                <w:kern w:val="0"/>
              </w:rPr>
              <w:t>show mac-address-table</w:t>
            </w:r>
          </w:p>
        </w:tc>
        <w:tc>
          <w:tcPr>
            <w:tcW w:w="5330" w:type="dxa"/>
          </w:tcPr>
          <w:p w14:paraId="17BC4049" w14:textId="77777777" w:rsidR="00490D42" w:rsidRPr="002F5F3A" w:rsidRDefault="00490D42" w:rsidP="00233F7B">
            <w:pPr>
              <w:wordWrap/>
              <w:adjustRightInd w:val="0"/>
              <w:ind w:right="20"/>
              <w:rPr>
                <w:kern w:val="0"/>
              </w:rPr>
            </w:pPr>
            <w:r w:rsidRPr="002F5F3A">
              <w:rPr>
                <w:kern w:val="0"/>
              </w:rPr>
              <w:t>Shows MAC address table information.</w:t>
            </w:r>
          </w:p>
        </w:tc>
      </w:tr>
      <w:tr w:rsidR="00490D42" w:rsidRPr="00C235A5" w14:paraId="5822641F" w14:textId="77777777" w:rsidTr="000C60DF">
        <w:tc>
          <w:tcPr>
            <w:tcW w:w="3826" w:type="dxa"/>
          </w:tcPr>
          <w:p w14:paraId="5296847B" w14:textId="77777777" w:rsidR="00490D42" w:rsidRPr="002F5F3A" w:rsidRDefault="00490D42" w:rsidP="00233F7B">
            <w:pPr>
              <w:wordWrap/>
              <w:adjustRightInd w:val="0"/>
              <w:ind w:right="20"/>
              <w:jc w:val="left"/>
              <w:rPr>
                <w:b/>
                <w:bCs/>
                <w:kern w:val="0"/>
              </w:rPr>
            </w:pPr>
            <w:r w:rsidRPr="002F5F3A">
              <w:rPr>
                <w:b/>
                <w:bCs/>
                <w:kern w:val="0"/>
              </w:rPr>
              <w:t>show mac-address-table</w:t>
            </w:r>
          </w:p>
          <w:p w14:paraId="73654776" w14:textId="77777777" w:rsidR="00490D42" w:rsidRPr="002F5F3A" w:rsidRDefault="00490D42" w:rsidP="00233F7B">
            <w:pPr>
              <w:wordWrap/>
              <w:adjustRightInd w:val="0"/>
              <w:ind w:right="20"/>
              <w:jc w:val="left"/>
              <w:rPr>
                <w:b/>
                <w:bCs/>
                <w:kern w:val="0"/>
              </w:rPr>
            </w:pPr>
            <w:r w:rsidRPr="002F5F3A">
              <w:rPr>
                <w:b/>
                <w:bCs/>
                <w:kern w:val="0"/>
              </w:rPr>
              <w:t>(static|dynamic|multicast|) VLAN &lt;1-4094&gt;</w:t>
            </w:r>
          </w:p>
        </w:tc>
        <w:tc>
          <w:tcPr>
            <w:tcW w:w="5330" w:type="dxa"/>
          </w:tcPr>
          <w:p w14:paraId="0F735F79" w14:textId="77777777" w:rsidR="00490D42" w:rsidRPr="002F5F3A" w:rsidRDefault="00490D42" w:rsidP="00233F7B">
            <w:pPr>
              <w:wordWrap/>
              <w:adjustRightInd w:val="0"/>
              <w:ind w:right="20"/>
              <w:rPr>
                <w:kern w:val="0"/>
              </w:rPr>
            </w:pPr>
            <w:r w:rsidRPr="002F5F3A">
              <w:rPr>
                <w:kern w:val="0"/>
              </w:rPr>
              <w:t>Shows MAC address table information as option.</w:t>
            </w:r>
          </w:p>
        </w:tc>
      </w:tr>
      <w:tr w:rsidR="00490D42" w:rsidRPr="00C235A5" w14:paraId="7DED8D65" w14:textId="77777777" w:rsidTr="000C60DF">
        <w:tc>
          <w:tcPr>
            <w:tcW w:w="3826" w:type="dxa"/>
          </w:tcPr>
          <w:p w14:paraId="3A67D7D2" w14:textId="77777777" w:rsidR="00490D42" w:rsidRPr="002F5F3A" w:rsidRDefault="00490D42" w:rsidP="00233F7B">
            <w:pPr>
              <w:wordWrap/>
              <w:adjustRightInd w:val="0"/>
              <w:ind w:right="20"/>
              <w:jc w:val="left"/>
              <w:rPr>
                <w:b/>
                <w:bCs/>
                <w:kern w:val="0"/>
              </w:rPr>
            </w:pPr>
            <w:r w:rsidRPr="002F5F3A">
              <w:rPr>
                <w:b/>
                <w:bCs/>
                <w:kern w:val="0"/>
              </w:rPr>
              <w:t>show mac-address-table count (module &lt;1-6&gt; | VLAN &lt;1-4094&gt; |)</w:t>
            </w:r>
          </w:p>
        </w:tc>
        <w:tc>
          <w:tcPr>
            <w:tcW w:w="5330" w:type="dxa"/>
          </w:tcPr>
          <w:p w14:paraId="3CCF75F8" w14:textId="77777777" w:rsidR="00490D42" w:rsidRPr="002F5F3A" w:rsidRDefault="00490D42" w:rsidP="00233F7B">
            <w:pPr>
              <w:wordWrap/>
              <w:adjustRightInd w:val="0"/>
              <w:ind w:right="20"/>
              <w:rPr>
                <w:kern w:val="0"/>
              </w:rPr>
            </w:pPr>
            <w:r w:rsidRPr="002F5F3A">
              <w:rPr>
                <w:kern w:val="0"/>
              </w:rPr>
              <w:t>Shows static and dynamic multicast address number in MAC address table.</w:t>
            </w:r>
          </w:p>
        </w:tc>
      </w:tr>
    </w:tbl>
    <w:p w14:paraId="1D5667E2" w14:textId="77777777" w:rsidR="00490D42" w:rsidRDefault="00490D42" w:rsidP="00233F7B">
      <w:pPr>
        <w:ind w:right="20"/>
        <w:rPr>
          <w:rFonts w:ascii="굴림" w:eastAsia="굴림" w:hAnsi="굴림"/>
        </w:rPr>
      </w:pPr>
      <w:bookmarkStart w:id="2959" w:name="_Toc198008622"/>
      <w:bookmarkStart w:id="2960" w:name="_Toc198545023"/>
      <w:bookmarkStart w:id="2961" w:name="_Toc277779588"/>
    </w:p>
    <w:p w14:paraId="16DC1D40" w14:textId="77777777" w:rsidR="00490D42" w:rsidRPr="00C235A5" w:rsidRDefault="00490D42" w:rsidP="0021019A">
      <w:pPr>
        <w:ind w:right="20"/>
        <w:rPr>
          <w:rFonts w:ascii="굴림" w:eastAsia="굴림" w:hAnsi="굴림"/>
        </w:rPr>
      </w:pPr>
    </w:p>
    <w:p w14:paraId="155AD30E" w14:textId="77777777" w:rsidR="00490D42" w:rsidRPr="00C235A5" w:rsidRDefault="00490D42" w:rsidP="0021019A">
      <w:pPr>
        <w:pStyle w:val="2"/>
        <w:ind w:right="20"/>
      </w:pPr>
      <w:bookmarkStart w:id="2962" w:name="_Toc363228621"/>
      <w:bookmarkStart w:id="2963" w:name="_Toc198008633"/>
      <w:bookmarkStart w:id="2964" w:name="_Toc445131005"/>
      <w:r w:rsidRPr="00C235A5">
        <w:lastRenderedPageBreak/>
        <w:t>Self-loop Detection</w:t>
      </w:r>
      <w:bookmarkEnd w:id="2959"/>
      <w:bookmarkEnd w:id="2960"/>
      <w:bookmarkEnd w:id="2961"/>
      <w:bookmarkEnd w:id="2962"/>
      <w:bookmarkEnd w:id="2963"/>
      <w:bookmarkEnd w:id="2964"/>
    </w:p>
    <w:p w14:paraId="585F7968" w14:textId="77777777" w:rsidR="00490D42" w:rsidRPr="002F5F3A" w:rsidRDefault="00490D42" w:rsidP="00233F7B">
      <w:pPr>
        <w:pStyle w:val="a3"/>
        <w:ind w:left="0" w:right="20"/>
        <w:rPr>
          <w:kern w:val="0"/>
        </w:rPr>
      </w:pPr>
      <w:r w:rsidRPr="002F5F3A">
        <w:t>This section describes how to set self-loop detection to detect the returned packets which have been transmitted by the switch itself.</w:t>
      </w:r>
    </w:p>
    <w:p w14:paraId="61C162E5" w14:textId="77777777" w:rsidR="00490D42" w:rsidRPr="00C235A5" w:rsidRDefault="00490D42" w:rsidP="00233F7B">
      <w:pPr>
        <w:pStyle w:val="3"/>
        <w:ind w:left="0" w:right="20"/>
      </w:pPr>
      <w:bookmarkStart w:id="2965" w:name="_Toc334459750"/>
      <w:bookmarkStart w:id="2966" w:name="_Toc363228622"/>
      <w:bookmarkStart w:id="2967" w:name="_Toc333565878"/>
      <w:bookmarkStart w:id="2968" w:name="_Toc298856761"/>
      <w:bookmarkStart w:id="2969" w:name="_Toc445131006"/>
      <w:r w:rsidRPr="0049290B">
        <w:t>Understanding</w:t>
      </w:r>
      <w:r w:rsidRPr="00C235A5">
        <w:t xml:space="preserve"> Self-loop Detection</w:t>
      </w:r>
      <w:bookmarkEnd w:id="2965"/>
      <w:bookmarkEnd w:id="2966"/>
      <w:bookmarkEnd w:id="2967"/>
      <w:bookmarkEnd w:id="2968"/>
      <w:bookmarkEnd w:id="2969"/>
    </w:p>
    <w:p w14:paraId="52FBDC68" w14:textId="77777777" w:rsidR="00490D42" w:rsidRPr="002F5F3A" w:rsidRDefault="00490D42" w:rsidP="00233F7B">
      <w:pPr>
        <w:pStyle w:val="a3"/>
        <w:ind w:left="0" w:right="20"/>
      </w:pPr>
      <w:bookmarkStart w:id="2970" w:name="_Toc361679400"/>
      <w:r w:rsidRPr="002F5F3A">
        <w:t>Although there are no dual paths in the user switch, a loop may be formed depending on a network configuration or on the status of cables connected to the switch.</w:t>
      </w:r>
    </w:p>
    <w:p w14:paraId="23436D3B" w14:textId="77777777" w:rsidR="00490D42" w:rsidRPr="002F5F3A" w:rsidRDefault="00490D42" w:rsidP="00233F7B">
      <w:pPr>
        <w:pStyle w:val="a3"/>
        <w:ind w:left="0" w:right="20"/>
      </w:pPr>
      <w:r w:rsidRPr="002F5F3A">
        <w:t>A self-loop is formed when the packet transmitted through a port of the switch is returned through the same port. The figure below illustrates an environment where a self-loop is formed.</w:t>
      </w:r>
    </w:p>
    <w:p w14:paraId="6CC2360A" w14:textId="77777777" w:rsidR="00490D42" w:rsidRDefault="0049290B" w:rsidP="003F797B">
      <w:pPr>
        <w:wordWrap/>
        <w:adjustRightInd w:val="0"/>
        <w:spacing w:afterLines="50" w:after="120"/>
        <w:ind w:leftChars="945" w:left="1701" w:right="20"/>
        <w:rPr>
          <w:rFonts w:ascii="굴림" w:eastAsia="굴림" w:hAnsi="굴림"/>
        </w:rPr>
      </w:pPr>
      <w:r>
        <w:rPr>
          <w:rFonts w:ascii="굴림" w:eastAsia="굴림" w:hAnsi="굴림"/>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9B6D22" w:rsidRDefault="00086FC3" w:rsidP="00233F7B">
      <w:pPr>
        <w:pStyle w:val="afffff3"/>
        <w:ind w:left="0" w:right="20"/>
      </w:pPr>
      <w:bookmarkStart w:id="2971" w:name="_Toc391575489"/>
      <w:bookmarkEnd w:id="2970"/>
      <w:r>
        <w:t xml:space="preserve">Figure </w:t>
      </w:r>
      <w:fldSimple w:instr=" SEQ Figure \* ARABIC ">
        <w:r w:rsidR="00D52C4A">
          <w:rPr>
            <w:noProof/>
          </w:rPr>
          <w:t>34</w:t>
        </w:r>
      </w:fldSimple>
      <w:r w:rsidR="00D52C4A">
        <w:rPr>
          <w:rFonts w:hint="eastAsia"/>
        </w:rPr>
        <w:t xml:space="preserve"> </w:t>
      </w:r>
      <w:r w:rsidR="00490D42" w:rsidRPr="002F5F3A">
        <w:rPr>
          <w:noProof/>
        </w:rPr>
        <w:t>Environment Where a Self-loop is Formed</w:t>
      </w:r>
      <w:bookmarkEnd w:id="2971"/>
    </w:p>
    <w:p w14:paraId="252CDD5C" w14:textId="77777777" w:rsidR="00490D42" w:rsidRPr="002F5F3A" w:rsidRDefault="00490D42" w:rsidP="00233F7B">
      <w:pPr>
        <w:pStyle w:val="a3"/>
        <w:ind w:left="0" w:right="20"/>
      </w:pPr>
      <w:r w:rsidRPr="002F5F3A">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Default="00490D42" w:rsidP="00233F7B">
      <w:pPr>
        <w:pStyle w:val="3"/>
        <w:ind w:left="0" w:right="20"/>
      </w:pPr>
      <w:bookmarkStart w:id="2972" w:name="_Toc124060362"/>
      <w:bookmarkStart w:id="2973" w:name="_Toc334459751"/>
      <w:bookmarkStart w:id="2974" w:name="_Toc363228623"/>
      <w:bookmarkStart w:id="2975" w:name="_Toc445131007"/>
      <w:r>
        <w:t>Default SLD Configuration</w:t>
      </w:r>
      <w:bookmarkEnd w:id="2972"/>
      <w:bookmarkEnd w:id="2973"/>
      <w:bookmarkEnd w:id="2974"/>
      <w:bookmarkEnd w:id="2975"/>
    </w:p>
    <w:p w14:paraId="14F4D617" w14:textId="77777777" w:rsidR="00490D42" w:rsidRDefault="00490D42" w:rsidP="00233F7B">
      <w:pPr>
        <w:pStyle w:val="a3"/>
        <w:ind w:left="0" w:right="20"/>
      </w:pPr>
      <w:r>
        <w:rPr>
          <w:rFonts w:hint="eastAsia"/>
        </w:rPr>
        <w:t>T</w:t>
      </w:r>
      <w:r>
        <w:t>he table below shows the</w:t>
      </w:r>
      <w:r>
        <w:rPr>
          <w:rFonts w:hint="eastAsia"/>
        </w:rPr>
        <w:t xml:space="preserve"> default </w:t>
      </w:r>
      <w:r>
        <w:t xml:space="preserve">setting of </w:t>
      </w:r>
      <w:r>
        <w:rPr>
          <w:rFonts w:hint="eastAsia"/>
        </w:rPr>
        <w:t xml:space="preserve">SLD. </w:t>
      </w:r>
    </w:p>
    <w:p w14:paraId="0FC5F8F7" w14:textId="77777777" w:rsidR="00490D42" w:rsidRDefault="006A4BB0" w:rsidP="00233F7B">
      <w:pPr>
        <w:pStyle w:val="afffff3"/>
        <w:ind w:left="0" w:right="20"/>
      </w:pPr>
      <w:bookmarkStart w:id="2976" w:name="_Toc363228624"/>
      <w:bookmarkStart w:id="2977" w:name="_Toc124060363"/>
      <w:bookmarkStart w:id="2978" w:name="_Toc363228625"/>
      <w:bookmarkStart w:id="2979" w:name="_Toc391575324"/>
      <w:r>
        <w:t>Table</w:t>
      </w:r>
      <w:r w:rsidR="00490D42">
        <w:t xml:space="preserve"> </w:t>
      </w:r>
      <w:r w:rsidR="005832B8">
        <w:fldChar w:fldCharType="begin"/>
      </w:r>
      <w:r w:rsidR="00092D8C">
        <w:instrText xml:space="preserve"> SEQ Table \* ARABIC </w:instrText>
      </w:r>
      <w:r w:rsidR="005832B8">
        <w:fldChar w:fldCharType="separate"/>
      </w:r>
      <w:r w:rsidR="00001ED6">
        <w:rPr>
          <w:noProof/>
        </w:rPr>
        <w:t>182</w:t>
      </w:r>
      <w:r w:rsidR="005832B8">
        <w:rPr>
          <w:noProof/>
        </w:rPr>
        <w:fldChar w:fldCharType="end"/>
      </w:r>
      <w:r w:rsidR="00490D42">
        <w:t xml:space="preserve"> Default SLD Configuration</w:t>
      </w:r>
      <w:bookmarkEnd w:id="2976"/>
      <w:bookmarkEnd w:id="2977"/>
      <w:bookmarkEnd w:id="2978"/>
      <w:bookmarkEnd w:id="2979"/>
    </w:p>
    <w:tbl>
      <w:tblPr>
        <w:tblStyle w:val="CLIWide"/>
        <w:tblW w:w="0" w:type="auto"/>
        <w:tblLook w:val="04A0" w:firstRow="1" w:lastRow="0" w:firstColumn="1" w:lastColumn="0" w:noHBand="0" w:noVBand="1"/>
      </w:tblPr>
      <w:tblGrid>
        <w:gridCol w:w="3606"/>
        <w:gridCol w:w="4326"/>
      </w:tblGrid>
      <w:tr w:rsidR="00490D42" w:rsidRPr="000C60DF"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0C60DF" w:rsidRDefault="00490D42" w:rsidP="00233F7B">
            <w:pPr>
              <w:wordWrap/>
              <w:adjustRightInd w:val="0"/>
              <w:ind w:right="20"/>
              <w:rPr>
                <w:b/>
                <w:bCs/>
                <w:color w:val="000000"/>
                <w:kern w:val="0"/>
              </w:rPr>
            </w:pPr>
            <w:r w:rsidRPr="000C60DF">
              <w:rPr>
                <w:b/>
                <w:bCs/>
                <w:color w:val="000000"/>
                <w:kern w:val="0"/>
              </w:rPr>
              <w:t>Feature</w:t>
            </w:r>
          </w:p>
        </w:tc>
        <w:tc>
          <w:tcPr>
            <w:tcW w:w="5008" w:type="dxa"/>
          </w:tcPr>
          <w:p w14:paraId="6FE45547" w14:textId="77777777" w:rsidR="00490D42" w:rsidRPr="000C60DF" w:rsidRDefault="00490D42" w:rsidP="00233F7B">
            <w:pPr>
              <w:wordWrap/>
              <w:adjustRightInd w:val="0"/>
              <w:ind w:right="20"/>
              <w:rPr>
                <w:b/>
                <w:bCs/>
                <w:color w:val="000000"/>
                <w:kern w:val="0"/>
              </w:rPr>
            </w:pPr>
            <w:r w:rsidRPr="000C60DF">
              <w:rPr>
                <w:b/>
                <w:bCs/>
                <w:color w:val="000000"/>
                <w:kern w:val="0"/>
              </w:rPr>
              <w:t>Default Setting</w:t>
            </w:r>
          </w:p>
        </w:tc>
      </w:tr>
      <w:tr w:rsidR="00490D42" w:rsidRPr="000C60DF" w14:paraId="0A54D763" w14:textId="77777777" w:rsidTr="000C60DF">
        <w:tc>
          <w:tcPr>
            <w:tcW w:w="4148" w:type="dxa"/>
          </w:tcPr>
          <w:p w14:paraId="49DB40CC" w14:textId="77777777" w:rsidR="00490D42" w:rsidRPr="000C60DF" w:rsidRDefault="00490D42" w:rsidP="00233F7B">
            <w:pPr>
              <w:wordWrap/>
              <w:adjustRightInd w:val="0"/>
              <w:ind w:right="20"/>
              <w:rPr>
                <w:color w:val="000000"/>
                <w:kern w:val="0"/>
              </w:rPr>
            </w:pPr>
            <w:r w:rsidRPr="000C60DF">
              <w:rPr>
                <w:color w:val="000000"/>
                <w:kern w:val="0"/>
              </w:rPr>
              <w:t>System SLD enable</w:t>
            </w:r>
          </w:p>
        </w:tc>
        <w:tc>
          <w:tcPr>
            <w:tcW w:w="5008" w:type="dxa"/>
          </w:tcPr>
          <w:p w14:paraId="7B51C08D"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771E3972" w14:textId="77777777" w:rsidTr="000C60DF">
        <w:tc>
          <w:tcPr>
            <w:tcW w:w="4148" w:type="dxa"/>
          </w:tcPr>
          <w:p w14:paraId="73D7B5AC" w14:textId="77777777" w:rsidR="00490D42" w:rsidRPr="000C60DF" w:rsidRDefault="00490D42" w:rsidP="00233F7B">
            <w:pPr>
              <w:wordWrap/>
              <w:adjustRightInd w:val="0"/>
              <w:ind w:right="20"/>
              <w:rPr>
                <w:color w:val="000000"/>
                <w:kern w:val="0"/>
              </w:rPr>
            </w:pPr>
            <w:r w:rsidRPr="000C60DF">
              <w:rPr>
                <w:color w:val="000000"/>
                <w:kern w:val="0"/>
              </w:rPr>
              <w:t>Interface SLD enable</w:t>
            </w:r>
          </w:p>
        </w:tc>
        <w:tc>
          <w:tcPr>
            <w:tcW w:w="5008" w:type="dxa"/>
          </w:tcPr>
          <w:p w14:paraId="356176FB"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7A7609D6" w14:textId="77777777" w:rsidTr="000C60DF">
        <w:tc>
          <w:tcPr>
            <w:tcW w:w="4148" w:type="dxa"/>
          </w:tcPr>
          <w:p w14:paraId="5D8EC871" w14:textId="77777777" w:rsidR="00490D42" w:rsidRPr="000C60DF" w:rsidRDefault="00490D42" w:rsidP="00233F7B">
            <w:pPr>
              <w:wordWrap/>
              <w:adjustRightInd w:val="0"/>
              <w:ind w:right="20"/>
              <w:rPr>
                <w:color w:val="000000"/>
                <w:kern w:val="0"/>
              </w:rPr>
            </w:pPr>
            <w:r w:rsidRPr="000C60DF">
              <w:rPr>
                <w:color w:val="000000"/>
                <w:kern w:val="0"/>
              </w:rPr>
              <w:t>Loop detection action</w:t>
            </w:r>
          </w:p>
        </w:tc>
        <w:tc>
          <w:tcPr>
            <w:tcW w:w="5008" w:type="dxa"/>
          </w:tcPr>
          <w:p w14:paraId="49AC84F8" w14:textId="77777777" w:rsidR="00490D42" w:rsidRPr="000C60DF" w:rsidRDefault="00490D42" w:rsidP="00233F7B">
            <w:pPr>
              <w:wordWrap/>
              <w:adjustRightInd w:val="0"/>
              <w:ind w:right="20"/>
              <w:rPr>
                <w:color w:val="000000"/>
                <w:kern w:val="0"/>
              </w:rPr>
            </w:pPr>
            <w:r w:rsidRPr="000C60DF">
              <w:rPr>
                <w:color w:val="000000"/>
                <w:kern w:val="0"/>
              </w:rPr>
              <w:t>Port shutdown</w:t>
            </w:r>
          </w:p>
        </w:tc>
      </w:tr>
      <w:tr w:rsidR="00490D42" w:rsidRPr="000C60DF" w14:paraId="066C8B9B" w14:textId="77777777" w:rsidTr="000C60DF">
        <w:tc>
          <w:tcPr>
            <w:tcW w:w="4148" w:type="dxa"/>
          </w:tcPr>
          <w:p w14:paraId="1D645E97" w14:textId="77777777" w:rsidR="00490D42" w:rsidRPr="000C60DF" w:rsidRDefault="00490D42" w:rsidP="00233F7B">
            <w:pPr>
              <w:wordWrap/>
              <w:adjustRightInd w:val="0"/>
              <w:ind w:right="20"/>
              <w:rPr>
                <w:color w:val="000000"/>
                <w:kern w:val="0"/>
              </w:rPr>
            </w:pPr>
            <w:r w:rsidRPr="000C60DF">
              <w:rPr>
                <w:color w:val="000000"/>
                <w:kern w:val="0"/>
              </w:rPr>
              <w:t>Port check</w:t>
            </w:r>
          </w:p>
        </w:tc>
        <w:tc>
          <w:tcPr>
            <w:tcW w:w="5008" w:type="dxa"/>
          </w:tcPr>
          <w:p w14:paraId="2E8D8679"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2CF5AADF" w14:textId="77777777" w:rsidTr="000C60DF">
        <w:tc>
          <w:tcPr>
            <w:tcW w:w="4148" w:type="dxa"/>
          </w:tcPr>
          <w:p w14:paraId="0D345CE7" w14:textId="77777777" w:rsidR="00490D42" w:rsidRPr="000C60DF" w:rsidRDefault="00490D42" w:rsidP="00233F7B">
            <w:pPr>
              <w:wordWrap/>
              <w:adjustRightInd w:val="0"/>
              <w:ind w:right="20"/>
              <w:rPr>
                <w:color w:val="000000"/>
                <w:kern w:val="0"/>
              </w:rPr>
            </w:pPr>
            <w:r w:rsidRPr="000C60DF">
              <w:rPr>
                <w:color w:val="000000"/>
                <w:kern w:val="0"/>
              </w:rPr>
              <w:t>Hello time</w:t>
            </w:r>
          </w:p>
        </w:tc>
        <w:tc>
          <w:tcPr>
            <w:tcW w:w="5008" w:type="dxa"/>
          </w:tcPr>
          <w:p w14:paraId="2CDCC81C" w14:textId="77777777" w:rsidR="00490D42" w:rsidRPr="000C60DF" w:rsidRDefault="00490D42" w:rsidP="00233F7B">
            <w:pPr>
              <w:wordWrap/>
              <w:adjustRightInd w:val="0"/>
              <w:ind w:right="20"/>
              <w:rPr>
                <w:color w:val="000000"/>
                <w:kern w:val="0"/>
              </w:rPr>
            </w:pPr>
            <w:r w:rsidRPr="000C60DF">
              <w:rPr>
                <w:color w:val="000000"/>
                <w:kern w:val="0"/>
              </w:rPr>
              <w:t>2 seconds</w:t>
            </w:r>
          </w:p>
        </w:tc>
      </w:tr>
    </w:tbl>
    <w:p w14:paraId="67A8F88A" w14:textId="77777777" w:rsidR="00233F7B" w:rsidRDefault="00233F7B" w:rsidP="00233F7B">
      <w:pPr>
        <w:pStyle w:val="3"/>
        <w:ind w:left="0" w:right="20"/>
      </w:pPr>
      <w:bookmarkStart w:id="2980" w:name="_Toc124060364"/>
      <w:bookmarkStart w:id="2981" w:name="_Toc124060365"/>
      <w:bookmarkStart w:id="2982" w:name="_Toc363228626"/>
      <w:bookmarkStart w:id="2983" w:name="_Toc363228627"/>
    </w:p>
    <w:p w14:paraId="5853A391" w14:textId="77777777" w:rsidR="00490D42" w:rsidRDefault="00490D42" w:rsidP="00233F7B">
      <w:pPr>
        <w:pStyle w:val="3"/>
        <w:ind w:left="0" w:right="20"/>
      </w:pPr>
      <w:bookmarkStart w:id="2984" w:name="_Toc445131008"/>
      <w:r>
        <w:lastRenderedPageBreak/>
        <w:t>Configuring Self-loop Detection</w:t>
      </w:r>
      <w:bookmarkEnd w:id="2980"/>
      <w:bookmarkEnd w:id="2981"/>
      <w:bookmarkEnd w:id="2982"/>
      <w:bookmarkEnd w:id="2983"/>
      <w:bookmarkEnd w:id="2984"/>
    </w:p>
    <w:p w14:paraId="1BB6DEEC" w14:textId="77777777" w:rsidR="00490D42" w:rsidRPr="002F5F3A" w:rsidRDefault="00490D42" w:rsidP="00233F7B">
      <w:pPr>
        <w:pStyle w:val="a3"/>
        <w:ind w:left="0" w:right="20"/>
      </w:pPr>
      <w:r w:rsidRPr="002F5F3A">
        <w:t>This section describes how to set self-loop detection in a switch:</w:t>
      </w:r>
    </w:p>
    <w:p w14:paraId="5192D72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Configuring SLD PDU Policy-MAP</w:t>
      </w:r>
    </w:p>
    <w:p w14:paraId="0953ED33"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System</w:t>
      </w:r>
    </w:p>
    <w:p w14:paraId="73BF79B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Interface</w:t>
      </w:r>
    </w:p>
    <w:p w14:paraId="13AC7609"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The Service Status of Port</w:t>
      </w:r>
    </w:p>
    <w:p w14:paraId="5A38FF20"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Self-loop Detection</w:t>
      </w:r>
    </w:p>
    <w:p w14:paraId="57A04FE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SLD Port Check (option)</w:t>
      </w:r>
    </w:p>
    <w:p w14:paraId="3C256219"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Interval (option)</w:t>
      </w:r>
    </w:p>
    <w:p w14:paraId="0131407D"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Action (option)</w:t>
      </w:r>
    </w:p>
    <w:p w14:paraId="5983A1FF" w14:textId="77777777" w:rsidR="00490D42" w:rsidRDefault="00490D42" w:rsidP="00233F7B">
      <w:pPr>
        <w:pStyle w:val="4"/>
        <w:ind w:left="0" w:right="20"/>
      </w:pPr>
      <w:bookmarkStart w:id="2985" w:name="_Toc363228628"/>
      <w:bookmarkStart w:id="2986" w:name="_Toc363228629"/>
      <w:r w:rsidRPr="0049290B">
        <w:t>Enabling</w:t>
      </w:r>
      <w:r>
        <w:t xml:space="preserve"> Self-</w:t>
      </w:r>
      <w:r w:rsidRPr="00086FC3">
        <w:t>loop</w:t>
      </w:r>
      <w:r>
        <w:t xml:space="preserve"> Detection on System</w:t>
      </w:r>
      <w:bookmarkEnd w:id="2985"/>
    </w:p>
    <w:p w14:paraId="29EAA262" w14:textId="77777777" w:rsidR="000C1CC1" w:rsidRDefault="000C1CC1" w:rsidP="00233F7B">
      <w:pPr>
        <w:pStyle w:val="a3"/>
        <w:ind w:left="0" w:right="20"/>
      </w:pPr>
      <w:r>
        <w:t xml:space="preserve">To activate the SLD function of the switch, follow the steps below in </w:t>
      </w:r>
      <w:r w:rsidR="00221294">
        <w:t>Privileged</w:t>
      </w:r>
      <w:r>
        <w:t xml:space="preserve"> mode. </w:t>
      </w:r>
    </w:p>
    <w:tbl>
      <w:tblPr>
        <w:tblStyle w:val="CLIWide"/>
        <w:tblW w:w="0" w:type="auto"/>
        <w:tblLook w:val="04A0" w:firstRow="1" w:lastRow="0" w:firstColumn="1" w:lastColumn="0" w:noHBand="0" w:noVBand="1"/>
      </w:tblPr>
      <w:tblGrid>
        <w:gridCol w:w="820"/>
        <w:gridCol w:w="2526"/>
        <w:gridCol w:w="4586"/>
      </w:tblGrid>
      <w:tr w:rsidR="000C60DF"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Default="000C60DF" w:rsidP="00233F7B">
            <w:pPr>
              <w:pStyle w:val="ac"/>
            </w:pPr>
          </w:p>
        </w:tc>
        <w:tc>
          <w:tcPr>
            <w:tcW w:w="2572" w:type="dxa"/>
          </w:tcPr>
          <w:p w14:paraId="09EBE760"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3A1800D4"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10F658EE" w14:textId="77777777" w:rsidTr="000C60DF">
        <w:tc>
          <w:tcPr>
            <w:tcW w:w="822" w:type="dxa"/>
          </w:tcPr>
          <w:p w14:paraId="6BE6294D"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14:paraId="77CB60EF" w14:textId="77777777" w:rsidR="000C60DF" w:rsidRDefault="000C60DF" w:rsidP="00233F7B">
            <w:pPr>
              <w:pStyle w:val="8"/>
              <w:ind w:right="20"/>
              <w:jc w:val="left"/>
              <w:outlineLvl w:val="7"/>
            </w:pPr>
            <w:r>
              <w:t>Configure terminal</w:t>
            </w:r>
          </w:p>
        </w:tc>
        <w:tc>
          <w:tcPr>
            <w:tcW w:w="4706" w:type="dxa"/>
          </w:tcPr>
          <w:p w14:paraId="5052BBAA" w14:textId="77777777"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Global configuration </w:t>
            </w:r>
            <w:r>
              <w:rPr>
                <w:rFonts w:ascii="Tahoma" w:eastAsia="굴림" w:hAnsi="Tahoma" w:cs="Tahoma" w:hint="eastAsia"/>
              </w:rPr>
              <w:t>mode.</w:t>
            </w:r>
          </w:p>
        </w:tc>
      </w:tr>
      <w:tr w:rsidR="000C60DF" w14:paraId="3D06F092" w14:textId="77777777" w:rsidTr="000C60DF">
        <w:trPr>
          <w:trHeight w:val="60"/>
        </w:trPr>
        <w:tc>
          <w:tcPr>
            <w:tcW w:w="822" w:type="dxa"/>
          </w:tcPr>
          <w:p w14:paraId="55BE52B7"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14:paraId="01780F6D" w14:textId="77777777"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14:paraId="75F46D03" w14:textId="77777777"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w:t>
            </w:r>
            <w:r w:rsidR="000C60DF">
              <w:rPr>
                <w:rFonts w:ascii="Tahoma" w:eastAsia="굴림" w:hAnsi="Tahoma" w:cs="Tahoma"/>
              </w:rPr>
              <w:t>SLD</w:t>
            </w:r>
            <w:r>
              <w:rPr>
                <w:rFonts w:ascii="Tahoma" w:eastAsia="굴림" w:hAnsi="Tahoma" w:cs="Tahoma"/>
              </w:rPr>
              <w:t xml:space="preserve"> function of the system. </w:t>
            </w:r>
          </w:p>
        </w:tc>
      </w:tr>
      <w:tr w:rsidR="000C60DF" w14:paraId="6AA4CDD4" w14:textId="77777777" w:rsidTr="000C60DF">
        <w:tc>
          <w:tcPr>
            <w:tcW w:w="822" w:type="dxa"/>
          </w:tcPr>
          <w:p w14:paraId="4E47E662"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375E132C" w14:textId="77777777"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14:paraId="2F124318" w14:textId="77777777" w:rsidR="000C60DF" w:rsidRDefault="000C1CC1" w:rsidP="00233F7B">
            <w:pPr>
              <w:ind w:right="20"/>
              <w:rPr>
                <w:rFonts w:ascii="Tahoma" w:eastAsia="굴림" w:hAnsi="Tahoma" w:cs="Tahoma"/>
              </w:rPr>
            </w:pPr>
            <w:r>
              <w:rPr>
                <w:rFonts w:ascii="Tahoma" w:eastAsia="굴림" w:hAnsi="Tahoma" w:cs="Tahoma"/>
              </w:rPr>
              <w:t xml:space="preserve">Return to </w:t>
            </w:r>
            <w:r w:rsidR="00221294">
              <w:rPr>
                <w:rFonts w:ascii="Tahoma" w:eastAsia="굴림" w:hAnsi="Tahoma" w:cs="Tahoma"/>
              </w:rPr>
              <w:t>Privileged</w:t>
            </w:r>
            <w:r w:rsidR="000C60DF">
              <w:rPr>
                <w:rFonts w:ascii="Tahoma" w:eastAsia="굴림" w:hAnsi="Tahoma" w:cs="Tahoma"/>
              </w:rPr>
              <w:t xml:space="preserve"> </w:t>
            </w:r>
            <w:r>
              <w:rPr>
                <w:rFonts w:ascii="Tahoma" w:eastAsia="굴림" w:hAnsi="Tahoma" w:cs="Tahoma" w:hint="eastAsia"/>
              </w:rPr>
              <w:t>mode.</w:t>
            </w:r>
          </w:p>
        </w:tc>
      </w:tr>
      <w:tr w:rsidR="000C60DF" w14:paraId="5925598D" w14:textId="77777777" w:rsidTr="000C60DF">
        <w:tc>
          <w:tcPr>
            <w:tcW w:w="822" w:type="dxa"/>
          </w:tcPr>
          <w:p w14:paraId="4F791D40" w14:textId="77777777"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14:paraId="7463F4EB" w14:textId="77777777"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9B7BEF4" w14:textId="77777777"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 xml:space="preserve">out the configuration is made. </w:t>
            </w:r>
          </w:p>
        </w:tc>
      </w:tr>
      <w:tr w:rsidR="000C60DF" w14:paraId="60C5315A" w14:textId="77777777" w:rsidTr="000C60DF">
        <w:tc>
          <w:tcPr>
            <w:tcW w:w="822" w:type="dxa"/>
          </w:tcPr>
          <w:p w14:paraId="08E957EF" w14:textId="77777777"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14:paraId="7ADF19E7" w14:textId="77777777" w:rsidR="000C60DF" w:rsidRDefault="000C60DF"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5BF1A7F4" w14:textId="77777777" w:rsidR="000C60DF" w:rsidRDefault="000C60DF" w:rsidP="00233F7B">
            <w:pPr>
              <w:ind w:right="20"/>
              <w:rPr>
                <w:rFonts w:ascii="Tahoma" w:eastAsia="굴림" w:hAnsi="Tahoma" w:cs="Tahoma"/>
              </w:rPr>
            </w:pPr>
            <w:r>
              <w:rPr>
                <w:rFonts w:ascii="Tahoma" w:eastAsia="굴림" w:hAnsi="Tahoma" w:cs="Tahoma"/>
              </w:rPr>
              <w:t>(</w:t>
            </w:r>
            <w:r w:rsidR="000C1CC1">
              <w:rPr>
                <w:rFonts w:ascii="Tahoma" w:eastAsia="굴림" w:hAnsi="Tahoma" w:cs="Tahoma" w:hint="eastAsia"/>
              </w:rPr>
              <w:t>O</w:t>
            </w:r>
            <w:r w:rsidR="000C1CC1">
              <w:rPr>
                <w:rFonts w:ascii="Tahoma" w:eastAsia="굴림" w:hAnsi="Tahoma" w:cs="Tahoma"/>
              </w:rPr>
              <w:t>ptional</w:t>
            </w:r>
            <w:r>
              <w:rPr>
                <w:rFonts w:ascii="Tahoma" w:eastAsia="굴림" w:hAnsi="Tahoma" w:cs="Tahoma"/>
              </w:rPr>
              <w:t xml:space="preserve">) </w:t>
            </w:r>
            <w:r w:rsidR="000C1CC1">
              <w:rPr>
                <w:rFonts w:ascii="Tahoma" w:eastAsia="굴림" w:hAnsi="Tahoma" w:cs="Tahoma" w:hint="eastAsia"/>
              </w:rPr>
              <w:t>S</w:t>
            </w:r>
            <w:r w:rsidR="000C1CC1">
              <w:rPr>
                <w:rFonts w:ascii="Tahoma" w:eastAsia="굴림" w:hAnsi="Tahoma" w:cs="Tahoma"/>
              </w:rPr>
              <w:t>ave the modified</w:t>
            </w:r>
            <w:r>
              <w:rPr>
                <w:rFonts w:ascii="Tahoma" w:eastAsia="굴림" w:hAnsi="Tahoma" w:cs="Tahoma"/>
              </w:rPr>
              <w:t xml:space="preserve"> configuration </w:t>
            </w:r>
            <w:r w:rsidR="000C1CC1">
              <w:rPr>
                <w:rFonts w:ascii="Tahoma" w:eastAsia="굴림" w:hAnsi="Tahoma" w:cs="Tahoma" w:hint="eastAsia"/>
              </w:rPr>
              <w:t>t</w:t>
            </w:r>
            <w:r w:rsidR="000C1CC1">
              <w:rPr>
                <w:rFonts w:ascii="Tahoma" w:eastAsia="굴림" w:hAnsi="Tahoma" w:cs="Tahoma"/>
              </w:rPr>
              <w:t>o a file.</w:t>
            </w:r>
          </w:p>
        </w:tc>
      </w:tr>
    </w:tbl>
    <w:p w14:paraId="08033140" w14:textId="77777777" w:rsidR="00490D42" w:rsidRDefault="00490D42" w:rsidP="00233F7B">
      <w:pPr>
        <w:pStyle w:val="4"/>
        <w:ind w:left="0" w:right="20"/>
      </w:pPr>
      <w:bookmarkStart w:id="2987" w:name="_Toc363228630"/>
      <w:r>
        <w:t>Enabling Self-loop Detection</w:t>
      </w:r>
      <w:bookmarkEnd w:id="2986"/>
      <w:r>
        <w:t xml:space="preserve"> on Interface</w:t>
      </w:r>
      <w:bookmarkEnd w:id="2987"/>
    </w:p>
    <w:p w14:paraId="7D8518C5" w14:textId="77777777" w:rsidR="00490D42" w:rsidRDefault="004F676E" w:rsidP="00233F7B">
      <w:pPr>
        <w:pStyle w:val="a3"/>
        <w:ind w:left="0" w:right="20"/>
      </w:pPr>
      <w:r>
        <w:t xml:space="preserve">You can active the </w:t>
      </w:r>
      <w:r w:rsidR="00490D42">
        <w:rPr>
          <w:rFonts w:hint="eastAsia"/>
        </w:rPr>
        <w:t>SLD</w:t>
      </w:r>
      <w:r>
        <w:t xml:space="preserve"> function per each port. The </w:t>
      </w:r>
      <w:r w:rsidR="00490D42">
        <w:rPr>
          <w:rFonts w:hint="eastAsia"/>
        </w:rPr>
        <w:t>default</w:t>
      </w:r>
      <w:r>
        <w:t xml:space="preserve"> option</w:t>
      </w:r>
      <w:r>
        <w:rPr>
          <w:rFonts w:hint="eastAsia"/>
        </w:rPr>
        <w:t xml:space="preserve"> for</w:t>
      </w:r>
      <w:r w:rsidR="00490D42">
        <w:rPr>
          <w:rFonts w:hint="eastAsia"/>
        </w:rPr>
        <w:t xml:space="preserve"> SLD </w:t>
      </w:r>
      <w:r>
        <w:rPr>
          <w:rFonts w:hint="eastAsia"/>
        </w:rPr>
        <w:t>f</w:t>
      </w:r>
      <w:r>
        <w:t xml:space="preserve">unction is </w:t>
      </w:r>
      <w:r>
        <w:t>‘</w:t>
      </w:r>
      <w:r>
        <w:t>Not active</w:t>
      </w:r>
      <w:r>
        <w:t>’</w:t>
      </w:r>
      <w:r>
        <w:t xml:space="preserve">. To activate the SLD function per port of the switch, follow the steps below in </w:t>
      </w:r>
      <w:r w:rsidR="00221294">
        <w:t>Privileged</w:t>
      </w:r>
      <w:r>
        <w:t xml:space="preserve"> mode.</w:t>
      </w:r>
    </w:p>
    <w:tbl>
      <w:tblPr>
        <w:tblStyle w:val="CLIWide"/>
        <w:tblW w:w="0" w:type="auto"/>
        <w:tblLook w:val="04A0" w:firstRow="1" w:lastRow="0" w:firstColumn="1" w:lastColumn="0" w:noHBand="0" w:noVBand="1"/>
      </w:tblPr>
      <w:tblGrid>
        <w:gridCol w:w="820"/>
        <w:gridCol w:w="2526"/>
        <w:gridCol w:w="4586"/>
      </w:tblGrid>
      <w:tr w:rsidR="000C60DF"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Default="000C60DF" w:rsidP="00233F7B">
            <w:pPr>
              <w:pStyle w:val="ac"/>
            </w:pPr>
          </w:p>
        </w:tc>
        <w:tc>
          <w:tcPr>
            <w:tcW w:w="2572" w:type="dxa"/>
          </w:tcPr>
          <w:p w14:paraId="03784A63"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38CA6526"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0DE8747B" w14:textId="77777777" w:rsidTr="000C60DF">
        <w:tc>
          <w:tcPr>
            <w:tcW w:w="822" w:type="dxa"/>
          </w:tcPr>
          <w:p w14:paraId="0D4996C9"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14:paraId="5B2A4BC6" w14:textId="77777777" w:rsidR="000C60DF" w:rsidRDefault="000C60DF" w:rsidP="00233F7B">
            <w:pPr>
              <w:pStyle w:val="8"/>
              <w:ind w:right="20"/>
              <w:jc w:val="left"/>
              <w:outlineLvl w:val="7"/>
            </w:pPr>
            <w:bookmarkStart w:id="2988" w:name="_Toc334459752"/>
            <w:r>
              <w:t>Configure terminal</w:t>
            </w:r>
            <w:bookmarkEnd w:id="2988"/>
          </w:p>
        </w:tc>
        <w:tc>
          <w:tcPr>
            <w:tcW w:w="4706" w:type="dxa"/>
          </w:tcPr>
          <w:p w14:paraId="00A9D1F6" w14:textId="77777777" w:rsidR="000C60DF" w:rsidRDefault="000C1CC1"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C60DF" w14:paraId="4F744922" w14:textId="77777777" w:rsidTr="000C60DF">
        <w:tc>
          <w:tcPr>
            <w:tcW w:w="822" w:type="dxa"/>
          </w:tcPr>
          <w:p w14:paraId="29C9494F"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14:paraId="2A0E2AA3" w14:textId="77777777" w:rsidR="000C60DF" w:rsidRDefault="000C60DF"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7C86839E" w14:textId="77777777"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Interface configuration </w:t>
            </w:r>
            <w:r>
              <w:rPr>
                <w:rFonts w:ascii="Tahoma" w:eastAsia="굴림" w:hAnsi="Tahoma" w:cs="Tahoma" w:hint="eastAsia"/>
              </w:rPr>
              <w:t>mode.</w:t>
            </w:r>
          </w:p>
        </w:tc>
      </w:tr>
      <w:tr w:rsidR="000C60DF" w14:paraId="68C35459" w14:textId="77777777" w:rsidTr="000C60DF">
        <w:tc>
          <w:tcPr>
            <w:tcW w:w="822" w:type="dxa"/>
          </w:tcPr>
          <w:p w14:paraId="3B2681D5"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4F4F921C" w14:textId="77777777"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14:paraId="3AA50BD2" w14:textId="77777777"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SLD function. </w:t>
            </w:r>
          </w:p>
        </w:tc>
      </w:tr>
      <w:tr w:rsidR="000C60DF" w14:paraId="2711FE95" w14:textId="77777777" w:rsidTr="000C60DF">
        <w:tc>
          <w:tcPr>
            <w:tcW w:w="822" w:type="dxa"/>
          </w:tcPr>
          <w:p w14:paraId="2887CB1A" w14:textId="77777777"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14:paraId="7C876614" w14:textId="77777777"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14:paraId="716411F6" w14:textId="77777777" w:rsidR="000C60DF" w:rsidRDefault="000C1CC1"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sidR="000C60DF">
              <w:rPr>
                <w:rFonts w:ascii="Tahoma" w:eastAsia="굴림" w:hAnsi="Tahoma" w:cs="Tahoma"/>
              </w:rPr>
              <w:t>.</w:t>
            </w:r>
          </w:p>
        </w:tc>
      </w:tr>
      <w:tr w:rsidR="000C60DF" w14:paraId="725B22CC" w14:textId="77777777" w:rsidTr="000C60DF">
        <w:tc>
          <w:tcPr>
            <w:tcW w:w="822" w:type="dxa"/>
          </w:tcPr>
          <w:p w14:paraId="7860697A" w14:textId="77777777"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14:paraId="25BB54E0" w14:textId="77777777"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1EB3CA0D" w14:textId="77777777"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C1CC1" w14:paraId="24239738" w14:textId="77777777" w:rsidTr="000C60DF">
        <w:tc>
          <w:tcPr>
            <w:tcW w:w="822" w:type="dxa"/>
          </w:tcPr>
          <w:p w14:paraId="2D52D04A" w14:textId="77777777" w:rsidR="000C1CC1" w:rsidRDefault="000C1CC1" w:rsidP="00233F7B">
            <w:pPr>
              <w:ind w:right="20"/>
              <w:rPr>
                <w:rFonts w:ascii="Tahoma" w:eastAsia="굴림" w:hAnsi="Tahoma" w:cs="Tahoma"/>
                <w:b/>
                <w:bCs/>
              </w:rPr>
            </w:pPr>
            <w:r>
              <w:rPr>
                <w:rFonts w:ascii="Tahoma" w:eastAsia="굴림" w:hAnsi="Tahoma" w:cs="Tahoma"/>
                <w:b/>
                <w:bCs/>
              </w:rPr>
              <w:t>Step6</w:t>
            </w:r>
          </w:p>
        </w:tc>
        <w:tc>
          <w:tcPr>
            <w:tcW w:w="2572" w:type="dxa"/>
          </w:tcPr>
          <w:p w14:paraId="5D0D7B2D" w14:textId="77777777" w:rsidR="000C1CC1" w:rsidRDefault="000C1CC1"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693B5472" w14:textId="77777777" w:rsidR="000C1CC1" w:rsidRDefault="000C1CC1"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046D1836" w14:textId="77777777" w:rsidR="00490D42" w:rsidRDefault="004F676E" w:rsidP="00233F7B">
      <w:pPr>
        <w:pStyle w:val="a3"/>
        <w:ind w:left="0" w:right="20"/>
      </w:pPr>
      <w:r>
        <w:rPr>
          <w:rFonts w:hint="eastAsia"/>
        </w:rPr>
        <w:t xml:space="preserve">The below example shows how to activate </w:t>
      </w:r>
      <w:r>
        <w:t>SLD function for</w:t>
      </w:r>
      <w:r w:rsidR="00490D42">
        <w:t xml:space="preserve"> gi</w:t>
      </w:r>
      <w:r w:rsidR="00490D42">
        <w:rPr>
          <w:rFonts w:hint="eastAsia"/>
        </w:rPr>
        <w:t>6</w:t>
      </w:r>
      <w:r w:rsidR="00490D42">
        <w:t>/1</w:t>
      </w:r>
      <w:r>
        <w:rPr>
          <w:rFonts w:hint="eastAsia"/>
        </w:rPr>
        <w:t xml:space="preserve"> port. </w:t>
      </w:r>
    </w:p>
    <w:tbl>
      <w:tblPr>
        <w:tblStyle w:val="48"/>
        <w:tblW w:w="0" w:type="auto"/>
        <w:tblLook w:val="04A0" w:firstRow="1" w:lastRow="0" w:firstColumn="1" w:lastColumn="0" w:noHBand="0" w:noVBand="1"/>
      </w:tblPr>
      <w:tblGrid>
        <w:gridCol w:w="8045"/>
      </w:tblGrid>
      <w:tr w:rsidR="00490D42" w14:paraId="71229B6F" w14:textId="77777777" w:rsidTr="009E3BE2">
        <w:tc>
          <w:tcPr>
            <w:tcW w:w="9836" w:type="dxa"/>
          </w:tcPr>
          <w:p w14:paraId="6846936D" w14:textId="77777777" w:rsidR="00490D42" w:rsidRDefault="00490D42" w:rsidP="00233F7B">
            <w:pPr>
              <w:pStyle w:val="ac"/>
            </w:pPr>
            <w:r>
              <w:t>Switch# configure terminal</w:t>
            </w:r>
          </w:p>
          <w:p w14:paraId="7692A532" w14:textId="77777777" w:rsidR="00490D42" w:rsidRDefault="00490D42" w:rsidP="00233F7B">
            <w:pPr>
              <w:pStyle w:val="ac"/>
            </w:pPr>
            <w:r>
              <w:t xml:space="preserve">Switch(config)# </w:t>
            </w:r>
            <w:r>
              <w:rPr>
                <w:b/>
                <w:bCs/>
              </w:rPr>
              <w:t>interface gi</w:t>
            </w:r>
            <w:r>
              <w:rPr>
                <w:rFonts w:hint="eastAsia"/>
                <w:b/>
                <w:bCs/>
              </w:rPr>
              <w:t>6</w:t>
            </w:r>
            <w:r>
              <w:rPr>
                <w:b/>
                <w:bCs/>
              </w:rPr>
              <w:t>/1</w:t>
            </w:r>
          </w:p>
          <w:p w14:paraId="72D85EE1" w14:textId="77777777" w:rsidR="00490D42" w:rsidRDefault="00490D42" w:rsidP="00233F7B">
            <w:pPr>
              <w:pStyle w:val="ac"/>
              <w:rPr>
                <w:b/>
                <w:bCs/>
              </w:rPr>
            </w:pPr>
            <w:r>
              <w:t>Switch(config-if-Giga</w:t>
            </w:r>
            <w:r>
              <w:rPr>
                <w:rFonts w:hint="eastAsia"/>
              </w:rPr>
              <w:t>6</w:t>
            </w:r>
            <w:r>
              <w:t xml:space="preserve">/1)# </w:t>
            </w:r>
            <w:r>
              <w:rPr>
                <w:b/>
                <w:bCs/>
              </w:rPr>
              <w:t>sld enable</w:t>
            </w:r>
          </w:p>
          <w:p w14:paraId="71BCD758" w14:textId="77777777" w:rsidR="00490D42" w:rsidRDefault="00490D42" w:rsidP="00233F7B">
            <w:pPr>
              <w:pStyle w:val="ac"/>
            </w:pPr>
            <w:r>
              <w:t>Switch(config-if-Giga</w:t>
            </w:r>
            <w:r>
              <w:rPr>
                <w:rFonts w:hint="eastAsia"/>
              </w:rPr>
              <w:t>6</w:t>
            </w:r>
            <w:r>
              <w:t>/1)# service-policy input SLD_PDU</w:t>
            </w:r>
          </w:p>
          <w:p w14:paraId="749E43AD" w14:textId="77777777" w:rsidR="00490D42" w:rsidRDefault="00490D42" w:rsidP="00233F7B">
            <w:pPr>
              <w:pStyle w:val="ac"/>
              <w:rPr>
                <w:b/>
                <w:bCs/>
              </w:rPr>
            </w:pPr>
            <w:r>
              <w:t>Switch(config-if-Giga</w:t>
            </w:r>
            <w:r>
              <w:rPr>
                <w:rFonts w:hint="eastAsia"/>
              </w:rPr>
              <w:t>6</w:t>
            </w:r>
            <w:r>
              <w:t xml:space="preserve">/1)# </w:t>
            </w:r>
            <w:r>
              <w:rPr>
                <w:b/>
                <w:bCs/>
              </w:rPr>
              <w:t>end</w:t>
            </w:r>
          </w:p>
          <w:p w14:paraId="769735A9" w14:textId="77777777" w:rsidR="00490D42" w:rsidRDefault="00490D42" w:rsidP="00233F7B">
            <w:pPr>
              <w:pStyle w:val="ac"/>
            </w:pPr>
            <w:r>
              <w:t xml:space="preserve">Switch# </w:t>
            </w:r>
            <w:r>
              <w:rPr>
                <w:b/>
              </w:rPr>
              <w:t>show sld</w:t>
            </w:r>
          </w:p>
          <w:p w14:paraId="21F2914D" w14:textId="77777777" w:rsidR="00490D42" w:rsidRDefault="00490D42" w:rsidP="00233F7B">
            <w:pPr>
              <w:pStyle w:val="ac"/>
            </w:pPr>
            <w:r>
              <w:t>Interface  Enable  Flag  Sts   Link  Count  Last change</w:t>
            </w:r>
          </w:p>
          <w:p w14:paraId="71BD0904" w14:textId="77777777" w:rsidR="00490D42" w:rsidRDefault="00490D42" w:rsidP="00233F7B">
            <w:pPr>
              <w:pStyle w:val="ac"/>
            </w:pPr>
            <w:r>
              <w:t>Gi</w:t>
            </w:r>
            <w:r>
              <w:rPr>
                <w:rFonts w:hint="eastAsia"/>
              </w:rPr>
              <w:t>6</w:t>
            </w:r>
            <w:r>
              <w:t>/1      yes     PL    ok    up    0      00:00:02</w:t>
            </w:r>
          </w:p>
          <w:p w14:paraId="7C0FDAAE" w14:textId="77777777" w:rsidR="00490D42" w:rsidRDefault="00490D42" w:rsidP="00233F7B">
            <w:pPr>
              <w:pStyle w:val="ac"/>
              <w:rPr>
                <w:lang w:val="pt-BR"/>
              </w:rPr>
            </w:pPr>
            <w:r>
              <w:rPr>
                <w:lang w:val="pt-BR"/>
              </w:rPr>
              <w:t>Gi</w:t>
            </w:r>
            <w:r>
              <w:rPr>
                <w:rFonts w:hint="eastAsia"/>
                <w:lang w:val="pt-BR"/>
              </w:rPr>
              <w:t>6</w:t>
            </w:r>
            <w:r>
              <w:rPr>
                <w:lang w:val="pt-BR"/>
              </w:rPr>
              <w:t>/2      no      PL    n/a   down  0      n/a</w:t>
            </w:r>
          </w:p>
          <w:p w14:paraId="07454BB6" w14:textId="77777777" w:rsidR="00490D42" w:rsidRDefault="00490D42" w:rsidP="00233F7B">
            <w:pPr>
              <w:pStyle w:val="ac"/>
              <w:rPr>
                <w:lang w:val="pt-BR"/>
              </w:rPr>
            </w:pPr>
            <w:r>
              <w:rPr>
                <w:lang w:val="pt-BR"/>
              </w:rPr>
              <w:lastRenderedPageBreak/>
              <w:t>Gi</w:t>
            </w:r>
            <w:r>
              <w:rPr>
                <w:rFonts w:hint="eastAsia"/>
                <w:lang w:val="pt-BR"/>
              </w:rPr>
              <w:t>6</w:t>
            </w:r>
            <w:r>
              <w:rPr>
                <w:lang w:val="pt-BR"/>
              </w:rPr>
              <w:t>/3      no      PL    n/a   down  0      n/a</w:t>
            </w:r>
          </w:p>
          <w:p w14:paraId="08763A65" w14:textId="77777777" w:rsidR="00490D42" w:rsidRDefault="00490D42" w:rsidP="00233F7B">
            <w:pPr>
              <w:pStyle w:val="ac"/>
              <w:rPr>
                <w:lang w:val="pt-BR"/>
              </w:rPr>
            </w:pPr>
            <w:r>
              <w:rPr>
                <w:lang w:val="pt-BR"/>
              </w:rPr>
              <w:t>Gi</w:t>
            </w:r>
            <w:r>
              <w:rPr>
                <w:rFonts w:hint="eastAsia"/>
                <w:lang w:val="pt-BR"/>
              </w:rPr>
              <w:t>6</w:t>
            </w:r>
            <w:r>
              <w:rPr>
                <w:lang w:val="pt-BR"/>
              </w:rPr>
              <w:t>/4      no      PL    n/a   down  0      n/a</w:t>
            </w:r>
          </w:p>
          <w:p w14:paraId="3AAAEDCA" w14:textId="77777777" w:rsidR="00490D42" w:rsidRDefault="00490D42" w:rsidP="00233F7B">
            <w:pPr>
              <w:pStyle w:val="ac"/>
            </w:pPr>
            <w:r>
              <w:t>……</w:t>
            </w:r>
          </w:p>
          <w:p w14:paraId="4A712198" w14:textId="77777777" w:rsidR="00490D42" w:rsidRDefault="00490D42" w:rsidP="00233F7B">
            <w:pPr>
              <w:pStyle w:val="ac"/>
              <w:rPr>
                <w:rFonts w:ascii="Tahoma" w:hAnsi="Tahoma" w:cs="Tahoma"/>
              </w:rPr>
            </w:pPr>
            <w:r>
              <w:t>Switch#</w:t>
            </w:r>
          </w:p>
        </w:tc>
      </w:tr>
    </w:tbl>
    <w:p w14:paraId="57B1DBA5" w14:textId="77777777" w:rsidR="00490D42" w:rsidRDefault="004F676E" w:rsidP="00233F7B">
      <w:pPr>
        <w:pStyle w:val="4"/>
        <w:ind w:left="0" w:right="20"/>
      </w:pPr>
      <w:bookmarkStart w:id="2989" w:name="_Toc124060367"/>
      <w:bookmarkStart w:id="2990" w:name="_Toc363228631"/>
      <w:r>
        <w:lastRenderedPageBreak/>
        <w:t>Changing t</w:t>
      </w:r>
      <w:r w:rsidR="00086FC3">
        <w:t>he</w:t>
      </w:r>
      <w:r w:rsidR="00086FC3">
        <w:rPr>
          <w:rFonts w:hint="eastAsia"/>
        </w:rPr>
        <w:t xml:space="preserve"> </w:t>
      </w:r>
      <w:r w:rsidR="00490D42">
        <w:t>Service Status of Port</w:t>
      </w:r>
      <w:bookmarkEnd w:id="2989"/>
      <w:bookmarkEnd w:id="2990"/>
    </w:p>
    <w:p w14:paraId="5D443F8D" w14:textId="77777777" w:rsidR="00490D42" w:rsidRPr="00A84D97" w:rsidRDefault="00A84D97" w:rsidP="00233F7B">
      <w:pPr>
        <w:pStyle w:val="a3"/>
        <w:ind w:left="0" w:right="20"/>
      </w:pPr>
      <w:r>
        <w:t xml:space="preserve">You can enable the locked port which has been set to be disabled by SLD function. For this use the below command in </w:t>
      </w:r>
      <w:r w:rsidR="00221294">
        <w:rPr>
          <w:rFonts w:ascii="Tahoma" w:eastAsia="굴림" w:hAnsi="Tahoma" w:cs="Tahoma"/>
        </w:rPr>
        <w:t>Privileged</w:t>
      </w:r>
      <w:r w:rsidR="00490D42">
        <w:rPr>
          <w:rFonts w:ascii="Tahoma" w:eastAsia="굴림" w:hAnsi="Tahoma" w:cs="Tahoma"/>
        </w:rPr>
        <w:t xml:space="preserve"> </w:t>
      </w:r>
      <w:r>
        <w:rPr>
          <w:rFonts w:ascii="Tahoma" w:eastAsia="굴림" w:hAnsi="Tahoma" w:cs="Tahoma" w:hint="eastAsia"/>
        </w:rPr>
        <w:t>m</w:t>
      </w:r>
      <w:r>
        <w:rPr>
          <w:rFonts w:ascii="Tahoma" w:eastAsia="굴림" w:hAnsi="Tahoma" w:cs="Tahoma"/>
        </w:rPr>
        <w:t>ode</w:t>
      </w:r>
      <w:r w:rsidR="00490D42">
        <w:rPr>
          <w:rFonts w:ascii="Tahoma" w:eastAsia="굴림" w:hAnsi="Tahoma" w:cs="Tahoma"/>
        </w:rPr>
        <w:t>.</w:t>
      </w:r>
    </w:p>
    <w:tbl>
      <w:tblPr>
        <w:tblStyle w:val="CLIWide"/>
        <w:tblW w:w="0" w:type="auto"/>
        <w:tblLook w:val="04A0" w:firstRow="1" w:lastRow="0" w:firstColumn="1" w:lastColumn="0" w:noHBand="0" w:noVBand="1"/>
      </w:tblPr>
      <w:tblGrid>
        <w:gridCol w:w="799"/>
        <w:gridCol w:w="2720"/>
        <w:gridCol w:w="4413"/>
      </w:tblGrid>
      <w:tr w:rsidR="000C60DF"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Default="000C60DF" w:rsidP="00233F7B">
            <w:pPr>
              <w:pStyle w:val="ac"/>
            </w:pPr>
          </w:p>
        </w:tc>
        <w:tc>
          <w:tcPr>
            <w:tcW w:w="2771" w:type="dxa"/>
          </w:tcPr>
          <w:p w14:paraId="22D859EC"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529" w:type="dxa"/>
          </w:tcPr>
          <w:p w14:paraId="60FE775E"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6E1E1692" w14:textId="77777777" w:rsidTr="000C60DF">
        <w:tc>
          <w:tcPr>
            <w:tcW w:w="800" w:type="dxa"/>
          </w:tcPr>
          <w:p w14:paraId="444F643C"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771" w:type="dxa"/>
          </w:tcPr>
          <w:p w14:paraId="34C52917" w14:textId="77777777" w:rsidR="000C60DF" w:rsidRDefault="000C60DF" w:rsidP="00233F7B">
            <w:pPr>
              <w:pStyle w:val="8"/>
              <w:ind w:right="20"/>
              <w:outlineLvl w:val="7"/>
              <w:rPr>
                <w:b/>
                <w:bCs/>
                <w:i w:val="0"/>
                <w:iCs w:val="0"/>
              </w:rPr>
            </w:pPr>
            <w:r>
              <w:rPr>
                <w:b/>
                <w:bCs/>
                <w:i w:val="0"/>
                <w:iCs w:val="0"/>
              </w:rPr>
              <w:t xml:space="preserve">clear sld </w:t>
            </w:r>
            <w:r>
              <w:t>interface-type portID</w:t>
            </w:r>
          </w:p>
        </w:tc>
        <w:tc>
          <w:tcPr>
            <w:tcW w:w="4529" w:type="dxa"/>
          </w:tcPr>
          <w:p w14:paraId="0AC6224A" w14:textId="77777777" w:rsidR="000C60DF" w:rsidRDefault="00F316B4" w:rsidP="00233F7B">
            <w:pPr>
              <w:ind w:right="20"/>
              <w:rPr>
                <w:rFonts w:ascii="Tahoma" w:eastAsia="굴림" w:hAnsi="Tahoma" w:cs="Tahoma"/>
              </w:rPr>
            </w:pPr>
            <w:r>
              <w:rPr>
                <w:rFonts w:ascii="Tahoma" w:eastAsia="굴림" w:hAnsi="Tahoma" w:cs="Tahoma"/>
              </w:rPr>
              <w:t xml:space="preserve">Have the port to be enabled. </w:t>
            </w:r>
          </w:p>
        </w:tc>
      </w:tr>
      <w:tr w:rsidR="000C60DF" w14:paraId="1A0309B2" w14:textId="77777777" w:rsidTr="000C60DF">
        <w:tc>
          <w:tcPr>
            <w:tcW w:w="800" w:type="dxa"/>
          </w:tcPr>
          <w:p w14:paraId="1354C6E5"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771" w:type="dxa"/>
          </w:tcPr>
          <w:p w14:paraId="365EE961" w14:textId="77777777" w:rsidR="000C60DF" w:rsidRDefault="000C60DF" w:rsidP="00233F7B">
            <w:pPr>
              <w:ind w:right="20"/>
              <w:rPr>
                <w:rFonts w:ascii="Tahoma" w:eastAsia="굴림" w:hAnsi="Tahoma" w:cs="Tahoma"/>
                <w:b/>
                <w:bCs/>
              </w:rPr>
            </w:pPr>
            <w:r>
              <w:rPr>
                <w:rFonts w:ascii="Tahoma" w:eastAsia="굴림" w:hAnsi="Tahoma" w:cs="Tahoma"/>
                <w:b/>
                <w:bCs/>
              </w:rPr>
              <w:t>show ip interface brief</w:t>
            </w:r>
          </w:p>
        </w:tc>
        <w:tc>
          <w:tcPr>
            <w:tcW w:w="4529" w:type="dxa"/>
          </w:tcPr>
          <w:p w14:paraId="722BEBD4" w14:textId="77777777" w:rsidR="000C60DF" w:rsidRDefault="002E11F6" w:rsidP="00233F7B">
            <w:pPr>
              <w:ind w:right="20"/>
              <w:rPr>
                <w:rFonts w:ascii="Tahoma" w:eastAsia="굴림" w:hAnsi="Tahoma" w:cs="Tahoma"/>
              </w:rPr>
            </w:pPr>
            <w:r>
              <w:rPr>
                <w:rFonts w:ascii="Tahoma" w:eastAsia="굴림" w:hAnsi="Tahoma" w:cs="Tahoma" w:hint="eastAsia"/>
              </w:rPr>
              <w:t xml:space="preserve">Display the port status. </w:t>
            </w:r>
          </w:p>
        </w:tc>
      </w:tr>
    </w:tbl>
    <w:p w14:paraId="0197B7E0" w14:textId="77777777" w:rsidR="00490D42" w:rsidRDefault="00490D42" w:rsidP="00233F7B">
      <w:pPr>
        <w:pStyle w:val="4"/>
        <w:ind w:left="0" w:right="20"/>
      </w:pPr>
      <w:r>
        <w:t>Disabling Self-loop Detection</w:t>
      </w:r>
    </w:p>
    <w:p w14:paraId="3475C76B" w14:textId="77777777" w:rsidR="00490D42" w:rsidRDefault="00A84D97" w:rsidP="00233F7B">
      <w:pPr>
        <w:pStyle w:val="a3"/>
        <w:ind w:left="0" w:right="20"/>
      </w:pPr>
      <w:r>
        <w:t xml:space="preserve">To deactive the </w:t>
      </w:r>
      <w:r w:rsidR="00490D42">
        <w:rPr>
          <w:rFonts w:hint="eastAsia"/>
        </w:rPr>
        <w:t xml:space="preserve">SLD </w:t>
      </w:r>
      <w:r>
        <w:t xml:space="preserve">detection function, </w:t>
      </w:r>
      <w:r>
        <w:rPr>
          <w:rFonts w:hint="eastAsia"/>
        </w:rPr>
        <w:t>f</w:t>
      </w:r>
      <w:r>
        <w:t>ollow the steps below in</w:t>
      </w:r>
      <w:r w:rsidR="00490D42">
        <w:rPr>
          <w:rFonts w:hint="eastAsia"/>
        </w:rPr>
        <w:t xml:space="preserve"> </w:t>
      </w:r>
      <w:r w:rsidR="00221294">
        <w:rPr>
          <w:rFonts w:hint="eastAsia"/>
        </w:rPr>
        <w:t>Privileged</w:t>
      </w:r>
      <w:r w:rsidR="00490D42">
        <w:rPr>
          <w:rFonts w:hint="eastAsia"/>
        </w:rPr>
        <w:t xml:space="preserve"> </w:t>
      </w:r>
      <w:r>
        <w:rPr>
          <w:rFonts w:hint="eastAsia"/>
        </w:rPr>
        <w:t>m</w:t>
      </w:r>
      <w:r>
        <w:t xml:space="preserve">ode. </w:t>
      </w:r>
    </w:p>
    <w:p w14:paraId="257032CF" w14:textId="77777777" w:rsidR="00967959" w:rsidRDefault="00967959" w:rsidP="00233F7B">
      <w:pPr>
        <w:pStyle w:val="afffff3"/>
        <w:ind w:left="0" w:right="20"/>
        <w:rPr>
          <w:rFonts w:ascii="굴림" w:eastAsia="굴림" w:hAnsi="굴림"/>
          <w:szCs w:val="24"/>
        </w:rPr>
      </w:pPr>
      <w:bookmarkStart w:id="2991" w:name="_Toc391575325"/>
      <w:r>
        <w:t xml:space="preserve">Table </w:t>
      </w:r>
      <w:r w:rsidR="005832B8">
        <w:fldChar w:fldCharType="begin"/>
      </w:r>
      <w:r w:rsidR="00092D8C">
        <w:instrText xml:space="preserve"> SEQ Table \* ARABIC </w:instrText>
      </w:r>
      <w:r w:rsidR="005832B8">
        <w:fldChar w:fldCharType="separate"/>
      </w:r>
      <w:r w:rsidR="00001ED6">
        <w:rPr>
          <w:noProof/>
        </w:rPr>
        <w:t>183</w:t>
      </w:r>
      <w:r w:rsidR="005832B8">
        <w:rPr>
          <w:noProof/>
        </w:rPr>
        <w:fldChar w:fldCharType="end"/>
      </w:r>
      <w:r>
        <w:rPr>
          <w:rFonts w:hint="eastAsia"/>
        </w:rPr>
        <w:t xml:space="preserve"> </w:t>
      </w:r>
      <w:r w:rsidRPr="002F5F3A">
        <w:t>Disabling Self-loop Detection</w:t>
      </w:r>
      <w:bookmarkEnd w:id="2991"/>
    </w:p>
    <w:tbl>
      <w:tblPr>
        <w:tblStyle w:val="CLIWide"/>
        <w:tblW w:w="0" w:type="auto"/>
        <w:tblLook w:val="04A0" w:firstRow="1" w:lastRow="0" w:firstColumn="1" w:lastColumn="0" w:noHBand="0" w:noVBand="1"/>
      </w:tblPr>
      <w:tblGrid>
        <w:gridCol w:w="820"/>
        <w:gridCol w:w="2526"/>
        <w:gridCol w:w="4586"/>
      </w:tblGrid>
      <w:tr w:rsidR="000C60DF"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Default="000C60DF" w:rsidP="00233F7B">
            <w:pPr>
              <w:pStyle w:val="ac"/>
            </w:pPr>
          </w:p>
        </w:tc>
        <w:tc>
          <w:tcPr>
            <w:tcW w:w="2572" w:type="dxa"/>
          </w:tcPr>
          <w:p w14:paraId="01DF2B7D"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69941C32"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F316B4" w14:paraId="5000076D" w14:textId="77777777" w:rsidTr="000C60DF">
        <w:tc>
          <w:tcPr>
            <w:tcW w:w="822" w:type="dxa"/>
          </w:tcPr>
          <w:p w14:paraId="1B3A233A" w14:textId="77777777" w:rsidR="00F316B4" w:rsidRDefault="00F316B4" w:rsidP="00233F7B">
            <w:pPr>
              <w:ind w:right="20"/>
              <w:rPr>
                <w:rFonts w:ascii="Tahoma" w:eastAsia="굴림" w:hAnsi="Tahoma" w:cs="Tahoma"/>
                <w:b/>
                <w:bCs/>
              </w:rPr>
            </w:pPr>
            <w:r>
              <w:rPr>
                <w:rFonts w:ascii="Tahoma" w:eastAsia="굴림" w:hAnsi="Tahoma" w:cs="Tahoma"/>
                <w:b/>
                <w:bCs/>
              </w:rPr>
              <w:t>Step1</w:t>
            </w:r>
          </w:p>
        </w:tc>
        <w:tc>
          <w:tcPr>
            <w:tcW w:w="2572" w:type="dxa"/>
          </w:tcPr>
          <w:p w14:paraId="20662823" w14:textId="77777777" w:rsidR="00F316B4" w:rsidRDefault="00F316B4" w:rsidP="00233F7B">
            <w:pPr>
              <w:pStyle w:val="8"/>
              <w:ind w:right="20"/>
              <w:jc w:val="left"/>
              <w:outlineLvl w:val="7"/>
            </w:pPr>
            <w:r>
              <w:t>Configure terminal</w:t>
            </w:r>
          </w:p>
        </w:tc>
        <w:tc>
          <w:tcPr>
            <w:tcW w:w="4706" w:type="dxa"/>
          </w:tcPr>
          <w:p w14:paraId="0A1E85CF" w14:textId="77777777" w:rsidR="00F316B4" w:rsidRDefault="00F316B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F316B4" w14:paraId="718792DD" w14:textId="77777777" w:rsidTr="000C60DF">
        <w:tc>
          <w:tcPr>
            <w:tcW w:w="822" w:type="dxa"/>
          </w:tcPr>
          <w:p w14:paraId="2C29C767" w14:textId="77777777" w:rsidR="00F316B4" w:rsidRDefault="00F316B4" w:rsidP="00233F7B">
            <w:pPr>
              <w:ind w:right="20"/>
              <w:rPr>
                <w:rFonts w:ascii="Tahoma" w:eastAsia="굴림" w:hAnsi="Tahoma" w:cs="Tahoma"/>
                <w:b/>
                <w:bCs/>
              </w:rPr>
            </w:pPr>
            <w:r>
              <w:rPr>
                <w:rFonts w:ascii="Tahoma" w:eastAsia="굴림" w:hAnsi="Tahoma" w:cs="Tahoma"/>
                <w:b/>
                <w:bCs/>
              </w:rPr>
              <w:t>Step2</w:t>
            </w:r>
          </w:p>
        </w:tc>
        <w:tc>
          <w:tcPr>
            <w:tcW w:w="2572" w:type="dxa"/>
          </w:tcPr>
          <w:p w14:paraId="59D375FC" w14:textId="77777777" w:rsidR="00F316B4" w:rsidRDefault="00F316B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20622DE6" w14:textId="77777777" w:rsidR="00F316B4" w:rsidRDefault="00F316B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14:paraId="3B7FC43D" w14:textId="77777777" w:rsidTr="000C60DF">
        <w:tc>
          <w:tcPr>
            <w:tcW w:w="822" w:type="dxa"/>
          </w:tcPr>
          <w:p w14:paraId="791A1EF8"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7A230581" w14:textId="77777777" w:rsidR="000C60DF" w:rsidRDefault="000C60DF" w:rsidP="00233F7B">
            <w:pPr>
              <w:ind w:right="20"/>
              <w:jc w:val="left"/>
              <w:rPr>
                <w:rFonts w:ascii="Tahoma" w:eastAsia="굴림" w:hAnsi="Tahoma" w:cs="Tahoma"/>
                <w:b/>
                <w:bCs/>
              </w:rPr>
            </w:pPr>
            <w:r>
              <w:rPr>
                <w:rFonts w:ascii="Tahoma" w:eastAsia="굴림" w:hAnsi="Tahoma" w:cs="Tahoma"/>
                <w:b/>
                <w:bCs/>
              </w:rPr>
              <w:t>no sld enable</w:t>
            </w:r>
          </w:p>
        </w:tc>
        <w:tc>
          <w:tcPr>
            <w:tcW w:w="4706" w:type="dxa"/>
          </w:tcPr>
          <w:p w14:paraId="2C9717FB" w14:textId="77777777" w:rsidR="000C60DF" w:rsidRDefault="00F316B4" w:rsidP="00233F7B">
            <w:pPr>
              <w:ind w:right="20"/>
              <w:rPr>
                <w:rFonts w:ascii="굴림" w:eastAsia="굴림" w:hAnsi="굴림" w:cs="Tahoma"/>
              </w:rPr>
            </w:pPr>
            <w:r>
              <w:rPr>
                <w:rFonts w:ascii="굴림" w:eastAsia="굴림" w:hAnsi="굴림"/>
                <w:szCs w:val="24"/>
              </w:rPr>
              <w:t xml:space="preserve">Deactive the </w:t>
            </w:r>
            <w:r>
              <w:rPr>
                <w:rFonts w:ascii="굴림" w:eastAsia="굴림" w:hAnsi="굴림" w:hint="eastAsia"/>
                <w:szCs w:val="24"/>
              </w:rPr>
              <w:t xml:space="preserve">SLD </w:t>
            </w:r>
            <w:r>
              <w:rPr>
                <w:rFonts w:ascii="굴림" w:eastAsia="굴림" w:hAnsi="굴림"/>
                <w:szCs w:val="24"/>
              </w:rPr>
              <w:t>detection function.</w:t>
            </w:r>
            <w:r>
              <w:rPr>
                <w:rFonts w:ascii="Tahoma" w:eastAsia="굴림" w:hAnsi="Tahoma" w:cs="Tahoma"/>
              </w:rPr>
              <w:t xml:space="preserve"> The port that were</w:t>
            </w:r>
            <w:r w:rsidR="000C60DF">
              <w:rPr>
                <w:rFonts w:ascii="Tahoma" w:eastAsia="굴림" w:hAnsi="Tahoma" w:cs="Tahoma"/>
              </w:rPr>
              <w:t xml:space="preserve"> shutdown</w:t>
            </w:r>
            <w:r>
              <w:rPr>
                <w:rFonts w:ascii="Tahoma" w:eastAsia="굴림" w:hAnsi="Tahoma" w:cs="Tahoma"/>
              </w:rPr>
              <w:t xml:space="preserve"> by SLD</w:t>
            </w:r>
            <w:r>
              <w:rPr>
                <w:rFonts w:ascii="Tahoma" w:eastAsia="굴림" w:hAnsi="Tahoma" w:cs="Tahoma" w:hint="eastAsia"/>
              </w:rPr>
              <w:t xml:space="preserve"> will be released. </w:t>
            </w:r>
            <w:r w:rsidR="000C60DF">
              <w:rPr>
                <w:rFonts w:ascii="Tahoma" w:eastAsia="굴림" w:hAnsi="Tahoma" w:cs="Tahoma"/>
              </w:rPr>
              <w:t xml:space="preserve"> </w:t>
            </w:r>
          </w:p>
        </w:tc>
      </w:tr>
      <w:tr w:rsidR="00F316B4" w14:paraId="315463B4" w14:textId="77777777" w:rsidTr="000C60DF">
        <w:tc>
          <w:tcPr>
            <w:tcW w:w="822" w:type="dxa"/>
          </w:tcPr>
          <w:p w14:paraId="2F9819A6" w14:textId="77777777" w:rsidR="00F316B4" w:rsidRDefault="00F316B4" w:rsidP="00233F7B">
            <w:pPr>
              <w:ind w:right="20"/>
              <w:rPr>
                <w:rFonts w:ascii="Tahoma" w:eastAsia="굴림" w:hAnsi="Tahoma" w:cs="Tahoma"/>
                <w:b/>
                <w:bCs/>
              </w:rPr>
            </w:pPr>
            <w:r>
              <w:rPr>
                <w:rFonts w:ascii="Tahoma" w:eastAsia="굴림" w:hAnsi="Tahoma" w:cs="Tahoma"/>
                <w:b/>
                <w:bCs/>
              </w:rPr>
              <w:t>Step4</w:t>
            </w:r>
          </w:p>
        </w:tc>
        <w:tc>
          <w:tcPr>
            <w:tcW w:w="2572" w:type="dxa"/>
          </w:tcPr>
          <w:p w14:paraId="791CC5B3" w14:textId="77777777" w:rsidR="00F316B4" w:rsidRDefault="00F316B4" w:rsidP="00233F7B">
            <w:pPr>
              <w:ind w:right="20"/>
              <w:jc w:val="left"/>
              <w:rPr>
                <w:rFonts w:ascii="Tahoma" w:eastAsia="굴림" w:hAnsi="Tahoma" w:cs="Tahoma"/>
                <w:b/>
                <w:bCs/>
              </w:rPr>
            </w:pPr>
            <w:r>
              <w:rPr>
                <w:rFonts w:ascii="Tahoma" w:eastAsia="굴림" w:hAnsi="Tahoma" w:cs="Tahoma"/>
                <w:b/>
                <w:bCs/>
              </w:rPr>
              <w:t>end</w:t>
            </w:r>
          </w:p>
        </w:tc>
        <w:tc>
          <w:tcPr>
            <w:tcW w:w="4706" w:type="dxa"/>
          </w:tcPr>
          <w:p w14:paraId="5FD96068" w14:textId="77777777" w:rsidR="00F316B4" w:rsidRDefault="00F316B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F316B4" w14:paraId="6DF3BF65" w14:textId="77777777" w:rsidTr="000C60DF">
        <w:tc>
          <w:tcPr>
            <w:tcW w:w="822" w:type="dxa"/>
          </w:tcPr>
          <w:p w14:paraId="0D81B5C7" w14:textId="77777777" w:rsidR="00F316B4" w:rsidRDefault="00F316B4" w:rsidP="00233F7B">
            <w:pPr>
              <w:ind w:right="20"/>
              <w:rPr>
                <w:rFonts w:ascii="Tahoma" w:eastAsia="굴림" w:hAnsi="Tahoma" w:cs="Tahoma"/>
                <w:b/>
                <w:bCs/>
              </w:rPr>
            </w:pPr>
            <w:r>
              <w:rPr>
                <w:rFonts w:ascii="Tahoma" w:eastAsia="굴림" w:hAnsi="Tahoma" w:cs="Tahoma"/>
                <w:b/>
                <w:bCs/>
              </w:rPr>
              <w:t>Step5</w:t>
            </w:r>
          </w:p>
        </w:tc>
        <w:tc>
          <w:tcPr>
            <w:tcW w:w="2572" w:type="dxa"/>
          </w:tcPr>
          <w:p w14:paraId="44274E69" w14:textId="77777777" w:rsidR="00F316B4" w:rsidRDefault="00F316B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2F7F80C" w14:textId="77777777" w:rsidR="00F316B4" w:rsidRDefault="00F316B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F316B4" w14:paraId="64536505" w14:textId="77777777" w:rsidTr="000C60DF">
        <w:tc>
          <w:tcPr>
            <w:tcW w:w="822" w:type="dxa"/>
          </w:tcPr>
          <w:p w14:paraId="3B027A21" w14:textId="77777777" w:rsidR="00F316B4" w:rsidRDefault="00F316B4" w:rsidP="00233F7B">
            <w:pPr>
              <w:ind w:right="20"/>
              <w:rPr>
                <w:rFonts w:ascii="Tahoma" w:eastAsia="굴림" w:hAnsi="Tahoma" w:cs="Tahoma"/>
                <w:b/>
                <w:bCs/>
              </w:rPr>
            </w:pPr>
            <w:r>
              <w:rPr>
                <w:rFonts w:ascii="Tahoma" w:eastAsia="굴림" w:hAnsi="Tahoma" w:cs="Tahoma"/>
                <w:b/>
                <w:bCs/>
              </w:rPr>
              <w:t>Step6</w:t>
            </w:r>
          </w:p>
        </w:tc>
        <w:tc>
          <w:tcPr>
            <w:tcW w:w="2572" w:type="dxa"/>
          </w:tcPr>
          <w:p w14:paraId="69142851" w14:textId="77777777" w:rsidR="00F316B4" w:rsidRDefault="00F316B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455B8D95" w14:textId="77777777" w:rsidR="00F316B4" w:rsidRDefault="00F316B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6E574D20" w14:textId="77777777" w:rsidR="00490D42" w:rsidRDefault="00FB347D" w:rsidP="00233F7B">
      <w:pPr>
        <w:pStyle w:val="a3"/>
        <w:ind w:left="0" w:right="20"/>
      </w:pPr>
      <w:r>
        <w:rPr>
          <w:rFonts w:hint="eastAsia"/>
        </w:rPr>
        <w:t xml:space="preserve">The below example shows how to </w:t>
      </w:r>
      <w:r>
        <w:rPr>
          <w:rFonts w:ascii="굴림" w:hAnsi="굴림"/>
          <w:szCs w:val="24"/>
        </w:rPr>
        <w:t>deactiv</w:t>
      </w:r>
      <w:r w:rsidR="00F600DA">
        <w:rPr>
          <w:rFonts w:ascii="굴림" w:hAnsi="굴림"/>
          <w:szCs w:val="24"/>
        </w:rPr>
        <w:t>at</w:t>
      </w:r>
      <w:r>
        <w:rPr>
          <w:rFonts w:ascii="굴림" w:hAnsi="굴림"/>
          <w:szCs w:val="24"/>
        </w:rPr>
        <w:t xml:space="preserve">e the </w:t>
      </w:r>
      <w:r>
        <w:rPr>
          <w:rFonts w:ascii="굴림" w:hAnsi="굴림" w:hint="eastAsia"/>
          <w:szCs w:val="24"/>
        </w:rPr>
        <w:t xml:space="preserve">SLD </w:t>
      </w:r>
      <w:r>
        <w:rPr>
          <w:rFonts w:ascii="굴림" w:hAnsi="굴림"/>
          <w:szCs w:val="24"/>
        </w:rPr>
        <w:t>function</w:t>
      </w:r>
      <w:r>
        <w:rPr>
          <w:rFonts w:hint="eastAsia"/>
        </w:rPr>
        <w:t xml:space="preserve"> f</w:t>
      </w:r>
      <w:r>
        <w:t>or port</w:t>
      </w:r>
      <w:r w:rsidR="00490D42">
        <w:t xml:space="preserve"> gi</w:t>
      </w:r>
      <w:r w:rsidR="00490D42">
        <w:rPr>
          <w:rFonts w:hint="eastAsia"/>
        </w:rPr>
        <w:t>6</w:t>
      </w:r>
      <w:r w:rsidR="00490D42">
        <w:t>/1</w:t>
      </w:r>
      <w:r>
        <w:rPr>
          <w:rFonts w:hint="eastAsia"/>
        </w:rPr>
        <w:t>:</w:t>
      </w:r>
    </w:p>
    <w:tbl>
      <w:tblPr>
        <w:tblStyle w:val="48"/>
        <w:tblW w:w="0" w:type="auto"/>
        <w:tblLook w:val="04A0" w:firstRow="1" w:lastRow="0" w:firstColumn="1" w:lastColumn="0" w:noHBand="0" w:noVBand="1"/>
      </w:tblPr>
      <w:tblGrid>
        <w:gridCol w:w="8045"/>
      </w:tblGrid>
      <w:tr w:rsidR="00490D42" w14:paraId="5CE26F17" w14:textId="77777777" w:rsidTr="009E3BE2">
        <w:tc>
          <w:tcPr>
            <w:tcW w:w="9836" w:type="dxa"/>
          </w:tcPr>
          <w:p w14:paraId="2636BC70" w14:textId="77777777" w:rsidR="00490D42" w:rsidRDefault="00490D42" w:rsidP="00233F7B">
            <w:pPr>
              <w:pStyle w:val="ac"/>
            </w:pPr>
            <w:r>
              <w:t>Switch# configure terminal</w:t>
            </w:r>
          </w:p>
          <w:p w14:paraId="1CE7D940" w14:textId="77777777" w:rsidR="00490D42" w:rsidRDefault="00490D42" w:rsidP="00233F7B">
            <w:pPr>
              <w:pStyle w:val="ac"/>
            </w:pPr>
            <w:r>
              <w:t xml:space="preserve">Switch(config)# </w:t>
            </w:r>
            <w:r>
              <w:rPr>
                <w:b/>
                <w:bCs/>
              </w:rPr>
              <w:t>interface gi</w:t>
            </w:r>
            <w:r>
              <w:rPr>
                <w:rFonts w:hint="eastAsia"/>
                <w:b/>
                <w:bCs/>
              </w:rPr>
              <w:t>6</w:t>
            </w:r>
            <w:r>
              <w:rPr>
                <w:b/>
                <w:bCs/>
              </w:rPr>
              <w:t>/1</w:t>
            </w:r>
          </w:p>
          <w:p w14:paraId="05862772" w14:textId="77777777" w:rsidR="00490D42" w:rsidRDefault="00490D42" w:rsidP="00233F7B">
            <w:pPr>
              <w:pStyle w:val="ac"/>
            </w:pPr>
            <w:r>
              <w:t>Switch(config-if-Giga</w:t>
            </w:r>
            <w:r>
              <w:rPr>
                <w:rFonts w:hint="eastAsia"/>
              </w:rPr>
              <w:t>6</w:t>
            </w:r>
            <w:r>
              <w:t>/1)# no service-policy input SLD_PDU</w:t>
            </w:r>
          </w:p>
          <w:p w14:paraId="06A406ED" w14:textId="77777777" w:rsidR="00490D42" w:rsidRDefault="00490D42" w:rsidP="00233F7B">
            <w:pPr>
              <w:pStyle w:val="ac"/>
              <w:rPr>
                <w:b/>
                <w:bCs/>
              </w:rPr>
            </w:pPr>
            <w:r>
              <w:t>Switch(config-if-Giga</w:t>
            </w:r>
            <w:r>
              <w:rPr>
                <w:rFonts w:hint="eastAsia"/>
              </w:rPr>
              <w:t>6</w:t>
            </w:r>
            <w:r>
              <w:t xml:space="preserve">/1)# </w:t>
            </w:r>
            <w:r>
              <w:rPr>
                <w:b/>
                <w:bCs/>
              </w:rPr>
              <w:t>no sld enable</w:t>
            </w:r>
          </w:p>
          <w:p w14:paraId="5DAA62A6" w14:textId="77777777" w:rsidR="00490D42" w:rsidRDefault="00490D42" w:rsidP="00233F7B">
            <w:pPr>
              <w:pStyle w:val="ac"/>
              <w:rPr>
                <w:b/>
                <w:bCs/>
              </w:rPr>
            </w:pPr>
            <w:r>
              <w:t>Switch(config-if-Giga</w:t>
            </w:r>
            <w:r>
              <w:rPr>
                <w:rFonts w:hint="eastAsia"/>
              </w:rPr>
              <w:t>6</w:t>
            </w:r>
            <w:r>
              <w:t xml:space="preserve">/1)# </w:t>
            </w:r>
            <w:r>
              <w:rPr>
                <w:b/>
                <w:bCs/>
              </w:rPr>
              <w:t>end</w:t>
            </w:r>
          </w:p>
          <w:p w14:paraId="6C976F1E" w14:textId="77777777" w:rsidR="00490D42" w:rsidRDefault="00490D42" w:rsidP="00233F7B">
            <w:pPr>
              <w:pStyle w:val="ac"/>
            </w:pPr>
            <w:r>
              <w:t xml:space="preserve">Switch# </w:t>
            </w:r>
            <w:r>
              <w:rPr>
                <w:b/>
              </w:rPr>
              <w:t>show sld</w:t>
            </w:r>
          </w:p>
          <w:p w14:paraId="088EB28F" w14:textId="77777777" w:rsidR="00490D42" w:rsidRDefault="00490D42" w:rsidP="00233F7B">
            <w:pPr>
              <w:pStyle w:val="ac"/>
            </w:pPr>
            <w:r>
              <w:t>Interface  Enable  Flag  Sts   Link   Count  Last change</w:t>
            </w:r>
          </w:p>
          <w:p w14:paraId="6564D7B6" w14:textId="77777777" w:rsidR="00490D42" w:rsidRDefault="00490D42" w:rsidP="00233F7B">
            <w:pPr>
              <w:pStyle w:val="ac"/>
              <w:rPr>
                <w:lang w:val="pt-BR"/>
              </w:rPr>
            </w:pPr>
            <w:r>
              <w:rPr>
                <w:lang w:val="pt-BR"/>
              </w:rPr>
              <w:t>Gi</w:t>
            </w:r>
            <w:r>
              <w:rPr>
                <w:rFonts w:hint="eastAsia"/>
                <w:lang w:val="pt-BR"/>
              </w:rPr>
              <w:t>6</w:t>
            </w:r>
            <w:r>
              <w:rPr>
                <w:lang w:val="pt-BR"/>
              </w:rPr>
              <w:t>/1      no      PL    ok    up          0  n/a</w:t>
            </w:r>
          </w:p>
          <w:p w14:paraId="68B4510F" w14:textId="77777777" w:rsidR="00490D42" w:rsidRDefault="00490D42" w:rsidP="00233F7B">
            <w:pPr>
              <w:pStyle w:val="ac"/>
              <w:rPr>
                <w:lang w:val="pt-BR"/>
              </w:rPr>
            </w:pPr>
            <w:r>
              <w:rPr>
                <w:lang w:val="pt-BR"/>
              </w:rPr>
              <w:t>Gi</w:t>
            </w:r>
            <w:r>
              <w:rPr>
                <w:rFonts w:hint="eastAsia"/>
                <w:lang w:val="pt-BR"/>
              </w:rPr>
              <w:t>6</w:t>
            </w:r>
            <w:r>
              <w:rPr>
                <w:lang w:val="pt-BR"/>
              </w:rPr>
              <w:t>/2      no      PL    n/a   down        0  n/a</w:t>
            </w:r>
          </w:p>
          <w:p w14:paraId="68969486" w14:textId="77777777" w:rsidR="00490D42" w:rsidRDefault="00490D42" w:rsidP="00233F7B">
            <w:pPr>
              <w:pStyle w:val="ac"/>
              <w:rPr>
                <w:lang w:val="pt-BR"/>
              </w:rPr>
            </w:pPr>
            <w:r>
              <w:rPr>
                <w:lang w:val="pt-BR"/>
              </w:rPr>
              <w:t>Gi</w:t>
            </w:r>
            <w:r>
              <w:rPr>
                <w:rFonts w:hint="eastAsia"/>
                <w:lang w:val="pt-BR"/>
              </w:rPr>
              <w:t>6</w:t>
            </w:r>
            <w:r>
              <w:rPr>
                <w:lang w:val="pt-BR"/>
              </w:rPr>
              <w:t>/3      no      PL    n/a   down        0  n/a</w:t>
            </w:r>
          </w:p>
          <w:p w14:paraId="73CCBDFB" w14:textId="77777777" w:rsidR="00490D42" w:rsidRDefault="00490D42" w:rsidP="00233F7B">
            <w:pPr>
              <w:pStyle w:val="ac"/>
              <w:rPr>
                <w:lang w:val="pt-BR"/>
              </w:rPr>
            </w:pPr>
            <w:r>
              <w:rPr>
                <w:lang w:val="pt-BR"/>
              </w:rPr>
              <w:t>Gi</w:t>
            </w:r>
            <w:r>
              <w:rPr>
                <w:rFonts w:hint="eastAsia"/>
                <w:lang w:val="pt-BR"/>
              </w:rPr>
              <w:t>6</w:t>
            </w:r>
            <w:r>
              <w:rPr>
                <w:lang w:val="pt-BR"/>
              </w:rPr>
              <w:t>/4      no      PL    n/a   down        0  n/a</w:t>
            </w:r>
          </w:p>
          <w:p w14:paraId="10A13634" w14:textId="77777777" w:rsidR="00490D42" w:rsidRDefault="00490D42" w:rsidP="00233F7B">
            <w:pPr>
              <w:pStyle w:val="ac"/>
            </w:pPr>
            <w:r>
              <w:t>……</w:t>
            </w:r>
          </w:p>
          <w:p w14:paraId="13A931A6" w14:textId="77777777" w:rsidR="00490D42" w:rsidRDefault="00490D42" w:rsidP="00233F7B">
            <w:pPr>
              <w:pStyle w:val="ac"/>
              <w:rPr>
                <w:rFonts w:ascii="Tahoma" w:hAnsi="Tahoma" w:cs="Tahoma"/>
              </w:rPr>
            </w:pPr>
            <w:r>
              <w:t>Switch#</w:t>
            </w:r>
          </w:p>
        </w:tc>
      </w:tr>
    </w:tbl>
    <w:p w14:paraId="75CCB1A0" w14:textId="77777777" w:rsidR="00233F7B" w:rsidRDefault="00233F7B" w:rsidP="00233F7B">
      <w:pPr>
        <w:pStyle w:val="4"/>
        <w:ind w:left="0" w:right="20"/>
      </w:pPr>
    </w:p>
    <w:p w14:paraId="48C73306" w14:textId="77777777" w:rsidR="00490D42" w:rsidRDefault="00490D42" w:rsidP="00233F7B">
      <w:pPr>
        <w:pStyle w:val="4"/>
        <w:ind w:left="0" w:right="20"/>
      </w:pPr>
      <w:r w:rsidRPr="009E3BE2">
        <w:t>Disabling</w:t>
      </w:r>
      <w:r>
        <w:t xml:space="preserve"> SLD Port Check</w:t>
      </w:r>
    </w:p>
    <w:p w14:paraId="1CFD363D" w14:textId="77777777" w:rsidR="0029059E" w:rsidRDefault="008B74FD" w:rsidP="00233F7B">
      <w:pPr>
        <w:pStyle w:val="a3"/>
        <w:ind w:left="0" w:right="20"/>
      </w:pPr>
      <w:r>
        <w:lastRenderedPageBreak/>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Pr>
          <w:rFonts w:hint="eastAsia"/>
        </w:rPr>
        <w:t>Privileged</w:t>
      </w:r>
      <w:r>
        <w:t xml:space="preserve"> mode. </w:t>
      </w:r>
    </w:p>
    <w:tbl>
      <w:tblPr>
        <w:tblStyle w:val="CLIWide"/>
        <w:tblW w:w="0" w:type="auto"/>
        <w:tblLook w:val="04A0" w:firstRow="1" w:lastRow="0" w:firstColumn="1" w:lastColumn="0" w:noHBand="0" w:noVBand="1"/>
      </w:tblPr>
      <w:tblGrid>
        <w:gridCol w:w="820"/>
        <w:gridCol w:w="2526"/>
        <w:gridCol w:w="4586"/>
      </w:tblGrid>
      <w:tr w:rsidR="000C60DF"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Default="000C60DF" w:rsidP="00233F7B">
            <w:pPr>
              <w:pStyle w:val="ac"/>
            </w:pPr>
          </w:p>
        </w:tc>
        <w:tc>
          <w:tcPr>
            <w:tcW w:w="2572" w:type="dxa"/>
          </w:tcPr>
          <w:p w14:paraId="2E3E594B"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28F45948"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C15537" w14:paraId="57B493DB" w14:textId="77777777" w:rsidTr="000C60DF">
        <w:tc>
          <w:tcPr>
            <w:tcW w:w="822" w:type="dxa"/>
          </w:tcPr>
          <w:p w14:paraId="64E9D597" w14:textId="77777777" w:rsidR="00C15537" w:rsidRDefault="00C15537" w:rsidP="00233F7B">
            <w:pPr>
              <w:ind w:right="20"/>
              <w:rPr>
                <w:rFonts w:ascii="Tahoma" w:eastAsia="굴림" w:hAnsi="Tahoma" w:cs="Tahoma"/>
                <w:b/>
                <w:bCs/>
              </w:rPr>
            </w:pPr>
            <w:r>
              <w:rPr>
                <w:rFonts w:ascii="Tahoma" w:eastAsia="굴림" w:hAnsi="Tahoma" w:cs="Tahoma"/>
                <w:b/>
                <w:bCs/>
              </w:rPr>
              <w:t>Step1</w:t>
            </w:r>
          </w:p>
        </w:tc>
        <w:tc>
          <w:tcPr>
            <w:tcW w:w="2572" w:type="dxa"/>
          </w:tcPr>
          <w:p w14:paraId="79B3E522" w14:textId="77777777" w:rsidR="00C15537" w:rsidRDefault="00C15537" w:rsidP="00233F7B">
            <w:pPr>
              <w:pStyle w:val="8"/>
              <w:ind w:right="20"/>
              <w:jc w:val="left"/>
              <w:outlineLvl w:val="7"/>
            </w:pPr>
            <w:r>
              <w:t>Configure terminal</w:t>
            </w:r>
          </w:p>
        </w:tc>
        <w:tc>
          <w:tcPr>
            <w:tcW w:w="4706" w:type="dxa"/>
          </w:tcPr>
          <w:p w14:paraId="056A3D0B" w14:textId="77777777" w:rsidR="00C15537" w:rsidRDefault="00C15537"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C15537" w14:paraId="4094B017" w14:textId="77777777" w:rsidTr="000C60DF">
        <w:tc>
          <w:tcPr>
            <w:tcW w:w="822" w:type="dxa"/>
          </w:tcPr>
          <w:p w14:paraId="45990FA0" w14:textId="77777777" w:rsidR="00C15537" w:rsidRDefault="00C15537" w:rsidP="00233F7B">
            <w:pPr>
              <w:ind w:right="20"/>
              <w:rPr>
                <w:rFonts w:ascii="Tahoma" w:eastAsia="굴림" w:hAnsi="Tahoma" w:cs="Tahoma"/>
                <w:b/>
                <w:bCs/>
              </w:rPr>
            </w:pPr>
            <w:r>
              <w:rPr>
                <w:rFonts w:ascii="Tahoma" w:eastAsia="굴림" w:hAnsi="Tahoma" w:cs="Tahoma"/>
                <w:b/>
                <w:bCs/>
              </w:rPr>
              <w:t>Step2</w:t>
            </w:r>
          </w:p>
        </w:tc>
        <w:tc>
          <w:tcPr>
            <w:tcW w:w="2572" w:type="dxa"/>
          </w:tcPr>
          <w:p w14:paraId="1BF94984" w14:textId="77777777" w:rsidR="00C15537" w:rsidRDefault="00C15537"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4585FF01" w14:textId="77777777" w:rsidR="00C15537" w:rsidRDefault="00C15537"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14:paraId="7BE82B9D" w14:textId="77777777" w:rsidTr="000C60DF">
        <w:tc>
          <w:tcPr>
            <w:tcW w:w="822" w:type="dxa"/>
          </w:tcPr>
          <w:p w14:paraId="23343D52"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262139E6" w14:textId="77777777" w:rsidR="000C60DF" w:rsidRDefault="000C60DF" w:rsidP="00233F7B">
            <w:pPr>
              <w:ind w:right="20"/>
              <w:jc w:val="left"/>
              <w:rPr>
                <w:rFonts w:ascii="Tahoma" w:eastAsia="굴림" w:hAnsi="Tahoma" w:cs="Tahoma"/>
                <w:b/>
                <w:bCs/>
              </w:rPr>
            </w:pPr>
            <w:r>
              <w:rPr>
                <w:rFonts w:ascii="Tahoma" w:eastAsia="굴림" w:hAnsi="Tahoma" w:cs="Tahoma"/>
                <w:b/>
                <w:bCs/>
              </w:rPr>
              <w:t>no sld port-check</w:t>
            </w:r>
          </w:p>
        </w:tc>
        <w:tc>
          <w:tcPr>
            <w:tcW w:w="4706" w:type="dxa"/>
          </w:tcPr>
          <w:p w14:paraId="63B6EE7D" w14:textId="77777777" w:rsidR="000C60DF" w:rsidRDefault="00C15537" w:rsidP="00233F7B">
            <w:pPr>
              <w:ind w:right="20"/>
              <w:rPr>
                <w:rFonts w:ascii="Tahoma" w:eastAsia="굴림" w:hAnsi="Tahoma" w:cs="Tahoma"/>
              </w:rPr>
            </w:pPr>
            <w:r>
              <w:rPr>
                <w:rFonts w:ascii="Tahoma" w:eastAsia="굴림" w:hAnsi="Tahoma" w:cs="Tahoma"/>
              </w:rPr>
              <w:t xml:space="preserve">Deactive the </w:t>
            </w:r>
            <w:r w:rsidR="000C60DF">
              <w:rPr>
                <w:rFonts w:ascii="Tahoma" w:eastAsia="굴림" w:hAnsi="Tahoma" w:cs="Tahoma"/>
              </w:rPr>
              <w:t xml:space="preserve">SLD port-check </w:t>
            </w:r>
            <w:r>
              <w:rPr>
                <w:rFonts w:ascii="Tahoma" w:eastAsia="굴림" w:hAnsi="Tahoma" w:cs="Tahoma" w:hint="eastAsia"/>
              </w:rPr>
              <w:t>function.</w:t>
            </w:r>
          </w:p>
        </w:tc>
      </w:tr>
      <w:tr w:rsidR="00C15537" w14:paraId="39448123" w14:textId="77777777" w:rsidTr="000C60DF">
        <w:tc>
          <w:tcPr>
            <w:tcW w:w="822" w:type="dxa"/>
          </w:tcPr>
          <w:p w14:paraId="14DE300E" w14:textId="77777777" w:rsidR="00C15537" w:rsidRDefault="00C15537" w:rsidP="00233F7B">
            <w:pPr>
              <w:ind w:right="20"/>
              <w:rPr>
                <w:rFonts w:ascii="Tahoma" w:eastAsia="굴림" w:hAnsi="Tahoma" w:cs="Tahoma"/>
                <w:b/>
                <w:bCs/>
              </w:rPr>
            </w:pPr>
            <w:r>
              <w:rPr>
                <w:rFonts w:ascii="Tahoma" w:eastAsia="굴림" w:hAnsi="Tahoma" w:cs="Tahoma"/>
                <w:b/>
                <w:bCs/>
              </w:rPr>
              <w:t>Step4</w:t>
            </w:r>
          </w:p>
        </w:tc>
        <w:tc>
          <w:tcPr>
            <w:tcW w:w="2572" w:type="dxa"/>
          </w:tcPr>
          <w:p w14:paraId="2AE6530B" w14:textId="77777777" w:rsidR="00C15537" w:rsidRDefault="00C15537" w:rsidP="00233F7B">
            <w:pPr>
              <w:ind w:right="20"/>
              <w:jc w:val="left"/>
              <w:rPr>
                <w:rFonts w:ascii="Tahoma" w:eastAsia="굴림" w:hAnsi="Tahoma" w:cs="Tahoma"/>
                <w:b/>
                <w:bCs/>
              </w:rPr>
            </w:pPr>
            <w:r>
              <w:rPr>
                <w:rFonts w:ascii="Tahoma" w:eastAsia="굴림" w:hAnsi="Tahoma" w:cs="Tahoma"/>
                <w:b/>
                <w:bCs/>
              </w:rPr>
              <w:t>end</w:t>
            </w:r>
          </w:p>
        </w:tc>
        <w:tc>
          <w:tcPr>
            <w:tcW w:w="4706" w:type="dxa"/>
          </w:tcPr>
          <w:p w14:paraId="610C8B2F" w14:textId="77777777" w:rsidR="00C15537" w:rsidRDefault="00C15537"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C15537" w14:paraId="60A520A5" w14:textId="77777777" w:rsidTr="000C60DF">
        <w:tc>
          <w:tcPr>
            <w:tcW w:w="822" w:type="dxa"/>
          </w:tcPr>
          <w:p w14:paraId="141AE73F" w14:textId="77777777" w:rsidR="00C15537" w:rsidRDefault="00C15537" w:rsidP="00233F7B">
            <w:pPr>
              <w:ind w:right="20"/>
              <w:rPr>
                <w:rFonts w:ascii="Tahoma" w:eastAsia="굴림" w:hAnsi="Tahoma" w:cs="Tahoma"/>
                <w:b/>
                <w:bCs/>
              </w:rPr>
            </w:pPr>
            <w:r>
              <w:rPr>
                <w:rFonts w:ascii="Tahoma" w:eastAsia="굴림" w:hAnsi="Tahoma" w:cs="Tahoma"/>
                <w:b/>
                <w:bCs/>
              </w:rPr>
              <w:t>Step5</w:t>
            </w:r>
          </w:p>
        </w:tc>
        <w:tc>
          <w:tcPr>
            <w:tcW w:w="2572" w:type="dxa"/>
          </w:tcPr>
          <w:p w14:paraId="672612F5" w14:textId="77777777" w:rsidR="00C15537" w:rsidRDefault="00C15537"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AB22E40" w14:textId="77777777" w:rsidR="00C15537" w:rsidRDefault="00C15537"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C15537" w14:paraId="563B1FBE" w14:textId="77777777" w:rsidTr="000C60DF">
        <w:tc>
          <w:tcPr>
            <w:tcW w:w="822" w:type="dxa"/>
          </w:tcPr>
          <w:p w14:paraId="39E23A26" w14:textId="77777777" w:rsidR="00C15537" w:rsidRDefault="00C15537" w:rsidP="00233F7B">
            <w:pPr>
              <w:ind w:right="20"/>
              <w:rPr>
                <w:rFonts w:ascii="Tahoma" w:eastAsia="굴림" w:hAnsi="Tahoma" w:cs="Tahoma"/>
                <w:b/>
                <w:bCs/>
              </w:rPr>
            </w:pPr>
            <w:r>
              <w:rPr>
                <w:rFonts w:ascii="Tahoma" w:eastAsia="굴림" w:hAnsi="Tahoma" w:cs="Tahoma"/>
                <w:b/>
                <w:bCs/>
              </w:rPr>
              <w:t>Step6</w:t>
            </w:r>
          </w:p>
        </w:tc>
        <w:tc>
          <w:tcPr>
            <w:tcW w:w="2572" w:type="dxa"/>
          </w:tcPr>
          <w:p w14:paraId="36DDA656" w14:textId="77777777" w:rsidR="00C15537" w:rsidRDefault="00C15537"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7043059C" w14:textId="77777777" w:rsidR="00C15537" w:rsidRDefault="00C15537"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353D8F6B" w14:textId="77777777" w:rsidR="00490D42" w:rsidRDefault="00F600DA" w:rsidP="00233F7B">
      <w:pPr>
        <w:pStyle w:val="a3"/>
        <w:ind w:left="0" w:right="20"/>
      </w:pPr>
      <w:r>
        <w:rPr>
          <w:rFonts w:hint="eastAsia"/>
        </w:rPr>
        <w:t xml:space="preserve">The below example shows how to </w:t>
      </w:r>
      <w:r>
        <w:rPr>
          <w:rFonts w:ascii="굴림" w:hAnsi="굴림"/>
          <w:szCs w:val="24"/>
        </w:rPr>
        <w:t xml:space="preserve">deactivate </w:t>
      </w:r>
      <w:r w:rsidR="00490D42">
        <w:t>SLD port-check</w:t>
      </w:r>
      <w:r w:rsidRPr="00F600DA">
        <w:rPr>
          <w:rFonts w:hint="eastAsia"/>
        </w:rPr>
        <w:t xml:space="preserve"> </w:t>
      </w:r>
      <w:r>
        <w:rPr>
          <w:rFonts w:hint="eastAsia"/>
        </w:rPr>
        <w:t>f</w:t>
      </w:r>
      <w:r>
        <w:t>unction for port gi</w:t>
      </w:r>
      <w:r>
        <w:rPr>
          <w:rFonts w:hint="eastAsia"/>
        </w:rPr>
        <w:t>6</w:t>
      </w:r>
      <w:r>
        <w:t>/1</w:t>
      </w:r>
      <w:r w:rsidR="00490D42">
        <w:t>:</w:t>
      </w:r>
    </w:p>
    <w:tbl>
      <w:tblPr>
        <w:tblStyle w:val="48"/>
        <w:tblW w:w="0" w:type="auto"/>
        <w:tblLook w:val="04A0" w:firstRow="1" w:lastRow="0" w:firstColumn="1" w:lastColumn="0" w:noHBand="0" w:noVBand="1"/>
      </w:tblPr>
      <w:tblGrid>
        <w:gridCol w:w="8045"/>
      </w:tblGrid>
      <w:tr w:rsidR="00490D42" w14:paraId="7110CC4B" w14:textId="77777777" w:rsidTr="009E3BE2">
        <w:tc>
          <w:tcPr>
            <w:tcW w:w="9836" w:type="dxa"/>
          </w:tcPr>
          <w:p w14:paraId="15B3DC15" w14:textId="77777777" w:rsidR="00490D42" w:rsidRDefault="00490D42" w:rsidP="00233F7B">
            <w:pPr>
              <w:pStyle w:val="ac"/>
            </w:pPr>
            <w:r>
              <w:t>Switch# configure terminal</w:t>
            </w:r>
          </w:p>
          <w:p w14:paraId="300ECDCC" w14:textId="77777777" w:rsidR="00490D42" w:rsidRDefault="00490D42" w:rsidP="00233F7B">
            <w:pPr>
              <w:pStyle w:val="ac"/>
            </w:pPr>
            <w:r>
              <w:t xml:space="preserve">Switch(config)# </w:t>
            </w:r>
            <w:r>
              <w:rPr>
                <w:b/>
                <w:bCs/>
              </w:rPr>
              <w:t>interface gi</w:t>
            </w:r>
            <w:r>
              <w:rPr>
                <w:rFonts w:hint="eastAsia"/>
                <w:b/>
                <w:bCs/>
              </w:rPr>
              <w:t>6</w:t>
            </w:r>
            <w:r>
              <w:rPr>
                <w:b/>
                <w:bCs/>
              </w:rPr>
              <w:t>/1</w:t>
            </w:r>
          </w:p>
          <w:p w14:paraId="42F9DF7B" w14:textId="77777777" w:rsidR="00490D42" w:rsidRDefault="00490D42" w:rsidP="00233F7B">
            <w:pPr>
              <w:pStyle w:val="ac"/>
              <w:rPr>
                <w:b/>
                <w:bCs/>
              </w:rPr>
            </w:pPr>
            <w:r>
              <w:t>Switch(config-if-Giga</w:t>
            </w:r>
            <w:r>
              <w:rPr>
                <w:rFonts w:hint="eastAsia"/>
              </w:rPr>
              <w:t>6</w:t>
            </w:r>
            <w:r>
              <w:t xml:space="preserve">/1)# </w:t>
            </w:r>
            <w:r>
              <w:rPr>
                <w:b/>
                <w:bCs/>
              </w:rPr>
              <w:t>no sld port-check</w:t>
            </w:r>
          </w:p>
          <w:p w14:paraId="06FF3965" w14:textId="77777777" w:rsidR="00490D42" w:rsidRDefault="00490D42" w:rsidP="00233F7B">
            <w:pPr>
              <w:pStyle w:val="ac"/>
              <w:rPr>
                <w:b/>
                <w:bCs/>
              </w:rPr>
            </w:pPr>
            <w:r>
              <w:t>Switch(config-if-Giga</w:t>
            </w:r>
            <w:r>
              <w:rPr>
                <w:rFonts w:hint="eastAsia"/>
              </w:rPr>
              <w:t>6</w:t>
            </w:r>
            <w:r>
              <w:t xml:space="preserve">/1)# </w:t>
            </w:r>
            <w:r>
              <w:rPr>
                <w:b/>
                <w:bCs/>
              </w:rPr>
              <w:t>end</w:t>
            </w:r>
          </w:p>
          <w:p w14:paraId="084984A7" w14:textId="77777777" w:rsidR="00490D42" w:rsidRDefault="00490D42" w:rsidP="00233F7B">
            <w:pPr>
              <w:pStyle w:val="ac"/>
            </w:pPr>
            <w:r>
              <w:t>Switch# show sh sld parameters</w:t>
            </w:r>
          </w:p>
          <w:p w14:paraId="0772AD8C" w14:textId="77777777" w:rsidR="00490D42" w:rsidRDefault="00490D42" w:rsidP="00233F7B">
            <w:pPr>
              <w:pStyle w:val="ac"/>
            </w:pPr>
            <w:r>
              <w:t>Global SLD information:</w:t>
            </w:r>
          </w:p>
          <w:p w14:paraId="55789426" w14:textId="77777777" w:rsidR="00490D42" w:rsidRDefault="00490D42" w:rsidP="00233F7B">
            <w:pPr>
              <w:pStyle w:val="ac"/>
            </w:pPr>
            <w:r>
              <w:t>Protocol version: 1</w:t>
            </w:r>
          </w:p>
          <w:p w14:paraId="0DD849CD" w14:textId="77777777" w:rsidR="00490D42" w:rsidRDefault="00490D42" w:rsidP="00233F7B">
            <w:pPr>
              <w:pStyle w:val="ac"/>
            </w:pPr>
            <w:r>
              <w:t>SLD is enabled</w:t>
            </w:r>
          </w:p>
          <w:p w14:paraId="3D9408B3" w14:textId="77777777" w:rsidR="00490D42" w:rsidRDefault="00490D42" w:rsidP="00233F7B">
            <w:pPr>
              <w:pStyle w:val="ac"/>
            </w:pPr>
          </w:p>
          <w:p w14:paraId="731EA2F3" w14:textId="77777777" w:rsidR="00490D42" w:rsidRDefault="00490D42" w:rsidP="00233F7B">
            <w:pPr>
              <w:pStyle w:val="ac"/>
            </w:pPr>
            <w:r>
              <w:t>Interface  Enable  Hello   Action     Option</w:t>
            </w:r>
          </w:p>
          <w:p w14:paraId="795E4201" w14:textId="77777777" w:rsidR="00490D42" w:rsidRDefault="00490D42" w:rsidP="00233F7B">
            <w:pPr>
              <w:pStyle w:val="ac"/>
            </w:pPr>
            <w:r>
              <w:t>Gi</w:t>
            </w:r>
            <w:r>
              <w:rPr>
                <w:rFonts w:hint="eastAsia"/>
              </w:rPr>
              <w:t>6</w:t>
            </w:r>
            <w:r>
              <w:t xml:space="preserve">/1      yes         2   link down  </w:t>
            </w:r>
          </w:p>
          <w:p w14:paraId="301718C6" w14:textId="77777777" w:rsidR="00490D42" w:rsidRDefault="00490D42" w:rsidP="00233F7B">
            <w:pPr>
              <w:pStyle w:val="ac"/>
            </w:pPr>
            <w:r>
              <w:t>Gi</w:t>
            </w:r>
            <w:r>
              <w:rPr>
                <w:rFonts w:hint="eastAsia"/>
              </w:rPr>
              <w:t>6</w:t>
            </w:r>
            <w:r>
              <w:t>/2      no          2   link down  port-check</w:t>
            </w:r>
          </w:p>
          <w:p w14:paraId="011E39E0" w14:textId="77777777" w:rsidR="00490D42" w:rsidRDefault="00490D42" w:rsidP="00233F7B">
            <w:pPr>
              <w:pStyle w:val="ac"/>
            </w:pPr>
            <w:r>
              <w:t>Gi</w:t>
            </w:r>
            <w:r>
              <w:rPr>
                <w:rFonts w:hint="eastAsia"/>
              </w:rPr>
              <w:t>6</w:t>
            </w:r>
            <w:r>
              <w:t>/3      no          2   link down  port-check</w:t>
            </w:r>
          </w:p>
          <w:p w14:paraId="7F9F06F6" w14:textId="77777777" w:rsidR="00490D42" w:rsidRDefault="00490D42" w:rsidP="00233F7B">
            <w:pPr>
              <w:pStyle w:val="ac"/>
            </w:pPr>
            <w:r>
              <w:t>Gi</w:t>
            </w:r>
            <w:r>
              <w:rPr>
                <w:rFonts w:hint="eastAsia"/>
              </w:rPr>
              <w:t>6</w:t>
            </w:r>
            <w:r>
              <w:t>/4      no          2   link down  port-check</w:t>
            </w:r>
          </w:p>
          <w:p w14:paraId="12DAFB3D" w14:textId="77777777" w:rsidR="00490D42" w:rsidRDefault="00490D42" w:rsidP="00233F7B">
            <w:pPr>
              <w:pStyle w:val="ac"/>
            </w:pPr>
            <w:r>
              <w:t>……</w:t>
            </w:r>
          </w:p>
          <w:p w14:paraId="75E51984" w14:textId="77777777" w:rsidR="00490D42" w:rsidRDefault="00490D42" w:rsidP="00233F7B">
            <w:pPr>
              <w:pStyle w:val="ac"/>
              <w:rPr>
                <w:rFonts w:ascii="Tahoma" w:hAnsi="Tahoma" w:cs="Tahoma"/>
              </w:rPr>
            </w:pPr>
            <w:r>
              <w:t>Switch#</w:t>
            </w:r>
          </w:p>
        </w:tc>
      </w:tr>
    </w:tbl>
    <w:p w14:paraId="2C7A5674" w14:textId="77777777" w:rsidR="009E3BE2" w:rsidRPr="009E3BE2" w:rsidRDefault="00490D42" w:rsidP="00233F7B">
      <w:pPr>
        <w:pStyle w:val="4"/>
        <w:ind w:left="0" w:right="20"/>
      </w:pPr>
      <w:r>
        <w:t>Chang</w:t>
      </w:r>
      <w:r w:rsidRPr="009E3BE2">
        <w:t>i</w:t>
      </w:r>
      <w:r>
        <w:t>ng SLD Interval</w:t>
      </w:r>
    </w:p>
    <w:p w14:paraId="6C5367B2" w14:textId="77777777" w:rsidR="00003604" w:rsidRDefault="00003604" w:rsidP="00233F7B">
      <w:pPr>
        <w:pStyle w:val="a3"/>
        <w:ind w:left="0" w:right="20"/>
      </w:pPr>
      <w:r>
        <w:t xml:space="preserve">To modify the transmission period for SLD PDU,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19"/>
        <w:gridCol w:w="2526"/>
        <w:gridCol w:w="4587"/>
      </w:tblGrid>
      <w:tr w:rsidR="00086FC3"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Default="00086FC3" w:rsidP="00233F7B">
            <w:pPr>
              <w:pStyle w:val="ac"/>
            </w:pPr>
          </w:p>
        </w:tc>
        <w:tc>
          <w:tcPr>
            <w:tcW w:w="2572" w:type="dxa"/>
          </w:tcPr>
          <w:p w14:paraId="5295B4C6" w14:textId="77777777"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14:paraId="544503C5" w14:textId="77777777" w:rsidR="00086FC3" w:rsidRDefault="00086FC3" w:rsidP="00233F7B">
            <w:pPr>
              <w:ind w:right="20"/>
              <w:rPr>
                <w:rFonts w:ascii="Tahoma" w:eastAsia="굴림" w:hAnsi="Tahoma" w:cs="Tahoma"/>
                <w:b/>
                <w:bCs/>
              </w:rPr>
            </w:pPr>
            <w:r>
              <w:rPr>
                <w:rFonts w:ascii="Tahoma" w:eastAsia="굴림" w:hAnsi="Tahoma" w:cs="Tahoma"/>
                <w:b/>
                <w:bCs/>
              </w:rPr>
              <w:t>Purpose</w:t>
            </w:r>
          </w:p>
        </w:tc>
      </w:tr>
      <w:tr w:rsidR="00003604" w14:paraId="0857BCEC" w14:textId="77777777" w:rsidTr="00086FC3">
        <w:tc>
          <w:tcPr>
            <w:tcW w:w="822" w:type="dxa"/>
          </w:tcPr>
          <w:p w14:paraId="1CF3119D" w14:textId="77777777" w:rsidR="00003604" w:rsidRDefault="00003604" w:rsidP="00233F7B">
            <w:pPr>
              <w:ind w:right="20"/>
              <w:rPr>
                <w:rFonts w:ascii="Tahoma" w:eastAsia="굴림" w:hAnsi="Tahoma" w:cs="Tahoma"/>
                <w:b/>
                <w:bCs/>
              </w:rPr>
            </w:pPr>
            <w:r>
              <w:rPr>
                <w:rFonts w:ascii="Tahoma" w:eastAsia="굴림" w:hAnsi="Tahoma" w:cs="Tahoma"/>
                <w:b/>
                <w:bCs/>
              </w:rPr>
              <w:t>Step1</w:t>
            </w:r>
          </w:p>
        </w:tc>
        <w:tc>
          <w:tcPr>
            <w:tcW w:w="2572" w:type="dxa"/>
          </w:tcPr>
          <w:p w14:paraId="33F76ACF" w14:textId="77777777" w:rsidR="00003604" w:rsidRDefault="00003604" w:rsidP="00233F7B">
            <w:pPr>
              <w:pStyle w:val="8"/>
              <w:ind w:right="20"/>
              <w:jc w:val="left"/>
              <w:outlineLvl w:val="7"/>
            </w:pPr>
            <w:r>
              <w:t>Configure terminal</w:t>
            </w:r>
          </w:p>
        </w:tc>
        <w:tc>
          <w:tcPr>
            <w:tcW w:w="4706" w:type="dxa"/>
          </w:tcPr>
          <w:p w14:paraId="35C95893" w14:textId="77777777" w:rsidR="00003604" w:rsidRDefault="0000360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03604" w14:paraId="15B69AD6" w14:textId="77777777" w:rsidTr="00086FC3">
        <w:tc>
          <w:tcPr>
            <w:tcW w:w="822" w:type="dxa"/>
          </w:tcPr>
          <w:p w14:paraId="28F76215" w14:textId="77777777" w:rsidR="00003604" w:rsidRDefault="00003604" w:rsidP="00233F7B">
            <w:pPr>
              <w:ind w:right="20"/>
              <w:rPr>
                <w:rFonts w:ascii="Tahoma" w:eastAsia="굴림" w:hAnsi="Tahoma" w:cs="Tahoma"/>
                <w:b/>
                <w:bCs/>
              </w:rPr>
            </w:pPr>
            <w:r>
              <w:rPr>
                <w:rFonts w:ascii="Tahoma" w:eastAsia="굴림" w:hAnsi="Tahoma" w:cs="Tahoma"/>
                <w:b/>
                <w:bCs/>
              </w:rPr>
              <w:t>Step2</w:t>
            </w:r>
          </w:p>
        </w:tc>
        <w:tc>
          <w:tcPr>
            <w:tcW w:w="2572" w:type="dxa"/>
          </w:tcPr>
          <w:p w14:paraId="357A89E2" w14:textId="77777777" w:rsidR="00003604" w:rsidRDefault="0000360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39087D2B" w14:textId="77777777" w:rsidR="00003604" w:rsidRDefault="0000360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14:paraId="5BF964D6" w14:textId="77777777" w:rsidTr="00086FC3">
        <w:tc>
          <w:tcPr>
            <w:tcW w:w="822" w:type="dxa"/>
          </w:tcPr>
          <w:p w14:paraId="195ED0C5" w14:textId="77777777"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14:paraId="657BE4EA" w14:textId="77777777" w:rsidR="00086FC3" w:rsidRDefault="00086FC3" w:rsidP="00233F7B">
            <w:pPr>
              <w:ind w:right="20"/>
              <w:jc w:val="left"/>
              <w:rPr>
                <w:rFonts w:ascii="Tahoma" w:eastAsia="굴림" w:hAnsi="Tahoma" w:cs="Tahoma"/>
                <w:b/>
                <w:bCs/>
              </w:rPr>
            </w:pPr>
            <w:r>
              <w:rPr>
                <w:rFonts w:ascii="Tahoma" w:eastAsia="굴림" w:hAnsi="Tahoma" w:cs="Tahoma"/>
                <w:b/>
                <w:bCs/>
              </w:rPr>
              <w:t>sld interval</w:t>
            </w:r>
            <w:r>
              <w:rPr>
                <w:rFonts w:ascii="Tahoma" w:eastAsia="굴림" w:hAnsi="Tahoma" w:cs="Tahoma"/>
                <w:bCs/>
                <w:i/>
              </w:rPr>
              <w:t xml:space="preserve"> &lt;1-10&gt;</w:t>
            </w:r>
          </w:p>
        </w:tc>
        <w:tc>
          <w:tcPr>
            <w:tcW w:w="4706" w:type="dxa"/>
          </w:tcPr>
          <w:p w14:paraId="5D09CC8F" w14:textId="77777777" w:rsidR="00086FC3" w:rsidRDefault="00003604" w:rsidP="00233F7B">
            <w:pPr>
              <w:ind w:right="20"/>
              <w:rPr>
                <w:rFonts w:ascii="Tahoma" w:eastAsia="굴림" w:hAnsi="Tahoma" w:cs="Tahoma"/>
              </w:rPr>
            </w:pPr>
            <w:r>
              <w:rPr>
                <w:rFonts w:ascii="굴림" w:eastAsia="굴림" w:hAnsi="굴림"/>
                <w:szCs w:val="24"/>
              </w:rPr>
              <w:t>Modify the transmission period for SLD PDU</w:t>
            </w:r>
            <w:r>
              <w:rPr>
                <w:rFonts w:ascii="Tahoma" w:eastAsia="굴림" w:hAnsi="Tahoma" w:cs="Tahoma"/>
              </w:rPr>
              <w:t>.</w:t>
            </w:r>
            <w:r w:rsidR="00086FC3">
              <w:rPr>
                <w:rFonts w:ascii="Tahoma" w:eastAsia="굴림" w:hAnsi="Tahoma" w:cs="Tahoma"/>
              </w:rPr>
              <w:t xml:space="preserve"> </w:t>
            </w:r>
          </w:p>
        </w:tc>
      </w:tr>
      <w:tr w:rsidR="00003604" w14:paraId="3920D3C7" w14:textId="77777777" w:rsidTr="00086FC3">
        <w:tc>
          <w:tcPr>
            <w:tcW w:w="822" w:type="dxa"/>
          </w:tcPr>
          <w:p w14:paraId="099E4C3F" w14:textId="77777777" w:rsidR="00003604" w:rsidRDefault="00003604" w:rsidP="00233F7B">
            <w:pPr>
              <w:ind w:right="20"/>
              <w:rPr>
                <w:rFonts w:ascii="Tahoma" w:eastAsia="굴림" w:hAnsi="Tahoma" w:cs="Tahoma"/>
                <w:b/>
                <w:bCs/>
              </w:rPr>
            </w:pPr>
            <w:r>
              <w:rPr>
                <w:rFonts w:ascii="Tahoma" w:eastAsia="굴림" w:hAnsi="Tahoma" w:cs="Tahoma"/>
                <w:b/>
                <w:bCs/>
              </w:rPr>
              <w:t>Step4</w:t>
            </w:r>
          </w:p>
        </w:tc>
        <w:tc>
          <w:tcPr>
            <w:tcW w:w="2572" w:type="dxa"/>
          </w:tcPr>
          <w:p w14:paraId="18DFD2F3" w14:textId="77777777" w:rsidR="00003604" w:rsidRDefault="00003604" w:rsidP="00233F7B">
            <w:pPr>
              <w:ind w:right="20"/>
              <w:jc w:val="left"/>
              <w:rPr>
                <w:rFonts w:ascii="Tahoma" w:eastAsia="굴림" w:hAnsi="Tahoma" w:cs="Tahoma"/>
                <w:b/>
                <w:bCs/>
              </w:rPr>
            </w:pPr>
            <w:r>
              <w:rPr>
                <w:rFonts w:ascii="Tahoma" w:eastAsia="굴림" w:hAnsi="Tahoma" w:cs="Tahoma"/>
                <w:b/>
                <w:bCs/>
              </w:rPr>
              <w:t>end</w:t>
            </w:r>
          </w:p>
        </w:tc>
        <w:tc>
          <w:tcPr>
            <w:tcW w:w="4706" w:type="dxa"/>
          </w:tcPr>
          <w:p w14:paraId="5DAC6162" w14:textId="77777777" w:rsidR="00003604" w:rsidRDefault="0000360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003604" w14:paraId="2E6387A2" w14:textId="77777777" w:rsidTr="00086FC3">
        <w:tc>
          <w:tcPr>
            <w:tcW w:w="822" w:type="dxa"/>
          </w:tcPr>
          <w:p w14:paraId="3B6957B4" w14:textId="77777777" w:rsidR="00003604" w:rsidRDefault="00003604" w:rsidP="00233F7B">
            <w:pPr>
              <w:ind w:right="20"/>
              <w:rPr>
                <w:rFonts w:ascii="Tahoma" w:eastAsia="굴림" w:hAnsi="Tahoma" w:cs="Tahoma"/>
                <w:b/>
                <w:bCs/>
              </w:rPr>
            </w:pPr>
            <w:r>
              <w:rPr>
                <w:rFonts w:ascii="Tahoma" w:eastAsia="굴림" w:hAnsi="Tahoma" w:cs="Tahoma"/>
                <w:b/>
                <w:bCs/>
              </w:rPr>
              <w:t>Step5</w:t>
            </w:r>
          </w:p>
        </w:tc>
        <w:tc>
          <w:tcPr>
            <w:tcW w:w="2572" w:type="dxa"/>
          </w:tcPr>
          <w:p w14:paraId="53566922" w14:textId="77777777" w:rsidR="00003604" w:rsidRDefault="0000360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50C27E7" w14:textId="77777777" w:rsidR="00003604" w:rsidRDefault="0000360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03604" w14:paraId="1FF7B182" w14:textId="77777777" w:rsidTr="00086FC3">
        <w:tc>
          <w:tcPr>
            <w:tcW w:w="822" w:type="dxa"/>
          </w:tcPr>
          <w:p w14:paraId="3B572CF7" w14:textId="77777777" w:rsidR="00003604" w:rsidRDefault="00003604" w:rsidP="00233F7B">
            <w:pPr>
              <w:ind w:right="20"/>
              <w:rPr>
                <w:rFonts w:ascii="Tahoma" w:eastAsia="굴림" w:hAnsi="Tahoma" w:cs="Tahoma"/>
                <w:b/>
                <w:bCs/>
              </w:rPr>
            </w:pPr>
            <w:r>
              <w:rPr>
                <w:rFonts w:ascii="Tahoma" w:eastAsia="굴림" w:hAnsi="Tahoma" w:cs="Tahoma"/>
                <w:b/>
                <w:bCs/>
              </w:rPr>
              <w:t>Step6</w:t>
            </w:r>
          </w:p>
        </w:tc>
        <w:tc>
          <w:tcPr>
            <w:tcW w:w="2572" w:type="dxa"/>
          </w:tcPr>
          <w:p w14:paraId="1A64D4C7" w14:textId="77777777" w:rsidR="00003604" w:rsidRDefault="0000360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29438FFD" w14:textId="77777777" w:rsidR="00003604" w:rsidRDefault="0000360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7C617E79" w14:textId="77777777" w:rsidR="008D089D" w:rsidRDefault="008D089D" w:rsidP="00233F7B">
      <w:pPr>
        <w:pStyle w:val="a3"/>
        <w:ind w:left="0" w:right="20"/>
        <w:rPr>
          <w:rFonts w:ascii="Tahoma" w:hAnsi="Tahoma" w:cs="Tahoma"/>
        </w:rPr>
      </w:pPr>
      <w:r>
        <w:rPr>
          <w:rFonts w:ascii="Tahoma" w:hAnsi="Tahoma" w:cs="Tahoma" w:hint="eastAsia"/>
        </w:rPr>
        <w:t>The below example shows how to</w:t>
      </w:r>
      <w:r>
        <w:rPr>
          <w:rFonts w:ascii="Tahoma" w:hAnsi="Tahoma" w:cs="Tahoma"/>
        </w:rPr>
        <w:t xml:space="preserve"> </w:t>
      </w:r>
      <w: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14:paraId="5F32B4A1" w14:textId="77777777" w:rsidTr="009E3BE2">
        <w:tc>
          <w:tcPr>
            <w:tcW w:w="9836" w:type="dxa"/>
          </w:tcPr>
          <w:p w14:paraId="433DD547" w14:textId="77777777" w:rsidR="00490D42" w:rsidRDefault="00490D42" w:rsidP="00233F7B">
            <w:pPr>
              <w:pStyle w:val="ac"/>
            </w:pPr>
            <w:r>
              <w:t>Switch# configure terminal</w:t>
            </w:r>
          </w:p>
          <w:p w14:paraId="362BDF3B" w14:textId="77777777" w:rsidR="00490D42" w:rsidRDefault="00490D42" w:rsidP="00233F7B">
            <w:pPr>
              <w:pStyle w:val="ac"/>
            </w:pPr>
            <w:r>
              <w:lastRenderedPageBreak/>
              <w:t xml:space="preserve">Switch(config)# </w:t>
            </w:r>
            <w:r>
              <w:rPr>
                <w:b/>
                <w:bCs/>
              </w:rPr>
              <w:t>interface gi</w:t>
            </w:r>
            <w:r>
              <w:rPr>
                <w:rFonts w:hint="eastAsia"/>
                <w:b/>
                <w:bCs/>
              </w:rPr>
              <w:t>6</w:t>
            </w:r>
            <w:r>
              <w:rPr>
                <w:b/>
                <w:bCs/>
              </w:rPr>
              <w:t>/1</w:t>
            </w:r>
          </w:p>
          <w:p w14:paraId="4C1FBD7D" w14:textId="77777777" w:rsidR="00490D42" w:rsidRDefault="00490D42" w:rsidP="00233F7B">
            <w:pPr>
              <w:pStyle w:val="ac"/>
              <w:rPr>
                <w:b/>
                <w:bCs/>
              </w:rPr>
            </w:pPr>
            <w:r>
              <w:t>Switch(config-if-Giga</w:t>
            </w:r>
            <w:r>
              <w:rPr>
                <w:rFonts w:hint="eastAsia"/>
              </w:rPr>
              <w:t>6</w:t>
            </w:r>
            <w:r>
              <w:t xml:space="preserve">/1)# </w:t>
            </w:r>
            <w:r>
              <w:rPr>
                <w:b/>
                <w:bCs/>
              </w:rPr>
              <w:t>sld interval 5</w:t>
            </w:r>
          </w:p>
          <w:p w14:paraId="78B54331" w14:textId="77777777" w:rsidR="00490D42" w:rsidRDefault="00490D42" w:rsidP="00233F7B">
            <w:pPr>
              <w:pStyle w:val="ac"/>
              <w:rPr>
                <w:b/>
                <w:bCs/>
              </w:rPr>
            </w:pPr>
            <w:r>
              <w:t>Switch(config-if-Giga</w:t>
            </w:r>
            <w:r>
              <w:rPr>
                <w:rFonts w:hint="eastAsia"/>
              </w:rPr>
              <w:t>6</w:t>
            </w:r>
            <w:r>
              <w:t xml:space="preserve">/1)# </w:t>
            </w:r>
            <w:r>
              <w:rPr>
                <w:b/>
                <w:bCs/>
              </w:rPr>
              <w:t>end</w:t>
            </w:r>
          </w:p>
          <w:p w14:paraId="5CDFA663" w14:textId="77777777" w:rsidR="00490D42" w:rsidRDefault="00490D42" w:rsidP="00233F7B">
            <w:pPr>
              <w:pStyle w:val="ac"/>
            </w:pPr>
            <w:r>
              <w:t>Switch# show sh sld parameters</w:t>
            </w:r>
          </w:p>
          <w:p w14:paraId="0AFEF9E9" w14:textId="77777777" w:rsidR="00490D42" w:rsidRDefault="00490D42" w:rsidP="00233F7B">
            <w:pPr>
              <w:pStyle w:val="ac"/>
            </w:pPr>
            <w:r>
              <w:t>Global SLD information:</w:t>
            </w:r>
          </w:p>
          <w:p w14:paraId="72C6203B" w14:textId="77777777" w:rsidR="00490D42" w:rsidRDefault="00490D42" w:rsidP="00233F7B">
            <w:pPr>
              <w:pStyle w:val="ac"/>
            </w:pPr>
            <w:r>
              <w:t>Protocol version: 1</w:t>
            </w:r>
          </w:p>
          <w:p w14:paraId="35CF674D" w14:textId="77777777" w:rsidR="00490D42" w:rsidRDefault="00490D42" w:rsidP="00233F7B">
            <w:pPr>
              <w:pStyle w:val="ac"/>
            </w:pPr>
            <w:r>
              <w:t>SLD is enabled</w:t>
            </w:r>
          </w:p>
          <w:p w14:paraId="70BAD627" w14:textId="77777777" w:rsidR="00490D42" w:rsidRDefault="00490D42" w:rsidP="00233F7B">
            <w:pPr>
              <w:pStyle w:val="ac"/>
            </w:pPr>
          </w:p>
          <w:p w14:paraId="4AB6868F" w14:textId="77777777" w:rsidR="00490D42" w:rsidRDefault="00490D42" w:rsidP="00233F7B">
            <w:pPr>
              <w:pStyle w:val="ac"/>
            </w:pPr>
            <w:r>
              <w:t>Interface  Enable  Hello   Action     Option</w:t>
            </w:r>
          </w:p>
          <w:p w14:paraId="57550778" w14:textId="77777777" w:rsidR="00490D42" w:rsidRDefault="00490D42" w:rsidP="00233F7B">
            <w:pPr>
              <w:pStyle w:val="ac"/>
            </w:pPr>
            <w:r>
              <w:t>Gi</w:t>
            </w:r>
            <w:r>
              <w:rPr>
                <w:rFonts w:hint="eastAsia"/>
              </w:rPr>
              <w:t>6</w:t>
            </w:r>
            <w:r>
              <w:t>/1      yes         5   link down  port-check</w:t>
            </w:r>
          </w:p>
          <w:p w14:paraId="740C7988" w14:textId="77777777" w:rsidR="00490D42" w:rsidRDefault="00490D42" w:rsidP="00233F7B">
            <w:pPr>
              <w:pStyle w:val="ac"/>
            </w:pPr>
            <w:r>
              <w:t>Gi</w:t>
            </w:r>
            <w:r>
              <w:rPr>
                <w:rFonts w:hint="eastAsia"/>
              </w:rPr>
              <w:t>6</w:t>
            </w:r>
            <w:r>
              <w:t>/2      no          2   link down  port-check</w:t>
            </w:r>
          </w:p>
          <w:p w14:paraId="1D9F48AD" w14:textId="77777777" w:rsidR="00490D42" w:rsidRDefault="00490D42" w:rsidP="00233F7B">
            <w:pPr>
              <w:pStyle w:val="ac"/>
            </w:pPr>
            <w:r>
              <w:t>Gi</w:t>
            </w:r>
            <w:r>
              <w:rPr>
                <w:rFonts w:hint="eastAsia"/>
              </w:rPr>
              <w:t>6</w:t>
            </w:r>
            <w:r>
              <w:t>/3      no          2   link down  port-check</w:t>
            </w:r>
          </w:p>
          <w:p w14:paraId="02B3C87A" w14:textId="77777777" w:rsidR="00490D42" w:rsidRDefault="00490D42" w:rsidP="00233F7B">
            <w:pPr>
              <w:pStyle w:val="ac"/>
            </w:pPr>
            <w:r>
              <w:t>Gi</w:t>
            </w:r>
            <w:r>
              <w:rPr>
                <w:rFonts w:hint="eastAsia"/>
              </w:rPr>
              <w:t>6</w:t>
            </w:r>
            <w:r>
              <w:t>/4      no          2   link down  port-check</w:t>
            </w:r>
          </w:p>
          <w:p w14:paraId="461EA991" w14:textId="77777777" w:rsidR="00490D42" w:rsidRDefault="00490D42" w:rsidP="00233F7B">
            <w:pPr>
              <w:pStyle w:val="ac"/>
            </w:pPr>
            <w:r>
              <w:t>……</w:t>
            </w:r>
          </w:p>
          <w:p w14:paraId="215BF0D4" w14:textId="77777777" w:rsidR="00490D42" w:rsidRDefault="00490D42" w:rsidP="00233F7B">
            <w:pPr>
              <w:pStyle w:val="ac"/>
              <w:rPr>
                <w:rFonts w:ascii="Tahoma" w:hAnsi="Tahoma" w:cs="Tahoma"/>
              </w:rPr>
            </w:pPr>
            <w:r>
              <w:t>Switch#</w:t>
            </w:r>
          </w:p>
        </w:tc>
      </w:tr>
    </w:tbl>
    <w:p w14:paraId="3748667F" w14:textId="77777777" w:rsidR="00490D42" w:rsidRDefault="00490D42" w:rsidP="00233F7B">
      <w:pPr>
        <w:pStyle w:val="4"/>
        <w:ind w:left="0" w:right="20"/>
      </w:pPr>
      <w:bookmarkStart w:id="2992" w:name="_Toc295894131"/>
      <w:r w:rsidRPr="009E3BE2">
        <w:lastRenderedPageBreak/>
        <w:t>Changing</w:t>
      </w:r>
      <w:r>
        <w:t xml:space="preserve"> SLD Action</w:t>
      </w:r>
      <w:bookmarkEnd w:id="2992"/>
    </w:p>
    <w:p w14:paraId="6F90E017" w14:textId="77777777" w:rsidR="00D04153" w:rsidRDefault="00D04153" w:rsidP="00233F7B">
      <w:pPr>
        <w:pStyle w:val="a3"/>
        <w:ind w:left="0" w:right="20"/>
      </w:pPr>
      <w:r>
        <w:t xml:space="preserve">To change the SLD operation so that it will display log information rather than turn it to disabled state when a </w:t>
      </w:r>
      <w:r>
        <w:rPr>
          <w:rFonts w:hint="eastAsia"/>
          <w:kern w:val="0"/>
        </w:rPr>
        <w:t xml:space="preserve">self-loop </w:t>
      </w:r>
      <w:r>
        <w:rPr>
          <w:kern w:val="0"/>
        </w:rPr>
        <w:t xml:space="preserve">is </w:t>
      </w:r>
      <w:r>
        <w:rPr>
          <w:rFonts w:hint="eastAsia"/>
          <w:kern w:val="0"/>
        </w:rPr>
        <w:t xml:space="preserve">detected. </w:t>
      </w:r>
      <w:r>
        <w:rPr>
          <w:kern w:val="0"/>
        </w:rPr>
        <w:t xml:space="preserve">For this,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20"/>
        <w:gridCol w:w="2526"/>
        <w:gridCol w:w="4586"/>
      </w:tblGrid>
      <w:tr w:rsidR="00086FC3"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Default="00086FC3" w:rsidP="00233F7B">
            <w:pPr>
              <w:pStyle w:val="ac"/>
            </w:pPr>
          </w:p>
        </w:tc>
        <w:tc>
          <w:tcPr>
            <w:tcW w:w="2572" w:type="dxa"/>
          </w:tcPr>
          <w:p w14:paraId="0B02D97F" w14:textId="77777777"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14:paraId="075E903E" w14:textId="77777777" w:rsidR="00086FC3" w:rsidRDefault="00086FC3" w:rsidP="00233F7B">
            <w:pPr>
              <w:ind w:right="20"/>
              <w:rPr>
                <w:rFonts w:ascii="Tahoma" w:eastAsia="굴림" w:hAnsi="Tahoma" w:cs="Tahoma"/>
                <w:b/>
                <w:bCs/>
              </w:rPr>
            </w:pPr>
            <w:r>
              <w:rPr>
                <w:rFonts w:ascii="Tahoma" w:eastAsia="굴림" w:hAnsi="Tahoma" w:cs="Tahoma"/>
                <w:b/>
                <w:bCs/>
              </w:rPr>
              <w:t>Purpose</w:t>
            </w:r>
          </w:p>
        </w:tc>
      </w:tr>
      <w:tr w:rsidR="00D04153" w14:paraId="5FD1D3D2" w14:textId="77777777" w:rsidTr="00086FC3">
        <w:tc>
          <w:tcPr>
            <w:tcW w:w="822" w:type="dxa"/>
          </w:tcPr>
          <w:p w14:paraId="3E9AEFB1" w14:textId="77777777" w:rsidR="00D04153" w:rsidRDefault="00D04153" w:rsidP="00233F7B">
            <w:pPr>
              <w:ind w:right="20"/>
              <w:rPr>
                <w:rFonts w:ascii="Tahoma" w:eastAsia="굴림" w:hAnsi="Tahoma" w:cs="Tahoma"/>
                <w:b/>
                <w:bCs/>
              </w:rPr>
            </w:pPr>
            <w:r>
              <w:rPr>
                <w:rFonts w:ascii="Tahoma" w:eastAsia="굴림" w:hAnsi="Tahoma" w:cs="Tahoma"/>
                <w:b/>
                <w:bCs/>
              </w:rPr>
              <w:t>Step1</w:t>
            </w:r>
          </w:p>
        </w:tc>
        <w:tc>
          <w:tcPr>
            <w:tcW w:w="2572" w:type="dxa"/>
          </w:tcPr>
          <w:p w14:paraId="58EA25A7" w14:textId="77777777" w:rsidR="00D04153" w:rsidRDefault="00D04153" w:rsidP="00233F7B">
            <w:pPr>
              <w:pStyle w:val="8"/>
              <w:ind w:right="20"/>
              <w:jc w:val="left"/>
              <w:outlineLvl w:val="7"/>
            </w:pPr>
            <w:r>
              <w:t>Configure terminal</w:t>
            </w:r>
          </w:p>
        </w:tc>
        <w:tc>
          <w:tcPr>
            <w:tcW w:w="4706" w:type="dxa"/>
          </w:tcPr>
          <w:p w14:paraId="29B35508" w14:textId="77777777" w:rsidR="00D04153" w:rsidRDefault="00D04153"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D04153" w14:paraId="5B5C2AF5" w14:textId="77777777" w:rsidTr="00086FC3">
        <w:tc>
          <w:tcPr>
            <w:tcW w:w="822" w:type="dxa"/>
          </w:tcPr>
          <w:p w14:paraId="0FB7F6CF" w14:textId="77777777" w:rsidR="00D04153" w:rsidRDefault="00D04153" w:rsidP="00233F7B">
            <w:pPr>
              <w:ind w:right="20"/>
              <w:rPr>
                <w:rFonts w:ascii="Tahoma" w:eastAsia="굴림" w:hAnsi="Tahoma" w:cs="Tahoma"/>
                <w:b/>
                <w:bCs/>
              </w:rPr>
            </w:pPr>
            <w:r>
              <w:rPr>
                <w:rFonts w:ascii="Tahoma" w:eastAsia="굴림" w:hAnsi="Tahoma" w:cs="Tahoma"/>
                <w:b/>
                <w:bCs/>
              </w:rPr>
              <w:t>Step2</w:t>
            </w:r>
          </w:p>
        </w:tc>
        <w:tc>
          <w:tcPr>
            <w:tcW w:w="2572" w:type="dxa"/>
          </w:tcPr>
          <w:p w14:paraId="1F841CAC" w14:textId="77777777" w:rsidR="00D04153" w:rsidRDefault="00D04153"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2A4CB22D" w14:textId="77777777" w:rsidR="00D04153" w:rsidRDefault="00D04153"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14:paraId="2C85BB72" w14:textId="77777777" w:rsidTr="00086FC3">
        <w:tc>
          <w:tcPr>
            <w:tcW w:w="822" w:type="dxa"/>
          </w:tcPr>
          <w:p w14:paraId="79E8E532" w14:textId="77777777"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14:paraId="76ADBA74" w14:textId="77777777" w:rsidR="00086FC3" w:rsidRDefault="00086FC3" w:rsidP="00233F7B">
            <w:pPr>
              <w:ind w:right="20"/>
              <w:jc w:val="left"/>
              <w:rPr>
                <w:rFonts w:ascii="Tahoma" w:eastAsia="굴림" w:hAnsi="Tahoma" w:cs="Tahoma"/>
                <w:b/>
                <w:bCs/>
              </w:rPr>
            </w:pPr>
            <w:r>
              <w:rPr>
                <w:rFonts w:ascii="Tahoma" w:eastAsia="굴림" w:hAnsi="Tahoma" w:cs="Tahoma"/>
                <w:b/>
                <w:bCs/>
              </w:rPr>
              <w:t>sld notify-only</w:t>
            </w:r>
          </w:p>
        </w:tc>
        <w:tc>
          <w:tcPr>
            <w:tcW w:w="4706" w:type="dxa"/>
          </w:tcPr>
          <w:p w14:paraId="01D6E7C2" w14:textId="77777777" w:rsidR="00086FC3" w:rsidRDefault="008231FD" w:rsidP="00233F7B">
            <w:pPr>
              <w:ind w:right="20"/>
              <w:rPr>
                <w:rFonts w:ascii="Tahoma" w:eastAsia="굴림" w:hAnsi="Tahoma" w:cs="Tahoma"/>
              </w:rPr>
            </w:pPr>
            <w:r>
              <w:rPr>
                <w:rFonts w:ascii="굴림" w:eastAsia="굴림" w:hAnsi="굴림"/>
                <w:szCs w:val="24"/>
              </w:rPr>
              <w:t>Change the SLD operation to display log information.</w:t>
            </w:r>
          </w:p>
        </w:tc>
      </w:tr>
      <w:tr w:rsidR="00D04153" w14:paraId="1A92B5FF" w14:textId="77777777" w:rsidTr="00086FC3">
        <w:tc>
          <w:tcPr>
            <w:tcW w:w="822" w:type="dxa"/>
          </w:tcPr>
          <w:p w14:paraId="2174C036" w14:textId="77777777" w:rsidR="00D04153" w:rsidRDefault="00D04153" w:rsidP="00233F7B">
            <w:pPr>
              <w:ind w:right="20"/>
              <w:rPr>
                <w:rFonts w:ascii="Tahoma" w:eastAsia="굴림" w:hAnsi="Tahoma" w:cs="Tahoma"/>
                <w:b/>
                <w:bCs/>
              </w:rPr>
            </w:pPr>
            <w:r>
              <w:rPr>
                <w:rFonts w:ascii="Tahoma" w:eastAsia="굴림" w:hAnsi="Tahoma" w:cs="Tahoma"/>
                <w:b/>
                <w:bCs/>
              </w:rPr>
              <w:t>Step4</w:t>
            </w:r>
          </w:p>
        </w:tc>
        <w:tc>
          <w:tcPr>
            <w:tcW w:w="2572" w:type="dxa"/>
          </w:tcPr>
          <w:p w14:paraId="16FEA027" w14:textId="77777777" w:rsidR="00D04153" w:rsidRDefault="00D04153" w:rsidP="00233F7B">
            <w:pPr>
              <w:ind w:right="20"/>
              <w:jc w:val="left"/>
              <w:rPr>
                <w:rFonts w:ascii="Tahoma" w:eastAsia="굴림" w:hAnsi="Tahoma" w:cs="Tahoma"/>
                <w:b/>
                <w:bCs/>
              </w:rPr>
            </w:pPr>
            <w:r>
              <w:rPr>
                <w:rFonts w:ascii="Tahoma" w:eastAsia="굴림" w:hAnsi="Tahoma" w:cs="Tahoma"/>
                <w:b/>
                <w:bCs/>
              </w:rPr>
              <w:t>end</w:t>
            </w:r>
          </w:p>
        </w:tc>
        <w:tc>
          <w:tcPr>
            <w:tcW w:w="4706" w:type="dxa"/>
          </w:tcPr>
          <w:p w14:paraId="4152A50D" w14:textId="77777777" w:rsidR="00D04153" w:rsidRDefault="00D04153"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D04153" w14:paraId="38F108FE" w14:textId="77777777" w:rsidTr="00086FC3">
        <w:tc>
          <w:tcPr>
            <w:tcW w:w="822" w:type="dxa"/>
          </w:tcPr>
          <w:p w14:paraId="095CBC0D" w14:textId="77777777" w:rsidR="00D04153" w:rsidRDefault="00D04153" w:rsidP="00233F7B">
            <w:pPr>
              <w:ind w:right="20"/>
              <w:rPr>
                <w:rFonts w:ascii="Tahoma" w:eastAsia="굴림" w:hAnsi="Tahoma" w:cs="Tahoma"/>
                <w:b/>
                <w:bCs/>
              </w:rPr>
            </w:pPr>
            <w:r>
              <w:rPr>
                <w:rFonts w:ascii="Tahoma" w:eastAsia="굴림" w:hAnsi="Tahoma" w:cs="Tahoma"/>
                <w:b/>
                <w:bCs/>
              </w:rPr>
              <w:t>Step5</w:t>
            </w:r>
          </w:p>
        </w:tc>
        <w:tc>
          <w:tcPr>
            <w:tcW w:w="2572" w:type="dxa"/>
          </w:tcPr>
          <w:p w14:paraId="45A6EBFB" w14:textId="77777777" w:rsidR="00D04153" w:rsidRDefault="00D04153"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2FB7CAEF" w14:textId="77777777" w:rsidR="00D04153" w:rsidRDefault="00D04153"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D04153" w14:paraId="2EAED268" w14:textId="77777777" w:rsidTr="00086FC3">
        <w:tc>
          <w:tcPr>
            <w:tcW w:w="822" w:type="dxa"/>
          </w:tcPr>
          <w:p w14:paraId="11F2CDC5" w14:textId="77777777" w:rsidR="00D04153" w:rsidRDefault="00D04153" w:rsidP="00233F7B">
            <w:pPr>
              <w:ind w:right="20"/>
              <w:rPr>
                <w:rFonts w:ascii="Tahoma" w:eastAsia="굴림" w:hAnsi="Tahoma" w:cs="Tahoma"/>
                <w:b/>
                <w:bCs/>
              </w:rPr>
            </w:pPr>
            <w:r>
              <w:rPr>
                <w:rFonts w:ascii="Tahoma" w:eastAsia="굴림" w:hAnsi="Tahoma" w:cs="Tahoma"/>
                <w:b/>
                <w:bCs/>
              </w:rPr>
              <w:t>Step6</w:t>
            </w:r>
          </w:p>
        </w:tc>
        <w:tc>
          <w:tcPr>
            <w:tcW w:w="2572" w:type="dxa"/>
          </w:tcPr>
          <w:p w14:paraId="2ACCBBB6" w14:textId="77777777" w:rsidR="00D04153" w:rsidRDefault="00D04153"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0B49F0FD" w14:textId="77777777" w:rsidR="00D04153" w:rsidRDefault="00D04153"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03CAB7FA" w14:textId="77777777" w:rsidR="008231FD" w:rsidRDefault="008231FD" w:rsidP="00233F7B">
      <w:pPr>
        <w:pStyle w:val="a3"/>
        <w:ind w:left="0" w:right="20"/>
      </w:pPr>
      <w:r>
        <w:rPr>
          <w:rFonts w:hint="eastAsia"/>
        </w:rPr>
        <w:t>The below example shows how to</w:t>
      </w:r>
      <w:r>
        <w:t xml:space="preserve"> </w:t>
      </w:r>
      <w:r w:rsidR="007B7F2F">
        <w:t>set</w:t>
      </w:r>
      <w: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14:paraId="6749D7C4" w14:textId="77777777" w:rsidTr="009E3BE2">
        <w:tc>
          <w:tcPr>
            <w:tcW w:w="9836" w:type="dxa"/>
          </w:tcPr>
          <w:p w14:paraId="13009D48" w14:textId="77777777" w:rsidR="00490D42" w:rsidRDefault="00490D42" w:rsidP="00233F7B">
            <w:pPr>
              <w:pStyle w:val="ac"/>
            </w:pPr>
            <w:r>
              <w:t>Switch# configure terminal</w:t>
            </w:r>
          </w:p>
          <w:p w14:paraId="199E941F" w14:textId="77777777" w:rsidR="00490D42" w:rsidRDefault="00490D42" w:rsidP="00233F7B">
            <w:pPr>
              <w:pStyle w:val="ac"/>
            </w:pPr>
            <w:r>
              <w:t xml:space="preserve">Switch(config)# </w:t>
            </w:r>
            <w:r>
              <w:rPr>
                <w:b/>
                <w:bCs/>
              </w:rPr>
              <w:t>interface gi</w:t>
            </w:r>
            <w:r>
              <w:rPr>
                <w:rFonts w:hint="eastAsia"/>
                <w:b/>
                <w:bCs/>
              </w:rPr>
              <w:t>6</w:t>
            </w:r>
            <w:r>
              <w:rPr>
                <w:b/>
                <w:bCs/>
              </w:rPr>
              <w:t>/1</w:t>
            </w:r>
          </w:p>
          <w:p w14:paraId="73A52F3E" w14:textId="77777777" w:rsidR="00490D42" w:rsidRDefault="00490D42" w:rsidP="00233F7B">
            <w:pPr>
              <w:pStyle w:val="ac"/>
              <w:rPr>
                <w:b/>
                <w:bCs/>
              </w:rPr>
            </w:pPr>
            <w:r>
              <w:t>Switch(config-if-Giga</w:t>
            </w:r>
            <w:r>
              <w:rPr>
                <w:rFonts w:hint="eastAsia"/>
              </w:rPr>
              <w:t>6</w:t>
            </w:r>
            <w:r>
              <w:t xml:space="preserve">/1)# </w:t>
            </w:r>
            <w:r>
              <w:rPr>
                <w:b/>
                <w:bCs/>
              </w:rPr>
              <w:t>sld notify-only</w:t>
            </w:r>
          </w:p>
          <w:p w14:paraId="23125064" w14:textId="77777777" w:rsidR="00490D42" w:rsidRDefault="00490D42" w:rsidP="00233F7B">
            <w:pPr>
              <w:pStyle w:val="ac"/>
              <w:rPr>
                <w:b/>
                <w:bCs/>
              </w:rPr>
            </w:pPr>
            <w:r>
              <w:t>Switch(config-if-Giga</w:t>
            </w:r>
            <w:r>
              <w:rPr>
                <w:rFonts w:hint="eastAsia"/>
              </w:rPr>
              <w:t>6</w:t>
            </w:r>
            <w:r>
              <w:t xml:space="preserve">/1)# </w:t>
            </w:r>
            <w:r>
              <w:rPr>
                <w:b/>
                <w:bCs/>
              </w:rPr>
              <w:t>end</w:t>
            </w:r>
          </w:p>
          <w:p w14:paraId="10A2D157" w14:textId="77777777" w:rsidR="00490D42" w:rsidRDefault="00490D42" w:rsidP="00233F7B">
            <w:pPr>
              <w:pStyle w:val="ac"/>
            </w:pPr>
            <w:r>
              <w:t>Switch# show sh sld parameters</w:t>
            </w:r>
          </w:p>
          <w:p w14:paraId="5145B53F" w14:textId="77777777" w:rsidR="00490D42" w:rsidRDefault="00490D42" w:rsidP="00233F7B">
            <w:pPr>
              <w:pStyle w:val="ac"/>
            </w:pPr>
            <w:r>
              <w:t>Global SLD information:</w:t>
            </w:r>
          </w:p>
          <w:p w14:paraId="7A470607" w14:textId="77777777" w:rsidR="00490D42" w:rsidRDefault="00490D42" w:rsidP="00233F7B">
            <w:pPr>
              <w:pStyle w:val="ac"/>
            </w:pPr>
            <w:r>
              <w:t>Protocol version: 1</w:t>
            </w:r>
          </w:p>
          <w:p w14:paraId="11BF3A13" w14:textId="77777777" w:rsidR="00490D42" w:rsidRDefault="00490D42" w:rsidP="00233F7B">
            <w:pPr>
              <w:pStyle w:val="ac"/>
            </w:pPr>
            <w:r>
              <w:t>SLD is enabled</w:t>
            </w:r>
          </w:p>
          <w:p w14:paraId="7023A45F" w14:textId="77777777" w:rsidR="00490D42" w:rsidRDefault="00490D42" w:rsidP="00233F7B">
            <w:pPr>
              <w:pStyle w:val="ac"/>
            </w:pPr>
          </w:p>
          <w:p w14:paraId="2265B691" w14:textId="77777777" w:rsidR="00490D42" w:rsidRDefault="00490D42" w:rsidP="00233F7B">
            <w:pPr>
              <w:pStyle w:val="ac"/>
            </w:pPr>
            <w:r>
              <w:t>Interface  Enable  Hello  Action     Option</w:t>
            </w:r>
          </w:p>
          <w:p w14:paraId="33199B70" w14:textId="77777777" w:rsidR="00490D42" w:rsidRDefault="00490D42" w:rsidP="00233F7B">
            <w:pPr>
              <w:pStyle w:val="ac"/>
            </w:pPr>
            <w:r>
              <w:t>Gi</w:t>
            </w:r>
            <w:r>
              <w:rPr>
                <w:rFonts w:hint="eastAsia"/>
              </w:rPr>
              <w:t>6</w:t>
            </w:r>
            <w:r>
              <w:t>/1      yes         2  notify     port-check</w:t>
            </w:r>
          </w:p>
          <w:p w14:paraId="786CEB74" w14:textId="77777777" w:rsidR="00490D42" w:rsidRDefault="00490D42" w:rsidP="00233F7B">
            <w:pPr>
              <w:pStyle w:val="ac"/>
            </w:pPr>
            <w:r>
              <w:t>Gi</w:t>
            </w:r>
            <w:r>
              <w:rPr>
                <w:rFonts w:hint="eastAsia"/>
              </w:rPr>
              <w:t>6</w:t>
            </w:r>
            <w:r>
              <w:t>/2      no          2  link down  port-check</w:t>
            </w:r>
          </w:p>
          <w:p w14:paraId="0591C432" w14:textId="77777777" w:rsidR="00490D42" w:rsidRDefault="00490D42" w:rsidP="00233F7B">
            <w:pPr>
              <w:pStyle w:val="ac"/>
            </w:pPr>
            <w:r>
              <w:t>Gi</w:t>
            </w:r>
            <w:r>
              <w:rPr>
                <w:rFonts w:hint="eastAsia"/>
              </w:rPr>
              <w:t>6</w:t>
            </w:r>
            <w:r>
              <w:t>/3      no          2  link down  port-check</w:t>
            </w:r>
          </w:p>
          <w:p w14:paraId="442059CD" w14:textId="77777777" w:rsidR="00490D42" w:rsidRDefault="00490D42" w:rsidP="00233F7B">
            <w:pPr>
              <w:pStyle w:val="ac"/>
            </w:pPr>
            <w:r>
              <w:t>Gi</w:t>
            </w:r>
            <w:r>
              <w:rPr>
                <w:rFonts w:hint="eastAsia"/>
              </w:rPr>
              <w:t>6</w:t>
            </w:r>
            <w:r>
              <w:t>/4      no          2  link down  port-check</w:t>
            </w:r>
          </w:p>
          <w:p w14:paraId="2821EAAF" w14:textId="77777777" w:rsidR="00490D42" w:rsidRDefault="00490D42" w:rsidP="00233F7B">
            <w:pPr>
              <w:pStyle w:val="ac"/>
            </w:pPr>
            <w:r>
              <w:lastRenderedPageBreak/>
              <w:t>……</w:t>
            </w:r>
          </w:p>
          <w:p w14:paraId="383513EA" w14:textId="77777777" w:rsidR="00490D42" w:rsidRDefault="00490D42" w:rsidP="00233F7B">
            <w:pPr>
              <w:pStyle w:val="ac"/>
              <w:rPr>
                <w:rFonts w:ascii="Tahoma" w:hAnsi="Tahoma" w:cs="Tahoma"/>
              </w:rPr>
            </w:pPr>
            <w:r>
              <w:t>Switch#</w:t>
            </w:r>
          </w:p>
        </w:tc>
      </w:tr>
    </w:tbl>
    <w:p w14:paraId="16E7594A" w14:textId="77777777" w:rsidR="00490D42" w:rsidRDefault="00490D42" w:rsidP="00233F7B">
      <w:pPr>
        <w:pStyle w:val="3"/>
        <w:ind w:left="0" w:right="20"/>
      </w:pPr>
      <w:bookmarkStart w:id="2993" w:name="_Toc295987291"/>
      <w:bookmarkStart w:id="2994" w:name="_Toc296000221"/>
      <w:bookmarkStart w:id="2995" w:name="_Toc296001315"/>
      <w:bookmarkStart w:id="2996" w:name="_Toc296020346"/>
      <w:bookmarkStart w:id="2997" w:name="_Toc445131009"/>
      <w:r w:rsidRPr="009E3BE2">
        <w:lastRenderedPageBreak/>
        <w:t>Displaying</w:t>
      </w:r>
      <w:r>
        <w:t xml:space="preserve"> Self-loop Status</w:t>
      </w:r>
      <w:bookmarkEnd w:id="2993"/>
      <w:bookmarkEnd w:id="2994"/>
      <w:bookmarkEnd w:id="2995"/>
      <w:bookmarkEnd w:id="2996"/>
      <w:bookmarkEnd w:id="2997"/>
    </w:p>
    <w:p w14:paraId="4459329D" w14:textId="77777777" w:rsidR="00490D42" w:rsidRDefault="00490D42" w:rsidP="00233F7B">
      <w:pPr>
        <w:pStyle w:val="a3"/>
        <w:ind w:left="0" w:right="20"/>
      </w:pPr>
      <w:r w:rsidRPr="002F5F3A">
        <w:t xml:space="preserve">To display the self-loop detection settings for a port, use the </w:t>
      </w:r>
      <w:r w:rsidR="00221294">
        <w:t>Privileged</w:t>
      </w:r>
      <w:r w:rsidRPr="002F5F3A">
        <w:t xml:space="preserve"> command show running-config or show self-loop-detection.</w:t>
      </w:r>
    </w:p>
    <w:tbl>
      <w:tblPr>
        <w:tblStyle w:val="48"/>
        <w:tblW w:w="0" w:type="auto"/>
        <w:tblLook w:val="04A0" w:firstRow="1" w:lastRow="0" w:firstColumn="1" w:lastColumn="0" w:noHBand="0" w:noVBand="1"/>
      </w:tblPr>
      <w:tblGrid>
        <w:gridCol w:w="8045"/>
      </w:tblGrid>
      <w:tr w:rsidR="009E3BE2" w14:paraId="2CAF5121" w14:textId="77777777" w:rsidTr="006712F4">
        <w:tc>
          <w:tcPr>
            <w:tcW w:w="8435" w:type="dxa"/>
          </w:tcPr>
          <w:p w14:paraId="2CF79CDC" w14:textId="77777777" w:rsidR="009E3BE2" w:rsidRDefault="009E3BE2" w:rsidP="00233F7B">
            <w:pPr>
              <w:pStyle w:val="ac"/>
            </w:pPr>
            <w:r>
              <w:t>For the case of “show self-loop-detection”</w:t>
            </w:r>
          </w:p>
          <w:p w14:paraId="32496603" w14:textId="77777777" w:rsidR="009E3BE2" w:rsidRPr="003E51CA" w:rsidRDefault="009E3BE2" w:rsidP="00233F7B">
            <w:pPr>
              <w:pStyle w:val="ac"/>
            </w:pPr>
          </w:p>
          <w:p w14:paraId="44DB3C82" w14:textId="77777777" w:rsidR="009E3BE2" w:rsidRPr="003E51CA" w:rsidRDefault="009E3BE2" w:rsidP="00233F7B">
            <w:pPr>
              <w:pStyle w:val="ac"/>
            </w:pPr>
            <w:r w:rsidRPr="003E51CA">
              <w:t>Interface name (Port name)</w:t>
            </w:r>
          </w:p>
          <w:p w14:paraId="29AD22A4" w14:textId="77777777" w:rsidR="009E3BE2" w:rsidRPr="003E51CA" w:rsidRDefault="009E3BE2" w:rsidP="00233F7B">
            <w:pPr>
              <w:pStyle w:val="ac"/>
            </w:pPr>
            <w:r w:rsidRPr="003E51CA">
              <w:t>* sld : self-loop-detection (set)</w:t>
            </w:r>
          </w:p>
          <w:p w14:paraId="7216B821" w14:textId="77777777" w:rsidR="009E3BE2" w:rsidRPr="003E51CA" w:rsidRDefault="009E3BE2" w:rsidP="00233F7B">
            <w:pPr>
              <w:pStyle w:val="ac"/>
            </w:pPr>
            <w:r w:rsidRPr="003E51CA">
              <w:t>* link : Link status (up, down)</w:t>
            </w:r>
          </w:p>
          <w:p w14:paraId="6CA2BFEC" w14:textId="77777777" w:rsidR="009E3BE2" w:rsidRPr="003E51CA" w:rsidRDefault="009E3BE2" w:rsidP="00233F7B">
            <w:pPr>
              <w:pStyle w:val="ac"/>
            </w:pPr>
            <w:r w:rsidRPr="003E51CA">
              <w:t>* shutdown : Shutdown by SLD (set)</w:t>
            </w:r>
          </w:p>
          <w:p w14:paraId="3AA9BD57" w14:textId="77777777" w:rsidR="009E3BE2" w:rsidRPr="003E51CA" w:rsidRDefault="009E3BE2" w:rsidP="00233F7B">
            <w:pPr>
              <w:pStyle w:val="ac"/>
            </w:pPr>
            <w:r w:rsidRPr="003E51CA">
              <w:t>* set_time : Limit time (minutes). If limit time is set to 0, shutdown caused by SLD will remain until the affected port is manually cleared to ‘no shutdown’.</w:t>
            </w:r>
          </w:p>
          <w:p w14:paraId="1CD18F25" w14:textId="77777777" w:rsidR="009E3BE2" w:rsidRPr="003E51CA" w:rsidRDefault="009E3BE2" w:rsidP="00233F7B">
            <w:pPr>
              <w:pStyle w:val="ac"/>
            </w:pPr>
            <w:r w:rsidRPr="003E51CA">
              <w:t>* remain_time : The remaining time until the normal state is recovered from shutdown state caused by SLD (minute:second)</w:t>
            </w:r>
          </w:p>
          <w:p w14:paraId="2E6D3E6E" w14:textId="77777777" w:rsidR="009E3BE2" w:rsidRPr="003E51CA" w:rsidRDefault="009E3BE2" w:rsidP="00233F7B">
            <w:pPr>
              <w:pStyle w:val="ac"/>
            </w:pPr>
            <w:r w:rsidRPr="003E51CA">
              <w:t>* count : Number of shutdown events caused by SLD</w:t>
            </w:r>
          </w:p>
          <w:p w14:paraId="3000E072" w14:textId="77777777" w:rsidR="009E3BE2" w:rsidRDefault="009E3BE2" w:rsidP="00233F7B">
            <w:pPr>
              <w:pStyle w:val="a3"/>
              <w:ind w:left="0" w:right="20"/>
            </w:pPr>
            <w:r w:rsidRPr="003E51CA">
              <w:rPr>
                <w:rFonts w:ascii="Courier New" w:eastAsia="굴림" w:hAnsi="Courier New" w:cs="Courier New"/>
              </w:rPr>
              <w:t>* last-occur : The last shutdown time</w:t>
            </w:r>
          </w:p>
        </w:tc>
      </w:tr>
      <w:tr w:rsidR="00490D42" w14:paraId="045C1B2E" w14:textId="77777777" w:rsidTr="006712F4">
        <w:tc>
          <w:tcPr>
            <w:tcW w:w="8435" w:type="dxa"/>
          </w:tcPr>
          <w:p w14:paraId="5CC81F0D" w14:textId="77777777" w:rsidR="00490D42" w:rsidRPr="006712F4" w:rsidRDefault="00490D42" w:rsidP="00233F7B">
            <w:pPr>
              <w:pStyle w:val="ac"/>
            </w:pPr>
          </w:p>
        </w:tc>
      </w:tr>
    </w:tbl>
    <w:p w14:paraId="5C8B64F0" w14:textId="77777777" w:rsidR="00490D42" w:rsidRDefault="006712F4" w:rsidP="00233F7B">
      <w:pPr>
        <w:pStyle w:val="a3"/>
        <w:ind w:left="0" w:right="20"/>
        <w:rPr>
          <w:rFonts w:ascii="굴림" w:hAnsi="굴림"/>
          <w:szCs w:val="24"/>
        </w:rPr>
      </w:pPr>
      <w:r>
        <w:rPr>
          <w:rFonts w:hint="eastAsia"/>
        </w:rPr>
        <w:t xml:space="preserve">To display the SLD operation status, use </w:t>
      </w:r>
      <w:r>
        <w:rPr>
          <w:rFonts w:ascii="Tahoma" w:hAnsi="Tahoma" w:cs="Tahoma"/>
          <w:b/>
          <w:bCs/>
        </w:rPr>
        <w:t xml:space="preserve">show sld </w:t>
      </w:r>
      <w:r>
        <w:rPr>
          <w:rFonts w:ascii="굴림" w:hAnsi="굴림" w:hint="eastAsia"/>
          <w:szCs w:val="24"/>
        </w:rPr>
        <w:t xml:space="preserve">command </w:t>
      </w:r>
      <w:r>
        <w:rPr>
          <w:rFonts w:ascii="굴림" w:hAnsi="굴림"/>
          <w:szCs w:val="24"/>
        </w:rPr>
        <w:t xml:space="preserve">in </w:t>
      </w:r>
      <w:r w:rsidR="00221294">
        <w:rPr>
          <w:rFonts w:ascii="굴림" w:hAnsi="굴림" w:hint="eastAsia"/>
          <w:szCs w:val="24"/>
        </w:rPr>
        <w:t>Privileged</w:t>
      </w:r>
      <w:r>
        <w:rPr>
          <w:rFonts w:ascii="굴림" w:hAnsi="굴림"/>
          <w:szCs w:val="24"/>
        </w:rPr>
        <w:t xml:space="preserve"> mode.</w:t>
      </w:r>
    </w:p>
    <w:tbl>
      <w:tblPr>
        <w:tblStyle w:val="48"/>
        <w:tblW w:w="0" w:type="auto"/>
        <w:tblLook w:val="04A0" w:firstRow="1" w:lastRow="0" w:firstColumn="1" w:lastColumn="0" w:noHBand="0" w:noVBand="1"/>
      </w:tblPr>
      <w:tblGrid>
        <w:gridCol w:w="8045"/>
      </w:tblGrid>
      <w:tr w:rsidR="006712F4" w14:paraId="0D7BEE3D" w14:textId="77777777" w:rsidTr="006712F4">
        <w:tc>
          <w:tcPr>
            <w:tcW w:w="10118" w:type="dxa"/>
          </w:tcPr>
          <w:p w14:paraId="6AAC31FD" w14:textId="77777777" w:rsidR="006712F4" w:rsidRDefault="006712F4" w:rsidP="00233F7B">
            <w:pPr>
              <w:pStyle w:val="ac"/>
            </w:pPr>
            <w:r>
              <w:t xml:space="preserve">Switch# </w:t>
            </w:r>
            <w:r>
              <w:rPr>
                <w:b/>
              </w:rPr>
              <w:t>show sld</w:t>
            </w:r>
          </w:p>
          <w:p w14:paraId="6B0698D7" w14:textId="77777777" w:rsidR="006712F4" w:rsidRDefault="006712F4" w:rsidP="00233F7B">
            <w:pPr>
              <w:pStyle w:val="ac"/>
            </w:pPr>
            <w:r>
              <w:t>Interface  Enable  Flag  Sts   Link Count  Last change</w:t>
            </w:r>
          </w:p>
          <w:p w14:paraId="77225974" w14:textId="77777777" w:rsidR="006712F4" w:rsidRDefault="006712F4" w:rsidP="00233F7B">
            <w:pPr>
              <w:pStyle w:val="ac"/>
              <w:rPr>
                <w:lang w:val="pt-BR"/>
              </w:rPr>
            </w:pPr>
            <w:r>
              <w:rPr>
                <w:lang w:val="pt-BR"/>
              </w:rPr>
              <w:t>Gi</w:t>
            </w:r>
            <w:r>
              <w:rPr>
                <w:rFonts w:hint="eastAsia"/>
                <w:lang w:val="pt-BR"/>
              </w:rPr>
              <w:t>6</w:t>
            </w:r>
            <w:r>
              <w:rPr>
                <w:lang w:val="pt-BR"/>
              </w:rPr>
              <w:t>/1      no      PL    n/a   up       0  n/a</w:t>
            </w:r>
          </w:p>
          <w:p w14:paraId="7BCE9FF6" w14:textId="77777777" w:rsidR="006712F4" w:rsidRDefault="006712F4" w:rsidP="00233F7B">
            <w:pPr>
              <w:pStyle w:val="ac"/>
              <w:rPr>
                <w:lang w:val="pt-BR"/>
              </w:rPr>
            </w:pPr>
            <w:r>
              <w:rPr>
                <w:lang w:val="pt-BR"/>
              </w:rPr>
              <w:t>Gi</w:t>
            </w:r>
            <w:r>
              <w:rPr>
                <w:rFonts w:hint="eastAsia"/>
                <w:lang w:val="pt-BR"/>
              </w:rPr>
              <w:t>6</w:t>
            </w:r>
            <w:r>
              <w:rPr>
                <w:lang w:val="pt-BR"/>
              </w:rPr>
              <w:t>/2      no      PL    n/a   down     0  n/a</w:t>
            </w:r>
          </w:p>
          <w:p w14:paraId="40DBA511" w14:textId="77777777" w:rsidR="006712F4" w:rsidRDefault="006712F4" w:rsidP="00233F7B">
            <w:pPr>
              <w:pStyle w:val="ac"/>
              <w:rPr>
                <w:lang w:val="pt-BR"/>
              </w:rPr>
            </w:pPr>
            <w:r>
              <w:rPr>
                <w:lang w:val="pt-BR"/>
              </w:rPr>
              <w:t>Gi</w:t>
            </w:r>
            <w:r>
              <w:rPr>
                <w:rFonts w:hint="eastAsia"/>
                <w:lang w:val="pt-BR"/>
              </w:rPr>
              <w:t>6</w:t>
            </w:r>
            <w:r>
              <w:rPr>
                <w:lang w:val="pt-BR"/>
              </w:rPr>
              <w:t>/3      no      PL    n/a   down     0  n/a</w:t>
            </w:r>
          </w:p>
          <w:p w14:paraId="45584B07" w14:textId="77777777" w:rsidR="006712F4" w:rsidRDefault="006712F4" w:rsidP="00233F7B">
            <w:pPr>
              <w:pStyle w:val="ac"/>
              <w:rPr>
                <w:lang w:val="pt-BR"/>
              </w:rPr>
            </w:pPr>
            <w:r>
              <w:rPr>
                <w:lang w:val="pt-BR"/>
              </w:rPr>
              <w:t>Gi</w:t>
            </w:r>
            <w:r>
              <w:rPr>
                <w:rFonts w:hint="eastAsia"/>
                <w:lang w:val="pt-BR"/>
              </w:rPr>
              <w:t>6</w:t>
            </w:r>
            <w:r>
              <w:rPr>
                <w:lang w:val="pt-BR"/>
              </w:rPr>
              <w:t>/4      no      PL    n/a   down     0  n/a</w:t>
            </w:r>
          </w:p>
          <w:p w14:paraId="67431AD1" w14:textId="77777777" w:rsidR="006712F4" w:rsidRDefault="006712F4" w:rsidP="00233F7B">
            <w:pPr>
              <w:pStyle w:val="ac"/>
            </w:pPr>
            <w:r>
              <w:t>……</w:t>
            </w:r>
          </w:p>
          <w:p w14:paraId="1468A483" w14:textId="77777777" w:rsidR="006712F4" w:rsidRDefault="006712F4" w:rsidP="00233F7B">
            <w:pPr>
              <w:pStyle w:val="a3"/>
              <w:ind w:left="0" w:right="20"/>
            </w:pPr>
            <w:r>
              <w:rPr>
                <w:rFonts w:ascii="Courier New" w:eastAsia="굴림" w:hAnsi="Courier New" w:cs="Courier New"/>
              </w:rPr>
              <w:t>Switch#</w:t>
            </w:r>
          </w:p>
        </w:tc>
      </w:tr>
    </w:tbl>
    <w:p w14:paraId="666F59EC" w14:textId="77777777" w:rsidR="006712F4" w:rsidRDefault="006712F4" w:rsidP="00233F7B">
      <w:pPr>
        <w:pStyle w:val="a3"/>
        <w:ind w:left="0" w:right="20"/>
      </w:pPr>
    </w:p>
    <w:p w14:paraId="58D9A2AD" w14:textId="77777777" w:rsidR="00490D42" w:rsidRDefault="00490D42" w:rsidP="00233F7B">
      <w:pPr>
        <w:ind w:right="20"/>
      </w:pPr>
      <w:r>
        <w:br w:type="page"/>
      </w:r>
    </w:p>
    <w:p w14:paraId="3042AEED" w14:textId="77777777" w:rsidR="00490D42" w:rsidRDefault="00490D42" w:rsidP="0021019A">
      <w:pPr>
        <w:pStyle w:val="1"/>
        <w:ind w:right="20"/>
      </w:pPr>
      <w:bookmarkStart w:id="2998" w:name="_Toc296083580"/>
      <w:bookmarkStart w:id="2999" w:name="_Toc296087051"/>
      <w:bookmarkStart w:id="3000" w:name="_Toc391378364"/>
      <w:bookmarkStart w:id="3001" w:name="_Toc445131010"/>
      <w:r>
        <w:rPr>
          <w:rFonts w:hint="eastAsia"/>
        </w:rPr>
        <w:lastRenderedPageBreak/>
        <w:t>BFD (</w:t>
      </w:r>
      <w:r w:rsidRPr="00490D42">
        <w:rPr>
          <w:rFonts w:hint="eastAsia"/>
        </w:rPr>
        <w:t>Bidirectional Forwarding Detection</w:t>
      </w:r>
      <w:r>
        <w:rPr>
          <w:rFonts w:hint="eastAsia"/>
        </w:rPr>
        <w:t>)</w:t>
      </w:r>
      <w:bookmarkEnd w:id="2998"/>
      <w:bookmarkEnd w:id="2999"/>
      <w:bookmarkEnd w:id="3000"/>
      <w:bookmarkEnd w:id="3001"/>
    </w:p>
    <w:p w14:paraId="093D790B" w14:textId="77777777" w:rsidR="00490D42" w:rsidRPr="002F5F3A" w:rsidRDefault="00490D42" w:rsidP="0021019A">
      <w:pPr>
        <w:pStyle w:val="-1"/>
        <w:ind w:right="20"/>
      </w:pPr>
      <w:bookmarkStart w:id="3002" w:name="_Toc296176561"/>
      <w:bookmarkStart w:id="3003" w:name="_Toc296177336"/>
      <w:bookmarkStart w:id="3004" w:name="_Toc296180943"/>
      <w:bookmarkStart w:id="3005" w:name="_Toc296182020"/>
      <w:bookmarkStart w:id="3006" w:name="_Toc296182794"/>
      <w:bookmarkStart w:id="3007" w:name="_Toc296184033"/>
      <w:bookmarkStart w:id="3008" w:name="_Toc296339863"/>
      <w:bookmarkStart w:id="3009" w:name="_Toc296340643"/>
      <w:bookmarkStart w:id="3010" w:name="_Toc296671357"/>
      <w:bookmarkStart w:id="3011" w:name="_Toc296671836"/>
      <w:bookmarkStart w:id="3012" w:name="_Toc296690656"/>
      <w:bookmarkStart w:id="3013" w:name="_Toc296959265"/>
      <w:bookmarkStart w:id="3014" w:name="_Toc297822537"/>
      <w:bookmarkStart w:id="3015" w:name="_Toc306024389"/>
      <w:bookmarkStart w:id="3016" w:name="_Toc306029284"/>
      <w:bookmarkStart w:id="3017" w:name="_Toc306092041"/>
      <w:bookmarkStart w:id="3018" w:name="_Toc306093378"/>
      <w:bookmarkStart w:id="3019" w:name="_Toc306283345"/>
      <w:bookmarkStart w:id="3020" w:name="_Toc306284150"/>
      <w:bookmarkStart w:id="3021" w:name="_Toc306284955"/>
      <w:bookmarkStart w:id="3022" w:name="_Toc325378223"/>
      <w:bookmarkStart w:id="3023" w:name="_Toc327782413"/>
      <w:bookmarkStart w:id="3024" w:name="_Toc329073632"/>
      <w:bookmarkStart w:id="3025" w:name="_Toc329076574"/>
      <w:bookmarkStart w:id="3026" w:name="_Toc335384414"/>
      <w:bookmarkStart w:id="3027" w:name="_Toc335385227"/>
      <w:bookmarkStart w:id="3028" w:name="_Toc335386040"/>
      <w:bookmarkStart w:id="3029" w:name="_Toc335640818"/>
      <w:bookmarkStart w:id="3030" w:name="_Toc336588078"/>
      <w:bookmarkStart w:id="3031" w:name="_Toc336589647"/>
      <w:bookmarkStart w:id="3032" w:name="_Toc336590517"/>
      <w:bookmarkStart w:id="3033" w:name="_Toc336591253"/>
      <w:bookmarkStart w:id="3034" w:name="_Toc336604870"/>
      <w:bookmarkStart w:id="3035" w:name="_Toc336605850"/>
      <w:bookmarkStart w:id="3036" w:name="_Toc337193667"/>
      <w:bookmarkStart w:id="3037" w:name="_Toc337194474"/>
      <w:bookmarkStart w:id="3038" w:name="_Toc337195550"/>
      <w:bookmarkStart w:id="3039" w:name="_Toc337196310"/>
      <w:bookmarkStart w:id="3040" w:name="_Toc337197070"/>
      <w:bookmarkStart w:id="3041" w:name="_Toc337199460"/>
      <w:bookmarkStart w:id="3042" w:name="_Toc337200258"/>
      <w:bookmarkStart w:id="3043" w:name="_Toc337201174"/>
      <w:bookmarkStart w:id="3044" w:name="_Toc337728701"/>
      <w:bookmarkStart w:id="3045" w:name="_Toc337819174"/>
      <w:bookmarkStart w:id="3046" w:name="_Toc338755998"/>
      <w:bookmarkStart w:id="3047" w:name="_Toc339539511"/>
      <w:bookmarkStart w:id="3048" w:name="_Toc340647723"/>
      <w:bookmarkStart w:id="3049" w:name="_Toc340663643"/>
      <w:bookmarkStart w:id="3050" w:name="_Toc341455533"/>
      <w:bookmarkStart w:id="3051" w:name="_Toc341693771"/>
      <w:bookmarkStart w:id="3052" w:name="_Toc341699505"/>
      <w:bookmarkStart w:id="3053" w:name="_Toc341886329"/>
      <w:bookmarkStart w:id="3054" w:name="_Toc341976126"/>
      <w:bookmarkStart w:id="3055" w:name="_Toc342046096"/>
      <w:bookmarkStart w:id="3056" w:name="_Toc343863881"/>
      <w:bookmarkStart w:id="3057" w:name="_Toc348529231"/>
      <w:bookmarkStart w:id="3058" w:name="_Toc348536305"/>
      <w:bookmarkStart w:id="3059" w:name="_Toc348537249"/>
      <w:bookmarkStart w:id="3060" w:name="_Toc348538194"/>
      <w:bookmarkStart w:id="3061" w:name="_Toc348539139"/>
      <w:bookmarkStart w:id="3062" w:name="_Toc348540084"/>
      <w:bookmarkStart w:id="3063" w:name="_Toc348541029"/>
      <w:bookmarkStart w:id="3064" w:name="_Toc348541974"/>
      <w:bookmarkStart w:id="3065" w:name="_Toc348542919"/>
      <w:bookmarkStart w:id="3066" w:name="_Toc348624844"/>
      <w:bookmarkStart w:id="3067" w:name="_Toc348625789"/>
      <w:bookmarkStart w:id="3068" w:name="_Toc354409710"/>
      <w:bookmarkStart w:id="3069" w:name="_Toc354416025"/>
      <w:bookmarkStart w:id="3070" w:name="_Toc259459576"/>
      <w:bookmarkStart w:id="3071" w:name="_Toc363228633"/>
      <w:bookmarkStart w:id="3072" w:name="_Toc259459577"/>
      <w:bookmarkStart w:id="3073" w:name="_Toc363228634"/>
      <w:bookmarkStart w:id="3074" w:name="_Toc259459597"/>
      <w:bookmarkStart w:id="3075" w:name="_Toc391378365"/>
      <w:r w:rsidRPr="002F5F3A">
        <w:t>This chapter describes BFD (Bidirectional Forwarding Detection). BFD is a protocol for rapid detecting the error of forwarding path. BFD independently runs regardless of network type and routing protocol.</w:t>
      </w:r>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16593E4A" w14:textId="77777777" w:rsidR="00490D42" w:rsidRDefault="00490D42" w:rsidP="0021019A">
      <w:pPr>
        <w:pStyle w:val="a3"/>
        <w:ind w:right="20"/>
      </w:pPr>
      <w:r w:rsidRPr="002F5F3A">
        <w:t>This chapter consists of the following sections:</w:t>
      </w:r>
    </w:p>
    <w:p w14:paraId="78B7658F" w14:textId="77777777" w:rsidR="00490D42" w:rsidRPr="002F5F3A" w:rsidRDefault="00490D42" w:rsidP="0021019A">
      <w:pPr>
        <w:pStyle w:val="Randomlist"/>
        <w:tabs>
          <w:tab w:val="clear" w:pos="3968"/>
          <w:tab w:val="num" w:pos="1980"/>
          <w:tab w:val="num" w:pos="3320"/>
        </w:tabs>
        <w:ind w:left="2104" w:right="20" w:hanging="403"/>
      </w:pPr>
      <w:r w:rsidRPr="002F5F3A">
        <w:t>Understanding BFD</w:t>
      </w:r>
    </w:p>
    <w:p w14:paraId="2EC0267F" w14:textId="77777777" w:rsidR="00490D42" w:rsidRPr="002F5F3A" w:rsidRDefault="00490D42" w:rsidP="0021019A">
      <w:pPr>
        <w:pStyle w:val="Randomlist"/>
        <w:tabs>
          <w:tab w:val="clear" w:pos="3968"/>
          <w:tab w:val="num" w:pos="1980"/>
          <w:tab w:val="num" w:pos="3320"/>
        </w:tabs>
        <w:ind w:left="2104" w:right="20" w:hanging="403"/>
      </w:pPr>
      <w:r w:rsidRPr="002F5F3A">
        <w:t>Restrictions BFD Configuration</w:t>
      </w:r>
    </w:p>
    <w:p w14:paraId="1C91A03E" w14:textId="77777777" w:rsidR="00490D42" w:rsidRPr="002F5F3A" w:rsidRDefault="00490D42" w:rsidP="0021019A">
      <w:pPr>
        <w:pStyle w:val="Randomlist"/>
        <w:tabs>
          <w:tab w:val="clear" w:pos="3968"/>
          <w:tab w:val="num" w:pos="1980"/>
          <w:tab w:val="num" w:pos="3320"/>
        </w:tabs>
        <w:ind w:left="2104" w:right="20" w:hanging="403"/>
      </w:pPr>
      <w:r w:rsidRPr="002F5F3A">
        <w:t>Default BFD Configuration</w:t>
      </w:r>
    </w:p>
    <w:p w14:paraId="19BD36A7" w14:textId="77777777" w:rsidR="00490D42" w:rsidRPr="002F5F3A" w:rsidRDefault="00490D42" w:rsidP="0021019A">
      <w:pPr>
        <w:pStyle w:val="Randomlist"/>
        <w:tabs>
          <w:tab w:val="clear" w:pos="3968"/>
          <w:tab w:val="num" w:pos="1980"/>
          <w:tab w:val="num" w:pos="3320"/>
        </w:tabs>
        <w:ind w:left="2104" w:right="20" w:hanging="403"/>
      </w:pPr>
      <w:r w:rsidRPr="002F5F3A">
        <w:t>Configuring BFD</w:t>
      </w:r>
    </w:p>
    <w:p w14:paraId="0AE66D21" w14:textId="77777777" w:rsidR="00490D42" w:rsidRPr="002F5F3A" w:rsidRDefault="00490D42" w:rsidP="0021019A">
      <w:pPr>
        <w:pStyle w:val="Randomlist"/>
        <w:tabs>
          <w:tab w:val="clear" w:pos="3968"/>
          <w:tab w:val="num" w:pos="1980"/>
          <w:tab w:val="num" w:pos="3320"/>
        </w:tabs>
        <w:ind w:left="2104" w:right="20" w:hanging="403"/>
      </w:pPr>
      <w:r w:rsidRPr="002F5F3A">
        <w:t>BFD Configuration Samples</w:t>
      </w:r>
    </w:p>
    <w:p w14:paraId="44F530E7" w14:textId="77777777" w:rsidR="00047160" w:rsidRDefault="00047160" w:rsidP="0021019A">
      <w:pPr>
        <w:ind w:right="20"/>
      </w:pPr>
    </w:p>
    <w:p w14:paraId="0D61E450" w14:textId="77777777" w:rsidR="00047160" w:rsidRDefault="00047160" w:rsidP="0021019A">
      <w:pPr>
        <w:ind w:right="20"/>
      </w:pPr>
      <w:r>
        <w:br w:type="page"/>
      </w:r>
    </w:p>
    <w:p w14:paraId="7F809518" w14:textId="77777777" w:rsidR="00047160" w:rsidRDefault="00047160" w:rsidP="0021019A">
      <w:pPr>
        <w:pStyle w:val="2"/>
        <w:ind w:right="20"/>
      </w:pPr>
      <w:bookmarkStart w:id="3076" w:name="_Toc361679453"/>
      <w:bookmarkStart w:id="3077" w:name="_Toc259459598"/>
      <w:bookmarkStart w:id="3078" w:name="_Toc445131011"/>
      <w:r w:rsidRPr="00723426">
        <w:rPr>
          <w:rFonts w:hint="eastAsia"/>
        </w:rPr>
        <w:lastRenderedPageBreak/>
        <w:t>Understanding</w:t>
      </w:r>
      <w:r>
        <w:rPr>
          <w:rFonts w:hint="eastAsia"/>
        </w:rPr>
        <w:t xml:space="preserve"> BFD</w:t>
      </w:r>
      <w:bookmarkEnd w:id="3076"/>
      <w:bookmarkEnd w:id="3077"/>
      <w:bookmarkEnd w:id="3078"/>
    </w:p>
    <w:p w14:paraId="02E4B73A" w14:textId="77777777" w:rsidR="00047160" w:rsidRDefault="00047160" w:rsidP="005C7CFC">
      <w:pPr>
        <w:pStyle w:val="3"/>
        <w:ind w:left="0" w:right="20"/>
      </w:pPr>
      <w:bookmarkStart w:id="3079" w:name="_Toc361679454"/>
      <w:bookmarkStart w:id="3080" w:name="_Ref340590658"/>
      <w:bookmarkStart w:id="3081" w:name="_Toc445131012"/>
      <w:r>
        <w:rPr>
          <w:rFonts w:hint="eastAsia"/>
        </w:rPr>
        <w:t xml:space="preserve">BFD </w:t>
      </w:r>
      <w:r w:rsidRPr="00723426">
        <w:rPr>
          <w:rFonts w:hint="eastAsia"/>
        </w:rPr>
        <w:t>Operation</w:t>
      </w:r>
      <w:bookmarkEnd w:id="3079"/>
      <w:bookmarkEnd w:id="3080"/>
      <w:bookmarkEnd w:id="3081"/>
    </w:p>
    <w:p w14:paraId="1B55E924" w14:textId="77777777" w:rsidR="00047160" w:rsidRPr="002F5F3A" w:rsidRDefault="00047160" w:rsidP="005C7CFC">
      <w:pPr>
        <w:pStyle w:val="a3"/>
        <w:ind w:left="0" w:right="20"/>
      </w:pPr>
      <w:r w:rsidRPr="002F5F3A">
        <w:t xml:space="preserve">BFD can rapidly detect between the forwarding path error and interface, data link and forwarding layer errors. The </w:t>
      </w:r>
      <w:r w:rsidR="00094318">
        <w:t>C9500</w:t>
      </w:r>
      <w:r w:rsidRPr="002F5F3A">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CB5077" w:rsidRDefault="00047160" w:rsidP="005C7CFC">
      <w:pPr>
        <w:pStyle w:val="a3"/>
        <w:ind w:left="0" w:right="20"/>
        <w:rPr>
          <w:rFonts w:ascii="-윤고딕130" w:eastAsia="-윤고딕130"/>
        </w:rPr>
      </w:pPr>
      <w:r w:rsidRPr="00CB5077">
        <w:t xml:space="preserve">BFD can rapidly detect the error between BFD systems regardless of network type </w:t>
      </w:r>
      <w:r w:rsidR="005C7CFC">
        <w:t>or</w:t>
      </w:r>
      <w:r w:rsidRPr="00CB5077">
        <w:t xml:space="preserve"> routing protocol. If BFD detects an error, it informs </w:t>
      </w:r>
      <w:r w:rsidR="005C7CFC">
        <w:t xml:space="preserve">the </w:t>
      </w:r>
      <w:r w:rsidRPr="00CB5077">
        <w:t xml:space="preserve">routing protocol. As </w:t>
      </w:r>
      <w:r w:rsidR="005C7CFC">
        <w:t xml:space="preserve">a </w:t>
      </w:r>
      <w:r w:rsidRPr="00CB5077">
        <w:t xml:space="preserve">routing protocol can rapidly reaccount </w:t>
      </w:r>
      <w:r w:rsidR="005C7CFC">
        <w:t xml:space="preserve">the </w:t>
      </w:r>
      <w:r w:rsidRPr="00CB5077">
        <w:t xml:space="preserve">routing table, it can reduce the time taken to change </w:t>
      </w:r>
      <w:r w:rsidR="005C7CFC">
        <w:t xml:space="preserve">the </w:t>
      </w:r>
      <w:r w:rsidRPr="00CB5077">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t>n</w:t>
      </w:r>
      <w:r w:rsidRPr="00CB5077">
        <w:t xml:space="preserve"> OSPF neighbor.</w:t>
      </w:r>
    </w:p>
    <w:p w14:paraId="5AF476CD" w14:textId="77777777" w:rsidR="00047160" w:rsidRDefault="00723426" w:rsidP="005C7CFC">
      <w:pPr>
        <w:pStyle w:val="afff8"/>
        <w:keepNext/>
        <w:ind w:leftChars="945" w:left="1701" w:right="20"/>
        <w:jc w:val="left"/>
      </w:pPr>
      <w:r>
        <w:rPr>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Default="000B7D52" w:rsidP="005C7CFC">
      <w:pPr>
        <w:pStyle w:val="afffff3"/>
        <w:ind w:left="0" w:right="20"/>
      </w:pPr>
      <w:bookmarkStart w:id="3082" w:name="_Toc259459578"/>
      <w:bookmarkStart w:id="3083" w:name="_Toc363228635"/>
      <w:bookmarkStart w:id="3084" w:name="_Toc391575490"/>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35</w:t>
      </w:r>
      <w:r w:rsidR="00D52C4A">
        <w:fldChar w:fldCharType="end"/>
      </w:r>
      <w:r w:rsidR="00D52C4A">
        <w:rPr>
          <w:rFonts w:hint="eastAsia"/>
        </w:rPr>
        <w:t xml:space="preserve"> </w:t>
      </w:r>
      <w:r w:rsidR="00047160">
        <w:rPr>
          <w:rFonts w:hint="eastAsia"/>
        </w:rPr>
        <w:t>Establishing a BFD neighbor relationship</w:t>
      </w:r>
      <w:bookmarkEnd w:id="3082"/>
      <w:bookmarkEnd w:id="3083"/>
      <w:bookmarkEnd w:id="3084"/>
    </w:p>
    <w:p w14:paraId="64BDCFA8" w14:textId="77777777" w:rsidR="00047160" w:rsidRPr="002F5F3A" w:rsidRDefault="00047160" w:rsidP="005C7CFC">
      <w:pPr>
        <w:pStyle w:val="a3"/>
        <w:ind w:left="0" w:right="20"/>
      </w:pPr>
      <w:r w:rsidRPr="002F5F3A">
        <w:t xml:space="preserve">The following figure shows the link error to occur in the network. If </w:t>
      </w:r>
      <w:r w:rsidR="005C7CFC">
        <w:t xml:space="preserve">the </w:t>
      </w:r>
      <w:r w:rsidRPr="002F5F3A">
        <w:t>OSPF neighbor and BFD session is down, the BFD informs t</w:t>
      </w:r>
      <w:r w:rsidR="005C7CFC">
        <w:t>he</w:t>
      </w:r>
      <w:r w:rsidRPr="002F5F3A">
        <w:t xml:space="preserve"> OSPF process that the system can not communicate with BFD peer. </w:t>
      </w:r>
      <w:r w:rsidR="005C7CFC">
        <w:t xml:space="preserve">The </w:t>
      </w:r>
      <w:r w:rsidRPr="002F5F3A">
        <w:t>OSPF process disconnects the OSPF neighbor relation. If another path is available, the router recalculates the routing table immediately.</w:t>
      </w:r>
    </w:p>
    <w:p w14:paraId="60D45C09" w14:textId="77777777" w:rsidR="00047160" w:rsidRDefault="00723426" w:rsidP="005C7CFC">
      <w:pPr>
        <w:pStyle w:val="afff8"/>
        <w:keepNext/>
        <w:ind w:leftChars="945" w:left="1701" w:right="20"/>
        <w:jc w:val="left"/>
      </w:pPr>
      <w:r>
        <w:rPr>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723426" w:rsidRDefault="000B7D52" w:rsidP="005C7CFC">
      <w:pPr>
        <w:pStyle w:val="afffff3"/>
        <w:ind w:left="0" w:right="20"/>
        <w:rPr>
          <w:rFonts w:ascii="-윤고딕130" w:eastAsia="-윤고딕130"/>
        </w:rPr>
      </w:pPr>
      <w:bookmarkStart w:id="3085" w:name="_Toc259459579"/>
      <w:bookmarkStart w:id="3086" w:name="_Toc363228636"/>
      <w:bookmarkStart w:id="3087" w:name="_Toc259459599"/>
      <w:bookmarkStart w:id="3088" w:name="_Toc391575491"/>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36</w:t>
      </w:r>
      <w:r w:rsidR="00D52C4A">
        <w:fldChar w:fldCharType="end"/>
      </w:r>
      <w:r w:rsidR="00D52C4A">
        <w:rPr>
          <w:rFonts w:hint="eastAsia"/>
        </w:rPr>
        <w:t xml:space="preserve"> </w:t>
      </w:r>
      <w:r w:rsidR="00047160">
        <w:rPr>
          <w:rFonts w:hint="eastAsia"/>
        </w:rPr>
        <w:t>Tearing down an OSPF neighbor relationship</w:t>
      </w:r>
      <w:bookmarkEnd w:id="3085"/>
      <w:bookmarkEnd w:id="3086"/>
      <w:bookmarkEnd w:id="3087"/>
      <w:bookmarkEnd w:id="3088"/>
    </w:p>
    <w:p w14:paraId="00FD3E1C" w14:textId="77777777" w:rsidR="00047160" w:rsidRDefault="00047160" w:rsidP="005C7CFC">
      <w:pPr>
        <w:pStyle w:val="3"/>
        <w:ind w:left="0" w:right="20"/>
      </w:pPr>
      <w:bookmarkStart w:id="3089" w:name="_Toc361679455"/>
      <w:bookmarkStart w:id="3090" w:name="_Toc259459600"/>
      <w:bookmarkStart w:id="3091" w:name="_Toc445131013"/>
      <w:r>
        <w:rPr>
          <w:rFonts w:hint="eastAsia"/>
        </w:rPr>
        <w:t>Benefits of using BFD for Failure Detection</w:t>
      </w:r>
      <w:bookmarkEnd w:id="3089"/>
      <w:bookmarkEnd w:id="3090"/>
      <w:bookmarkEnd w:id="3091"/>
    </w:p>
    <w:p w14:paraId="0E44716C" w14:textId="77777777" w:rsidR="00047160" w:rsidRPr="002F5F3A" w:rsidRDefault="00047160" w:rsidP="005C7CFC">
      <w:pPr>
        <w:pStyle w:val="a3"/>
        <w:ind w:left="0" w:right="20"/>
      </w:pPr>
      <w:r w:rsidRPr="002F5F3A">
        <w:t xml:space="preserve">BFD can provide failure detection in the routing protocol like OSPF. The merits of BFD are as follows: </w:t>
      </w:r>
    </w:p>
    <w:p w14:paraId="72BFE704" w14:textId="77777777" w:rsidR="00047160" w:rsidRPr="002F5F3A" w:rsidRDefault="00047160" w:rsidP="005C7CFC">
      <w:pPr>
        <w:pStyle w:val="Randomlist"/>
        <w:tabs>
          <w:tab w:val="clear" w:pos="3968"/>
          <w:tab w:val="num" w:pos="1980"/>
          <w:tab w:val="num" w:pos="3320"/>
        </w:tabs>
        <w:ind w:left="0" w:right="20" w:hanging="403"/>
      </w:pPr>
      <w:r w:rsidRPr="002F5F3A">
        <w:t>BFD can detect failure within one second.</w:t>
      </w:r>
    </w:p>
    <w:p w14:paraId="470E854B" w14:textId="77777777" w:rsidR="00047160" w:rsidRPr="002F5F3A" w:rsidRDefault="00047160" w:rsidP="005C7CFC">
      <w:pPr>
        <w:pStyle w:val="Randomlist"/>
        <w:tabs>
          <w:tab w:val="clear" w:pos="3968"/>
          <w:tab w:val="num" w:pos="1980"/>
          <w:tab w:val="num" w:pos="3320"/>
        </w:tabs>
        <w:ind w:left="0" w:right="20" w:hanging="403"/>
      </w:pPr>
      <w:r w:rsidRPr="002F5F3A">
        <w:t>BFD can use failure detection of various routing protocols.</w:t>
      </w:r>
    </w:p>
    <w:p w14:paraId="131C61A5" w14:textId="77777777" w:rsidR="00047160" w:rsidRDefault="00047160" w:rsidP="005C7CFC">
      <w:pPr>
        <w:pStyle w:val="3"/>
        <w:ind w:left="0" w:right="20"/>
      </w:pPr>
      <w:bookmarkStart w:id="3092" w:name="_Toc361679456"/>
      <w:bookmarkStart w:id="3093" w:name="_Toc259459580"/>
      <w:bookmarkStart w:id="3094" w:name="_Toc445131014"/>
      <w:r>
        <w:rPr>
          <w:rFonts w:hint="eastAsia"/>
        </w:rPr>
        <w:t>BFD Session Type</w:t>
      </w:r>
      <w:bookmarkEnd w:id="3092"/>
      <w:bookmarkEnd w:id="3093"/>
      <w:bookmarkEnd w:id="3094"/>
    </w:p>
    <w:p w14:paraId="42DAB0C9" w14:textId="77777777" w:rsidR="00047160" w:rsidRPr="002F5F3A" w:rsidRDefault="00047160" w:rsidP="005C7CFC">
      <w:pPr>
        <w:pStyle w:val="a3"/>
        <w:ind w:left="0" w:right="20"/>
      </w:pPr>
      <w:r w:rsidRPr="002F5F3A">
        <w:t>BFD uses BFD single hop session and BFD multi hop ses</w:t>
      </w:r>
      <w:r>
        <w:t>sion according to network confi</w:t>
      </w:r>
      <w:r w:rsidRPr="002F5F3A">
        <w:t>guration.</w:t>
      </w:r>
    </w:p>
    <w:p w14:paraId="5ABCF18D" w14:textId="77777777" w:rsidR="00047160" w:rsidRPr="002F5F3A" w:rsidRDefault="00047160" w:rsidP="005C7CFC">
      <w:pPr>
        <w:pStyle w:val="a3"/>
        <w:ind w:left="0" w:right="20"/>
      </w:pPr>
      <w:r w:rsidRPr="002F5F3A">
        <w:t xml:space="preserve">BFD single hop session is used between two systems connected directly. The following figure shows BFD single hop configuration. As the two systems are directly connected via a specific interface, BFD single hop session is only made via </w:t>
      </w:r>
      <w:r w:rsidRPr="002F5F3A">
        <w:lastRenderedPageBreak/>
        <w:t xml:space="preserve">this interface. After you set BFD session parameter on an interface of </w:t>
      </w:r>
      <w:r w:rsidR="00094318">
        <w:t>C9500</w:t>
      </w:r>
      <w:r w:rsidRPr="002F5F3A">
        <w:t xml:space="preserve"> with the </w:t>
      </w:r>
      <w:r w:rsidRPr="002F5F3A">
        <w:rPr>
          <w:bCs/>
        </w:rPr>
        <w:t>bfd interval</w:t>
      </w:r>
      <w:r w:rsidRPr="002F5F3A">
        <w:rPr>
          <w:b/>
          <w:bCs/>
        </w:rPr>
        <w:t xml:space="preserve"> </w:t>
      </w:r>
      <w:r w:rsidRPr="002F5F3A">
        <w:t>command, BFD single hop session is made.</w:t>
      </w:r>
    </w:p>
    <w:p w14:paraId="1D8B8298" w14:textId="77777777" w:rsidR="00047160" w:rsidRDefault="00723426" w:rsidP="005C7CFC">
      <w:pPr>
        <w:keepNext/>
        <w:ind w:leftChars="945" w:left="1701" w:right="20"/>
      </w:pPr>
      <w:r>
        <w:rPr>
          <w:noProof/>
        </w:rPr>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tab/>
      </w:r>
    </w:p>
    <w:p w14:paraId="0C1DC8EE" w14:textId="274F7A8A" w:rsidR="00047160" w:rsidRDefault="000B7D52" w:rsidP="005C7CFC">
      <w:pPr>
        <w:pStyle w:val="afffff3"/>
        <w:ind w:left="0" w:right="20"/>
      </w:pPr>
      <w:bookmarkStart w:id="3095" w:name="_Toc363228637"/>
      <w:bookmarkStart w:id="3096" w:name="_Toc250454101"/>
      <w:bookmarkStart w:id="3097" w:name="_Toc391575492"/>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37</w:t>
      </w:r>
      <w:r w:rsidR="00D52C4A">
        <w:fldChar w:fldCharType="end"/>
      </w:r>
      <w:r w:rsidR="00D52C4A">
        <w:rPr>
          <w:rFonts w:hint="eastAsia"/>
        </w:rPr>
        <w:t xml:space="preserve"> </w:t>
      </w:r>
      <w:r w:rsidR="00047160">
        <w:rPr>
          <w:rFonts w:hint="eastAsia"/>
        </w:rPr>
        <w:t>BFD single hop session</w:t>
      </w:r>
      <w:bookmarkEnd w:id="3095"/>
      <w:bookmarkEnd w:id="3096"/>
      <w:bookmarkEnd w:id="3097"/>
    </w:p>
    <w:p w14:paraId="6DB1FF6A" w14:textId="77777777" w:rsidR="00723426" w:rsidRPr="002F5F3A" w:rsidRDefault="00723426" w:rsidP="005C7CFC">
      <w:pPr>
        <w:pStyle w:val="a3"/>
        <w:ind w:left="0" w:right="20"/>
      </w:pPr>
      <w:r w:rsidRPr="002F5F3A">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2F5F3A">
        <w:rPr>
          <w:bCs/>
        </w:rPr>
        <w:t>bfd multihop-peer</w:t>
      </w:r>
      <w:r w:rsidRPr="002F5F3A">
        <w:rPr>
          <w:b/>
          <w:bCs/>
        </w:rPr>
        <w:t xml:space="preserve"> </w:t>
      </w:r>
      <w:r w:rsidRPr="002F5F3A">
        <w:t>command.</w:t>
      </w:r>
    </w:p>
    <w:p w14:paraId="60A0851C" w14:textId="77777777" w:rsidR="00723426" w:rsidRPr="00723426" w:rsidRDefault="00723426" w:rsidP="005C7CFC">
      <w:pPr>
        <w:ind w:leftChars="945" w:left="1701" w:right="20"/>
      </w:pPr>
      <w:r>
        <w:rPr>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18E6A982" w:rsidR="00047160" w:rsidRDefault="000B7D52" w:rsidP="005C7CFC">
      <w:pPr>
        <w:pStyle w:val="afffff3"/>
        <w:ind w:left="0" w:right="20"/>
      </w:pPr>
      <w:bookmarkStart w:id="3098" w:name="_Toc259459581"/>
      <w:bookmarkStart w:id="3099" w:name="_Toc363228638"/>
      <w:bookmarkStart w:id="3100" w:name="_Toc391575493"/>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38</w:t>
      </w:r>
      <w:r w:rsidR="00D52C4A">
        <w:fldChar w:fldCharType="end"/>
      </w:r>
      <w:r w:rsidR="00D52C4A">
        <w:rPr>
          <w:rFonts w:hint="eastAsia"/>
        </w:rPr>
        <w:t xml:space="preserve"> </w:t>
      </w:r>
      <w:r w:rsidR="00047160">
        <w:rPr>
          <w:rFonts w:hint="eastAsia"/>
        </w:rPr>
        <w:t>BFD multhop session</w:t>
      </w:r>
      <w:bookmarkEnd w:id="3098"/>
      <w:bookmarkEnd w:id="3099"/>
      <w:bookmarkEnd w:id="3100"/>
    </w:p>
    <w:p w14:paraId="152E7785" w14:textId="77777777" w:rsidR="00047160" w:rsidRDefault="00047160" w:rsidP="005C7CFC">
      <w:pPr>
        <w:pStyle w:val="3"/>
        <w:ind w:left="0" w:right="20"/>
      </w:pPr>
      <w:bookmarkStart w:id="3101" w:name="_Toc250454102"/>
      <w:bookmarkStart w:id="3102" w:name="_Toc259459582"/>
      <w:bookmarkStart w:id="3103" w:name="_Toc363228639"/>
      <w:bookmarkStart w:id="3104" w:name="_Toc445131015"/>
      <w:r>
        <w:rPr>
          <w:rFonts w:hint="eastAsia"/>
        </w:rPr>
        <w:t xml:space="preserve">BFD </w:t>
      </w:r>
      <w:r w:rsidRPr="00723426">
        <w:rPr>
          <w:rFonts w:hint="eastAsia"/>
        </w:rPr>
        <w:t>Version</w:t>
      </w:r>
      <w:r>
        <w:rPr>
          <w:rFonts w:hint="eastAsia"/>
        </w:rPr>
        <w:t xml:space="preserve"> Interoperability</w:t>
      </w:r>
      <w:bookmarkEnd w:id="3101"/>
      <w:bookmarkEnd w:id="3102"/>
      <w:bookmarkEnd w:id="3103"/>
      <w:bookmarkEnd w:id="3104"/>
    </w:p>
    <w:p w14:paraId="32ABF06D" w14:textId="77777777" w:rsidR="00047160" w:rsidRPr="002F5F3A" w:rsidRDefault="00094318" w:rsidP="005C7CFC">
      <w:pPr>
        <w:pStyle w:val="a3"/>
        <w:ind w:left="0" w:right="20"/>
      </w:pPr>
      <w:r>
        <w:t>C9500</w:t>
      </w:r>
      <w:r w:rsidR="00047160" w:rsidRPr="002F5F3A">
        <w:t xml:space="preserve"> provides not only BFD version 1 but also version 0. Even if All BFD sessions are made with version 1, it can interact with version 0. </w:t>
      </w:r>
    </w:p>
    <w:p w14:paraId="0933478A" w14:textId="77777777" w:rsidR="00047160" w:rsidRPr="002F5F3A" w:rsidRDefault="00047160" w:rsidP="005C7CFC">
      <w:pPr>
        <w:pStyle w:val="a3"/>
        <w:ind w:left="0" w:right="20"/>
      </w:pPr>
      <w:r w:rsidRPr="002F5F3A">
        <w:t>After the system automatically detects BFD version, BFD session runs as the highest version that can use commonly with the interactive system.</w:t>
      </w:r>
    </w:p>
    <w:p w14:paraId="0F4C269E" w14:textId="77777777" w:rsidR="00047160" w:rsidRPr="002F5F3A" w:rsidRDefault="00047160" w:rsidP="005C7CFC">
      <w:pPr>
        <w:pStyle w:val="a3"/>
        <w:ind w:left="0" w:right="20"/>
      </w:pPr>
      <w:r w:rsidRPr="002F5F3A">
        <w:t xml:space="preserve">For example, if one system uses version 0 and the other systems use version 0, all systems become to use version 0. You can make sure the version to use BFD session with </w:t>
      </w:r>
      <w:r w:rsidRPr="002F5F3A">
        <w:rPr>
          <w:bCs/>
        </w:rPr>
        <w:t>show bfd neighbor</w:t>
      </w:r>
      <w:r w:rsidRPr="002F5F3A">
        <w:t xml:space="preserve"> [</w:t>
      </w:r>
      <w:r w:rsidRPr="002F5F3A">
        <w:rPr>
          <w:bCs/>
        </w:rPr>
        <w:t>details</w:t>
      </w:r>
      <w:r w:rsidRPr="002F5F3A">
        <w:t>].</w:t>
      </w:r>
    </w:p>
    <w:p w14:paraId="777238B0" w14:textId="77777777" w:rsidR="00047160" w:rsidRPr="00024295" w:rsidRDefault="00047160" w:rsidP="005C7CFC">
      <w:pPr>
        <w:ind w:right="20"/>
      </w:pPr>
    </w:p>
    <w:p w14:paraId="73F5A81A" w14:textId="77777777" w:rsidR="00047160" w:rsidRPr="00BA2251" w:rsidRDefault="00047160" w:rsidP="0021019A">
      <w:pPr>
        <w:ind w:right="20"/>
      </w:pPr>
    </w:p>
    <w:p w14:paraId="323EEA80" w14:textId="77777777" w:rsidR="00047160" w:rsidRDefault="00047160" w:rsidP="0021019A">
      <w:pPr>
        <w:pStyle w:val="2"/>
        <w:ind w:right="20"/>
      </w:pPr>
      <w:bookmarkStart w:id="3105" w:name="_Toc8448089"/>
      <w:bookmarkStart w:id="3106" w:name="_Toc259459583"/>
      <w:bookmarkStart w:id="3107" w:name="_Toc445131016"/>
      <w:r>
        <w:rPr>
          <w:rFonts w:hint="eastAsia"/>
        </w:rPr>
        <w:lastRenderedPageBreak/>
        <w:t xml:space="preserve">BFD </w:t>
      </w:r>
      <w:r w:rsidRPr="00723426">
        <w:rPr>
          <w:rFonts w:hint="eastAsia"/>
        </w:rPr>
        <w:t>Restrictions</w:t>
      </w:r>
      <w:bookmarkEnd w:id="3105"/>
      <w:bookmarkEnd w:id="3106"/>
      <w:bookmarkEnd w:id="3107"/>
    </w:p>
    <w:p w14:paraId="32B7107C" w14:textId="77777777" w:rsidR="00047160" w:rsidRPr="002F5F3A" w:rsidRDefault="00047160" w:rsidP="00AD125B">
      <w:pPr>
        <w:pStyle w:val="a3"/>
        <w:ind w:left="0" w:right="20"/>
      </w:pPr>
      <w:r w:rsidRPr="002F5F3A">
        <w:t xml:space="preserve">The BFD restrictions of </w:t>
      </w:r>
      <w:r w:rsidR="00094318">
        <w:t>C9500</w:t>
      </w:r>
      <w:r w:rsidRPr="002F5F3A">
        <w:t xml:space="preserve"> are as follows: </w:t>
      </w:r>
    </w:p>
    <w:p w14:paraId="340032AC" w14:textId="77777777" w:rsidR="00047160" w:rsidRPr="002F5F3A" w:rsidRDefault="00047160" w:rsidP="00AD125B">
      <w:pPr>
        <w:pStyle w:val="Randomlist"/>
        <w:tabs>
          <w:tab w:val="clear" w:pos="3968"/>
          <w:tab w:val="num" w:pos="1980"/>
          <w:tab w:val="num" w:pos="3320"/>
        </w:tabs>
        <w:ind w:left="0" w:right="20" w:firstLine="0"/>
      </w:pPr>
      <w:r w:rsidRPr="002F5F3A">
        <w:t>It only supports asynchronous mode. It can start BFD session although some BFD peer.</w:t>
      </w:r>
    </w:p>
    <w:p w14:paraId="06A4D138" w14:textId="77777777" w:rsidR="00047160" w:rsidRPr="002F5F3A" w:rsidRDefault="00047160" w:rsidP="00AD125B">
      <w:pPr>
        <w:pStyle w:val="Randomlist"/>
        <w:tabs>
          <w:tab w:val="clear" w:pos="3968"/>
          <w:tab w:val="num" w:pos="1980"/>
          <w:tab w:val="num" w:pos="3320"/>
        </w:tabs>
        <w:ind w:left="0" w:right="20" w:firstLine="0"/>
      </w:pPr>
      <w:r w:rsidRPr="002F5F3A">
        <w:t>It supports BGP, OSPF, and static routing.</w:t>
      </w:r>
    </w:p>
    <w:p w14:paraId="7BFB17EC" w14:textId="77777777" w:rsidR="00047160" w:rsidRPr="002F5F3A" w:rsidRDefault="00047160" w:rsidP="00AD125B">
      <w:pPr>
        <w:pStyle w:val="Randomlist"/>
        <w:tabs>
          <w:tab w:val="clear" w:pos="3968"/>
          <w:tab w:val="num" w:pos="1980"/>
          <w:tab w:val="num" w:pos="3320"/>
        </w:tabs>
        <w:ind w:left="0" w:right="20" w:firstLine="0"/>
      </w:pPr>
      <w:r w:rsidRPr="002F5F3A">
        <w:t>It can make BFD session of maximum 128 numbers. When you make the session more than 128 number, the following message is displayed.</w:t>
      </w:r>
    </w:p>
    <w:p w14:paraId="6AD1BCFB" w14:textId="77777777" w:rsidR="00047160" w:rsidRPr="002F5F3A" w:rsidRDefault="00047160" w:rsidP="00AD125B">
      <w:pPr>
        <w:pStyle w:val="a3"/>
        <w:ind w:left="0" w:right="20"/>
      </w:pPr>
      <w:r w:rsidRPr="002F5F3A">
        <w:t>%BFD-5-SESSIONLIMIT: Attempt to exceed session limit of 128 neighbors.</w:t>
      </w:r>
    </w:p>
    <w:p w14:paraId="0B4BD9F4" w14:textId="77777777" w:rsidR="00047160" w:rsidRPr="002F5F3A" w:rsidRDefault="00047160" w:rsidP="00AD125B">
      <w:pPr>
        <w:pStyle w:val="Randomlist"/>
        <w:tabs>
          <w:tab w:val="clear" w:pos="3968"/>
          <w:tab w:val="num" w:pos="1980"/>
          <w:tab w:val="num" w:pos="3320"/>
        </w:tabs>
        <w:ind w:left="0" w:right="20" w:firstLine="0"/>
      </w:pPr>
      <w:r w:rsidRPr="002F5F3A">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012B8F" w:rsidRDefault="00047160" w:rsidP="00AD125B">
      <w:pPr>
        <w:ind w:right="20"/>
        <w:rPr>
          <w:color w:val="000000"/>
        </w:rPr>
      </w:pPr>
    </w:p>
    <w:p w14:paraId="12F38D00" w14:textId="77777777" w:rsidR="00047160" w:rsidRDefault="00047160" w:rsidP="0021019A">
      <w:pPr>
        <w:pStyle w:val="2"/>
        <w:ind w:right="20"/>
      </w:pPr>
      <w:bookmarkStart w:id="3108" w:name="_Toc363228640"/>
      <w:bookmarkStart w:id="3109" w:name="_Toc259459584"/>
      <w:bookmarkStart w:id="3110" w:name="_Toc363228641"/>
      <w:bookmarkStart w:id="3111" w:name="_Toc445131017"/>
      <w:r>
        <w:rPr>
          <w:rFonts w:hint="eastAsia"/>
        </w:rPr>
        <w:lastRenderedPageBreak/>
        <w:t>Default BFD Configuration</w:t>
      </w:r>
      <w:bookmarkEnd w:id="3108"/>
      <w:bookmarkEnd w:id="3109"/>
      <w:bookmarkEnd w:id="3110"/>
      <w:bookmarkEnd w:id="3111"/>
    </w:p>
    <w:p w14:paraId="247502A8" w14:textId="77777777" w:rsidR="00047160" w:rsidRDefault="00047160" w:rsidP="00AD125B">
      <w:pPr>
        <w:pStyle w:val="a3"/>
        <w:ind w:left="0" w:right="20"/>
      </w:pPr>
      <w:r w:rsidRPr="002F5F3A">
        <w:t>The following table shows the basic BFD configuration:</w:t>
      </w:r>
    </w:p>
    <w:p w14:paraId="37F3AFB6" w14:textId="77777777" w:rsidR="00086FC3" w:rsidRDefault="00086FC3" w:rsidP="00AD125B">
      <w:pPr>
        <w:pStyle w:val="afffff3"/>
        <w:ind w:left="0" w:right="20"/>
      </w:pPr>
      <w:bookmarkStart w:id="3112" w:name="_Toc391575326"/>
      <w:r>
        <w:t xml:space="preserve">Table </w:t>
      </w:r>
      <w:r w:rsidR="005832B8">
        <w:fldChar w:fldCharType="begin"/>
      </w:r>
      <w:r w:rsidR="00092D8C">
        <w:instrText xml:space="preserve"> SEQ Table \* ARABIC </w:instrText>
      </w:r>
      <w:r w:rsidR="005832B8">
        <w:fldChar w:fldCharType="separate"/>
      </w:r>
      <w:r w:rsidR="00001ED6">
        <w:rPr>
          <w:noProof/>
        </w:rPr>
        <w:t>184</w:t>
      </w:r>
      <w:r w:rsidR="005832B8">
        <w:rPr>
          <w:noProof/>
        </w:rPr>
        <w:fldChar w:fldCharType="end"/>
      </w:r>
      <w:r>
        <w:rPr>
          <w:rFonts w:hint="eastAsia"/>
        </w:rPr>
        <w:t xml:space="preserve"> </w:t>
      </w:r>
      <w:r w:rsidRPr="002F5F3A">
        <w:t>Default BFD Configuration</w:t>
      </w:r>
      <w:bookmarkEnd w:id="3112"/>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4"/>
        <w:gridCol w:w="4471"/>
      </w:tblGrid>
      <w:tr w:rsidR="00047160" w:rsidRPr="00A8576D" w14:paraId="55277985" w14:textId="77777777" w:rsidTr="00723426">
        <w:tc>
          <w:tcPr>
            <w:tcW w:w="4048" w:type="dxa"/>
            <w:tcBorders>
              <w:left w:val="nil"/>
            </w:tcBorders>
            <w:shd w:val="pct10" w:color="auto" w:fill="auto"/>
            <w:vAlign w:val="center"/>
          </w:tcPr>
          <w:p w14:paraId="1AA8BA4D" w14:textId="77777777" w:rsidR="00047160" w:rsidRPr="002F5F3A" w:rsidRDefault="00047160" w:rsidP="00AD125B">
            <w:pPr>
              <w:wordWrap/>
              <w:ind w:right="20"/>
              <w:jc w:val="center"/>
              <w:rPr>
                <w:b/>
              </w:rPr>
            </w:pPr>
            <w:r w:rsidRPr="002F5F3A">
              <w:rPr>
                <w:b/>
              </w:rPr>
              <w:t>Feature</w:t>
            </w:r>
          </w:p>
        </w:tc>
        <w:tc>
          <w:tcPr>
            <w:tcW w:w="5108" w:type="dxa"/>
            <w:tcBorders>
              <w:right w:val="nil"/>
            </w:tcBorders>
            <w:shd w:val="pct10" w:color="auto" w:fill="auto"/>
            <w:vAlign w:val="center"/>
          </w:tcPr>
          <w:p w14:paraId="55FFE600" w14:textId="77777777" w:rsidR="00047160" w:rsidRPr="002F5F3A" w:rsidRDefault="00047160" w:rsidP="00AD125B">
            <w:pPr>
              <w:wordWrap/>
              <w:ind w:right="20"/>
              <w:jc w:val="center"/>
              <w:rPr>
                <w:b/>
              </w:rPr>
            </w:pPr>
            <w:r w:rsidRPr="002F5F3A">
              <w:rPr>
                <w:b/>
              </w:rPr>
              <w:t>Default Setting</w:t>
            </w:r>
          </w:p>
        </w:tc>
      </w:tr>
      <w:tr w:rsidR="00047160" w:rsidRPr="00A8576D" w14:paraId="7DA12AA6" w14:textId="77777777" w:rsidTr="00723426">
        <w:tc>
          <w:tcPr>
            <w:tcW w:w="4048" w:type="dxa"/>
            <w:tcBorders>
              <w:left w:val="nil"/>
            </w:tcBorders>
            <w:vAlign w:val="center"/>
          </w:tcPr>
          <w:p w14:paraId="666DD641" w14:textId="77777777" w:rsidR="00047160" w:rsidRPr="002F5F3A" w:rsidRDefault="00047160" w:rsidP="00AD125B">
            <w:pPr>
              <w:wordWrap/>
              <w:ind w:right="20"/>
            </w:pPr>
            <w:r w:rsidRPr="002F5F3A">
              <w:t>BFD</w:t>
            </w:r>
          </w:p>
        </w:tc>
        <w:tc>
          <w:tcPr>
            <w:tcW w:w="5108" w:type="dxa"/>
            <w:tcBorders>
              <w:right w:val="nil"/>
            </w:tcBorders>
            <w:vAlign w:val="center"/>
          </w:tcPr>
          <w:p w14:paraId="1EC16DE2" w14:textId="77777777" w:rsidR="00047160" w:rsidRPr="002F5F3A" w:rsidRDefault="00047160" w:rsidP="00AD125B">
            <w:pPr>
              <w:wordWrap/>
              <w:ind w:right="20"/>
            </w:pPr>
            <w:r w:rsidRPr="002F5F3A">
              <w:t>Enable.</w:t>
            </w:r>
          </w:p>
        </w:tc>
      </w:tr>
      <w:tr w:rsidR="00047160" w:rsidRPr="00A8576D" w14:paraId="3EE1E091" w14:textId="77777777" w:rsidTr="00723426">
        <w:tc>
          <w:tcPr>
            <w:tcW w:w="4048" w:type="dxa"/>
            <w:tcBorders>
              <w:left w:val="nil"/>
            </w:tcBorders>
            <w:vAlign w:val="center"/>
          </w:tcPr>
          <w:p w14:paraId="2AEE214F" w14:textId="77777777" w:rsidR="00047160" w:rsidRPr="002F5F3A" w:rsidRDefault="00047160" w:rsidP="00AD125B">
            <w:pPr>
              <w:wordWrap/>
              <w:ind w:right="20"/>
            </w:pPr>
            <w:r w:rsidRPr="002F5F3A">
              <w:t>Interface passive mode</w:t>
            </w:r>
          </w:p>
        </w:tc>
        <w:tc>
          <w:tcPr>
            <w:tcW w:w="5108" w:type="dxa"/>
            <w:tcBorders>
              <w:right w:val="nil"/>
            </w:tcBorders>
            <w:vAlign w:val="center"/>
          </w:tcPr>
          <w:p w14:paraId="0C80A90C" w14:textId="77777777" w:rsidR="00047160" w:rsidRPr="002F5F3A" w:rsidRDefault="00047160" w:rsidP="00AD125B">
            <w:pPr>
              <w:wordWrap/>
              <w:ind w:right="20"/>
            </w:pPr>
            <w:r w:rsidRPr="002F5F3A">
              <w:t>Active mode.</w:t>
            </w:r>
          </w:p>
        </w:tc>
      </w:tr>
      <w:tr w:rsidR="00047160" w:rsidRPr="00A8576D" w14:paraId="73C20838" w14:textId="77777777" w:rsidTr="00723426">
        <w:tc>
          <w:tcPr>
            <w:tcW w:w="4048" w:type="dxa"/>
            <w:tcBorders>
              <w:left w:val="nil"/>
            </w:tcBorders>
            <w:vAlign w:val="center"/>
          </w:tcPr>
          <w:p w14:paraId="7A70DEC8" w14:textId="77777777" w:rsidR="00047160" w:rsidRPr="002F5F3A" w:rsidRDefault="00047160" w:rsidP="00AD125B">
            <w:pPr>
              <w:wordWrap/>
              <w:ind w:right="20"/>
            </w:pPr>
            <w:r w:rsidRPr="002F5F3A">
              <w:t>BFD Echo packet reception</w:t>
            </w:r>
          </w:p>
        </w:tc>
        <w:tc>
          <w:tcPr>
            <w:tcW w:w="5108" w:type="dxa"/>
            <w:tcBorders>
              <w:right w:val="nil"/>
            </w:tcBorders>
            <w:vAlign w:val="center"/>
          </w:tcPr>
          <w:p w14:paraId="571FA321" w14:textId="77777777" w:rsidR="00047160" w:rsidRPr="002F5F3A" w:rsidRDefault="00047160" w:rsidP="00AD125B">
            <w:pPr>
              <w:wordWrap/>
              <w:ind w:right="20"/>
            </w:pPr>
            <w:r w:rsidRPr="002F5F3A">
              <w:t>Disable</w:t>
            </w:r>
          </w:p>
        </w:tc>
      </w:tr>
      <w:tr w:rsidR="00047160" w:rsidRPr="00A8576D" w14:paraId="5D653828" w14:textId="77777777" w:rsidTr="00723426">
        <w:tc>
          <w:tcPr>
            <w:tcW w:w="4048" w:type="dxa"/>
            <w:tcBorders>
              <w:left w:val="nil"/>
            </w:tcBorders>
            <w:vAlign w:val="center"/>
          </w:tcPr>
          <w:p w14:paraId="75C24760" w14:textId="77777777" w:rsidR="00047160" w:rsidRPr="002F5F3A" w:rsidRDefault="00047160" w:rsidP="00AD125B">
            <w:pPr>
              <w:wordWrap/>
              <w:ind w:right="20"/>
              <w:rPr>
                <w:lang w:val="fr-FR"/>
              </w:rPr>
            </w:pPr>
            <w:r w:rsidRPr="002F5F3A">
              <w:rPr>
                <w:lang w:val="fr-FR"/>
              </w:rPr>
              <w:t>BFD Echo mode</w:t>
            </w:r>
          </w:p>
        </w:tc>
        <w:tc>
          <w:tcPr>
            <w:tcW w:w="5108" w:type="dxa"/>
            <w:tcBorders>
              <w:right w:val="nil"/>
            </w:tcBorders>
            <w:vAlign w:val="center"/>
          </w:tcPr>
          <w:p w14:paraId="3939119B" w14:textId="77777777" w:rsidR="00047160" w:rsidRPr="002F5F3A" w:rsidRDefault="00047160" w:rsidP="00AD125B">
            <w:pPr>
              <w:wordWrap/>
              <w:ind w:right="20"/>
            </w:pPr>
            <w:r w:rsidRPr="002F5F3A">
              <w:t>No use</w:t>
            </w:r>
          </w:p>
        </w:tc>
      </w:tr>
      <w:tr w:rsidR="00047160" w:rsidRPr="00A8576D" w14:paraId="32999903" w14:textId="77777777" w:rsidTr="00723426">
        <w:tc>
          <w:tcPr>
            <w:tcW w:w="4048" w:type="dxa"/>
            <w:tcBorders>
              <w:left w:val="nil"/>
            </w:tcBorders>
            <w:vAlign w:val="center"/>
          </w:tcPr>
          <w:p w14:paraId="0F283000" w14:textId="77777777" w:rsidR="00047160" w:rsidRPr="002F5F3A" w:rsidRDefault="00047160" w:rsidP="00AD125B">
            <w:pPr>
              <w:wordWrap/>
              <w:ind w:right="20"/>
              <w:rPr>
                <w:lang w:val="fr-FR"/>
              </w:rPr>
            </w:pPr>
            <w:r w:rsidRPr="002F5F3A">
              <w:rPr>
                <w:lang w:val="fr-FR"/>
              </w:rPr>
              <w:t>Desired transmit interval</w:t>
            </w:r>
          </w:p>
        </w:tc>
        <w:tc>
          <w:tcPr>
            <w:tcW w:w="5108" w:type="dxa"/>
            <w:tcBorders>
              <w:right w:val="nil"/>
            </w:tcBorders>
            <w:vAlign w:val="center"/>
          </w:tcPr>
          <w:p w14:paraId="13C61ED5" w14:textId="77777777" w:rsidR="00047160" w:rsidRPr="002F5F3A" w:rsidRDefault="00047160" w:rsidP="00AD125B">
            <w:pPr>
              <w:wordWrap/>
              <w:ind w:right="20"/>
            </w:pPr>
            <w:r w:rsidRPr="002F5F3A">
              <w:t>750 msec (Multihop session)</w:t>
            </w:r>
          </w:p>
        </w:tc>
      </w:tr>
      <w:tr w:rsidR="00047160" w:rsidRPr="00A8576D" w14:paraId="7EA9326B" w14:textId="77777777" w:rsidTr="00723426">
        <w:tc>
          <w:tcPr>
            <w:tcW w:w="4048" w:type="dxa"/>
            <w:tcBorders>
              <w:left w:val="nil"/>
            </w:tcBorders>
            <w:vAlign w:val="center"/>
          </w:tcPr>
          <w:p w14:paraId="498FD471" w14:textId="77777777" w:rsidR="00047160" w:rsidRPr="002F5F3A" w:rsidRDefault="00047160" w:rsidP="00AD125B">
            <w:pPr>
              <w:wordWrap/>
              <w:ind w:right="20"/>
              <w:rPr>
                <w:lang w:val="fr-FR"/>
              </w:rPr>
            </w:pPr>
            <w:r w:rsidRPr="002F5F3A">
              <w:rPr>
                <w:lang w:val="fr-FR"/>
              </w:rPr>
              <w:t>Required minimum receive interval</w:t>
            </w:r>
          </w:p>
        </w:tc>
        <w:tc>
          <w:tcPr>
            <w:tcW w:w="5108" w:type="dxa"/>
            <w:tcBorders>
              <w:right w:val="nil"/>
            </w:tcBorders>
            <w:vAlign w:val="center"/>
          </w:tcPr>
          <w:p w14:paraId="2DD5D06A" w14:textId="77777777" w:rsidR="00047160" w:rsidRPr="002F5F3A" w:rsidRDefault="00047160" w:rsidP="00AD125B">
            <w:pPr>
              <w:wordWrap/>
              <w:ind w:right="20"/>
            </w:pPr>
            <w:r w:rsidRPr="002F5F3A">
              <w:t>500 msec  (Multihop session)</w:t>
            </w:r>
          </w:p>
        </w:tc>
      </w:tr>
      <w:tr w:rsidR="00047160" w:rsidRPr="00A8576D" w14:paraId="3757DB2F" w14:textId="77777777" w:rsidTr="00723426">
        <w:tc>
          <w:tcPr>
            <w:tcW w:w="4048" w:type="dxa"/>
            <w:tcBorders>
              <w:left w:val="nil"/>
            </w:tcBorders>
            <w:vAlign w:val="center"/>
          </w:tcPr>
          <w:p w14:paraId="3C0030C0" w14:textId="77777777" w:rsidR="00047160" w:rsidRPr="002F5F3A" w:rsidRDefault="00047160" w:rsidP="00AD125B">
            <w:pPr>
              <w:wordWrap/>
              <w:ind w:right="20"/>
              <w:rPr>
                <w:lang w:val="fr-FR"/>
              </w:rPr>
            </w:pPr>
            <w:r w:rsidRPr="002F5F3A">
              <w:rPr>
                <w:lang w:val="fr-FR"/>
              </w:rPr>
              <w:t>Multiplier</w:t>
            </w:r>
          </w:p>
        </w:tc>
        <w:tc>
          <w:tcPr>
            <w:tcW w:w="5108" w:type="dxa"/>
            <w:tcBorders>
              <w:right w:val="nil"/>
            </w:tcBorders>
            <w:vAlign w:val="center"/>
          </w:tcPr>
          <w:p w14:paraId="6E5B1595" w14:textId="77777777" w:rsidR="00047160" w:rsidRPr="002F5F3A" w:rsidRDefault="00047160" w:rsidP="00AD125B">
            <w:pPr>
              <w:wordWrap/>
              <w:ind w:right="20"/>
            </w:pPr>
            <w:r w:rsidRPr="002F5F3A">
              <w:t>3 (Multihop session)</w:t>
            </w:r>
          </w:p>
        </w:tc>
      </w:tr>
      <w:tr w:rsidR="00047160" w:rsidRPr="00A8576D" w14:paraId="3121EB47" w14:textId="77777777" w:rsidTr="00723426">
        <w:tc>
          <w:tcPr>
            <w:tcW w:w="4048" w:type="dxa"/>
            <w:tcBorders>
              <w:left w:val="nil"/>
            </w:tcBorders>
            <w:vAlign w:val="center"/>
          </w:tcPr>
          <w:p w14:paraId="40805CD6" w14:textId="77777777" w:rsidR="00047160" w:rsidRPr="002F5F3A" w:rsidRDefault="00047160" w:rsidP="00AD125B">
            <w:pPr>
              <w:wordWrap/>
              <w:ind w:right="20"/>
              <w:rPr>
                <w:lang w:val="fr-FR"/>
              </w:rPr>
            </w:pPr>
            <w:r w:rsidRPr="002F5F3A">
              <w:rPr>
                <w:lang w:val="fr-FR"/>
              </w:rPr>
              <w:t>BFD Slow-timer</w:t>
            </w:r>
          </w:p>
        </w:tc>
        <w:tc>
          <w:tcPr>
            <w:tcW w:w="5108" w:type="dxa"/>
            <w:tcBorders>
              <w:right w:val="nil"/>
            </w:tcBorders>
            <w:vAlign w:val="center"/>
          </w:tcPr>
          <w:p w14:paraId="17765184" w14:textId="77777777" w:rsidR="00047160" w:rsidRPr="002F5F3A" w:rsidRDefault="00047160" w:rsidP="00AD125B">
            <w:pPr>
              <w:wordWrap/>
              <w:ind w:right="20"/>
            </w:pPr>
            <w:r w:rsidRPr="002F5F3A">
              <w:t>1000 msec</w:t>
            </w:r>
          </w:p>
        </w:tc>
      </w:tr>
    </w:tbl>
    <w:p w14:paraId="7D4BD0B7" w14:textId="77777777" w:rsidR="00047160" w:rsidRPr="002F5F3A" w:rsidRDefault="00047160" w:rsidP="00AD125B">
      <w:pPr>
        <w:pStyle w:val="a3"/>
        <w:ind w:left="0" w:right="20"/>
      </w:pPr>
      <w:r w:rsidRPr="002F5F3A">
        <w:t xml:space="preserve">Desired transmit interval, Required minimum receive interval and Multiplier are imfortant BFD session parameters. To make BFD single hop session, you set this parameter value directly with </w:t>
      </w:r>
      <w:r w:rsidRPr="002F5F3A">
        <w:rPr>
          <w:bCs/>
        </w:rPr>
        <w:t>bfd interval</w:t>
      </w:r>
      <w:r w:rsidRPr="002F5F3A">
        <w:t xml:space="preserve"> command. </w:t>
      </w:r>
    </w:p>
    <w:p w14:paraId="6092F916" w14:textId="77777777" w:rsidR="00047160" w:rsidRPr="002F5F3A" w:rsidRDefault="00047160" w:rsidP="00AD125B">
      <w:pPr>
        <w:pStyle w:val="a3"/>
        <w:ind w:left="0" w:right="20"/>
      </w:pPr>
      <w:r w:rsidRPr="002F5F3A">
        <w:t>If</w:t>
      </w:r>
      <w:r w:rsidRPr="002F5F3A">
        <w:rPr>
          <w:bCs/>
        </w:rPr>
        <w:t xml:space="preserve"> bfd multihop-peer </w:t>
      </w:r>
      <w:r w:rsidRPr="002F5F3A">
        <w:t>configuration for BFD multihop session does not exist, use the values defined in the table.</w:t>
      </w:r>
    </w:p>
    <w:p w14:paraId="016A9D88" w14:textId="77777777" w:rsidR="00047160" w:rsidRPr="00024295" w:rsidRDefault="00047160" w:rsidP="0021019A">
      <w:pPr>
        <w:ind w:right="20"/>
      </w:pPr>
    </w:p>
    <w:p w14:paraId="722A2A64" w14:textId="77777777" w:rsidR="00047160" w:rsidRPr="00752799" w:rsidRDefault="00047160" w:rsidP="0021019A">
      <w:pPr>
        <w:ind w:right="20"/>
      </w:pPr>
      <w:r>
        <w:br w:type="page"/>
      </w:r>
    </w:p>
    <w:p w14:paraId="56A9432D" w14:textId="77777777" w:rsidR="00047160" w:rsidRPr="00723426" w:rsidRDefault="00047160" w:rsidP="0021019A">
      <w:pPr>
        <w:pStyle w:val="2"/>
        <w:ind w:right="20"/>
      </w:pPr>
      <w:bookmarkStart w:id="3113" w:name="_Toc259459585"/>
      <w:bookmarkStart w:id="3114" w:name="_Toc363228642"/>
      <w:bookmarkStart w:id="3115" w:name="_Toc445131018"/>
      <w:r>
        <w:rPr>
          <w:rFonts w:hint="eastAsia"/>
        </w:rPr>
        <w:lastRenderedPageBreak/>
        <w:t>Configuring BFD</w:t>
      </w:r>
      <w:bookmarkEnd w:id="3113"/>
      <w:bookmarkEnd w:id="3114"/>
      <w:bookmarkEnd w:id="3115"/>
    </w:p>
    <w:p w14:paraId="3682FCAD" w14:textId="77777777" w:rsidR="00047160" w:rsidRDefault="00047160" w:rsidP="00AD125B">
      <w:pPr>
        <w:pStyle w:val="a3"/>
        <w:spacing w:line="240" w:lineRule="auto"/>
        <w:ind w:left="0" w:right="20"/>
      </w:pPr>
      <w:r w:rsidRPr="002F5F3A">
        <w:t>This section describes BFD configuration as follows:</w:t>
      </w:r>
    </w:p>
    <w:p w14:paraId="5A243ED4" w14:textId="77777777" w:rsidR="00047160" w:rsidRDefault="00047160" w:rsidP="00AD125B">
      <w:pPr>
        <w:pStyle w:val="Randomlist"/>
        <w:tabs>
          <w:tab w:val="clear" w:pos="3968"/>
          <w:tab w:val="num" w:pos="1980"/>
          <w:tab w:val="num" w:pos="3320"/>
        </w:tabs>
        <w:ind w:left="0" w:right="20" w:firstLine="0"/>
      </w:pPr>
      <w:r>
        <w:rPr>
          <w:rFonts w:hint="eastAsia"/>
        </w:rPr>
        <w:t>Configuring BFD session parameters on the interface</w:t>
      </w:r>
    </w:p>
    <w:p w14:paraId="3B8B3DE2" w14:textId="77777777" w:rsidR="00047160" w:rsidRDefault="00047160" w:rsidP="00AD125B">
      <w:pPr>
        <w:pStyle w:val="Randomlist"/>
        <w:tabs>
          <w:tab w:val="clear" w:pos="3968"/>
          <w:tab w:val="num" w:pos="1980"/>
          <w:tab w:val="num" w:pos="3320"/>
        </w:tabs>
        <w:ind w:left="0" w:right="20" w:firstLine="0"/>
      </w:pPr>
      <w:r>
        <w:rPr>
          <w:rFonts w:hint="eastAsia"/>
        </w:rPr>
        <w:t>Configuring BFD multi-hop session parameters</w:t>
      </w:r>
    </w:p>
    <w:p w14:paraId="67D1CC09"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BGP</w:t>
      </w:r>
    </w:p>
    <w:p w14:paraId="768D534D"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OSPF</w:t>
      </w:r>
    </w:p>
    <w:p w14:paraId="26C1AF9A"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static routing</w:t>
      </w:r>
    </w:p>
    <w:p w14:paraId="6F7A7FE2" w14:textId="77777777" w:rsidR="00047160" w:rsidRDefault="00047160" w:rsidP="00AD125B">
      <w:pPr>
        <w:pStyle w:val="Randomlist"/>
        <w:tabs>
          <w:tab w:val="clear" w:pos="3968"/>
          <w:tab w:val="num" w:pos="1980"/>
          <w:tab w:val="num" w:pos="3320"/>
        </w:tabs>
        <w:ind w:left="0" w:right="20" w:firstLine="0"/>
      </w:pPr>
      <w:r>
        <w:rPr>
          <w:rFonts w:hint="eastAsia"/>
        </w:rPr>
        <w:t>Configuring Passive Mode on the Interface</w:t>
      </w:r>
    </w:p>
    <w:p w14:paraId="4988F23E" w14:textId="77777777" w:rsidR="00047160" w:rsidRDefault="00047160" w:rsidP="00AD125B">
      <w:pPr>
        <w:pStyle w:val="Randomlist"/>
        <w:tabs>
          <w:tab w:val="clear" w:pos="3968"/>
          <w:tab w:val="num" w:pos="1980"/>
          <w:tab w:val="num" w:pos="3320"/>
        </w:tabs>
        <w:ind w:left="0" w:right="20" w:firstLine="0"/>
      </w:pPr>
      <w:r>
        <w:t>C</w:t>
      </w:r>
      <w:r>
        <w:rPr>
          <w:rFonts w:hint="eastAsia"/>
        </w:rPr>
        <w:t>onfiguring BFD slow timer</w:t>
      </w:r>
    </w:p>
    <w:p w14:paraId="25C21927" w14:textId="77777777" w:rsidR="00047160" w:rsidRDefault="00047160" w:rsidP="00AD125B">
      <w:pPr>
        <w:pStyle w:val="Randomlist"/>
        <w:tabs>
          <w:tab w:val="clear" w:pos="3968"/>
          <w:tab w:val="num" w:pos="1980"/>
          <w:tab w:val="num" w:pos="3320"/>
        </w:tabs>
        <w:ind w:left="0" w:right="20" w:firstLine="0"/>
      </w:pPr>
      <w:r>
        <w:rPr>
          <w:rFonts w:hint="eastAsia"/>
        </w:rPr>
        <w:t>Configuring BFD echo mode</w:t>
      </w:r>
    </w:p>
    <w:p w14:paraId="224BC4D6" w14:textId="77777777" w:rsidR="00047160" w:rsidRDefault="00047160" w:rsidP="00AD125B">
      <w:pPr>
        <w:pStyle w:val="Randomlist"/>
        <w:tabs>
          <w:tab w:val="clear" w:pos="3968"/>
          <w:tab w:val="num" w:pos="1980"/>
          <w:tab w:val="num" w:pos="3320"/>
        </w:tabs>
        <w:ind w:left="0" w:right="20" w:firstLine="0"/>
      </w:pPr>
      <w:r>
        <w:rPr>
          <w:rFonts w:hint="eastAsia"/>
        </w:rPr>
        <w:t>Monitoring and Troubleshooting BFD</w:t>
      </w:r>
    </w:p>
    <w:p w14:paraId="4FCB0D26" w14:textId="77777777" w:rsidR="00047160" w:rsidRDefault="00047160" w:rsidP="00AD125B">
      <w:pPr>
        <w:spacing w:line="240" w:lineRule="auto"/>
        <w:ind w:right="20"/>
      </w:pPr>
    </w:p>
    <w:p w14:paraId="3BC4489E" w14:textId="77777777" w:rsidR="00047160" w:rsidRDefault="00047160" w:rsidP="00AD125B">
      <w:pPr>
        <w:pStyle w:val="3"/>
        <w:ind w:left="0" w:right="20"/>
      </w:pPr>
      <w:bookmarkStart w:id="3116" w:name="_Toc243819328"/>
      <w:bookmarkStart w:id="3117" w:name="_Toc259459586"/>
      <w:bookmarkStart w:id="3118" w:name="_Toc445131019"/>
      <w:r>
        <w:rPr>
          <w:rFonts w:hint="eastAsia"/>
        </w:rPr>
        <w:t xml:space="preserve">Configuring BFD session </w:t>
      </w:r>
      <w:r w:rsidRPr="00723426">
        <w:rPr>
          <w:rFonts w:hint="eastAsia"/>
        </w:rPr>
        <w:t>parameters</w:t>
      </w:r>
      <w:r>
        <w:rPr>
          <w:rFonts w:hint="eastAsia"/>
        </w:rPr>
        <w:t xml:space="preserve"> on the interface</w:t>
      </w:r>
      <w:bookmarkEnd w:id="3116"/>
      <w:bookmarkEnd w:id="3117"/>
      <w:bookmarkEnd w:id="3118"/>
    </w:p>
    <w:p w14:paraId="742298C2" w14:textId="77777777" w:rsidR="00047160" w:rsidRDefault="00047160" w:rsidP="00AD125B">
      <w:pPr>
        <w:pStyle w:val="a3"/>
        <w:spacing w:line="240" w:lineRule="auto"/>
        <w:ind w:left="0" w:right="20"/>
      </w:pPr>
      <w:r w:rsidRPr="002F5F3A">
        <w:t>To configure BFD session parameters on the interface, do the following tasks:</w:t>
      </w:r>
    </w:p>
    <w:p w14:paraId="6E4B2FA1" w14:textId="77777777" w:rsidR="00086FC3" w:rsidRPr="002F5F3A" w:rsidRDefault="00086FC3" w:rsidP="00AD125B">
      <w:pPr>
        <w:pStyle w:val="afffff3"/>
        <w:spacing w:line="240" w:lineRule="auto"/>
        <w:ind w:left="0" w:right="20"/>
      </w:pPr>
      <w:bookmarkStart w:id="3119" w:name="_Toc363228643"/>
      <w:bookmarkStart w:id="3120" w:name="_Toc391575327"/>
      <w:r>
        <w:t xml:space="preserve">Table </w:t>
      </w:r>
      <w:r w:rsidR="005832B8">
        <w:fldChar w:fldCharType="begin"/>
      </w:r>
      <w:r w:rsidR="00092D8C">
        <w:instrText xml:space="preserve"> SEQ Table \* ARABIC </w:instrText>
      </w:r>
      <w:r w:rsidR="005832B8">
        <w:fldChar w:fldCharType="separate"/>
      </w:r>
      <w:r w:rsidR="00001ED6">
        <w:rPr>
          <w:noProof/>
        </w:rPr>
        <w:t>185</w:t>
      </w:r>
      <w:r w:rsidR="005832B8">
        <w:rPr>
          <w:noProof/>
        </w:rPr>
        <w:fldChar w:fldCharType="end"/>
      </w:r>
      <w:r>
        <w:rPr>
          <w:rFonts w:hint="eastAsia"/>
        </w:rPr>
        <w:t xml:space="preserve"> </w:t>
      </w:r>
      <w:r w:rsidRPr="002F5F3A">
        <w:t>Configuring BFD session parameters on the interface</w:t>
      </w:r>
      <w:bookmarkEnd w:id="3119"/>
      <w:bookmarkEnd w:id="3120"/>
    </w:p>
    <w:tbl>
      <w:tblPr>
        <w:tblStyle w:val="CLIWide"/>
        <w:tblW w:w="0" w:type="auto"/>
        <w:tblLook w:val="01E0" w:firstRow="1" w:lastRow="1" w:firstColumn="1" w:lastColumn="1" w:noHBand="0" w:noVBand="0"/>
      </w:tblPr>
      <w:tblGrid>
        <w:gridCol w:w="920"/>
        <w:gridCol w:w="3713"/>
        <w:gridCol w:w="3299"/>
      </w:tblGrid>
      <w:tr w:rsidR="00047160" w:rsidRPr="00A8576D"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2F5F3A" w:rsidRDefault="00047160" w:rsidP="00AD125B">
            <w:pPr>
              <w:wordWrap/>
              <w:spacing w:line="240" w:lineRule="auto"/>
              <w:ind w:right="20"/>
              <w:rPr>
                <w:b/>
                <w:bCs/>
              </w:rPr>
            </w:pPr>
            <w:r w:rsidRPr="002F5F3A">
              <w:rPr>
                <w:b/>
                <w:bCs/>
              </w:rPr>
              <w:t>Step</w:t>
            </w:r>
          </w:p>
        </w:tc>
        <w:tc>
          <w:tcPr>
            <w:tcW w:w="4320" w:type="dxa"/>
          </w:tcPr>
          <w:p w14:paraId="21A112C8"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3B5A3B74"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636411BC" w14:textId="77777777" w:rsidTr="00752CBE">
        <w:tc>
          <w:tcPr>
            <w:tcW w:w="988" w:type="dxa"/>
          </w:tcPr>
          <w:p w14:paraId="2C8585CF"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196B18AA" w14:textId="77777777" w:rsidR="00047160" w:rsidRPr="002F5F3A" w:rsidRDefault="00047160" w:rsidP="00AD125B">
            <w:pPr>
              <w:wordWrap/>
              <w:spacing w:line="240" w:lineRule="auto"/>
              <w:ind w:right="20"/>
              <w:jc w:val="left"/>
              <w:rPr>
                <w:b/>
                <w:bCs/>
              </w:rPr>
            </w:pPr>
            <w:r w:rsidRPr="002F5F3A">
              <w:rPr>
                <w:b/>
                <w:bCs/>
              </w:rPr>
              <w:t>configure terminal</w:t>
            </w:r>
          </w:p>
          <w:p w14:paraId="3C9DE9A8" w14:textId="77777777" w:rsidR="00047160" w:rsidRPr="002F5F3A" w:rsidRDefault="00047160" w:rsidP="00AD125B">
            <w:pPr>
              <w:wordWrap/>
              <w:spacing w:line="240" w:lineRule="auto"/>
              <w:ind w:right="20"/>
              <w:jc w:val="left"/>
              <w:rPr>
                <w:b/>
                <w:bCs/>
              </w:rPr>
            </w:pPr>
            <w:r w:rsidRPr="002F5F3A">
              <w:rPr>
                <w:b/>
                <w:bCs/>
              </w:rPr>
              <w:t>Example:</w:t>
            </w:r>
          </w:p>
          <w:p w14:paraId="111998D7" w14:textId="77777777"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14:paraId="1E093C89" w14:textId="77777777" w:rsidR="00047160" w:rsidRPr="002F5F3A" w:rsidRDefault="00047160" w:rsidP="00AD125B">
            <w:pPr>
              <w:wordWrap/>
              <w:spacing w:line="240" w:lineRule="auto"/>
              <w:ind w:right="20"/>
            </w:pPr>
            <w:r w:rsidRPr="002F5F3A">
              <w:t>Enters the global configuration mode.</w:t>
            </w:r>
          </w:p>
        </w:tc>
      </w:tr>
      <w:tr w:rsidR="00047160" w:rsidRPr="00A8576D" w14:paraId="2273C7CF" w14:textId="77777777" w:rsidTr="00752CBE">
        <w:tc>
          <w:tcPr>
            <w:tcW w:w="988" w:type="dxa"/>
          </w:tcPr>
          <w:p w14:paraId="11093B75"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2A3AA908" w14:textId="77777777" w:rsidR="00047160" w:rsidRPr="002F5F3A" w:rsidRDefault="00047160" w:rsidP="00AD125B">
            <w:pPr>
              <w:wordWrap/>
              <w:spacing w:line="240" w:lineRule="auto"/>
              <w:ind w:right="20"/>
              <w:jc w:val="left"/>
            </w:pPr>
            <w:r w:rsidRPr="002F5F3A">
              <w:rPr>
                <w:b/>
                <w:bCs/>
              </w:rPr>
              <w:t xml:space="preserve">interface </w:t>
            </w:r>
            <w:r w:rsidRPr="002F5F3A">
              <w:rPr>
                <w:i/>
                <w:iCs/>
              </w:rPr>
              <w:t>interface-name</w:t>
            </w:r>
          </w:p>
          <w:p w14:paraId="27737438" w14:textId="77777777" w:rsidR="00047160" w:rsidRPr="002F5F3A" w:rsidRDefault="00047160" w:rsidP="00AD125B">
            <w:pPr>
              <w:wordWrap/>
              <w:spacing w:line="240" w:lineRule="auto"/>
              <w:ind w:right="20"/>
              <w:jc w:val="left"/>
            </w:pPr>
          </w:p>
          <w:p w14:paraId="133E59CB" w14:textId="77777777" w:rsidR="00047160" w:rsidRPr="002F5F3A" w:rsidRDefault="00047160" w:rsidP="00AD125B">
            <w:pPr>
              <w:wordWrap/>
              <w:spacing w:line="240" w:lineRule="auto"/>
              <w:ind w:right="20"/>
              <w:jc w:val="left"/>
              <w:rPr>
                <w:b/>
                <w:bCs/>
              </w:rPr>
            </w:pPr>
            <w:r w:rsidRPr="002F5F3A">
              <w:rPr>
                <w:b/>
                <w:bCs/>
              </w:rPr>
              <w:t>Example:</w:t>
            </w:r>
          </w:p>
          <w:p w14:paraId="5A07853B" w14:textId="77777777" w:rsidR="00047160" w:rsidRPr="002F5F3A" w:rsidRDefault="00047160" w:rsidP="00AD125B">
            <w:pPr>
              <w:wordWrap/>
              <w:spacing w:line="240" w:lineRule="auto"/>
              <w:ind w:right="20"/>
              <w:jc w:val="left"/>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14:paraId="6D8F0305" w14:textId="77777777" w:rsidR="00047160" w:rsidRPr="002F5F3A" w:rsidRDefault="00047160" w:rsidP="00AD125B">
            <w:pPr>
              <w:wordWrap/>
              <w:spacing w:line="240" w:lineRule="auto"/>
              <w:ind w:right="20"/>
            </w:pPr>
            <w:r w:rsidRPr="002F5F3A">
              <w:t>Enter the interface configuration mode.</w:t>
            </w:r>
          </w:p>
        </w:tc>
      </w:tr>
      <w:tr w:rsidR="00047160" w:rsidRPr="00A8576D" w14:paraId="3A298CA1" w14:textId="77777777" w:rsidTr="00752CBE">
        <w:tc>
          <w:tcPr>
            <w:tcW w:w="988" w:type="dxa"/>
          </w:tcPr>
          <w:p w14:paraId="4EC526BE"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7C6C18FE" w14:textId="77777777" w:rsidR="00047160" w:rsidRPr="002F5F3A" w:rsidRDefault="00047160" w:rsidP="00AD125B">
            <w:pPr>
              <w:wordWrap/>
              <w:spacing w:line="240" w:lineRule="auto"/>
              <w:ind w:right="20"/>
              <w:jc w:val="left"/>
            </w:pPr>
            <w:r w:rsidRPr="002F5F3A">
              <w:rPr>
                <w:b/>
                <w:bCs/>
              </w:rPr>
              <w:t xml:space="preserve">ip address </w:t>
            </w:r>
            <w:r w:rsidRPr="002F5F3A">
              <w:rPr>
                <w:i/>
                <w:iCs/>
              </w:rPr>
              <w:t>ip-address/prefix-length</w:t>
            </w:r>
          </w:p>
          <w:p w14:paraId="5A07BD89" w14:textId="77777777" w:rsidR="00047160" w:rsidRPr="002F5F3A" w:rsidRDefault="00047160" w:rsidP="00AD125B">
            <w:pPr>
              <w:wordWrap/>
              <w:spacing w:line="240" w:lineRule="auto"/>
              <w:ind w:right="20"/>
              <w:jc w:val="left"/>
              <w:rPr>
                <w:b/>
                <w:bCs/>
              </w:rPr>
            </w:pPr>
            <w:r w:rsidRPr="002F5F3A">
              <w:rPr>
                <w:b/>
                <w:bCs/>
              </w:rPr>
              <w:t>Example:</w:t>
            </w:r>
          </w:p>
          <w:p w14:paraId="75FF14F2"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ip address 33.1.1.1/24</w:t>
            </w:r>
          </w:p>
        </w:tc>
        <w:tc>
          <w:tcPr>
            <w:tcW w:w="3848" w:type="dxa"/>
          </w:tcPr>
          <w:p w14:paraId="55D3827F" w14:textId="77777777" w:rsidR="00047160" w:rsidRPr="002F5F3A" w:rsidRDefault="00047160" w:rsidP="00AD125B">
            <w:pPr>
              <w:wordWrap/>
              <w:spacing w:line="240" w:lineRule="auto"/>
              <w:ind w:right="20"/>
            </w:pPr>
            <w:r w:rsidRPr="002F5F3A">
              <w:t>Sets IP address on interface.</w:t>
            </w:r>
          </w:p>
          <w:p w14:paraId="2E422245" w14:textId="77777777" w:rsidR="00047160" w:rsidRPr="002F5F3A" w:rsidRDefault="00047160" w:rsidP="00AD125B">
            <w:pPr>
              <w:wordWrap/>
              <w:spacing w:line="240" w:lineRule="auto"/>
              <w:ind w:right="20"/>
            </w:pPr>
          </w:p>
        </w:tc>
      </w:tr>
      <w:tr w:rsidR="00047160" w:rsidRPr="00A8576D" w14:paraId="34235C88" w14:textId="77777777" w:rsidTr="00752CBE">
        <w:tc>
          <w:tcPr>
            <w:tcW w:w="988" w:type="dxa"/>
          </w:tcPr>
          <w:p w14:paraId="6704D4FA"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3F6B6884" w14:textId="77777777" w:rsidR="00047160" w:rsidRPr="002F5F3A" w:rsidRDefault="00047160" w:rsidP="00AD125B">
            <w:pPr>
              <w:wordWrap/>
              <w:spacing w:line="240" w:lineRule="auto"/>
              <w:ind w:right="20"/>
              <w:jc w:val="left"/>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169566CC" w14:textId="77777777" w:rsidR="00047160" w:rsidRPr="002F5F3A" w:rsidRDefault="00047160" w:rsidP="00AD125B">
            <w:pPr>
              <w:wordWrap/>
              <w:spacing w:line="240" w:lineRule="auto"/>
              <w:ind w:right="20"/>
              <w:jc w:val="left"/>
              <w:rPr>
                <w:b/>
                <w:bCs/>
              </w:rPr>
            </w:pPr>
            <w:r w:rsidRPr="002F5F3A">
              <w:rPr>
                <w:b/>
                <w:bCs/>
              </w:rPr>
              <w:t>Example:</w:t>
            </w:r>
          </w:p>
          <w:p w14:paraId="7C956796"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bCs/>
              </w:rPr>
              <w:t>bfd interval 750 min_rx 500 multiplier 3</w:t>
            </w:r>
          </w:p>
        </w:tc>
        <w:tc>
          <w:tcPr>
            <w:tcW w:w="3848" w:type="dxa"/>
          </w:tcPr>
          <w:p w14:paraId="0AB3F0A3" w14:textId="77777777" w:rsidR="00047160" w:rsidRPr="002F5F3A" w:rsidRDefault="00047160" w:rsidP="00AD125B">
            <w:pPr>
              <w:wordWrap/>
              <w:spacing w:line="240" w:lineRule="auto"/>
              <w:ind w:right="20"/>
            </w:pPr>
            <w:r w:rsidRPr="002F5F3A">
              <w:t>Sets BFD parameter on interface.</w:t>
            </w:r>
          </w:p>
        </w:tc>
      </w:tr>
      <w:tr w:rsidR="00047160" w:rsidRPr="00A8576D" w14:paraId="639951EF" w14:textId="77777777" w:rsidTr="00752CBE">
        <w:tc>
          <w:tcPr>
            <w:tcW w:w="988" w:type="dxa"/>
          </w:tcPr>
          <w:p w14:paraId="4BA1938A" w14:textId="77777777" w:rsidR="00047160" w:rsidRPr="002F5F3A" w:rsidRDefault="00047160" w:rsidP="00AD125B">
            <w:pPr>
              <w:wordWrap/>
              <w:spacing w:line="240" w:lineRule="auto"/>
              <w:ind w:right="20"/>
              <w:rPr>
                <w:b/>
                <w:bCs/>
              </w:rPr>
            </w:pPr>
            <w:r w:rsidRPr="002F5F3A">
              <w:rPr>
                <w:b/>
                <w:bCs/>
              </w:rPr>
              <w:t>Step 5</w:t>
            </w:r>
          </w:p>
        </w:tc>
        <w:tc>
          <w:tcPr>
            <w:tcW w:w="4320" w:type="dxa"/>
          </w:tcPr>
          <w:p w14:paraId="10A5EF93" w14:textId="77777777" w:rsidR="00047160" w:rsidRPr="002F5F3A" w:rsidRDefault="00047160" w:rsidP="00AD125B">
            <w:pPr>
              <w:wordWrap/>
              <w:spacing w:line="240" w:lineRule="auto"/>
              <w:ind w:right="20"/>
              <w:jc w:val="left"/>
              <w:rPr>
                <w:b/>
                <w:bCs/>
              </w:rPr>
            </w:pPr>
            <w:r w:rsidRPr="002F5F3A">
              <w:rPr>
                <w:b/>
                <w:bCs/>
              </w:rPr>
              <w:t>end</w:t>
            </w:r>
          </w:p>
          <w:p w14:paraId="48E49718" w14:textId="77777777" w:rsidR="00047160" w:rsidRPr="002F5F3A" w:rsidRDefault="00047160" w:rsidP="00AD125B">
            <w:pPr>
              <w:wordWrap/>
              <w:spacing w:line="240" w:lineRule="auto"/>
              <w:ind w:right="20"/>
              <w:jc w:val="left"/>
              <w:rPr>
                <w:b/>
                <w:bCs/>
              </w:rPr>
            </w:pPr>
            <w:r w:rsidRPr="002F5F3A">
              <w:rPr>
                <w:b/>
                <w:bCs/>
              </w:rPr>
              <w:t>Example:</w:t>
            </w:r>
          </w:p>
          <w:p w14:paraId="04855282"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end</w:t>
            </w:r>
          </w:p>
        </w:tc>
        <w:tc>
          <w:tcPr>
            <w:tcW w:w="3848" w:type="dxa"/>
          </w:tcPr>
          <w:p w14:paraId="09BAF017" w14:textId="77777777" w:rsidR="00047160" w:rsidRPr="002F5F3A" w:rsidRDefault="00047160" w:rsidP="00AD125B">
            <w:pPr>
              <w:wordWrap/>
              <w:spacing w:line="240" w:lineRule="auto"/>
              <w:ind w:right="20"/>
            </w:pPr>
            <w:r w:rsidRPr="002F5F3A">
              <w:t xml:space="preserve">Returns the </w:t>
            </w:r>
            <w:r w:rsidR="00221294">
              <w:t>Privileged</w:t>
            </w:r>
            <w:r w:rsidRPr="002F5F3A">
              <w:t xml:space="preserve"> mode.</w:t>
            </w:r>
          </w:p>
        </w:tc>
      </w:tr>
    </w:tbl>
    <w:p w14:paraId="0BE924C7" w14:textId="77777777" w:rsidR="00047160" w:rsidRDefault="00047160" w:rsidP="00AD125B">
      <w:pPr>
        <w:spacing w:line="240" w:lineRule="auto"/>
        <w:ind w:right="20"/>
      </w:pPr>
    </w:p>
    <w:tbl>
      <w:tblPr>
        <w:tblStyle w:val="NOTICE"/>
        <w:tblW w:w="0" w:type="auto"/>
        <w:tblLook w:val="0000" w:firstRow="0" w:lastRow="0" w:firstColumn="0" w:lastColumn="0" w:noHBand="0" w:noVBand="0"/>
      </w:tblPr>
      <w:tblGrid>
        <w:gridCol w:w="870"/>
        <w:gridCol w:w="1061"/>
        <w:gridCol w:w="6001"/>
      </w:tblGrid>
      <w:tr w:rsidR="00047160" w14:paraId="6459400F" w14:textId="77777777" w:rsidTr="00723426">
        <w:tc>
          <w:tcPr>
            <w:tcW w:w="900" w:type="dxa"/>
            <w:vAlign w:val="center"/>
          </w:tcPr>
          <w:p w14:paraId="0A34AFCD" w14:textId="77777777" w:rsidR="00047160" w:rsidRPr="00E32C6A" w:rsidRDefault="00047160" w:rsidP="00AD125B">
            <w:pPr>
              <w:pStyle w:val="aa"/>
              <w:spacing w:after="120"/>
              <w:ind w:right="20"/>
              <w:jc w:val="both"/>
              <w:rPr>
                <w:rFonts w:ascii="Tahoma" w:eastAsia="굴림" w:hAnsi="Tahoma"/>
              </w:rPr>
            </w:pPr>
            <w:r>
              <w:rPr>
                <w:rFonts w:ascii="Tahoma" w:eastAsia="굴림" w:hAnsi="Tahoma" w:hint="eastAsia"/>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E32C6A" w:rsidRDefault="00047160" w:rsidP="00AD125B">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66805567" w14:textId="77777777" w:rsidR="00047160" w:rsidRPr="00E32C6A" w:rsidRDefault="00047160" w:rsidP="00AD125B">
            <w:pPr>
              <w:pStyle w:val="aa"/>
              <w:ind w:right="20"/>
              <w:jc w:val="both"/>
              <w:rPr>
                <w:rFonts w:ascii="Tahoma" w:eastAsia="굴림" w:hAnsi="Tahoma" w:cs="Tahoma"/>
              </w:rPr>
            </w:pPr>
            <w:r w:rsidRPr="002F5F3A">
              <w:t>You must set BFD parameter on relevant interface with bfd interval command to make single-hop BDF session</w:t>
            </w:r>
          </w:p>
        </w:tc>
      </w:tr>
    </w:tbl>
    <w:p w14:paraId="4EFB7204" w14:textId="77777777" w:rsidR="00047160" w:rsidRDefault="00047160" w:rsidP="00AD125B">
      <w:pPr>
        <w:spacing w:line="240" w:lineRule="auto"/>
        <w:ind w:right="20"/>
      </w:pPr>
    </w:p>
    <w:p w14:paraId="1F51D2E1" w14:textId="77777777" w:rsidR="003E5E06" w:rsidRPr="00E30BA0" w:rsidRDefault="003E5E06" w:rsidP="00AD125B">
      <w:pPr>
        <w:spacing w:line="240" w:lineRule="auto"/>
        <w:ind w:right="20"/>
      </w:pPr>
    </w:p>
    <w:p w14:paraId="2113C9E5" w14:textId="77777777" w:rsidR="00047160" w:rsidRDefault="00047160" w:rsidP="00AD125B">
      <w:pPr>
        <w:pStyle w:val="3"/>
        <w:ind w:left="0" w:right="20"/>
      </w:pPr>
      <w:bookmarkStart w:id="3121" w:name="_Toc243819329"/>
      <w:bookmarkStart w:id="3122" w:name="_Toc445131020"/>
      <w:r>
        <w:rPr>
          <w:rFonts w:hint="eastAsia"/>
        </w:rPr>
        <w:t>Configuring multi-hop BFD session parameters</w:t>
      </w:r>
      <w:bookmarkEnd w:id="3121"/>
      <w:bookmarkEnd w:id="3122"/>
    </w:p>
    <w:p w14:paraId="0F352CF6" w14:textId="77777777" w:rsidR="00047160" w:rsidRDefault="00047160" w:rsidP="00AD125B">
      <w:pPr>
        <w:pStyle w:val="a3"/>
        <w:spacing w:line="240" w:lineRule="auto"/>
        <w:ind w:left="0" w:right="20"/>
      </w:pPr>
      <w:r w:rsidRPr="002F5F3A">
        <w:t>You must configure multi-hop BFD session parameters per BFD peer. To configure multi-hop BFD session parameters, do the following tasks:</w:t>
      </w:r>
    </w:p>
    <w:p w14:paraId="060A99E2" w14:textId="77777777" w:rsidR="00AD125B" w:rsidRPr="002F5F3A" w:rsidRDefault="00AD125B" w:rsidP="00AD125B">
      <w:pPr>
        <w:pStyle w:val="a3"/>
        <w:spacing w:line="240" w:lineRule="auto"/>
        <w:ind w:left="0" w:right="20"/>
      </w:pPr>
    </w:p>
    <w:p w14:paraId="5FBE35A3" w14:textId="77777777" w:rsidR="00047160" w:rsidRPr="004A6827" w:rsidRDefault="00086FC3" w:rsidP="00AD125B">
      <w:pPr>
        <w:pStyle w:val="afffff3"/>
        <w:spacing w:line="240" w:lineRule="auto"/>
        <w:ind w:left="0" w:right="20"/>
      </w:pPr>
      <w:bookmarkStart w:id="3123" w:name="_Toc259459587"/>
      <w:bookmarkStart w:id="3124" w:name="_Toc391575328"/>
      <w:r>
        <w:lastRenderedPageBreak/>
        <w:t xml:space="preserve">Table </w:t>
      </w:r>
      <w:r w:rsidR="005832B8">
        <w:fldChar w:fldCharType="begin"/>
      </w:r>
      <w:r w:rsidR="00092D8C">
        <w:instrText xml:space="preserve"> SEQ Table \* ARABIC </w:instrText>
      </w:r>
      <w:r w:rsidR="005832B8">
        <w:fldChar w:fldCharType="separate"/>
      </w:r>
      <w:r w:rsidR="00001ED6">
        <w:rPr>
          <w:noProof/>
        </w:rPr>
        <w:t>186</w:t>
      </w:r>
      <w:r w:rsidR="005832B8">
        <w:rPr>
          <w:noProof/>
        </w:rPr>
        <w:fldChar w:fldCharType="end"/>
      </w:r>
      <w:r>
        <w:rPr>
          <w:rFonts w:hint="eastAsia"/>
        </w:rPr>
        <w:t xml:space="preserve"> </w:t>
      </w:r>
      <w:r w:rsidRPr="002F5F3A">
        <w:t>Configuring multi-hop BFD session parameters</w:t>
      </w:r>
      <w:bookmarkEnd w:id="3123"/>
      <w:bookmarkEnd w:id="3124"/>
    </w:p>
    <w:tbl>
      <w:tblPr>
        <w:tblStyle w:val="CLIWide"/>
        <w:tblW w:w="0" w:type="auto"/>
        <w:tblLook w:val="01E0" w:firstRow="1" w:lastRow="1" w:firstColumn="1" w:lastColumn="1" w:noHBand="0" w:noVBand="0"/>
      </w:tblPr>
      <w:tblGrid>
        <w:gridCol w:w="920"/>
        <w:gridCol w:w="3713"/>
        <w:gridCol w:w="3299"/>
      </w:tblGrid>
      <w:tr w:rsidR="00047160" w:rsidRPr="00A8576D"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2F5F3A" w:rsidRDefault="00047160" w:rsidP="00AD125B">
            <w:pPr>
              <w:wordWrap/>
              <w:spacing w:line="240" w:lineRule="auto"/>
              <w:ind w:right="20"/>
              <w:rPr>
                <w:b/>
                <w:bCs/>
              </w:rPr>
            </w:pPr>
            <w:r w:rsidRPr="002F5F3A">
              <w:rPr>
                <w:b/>
                <w:bCs/>
              </w:rPr>
              <w:t>Step</w:t>
            </w:r>
          </w:p>
        </w:tc>
        <w:tc>
          <w:tcPr>
            <w:tcW w:w="4320" w:type="dxa"/>
          </w:tcPr>
          <w:p w14:paraId="26513F1A"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15EE9540"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0DAF7E6C" w14:textId="77777777" w:rsidTr="00752CBE">
        <w:tc>
          <w:tcPr>
            <w:tcW w:w="988" w:type="dxa"/>
          </w:tcPr>
          <w:p w14:paraId="499CE437"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22EBEBD2" w14:textId="77777777" w:rsidR="00047160" w:rsidRPr="002F5F3A" w:rsidRDefault="00047160" w:rsidP="00AD125B">
            <w:pPr>
              <w:wordWrap/>
              <w:spacing w:line="240" w:lineRule="auto"/>
              <w:ind w:right="20"/>
              <w:jc w:val="left"/>
              <w:rPr>
                <w:b/>
                <w:bCs/>
              </w:rPr>
            </w:pPr>
            <w:r w:rsidRPr="002F5F3A">
              <w:rPr>
                <w:b/>
                <w:bCs/>
              </w:rPr>
              <w:t>configure terminal</w:t>
            </w:r>
          </w:p>
          <w:p w14:paraId="4FC2A8F6" w14:textId="77777777" w:rsidR="00047160" w:rsidRPr="002F5F3A" w:rsidRDefault="00047160" w:rsidP="00AD125B">
            <w:pPr>
              <w:wordWrap/>
              <w:spacing w:line="240" w:lineRule="auto"/>
              <w:ind w:right="20"/>
              <w:jc w:val="left"/>
            </w:pPr>
          </w:p>
          <w:p w14:paraId="79D8BEC1" w14:textId="77777777" w:rsidR="00047160" w:rsidRPr="002F5F3A" w:rsidRDefault="00047160" w:rsidP="00AD125B">
            <w:pPr>
              <w:wordWrap/>
              <w:spacing w:line="240" w:lineRule="auto"/>
              <w:ind w:right="20"/>
              <w:jc w:val="left"/>
              <w:rPr>
                <w:b/>
                <w:bCs/>
              </w:rPr>
            </w:pPr>
            <w:r w:rsidRPr="002F5F3A">
              <w:rPr>
                <w:b/>
                <w:bCs/>
              </w:rPr>
              <w:t>Example:</w:t>
            </w:r>
          </w:p>
          <w:p w14:paraId="0B1AE6B5" w14:textId="77777777"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14:paraId="22115325" w14:textId="77777777" w:rsidR="00047160" w:rsidRPr="002F5F3A" w:rsidRDefault="00047160" w:rsidP="00AD125B">
            <w:pPr>
              <w:wordWrap/>
              <w:spacing w:line="240" w:lineRule="auto"/>
              <w:ind w:right="20"/>
            </w:pPr>
            <w:r w:rsidRPr="002F5F3A">
              <w:t>Enters the global configuration mode.</w:t>
            </w:r>
          </w:p>
        </w:tc>
      </w:tr>
      <w:tr w:rsidR="00047160" w:rsidRPr="00A8576D" w14:paraId="134CF08B" w14:textId="77777777" w:rsidTr="00752CBE">
        <w:tc>
          <w:tcPr>
            <w:tcW w:w="988" w:type="dxa"/>
          </w:tcPr>
          <w:p w14:paraId="2091AFC1"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01053A3" w14:textId="77777777" w:rsidR="00047160" w:rsidRPr="002F5F3A" w:rsidRDefault="00047160" w:rsidP="00AD125B">
            <w:pPr>
              <w:wordWrap/>
              <w:spacing w:line="240" w:lineRule="auto"/>
              <w:ind w:right="20"/>
              <w:jc w:val="left"/>
            </w:pPr>
            <w:r w:rsidRPr="002F5F3A">
              <w:rPr>
                <w:b/>
                <w:bCs/>
              </w:rPr>
              <w:t xml:space="preserve">bfd multihop-peer </w:t>
            </w:r>
            <w:r w:rsidRPr="002F5F3A">
              <w:rPr>
                <w:i/>
                <w:iCs/>
              </w:rPr>
              <w:t xml:space="preserve">A.B.C.D </w:t>
            </w:r>
            <w:r w:rsidRPr="002F5F3A">
              <w:rPr>
                <w:b/>
                <w:bCs/>
              </w:rPr>
              <w:t xml:space="preserve">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5D65437E" w14:textId="77777777" w:rsidR="00047160" w:rsidRPr="002F5F3A" w:rsidRDefault="00047160" w:rsidP="00AD125B">
            <w:pPr>
              <w:wordWrap/>
              <w:spacing w:line="240" w:lineRule="auto"/>
              <w:ind w:right="20"/>
              <w:jc w:val="left"/>
            </w:pPr>
          </w:p>
          <w:p w14:paraId="10DB2A38" w14:textId="77777777" w:rsidR="00047160" w:rsidRPr="002F5F3A" w:rsidRDefault="00047160" w:rsidP="00AD125B">
            <w:pPr>
              <w:wordWrap/>
              <w:spacing w:line="240" w:lineRule="auto"/>
              <w:ind w:right="20"/>
              <w:jc w:val="left"/>
              <w:rPr>
                <w:b/>
                <w:bCs/>
              </w:rPr>
            </w:pPr>
            <w:r w:rsidRPr="002F5F3A">
              <w:rPr>
                <w:b/>
                <w:bCs/>
              </w:rPr>
              <w:t>Example:</w:t>
            </w:r>
          </w:p>
          <w:p w14:paraId="42EF59F8" w14:textId="77777777" w:rsidR="00047160" w:rsidRPr="002F5F3A" w:rsidRDefault="00047160" w:rsidP="00AD125B">
            <w:pPr>
              <w:wordWrap/>
              <w:spacing w:line="240" w:lineRule="auto"/>
              <w:ind w:right="20"/>
              <w:jc w:val="left"/>
            </w:pPr>
            <w:r w:rsidRPr="002F5F3A">
              <w:t xml:space="preserve">Switch(config)# </w:t>
            </w:r>
            <w:r w:rsidRPr="002F5F3A">
              <w:rPr>
                <w:b/>
                <w:bCs/>
              </w:rPr>
              <w:t>bfd multihop-peer 10.1.1.1 interval 750 min_rx 500 multiplier 3</w:t>
            </w:r>
          </w:p>
        </w:tc>
        <w:tc>
          <w:tcPr>
            <w:tcW w:w="3848" w:type="dxa"/>
          </w:tcPr>
          <w:p w14:paraId="735B5EB3" w14:textId="77777777" w:rsidR="00047160" w:rsidRPr="002F5F3A" w:rsidRDefault="00047160" w:rsidP="00AD125B">
            <w:pPr>
              <w:wordWrap/>
              <w:spacing w:line="240" w:lineRule="auto"/>
              <w:ind w:right="20"/>
            </w:pPr>
            <w:r w:rsidRPr="002F5F3A">
              <w:t xml:space="preserve">Sets multi-hop BFD session parameter </w:t>
            </w:r>
          </w:p>
        </w:tc>
      </w:tr>
      <w:tr w:rsidR="00047160" w:rsidRPr="00A8576D" w14:paraId="2A36F36A" w14:textId="77777777" w:rsidTr="00752CBE">
        <w:tc>
          <w:tcPr>
            <w:tcW w:w="988" w:type="dxa"/>
          </w:tcPr>
          <w:p w14:paraId="09B4AD30"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7364AFC0" w14:textId="77777777" w:rsidR="00047160" w:rsidRPr="002F5F3A" w:rsidRDefault="00047160" w:rsidP="00AD125B">
            <w:pPr>
              <w:wordWrap/>
              <w:spacing w:line="240" w:lineRule="auto"/>
              <w:ind w:right="20"/>
              <w:jc w:val="left"/>
              <w:rPr>
                <w:b/>
                <w:bCs/>
              </w:rPr>
            </w:pPr>
            <w:r w:rsidRPr="002F5F3A">
              <w:rPr>
                <w:b/>
                <w:bCs/>
              </w:rPr>
              <w:t>End</w:t>
            </w:r>
          </w:p>
          <w:p w14:paraId="78B7441E" w14:textId="77777777" w:rsidR="00047160" w:rsidRPr="002F5F3A" w:rsidRDefault="00047160" w:rsidP="00AD125B">
            <w:pPr>
              <w:wordWrap/>
              <w:spacing w:line="240" w:lineRule="auto"/>
              <w:ind w:right="20"/>
              <w:jc w:val="left"/>
            </w:pPr>
          </w:p>
          <w:p w14:paraId="29BD3E57" w14:textId="77777777" w:rsidR="00047160" w:rsidRPr="002F5F3A" w:rsidRDefault="00047160" w:rsidP="00AD125B">
            <w:pPr>
              <w:wordWrap/>
              <w:spacing w:line="240" w:lineRule="auto"/>
              <w:ind w:right="20"/>
              <w:jc w:val="left"/>
              <w:rPr>
                <w:b/>
                <w:bCs/>
              </w:rPr>
            </w:pPr>
            <w:r w:rsidRPr="002F5F3A">
              <w:rPr>
                <w:b/>
                <w:bCs/>
              </w:rPr>
              <w:t>Example:</w:t>
            </w:r>
          </w:p>
          <w:p w14:paraId="5C0D6ACB" w14:textId="77777777" w:rsidR="00047160" w:rsidRPr="002F5F3A" w:rsidRDefault="00047160" w:rsidP="00AD125B">
            <w:pPr>
              <w:wordWrap/>
              <w:spacing w:line="240" w:lineRule="auto"/>
              <w:ind w:right="20"/>
              <w:jc w:val="left"/>
            </w:pPr>
            <w:r w:rsidRPr="002F5F3A">
              <w:t xml:space="preserve">Switch(config)# </w:t>
            </w:r>
            <w:r w:rsidRPr="002F5F3A">
              <w:rPr>
                <w:b/>
              </w:rPr>
              <w:t>end</w:t>
            </w:r>
          </w:p>
        </w:tc>
        <w:tc>
          <w:tcPr>
            <w:tcW w:w="3848" w:type="dxa"/>
          </w:tcPr>
          <w:p w14:paraId="09C6C9C3" w14:textId="77777777" w:rsidR="00047160" w:rsidRPr="002F5F3A" w:rsidRDefault="00047160" w:rsidP="00AD125B">
            <w:pPr>
              <w:wordWrap/>
              <w:spacing w:line="240" w:lineRule="auto"/>
              <w:ind w:right="20"/>
            </w:pPr>
            <w:r w:rsidRPr="002F5F3A">
              <w:t xml:space="preserve">Returns the </w:t>
            </w:r>
            <w:r w:rsidR="00221294">
              <w:t>Privileged</w:t>
            </w:r>
            <w:r w:rsidRPr="002F5F3A">
              <w:t>.</w:t>
            </w:r>
          </w:p>
        </w:tc>
      </w:tr>
    </w:tbl>
    <w:p w14:paraId="1924FE7B" w14:textId="77777777" w:rsidR="00047160" w:rsidRDefault="00047160" w:rsidP="00AD125B">
      <w:pPr>
        <w:spacing w:line="240" w:lineRule="auto"/>
        <w:ind w:right="20"/>
      </w:pPr>
    </w:p>
    <w:p w14:paraId="3B436769" w14:textId="77777777" w:rsidR="00047160" w:rsidRDefault="00047160" w:rsidP="00AD125B">
      <w:pPr>
        <w:pStyle w:val="3"/>
        <w:ind w:left="0" w:right="20"/>
      </w:pPr>
      <w:bookmarkStart w:id="3125" w:name="_Toc363228644"/>
      <w:bookmarkStart w:id="3126" w:name="_Toc445131021"/>
      <w:r w:rsidRPr="00723426">
        <w:rPr>
          <w:rFonts w:hint="eastAsia"/>
        </w:rPr>
        <w:t>Configuring</w:t>
      </w:r>
      <w:r>
        <w:rPr>
          <w:rFonts w:hint="eastAsia"/>
        </w:rPr>
        <w:t xml:space="preserve"> BFD support for BGP</w:t>
      </w:r>
      <w:bookmarkEnd w:id="3125"/>
      <w:bookmarkEnd w:id="3126"/>
    </w:p>
    <w:p w14:paraId="23E2FFDD" w14:textId="77777777" w:rsidR="00047160" w:rsidRDefault="00047160" w:rsidP="00AD125B">
      <w:pPr>
        <w:pStyle w:val="a3"/>
        <w:spacing w:line="240" w:lineRule="auto"/>
        <w:ind w:left="0" w:right="20"/>
      </w:pPr>
      <w:r w:rsidRPr="002F5F3A">
        <w:t>To configure BFD on BGP, do the following tasks.</w:t>
      </w:r>
    </w:p>
    <w:p w14:paraId="567E7728" w14:textId="77777777" w:rsidR="00086FC3" w:rsidRDefault="00086FC3" w:rsidP="00AD125B">
      <w:pPr>
        <w:pStyle w:val="afffff3"/>
        <w:spacing w:line="240" w:lineRule="auto"/>
        <w:ind w:left="0" w:right="20"/>
      </w:pPr>
      <w:bookmarkStart w:id="3127" w:name="_Toc259459588"/>
      <w:bookmarkStart w:id="3128" w:name="_Toc391575329"/>
      <w:r>
        <w:t xml:space="preserve">Table </w:t>
      </w:r>
      <w:r w:rsidR="005832B8">
        <w:fldChar w:fldCharType="begin"/>
      </w:r>
      <w:r w:rsidR="00092D8C">
        <w:instrText xml:space="preserve"> SEQ Table \* ARABIC </w:instrText>
      </w:r>
      <w:r w:rsidR="005832B8">
        <w:fldChar w:fldCharType="separate"/>
      </w:r>
      <w:r w:rsidR="00001ED6">
        <w:rPr>
          <w:noProof/>
        </w:rPr>
        <w:t>187</w:t>
      </w:r>
      <w:r w:rsidR="005832B8">
        <w:rPr>
          <w:noProof/>
        </w:rPr>
        <w:fldChar w:fldCharType="end"/>
      </w:r>
      <w:r>
        <w:rPr>
          <w:rFonts w:hint="eastAsia"/>
        </w:rPr>
        <w:t xml:space="preserve"> </w:t>
      </w:r>
      <w:r w:rsidRPr="002F5F3A">
        <w:t>Configuring BFD support for BGP</w:t>
      </w:r>
      <w:bookmarkEnd w:id="3127"/>
      <w:bookmarkEnd w:id="3128"/>
    </w:p>
    <w:tbl>
      <w:tblPr>
        <w:tblStyle w:val="CLIWide"/>
        <w:tblW w:w="0" w:type="auto"/>
        <w:tblLook w:val="01E0" w:firstRow="1" w:lastRow="1" w:firstColumn="1" w:lastColumn="1" w:noHBand="0" w:noVBand="0"/>
      </w:tblPr>
      <w:tblGrid>
        <w:gridCol w:w="794"/>
        <w:gridCol w:w="3654"/>
        <w:gridCol w:w="3484"/>
      </w:tblGrid>
      <w:tr w:rsidR="00047160" w:rsidRPr="00A8576D"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2F5F3A" w:rsidRDefault="00047160" w:rsidP="00AD125B">
            <w:pPr>
              <w:wordWrap/>
              <w:spacing w:line="240" w:lineRule="auto"/>
              <w:ind w:right="20"/>
              <w:rPr>
                <w:b/>
                <w:bCs/>
              </w:rPr>
            </w:pPr>
            <w:r w:rsidRPr="002F5F3A">
              <w:rPr>
                <w:b/>
                <w:bCs/>
              </w:rPr>
              <w:t>Step</w:t>
            </w:r>
          </w:p>
        </w:tc>
        <w:tc>
          <w:tcPr>
            <w:tcW w:w="4244" w:type="dxa"/>
          </w:tcPr>
          <w:p w14:paraId="509C6D7B"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1C20E1E6"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66AE90BA" w14:textId="77777777" w:rsidTr="00752CBE">
        <w:tc>
          <w:tcPr>
            <w:tcW w:w="828" w:type="dxa"/>
          </w:tcPr>
          <w:p w14:paraId="3A7F9E8A"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4CF1E43B" w14:textId="77777777" w:rsidR="00047160" w:rsidRPr="002F5F3A" w:rsidRDefault="00047160" w:rsidP="00AD125B">
            <w:pPr>
              <w:wordWrap/>
              <w:spacing w:line="240" w:lineRule="auto"/>
              <w:ind w:right="20"/>
              <w:rPr>
                <w:b/>
                <w:bCs/>
              </w:rPr>
            </w:pPr>
            <w:r w:rsidRPr="002F5F3A">
              <w:rPr>
                <w:b/>
                <w:bCs/>
              </w:rPr>
              <w:t>configure terminal</w:t>
            </w:r>
          </w:p>
          <w:p w14:paraId="76CD8BF0" w14:textId="77777777" w:rsidR="00047160" w:rsidRPr="002F5F3A" w:rsidRDefault="00047160" w:rsidP="00AD125B">
            <w:pPr>
              <w:wordWrap/>
              <w:spacing w:line="240" w:lineRule="auto"/>
              <w:ind w:right="20"/>
            </w:pPr>
          </w:p>
          <w:p w14:paraId="467E7497" w14:textId="77777777" w:rsidR="00047160" w:rsidRPr="002F5F3A" w:rsidRDefault="00047160" w:rsidP="00AD125B">
            <w:pPr>
              <w:wordWrap/>
              <w:spacing w:line="240" w:lineRule="auto"/>
              <w:ind w:right="20"/>
              <w:rPr>
                <w:b/>
                <w:bCs/>
              </w:rPr>
            </w:pPr>
            <w:r w:rsidRPr="002F5F3A">
              <w:rPr>
                <w:b/>
                <w:bCs/>
              </w:rPr>
              <w:t>Example:</w:t>
            </w:r>
          </w:p>
          <w:p w14:paraId="7C4BAF2D"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7E8C47E1" w14:textId="77777777" w:rsidR="00047160" w:rsidRPr="002F5F3A" w:rsidRDefault="00047160" w:rsidP="00AD125B">
            <w:pPr>
              <w:wordWrap/>
              <w:spacing w:line="240" w:lineRule="auto"/>
              <w:ind w:right="20"/>
            </w:pPr>
            <w:r w:rsidRPr="002F5F3A">
              <w:t>Enters the global configuration mode.</w:t>
            </w:r>
          </w:p>
        </w:tc>
      </w:tr>
      <w:tr w:rsidR="00047160" w:rsidRPr="00A8576D" w14:paraId="23CEA463" w14:textId="77777777" w:rsidTr="00752CBE">
        <w:tc>
          <w:tcPr>
            <w:tcW w:w="828" w:type="dxa"/>
          </w:tcPr>
          <w:p w14:paraId="51F31180"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74F344D9" w14:textId="77777777" w:rsidR="00047160" w:rsidRPr="002F5F3A" w:rsidRDefault="00047160" w:rsidP="00AD125B">
            <w:pPr>
              <w:wordWrap/>
              <w:spacing w:line="240" w:lineRule="auto"/>
              <w:ind w:right="20"/>
            </w:pPr>
            <w:r w:rsidRPr="002F5F3A">
              <w:rPr>
                <w:b/>
                <w:bCs/>
              </w:rPr>
              <w:t xml:space="preserve">router bgp </w:t>
            </w:r>
            <w:r w:rsidRPr="002F5F3A">
              <w:rPr>
                <w:i/>
                <w:iCs/>
              </w:rPr>
              <w:t>as-tag</w:t>
            </w:r>
          </w:p>
          <w:p w14:paraId="33A52182" w14:textId="77777777" w:rsidR="00047160" w:rsidRPr="002F5F3A" w:rsidRDefault="00047160" w:rsidP="00AD125B">
            <w:pPr>
              <w:wordWrap/>
              <w:spacing w:line="240" w:lineRule="auto"/>
              <w:ind w:right="20"/>
            </w:pPr>
          </w:p>
          <w:p w14:paraId="6103489F" w14:textId="77777777" w:rsidR="00047160" w:rsidRPr="002F5F3A" w:rsidRDefault="00047160" w:rsidP="00AD125B">
            <w:pPr>
              <w:wordWrap/>
              <w:spacing w:line="240" w:lineRule="auto"/>
              <w:ind w:right="20"/>
              <w:rPr>
                <w:b/>
                <w:bCs/>
              </w:rPr>
            </w:pPr>
            <w:r w:rsidRPr="002F5F3A">
              <w:rPr>
                <w:b/>
                <w:bCs/>
              </w:rPr>
              <w:t>Example:</w:t>
            </w:r>
          </w:p>
          <w:p w14:paraId="5605F824" w14:textId="77777777" w:rsidR="00047160" w:rsidRPr="002F5F3A" w:rsidRDefault="00047160" w:rsidP="00AD125B">
            <w:pPr>
              <w:wordWrap/>
              <w:spacing w:line="240" w:lineRule="auto"/>
              <w:ind w:right="20"/>
            </w:pPr>
            <w:r w:rsidRPr="002F5F3A">
              <w:t xml:space="preserve">Switch(config)# </w:t>
            </w:r>
            <w:r w:rsidRPr="002F5F3A">
              <w:rPr>
                <w:b/>
              </w:rPr>
              <w:t>router bgp 100</w:t>
            </w:r>
          </w:p>
        </w:tc>
        <w:tc>
          <w:tcPr>
            <w:tcW w:w="4084" w:type="dxa"/>
          </w:tcPr>
          <w:p w14:paraId="3E0D6B00" w14:textId="77777777" w:rsidR="00047160" w:rsidRPr="002F5F3A" w:rsidRDefault="00047160" w:rsidP="00AD125B">
            <w:pPr>
              <w:wordWrap/>
              <w:spacing w:line="240" w:lineRule="auto"/>
              <w:ind w:right="20"/>
            </w:pPr>
            <w:r w:rsidRPr="002F5F3A">
              <w:t>Enters the BGP router mode.</w:t>
            </w:r>
          </w:p>
        </w:tc>
      </w:tr>
      <w:tr w:rsidR="00047160" w:rsidRPr="00A8576D" w14:paraId="40451BD1" w14:textId="77777777" w:rsidTr="00752CBE">
        <w:tc>
          <w:tcPr>
            <w:tcW w:w="828" w:type="dxa"/>
          </w:tcPr>
          <w:p w14:paraId="49852515"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13EC7C89" w14:textId="77777777" w:rsidR="00047160" w:rsidRPr="002F5F3A" w:rsidRDefault="00047160" w:rsidP="00AD125B">
            <w:pPr>
              <w:wordWrap/>
              <w:spacing w:line="240" w:lineRule="auto"/>
              <w:ind w:right="20"/>
            </w:pPr>
            <w:r w:rsidRPr="002F5F3A">
              <w:rPr>
                <w:b/>
                <w:bCs/>
              </w:rPr>
              <w:t xml:space="preserve">neighbor </w:t>
            </w:r>
            <w:r w:rsidRPr="002F5F3A">
              <w:rPr>
                <w:i/>
                <w:iCs/>
              </w:rPr>
              <w:t>ip-address</w:t>
            </w:r>
            <w:r w:rsidRPr="002F5F3A">
              <w:rPr>
                <w:b/>
                <w:bCs/>
              </w:rPr>
              <w:t xml:space="preserve"> fall-over bfd</w:t>
            </w:r>
          </w:p>
          <w:p w14:paraId="72724871" w14:textId="77777777" w:rsidR="00047160" w:rsidRPr="002F5F3A" w:rsidRDefault="00047160" w:rsidP="00AD125B">
            <w:pPr>
              <w:wordWrap/>
              <w:spacing w:line="240" w:lineRule="auto"/>
              <w:ind w:right="20"/>
            </w:pPr>
          </w:p>
          <w:p w14:paraId="25520B7E" w14:textId="77777777" w:rsidR="00047160" w:rsidRPr="002F5F3A" w:rsidRDefault="00047160" w:rsidP="00AD125B">
            <w:pPr>
              <w:wordWrap/>
              <w:spacing w:line="240" w:lineRule="auto"/>
              <w:ind w:right="20"/>
              <w:rPr>
                <w:b/>
                <w:bCs/>
              </w:rPr>
            </w:pPr>
            <w:r w:rsidRPr="002F5F3A">
              <w:rPr>
                <w:b/>
                <w:bCs/>
              </w:rPr>
              <w:t>Example:</w:t>
            </w:r>
          </w:p>
          <w:p w14:paraId="578F9EBD" w14:textId="77777777" w:rsidR="00047160" w:rsidRPr="002F5F3A" w:rsidRDefault="00047160" w:rsidP="00AD125B">
            <w:pPr>
              <w:wordWrap/>
              <w:spacing w:line="240" w:lineRule="auto"/>
              <w:ind w:right="20"/>
              <w:rPr>
                <w:i/>
              </w:rPr>
            </w:pPr>
            <w:r w:rsidRPr="002F5F3A">
              <w:t>Switch(config-router</w:t>
            </w:r>
            <w:r w:rsidRPr="002F5F3A">
              <w:rPr>
                <w:b/>
              </w:rPr>
              <w:t>)# neighbor 3.3.3.2 fall-over bfd</w:t>
            </w:r>
          </w:p>
        </w:tc>
        <w:tc>
          <w:tcPr>
            <w:tcW w:w="4084" w:type="dxa"/>
          </w:tcPr>
          <w:p w14:paraId="3BC99AD1" w14:textId="77777777" w:rsidR="00047160" w:rsidRPr="002F5F3A" w:rsidRDefault="00047160" w:rsidP="00AD125B">
            <w:pPr>
              <w:wordWrap/>
              <w:spacing w:line="240" w:lineRule="auto"/>
              <w:ind w:right="20"/>
            </w:pPr>
            <w:r w:rsidRPr="002F5F3A">
              <w:t>Enables BFD for checking connection status with BGP neighbor.</w:t>
            </w:r>
          </w:p>
        </w:tc>
      </w:tr>
      <w:tr w:rsidR="00047160" w:rsidRPr="00A8576D" w14:paraId="0879F461" w14:textId="77777777" w:rsidTr="00752CBE">
        <w:tc>
          <w:tcPr>
            <w:tcW w:w="828" w:type="dxa"/>
          </w:tcPr>
          <w:p w14:paraId="3648FD3D"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2927DE9C" w14:textId="77777777" w:rsidR="00047160" w:rsidRPr="002F5F3A" w:rsidRDefault="00047160" w:rsidP="00AD125B">
            <w:pPr>
              <w:wordWrap/>
              <w:spacing w:line="240" w:lineRule="auto"/>
              <w:ind w:right="20"/>
              <w:rPr>
                <w:b/>
                <w:bCs/>
              </w:rPr>
            </w:pPr>
            <w:r w:rsidRPr="002F5F3A">
              <w:rPr>
                <w:b/>
                <w:bCs/>
              </w:rPr>
              <w:t>end</w:t>
            </w:r>
          </w:p>
          <w:p w14:paraId="7993CB27" w14:textId="77777777" w:rsidR="00047160" w:rsidRPr="002F5F3A" w:rsidRDefault="00047160" w:rsidP="00AD125B">
            <w:pPr>
              <w:wordWrap/>
              <w:spacing w:line="240" w:lineRule="auto"/>
              <w:ind w:right="20"/>
              <w:rPr>
                <w:b/>
                <w:bCs/>
              </w:rPr>
            </w:pPr>
          </w:p>
          <w:p w14:paraId="35E5981F" w14:textId="77777777" w:rsidR="00047160" w:rsidRPr="002F5F3A" w:rsidRDefault="00047160" w:rsidP="00AD125B">
            <w:pPr>
              <w:wordWrap/>
              <w:spacing w:line="240" w:lineRule="auto"/>
              <w:ind w:right="20"/>
              <w:rPr>
                <w:b/>
                <w:bCs/>
              </w:rPr>
            </w:pPr>
            <w:r w:rsidRPr="002F5F3A">
              <w:rPr>
                <w:b/>
                <w:bCs/>
              </w:rPr>
              <w:t>Example:</w:t>
            </w:r>
          </w:p>
          <w:p w14:paraId="4409A7F7" w14:textId="77777777" w:rsidR="00047160" w:rsidRPr="002F5F3A" w:rsidRDefault="00047160" w:rsidP="00AD125B">
            <w:pPr>
              <w:wordWrap/>
              <w:spacing w:line="240" w:lineRule="auto"/>
              <w:ind w:right="20"/>
              <w:rPr>
                <w:b/>
                <w:bCs/>
              </w:rPr>
            </w:pPr>
            <w:r w:rsidRPr="002F5F3A">
              <w:rPr>
                <w:b/>
                <w:bCs/>
              </w:rPr>
              <w:t>Switch(config-router)# end</w:t>
            </w:r>
          </w:p>
        </w:tc>
        <w:tc>
          <w:tcPr>
            <w:tcW w:w="4084" w:type="dxa"/>
          </w:tcPr>
          <w:p w14:paraId="417D8C3E" w14:textId="77777777" w:rsidR="00047160" w:rsidRPr="002F5F3A" w:rsidRDefault="00047160" w:rsidP="00AD125B">
            <w:pPr>
              <w:wordWrap/>
              <w:spacing w:line="240" w:lineRule="auto"/>
              <w:ind w:right="20"/>
            </w:pPr>
            <w:r w:rsidRPr="002F5F3A">
              <w:t xml:space="preserve">Returns to the </w:t>
            </w:r>
            <w:r w:rsidR="00221294">
              <w:t>Privileged</w:t>
            </w:r>
            <w:r w:rsidRPr="002F5F3A">
              <w:t>.</w:t>
            </w:r>
          </w:p>
        </w:tc>
      </w:tr>
    </w:tbl>
    <w:p w14:paraId="49A0D626" w14:textId="77777777" w:rsidR="00047160" w:rsidRDefault="00047160" w:rsidP="00AD125B">
      <w:pPr>
        <w:pStyle w:val="3"/>
        <w:ind w:left="0" w:right="20"/>
      </w:pPr>
      <w:bookmarkStart w:id="3129" w:name="_Toc363228645"/>
      <w:bookmarkStart w:id="3130" w:name="_Toc250454105"/>
      <w:bookmarkStart w:id="3131" w:name="_Toc445131022"/>
      <w:r>
        <w:rPr>
          <w:rFonts w:hint="eastAsia"/>
        </w:rPr>
        <w:t xml:space="preserve">Configuring BFD </w:t>
      </w:r>
      <w:r w:rsidRPr="00723426">
        <w:rPr>
          <w:rFonts w:hint="eastAsia"/>
        </w:rPr>
        <w:t>support</w:t>
      </w:r>
      <w:r>
        <w:rPr>
          <w:rFonts w:hint="eastAsia"/>
        </w:rPr>
        <w:t xml:space="preserve"> for OSPF</w:t>
      </w:r>
      <w:bookmarkEnd w:id="3129"/>
      <w:bookmarkEnd w:id="3130"/>
      <w:bookmarkEnd w:id="3131"/>
    </w:p>
    <w:p w14:paraId="3A445063" w14:textId="77777777" w:rsidR="00047160" w:rsidRPr="002F5F3A" w:rsidRDefault="00047160" w:rsidP="00AD125B">
      <w:pPr>
        <w:pStyle w:val="a3"/>
        <w:spacing w:line="240" w:lineRule="auto"/>
        <w:ind w:left="0" w:right="20"/>
      </w:pPr>
      <w:r w:rsidRPr="002F5F3A">
        <w:t>You can configure BFD on OSPF with the following ways.</w:t>
      </w:r>
    </w:p>
    <w:p w14:paraId="69CCC4F9" w14:textId="77777777"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all OSPF interface excepting OSPF virtual link with </w:t>
      </w:r>
      <w:r w:rsidRPr="00723426">
        <w:t xml:space="preserve">bfd all-interface </w:t>
      </w:r>
      <w:r w:rsidRPr="002F5F3A">
        <w:t>command in OS</w:t>
      </w:r>
      <w:r w:rsidR="005D40B1">
        <w:t xml:space="preserve">PF routing configuration mode. </w:t>
      </w:r>
    </w:p>
    <w:p w14:paraId="6FAD6A95" w14:textId="77777777"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specific interface of OSPF with </w:t>
      </w:r>
      <w:r w:rsidRPr="00723426">
        <w:t xml:space="preserve">ip ospf bfd </w:t>
      </w:r>
      <w:r w:rsidRPr="002F5F3A">
        <w:t>command in the interface mode.</w:t>
      </w:r>
    </w:p>
    <w:p w14:paraId="6ADEC612" w14:textId="77777777" w:rsidR="00047160" w:rsidRPr="007C7F49" w:rsidRDefault="00047160" w:rsidP="00AD125B">
      <w:pPr>
        <w:pStyle w:val="4"/>
        <w:ind w:left="0" w:right="20"/>
      </w:pPr>
      <w:r w:rsidRPr="007C7F49">
        <w:t>C</w:t>
      </w:r>
      <w:r w:rsidRPr="007C7F49">
        <w:rPr>
          <w:rFonts w:hint="eastAsia"/>
        </w:rPr>
        <w:t>onfiguring BFD support for OSPF for all interface</w:t>
      </w:r>
    </w:p>
    <w:p w14:paraId="7F6188C3" w14:textId="77777777" w:rsidR="00047160" w:rsidRDefault="00047160" w:rsidP="00AD125B">
      <w:pPr>
        <w:pStyle w:val="a3"/>
        <w:spacing w:line="240" w:lineRule="auto"/>
        <w:ind w:left="0" w:right="20"/>
      </w:pPr>
      <w:r w:rsidRPr="002F5F3A">
        <w:t>To configure BFD session on all OSPF interface, do the following tasks:</w:t>
      </w:r>
    </w:p>
    <w:p w14:paraId="5BC89427" w14:textId="77777777" w:rsidR="00AD125B" w:rsidRDefault="00AD125B" w:rsidP="00AD125B">
      <w:pPr>
        <w:pStyle w:val="a3"/>
        <w:spacing w:line="240" w:lineRule="auto"/>
        <w:ind w:left="0" w:right="20"/>
      </w:pPr>
    </w:p>
    <w:p w14:paraId="38E88AFD" w14:textId="77777777" w:rsidR="00AD125B" w:rsidRPr="002F5F3A" w:rsidRDefault="00AD125B" w:rsidP="00AD125B">
      <w:pPr>
        <w:pStyle w:val="a3"/>
        <w:spacing w:line="240" w:lineRule="auto"/>
        <w:ind w:left="0" w:right="20"/>
      </w:pPr>
    </w:p>
    <w:p w14:paraId="4C28D830" w14:textId="77777777" w:rsidR="00047160" w:rsidRPr="00F6514A" w:rsidRDefault="00086FC3" w:rsidP="00AD125B">
      <w:pPr>
        <w:pStyle w:val="afffff3"/>
        <w:spacing w:line="240" w:lineRule="auto"/>
        <w:ind w:left="0" w:right="20"/>
      </w:pPr>
      <w:bookmarkStart w:id="3132" w:name="_Toc259459589"/>
      <w:bookmarkStart w:id="3133" w:name="_Toc391575330"/>
      <w:r>
        <w:lastRenderedPageBreak/>
        <w:t xml:space="preserve">Table </w:t>
      </w:r>
      <w:r w:rsidR="005832B8">
        <w:fldChar w:fldCharType="begin"/>
      </w:r>
      <w:r w:rsidR="00092D8C">
        <w:instrText xml:space="preserve"> SEQ Table \* ARABIC </w:instrText>
      </w:r>
      <w:r w:rsidR="005832B8">
        <w:fldChar w:fldCharType="separate"/>
      </w:r>
      <w:r w:rsidR="00001ED6">
        <w:rPr>
          <w:noProof/>
        </w:rPr>
        <w:t>188</w:t>
      </w:r>
      <w:r w:rsidR="005832B8">
        <w:rPr>
          <w:noProof/>
        </w:rPr>
        <w:fldChar w:fldCharType="end"/>
      </w:r>
      <w:r>
        <w:rPr>
          <w:rFonts w:hint="eastAsia"/>
        </w:rPr>
        <w:t xml:space="preserve"> </w:t>
      </w:r>
      <w:r w:rsidRPr="002F5F3A">
        <w:t>Configuring BFD support for OSPF for all interface</w:t>
      </w:r>
      <w:bookmarkEnd w:id="3132"/>
      <w:bookmarkEnd w:id="3133"/>
    </w:p>
    <w:tbl>
      <w:tblPr>
        <w:tblStyle w:val="CLIWide"/>
        <w:tblW w:w="0" w:type="auto"/>
        <w:tblLook w:val="01E0" w:firstRow="1" w:lastRow="1" w:firstColumn="1" w:lastColumn="1" w:noHBand="0" w:noVBand="0"/>
      </w:tblPr>
      <w:tblGrid>
        <w:gridCol w:w="791"/>
        <w:gridCol w:w="3592"/>
        <w:gridCol w:w="3549"/>
      </w:tblGrid>
      <w:tr w:rsidR="00047160" w:rsidRPr="00A8576D"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2F5F3A" w:rsidRDefault="00047160" w:rsidP="00AD125B">
            <w:pPr>
              <w:wordWrap/>
              <w:spacing w:line="240" w:lineRule="auto"/>
              <w:ind w:right="20"/>
              <w:rPr>
                <w:b/>
                <w:bCs/>
              </w:rPr>
            </w:pPr>
            <w:r w:rsidRPr="002F5F3A">
              <w:rPr>
                <w:b/>
                <w:bCs/>
              </w:rPr>
              <w:t>Step</w:t>
            </w:r>
          </w:p>
        </w:tc>
        <w:tc>
          <w:tcPr>
            <w:tcW w:w="4244" w:type="dxa"/>
          </w:tcPr>
          <w:p w14:paraId="0606D26B"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4EC303A6"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E30D879" w14:textId="77777777" w:rsidTr="00752CBE">
        <w:tc>
          <w:tcPr>
            <w:tcW w:w="828" w:type="dxa"/>
          </w:tcPr>
          <w:p w14:paraId="202459B1"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2D919C0A" w14:textId="77777777" w:rsidR="00047160" w:rsidRPr="002F5F3A" w:rsidRDefault="00047160" w:rsidP="00AD125B">
            <w:pPr>
              <w:wordWrap/>
              <w:spacing w:line="240" w:lineRule="auto"/>
              <w:ind w:right="20"/>
              <w:rPr>
                <w:b/>
                <w:bCs/>
              </w:rPr>
            </w:pPr>
            <w:r w:rsidRPr="002F5F3A">
              <w:rPr>
                <w:b/>
                <w:bCs/>
              </w:rPr>
              <w:t>configure terminal</w:t>
            </w:r>
          </w:p>
          <w:p w14:paraId="461C0313" w14:textId="77777777" w:rsidR="00047160" w:rsidRPr="002F5F3A" w:rsidRDefault="00047160" w:rsidP="00AD125B">
            <w:pPr>
              <w:wordWrap/>
              <w:spacing w:line="240" w:lineRule="auto"/>
              <w:ind w:right="20"/>
              <w:rPr>
                <w:b/>
                <w:bCs/>
              </w:rPr>
            </w:pPr>
            <w:r w:rsidRPr="002F5F3A">
              <w:rPr>
                <w:b/>
                <w:bCs/>
              </w:rPr>
              <w:t>Example:</w:t>
            </w:r>
          </w:p>
          <w:p w14:paraId="3BAEC8C5"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3B58F161" w14:textId="77777777" w:rsidR="00047160" w:rsidRPr="002F5F3A" w:rsidRDefault="00047160" w:rsidP="00AD125B">
            <w:pPr>
              <w:wordWrap/>
              <w:spacing w:line="240" w:lineRule="auto"/>
              <w:ind w:right="20"/>
            </w:pPr>
            <w:r w:rsidRPr="002F5F3A">
              <w:t>Enters global configuration mode.</w:t>
            </w:r>
          </w:p>
        </w:tc>
      </w:tr>
      <w:tr w:rsidR="00047160" w:rsidRPr="00A8576D" w14:paraId="5986499E" w14:textId="77777777" w:rsidTr="00752CBE">
        <w:tc>
          <w:tcPr>
            <w:tcW w:w="828" w:type="dxa"/>
          </w:tcPr>
          <w:p w14:paraId="12ED89AE"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3DC78505" w14:textId="77777777" w:rsidR="00047160" w:rsidRPr="002F5F3A" w:rsidRDefault="00047160" w:rsidP="00AD125B">
            <w:pPr>
              <w:wordWrap/>
              <w:spacing w:line="240" w:lineRule="auto"/>
              <w:ind w:right="20"/>
            </w:pPr>
            <w:r w:rsidRPr="002F5F3A">
              <w:rPr>
                <w:b/>
                <w:bCs/>
              </w:rPr>
              <w:t xml:space="preserve">router ospf </w:t>
            </w:r>
            <w:r w:rsidRPr="002F5F3A">
              <w:rPr>
                <w:i/>
                <w:iCs/>
              </w:rPr>
              <w:t>process-id</w:t>
            </w:r>
          </w:p>
          <w:p w14:paraId="2A46DC1F" w14:textId="77777777" w:rsidR="00047160" w:rsidRPr="002F5F3A" w:rsidRDefault="00047160" w:rsidP="00AD125B">
            <w:pPr>
              <w:wordWrap/>
              <w:spacing w:line="240" w:lineRule="auto"/>
              <w:ind w:right="20"/>
              <w:rPr>
                <w:b/>
                <w:bCs/>
              </w:rPr>
            </w:pPr>
            <w:r w:rsidRPr="002F5F3A">
              <w:rPr>
                <w:b/>
                <w:bCs/>
              </w:rPr>
              <w:t>Example:</w:t>
            </w:r>
          </w:p>
          <w:p w14:paraId="7B7759CA" w14:textId="77777777" w:rsidR="00047160" w:rsidRPr="002F5F3A" w:rsidRDefault="00047160" w:rsidP="00AD125B">
            <w:pPr>
              <w:wordWrap/>
              <w:spacing w:line="240" w:lineRule="auto"/>
              <w:ind w:right="20"/>
            </w:pPr>
            <w:r w:rsidRPr="002F5F3A">
              <w:t xml:space="preserve">Switch(config)# </w:t>
            </w:r>
            <w:r w:rsidRPr="002F5F3A">
              <w:rPr>
                <w:b/>
              </w:rPr>
              <w:t>router ospf 10</w:t>
            </w:r>
          </w:p>
        </w:tc>
        <w:tc>
          <w:tcPr>
            <w:tcW w:w="4084" w:type="dxa"/>
          </w:tcPr>
          <w:p w14:paraId="2CBC93FE" w14:textId="77777777" w:rsidR="00047160" w:rsidRPr="002F5F3A" w:rsidRDefault="00047160" w:rsidP="00AD125B">
            <w:pPr>
              <w:wordWrap/>
              <w:spacing w:line="240" w:lineRule="auto"/>
              <w:ind w:right="20"/>
            </w:pPr>
            <w:r w:rsidRPr="002F5F3A">
              <w:t>Enter OSPF routing configuration mode.</w:t>
            </w:r>
          </w:p>
        </w:tc>
      </w:tr>
      <w:tr w:rsidR="00047160" w:rsidRPr="00A8576D" w14:paraId="37D15481" w14:textId="77777777" w:rsidTr="00752CBE">
        <w:tc>
          <w:tcPr>
            <w:tcW w:w="828" w:type="dxa"/>
          </w:tcPr>
          <w:p w14:paraId="0FC32425"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4C4E4894" w14:textId="77777777" w:rsidR="00047160" w:rsidRPr="002F5F3A" w:rsidRDefault="00047160" w:rsidP="00AD125B">
            <w:pPr>
              <w:wordWrap/>
              <w:spacing w:line="240" w:lineRule="auto"/>
              <w:ind w:right="20"/>
            </w:pPr>
            <w:r w:rsidRPr="002F5F3A">
              <w:rPr>
                <w:b/>
                <w:bCs/>
              </w:rPr>
              <w:t>bfd all-interfaces</w:t>
            </w:r>
          </w:p>
          <w:p w14:paraId="724324E3" w14:textId="77777777" w:rsidR="00047160" w:rsidRPr="002F5F3A" w:rsidRDefault="00047160" w:rsidP="00AD125B">
            <w:pPr>
              <w:wordWrap/>
              <w:spacing w:line="240" w:lineRule="auto"/>
              <w:ind w:right="20"/>
              <w:rPr>
                <w:b/>
                <w:bCs/>
              </w:rPr>
            </w:pPr>
            <w:r w:rsidRPr="002F5F3A">
              <w:rPr>
                <w:b/>
                <w:bCs/>
              </w:rPr>
              <w:t>Example:</w:t>
            </w:r>
          </w:p>
          <w:p w14:paraId="14EB117A" w14:textId="77777777" w:rsidR="00047160" w:rsidRPr="002F5F3A" w:rsidRDefault="00047160" w:rsidP="00AD125B">
            <w:pPr>
              <w:wordWrap/>
              <w:spacing w:line="240" w:lineRule="auto"/>
              <w:ind w:right="20"/>
              <w:rPr>
                <w:i/>
              </w:rPr>
            </w:pPr>
            <w:r w:rsidRPr="002F5F3A">
              <w:t>Switch(config-router</w:t>
            </w:r>
            <w:r w:rsidRPr="002F5F3A">
              <w:rPr>
                <w:b/>
              </w:rPr>
              <w:t>)# bfd all-interface</w:t>
            </w:r>
          </w:p>
        </w:tc>
        <w:tc>
          <w:tcPr>
            <w:tcW w:w="4084" w:type="dxa"/>
          </w:tcPr>
          <w:p w14:paraId="190A3649" w14:textId="77777777" w:rsidR="00047160" w:rsidRPr="002F5F3A" w:rsidRDefault="00047160" w:rsidP="00AD125B">
            <w:pPr>
              <w:wordWrap/>
              <w:spacing w:line="240" w:lineRule="auto"/>
              <w:ind w:right="20"/>
            </w:pPr>
            <w:r w:rsidRPr="002F5F3A">
              <w:t>Set to make BFD session for all OSPF interface.</w:t>
            </w:r>
          </w:p>
        </w:tc>
      </w:tr>
      <w:tr w:rsidR="00047160" w:rsidRPr="00A8576D" w14:paraId="6367D01D" w14:textId="77777777" w:rsidTr="00752CBE">
        <w:tc>
          <w:tcPr>
            <w:tcW w:w="828" w:type="dxa"/>
          </w:tcPr>
          <w:p w14:paraId="74A3A55D"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450BCC15" w14:textId="77777777" w:rsidR="00047160" w:rsidRPr="002F5F3A" w:rsidRDefault="00047160" w:rsidP="00AD125B">
            <w:pPr>
              <w:wordWrap/>
              <w:spacing w:line="240" w:lineRule="auto"/>
              <w:ind w:right="20"/>
              <w:rPr>
                <w:b/>
                <w:bCs/>
              </w:rPr>
            </w:pPr>
            <w:r w:rsidRPr="002F5F3A">
              <w:rPr>
                <w:b/>
                <w:bCs/>
              </w:rPr>
              <w:t>exit</w:t>
            </w:r>
          </w:p>
          <w:p w14:paraId="70A11FA9" w14:textId="77777777" w:rsidR="00047160" w:rsidRPr="002F5F3A" w:rsidRDefault="00047160" w:rsidP="00AD125B">
            <w:pPr>
              <w:wordWrap/>
              <w:spacing w:line="240" w:lineRule="auto"/>
              <w:ind w:right="20"/>
              <w:rPr>
                <w:b/>
                <w:bCs/>
              </w:rPr>
            </w:pPr>
            <w:r w:rsidRPr="002F5F3A">
              <w:rPr>
                <w:b/>
                <w:bCs/>
              </w:rPr>
              <w:t>Example:</w:t>
            </w:r>
          </w:p>
          <w:p w14:paraId="70489505" w14:textId="77777777" w:rsidR="00047160" w:rsidRPr="002F5F3A" w:rsidRDefault="00047160" w:rsidP="00AD125B">
            <w:pPr>
              <w:wordWrap/>
              <w:spacing w:line="240" w:lineRule="auto"/>
              <w:ind w:right="20"/>
              <w:rPr>
                <w:b/>
                <w:bCs/>
              </w:rPr>
            </w:pPr>
            <w:r w:rsidRPr="002F5F3A">
              <w:t>Switch(config-router)#</w:t>
            </w:r>
            <w:r w:rsidRPr="002F5F3A">
              <w:rPr>
                <w:b/>
                <w:bCs/>
              </w:rPr>
              <w:t xml:space="preserve"> exit</w:t>
            </w:r>
          </w:p>
        </w:tc>
        <w:tc>
          <w:tcPr>
            <w:tcW w:w="4084" w:type="dxa"/>
          </w:tcPr>
          <w:p w14:paraId="2B89E01F" w14:textId="77777777" w:rsidR="00047160" w:rsidRPr="002F5F3A" w:rsidRDefault="00047160" w:rsidP="00AD125B">
            <w:pPr>
              <w:wordWrap/>
              <w:spacing w:line="240" w:lineRule="auto"/>
              <w:ind w:right="20"/>
            </w:pPr>
            <w:r w:rsidRPr="002F5F3A">
              <w:t>Return to global configuration mode.</w:t>
            </w:r>
          </w:p>
        </w:tc>
      </w:tr>
      <w:tr w:rsidR="00047160" w:rsidRPr="00A8576D" w14:paraId="3E8BB2C4" w14:textId="77777777" w:rsidTr="00752CBE">
        <w:tc>
          <w:tcPr>
            <w:tcW w:w="828" w:type="dxa"/>
          </w:tcPr>
          <w:p w14:paraId="20A7D3FC" w14:textId="77777777" w:rsidR="00047160" w:rsidRPr="002F5F3A" w:rsidRDefault="00047160" w:rsidP="00AD125B">
            <w:pPr>
              <w:wordWrap/>
              <w:spacing w:line="240" w:lineRule="auto"/>
              <w:ind w:right="20"/>
              <w:rPr>
                <w:b/>
                <w:bCs/>
              </w:rPr>
            </w:pPr>
            <w:r w:rsidRPr="002F5F3A">
              <w:rPr>
                <w:b/>
                <w:bCs/>
              </w:rPr>
              <w:t>Step 5</w:t>
            </w:r>
          </w:p>
        </w:tc>
        <w:tc>
          <w:tcPr>
            <w:tcW w:w="4244" w:type="dxa"/>
          </w:tcPr>
          <w:p w14:paraId="617C3027"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74503E8D" w14:textId="77777777" w:rsidR="00047160" w:rsidRPr="002F5F3A" w:rsidRDefault="00047160" w:rsidP="00AD125B">
            <w:pPr>
              <w:wordWrap/>
              <w:spacing w:line="240" w:lineRule="auto"/>
              <w:ind w:right="20"/>
              <w:rPr>
                <w:b/>
                <w:bCs/>
              </w:rPr>
            </w:pPr>
            <w:r w:rsidRPr="002F5F3A">
              <w:rPr>
                <w:b/>
                <w:bCs/>
              </w:rPr>
              <w:t>Example:</w:t>
            </w:r>
          </w:p>
          <w:p w14:paraId="457CA720"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5A2452DC" w14:textId="77777777" w:rsidR="00047160" w:rsidRPr="002F5F3A" w:rsidRDefault="00047160" w:rsidP="00AD125B">
            <w:pPr>
              <w:wordWrap/>
              <w:spacing w:line="240" w:lineRule="auto"/>
              <w:ind w:left="540" w:right="20" w:hangingChars="300" w:hanging="540"/>
            </w:pPr>
            <w:r w:rsidRPr="002F5F3A">
              <w:t xml:space="preserve">Enter interface configuration mode. </w:t>
            </w:r>
          </w:p>
        </w:tc>
      </w:tr>
      <w:tr w:rsidR="00047160" w:rsidRPr="00A8576D" w14:paraId="20351DC9" w14:textId="77777777" w:rsidTr="00752CBE">
        <w:tc>
          <w:tcPr>
            <w:tcW w:w="828" w:type="dxa"/>
          </w:tcPr>
          <w:p w14:paraId="1055D1D0" w14:textId="77777777" w:rsidR="00047160" w:rsidRPr="002F5F3A" w:rsidRDefault="00047160" w:rsidP="00AD125B">
            <w:pPr>
              <w:wordWrap/>
              <w:spacing w:line="240" w:lineRule="auto"/>
              <w:ind w:right="20"/>
              <w:rPr>
                <w:b/>
                <w:bCs/>
              </w:rPr>
            </w:pPr>
            <w:r w:rsidRPr="002F5F3A">
              <w:rPr>
                <w:b/>
                <w:bCs/>
              </w:rPr>
              <w:t>Step 6</w:t>
            </w:r>
          </w:p>
        </w:tc>
        <w:tc>
          <w:tcPr>
            <w:tcW w:w="4244" w:type="dxa"/>
          </w:tcPr>
          <w:p w14:paraId="475ECC6A" w14:textId="77777777"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1AD4CCA9" w14:textId="77777777" w:rsidR="00047160" w:rsidRPr="002F5F3A" w:rsidRDefault="00047160" w:rsidP="00AD125B">
            <w:pPr>
              <w:wordWrap/>
              <w:spacing w:line="240" w:lineRule="auto"/>
              <w:ind w:right="20"/>
              <w:rPr>
                <w:b/>
                <w:bCs/>
              </w:rPr>
            </w:pPr>
            <w:r w:rsidRPr="002F5F3A">
              <w:rPr>
                <w:b/>
                <w:bCs/>
              </w:rPr>
              <w:t>Example:</w:t>
            </w:r>
          </w:p>
          <w:p w14:paraId="70BC342D"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4084" w:type="dxa"/>
          </w:tcPr>
          <w:p w14:paraId="7F2A98CE" w14:textId="77777777" w:rsidR="00047160" w:rsidRPr="002F5F3A" w:rsidRDefault="00047160" w:rsidP="00AD125B">
            <w:pPr>
              <w:wordWrap/>
              <w:spacing w:line="240" w:lineRule="auto"/>
              <w:ind w:right="20"/>
            </w:pPr>
            <w:r w:rsidRPr="002F5F3A">
              <w:t>Sets BFD session parameter value on OSPF interface.</w:t>
            </w:r>
          </w:p>
        </w:tc>
      </w:tr>
      <w:tr w:rsidR="00047160" w:rsidRPr="00A8576D" w14:paraId="5FE782DD" w14:textId="77777777" w:rsidTr="00752CBE">
        <w:tc>
          <w:tcPr>
            <w:tcW w:w="828" w:type="dxa"/>
          </w:tcPr>
          <w:p w14:paraId="30C460BE" w14:textId="77777777" w:rsidR="00047160" w:rsidRPr="002F5F3A" w:rsidRDefault="00047160" w:rsidP="00AD125B">
            <w:pPr>
              <w:wordWrap/>
              <w:spacing w:line="240" w:lineRule="auto"/>
              <w:ind w:right="20"/>
              <w:rPr>
                <w:b/>
                <w:bCs/>
              </w:rPr>
            </w:pPr>
            <w:r w:rsidRPr="002F5F3A">
              <w:rPr>
                <w:b/>
                <w:bCs/>
              </w:rPr>
              <w:t>Step 7</w:t>
            </w:r>
          </w:p>
        </w:tc>
        <w:tc>
          <w:tcPr>
            <w:tcW w:w="4244" w:type="dxa"/>
          </w:tcPr>
          <w:p w14:paraId="78C01FC1"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7D8F1AEF" w14:textId="77777777" w:rsidR="00047160" w:rsidRPr="002F5F3A" w:rsidRDefault="00047160" w:rsidP="00AD125B">
            <w:pPr>
              <w:wordWrap/>
              <w:spacing w:line="240" w:lineRule="auto"/>
              <w:ind w:right="20"/>
              <w:rPr>
                <w:b/>
                <w:bCs/>
              </w:rPr>
            </w:pPr>
            <w:r w:rsidRPr="002F5F3A">
              <w:rPr>
                <w:b/>
                <w:bCs/>
              </w:rPr>
              <w:t>Example:</w:t>
            </w:r>
          </w:p>
          <w:p w14:paraId="76092B59"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58D0DE28" w14:textId="77777777" w:rsidR="00047160" w:rsidRPr="002F5F3A" w:rsidRDefault="00047160" w:rsidP="00AD125B">
            <w:pPr>
              <w:wordWrap/>
              <w:spacing w:line="240" w:lineRule="auto"/>
              <w:ind w:left="540" w:right="20" w:hangingChars="300" w:hanging="540"/>
            </w:pPr>
            <w:r w:rsidRPr="002F5F3A">
              <w:t>Enters interface configuration mode (Optinal).</w:t>
            </w:r>
          </w:p>
        </w:tc>
      </w:tr>
      <w:tr w:rsidR="00047160" w:rsidRPr="00A8576D" w14:paraId="145FD8FB" w14:textId="77777777" w:rsidTr="00752CBE">
        <w:tc>
          <w:tcPr>
            <w:tcW w:w="828" w:type="dxa"/>
          </w:tcPr>
          <w:p w14:paraId="4F944C6C" w14:textId="77777777" w:rsidR="00047160" w:rsidRPr="002F5F3A" w:rsidRDefault="00047160" w:rsidP="00AD125B">
            <w:pPr>
              <w:wordWrap/>
              <w:spacing w:line="240" w:lineRule="auto"/>
              <w:ind w:right="20"/>
              <w:rPr>
                <w:b/>
                <w:bCs/>
              </w:rPr>
            </w:pPr>
            <w:r w:rsidRPr="002F5F3A">
              <w:rPr>
                <w:b/>
                <w:bCs/>
              </w:rPr>
              <w:t>Step 8</w:t>
            </w:r>
          </w:p>
        </w:tc>
        <w:tc>
          <w:tcPr>
            <w:tcW w:w="4244" w:type="dxa"/>
          </w:tcPr>
          <w:p w14:paraId="0744B9E8" w14:textId="77777777" w:rsidR="00047160" w:rsidRPr="002F5F3A" w:rsidRDefault="00047160" w:rsidP="00AD125B">
            <w:pPr>
              <w:wordWrap/>
              <w:spacing w:line="240" w:lineRule="auto"/>
              <w:ind w:right="20"/>
              <w:rPr>
                <w:b/>
                <w:bCs/>
              </w:rPr>
            </w:pPr>
            <w:r w:rsidRPr="002F5F3A">
              <w:rPr>
                <w:b/>
                <w:bCs/>
              </w:rPr>
              <w:t>Ip ospf bfd [disable]</w:t>
            </w:r>
          </w:p>
          <w:p w14:paraId="729CB79E" w14:textId="77777777" w:rsidR="00047160" w:rsidRPr="002F5F3A" w:rsidRDefault="00047160" w:rsidP="00AD125B">
            <w:pPr>
              <w:wordWrap/>
              <w:spacing w:line="240" w:lineRule="auto"/>
              <w:ind w:right="20"/>
              <w:rPr>
                <w:b/>
                <w:bCs/>
              </w:rPr>
            </w:pPr>
            <w:r w:rsidRPr="002F5F3A">
              <w:rPr>
                <w:b/>
                <w:bCs/>
              </w:rPr>
              <w:t>Example:</w:t>
            </w:r>
          </w:p>
          <w:p w14:paraId="013D2D66" w14:textId="77777777"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 disable</w:t>
            </w:r>
          </w:p>
        </w:tc>
        <w:tc>
          <w:tcPr>
            <w:tcW w:w="4084" w:type="dxa"/>
          </w:tcPr>
          <w:p w14:paraId="2303656B" w14:textId="77777777" w:rsidR="00047160" w:rsidRPr="002F5F3A" w:rsidRDefault="00047160" w:rsidP="00AD125B">
            <w:pPr>
              <w:wordWrap/>
              <w:spacing w:line="240" w:lineRule="auto"/>
              <w:ind w:left="720" w:right="20" w:hangingChars="400" w:hanging="720"/>
            </w:pPr>
            <w:r w:rsidRPr="002F5F3A">
              <w:t>Disable BFD session for specific OSPF interface.</w:t>
            </w:r>
          </w:p>
          <w:p w14:paraId="545678A9" w14:textId="77777777" w:rsidR="00047160" w:rsidRPr="002F5F3A" w:rsidRDefault="00047160" w:rsidP="00AD125B">
            <w:pPr>
              <w:wordWrap/>
              <w:spacing w:line="240" w:lineRule="auto"/>
              <w:ind w:left="720" w:right="20" w:hangingChars="400" w:hanging="720"/>
            </w:pPr>
            <w:r w:rsidRPr="002F5F3A">
              <w:t>disable keyword command must be used only for interace enabled BFD.</w:t>
            </w:r>
          </w:p>
        </w:tc>
      </w:tr>
      <w:tr w:rsidR="00047160" w:rsidRPr="00A8576D" w14:paraId="15A8F543" w14:textId="77777777" w:rsidTr="00752CBE">
        <w:tc>
          <w:tcPr>
            <w:tcW w:w="828" w:type="dxa"/>
          </w:tcPr>
          <w:p w14:paraId="3C13CE6E" w14:textId="77777777" w:rsidR="00047160" w:rsidRPr="002F5F3A" w:rsidRDefault="00047160" w:rsidP="00AD125B">
            <w:pPr>
              <w:wordWrap/>
              <w:spacing w:line="240" w:lineRule="auto"/>
              <w:ind w:right="20"/>
              <w:rPr>
                <w:b/>
                <w:bCs/>
              </w:rPr>
            </w:pPr>
            <w:r w:rsidRPr="002F5F3A">
              <w:rPr>
                <w:b/>
                <w:bCs/>
              </w:rPr>
              <w:t>Step 9</w:t>
            </w:r>
          </w:p>
        </w:tc>
        <w:tc>
          <w:tcPr>
            <w:tcW w:w="4244" w:type="dxa"/>
          </w:tcPr>
          <w:p w14:paraId="5EE3231B" w14:textId="77777777" w:rsidR="00047160" w:rsidRPr="002F5F3A" w:rsidRDefault="00047160" w:rsidP="00AD125B">
            <w:pPr>
              <w:wordWrap/>
              <w:spacing w:line="240" w:lineRule="auto"/>
              <w:ind w:right="20"/>
              <w:rPr>
                <w:b/>
                <w:bCs/>
              </w:rPr>
            </w:pPr>
            <w:r w:rsidRPr="002F5F3A">
              <w:rPr>
                <w:b/>
                <w:bCs/>
              </w:rPr>
              <w:t>end</w:t>
            </w:r>
          </w:p>
          <w:p w14:paraId="4AC6B825" w14:textId="77777777" w:rsidR="00047160" w:rsidRPr="002F5F3A" w:rsidRDefault="00047160" w:rsidP="00AD125B">
            <w:pPr>
              <w:wordWrap/>
              <w:spacing w:line="240" w:lineRule="auto"/>
              <w:ind w:right="20"/>
              <w:rPr>
                <w:b/>
                <w:bCs/>
              </w:rPr>
            </w:pPr>
            <w:r w:rsidRPr="002F5F3A">
              <w:rPr>
                <w:b/>
                <w:bCs/>
              </w:rPr>
              <w:t>Example:</w:t>
            </w:r>
          </w:p>
          <w:p w14:paraId="44934E84"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14:paraId="6237E715"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0DD5BCA5" w14:textId="77777777" w:rsidR="006712F4" w:rsidRDefault="006712F4" w:rsidP="00AD125B">
      <w:pPr>
        <w:spacing w:line="240" w:lineRule="auto"/>
        <w:ind w:right="20"/>
      </w:pPr>
    </w:p>
    <w:p w14:paraId="5BB2CD59" w14:textId="77777777" w:rsidR="00047160" w:rsidRPr="007C3819" w:rsidRDefault="00047160" w:rsidP="00AD125B">
      <w:pPr>
        <w:pStyle w:val="4"/>
        <w:ind w:left="0" w:right="20"/>
      </w:pPr>
      <w:r w:rsidRPr="007C3819">
        <w:rPr>
          <w:rFonts w:hint="eastAsia"/>
        </w:rPr>
        <w:t>Configure BFD Support for OSPF for One or More Interface</w:t>
      </w:r>
    </w:p>
    <w:p w14:paraId="757CAD24" w14:textId="77777777" w:rsidR="00047160" w:rsidRDefault="00047160" w:rsidP="00AD125B">
      <w:pPr>
        <w:pStyle w:val="a3"/>
        <w:spacing w:line="240" w:lineRule="auto"/>
        <w:ind w:left="0" w:right="20"/>
      </w:pPr>
      <w:r w:rsidRPr="002F5F3A">
        <w:t>To configure BFD session on the specific OSPF interface, do the following tasks:</w:t>
      </w:r>
    </w:p>
    <w:p w14:paraId="4B0B27CD" w14:textId="77777777" w:rsidR="00086FC3" w:rsidRDefault="00086FC3" w:rsidP="00AD125B">
      <w:pPr>
        <w:pStyle w:val="afffff3"/>
        <w:spacing w:line="240" w:lineRule="auto"/>
        <w:ind w:left="0" w:right="20"/>
      </w:pPr>
      <w:bookmarkStart w:id="3134" w:name="_Toc363228646"/>
      <w:bookmarkStart w:id="3135" w:name="_Toc391575331"/>
      <w:r>
        <w:t xml:space="preserve">Table </w:t>
      </w:r>
      <w:r w:rsidR="005832B8">
        <w:fldChar w:fldCharType="begin"/>
      </w:r>
      <w:r w:rsidR="00092D8C">
        <w:instrText xml:space="preserve"> SEQ Table \* ARABIC </w:instrText>
      </w:r>
      <w:r w:rsidR="005832B8">
        <w:fldChar w:fldCharType="separate"/>
      </w:r>
      <w:r w:rsidR="00001ED6">
        <w:rPr>
          <w:noProof/>
        </w:rPr>
        <w:t>189</w:t>
      </w:r>
      <w:r w:rsidR="005832B8">
        <w:rPr>
          <w:noProof/>
        </w:rPr>
        <w:fldChar w:fldCharType="end"/>
      </w:r>
      <w:r>
        <w:rPr>
          <w:rFonts w:hint="eastAsia"/>
        </w:rPr>
        <w:t xml:space="preserve"> </w:t>
      </w:r>
      <w:r w:rsidRPr="002F5F3A">
        <w:t>Configure BFD Support for OSPF for One or More Interface</w:t>
      </w:r>
      <w:bookmarkEnd w:id="3134"/>
      <w:bookmarkEnd w:id="3135"/>
    </w:p>
    <w:tbl>
      <w:tblPr>
        <w:tblStyle w:val="CLIWide"/>
        <w:tblW w:w="0" w:type="auto"/>
        <w:tblLook w:val="01E0" w:firstRow="1" w:lastRow="1" w:firstColumn="1" w:lastColumn="1" w:noHBand="0" w:noVBand="0"/>
      </w:tblPr>
      <w:tblGrid>
        <w:gridCol w:w="791"/>
        <w:gridCol w:w="3592"/>
        <w:gridCol w:w="3549"/>
      </w:tblGrid>
      <w:tr w:rsidR="00047160" w:rsidRPr="00A8576D"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2F5F3A" w:rsidRDefault="00047160" w:rsidP="00AD125B">
            <w:pPr>
              <w:wordWrap/>
              <w:spacing w:line="240" w:lineRule="auto"/>
              <w:ind w:right="20"/>
              <w:rPr>
                <w:b/>
                <w:bCs/>
              </w:rPr>
            </w:pPr>
            <w:r w:rsidRPr="002F5F3A">
              <w:rPr>
                <w:b/>
                <w:bCs/>
              </w:rPr>
              <w:t>Step</w:t>
            </w:r>
          </w:p>
        </w:tc>
        <w:tc>
          <w:tcPr>
            <w:tcW w:w="4244" w:type="dxa"/>
          </w:tcPr>
          <w:p w14:paraId="33DA6414"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5C3E2011"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76CDACFF" w14:textId="77777777" w:rsidTr="00752CBE">
        <w:tc>
          <w:tcPr>
            <w:tcW w:w="828" w:type="dxa"/>
          </w:tcPr>
          <w:p w14:paraId="643BED19"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6A03B1D8" w14:textId="77777777" w:rsidR="00047160" w:rsidRPr="002F5F3A" w:rsidRDefault="00047160" w:rsidP="00AD125B">
            <w:pPr>
              <w:wordWrap/>
              <w:spacing w:line="240" w:lineRule="auto"/>
              <w:ind w:right="20"/>
              <w:rPr>
                <w:b/>
                <w:bCs/>
              </w:rPr>
            </w:pPr>
            <w:r w:rsidRPr="002F5F3A">
              <w:rPr>
                <w:b/>
                <w:bCs/>
              </w:rPr>
              <w:t>configure terminal</w:t>
            </w:r>
          </w:p>
          <w:p w14:paraId="2ACA9C8A" w14:textId="77777777" w:rsidR="00047160" w:rsidRPr="002F5F3A" w:rsidRDefault="00047160" w:rsidP="00AD125B">
            <w:pPr>
              <w:wordWrap/>
              <w:spacing w:line="240" w:lineRule="auto"/>
              <w:ind w:right="20"/>
              <w:rPr>
                <w:b/>
                <w:bCs/>
              </w:rPr>
            </w:pPr>
            <w:r w:rsidRPr="002F5F3A">
              <w:rPr>
                <w:b/>
                <w:bCs/>
              </w:rPr>
              <w:t>Example:</w:t>
            </w:r>
          </w:p>
          <w:p w14:paraId="39E41148"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7D77C501" w14:textId="77777777" w:rsidR="00047160" w:rsidRPr="002F5F3A" w:rsidRDefault="00047160" w:rsidP="00AD125B">
            <w:pPr>
              <w:wordWrap/>
              <w:spacing w:line="240" w:lineRule="auto"/>
              <w:ind w:right="20"/>
            </w:pPr>
            <w:r w:rsidRPr="002F5F3A">
              <w:t>Enters global configuration mode.</w:t>
            </w:r>
          </w:p>
        </w:tc>
      </w:tr>
      <w:tr w:rsidR="00047160" w:rsidRPr="00A8576D" w14:paraId="22644CD0" w14:textId="77777777" w:rsidTr="00752CBE">
        <w:tc>
          <w:tcPr>
            <w:tcW w:w="828" w:type="dxa"/>
          </w:tcPr>
          <w:p w14:paraId="4B72B9BB"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0B4C27F5"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03A5A080" w14:textId="77777777" w:rsidR="00047160" w:rsidRPr="002F5F3A" w:rsidRDefault="00047160" w:rsidP="00AD125B">
            <w:pPr>
              <w:wordWrap/>
              <w:spacing w:line="240" w:lineRule="auto"/>
              <w:ind w:right="20"/>
              <w:rPr>
                <w:b/>
                <w:bCs/>
              </w:rPr>
            </w:pPr>
            <w:r w:rsidRPr="002F5F3A">
              <w:rPr>
                <w:b/>
                <w:bCs/>
              </w:rPr>
              <w:t>Example:</w:t>
            </w:r>
          </w:p>
          <w:p w14:paraId="040AEE59"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32668760" w14:textId="77777777" w:rsidR="00047160" w:rsidRPr="002F5F3A" w:rsidRDefault="00047160" w:rsidP="00AD125B">
            <w:pPr>
              <w:wordWrap/>
              <w:spacing w:line="240" w:lineRule="auto"/>
              <w:ind w:left="540" w:right="20" w:hangingChars="300" w:hanging="540"/>
            </w:pPr>
            <w:r w:rsidRPr="002F5F3A">
              <w:t xml:space="preserve">Enters interface configuration mode. </w:t>
            </w:r>
          </w:p>
        </w:tc>
      </w:tr>
      <w:tr w:rsidR="00047160" w:rsidRPr="00A8576D" w14:paraId="4CC513D2" w14:textId="77777777" w:rsidTr="00752CBE">
        <w:tc>
          <w:tcPr>
            <w:tcW w:w="828" w:type="dxa"/>
          </w:tcPr>
          <w:p w14:paraId="7CE3805B"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3EC0171F" w14:textId="77777777" w:rsidR="00047160" w:rsidRPr="002F5F3A" w:rsidRDefault="00047160" w:rsidP="00AD125B">
            <w:pPr>
              <w:wordWrap/>
              <w:spacing w:line="240" w:lineRule="auto"/>
              <w:ind w:right="20"/>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6A43E809" w14:textId="77777777" w:rsidR="00047160" w:rsidRPr="002F5F3A" w:rsidRDefault="00047160" w:rsidP="00AD125B">
            <w:pPr>
              <w:wordWrap/>
              <w:spacing w:line="240" w:lineRule="auto"/>
              <w:ind w:right="20"/>
              <w:rPr>
                <w:b/>
                <w:bCs/>
              </w:rPr>
            </w:pPr>
            <w:r w:rsidRPr="002F5F3A">
              <w:rPr>
                <w:b/>
                <w:bCs/>
              </w:rPr>
              <w:t>Example:</w:t>
            </w:r>
          </w:p>
          <w:p w14:paraId="4A299110"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 xml:space="preserve">)# </w:t>
            </w:r>
            <w:r w:rsidRPr="002F5F3A">
              <w:rPr>
                <w:b/>
                <w:bCs/>
              </w:rPr>
              <w:t>bfd interval 750 min_rx 500 multiplier 3</w:t>
            </w:r>
          </w:p>
        </w:tc>
        <w:tc>
          <w:tcPr>
            <w:tcW w:w="4084" w:type="dxa"/>
          </w:tcPr>
          <w:p w14:paraId="37AEECF4" w14:textId="77777777" w:rsidR="00047160" w:rsidRPr="002F5F3A" w:rsidRDefault="00047160" w:rsidP="00AD125B">
            <w:pPr>
              <w:wordWrap/>
              <w:spacing w:line="240" w:lineRule="auto"/>
              <w:ind w:right="20"/>
            </w:pPr>
            <w:r w:rsidRPr="002F5F3A">
              <w:t>Sets BFD parameter on interface.</w:t>
            </w:r>
          </w:p>
        </w:tc>
      </w:tr>
      <w:tr w:rsidR="00047160" w:rsidRPr="00A8576D" w14:paraId="6B3D18A4" w14:textId="77777777" w:rsidTr="00752CBE">
        <w:tc>
          <w:tcPr>
            <w:tcW w:w="828" w:type="dxa"/>
          </w:tcPr>
          <w:p w14:paraId="3F964E8F"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045093AD" w14:textId="77777777" w:rsidR="00047160" w:rsidRPr="002F5F3A" w:rsidRDefault="00047160" w:rsidP="00AD125B">
            <w:pPr>
              <w:wordWrap/>
              <w:spacing w:line="240" w:lineRule="auto"/>
              <w:ind w:right="20"/>
              <w:rPr>
                <w:b/>
                <w:bCs/>
              </w:rPr>
            </w:pPr>
            <w:r w:rsidRPr="002F5F3A">
              <w:rPr>
                <w:b/>
                <w:bCs/>
              </w:rPr>
              <w:t>ip ospf bfd [disable]</w:t>
            </w:r>
          </w:p>
          <w:p w14:paraId="223E1184" w14:textId="77777777" w:rsidR="00047160" w:rsidRPr="002F5F3A" w:rsidRDefault="00047160" w:rsidP="00AD125B">
            <w:pPr>
              <w:wordWrap/>
              <w:spacing w:line="240" w:lineRule="auto"/>
              <w:ind w:right="20"/>
              <w:rPr>
                <w:b/>
                <w:bCs/>
              </w:rPr>
            </w:pPr>
            <w:r w:rsidRPr="002F5F3A">
              <w:rPr>
                <w:b/>
                <w:bCs/>
              </w:rPr>
              <w:t>Example:</w:t>
            </w:r>
          </w:p>
          <w:p w14:paraId="4232BB3C" w14:textId="77777777"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w:t>
            </w:r>
          </w:p>
        </w:tc>
        <w:tc>
          <w:tcPr>
            <w:tcW w:w="4084" w:type="dxa"/>
          </w:tcPr>
          <w:p w14:paraId="2F45D52C" w14:textId="77777777" w:rsidR="00047160" w:rsidRPr="002F5F3A" w:rsidRDefault="00047160" w:rsidP="00AD125B">
            <w:pPr>
              <w:wordWrap/>
              <w:spacing w:line="240" w:lineRule="auto"/>
              <w:ind w:right="20"/>
            </w:pPr>
            <w:r w:rsidRPr="002F5F3A">
              <w:t>Sets to make BFD session via OSPF interface.</w:t>
            </w:r>
          </w:p>
          <w:p w14:paraId="250FD3CD" w14:textId="77777777" w:rsidR="00047160" w:rsidRPr="002F5F3A" w:rsidRDefault="00047160" w:rsidP="00AD125B">
            <w:pPr>
              <w:wordWrap/>
              <w:spacing w:line="240" w:lineRule="auto"/>
              <w:ind w:right="20"/>
            </w:pPr>
          </w:p>
        </w:tc>
      </w:tr>
      <w:tr w:rsidR="00047160" w:rsidRPr="00A8576D" w14:paraId="57D90C74" w14:textId="77777777" w:rsidTr="00752CBE">
        <w:tc>
          <w:tcPr>
            <w:tcW w:w="828" w:type="dxa"/>
          </w:tcPr>
          <w:p w14:paraId="21E73C1F" w14:textId="77777777" w:rsidR="00047160" w:rsidRPr="002F5F3A" w:rsidRDefault="00047160" w:rsidP="00AD125B">
            <w:pPr>
              <w:wordWrap/>
              <w:spacing w:line="240" w:lineRule="auto"/>
              <w:ind w:right="20"/>
              <w:rPr>
                <w:b/>
                <w:bCs/>
              </w:rPr>
            </w:pPr>
            <w:r w:rsidRPr="002F5F3A">
              <w:rPr>
                <w:b/>
                <w:bCs/>
              </w:rPr>
              <w:t>Step 5</w:t>
            </w:r>
          </w:p>
        </w:tc>
        <w:tc>
          <w:tcPr>
            <w:tcW w:w="4244" w:type="dxa"/>
          </w:tcPr>
          <w:p w14:paraId="3EFA4482" w14:textId="77777777" w:rsidR="00047160" w:rsidRPr="002F5F3A" w:rsidRDefault="00047160" w:rsidP="00AD125B">
            <w:pPr>
              <w:wordWrap/>
              <w:spacing w:line="240" w:lineRule="auto"/>
              <w:ind w:right="20"/>
              <w:rPr>
                <w:b/>
                <w:bCs/>
              </w:rPr>
            </w:pPr>
            <w:r w:rsidRPr="002F5F3A">
              <w:rPr>
                <w:b/>
                <w:bCs/>
              </w:rPr>
              <w:t>end</w:t>
            </w:r>
          </w:p>
          <w:p w14:paraId="22230180" w14:textId="77777777" w:rsidR="00047160" w:rsidRPr="002F5F3A" w:rsidRDefault="00047160" w:rsidP="00AD125B">
            <w:pPr>
              <w:wordWrap/>
              <w:spacing w:line="240" w:lineRule="auto"/>
              <w:ind w:right="20"/>
              <w:rPr>
                <w:b/>
                <w:bCs/>
              </w:rPr>
            </w:pPr>
            <w:r w:rsidRPr="002F5F3A">
              <w:rPr>
                <w:b/>
                <w:bCs/>
              </w:rPr>
              <w:t>Example:</w:t>
            </w:r>
          </w:p>
          <w:p w14:paraId="33FD4FE9"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14:paraId="17EF7144"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3CBF944F" w14:textId="77777777" w:rsidR="00047160" w:rsidRDefault="00047160" w:rsidP="00AD125B">
      <w:pPr>
        <w:spacing w:line="240" w:lineRule="auto"/>
        <w:ind w:right="20"/>
      </w:pPr>
    </w:p>
    <w:p w14:paraId="1CA97032" w14:textId="77777777" w:rsidR="00AD125B" w:rsidRDefault="00AD125B" w:rsidP="00AD125B">
      <w:pPr>
        <w:spacing w:line="240" w:lineRule="auto"/>
        <w:ind w:right="20"/>
      </w:pPr>
    </w:p>
    <w:p w14:paraId="2B41EB4F" w14:textId="77777777" w:rsidR="00047160" w:rsidRDefault="00047160" w:rsidP="00AD125B">
      <w:pPr>
        <w:pStyle w:val="3"/>
        <w:ind w:left="0" w:right="20"/>
      </w:pPr>
      <w:bookmarkStart w:id="3136" w:name="_Toc259459590"/>
      <w:bookmarkStart w:id="3137" w:name="_Toc445131023"/>
      <w:r>
        <w:rPr>
          <w:rFonts w:hint="eastAsia"/>
        </w:rPr>
        <w:lastRenderedPageBreak/>
        <w:t xml:space="preserve">Configuring BFD </w:t>
      </w:r>
      <w:r w:rsidRPr="005D40B1">
        <w:rPr>
          <w:rFonts w:hint="eastAsia"/>
        </w:rPr>
        <w:t>support</w:t>
      </w:r>
      <w:r>
        <w:rPr>
          <w:rFonts w:hint="eastAsia"/>
        </w:rPr>
        <w:t xml:space="preserve"> for Static routing</w:t>
      </w:r>
      <w:bookmarkEnd w:id="3136"/>
      <w:bookmarkEnd w:id="3137"/>
    </w:p>
    <w:p w14:paraId="1AECF192" w14:textId="77777777" w:rsidR="00047160" w:rsidRPr="002F5F3A" w:rsidRDefault="007B7F2F" w:rsidP="00AD125B">
      <w:pPr>
        <w:pStyle w:val="a3"/>
        <w:spacing w:line="240" w:lineRule="auto"/>
        <w:ind w:left="0" w:right="20"/>
      </w:pPr>
      <w:r>
        <w:rPr>
          <w:rFonts w:hint="eastAsia"/>
        </w:rPr>
        <w:t xml:space="preserve">In </w:t>
      </w:r>
      <w:r w:rsidRPr="007B7F2F">
        <w:rPr>
          <w:rFonts w:hint="eastAsia"/>
        </w:rPr>
        <w:t>static routing</w:t>
      </w:r>
      <w:r>
        <w:t xml:space="preserve">, you should configure the gateway of the static routing network to be the BFD peer. </w:t>
      </w:r>
      <w:r w:rsidR="00047160" w:rsidRPr="002F5F3A">
        <w:t>To configure BFD for Static routing, do the following tasks:</w:t>
      </w:r>
    </w:p>
    <w:p w14:paraId="0EFC268A" w14:textId="77777777" w:rsidR="00086FC3" w:rsidRPr="00832995" w:rsidRDefault="00086FC3" w:rsidP="00AD125B">
      <w:pPr>
        <w:pStyle w:val="afffff3"/>
        <w:spacing w:line="240" w:lineRule="auto"/>
        <w:ind w:left="0" w:right="20"/>
      </w:pPr>
      <w:bookmarkStart w:id="3138" w:name="_Toc363228647"/>
      <w:bookmarkStart w:id="3139" w:name="_Toc391575332"/>
      <w:r>
        <w:t xml:space="preserve">Table </w:t>
      </w:r>
      <w:r w:rsidR="005832B8">
        <w:fldChar w:fldCharType="begin"/>
      </w:r>
      <w:r w:rsidR="00092D8C">
        <w:instrText xml:space="preserve"> SEQ Table \* ARABIC </w:instrText>
      </w:r>
      <w:r w:rsidR="005832B8">
        <w:fldChar w:fldCharType="separate"/>
      </w:r>
      <w:r w:rsidR="00001ED6">
        <w:rPr>
          <w:noProof/>
        </w:rPr>
        <w:t>190</w:t>
      </w:r>
      <w:r w:rsidR="005832B8">
        <w:rPr>
          <w:noProof/>
        </w:rPr>
        <w:fldChar w:fldCharType="end"/>
      </w:r>
      <w:r>
        <w:rPr>
          <w:rFonts w:hint="eastAsia"/>
        </w:rPr>
        <w:t xml:space="preserve"> </w:t>
      </w:r>
      <w:r w:rsidRPr="002F5F3A">
        <w:t>Configuring BFD support for Static routing</w:t>
      </w:r>
      <w:bookmarkEnd w:id="3138"/>
      <w:bookmarkEnd w:id="3139"/>
    </w:p>
    <w:tbl>
      <w:tblPr>
        <w:tblStyle w:val="CLIWide"/>
        <w:tblW w:w="0" w:type="auto"/>
        <w:tblLook w:val="01E0" w:firstRow="1" w:lastRow="1" w:firstColumn="1" w:lastColumn="1" w:noHBand="0" w:noVBand="0"/>
      </w:tblPr>
      <w:tblGrid>
        <w:gridCol w:w="920"/>
        <w:gridCol w:w="3713"/>
        <w:gridCol w:w="3299"/>
      </w:tblGrid>
      <w:tr w:rsidR="00047160" w:rsidRPr="00A8576D"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2F5F3A" w:rsidRDefault="00047160" w:rsidP="00AD125B">
            <w:pPr>
              <w:wordWrap/>
              <w:spacing w:line="240" w:lineRule="auto"/>
              <w:ind w:right="20"/>
              <w:rPr>
                <w:b/>
                <w:bCs/>
              </w:rPr>
            </w:pPr>
            <w:r w:rsidRPr="002F5F3A">
              <w:rPr>
                <w:b/>
                <w:bCs/>
              </w:rPr>
              <w:t>Step</w:t>
            </w:r>
          </w:p>
        </w:tc>
        <w:tc>
          <w:tcPr>
            <w:tcW w:w="4320" w:type="dxa"/>
          </w:tcPr>
          <w:p w14:paraId="30730831"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480E00C3"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AB36121" w14:textId="77777777" w:rsidTr="00752CBE">
        <w:tc>
          <w:tcPr>
            <w:tcW w:w="988" w:type="dxa"/>
          </w:tcPr>
          <w:p w14:paraId="23DF6EF1"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4DAFD87C" w14:textId="77777777" w:rsidR="00047160" w:rsidRPr="002F5F3A" w:rsidRDefault="00047160" w:rsidP="00AD125B">
            <w:pPr>
              <w:wordWrap/>
              <w:spacing w:line="240" w:lineRule="auto"/>
              <w:ind w:right="20"/>
              <w:rPr>
                <w:b/>
                <w:bCs/>
              </w:rPr>
            </w:pPr>
            <w:r w:rsidRPr="002F5F3A">
              <w:rPr>
                <w:b/>
                <w:bCs/>
              </w:rPr>
              <w:t>configure terminal</w:t>
            </w:r>
          </w:p>
          <w:p w14:paraId="6E10EB14" w14:textId="77777777" w:rsidR="00047160" w:rsidRPr="002F5F3A" w:rsidRDefault="00047160" w:rsidP="00AD125B">
            <w:pPr>
              <w:wordWrap/>
              <w:spacing w:line="240" w:lineRule="auto"/>
              <w:ind w:right="20"/>
              <w:rPr>
                <w:b/>
                <w:bCs/>
              </w:rPr>
            </w:pPr>
            <w:r w:rsidRPr="002F5F3A">
              <w:rPr>
                <w:b/>
                <w:bCs/>
              </w:rPr>
              <w:t>Example:</w:t>
            </w:r>
          </w:p>
          <w:p w14:paraId="1A175CE6"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14:paraId="0D539622" w14:textId="77777777" w:rsidR="00047160" w:rsidRPr="002F5F3A" w:rsidRDefault="00047160" w:rsidP="00AD125B">
            <w:pPr>
              <w:wordWrap/>
              <w:spacing w:line="240" w:lineRule="auto"/>
              <w:ind w:right="20"/>
            </w:pPr>
            <w:r w:rsidRPr="002F5F3A">
              <w:t>Enters the global configuration mode.</w:t>
            </w:r>
          </w:p>
        </w:tc>
      </w:tr>
      <w:tr w:rsidR="00047160" w:rsidRPr="00A8576D" w14:paraId="04B0ADBB" w14:textId="77777777" w:rsidTr="00752CBE">
        <w:tc>
          <w:tcPr>
            <w:tcW w:w="988" w:type="dxa"/>
          </w:tcPr>
          <w:p w14:paraId="2EA21378"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AD1AC53" w14:textId="77777777" w:rsidR="00047160" w:rsidRPr="002F5F3A" w:rsidRDefault="00047160" w:rsidP="00AD125B">
            <w:pPr>
              <w:wordWrap/>
              <w:spacing w:line="240" w:lineRule="auto"/>
              <w:ind w:right="20"/>
            </w:pPr>
            <w:r w:rsidRPr="002F5F3A">
              <w:rPr>
                <w:b/>
                <w:bCs/>
              </w:rPr>
              <w:t xml:space="preserve">interface </w:t>
            </w:r>
            <w:r w:rsidRPr="002F5F3A">
              <w:rPr>
                <w:i/>
                <w:iCs/>
              </w:rPr>
              <w:t>interface-name</w:t>
            </w:r>
          </w:p>
          <w:p w14:paraId="78CCBBCC" w14:textId="77777777" w:rsidR="00047160" w:rsidRPr="002F5F3A" w:rsidRDefault="00047160" w:rsidP="00AD125B">
            <w:pPr>
              <w:wordWrap/>
              <w:spacing w:line="240" w:lineRule="auto"/>
              <w:ind w:right="20"/>
              <w:rPr>
                <w:b/>
                <w:bCs/>
              </w:rPr>
            </w:pPr>
            <w:r w:rsidRPr="002F5F3A">
              <w:rPr>
                <w:b/>
                <w:bCs/>
              </w:rPr>
              <w:t>Example:</w:t>
            </w:r>
          </w:p>
          <w:p w14:paraId="614D8488" w14:textId="77777777"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5257C2">
              <w:rPr>
                <w:b/>
              </w:rPr>
              <w:t>gi</w:t>
            </w:r>
            <w:r w:rsidR="00552428">
              <w:rPr>
                <w:b/>
              </w:rPr>
              <w:t>7/1</w:t>
            </w:r>
          </w:p>
        </w:tc>
        <w:tc>
          <w:tcPr>
            <w:tcW w:w="3848" w:type="dxa"/>
          </w:tcPr>
          <w:p w14:paraId="75E24652" w14:textId="77777777" w:rsidR="00047160" w:rsidRPr="002F5F3A" w:rsidRDefault="00047160" w:rsidP="00AD125B">
            <w:pPr>
              <w:wordWrap/>
              <w:spacing w:line="240" w:lineRule="auto"/>
              <w:ind w:right="20"/>
            </w:pPr>
            <w:r w:rsidRPr="002F5F3A">
              <w:t>Enters the interface configuration mode.</w:t>
            </w:r>
          </w:p>
        </w:tc>
      </w:tr>
      <w:tr w:rsidR="00047160" w:rsidRPr="00A8576D" w14:paraId="683B10B3" w14:textId="77777777" w:rsidTr="00752CBE">
        <w:tc>
          <w:tcPr>
            <w:tcW w:w="988" w:type="dxa"/>
          </w:tcPr>
          <w:p w14:paraId="09058ED1"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35449E06" w14:textId="77777777" w:rsidR="00047160" w:rsidRPr="002F5F3A" w:rsidRDefault="00047160" w:rsidP="00AD125B">
            <w:pPr>
              <w:wordWrap/>
              <w:spacing w:line="240" w:lineRule="auto"/>
              <w:ind w:right="20"/>
            </w:pPr>
            <w:r w:rsidRPr="002F5F3A">
              <w:rPr>
                <w:b/>
                <w:bCs/>
              </w:rPr>
              <w:t xml:space="preserve">ip address </w:t>
            </w:r>
            <w:r w:rsidRPr="002F5F3A">
              <w:rPr>
                <w:i/>
                <w:iCs/>
              </w:rPr>
              <w:t>ip-address/prefix-length</w:t>
            </w:r>
          </w:p>
          <w:p w14:paraId="246F2B91" w14:textId="77777777" w:rsidR="00047160" w:rsidRPr="002F5F3A" w:rsidRDefault="00047160" w:rsidP="00AD125B">
            <w:pPr>
              <w:wordWrap/>
              <w:spacing w:line="240" w:lineRule="auto"/>
              <w:ind w:right="20"/>
              <w:rPr>
                <w:b/>
                <w:bCs/>
              </w:rPr>
            </w:pPr>
            <w:r w:rsidRPr="002F5F3A">
              <w:rPr>
                <w:b/>
                <w:bCs/>
              </w:rPr>
              <w:t>Example:</w:t>
            </w:r>
          </w:p>
          <w:p w14:paraId="57E715EB"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ip address 1.1.1.1/24</w:t>
            </w:r>
          </w:p>
        </w:tc>
        <w:tc>
          <w:tcPr>
            <w:tcW w:w="3848" w:type="dxa"/>
          </w:tcPr>
          <w:p w14:paraId="5740B3B5" w14:textId="77777777" w:rsidR="00047160" w:rsidRPr="002F5F3A" w:rsidRDefault="00047160" w:rsidP="00AD125B">
            <w:pPr>
              <w:wordWrap/>
              <w:spacing w:line="240" w:lineRule="auto"/>
              <w:ind w:right="20"/>
            </w:pPr>
            <w:r w:rsidRPr="002F5F3A">
              <w:t>Assigns IP address on interface.</w:t>
            </w:r>
          </w:p>
        </w:tc>
      </w:tr>
      <w:tr w:rsidR="00047160" w:rsidRPr="00A8576D" w14:paraId="1776F84D" w14:textId="77777777" w:rsidTr="00752CBE">
        <w:tc>
          <w:tcPr>
            <w:tcW w:w="988" w:type="dxa"/>
          </w:tcPr>
          <w:p w14:paraId="3CFC9D16"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42232AB6" w14:textId="77777777"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5A2A5A2A" w14:textId="77777777" w:rsidR="00047160" w:rsidRPr="002F5F3A" w:rsidRDefault="00047160" w:rsidP="00AD125B">
            <w:pPr>
              <w:wordWrap/>
              <w:spacing w:line="240" w:lineRule="auto"/>
              <w:ind w:right="20"/>
              <w:rPr>
                <w:b/>
                <w:bCs/>
              </w:rPr>
            </w:pPr>
            <w:r w:rsidRPr="002F5F3A">
              <w:rPr>
                <w:b/>
                <w:bCs/>
              </w:rPr>
              <w:t>Example:</w:t>
            </w:r>
          </w:p>
          <w:p w14:paraId="25D1D321"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3848" w:type="dxa"/>
          </w:tcPr>
          <w:p w14:paraId="7D9D529B" w14:textId="77777777" w:rsidR="00047160" w:rsidRPr="002F5F3A" w:rsidRDefault="00047160" w:rsidP="00AD125B">
            <w:pPr>
              <w:wordWrap/>
              <w:spacing w:line="240" w:lineRule="auto"/>
              <w:ind w:right="20"/>
            </w:pPr>
            <w:r w:rsidRPr="002F5F3A">
              <w:t>Sets BFD session parameter value on interface.</w:t>
            </w:r>
          </w:p>
        </w:tc>
      </w:tr>
      <w:tr w:rsidR="00047160" w:rsidRPr="00A8576D" w14:paraId="07F58FDE" w14:textId="77777777" w:rsidTr="00752CBE">
        <w:tc>
          <w:tcPr>
            <w:tcW w:w="988" w:type="dxa"/>
          </w:tcPr>
          <w:p w14:paraId="4A205C57" w14:textId="77777777" w:rsidR="00047160" w:rsidRPr="002F5F3A" w:rsidRDefault="00047160" w:rsidP="00AD125B">
            <w:pPr>
              <w:wordWrap/>
              <w:spacing w:line="240" w:lineRule="auto"/>
              <w:ind w:right="20"/>
              <w:rPr>
                <w:b/>
                <w:bCs/>
              </w:rPr>
            </w:pPr>
            <w:r w:rsidRPr="002F5F3A">
              <w:rPr>
                <w:b/>
                <w:bCs/>
              </w:rPr>
              <w:t>Step 5</w:t>
            </w:r>
          </w:p>
        </w:tc>
        <w:tc>
          <w:tcPr>
            <w:tcW w:w="4320" w:type="dxa"/>
          </w:tcPr>
          <w:p w14:paraId="5683628D" w14:textId="77777777" w:rsidR="00047160" w:rsidRPr="002F5F3A" w:rsidRDefault="00047160" w:rsidP="00AD125B">
            <w:pPr>
              <w:wordWrap/>
              <w:spacing w:line="240" w:lineRule="auto"/>
              <w:ind w:right="20"/>
              <w:rPr>
                <w:b/>
                <w:bCs/>
              </w:rPr>
            </w:pPr>
            <w:r w:rsidRPr="002F5F3A">
              <w:rPr>
                <w:b/>
                <w:bCs/>
              </w:rPr>
              <w:t>Exit</w:t>
            </w:r>
          </w:p>
          <w:p w14:paraId="0968991D" w14:textId="77777777" w:rsidR="00047160" w:rsidRPr="002F5F3A" w:rsidRDefault="00047160" w:rsidP="00AD125B">
            <w:pPr>
              <w:wordWrap/>
              <w:spacing w:line="240" w:lineRule="auto"/>
              <w:ind w:right="20"/>
              <w:rPr>
                <w:b/>
                <w:bCs/>
              </w:rPr>
            </w:pPr>
            <w:r w:rsidRPr="002F5F3A">
              <w:rPr>
                <w:b/>
                <w:bCs/>
              </w:rPr>
              <w:t>Example:</w:t>
            </w:r>
          </w:p>
          <w:p w14:paraId="0CC69181"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exit</w:t>
            </w:r>
          </w:p>
        </w:tc>
        <w:tc>
          <w:tcPr>
            <w:tcW w:w="3848" w:type="dxa"/>
          </w:tcPr>
          <w:p w14:paraId="38C8BC88" w14:textId="77777777" w:rsidR="00047160" w:rsidRPr="002F5F3A" w:rsidRDefault="00047160" w:rsidP="00AD125B">
            <w:pPr>
              <w:wordWrap/>
              <w:spacing w:line="240" w:lineRule="auto"/>
              <w:ind w:right="20"/>
            </w:pPr>
            <w:r w:rsidRPr="002F5F3A">
              <w:t>Return to global configuration mode.</w:t>
            </w:r>
          </w:p>
        </w:tc>
      </w:tr>
      <w:tr w:rsidR="00047160" w:rsidRPr="00A8576D" w14:paraId="32BDBF29" w14:textId="77777777" w:rsidTr="00752CBE">
        <w:tc>
          <w:tcPr>
            <w:tcW w:w="988" w:type="dxa"/>
          </w:tcPr>
          <w:p w14:paraId="729CDEAF" w14:textId="77777777" w:rsidR="00047160" w:rsidRPr="002F5F3A" w:rsidRDefault="00047160" w:rsidP="00AD125B">
            <w:pPr>
              <w:wordWrap/>
              <w:spacing w:line="240" w:lineRule="auto"/>
              <w:ind w:right="20"/>
              <w:rPr>
                <w:b/>
                <w:bCs/>
              </w:rPr>
            </w:pPr>
            <w:r w:rsidRPr="002F5F3A">
              <w:rPr>
                <w:b/>
                <w:bCs/>
              </w:rPr>
              <w:t>Step 6</w:t>
            </w:r>
          </w:p>
        </w:tc>
        <w:tc>
          <w:tcPr>
            <w:tcW w:w="4320" w:type="dxa"/>
          </w:tcPr>
          <w:p w14:paraId="0717D1C5" w14:textId="77777777" w:rsidR="00047160" w:rsidRPr="002F5F3A" w:rsidRDefault="00047160" w:rsidP="00AD125B">
            <w:pPr>
              <w:wordWrap/>
              <w:spacing w:line="240" w:lineRule="auto"/>
              <w:ind w:right="20"/>
              <w:rPr>
                <w:i/>
                <w:iCs/>
              </w:rPr>
            </w:pPr>
            <w:r w:rsidRPr="002F5F3A">
              <w:rPr>
                <w:b/>
                <w:bCs/>
              </w:rPr>
              <w:t xml:space="preserve">ip route </w:t>
            </w:r>
            <w:r w:rsidRPr="002F5F3A">
              <w:rPr>
                <w:i/>
                <w:iCs/>
              </w:rPr>
              <w:t>A.B.C.D/M gateway-addr</w:t>
            </w:r>
          </w:p>
          <w:p w14:paraId="37D71F26" w14:textId="77777777" w:rsidR="00047160" w:rsidRPr="002F5F3A" w:rsidRDefault="00047160" w:rsidP="00AD125B">
            <w:pPr>
              <w:wordWrap/>
              <w:spacing w:line="240" w:lineRule="auto"/>
              <w:ind w:right="20"/>
              <w:rPr>
                <w:b/>
                <w:bCs/>
              </w:rPr>
            </w:pPr>
            <w:r w:rsidRPr="002F5F3A">
              <w:rPr>
                <w:b/>
                <w:bCs/>
              </w:rPr>
              <w:t>Example:</w:t>
            </w:r>
          </w:p>
          <w:p w14:paraId="52D2D191" w14:textId="77777777" w:rsidR="00047160" w:rsidRPr="002F5F3A" w:rsidRDefault="00047160" w:rsidP="00AD125B">
            <w:pPr>
              <w:wordWrap/>
              <w:spacing w:line="240" w:lineRule="auto"/>
              <w:ind w:right="20"/>
              <w:rPr>
                <w:b/>
                <w:bCs/>
              </w:rPr>
            </w:pPr>
            <w:r w:rsidRPr="002F5F3A">
              <w:t xml:space="preserve">Switch(config)# </w:t>
            </w:r>
            <w:r w:rsidRPr="002F5F3A">
              <w:rPr>
                <w:b/>
              </w:rPr>
              <w:t>ip route 7.0.0.0/8 1.1.1.254</w:t>
            </w:r>
          </w:p>
        </w:tc>
        <w:tc>
          <w:tcPr>
            <w:tcW w:w="3848" w:type="dxa"/>
          </w:tcPr>
          <w:p w14:paraId="7CBE7C91" w14:textId="77777777" w:rsidR="00047160" w:rsidRPr="002F5F3A" w:rsidRDefault="00047160" w:rsidP="00AD125B">
            <w:pPr>
              <w:wordWrap/>
              <w:spacing w:line="240" w:lineRule="auto"/>
              <w:ind w:right="20"/>
            </w:pPr>
            <w:r w:rsidRPr="002F5F3A">
              <w:t>Sets static router.</w:t>
            </w:r>
          </w:p>
        </w:tc>
      </w:tr>
      <w:tr w:rsidR="00047160" w:rsidRPr="00A8576D" w14:paraId="6B7DF44F" w14:textId="77777777" w:rsidTr="00752CBE">
        <w:tc>
          <w:tcPr>
            <w:tcW w:w="988" w:type="dxa"/>
          </w:tcPr>
          <w:p w14:paraId="345B64BB" w14:textId="77777777" w:rsidR="00047160" w:rsidRPr="002F5F3A" w:rsidRDefault="00047160" w:rsidP="00AD125B">
            <w:pPr>
              <w:wordWrap/>
              <w:spacing w:line="240" w:lineRule="auto"/>
              <w:ind w:right="20"/>
              <w:rPr>
                <w:b/>
                <w:bCs/>
              </w:rPr>
            </w:pPr>
            <w:r w:rsidRPr="002F5F3A">
              <w:rPr>
                <w:b/>
                <w:bCs/>
              </w:rPr>
              <w:t>Step 7</w:t>
            </w:r>
          </w:p>
        </w:tc>
        <w:tc>
          <w:tcPr>
            <w:tcW w:w="4320" w:type="dxa"/>
          </w:tcPr>
          <w:p w14:paraId="313435CC" w14:textId="77777777" w:rsidR="00047160" w:rsidRPr="002F5F3A" w:rsidRDefault="00047160" w:rsidP="00AD125B">
            <w:pPr>
              <w:wordWrap/>
              <w:spacing w:line="240" w:lineRule="auto"/>
              <w:ind w:right="20"/>
              <w:rPr>
                <w:b/>
                <w:bCs/>
              </w:rPr>
            </w:pPr>
            <w:r w:rsidRPr="002F5F3A">
              <w:rPr>
                <w:b/>
                <w:bCs/>
              </w:rPr>
              <w:t xml:space="preserve">ip route static bfd </w:t>
            </w:r>
            <w:r w:rsidRPr="002F5F3A">
              <w:rPr>
                <w:i/>
                <w:iCs/>
              </w:rPr>
              <w:t>IFNAME gateway-addr</w:t>
            </w:r>
          </w:p>
          <w:p w14:paraId="3B00A11C" w14:textId="77777777" w:rsidR="00047160" w:rsidRPr="002F5F3A" w:rsidRDefault="00047160" w:rsidP="00AD125B">
            <w:pPr>
              <w:wordWrap/>
              <w:spacing w:line="240" w:lineRule="auto"/>
              <w:ind w:right="20"/>
              <w:rPr>
                <w:b/>
                <w:bCs/>
              </w:rPr>
            </w:pPr>
            <w:r w:rsidRPr="002F5F3A">
              <w:rPr>
                <w:b/>
                <w:bCs/>
              </w:rPr>
              <w:t>Example:</w:t>
            </w:r>
          </w:p>
          <w:p w14:paraId="22318C63" w14:textId="77777777" w:rsidR="00047160" w:rsidRPr="002F5F3A" w:rsidRDefault="00047160" w:rsidP="00AD125B">
            <w:pPr>
              <w:wordWrap/>
              <w:spacing w:line="240" w:lineRule="auto"/>
              <w:ind w:right="20"/>
            </w:pPr>
            <w:r w:rsidRPr="002F5F3A">
              <w:t xml:space="preserve">Switch(config)# </w:t>
            </w:r>
            <w:r w:rsidRPr="002F5F3A">
              <w:rPr>
                <w:b/>
              </w:rPr>
              <w:t xml:space="preserve">ip route static bfd </w:t>
            </w:r>
            <w:r w:rsidR="00D42D28">
              <w:rPr>
                <w:b/>
              </w:rPr>
              <w:t>gi</w:t>
            </w:r>
            <w:r w:rsidR="00552428">
              <w:rPr>
                <w:b/>
              </w:rPr>
              <w:t>7/1</w:t>
            </w:r>
            <w:r w:rsidRPr="002F5F3A">
              <w:rPr>
                <w:b/>
              </w:rPr>
              <w:t xml:space="preserve"> 1.1.1.254</w:t>
            </w:r>
          </w:p>
        </w:tc>
        <w:tc>
          <w:tcPr>
            <w:tcW w:w="3848" w:type="dxa"/>
          </w:tcPr>
          <w:p w14:paraId="61E363F1" w14:textId="77777777" w:rsidR="00047160" w:rsidRPr="002F5F3A" w:rsidRDefault="00047160" w:rsidP="00AD125B">
            <w:pPr>
              <w:wordWrap/>
              <w:spacing w:line="240" w:lineRule="auto"/>
              <w:ind w:right="20"/>
            </w:pPr>
            <w:r w:rsidRPr="002F5F3A">
              <w:t>Assign BFD neighbor of static route.</w:t>
            </w:r>
          </w:p>
        </w:tc>
      </w:tr>
      <w:tr w:rsidR="00047160" w:rsidRPr="00A8576D" w14:paraId="08CCCA97" w14:textId="77777777" w:rsidTr="00752CBE">
        <w:tc>
          <w:tcPr>
            <w:tcW w:w="988" w:type="dxa"/>
          </w:tcPr>
          <w:p w14:paraId="5A1259C8" w14:textId="77777777" w:rsidR="00047160" w:rsidRPr="002F5F3A" w:rsidRDefault="00047160" w:rsidP="00AD125B">
            <w:pPr>
              <w:wordWrap/>
              <w:spacing w:line="240" w:lineRule="auto"/>
              <w:ind w:right="20"/>
              <w:rPr>
                <w:b/>
                <w:bCs/>
              </w:rPr>
            </w:pPr>
            <w:r w:rsidRPr="002F5F3A">
              <w:rPr>
                <w:b/>
                <w:bCs/>
              </w:rPr>
              <w:t>Step 8</w:t>
            </w:r>
          </w:p>
        </w:tc>
        <w:tc>
          <w:tcPr>
            <w:tcW w:w="4320" w:type="dxa"/>
          </w:tcPr>
          <w:p w14:paraId="0D0B3AD5" w14:textId="77777777" w:rsidR="00047160" w:rsidRPr="002F5F3A" w:rsidRDefault="00047160" w:rsidP="00AD125B">
            <w:pPr>
              <w:wordWrap/>
              <w:spacing w:line="240" w:lineRule="auto"/>
              <w:ind w:right="20"/>
              <w:rPr>
                <w:b/>
                <w:bCs/>
              </w:rPr>
            </w:pPr>
            <w:r w:rsidRPr="002F5F3A">
              <w:rPr>
                <w:b/>
                <w:bCs/>
              </w:rPr>
              <w:t>end</w:t>
            </w:r>
          </w:p>
          <w:p w14:paraId="02DCA372" w14:textId="77777777" w:rsidR="00047160" w:rsidRPr="002F5F3A" w:rsidRDefault="00047160" w:rsidP="00AD125B">
            <w:pPr>
              <w:wordWrap/>
              <w:spacing w:line="240" w:lineRule="auto"/>
              <w:ind w:right="20"/>
              <w:rPr>
                <w:b/>
                <w:bCs/>
              </w:rPr>
            </w:pPr>
            <w:r w:rsidRPr="002F5F3A">
              <w:rPr>
                <w:b/>
                <w:bCs/>
              </w:rPr>
              <w:t>Example:</w:t>
            </w:r>
          </w:p>
          <w:p w14:paraId="65770A61" w14:textId="77777777" w:rsidR="00047160" w:rsidRPr="002F5F3A" w:rsidRDefault="00047160" w:rsidP="00AD125B">
            <w:pPr>
              <w:wordWrap/>
              <w:spacing w:line="240" w:lineRule="auto"/>
              <w:ind w:right="20"/>
              <w:rPr>
                <w:b/>
                <w:bCs/>
              </w:rPr>
            </w:pPr>
            <w:r w:rsidRPr="002F5F3A">
              <w:t>Switch(config)#</w:t>
            </w:r>
            <w:r w:rsidRPr="002F5F3A">
              <w:rPr>
                <w:b/>
                <w:bCs/>
              </w:rPr>
              <w:t xml:space="preserve"> end</w:t>
            </w:r>
          </w:p>
        </w:tc>
        <w:tc>
          <w:tcPr>
            <w:tcW w:w="3848" w:type="dxa"/>
          </w:tcPr>
          <w:p w14:paraId="22D60D66"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3384AFBD" w14:textId="77777777" w:rsidR="00047160" w:rsidRDefault="00047160" w:rsidP="00AD125B">
      <w:pPr>
        <w:pStyle w:val="3"/>
        <w:ind w:left="0" w:right="20"/>
      </w:pPr>
      <w:bookmarkStart w:id="3140" w:name="_Toc259459591"/>
      <w:bookmarkStart w:id="3141" w:name="_Toc363228648"/>
      <w:bookmarkStart w:id="3142" w:name="_Toc445131024"/>
      <w:r>
        <w:rPr>
          <w:rFonts w:hint="eastAsia"/>
        </w:rPr>
        <w:t>Configuring Passive Mode on the Interface</w:t>
      </w:r>
      <w:bookmarkEnd w:id="3140"/>
      <w:bookmarkEnd w:id="3141"/>
      <w:bookmarkEnd w:id="3142"/>
    </w:p>
    <w:p w14:paraId="0456B7EF" w14:textId="77777777" w:rsidR="00047160" w:rsidRPr="002F5F3A" w:rsidRDefault="00047160" w:rsidP="00AD125B">
      <w:pPr>
        <w:pStyle w:val="a3"/>
        <w:spacing w:line="240" w:lineRule="auto"/>
        <w:ind w:left="0" w:right="20"/>
      </w:pPr>
      <w:r w:rsidRPr="002F5F3A">
        <w:t xml:space="preserve">After BFD passive mode receives </w:t>
      </w:r>
      <w:r w:rsidR="00DB281A">
        <w:t xml:space="preserve">a </w:t>
      </w:r>
      <w:r w:rsidRPr="002F5F3A">
        <w:t xml:space="preserve">packet from another BFD neighbor to BFD control, </w:t>
      </w:r>
      <w:r w:rsidR="00DB281A">
        <w:t xml:space="preserve">it will </w:t>
      </w:r>
      <w:r w:rsidRPr="002F5F3A">
        <w:t xml:space="preserve">start to send </w:t>
      </w:r>
      <w:r w:rsidR="00DB281A">
        <w:t xml:space="preserve">a </w:t>
      </w:r>
      <w:r w:rsidRPr="002F5F3A">
        <w:t>BFD control packet. In other words, it does not send BFD control packet first. If BFD runs</w:t>
      </w:r>
      <w:r w:rsidR="00DB281A">
        <w:t xml:space="preserve"> in</w:t>
      </w:r>
      <w:r w:rsidRPr="002F5F3A">
        <w:t xml:space="preserve"> passive mode, you set </w:t>
      </w:r>
      <w:r w:rsidR="00DB281A">
        <w:t xml:space="preserve">the </w:t>
      </w:r>
      <w:r w:rsidRPr="002F5F3A">
        <w:t xml:space="preserve">interface with the following tasks. </w:t>
      </w:r>
    </w:p>
    <w:p w14:paraId="0DDB103D" w14:textId="77777777" w:rsidR="00047160" w:rsidRDefault="00047160" w:rsidP="00AD125B">
      <w:pPr>
        <w:pStyle w:val="a3"/>
        <w:spacing w:line="240" w:lineRule="auto"/>
        <w:ind w:left="0" w:right="20"/>
      </w:pPr>
      <w:r w:rsidRPr="002F5F3A">
        <w:t xml:space="preserve">If you set all routers in the network with BFD passive mode, the BFD does not run. At least </w:t>
      </w:r>
      <w:r w:rsidR="00DB281A">
        <w:t xml:space="preserve">the </w:t>
      </w:r>
      <w:r w:rsidRPr="002F5F3A">
        <w:t>BFD of one system must run with active mode.</w:t>
      </w:r>
    </w:p>
    <w:p w14:paraId="280AA16B" w14:textId="77777777" w:rsidR="00047160" w:rsidRPr="002F5F3A" w:rsidRDefault="00086FC3" w:rsidP="00AD125B">
      <w:pPr>
        <w:pStyle w:val="afffff3"/>
        <w:spacing w:line="240" w:lineRule="auto"/>
        <w:ind w:left="0" w:right="20"/>
      </w:pPr>
      <w:bookmarkStart w:id="3143" w:name="_Toc391575333"/>
      <w:r>
        <w:t xml:space="preserve">Table </w:t>
      </w:r>
      <w:r w:rsidR="005832B8">
        <w:fldChar w:fldCharType="begin"/>
      </w:r>
      <w:r w:rsidR="00092D8C">
        <w:instrText xml:space="preserve"> SEQ Table \* ARABIC </w:instrText>
      </w:r>
      <w:r w:rsidR="005832B8">
        <w:fldChar w:fldCharType="separate"/>
      </w:r>
      <w:r w:rsidR="00001ED6">
        <w:rPr>
          <w:noProof/>
        </w:rPr>
        <w:t>191</w:t>
      </w:r>
      <w:r w:rsidR="005832B8">
        <w:rPr>
          <w:noProof/>
        </w:rPr>
        <w:fldChar w:fldCharType="end"/>
      </w:r>
      <w:r>
        <w:rPr>
          <w:rFonts w:hint="eastAsia"/>
        </w:rPr>
        <w:t xml:space="preserve"> </w:t>
      </w:r>
      <w:r w:rsidRPr="002F5F3A">
        <w:t>Configuring Passive Mode on the Interface</w:t>
      </w:r>
      <w:bookmarkEnd w:id="3143"/>
    </w:p>
    <w:tbl>
      <w:tblPr>
        <w:tblStyle w:val="CLIWide"/>
        <w:tblW w:w="0" w:type="auto"/>
        <w:tblLook w:val="01E0" w:firstRow="1" w:lastRow="1" w:firstColumn="1" w:lastColumn="1" w:noHBand="0" w:noVBand="0"/>
      </w:tblPr>
      <w:tblGrid>
        <w:gridCol w:w="920"/>
        <w:gridCol w:w="3713"/>
        <w:gridCol w:w="3299"/>
      </w:tblGrid>
      <w:tr w:rsidR="00047160" w:rsidRPr="00A8576D"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2F5F3A" w:rsidRDefault="00047160" w:rsidP="00AD125B">
            <w:pPr>
              <w:wordWrap/>
              <w:spacing w:line="240" w:lineRule="auto"/>
              <w:ind w:right="20"/>
              <w:rPr>
                <w:b/>
                <w:bCs/>
              </w:rPr>
            </w:pPr>
            <w:r w:rsidRPr="002F5F3A">
              <w:rPr>
                <w:b/>
              </w:rPr>
              <w:t>Step</w:t>
            </w:r>
          </w:p>
        </w:tc>
        <w:tc>
          <w:tcPr>
            <w:tcW w:w="4320" w:type="dxa"/>
          </w:tcPr>
          <w:p w14:paraId="24BE2DEE"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2EF4D8F5"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32C82F70" w14:textId="77777777" w:rsidTr="00752CBE">
        <w:tc>
          <w:tcPr>
            <w:tcW w:w="988" w:type="dxa"/>
          </w:tcPr>
          <w:p w14:paraId="1CF729AD"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51068A58" w14:textId="77777777" w:rsidR="00047160" w:rsidRPr="002F5F3A" w:rsidRDefault="00047160" w:rsidP="00AD125B">
            <w:pPr>
              <w:wordWrap/>
              <w:spacing w:line="240" w:lineRule="auto"/>
              <w:ind w:right="20"/>
              <w:rPr>
                <w:b/>
                <w:bCs/>
              </w:rPr>
            </w:pPr>
            <w:r w:rsidRPr="002F5F3A">
              <w:rPr>
                <w:b/>
                <w:bCs/>
              </w:rPr>
              <w:t>configure terminal</w:t>
            </w:r>
          </w:p>
          <w:p w14:paraId="02F6412B" w14:textId="77777777" w:rsidR="00047160" w:rsidRPr="002F5F3A" w:rsidRDefault="00047160" w:rsidP="00AD125B">
            <w:pPr>
              <w:wordWrap/>
              <w:spacing w:line="240" w:lineRule="auto"/>
              <w:ind w:right="20"/>
              <w:rPr>
                <w:b/>
                <w:bCs/>
              </w:rPr>
            </w:pPr>
            <w:r w:rsidRPr="002F5F3A">
              <w:rPr>
                <w:b/>
                <w:bCs/>
              </w:rPr>
              <w:t>Example:</w:t>
            </w:r>
          </w:p>
          <w:p w14:paraId="3C2EB104"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14:paraId="6649A83E" w14:textId="77777777" w:rsidR="00047160" w:rsidRPr="002F5F3A" w:rsidRDefault="00047160" w:rsidP="00AD125B">
            <w:pPr>
              <w:wordWrap/>
              <w:spacing w:line="240" w:lineRule="auto"/>
              <w:ind w:right="20"/>
            </w:pPr>
            <w:r w:rsidRPr="002F5F3A">
              <w:t>Enters the global configuration mode.</w:t>
            </w:r>
          </w:p>
        </w:tc>
      </w:tr>
      <w:tr w:rsidR="00047160" w:rsidRPr="00A8576D" w14:paraId="240EB3AA" w14:textId="77777777" w:rsidTr="00752CBE">
        <w:tc>
          <w:tcPr>
            <w:tcW w:w="988" w:type="dxa"/>
          </w:tcPr>
          <w:p w14:paraId="44D09828"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16A006A" w14:textId="77777777" w:rsidR="00047160" w:rsidRPr="002F5F3A" w:rsidRDefault="00047160" w:rsidP="00AD125B">
            <w:pPr>
              <w:wordWrap/>
              <w:spacing w:line="240" w:lineRule="auto"/>
              <w:ind w:right="20"/>
            </w:pPr>
            <w:r w:rsidRPr="002F5F3A">
              <w:rPr>
                <w:b/>
                <w:bCs/>
              </w:rPr>
              <w:t xml:space="preserve">interface </w:t>
            </w:r>
            <w:r w:rsidRPr="002F5F3A">
              <w:rPr>
                <w:i/>
                <w:iCs/>
              </w:rPr>
              <w:t>interface-name</w:t>
            </w:r>
          </w:p>
          <w:p w14:paraId="2A9E99BB" w14:textId="77777777" w:rsidR="00047160" w:rsidRPr="002F5F3A" w:rsidRDefault="00047160" w:rsidP="00AD125B">
            <w:pPr>
              <w:wordWrap/>
              <w:spacing w:line="240" w:lineRule="auto"/>
              <w:ind w:right="20"/>
              <w:rPr>
                <w:b/>
                <w:bCs/>
              </w:rPr>
            </w:pPr>
            <w:r w:rsidRPr="002F5F3A">
              <w:rPr>
                <w:b/>
                <w:bCs/>
              </w:rPr>
              <w:t>Example:</w:t>
            </w:r>
          </w:p>
          <w:p w14:paraId="217C6FC1" w14:textId="77777777"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14:paraId="3DD80A44" w14:textId="77777777" w:rsidR="00047160" w:rsidRPr="002F5F3A" w:rsidRDefault="00047160" w:rsidP="00AD125B">
            <w:pPr>
              <w:wordWrap/>
              <w:spacing w:line="240" w:lineRule="auto"/>
              <w:ind w:right="20"/>
            </w:pPr>
            <w:r w:rsidRPr="002F5F3A">
              <w:t>Enters interface configuration mode.</w:t>
            </w:r>
          </w:p>
        </w:tc>
      </w:tr>
      <w:tr w:rsidR="00047160" w:rsidRPr="00A8576D" w14:paraId="3262E03C" w14:textId="77777777" w:rsidTr="00752CBE">
        <w:tc>
          <w:tcPr>
            <w:tcW w:w="988" w:type="dxa"/>
          </w:tcPr>
          <w:p w14:paraId="630F35E1"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5992F09F" w14:textId="77777777" w:rsidR="00047160" w:rsidRPr="002F5F3A" w:rsidRDefault="00047160" w:rsidP="00AD125B">
            <w:pPr>
              <w:wordWrap/>
              <w:spacing w:line="240" w:lineRule="auto"/>
              <w:ind w:right="20"/>
            </w:pPr>
            <w:r w:rsidRPr="002F5F3A">
              <w:rPr>
                <w:b/>
                <w:bCs/>
              </w:rPr>
              <w:t>bfd passive</w:t>
            </w:r>
          </w:p>
          <w:p w14:paraId="7525F593" w14:textId="77777777" w:rsidR="00047160" w:rsidRPr="002F5F3A" w:rsidRDefault="00047160" w:rsidP="00AD125B">
            <w:pPr>
              <w:wordWrap/>
              <w:spacing w:line="240" w:lineRule="auto"/>
              <w:ind w:right="20"/>
              <w:rPr>
                <w:b/>
                <w:bCs/>
              </w:rPr>
            </w:pPr>
            <w:r w:rsidRPr="002F5F3A">
              <w:rPr>
                <w:b/>
                <w:bCs/>
              </w:rPr>
              <w:t>Example:</w:t>
            </w:r>
          </w:p>
          <w:p w14:paraId="4C4B053C"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passive</w:t>
            </w:r>
          </w:p>
        </w:tc>
        <w:tc>
          <w:tcPr>
            <w:tcW w:w="3848" w:type="dxa"/>
          </w:tcPr>
          <w:p w14:paraId="751499F2" w14:textId="77777777" w:rsidR="00047160" w:rsidRPr="002F5F3A" w:rsidRDefault="00047160" w:rsidP="00AD125B">
            <w:pPr>
              <w:wordWrap/>
              <w:spacing w:line="240" w:lineRule="auto"/>
              <w:ind w:right="20"/>
            </w:pPr>
            <w:r w:rsidRPr="002F5F3A">
              <w:t>Sets interface with BFD passive mode.</w:t>
            </w:r>
          </w:p>
        </w:tc>
      </w:tr>
      <w:tr w:rsidR="00047160" w:rsidRPr="00A8576D" w14:paraId="59F870A9" w14:textId="77777777" w:rsidTr="00752CBE">
        <w:tc>
          <w:tcPr>
            <w:tcW w:w="988" w:type="dxa"/>
          </w:tcPr>
          <w:p w14:paraId="16413970"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5F4536C8" w14:textId="77777777" w:rsidR="00047160" w:rsidRPr="002F5F3A" w:rsidRDefault="00047160" w:rsidP="00AD125B">
            <w:pPr>
              <w:wordWrap/>
              <w:spacing w:line="240" w:lineRule="auto"/>
              <w:ind w:right="20"/>
              <w:rPr>
                <w:b/>
                <w:bCs/>
              </w:rPr>
            </w:pPr>
            <w:r w:rsidRPr="002F5F3A">
              <w:rPr>
                <w:b/>
                <w:bCs/>
              </w:rPr>
              <w:t>end</w:t>
            </w:r>
          </w:p>
          <w:p w14:paraId="7D53803A" w14:textId="77777777" w:rsidR="00047160" w:rsidRPr="002F5F3A" w:rsidRDefault="00047160" w:rsidP="00AD125B">
            <w:pPr>
              <w:wordWrap/>
              <w:spacing w:line="240" w:lineRule="auto"/>
              <w:ind w:right="20"/>
              <w:rPr>
                <w:b/>
                <w:bCs/>
              </w:rPr>
            </w:pPr>
            <w:r w:rsidRPr="002F5F3A">
              <w:rPr>
                <w:b/>
                <w:bCs/>
              </w:rPr>
              <w:t>Example:</w:t>
            </w:r>
          </w:p>
          <w:p w14:paraId="076B2EA7"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end</w:t>
            </w:r>
          </w:p>
        </w:tc>
        <w:tc>
          <w:tcPr>
            <w:tcW w:w="3848" w:type="dxa"/>
          </w:tcPr>
          <w:p w14:paraId="35E980A1"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2B06EADF" w14:textId="77777777" w:rsidR="00047160" w:rsidRPr="00DA2750" w:rsidRDefault="00047160" w:rsidP="00AD125B">
      <w:pPr>
        <w:spacing w:line="240" w:lineRule="auto"/>
        <w:ind w:right="20"/>
      </w:pPr>
    </w:p>
    <w:p w14:paraId="436D40EE" w14:textId="77777777" w:rsidR="00047160" w:rsidRPr="00D33869" w:rsidRDefault="00047160" w:rsidP="00AD125B">
      <w:pPr>
        <w:pStyle w:val="3"/>
        <w:ind w:left="0" w:right="20"/>
      </w:pPr>
      <w:bookmarkStart w:id="3144" w:name="OLE_LINK3"/>
      <w:bookmarkStart w:id="3145" w:name="OLE_LINK4"/>
      <w:bookmarkStart w:id="3146" w:name="_Toc445131025"/>
      <w:r w:rsidRPr="005D40B1">
        <w:rPr>
          <w:rFonts w:hint="eastAsia"/>
        </w:rPr>
        <w:lastRenderedPageBreak/>
        <w:t>Configuring</w:t>
      </w:r>
      <w:r>
        <w:rPr>
          <w:rFonts w:hint="eastAsia"/>
        </w:rPr>
        <w:t xml:space="preserve"> BFD Echo Mode</w:t>
      </w:r>
      <w:bookmarkEnd w:id="3144"/>
      <w:bookmarkEnd w:id="3145"/>
      <w:bookmarkEnd w:id="3146"/>
    </w:p>
    <w:p w14:paraId="5160D515" w14:textId="77777777" w:rsidR="00047160" w:rsidRPr="002F5F3A" w:rsidRDefault="00047160" w:rsidP="00AD125B">
      <w:pPr>
        <w:pStyle w:val="a3"/>
        <w:spacing w:line="240" w:lineRule="auto"/>
        <w:ind w:left="0" w:right="20"/>
      </w:pPr>
      <w:r w:rsidRPr="002F5F3A">
        <w:t xml:space="preserve">The system that receives </w:t>
      </w:r>
      <w:r w:rsidR="00DB281A">
        <w:t xml:space="preserve">a </w:t>
      </w:r>
      <w:r w:rsidRPr="002F5F3A">
        <w:t xml:space="preserve">BFD echo packet from </w:t>
      </w:r>
      <w:r w:rsidR="00DB281A">
        <w:t xml:space="preserve">the </w:t>
      </w:r>
      <w:r w:rsidRPr="002F5F3A">
        <w:t xml:space="preserve">BFD echo mode returns this packet to the sending system. In the case of using </w:t>
      </w:r>
      <w:r w:rsidR="00DB281A">
        <w:t xml:space="preserve">a </w:t>
      </w:r>
      <w:r w:rsidRPr="002F5F3A">
        <w:t>BFD Echo packet, the sending period of BFD control packet is longer. So you can reduce BFD control packet number sent or received between BFD neighbors. The default setting of BFD echo mode is enabled.</w:t>
      </w:r>
    </w:p>
    <w:p w14:paraId="0ADB72AE" w14:textId="77777777" w:rsidR="00047160" w:rsidRPr="008A4291" w:rsidRDefault="00086FC3" w:rsidP="00AD125B">
      <w:pPr>
        <w:pStyle w:val="afffff3"/>
        <w:spacing w:line="240" w:lineRule="auto"/>
        <w:ind w:left="0" w:right="20"/>
      </w:pPr>
      <w:bookmarkStart w:id="3147" w:name="_Toc259459592"/>
      <w:bookmarkStart w:id="3148" w:name="_Toc391575334"/>
      <w:r>
        <w:t xml:space="preserve">Table </w:t>
      </w:r>
      <w:r w:rsidR="005832B8">
        <w:fldChar w:fldCharType="begin"/>
      </w:r>
      <w:r w:rsidR="00092D8C">
        <w:instrText xml:space="preserve"> SEQ Table \* ARABIC </w:instrText>
      </w:r>
      <w:r w:rsidR="005832B8">
        <w:fldChar w:fldCharType="separate"/>
      </w:r>
      <w:r w:rsidR="00001ED6">
        <w:rPr>
          <w:noProof/>
        </w:rPr>
        <w:t>192</w:t>
      </w:r>
      <w:r w:rsidR="005832B8">
        <w:rPr>
          <w:noProof/>
        </w:rPr>
        <w:fldChar w:fldCharType="end"/>
      </w:r>
      <w:r>
        <w:rPr>
          <w:rFonts w:hint="eastAsia"/>
        </w:rPr>
        <w:t xml:space="preserve"> </w:t>
      </w:r>
      <w:r w:rsidRPr="002F5F3A">
        <w:t>Configuring BFD Echo Mode</w:t>
      </w:r>
      <w:bookmarkEnd w:id="3147"/>
      <w:bookmarkEnd w:id="3148"/>
    </w:p>
    <w:tbl>
      <w:tblPr>
        <w:tblStyle w:val="CLIWide"/>
        <w:tblW w:w="0" w:type="auto"/>
        <w:tblLook w:val="01E0" w:firstRow="1" w:lastRow="1" w:firstColumn="1" w:lastColumn="1" w:noHBand="0" w:noVBand="0"/>
      </w:tblPr>
      <w:tblGrid>
        <w:gridCol w:w="898"/>
        <w:gridCol w:w="2990"/>
        <w:gridCol w:w="4044"/>
      </w:tblGrid>
      <w:tr w:rsidR="00047160" w:rsidRPr="00A8576D"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2F5F3A" w:rsidRDefault="00047160" w:rsidP="00AD125B">
            <w:pPr>
              <w:wordWrap/>
              <w:spacing w:line="240" w:lineRule="auto"/>
              <w:ind w:right="20"/>
              <w:rPr>
                <w:b/>
                <w:bCs/>
              </w:rPr>
            </w:pPr>
            <w:r w:rsidRPr="002F5F3A">
              <w:rPr>
                <w:b/>
              </w:rPr>
              <w:t>Step</w:t>
            </w:r>
          </w:p>
        </w:tc>
        <w:tc>
          <w:tcPr>
            <w:tcW w:w="3402" w:type="dxa"/>
          </w:tcPr>
          <w:p w14:paraId="50AA6686" w14:textId="77777777" w:rsidR="00047160" w:rsidRPr="002F5F3A" w:rsidRDefault="00047160" w:rsidP="00AD125B">
            <w:pPr>
              <w:wordWrap/>
              <w:spacing w:line="240" w:lineRule="auto"/>
              <w:ind w:right="20"/>
              <w:rPr>
                <w:b/>
                <w:bCs/>
              </w:rPr>
            </w:pPr>
            <w:r w:rsidRPr="002F5F3A">
              <w:rPr>
                <w:b/>
                <w:bCs/>
              </w:rPr>
              <w:t>Command or Action</w:t>
            </w:r>
          </w:p>
        </w:tc>
        <w:tc>
          <w:tcPr>
            <w:tcW w:w="4795" w:type="dxa"/>
          </w:tcPr>
          <w:p w14:paraId="342BFF38"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22D408C" w14:textId="77777777" w:rsidTr="00752CBE">
        <w:tc>
          <w:tcPr>
            <w:tcW w:w="959" w:type="dxa"/>
          </w:tcPr>
          <w:p w14:paraId="47EDE65D" w14:textId="77777777" w:rsidR="00047160" w:rsidRPr="002F5F3A" w:rsidRDefault="00047160" w:rsidP="00AD125B">
            <w:pPr>
              <w:wordWrap/>
              <w:spacing w:line="240" w:lineRule="auto"/>
              <w:ind w:right="20"/>
              <w:rPr>
                <w:b/>
                <w:bCs/>
              </w:rPr>
            </w:pPr>
            <w:r w:rsidRPr="002F5F3A">
              <w:rPr>
                <w:b/>
                <w:bCs/>
              </w:rPr>
              <w:t>Step 1</w:t>
            </w:r>
          </w:p>
        </w:tc>
        <w:tc>
          <w:tcPr>
            <w:tcW w:w="3402" w:type="dxa"/>
          </w:tcPr>
          <w:p w14:paraId="0CAB5980" w14:textId="77777777" w:rsidR="00047160" w:rsidRPr="002F5F3A" w:rsidRDefault="00047160" w:rsidP="00AD125B">
            <w:pPr>
              <w:wordWrap/>
              <w:spacing w:line="240" w:lineRule="auto"/>
              <w:ind w:right="20"/>
              <w:rPr>
                <w:b/>
                <w:bCs/>
              </w:rPr>
            </w:pPr>
            <w:r w:rsidRPr="002F5F3A">
              <w:rPr>
                <w:b/>
                <w:bCs/>
              </w:rPr>
              <w:t>configure terminal</w:t>
            </w:r>
          </w:p>
          <w:p w14:paraId="24954391" w14:textId="77777777" w:rsidR="00047160" w:rsidRPr="002F5F3A" w:rsidRDefault="00047160" w:rsidP="00AD125B">
            <w:pPr>
              <w:wordWrap/>
              <w:spacing w:line="240" w:lineRule="auto"/>
              <w:ind w:right="20"/>
              <w:rPr>
                <w:b/>
                <w:bCs/>
              </w:rPr>
            </w:pPr>
            <w:r w:rsidRPr="002F5F3A">
              <w:rPr>
                <w:b/>
                <w:bCs/>
              </w:rPr>
              <w:t>Example:</w:t>
            </w:r>
          </w:p>
          <w:p w14:paraId="0D4DD0C5"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795" w:type="dxa"/>
          </w:tcPr>
          <w:p w14:paraId="7D4EC6CA" w14:textId="77777777" w:rsidR="00047160" w:rsidRPr="002F5F3A" w:rsidRDefault="00047160" w:rsidP="00AD125B">
            <w:pPr>
              <w:wordWrap/>
              <w:spacing w:line="240" w:lineRule="auto"/>
              <w:ind w:right="20"/>
            </w:pPr>
            <w:r w:rsidRPr="002F5F3A">
              <w:t>Enters the global configuration mode.</w:t>
            </w:r>
          </w:p>
        </w:tc>
      </w:tr>
      <w:tr w:rsidR="00047160" w:rsidRPr="00A8576D" w14:paraId="4FEC10DC" w14:textId="77777777" w:rsidTr="00752CBE">
        <w:tc>
          <w:tcPr>
            <w:tcW w:w="959" w:type="dxa"/>
          </w:tcPr>
          <w:p w14:paraId="2D121CCB" w14:textId="77777777" w:rsidR="00047160" w:rsidRPr="002F5F3A" w:rsidRDefault="00047160" w:rsidP="00AD125B">
            <w:pPr>
              <w:wordWrap/>
              <w:spacing w:line="240" w:lineRule="auto"/>
              <w:ind w:right="20"/>
              <w:rPr>
                <w:b/>
                <w:bCs/>
              </w:rPr>
            </w:pPr>
            <w:r w:rsidRPr="002F5F3A">
              <w:rPr>
                <w:b/>
                <w:bCs/>
              </w:rPr>
              <w:t>Step 2</w:t>
            </w:r>
          </w:p>
        </w:tc>
        <w:tc>
          <w:tcPr>
            <w:tcW w:w="3402" w:type="dxa"/>
          </w:tcPr>
          <w:p w14:paraId="2AE75ABC" w14:textId="77777777" w:rsidR="00047160" w:rsidRPr="002F5F3A" w:rsidRDefault="00047160" w:rsidP="00AD125B">
            <w:pPr>
              <w:wordWrap/>
              <w:spacing w:line="240" w:lineRule="auto"/>
              <w:ind w:right="20"/>
              <w:rPr>
                <w:b/>
                <w:bCs/>
              </w:rPr>
            </w:pPr>
            <w:r w:rsidRPr="002F5F3A">
              <w:rPr>
                <w:b/>
                <w:bCs/>
              </w:rPr>
              <w:t>bfd echo</w:t>
            </w:r>
            <w:r w:rsidRPr="002F5F3A">
              <w:t xml:space="preserve"> [accept | send]</w:t>
            </w:r>
          </w:p>
          <w:p w14:paraId="0890A09D" w14:textId="77777777" w:rsidR="00047160" w:rsidRPr="002F5F3A" w:rsidRDefault="00047160" w:rsidP="00AD125B">
            <w:pPr>
              <w:wordWrap/>
              <w:spacing w:line="240" w:lineRule="auto"/>
              <w:ind w:right="20"/>
              <w:rPr>
                <w:b/>
                <w:bCs/>
              </w:rPr>
            </w:pPr>
            <w:r w:rsidRPr="002F5F3A">
              <w:rPr>
                <w:b/>
                <w:bCs/>
              </w:rPr>
              <w:t>Example:</w:t>
            </w:r>
          </w:p>
          <w:p w14:paraId="2F6E50FF" w14:textId="77777777" w:rsidR="00047160" w:rsidRPr="002F5F3A" w:rsidRDefault="00047160" w:rsidP="00AD125B">
            <w:pPr>
              <w:wordWrap/>
              <w:spacing w:line="240" w:lineRule="auto"/>
              <w:ind w:right="20"/>
            </w:pPr>
            <w:r w:rsidRPr="002F5F3A">
              <w:t xml:space="preserve">Switch(config)# </w:t>
            </w:r>
            <w:r w:rsidRPr="002F5F3A">
              <w:rPr>
                <w:b/>
              </w:rPr>
              <w:t>bfd echo</w:t>
            </w:r>
          </w:p>
        </w:tc>
        <w:tc>
          <w:tcPr>
            <w:tcW w:w="4795" w:type="dxa"/>
          </w:tcPr>
          <w:p w14:paraId="362615B0" w14:textId="77777777" w:rsidR="00047160" w:rsidRPr="002F5F3A" w:rsidRDefault="00047160" w:rsidP="00AD125B">
            <w:pPr>
              <w:wordWrap/>
              <w:spacing w:line="240" w:lineRule="auto"/>
              <w:ind w:right="20"/>
            </w:pPr>
            <w:r w:rsidRPr="002F5F3A">
              <w:t>Enable BFD echo mode.</w:t>
            </w:r>
          </w:p>
          <w:p w14:paraId="6E1ACC9D" w14:textId="77777777" w:rsidR="00047160" w:rsidRPr="002F5F3A" w:rsidRDefault="00047160" w:rsidP="00AD125B">
            <w:pPr>
              <w:wordWrap/>
              <w:spacing w:line="240" w:lineRule="auto"/>
              <w:ind w:right="20"/>
            </w:pPr>
            <w:r w:rsidRPr="002F5F3A">
              <w:t xml:space="preserve"> - </w:t>
            </w:r>
            <w:r w:rsidRPr="002F5F3A">
              <w:rPr>
                <w:bCs/>
              </w:rPr>
              <w:t>accept</w:t>
            </w:r>
            <w:r w:rsidRPr="002F5F3A">
              <w:t xml:space="preserve"> keyword use when it receive Echo packet.</w:t>
            </w:r>
          </w:p>
          <w:p w14:paraId="15288E69" w14:textId="77777777" w:rsidR="00047160" w:rsidRPr="002F5F3A" w:rsidRDefault="00047160" w:rsidP="00AD125B">
            <w:pPr>
              <w:wordWrap/>
              <w:spacing w:line="240" w:lineRule="auto"/>
              <w:ind w:right="20"/>
            </w:pPr>
            <w:r w:rsidRPr="002F5F3A">
              <w:t xml:space="preserve">- </w:t>
            </w:r>
            <w:r w:rsidRPr="002F5F3A">
              <w:rPr>
                <w:bCs/>
              </w:rPr>
              <w:t>send</w:t>
            </w:r>
            <w:r w:rsidRPr="002F5F3A">
              <w:t xml:space="preserve"> keyword use when it sends Echo packet.</w:t>
            </w:r>
          </w:p>
        </w:tc>
      </w:tr>
      <w:tr w:rsidR="00047160" w:rsidRPr="00A8576D" w14:paraId="7C345BF0" w14:textId="77777777" w:rsidTr="00752CBE">
        <w:tc>
          <w:tcPr>
            <w:tcW w:w="959" w:type="dxa"/>
          </w:tcPr>
          <w:p w14:paraId="2E4FA309" w14:textId="77777777" w:rsidR="00047160" w:rsidRPr="002F5F3A" w:rsidRDefault="00047160" w:rsidP="00AD125B">
            <w:pPr>
              <w:wordWrap/>
              <w:spacing w:line="240" w:lineRule="auto"/>
              <w:ind w:right="20"/>
              <w:rPr>
                <w:b/>
                <w:bCs/>
              </w:rPr>
            </w:pPr>
            <w:r w:rsidRPr="002F5F3A">
              <w:rPr>
                <w:b/>
                <w:bCs/>
              </w:rPr>
              <w:t>Step 3</w:t>
            </w:r>
          </w:p>
        </w:tc>
        <w:tc>
          <w:tcPr>
            <w:tcW w:w="3402" w:type="dxa"/>
          </w:tcPr>
          <w:p w14:paraId="402E6550" w14:textId="77777777" w:rsidR="00047160" w:rsidRPr="002F5F3A" w:rsidRDefault="00047160" w:rsidP="00AD125B">
            <w:pPr>
              <w:wordWrap/>
              <w:spacing w:line="240" w:lineRule="auto"/>
              <w:ind w:right="20"/>
            </w:pPr>
            <w:r w:rsidRPr="002F5F3A">
              <w:rPr>
                <w:b/>
                <w:bCs/>
              </w:rPr>
              <w:t>end</w:t>
            </w:r>
          </w:p>
          <w:p w14:paraId="4EF18E1F" w14:textId="77777777" w:rsidR="00047160" w:rsidRPr="002F5F3A" w:rsidRDefault="00047160" w:rsidP="00AD125B">
            <w:pPr>
              <w:wordWrap/>
              <w:spacing w:line="240" w:lineRule="auto"/>
              <w:ind w:right="20"/>
              <w:rPr>
                <w:b/>
                <w:bCs/>
              </w:rPr>
            </w:pPr>
            <w:r w:rsidRPr="002F5F3A">
              <w:rPr>
                <w:b/>
                <w:bCs/>
              </w:rPr>
              <w:t>Example:</w:t>
            </w:r>
          </w:p>
          <w:p w14:paraId="23E60FDC" w14:textId="77777777" w:rsidR="00047160" w:rsidRPr="002F5F3A" w:rsidRDefault="00047160" w:rsidP="00AD125B">
            <w:pPr>
              <w:wordWrap/>
              <w:spacing w:line="240" w:lineRule="auto"/>
              <w:ind w:right="20"/>
              <w:rPr>
                <w:b/>
              </w:rPr>
            </w:pPr>
            <w:r w:rsidRPr="002F5F3A">
              <w:t xml:space="preserve">Switch(config)# </w:t>
            </w:r>
            <w:r w:rsidRPr="002F5F3A">
              <w:rPr>
                <w:b/>
              </w:rPr>
              <w:t>end</w:t>
            </w:r>
          </w:p>
        </w:tc>
        <w:tc>
          <w:tcPr>
            <w:tcW w:w="4795" w:type="dxa"/>
          </w:tcPr>
          <w:p w14:paraId="4BFB212B" w14:textId="77777777" w:rsidR="00047160" w:rsidRPr="002F5F3A" w:rsidRDefault="00047160" w:rsidP="00AD125B">
            <w:pPr>
              <w:wordWrap/>
              <w:spacing w:line="240" w:lineRule="auto"/>
              <w:ind w:right="20"/>
            </w:pPr>
            <w:r w:rsidRPr="002F5F3A">
              <w:t xml:space="preserve">Returns </w:t>
            </w:r>
            <w:r w:rsidR="00221294">
              <w:t>Privileged</w:t>
            </w:r>
            <w:r w:rsidRPr="002F5F3A">
              <w:t xml:space="preserve"> mode.</w:t>
            </w:r>
          </w:p>
        </w:tc>
      </w:tr>
    </w:tbl>
    <w:p w14:paraId="7FB806E9" w14:textId="77777777" w:rsidR="00047160" w:rsidRDefault="00047160" w:rsidP="00AD125B">
      <w:pPr>
        <w:pStyle w:val="3"/>
        <w:ind w:left="0" w:right="20"/>
      </w:pPr>
      <w:bookmarkStart w:id="3149" w:name="_Toc363228649"/>
      <w:bookmarkStart w:id="3150" w:name="_Toc445131026"/>
      <w:r w:rsidRPr="005D40B1">
        <w:rPr>
          <w:rFonts w:hint="eastAsia"/>
        </w:rPr>
        <w:t>Configuring</w:t>
      </w:r>
      <w:r>
        <w:rPr>
          <w:rFonts w:hint="eastAsia"/>
        </w:rPr>
        <w:t xml:space="preserve"> BFD slow timer</w:t>
      </w:r>
      <w:bookmarkEnd w:id="3149"/>
      <w:bookmarkEnd w:id="3150"/>
    </w:p>
    <w:p w14:paraId="51EE1B3E" w14:textId="77777777" w:rsidR="00EF090A" w:rsidRDefault="00EF090A" w:rsidP="00AD125B">
      <w:pPr>
        <w:pStyle w:val="a3"/>
        <w:spacing w:line="240" w:lineRule="auto"/>
        <w:ind w:left="0" w:right="20"/>
      </w:pPr>
      <w:r>
        <w:rPr>
          <w:rFonts w:hint="eastAsia"/>
        </w:rPr>
        <w:t xml:space="preserve">When BFD neighbors </w:t>
      </w:r>
      <w:r w:rsidR="00B43CF2">
        <w:t xml:space="preserve">do not recognize each other, it would be of no use to transmit BFD control packets according to the set interval which has been configured by </w:t>
      </w:r>
      <w:r w:rsidR="00B43CF2" w:rsidRPr="00EF090A">
        <w:rPr>
          <w:rFonts w:hint="eastAsia"/>
          <w:b/>
          <w:bCs/>
        </w:rPr>
        <w:t>bfd interval</w:t>
      </w:r>
      <w:r w:rsidR="00B43CF2">
        <w:t xml:space="preserve"> command. To modify the transmission interval of BFD control packets, use </w:t>
      </w:r>
      <w:r w:rsidR="00B43CF2" w:rsidRPr="00EF090A">
        <w:rPr>
          <w:rFonts w:hint="eastAsia"/>
          <w:b/>
          <w:bCs/>
        </w:rPr>
        <w:t>bfd slow-timer</w:t>
      </w:r>
      <w:r w:rsidR="00B43CF2">
        <w:rPr>
          <w:b/>
          <w:bCs/>
        </w:rPr>
        <w:t xml:space="preserve"> </w:t>
      </w:r>
      <w:r w:rsidR="00B43CF2">
        <w:t xml:space="preserve">command. </w:t>
      </w:r>
    </w:p>
    <w:p w14:paraId="36980A71" w14:textId="77777777" w:rsidR="00086FC3" w:rsidRPr="00C90A0B" w:rsidRDefault="00086FC3" w:rsidP="00AD125B">
      <w:pPr>
        <w:pStyle w:val="afffff3"/>
        <w:spacing w:line="240" w:lineRule="auto"/>
        <w:ind w:left="0" w:right="20"/>
        <w:rPr>
          <w:color w:val="FF0000"/>
        </w:rPr>
      </w:pPr>
      <w:bookmarkStart w:id="3151" w:name="_Toc250454109"/>
      <w:bookmarkStart w:id="3152" w:name="_Toc391575335"/>
      <w:r>
        <w:t xml:space="preserve">Table </w:t>
      </w:r>
      <w:r w:rsidR="005832B8">
        <w:fldChar w:fldCharType="begin"/>
      </w:r>
      <w:r w:rsidR="00092D8C">
        <w:instrText xml:space="preserve"> SEQ Table \* ARABIC </w:instrText>
      </w:r>
      <w:r w:rsidR="005832B8">
        <w:fldChar w:fldCharType="separate"/>
      </w:r>
      <w:r w:rsidR="00001ED6">
        <w:rPr>
          <w:noProof/>
        </w:rPr>
        <w:t>193</w:t>
      </w:r>
      <w:r w:rsidR="005832B8">
        <w:rPr>
          <w:noProof/>
        </w:rPr>
        <w:fldChar w:fldCharType="end"/>
      </w:r>
      <w:r>
        <w:rPr>
          <w:rFonts w:hint="eastAsia"/>
        </w:rPr>
        <w:t xml:space="preserve"> </w:t>
      </w:r>
      <w:r w:rsidRPr="002F5F3A">
        <w:t>Configuring BFD slow timer</w:t>
      </w:r>
      <w:bookmarkEnd w:id="3151"/>
      <w:bookmarkEnd w:id="3152"/>
    </w:p>
    <w:tbl>
      <w:tblPr>
        <w:tblStyle w:val="CLIWide"/>
        <w:tblW w:w="0" w:type="auto"/>
        <w:tblLook w:val="01E0" w:firstRow="1" w:lastRow="1" w:firstColumn="1" w:lastColumn="1" w:noHBand="0" w:noVBand="0"/>
      </w:tblPr>
      <w:tblGrid>
        <w:gridCol w:w="880"/>
        <w:gridCol w:w="3069"/>
        <w:gridCol w:w="3195"/>
      </w:tblGrid>
      <w:tr w:rsidR="00047160" w:rsidRPr="00A8576D"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2F5F3A" w:rsidRDefault="00047160" w:rsidP="00AD125B">
            <w:pPr>
              <w:wordWrap/>
              <w:spacing w:line="240" w:lineRule="auto"/>
              <w:ind w:right="20"/>
              <w:rPr>
                <w:b/>
                <w:bCs/>
              </w:rPr>
            </w:pPr>
            <w:r w:rsidRPr="002F5F3A">
              <w:rPr>
                <w:b/>
              </w:rPr>
              <w:t>Step</w:t>
            </w:r>
          </w:p>
        </w:tc>
        <w:tc>
          <w:tcPr>
            <w:tcW w:w="3069" w:type="dxa"/>
          </w:tcPr>
          <w:p w14:paraId="71E8B037" w14:textId="77777777" w:rsidR="00047160" w:rsidRPr="002F5F3A" w:rsidRDefault="00047160" w:rsidP="00AD125B">
            <w:pPr>
              <w:wordWrap/>
              <w:spacing w:line="240" w:lineRule="auto"/>
              <w:ind w:right="20"/>
              <w:rPr>
                <w:b/>
                <w:bCs/>
              </w:rPr>
            </w:pPr>
            <w:r w:rsidRPr="002F5F3A">
              <w:rPr>
                <w:b/>
                <w:bCs/>
              </w:rPr>
              <w:t>Command or Action</w:t>
            </w:r>
          </w:p>
        </w:tc>
        <w:tc>
          <w:tcPr>
            <w:tcW w:w="3195" w:type="dxa"/>
          </w:tcPr>
          <w:p w14:paraId="06BD22E0"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35EDA872" w14:textId="77777777" w:rsidTr="003E3F42">
        <w:tc>
          <w:tcPr>
            <w:tcW w:w="880" w:type="dxa"/>
          </w:tcPr>
          <w:p w14:paraId="23746575" w14:textId="77777777" w:rsidR="00047160" w:rsidRPr="002F5F3A" w:rsidRDefault="00047160" w:rsidP="00AD125B">
            <w:pPr>
              <w:wordWrap/>
              <w:spacing w:line="240" w:lineRule="auto"/>
              <w:ind w:right="20"/>
              <w:rPr>
                <w:b/>
                <w:bCs/>
              </w:rPr>
            </w:pPr>
            <w:r w:rsidRPr="002F5F3A">
              <w:rPr>
                <w:b/>
                <w:bCs/>
              </w:rPr>
              <w:t>Step 1</w:t>
            </w:r>
          </w:p>
        </w:tc>
        <w:tc>
          <w:tcPr>
            <w:tcW w:w="3069" w:type="dxa"/>
          </w:tcPr>
          <w:p w14:paraId="4364F23A" w14:textId="77777777" w:rsidR="00047160" w:rsidRPr="002F5F3A" w:rsidRDefault="00047160" w:rsidP="00AD125B">
            <w:pPr>
              <w:wordWrap/>
              <w:spacing w:line="240" w:lineRule="auto"/>
              <w:ind w:right="20"/>
              <w:rPr>
                <w:b/>
                <w:bCs/>
              </w:rPr>
            </w:pPr>
            <w:r w:rsidRPr="002F5F3A">
              <w:rPr>
                <w:b/>
                <w:bCs/>
              </w:rPr>
              <w:t>configure terminal</w:t>
            </w:r>
          </w:p>
          <w:p w14:paraId="12AD61CE" w14:textId="77777777" w:rsidR="00047160" w:rsidRPr="002F5F3A" w:rsidRDefault="00047160" w:rsidP="00AD125B">
            <w:pPr>
              <w:wordWrap/>
              <w:spacing w:line="240" w:lineRule="auto"/>
              <w:ind w:right="20"/>
              <w:rPr>
                <w:b/>
                <w:bCs/>
              </w:rPr>
            </w:pPr>
            <w:r w:rsidRPr="002F5F3A">
              <w:rPr>
                <w:b/>
                <w:bCs/>
              </w:rPr>
              <w:t>Example:</w:t>
            </w:r>
          </w:p>
          <w:p w14:paraId="208DE14C"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195" w:type="dxa"/>
          </w:tcPr>
          <w:p w14:paraId="7E08E2B1" w14:textId="77777777" w:rsidR="00047160" w:rsidRPr="002F5F3A" w:rsidRDefault="00047160" w:rsidP="00AD125B">
            <w:pPr>
              <w:wordWrap/>
              <w:spacing w:line="240" w:lineRule="auto"/>
              <w:ind w:right="20"/>
            </w:pPr>
            <w:r w:rsidRPr="002F5F3A">
              <w:t>Enters the global configuration mode.</w:t>
            </w:r>
          </w:p>
        </w:tc>
      </w:tr>
      <w:tr w:rsidR="00047160" w:rsidRPr="00A8576D" w14:paraId="70735832" w14:textId="77777777" w:rsidTr="003E3F42">
        <w:tc>
          <w:tcPr>
            <w:tcW w:w="880" w:type="dxa"/>
          </w:tcPr>
          <w:p w14:paraId="7963F8E6" w14:textId="77777777" w:rsidR="00047160" w:rsidRPr="002F5F3A" w:rsidRDefault="00047160" w:rsidP="00AD125B">
            <w:pPr>
              <w:wordWrap/>
              <w:spacing w:line="240" w:lineRule="auto"/>
              <w:ind w:right="20"/>
              <w:rPr>
                <w:b/>
                <w:bCs/>
              </w:rPr>
            </w:pPr>
            <w:r w:rsidRPr="002F5F3A">
              <w:rPr>
                <w:b/>
                <w:bCs/>
              </w:rPr>
              <w:t>Step 2</w:t>
            </w:r>
          </w:p>
        </w:tc>
        <w:tc>
          <w:tcPr>
            <w:tcW w:w="3069" w:type="dxa"/>
          </w:tcPr>
          <w:p w14:paraId="0B508772" w14:textId="77777777" w:rsidR="00047160" w:rsidRPr="002F5F3A" w:rsidRDefault="00047160" w:rsidP="00AD125B">
            <w:pPr>
              <w:wordWrap/>
              <w:spacing w:line="240" w:lineRule="auto"/>
              <w:ind w:right="20"/>
              <w:rPr>
                <w:i/>
                <w:iCs/>
              </w:rPr>
            </w:pPr>
            <w:r w:rsidRPr="002F5F3A">
              <w:rPr>
                <w:b/>
                <w:bCs/>
              </w:rPr>
              <w:t xml:space="preserve">bfd slow-timer </w:t>
            </w:r>
            <w:r w:rsidRPr="002F5F3A">
              <w:rPr>
                <w:i/>
                <w:iCs/>
              </w:rPr>
              <w:t>milliseconds</w:t>
            </w:r>
          </w:p>
          <w:p w14:paraId="2B68C581" w14:textId="77777777" w:rsidR="00047160" w:rsidRPr="002F5F3A" w:rsidRDefault="00047160" w:rsidP="00AD125B">
            <w:pPr>
              <w:wordWrap/>
              <w:spacing w:line="240" w:lineRule="auto"/>
              <w:ind w:right="20"/>
              <w:rPr>
                <w:b/>
                <w:bCs/>
              </w:rPr>
            </w:pPr>
            <w:r w:rsidRPr="002F5F3A">
              <w:rPr>
                <w:b/>
                <w:bCs/>
              </w:rPr>
              <w:t>Example:</w:t>
            </w:r>
          </w:p>
          <w:p w14:paraId="6D6DBC54" w14:textId="77777777" w:rsidR="00047160" w:rsidRPr="002F5F3A" w:rsidRDefault="00047160" w:rsidP="00AD125B">
            <w:pPr>
              <w:wordWrap/>
              <w:spacing w:line="240" w:lineRule="auto"/>
              <w:ind w:right="20"/>
              <w:rPr>
                <w:b/>
                <w:bCs/>
              </w:rPr>
            </w:pPr>
            <w:r w:rsidRPr="002F5F3A">
              <w:t>Switch(config)#</w:t>
            </w:r>
            <w:r w:rsidRPr="002F5F3A">
              <w:rPr>
                <w:b/>
                <w:bCs/>
              </w:rPr>
              <w:t xml:space="preserve"> bfd slow-timer 2000</w:t>
            </w:r>
          </w:p>
        </w:tc>
        <w:tc>
          <w:tcPr>
            <w:tcW w:w="3195" w:type="dxa"/>
          </w:tcPr>
          <w:p w14:paraId="25DED3E2" w14:textId="77777777" w:rsidR="00047160" w:rsidRPr="002F5F3A" w:rsidRDefault="00047160" w:rsidP="00AD125B">
            <w:pPr>
              <w:wordWrap/>
              <w:spacing w:line="240" w:lineRule="auto"/>
              <w:ind w:left="540" w:right="20" w:hangingChars="300" w:hanging="540"/>
            </w:pPr>
            <w:r w:rsidRPr="002F5F3A">
              <w:t xml:space="preserve">Sets BFD slow timer. </w:t>
            </w:r>
          </w:p>
        </w:tc>
      </w:tr>
      <w:tr w:rsidR="00047160" w:rsidRPr="00A8576D" w14:paraId="7E248FE0" w14:textId="77777777" w:rsidTr="003E3F42">
        <w:tc>
          <w:tcPr>
            <w:tcW w:w="880" w:type="dxa"/>
          </w:tcPr>
          <w:p w14:paraId="140B60DD" w14:textId="77777777" w:rsidR="00047160" w:rsidRPr="002F5F3A" w:rsidRDefault="00047160" w:rsidP="00AD125B">
            <w:pPr>
              <w:wordWrap/>
              <w:spacing w:line="240" w:lineRule="auto"/>
              <w:ind w:right="20"/>
              <w:rPr>
                <w:b/>
                <w:bCs/>
              </w:rPr>
            </w:pPr>
            <w:r w:rsidRPr="002F5F3A">
              <w:rPr>
                <w:b/>
                <w:bCs/>
              </w:rPr>
              <w:t>Step 3</w:t>
            </w:r>
          </w:p>
        </w:tc>
        <w:tc>
          <w:tcPr>
            <w:tcW w:w="3069" w:type="dxa"/>
          </w:tcPr>
          <w:p w14:paraId="138FCAF1" w14:textId="77777777" w:rsidR="00047160" w:rsidRPr="002F5F3A" w:rsidRDefault="00752CBE" w:rsidP="00AD125B">
            <w:pPr>
              <w:wordWrap/>
              <w:spacing w:line="240" w:lineRule="auto"/>
              <w:ind w:right="20"/>
              <w:rPr>
                <w:b/>
                <w:bCs/>
              </w:rPr>
            </w:pPr>
            <w:r>
              <w:rPr>
                <w:b/>
                <w:bCs/>
              </w:rPr>
              <w:t>end</w:t>
            </w:r>
          </w:p>
          <w:p w14:paraId="0E692C10" w14:textId="77777777" w:rsidR="00047160" w:rsidRPr="002F5F3A" w:rsidRDefault="00047160" w:rsidP="00AD125B">
            <w:pPr>
              <w:wordWrap/>
              <w:spacing w:line="240" w:lineRule="auto"/>
              <w:ind w:right="20"/>
              <w:rPr>
                <w:b/>
                <w:bCs/>
              </w:rPr>
            </w:pPr>
            <w:r w:rsidRPr="002F5F3A">
              <w:rPr>
                <w:b/>
                <w:bCs/>
              </w:rPr>
              <w:t>Example:</w:t>
            </w:r>
          </w:p>
          <w:p w14:paraId="73CC113D" w14:textId="77777777" w:rsidR="00047160" w:rsidRPr="002F5F3A" w:rsidRDefault="00047160" w:rsidP="00AD125B">
            <w:pPr>
              <w:wordWrap/>
              <w:spacing w:line="240" w:lineRule="auto"/>
              <w:ind w:right="20"/>
              <w:rPr>
                <w:b/>
                <w:bCs/>
              </w:rPr>
            </w:pPr>
            <w:r w:rsidRPr="002F5F3A">
              <w:t>Switch(confg)#</w:t>
            </w:r>
            <w:r w:rsidRPr="002F5F3A">
              <w:rPr>
                <w:b/>
                <w:bCs/>
              </w:rPr>
              <w:t xml:space="preserve"> end</w:t>
            </w:r>
          </w:p>
        </w:tc>
        <w:tc>
          <w:tcPr>
            <w:tcW w:w="3195" w:type="dxa"/>
          </w:tcPr>
          <w:p w14:paraId="76BE5089" w14:textId="77777777" w:rsidR="00047160" w:rsidRPr="002F5F3A" w:rsidRDefault="00047160" w:rsidP="00AD125B">
            <w:pPr>
              <w:wordWrap/>
              <w:spacing w:line="240" w:lineRule="auto"/>
              <w:ind w:left="720" w:right="20" w:hangingChars="400" w:hanging="720"/>
            </w:pPr>
            <w:bookmarkStart w:id="3153" w:name="_Toc259459593"/>
            <w:bookmarkStart w:id="3154" w:name="_Toc363228650"/>
            <w:r w:rsidRPr="002F5F3A">
              <w:t xml:space="preserve">Returns </w:t>
            </w:r>
            <w:r w:rsidR="00221294">
              <w:t>Privileged</w:t>
            </w:r>
            <w:r w:rsidRPr="002F5F3A">
              <w:t xml:space="preserve"> mode.</w:t>
            </w:r>
            <w:bookmarkEnd w:id="3153"/>
            <w:bookmarkEnd w:id="3154"/>
          </w:p>
        </w:tc>
      </w:tr>
    </w:tbl>
    <w:p w14:paraId="5BB08B2B" w14:textId="77777777" w:rsidR="00047160" w:rsidRDefault="00047160" w:rsidP="00AD125B">
      <w:pPr>
        <w:pStyle w:val="3"/>
        <w:ind w:left="0" w:right="20"/>
      </w:pPr>
      <w:bookmarkStart w:id="3155" w:name="_Toc250454110"/>
      <w:bookmarkStart w:id="3156" w:name="_Toc259459594"/>
      <w:bookmarkStart w:id="3157" w:name="_Toc445131027"/>
      <w:r>
        <w:rPr>
          <w:rFonts w:hint="eastAsia"/>
        </w:rPr>
        <w:t>Displaying BFD information</w:t>
      </w:r>
      <w:bookmarkEnd w:id="3155"/>
      <w:bookmarkEnd w:id="3156"/>
      <w:bookmarkEnd w:id="3157"/>
    </w:p>
    <w:p w14:paraId="1ED7E822" w14:textId="77777777" w:rsidR="00086FC3" w:rsidRPr="00086FC3" w:rsidRDefault="00086FC3" w:rsidP="00AD125B">
      <w:pPr>
        <w:pStyle w:val="afffff3"/>
        <w:spacing w:line="240" w:lineRule="auto"/>
        <w:ind w:left="0" w:right="20"/>
      </w:pPr>
      <w:bookmarkStart w:id="3158" w:name="_Toc363228651"/>
      <w:bookmarkStart w:id="3159" w:name="_Toc391575336"/>
      <w:r>
        <w:t xml:space="preserve">Table </w:t>
      </w:r>
      <w:r w:rsidR="005832B8">
        <w:fldChar w:fldCharType="begin"/>
      </w:r>
      <w:r w:rsidR="00092D8C">
        <w:instrText xml:space="preserve"> SEQ Table \* ARABIC </w:instrText>
      </w:r>
      <w:r w:rsidR="005832B8">
        <w:fldChar w:fldCharType="separate"/>
      </w:r>
      <w:r w:rsidR="00001ED6">
        <w:rPr>
          <w:noProof/>
        </w:rPr>
        <w:t>194</w:t>
      </w:r>
      <w:r w:rsidR="005832B8">
        <w:rPr>
          <w:noProof/>
        </w:rPr>
        <w:fldChar w:fldCharType="end"/>
      </w:r>
      <w:r w:rsidR="00001ED6">
        <w:rPr>
          <w:noProof/>
        </w:rPr>
        <w:t xml:space="preserve"> </w:t>
      </w:r>
      <w:r w:rsidRPr="002F5F3A">
        <w:t>Displaying BFD information</w:t>
      </w:r>
      <w:bookmarkEnd w:id="3158"/>
      <w:bookmarkEnd w:id="3159"/>
    </w:p>
    <w:tbl>
      <w:tblPr>
        <w:tblStyle w:val="CLIWide"/>
        <w:tblW w:w="0" w:type="auto"/>
        <w:tblLook w:val="01E0" w:firstRow="1" w:lastRow="1" w:firstColumn="1" w:lastColumn="1" w:noHBand="0" w:noVBand="0"/>
      </w:tblPr>
      <w:tblGrid>
        <w:gridCol w:w="880"/>
        <w:gridCol w:w="4043"/>
        <w:gridCol w:w="2221"/>
      </w:tblGrid>
      <w:tr w:rsidR="00047160" w:rsidRPr="00A8576D"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2F5F3A" w:rsidRDefault="00047160" w:rsidP="00AD125B">
            <w:pPr>
              <w:wordWrap/>
              <w:spacing w:line="240" w:lineRule="auto"/>
              <w:ind w:right="20"/>
              <w:rPr>
                <w:b/>
                <w:bCs/>
              </w:rPr>
            </w:pPr>
            <w:r w:rsidRPr="002F5F3A">
              <w:rPr>
                <w:b/>
              </w:rPr>
              <w:t>Step</w:t>
            </w:r>
          </w:p>
        </w:tc>
        <w:tc>
          <w:tcPr>
            <w:tcW w:w="4043" w:type="dxa"/>
          </w:tcPr>
          <w:p w14:paraId="4EB16E39" w14:textId="77777777" w:rsidR="00047160" w:rsidRPr="002F5F3A" w:rsidRDefault="00047160" w:rsidP="00AD125B">
            <w:pPr>
              <w:wordWrap/>
              <w:spacing w:line="240" w:lineRule="auto"/>
              <w:ind w:right="20"/>
              <w:rPr>
                <w:b/>
                <w:bCs/>
              </w:rPr>
            </w:pPr>
            <w:r w:rsidRPr="002F5F3A">
              <w:rPr>
                <w:b/>
                <w:bCs/>
              </w:rPr>
              <w:t>Command or Action</w:t>
            </w:r>
          </w:p>
        </w:tc>
        <w:tc>
          <w:tcPr>
            <w:tcW w:w="2221" w:type="dxa"/>
          </w:tcPr>
          <w:p w14:paraId="07DE7034"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04409F3B" w14:textId="77777777" w:rsidTr="003E3F42">
        <w:tc>
          <w:tcPr>
            <w:tcW w:w="880" w:type="dxa"/>
          </w:tcPr>
          <w:p w14:paraId="74348B32" w14:textId="77777777" w:rsidR="00047160" w:rsidRPr="002F5F3A" w:rsidRDefault="00047160" w:rsidP="00AD125B">
            <w:pPr>
              <w:wordWrap/>
              <w:spacing w:line="240" w:lineRule="auto"/>
              <w:ind w:right="20"/>
              <w:rPr>
                <w:b/>
                <w:bCs/>
              </w:rPr>
            </w:pPr>
            <w:r w:rsidRPr="002F5F3A">
              <w:rPr>
                <w:b/>
                <w:bCs/>
              </w:rPr>
              <w:t>Step 1</w:t>
            </w:r>
          </w:p>
        </w:tc>
        <w:tc>
          <w:tcPr>
            <w:tcW w:w="4043" w:type="dxa"/>
          </w:tcPr>
          <w:p w14:paraId="1ECCEB16" w14:textId="77777777" w:rsidR="00047160" w:rsidRPr="002F5F3A" w:rsidRDefault="00047160" w:rsidP="00AD125B">
            <w:pPr>
              <w:wordWrap/>
              <w:spacing w:line="240" w:lineRule="auto"/>
              <w:ind w:right="20"/>
              <w:rPr>
                <w:b/>
                <w:bCs/>
              </w:rPr>
            </w:pPr>
            <w:r w:rsidRPr="002F5F3A">
              <w:rPr>
                <w:b/>
                <w:bCs/>
              </w:rPr>
              <w:t>show bfd neighbor</w:t>
            </w:r>
            <w:r w:rsidRPr="002F5F3A">
              <w:t xml:space="preserve"> [detail]</w:t>
            </w:r>
          </w:p>
          <w:p w14:paraId="36637074" w14:textId="77777777" w:rsidR="00047160" w:rsidRPr="002F5F3A" w:rsidRDefault="00047160" w:rsidP="00AD125B">
            <w:pPr>
              <w:wordWrap/>
              <w:spacing w:line="240" w:lineRule="auto"/>
              <w:ind w:right="20"/>
              <w:rPr>
                <w:b/>
                <w:bCs/>
              </w:rPr>
            </w:pPr>
            <w:r w:rsidRPr="002F5F3A">
              <w:rPr>
                <w:b/>
                <w:bCs/>
              </w:rPr>
              <w:t>Example:</w:t>
            </w:r>
          </w:p>
          <w:p w14:paraId="1FDDD43B" w14:textId="77777777" w:rsidR="00047160" w:rsidRPr="002F5F3A" w:rsidRDefault="00047160" w:rsidP="00AD125B">
            <w:pPr>
              <w:wordWrap/>
              <w:spacing w:line="240" w:lineRule="auto"/>
              <w:ind w:right="20"/>
            </w:pPr>
            <w:r w:rsidRPr="002F5F3A">
              <w:t xml:space="preserve">Switch# </w:t>
            </w:r>
            <w:r w:rsidRPr="002F5F3A">
              <w:rPr>
                <w:b/>
              </w:rPr>
              <w:t>show bfd neighbor details</w:t>
            </w:r>
          </w:p>
        </w:tc>
        <w:tc>
          <w:tcPr>
            <w:tcW w:w="2221" w:type="dxa"/>
          </w:tcPr>
          <w:p w14:paraId="1C2396DB" w14:textId="77777777" w:rsidR="00047160" w:rsidRPr="002F5F3A" w:rsidRDefault="00047160" w:rsidP="00AD125B">
            <w:pPr>
              <w:wordWrap/>
              <w:spacing w:line="240" w:lineRule="auto"/>
              <w:ind w:right="20"/>
            </w:pPr>
            <w:r w:rsidRPr="002F5F3A">
              <w:t>Shows BFD adjacency database (optional).</w:t>
            </w:r>
          </w:p>
          <w:p w14:paraId="1C5F049C" w14:textId="77777777" w:rsidR="00047160" w:rsidRPr="002F5F3A" w:rsidRDefault="00047160" w:rsidP="00AD125B">
            <w:pPr>
              <w:wordWrap/>
              <w:spacing w:line="240" w:lineRule="auto"/>
              <w:ind w:right="20"/>
            </w:pPr>
            <w:r w:rsidRPr="002F5F3A">
              <w:t>- Detail keyword shows all BFD protocol parameter and timer.</w:t>
            </w:r>
          </w:p>
        </w:tc>
      </w:tr>
      <w:tr w:rsidR="00047160" w:rsidRPr="00A8576D" w14:paraId="1D746388" w14:textId="77777777" w:rsidTr="003E3F42">
        <w:tc>
          <w:tcPr>
            <w:tcW w:w="880" w:type="dxa"/>
          </w:tcPr>
          <w:p w14:paraId="3E2943A5" w14:textId="77777777" w:rsidR="00047160" w:rsidRPr="002F5F3A" w:rsidRDefault="00047160" w:rsidP="00AD125B">
            <w:pPr>
              <w:wordWrap/>
              <w:spacing w:line="240" w:lineRule="auto"/>
              <w:ind w:right="20"/>
              <w:rPr>
                <w:b/>
                <w:bCs/>
              </w:rPr>
            </w:pPr>
            <w:r w:rsidRPr="002F5F3A">
              <w:rPr>
                <w:b/>
                <w:bCs/>
              </w:rPr>
              <w:t>Step 2</w:t>
            </w:r>
          </w:p>
        </w:tc>
        <w:tc>
          <w:tcPr>
            <w:tcW w:w="4043" w:type="dxa"/>
          </w:tcPr>
          <w:p w14:paraId="5014E709" w14:textId="77777777" w:rsidR="00047160" w:rsidRPr="002F5F3A" w:rsidRDefault="00047160" w:rsidP="00AD125B">
            <w:pPr>
              <w:wordWrap/>
              <w:spacing w:line="240" w:lineRule="auto"/>
              <w:ind w:right="20"/>
            </w:pPr>
            <w:r w:rsidRPr="002F5F3A">
              <w:rPr>
                <w:b/>
                <w:bCs/>
              </w:rPr>
              <w:t>debug bfd</w:t>
            </w:r>
            <w:r w:rsidRPr="002F5F3A">
              <w:rPr>
                <w:b/>
                <w:bCs/>
              </w:rPr>
              <w:br/>
            </w:r>
            <w:r w:rsidRPr="002F5F3A">
              <w:t xml:space="preserve"> [echo|event|fsm|loopback|neighbor|nsm|packet]</w:t>
            </w:r>
          </w:p>
          <w:p w14:paraId="4CF012CB" w14:textId="77777777" w:rsidR="00047160" w:rsidRPr="002F5F3A" w:rsidRDefault="00047160" w:rsidP="00AD125B">
            <w:pPr>
              <w:wordWrap/>
              <w:spacing w:line="240" w:lineRule="auto"/>
              <w:ind w:right="20"/>
              <w:rPr>
                <w:b/>
                <w:bCs/>
              </w:rPr>
            </w:pPr>
            <w:r w:rsidRPr="002F5F3A">
              <w:rPr>
                <w:b/>
                <w:bCs/>
              </w:rPr>
              <w:t>Example:</w:t>
            </w:r>
          </w:p>
          <w:p w14:paraId="310DDD60" w14:textId="77777777" w:rsidR="00047160" w:rsidRPr="002F5F3A" w:rsidRDefault="00047160" w:rsidP="00AD125B">
            <w:pPr>
              <w:wordWrap/>
              <w:spacing w:line="240" w:lineRule="auto"/>
              <w:ind w:right="20"/>
            </w:pPr>
            <w:r w:rsidRPr="002F5F3A">
              <w:t xml:space="preserve">Switch# </w:t>
            </w:r>
            <w:r w:rsidRPr="002F5F3A">
              <w:rPr>
                <w:b/>
                <w:bCs/>
              </w:rPr>
              <w:t>debug bfd packet</w:t>
            </w:r>
          </w:p>
        </w:tc>
        <w:tc>
          <w:tcPr>
            <w:tcW w:w="2221" w:type="dxa"/>
          </w:tcPr>
          <w:p w14:paraId="7BF2675D" w14:textId="77777777" w:rsidR="00047160" w:rsidRPr="002F5F3A" w:rsidRDefault="00047160" w:rsidP="00AD125B">
            <w:pPr>
              <w:wordWrap/>
              <w:spacing w:line="240" w:lineRule="auto"/>
              <w:ind w:right="20"/>
            </w:pPr>
            <w:r w:rsidRPr="002F5F3A">
              <w:t>Shows debugging information about BFD (optional).</w:t>
            </w:r>
          </w:p>
        </w:tc>
      </w:tr>
    </w:tbl>
    <w:p w14:paraId="151B1EEB" w14:textId="77777777" w:rsidR="00047160" w:rsidRDefault="00047160" w:rsidP="0021019A">
      <w:pPr>
        <w:pStyle w:val="2"/>
        <w:ind w:right="20"/>
      </w:pPr>
      <w:bookmarkStart w:id="3160" w:name="_Toc445131028"/>
      <w:r>
        <w:rPr>
          <w:rFonts w:hint="eastAsia"/>
        </w:rPr>
        <w:lastRenderedPageBreak/>
        <w:t xml:space="preserve">BFD </w:t>
      </w:r>
      <w:r w:rsidRPr="005D40B1">
        <w:rPr>
          <w:rFonts w:hint="eastAsia"/>
        </w:rPr>
        <w:t>Configuration</w:t>
      </w:r>
      <w:r>
        <w:rPr>
          <w:rFonts w:hint="eastAsia"/>
        </w:rPr>
        <w:t xml:space="preserve"> Samples</w:t>
      </w:r>
      <w:bookmarkEnd w:id="3160"/>
    </w:p>
    <w:p w14:paraId="4C7DCDED" w14:textId="77777777" w:rsidR="00047160" w:rsidRPr="002F5F3A" w:rsidRDefault="00047160" w:rsidP="00AC10B9">
      <w:pPr>
        <w:pStyle w:val="a3"/>
        <w:ind w:left="0" w:right="20"/>
      </w:pPr>
      <w:r w:rsidRPr="002F5F3A">
        <w:t>The section includes the following examples:</w:t>
      </w:r>
    </w:p>
    <w:p w14:paraId="1151CB8D" w14:textId="77777777" w:rsidR="00047160" w:rsidRPr="002F5F3A" w:rsidRDefault="00047160" w:rsidP="00AC10B9">
      <w:pPr>
        <w:pStyle w:val="Randomlist"/>
        <w:tabs>
          <w:tab w:val="clear" w:pos="3968"/>
          <w:tab w:val="num" w:pos="1980"/>
          <w:tab w:val="num" w:pos="3320"/>
        </w:tabs>
        <w:ind w:left="0" w:right="20" w:firstLine="0"/>
      </w:pPr>
      <w:r w:rsidRPr="002F5F3A">
        <w:t>Sample One: Configuring BFD in an OSPF Network</w:t>
      </w:r>
    </w:p>
    <w:p w14:paraId="09FA9A85" w14:textId="77777777" w:rsidR="00047160" w:rsidRPr="002F5F3A" w:rsidRDefault="00047160" w:rsidP="00AC10B9">
      <w:pPr>
        <w:pStyle w:val="Randomlist"/>
        <w:tabs>
          <w:tab w:val="clear" w:pos="3968"/>
          <w:tab w:val="num" w:pos="1980"/>
          <w:tab w:val="num" w:pos="3320"/>
        </w:tabs>
        <w:ind w:left="0" w:right="20" w:firstLine="0"/>
      </w:pPr>
      <w:r w:rsidRPr="002F5F3A">
        <w:t>Sample Two: Configuring BFD in an BGP Network</w:t>
      </w:r>
    </w:p>
    <w:p w14:paraId="6E069FEE" w14:textId="77777777" w:rsidR="00047160" w:rsidRPr="002F5F3A" w:rsidRDefault="00047160" w:rsidP="00AC10B9">
      <w:pPr>
        <w:pStyle w:val="Randomlist"/>
        <w:tabs>
          <w:tab w:val="clear" w:pos="3968"/>
          <w:tab w:val="num" w:pos="1980"/>
          <w:tab w:val="num" w:pos="3320"/>
        </w:tabs>
        <w:ind w:left="0" w:right="20" w:firstLine="0"/>
      </w:pPr>
      <w:r w:rsidRPr="002F5F3A">
        <w:t>Sample Three: Configuring BFD for static routing</w:t>
      </w:r>
    </w:p>
    <w:p w14:paraId="0F324F78" w14:textId="77777777" w:rsidR="00047160" w:rsidRPr="00250E37" w:rsidRDefault="00047160" w:rsidP="00AC10B9">
      <w:pPr>
        <w:ind w:right="20"/>
      </w:pPr>
    </w:p>
    <w:p w14:paraId="181F788D" w14:textId="77777777" w:rsidR="00047160" w:rsidRDefault="00047160" w:rsidP="00AC10B9">
      <w:pPr>
        <w:pStyle w:val="3"/>
        <w:ind w:left="0" w:right="20"/>
      </w:pPr>
      <w:bookmarkStart w:id="3161" w:name="_Toc250454111"/>
      <w:bookmarkStart w:id="3162" w:name="_Toc259459595"/>
      <w:bookmarkStart w:id="3163" w:name="_Toc363228652"/>
      <w:bookmarkStart w:id="3164" w:name="_Toc445131029"/>
      <w:r>
        <w:rPr>
          <w:rFonts w:hint="eastAsia"/>
        </w:rPr>
        <w:t xml:space="preserve">Sample One: </w:t>
      </w:r>
      <w:r>
        <w:t xml:space="preserve">Configuring BFD </w:t>
      </w:r>
      <w:r>
        <w:rPr>
          <w:rFonts w:hint="eastAsia"/>
        </w:rPr>
        <w:t>in an OSPF Network</w:t>
      </w:r>
      <w:bookmarkEnd w:id="3161"/>
      <w:bookmarkEnd w:id="3162"/>
      <w:bookmarkEnd w:id="3163"/>
      <w:bookmarkEnd w:id="3164"/>
    </w:p>
    <w:p w14:paraId="0A60776B" w14:textId="77777777" w:rsidR="00047160" w:rsidRPr="002F5F3A" w:rsidRDefault="00047160" w:rsidP="00AC10B9">
      <w:pPr>
        <w:pStyle w:val="a3"/>
        <w:ind w:left="0" w:right="20"/>
      </w:pPr>
      <w:r w:rsidRPr="002F5F3A">
        <w:t xml:space="preserve">This example describes the way of using BFD in </w:t>
      </w:r>
      <w:r w:rsidR="00AC10B9">
        <w:t xml:space="preserve">an </w:t>
      </w:r>
      <w:r w:rsidRPr="002F5F3A">
        <w:t>OSPF network. Let us assume the following network configuration:</w:t>
      </w:r>
    </w:p>
    <w:p w14:paraId="31D1EE35" w14:textId="77777777" w:rsidR="00047160" w:rsidRDefault="005D40B1" w:rsidP="00AC10B9">
      <w:pPr>
        <w:ind w:leftChars="945" w:left="1701" w:right="20"/>
        <w:jc w:val="left"/>
      </w:pPr>
      <w:r>
        <w:rPr>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Default="00086FC3" w:rsidP="00AC10B9">
      <w:pPr>
        <w:pStyle w:val="afffff3"/>
        <w:ind w:left="0" w:right="20"/>
      </w:pPr>
      <w:bookmarkStart w:id="3165" w:name="_Toc391575494"/>
      <w:r>
        <w:t xml:space="preserve">Figure </w:t>
      </w:r>
      <w:fldSimple w:instr=" SEQ Figure \* ARABIC ">
        <w:r w:rsidR="00D52C4A">
          <w:rPr>
            <w:noProof/>
          </w:rPr>
          <w:t>39</w:t>
        </w:r>
      </w:fldSimple>
      <w:r w:rsidR="00D52C4A">
        <w:rPr>
          <w:rFonts w:hint="eastAsia"/>
        </w:rPr>
        <w:t xml:space="preserve"> </w:t>
      </w:r>
      <w:r w:rsidRPr="002F5F3A">
        <w:t>Configuring BFD in an OSPF Network</w:t>
      </w:r>
      <w:bookmarkEnd w:id="3165"/>
    </w:p>
    <w:p w14:paraId="32250018" w14:textId="77777777" w:rsidR="00047160" w:rsidRPr="002F5F3A" w:rsidRDefault="00047160" w:rsidP="00AC10B9">
      <w:pPr>
        <w:pStyle w:val="a3"/>
        <w:ind w:left="0" w:right="20"/>
      </w:pPr>
      <w:r w:rsidRPr="002F5F3A">
        <w:t>You must set BFD on OSPF interface. To set BFD on OSPF interface, do the following tasks:</w:t>
      </w:r>
    </w:p>
    <w:p w14:paraId="50815F9A" w14:textId="77777777" w:rsidR="00047160" w:rsidRPr="002F5F3A" w:rsidRDefault="00047160" w:rsidP="00AC10B9">
      <w:pPr>
        <w:pStyle w:val="Randomlist"/>
        <w:tabs>
          <w:tab w:val="clear" w:pos="3968"/>
          <w:tab w:val="num" w:pos="1980"/>
          <w:tab w:val="num" w:pos="3320"/>
        </w:tabs>
        <w:ind w:left="0" w:right="20" w:firstLine="0"/>
      </w:pPr>
      <w:r w:rsidRPr="002F5F3A">
        <w:t>Set BFD on all OSPF interface.</w:t>
      </w:r>
    </w:p>
    <w:p w14:paraId="0E3D6A58" w14:textId="77777777" w:rsidR="00047160" w:rsidRDefault="00047160" w:rsidP="00AC10B9">
      <w:pPr>
        <w:pStyle w:val="Randomlist"/>
        <w:tabs>
          <w:tab w:val="clear" w:pos="3968"/>
          <w:tab w:val="num" w:pos="1980"/>
          <w:tab w:val="num" w:pos="3320"/>
        </w:tabs>
        <w:ind w:left="0" w:right="20" w:firstLine="0"/>
      </w:pPr>
      <w:r w:rsidRPr="002F5F3A">
        <w:t>Set BFD on specific OSPF interface optionally.</w:t>
      </w:r>
    </w:p>
    <w:p w14:paraId="65256BD0" w14:textId="77777777" w:rsidR="00086FC3" w:rsidRPr="002F5F3A" w:rsidRDefault="00086FC3" w:rsidP="00AC10B9">
      <w:pPr>
        <w:pStyle w:val="Randomlist"/>
        <w:numPr>
          <w:ilvl w:val="0"/>
          <w:numId w:val="0"/>
        </w:numPr>
        <w:tabs>
          <w:tab w:val="num" w:pos="3968"/>
        </w:tabs>
        <w:ind w:right="20"/>
      </w:pPr>
    </w:p>
    <w:p w14:paraId="67A5ED17" w14:textId="77777777" w:rsidR="00047160" w:rsidRPr="00EC4082" w:rsidRDefault="00047160" w:rsidP="00AC10B9">
      <w:pPr>
        <w:pStyle w:val="4"/>
        <w:ind w:left="0" w:right="20"/>
      </w:pPr>
      <w:r w:rsidRPr="00EC4082">
        <w:t>Configuring BFD Support for OSPF for All Interfaces</w:t>
      </w:r>
    </w:p>
    <w:p w14:paraId="63858616" w14:textId="77777777" w:rsidR="00047160" w:rsidRDefault="00047160" w:rsidP="00AC10B9">
      <w:pPr>
        <w:pStyle w:val="a3"/>
        <w:ind w:left="0" w:right="20"/>
      </w:pPr>
      <w:r w:rsidRPr="002F5F3A">
        <w:t>To use BFD on all OSPF interface, do the following tasks:</w:t>
      </w:r>
    </w:p>
    <w:p w14:paraId="1475E811" w14:textId="77777777" w:rsidR="00086FC3" w:rsidRDefault="00086FC3" w:rsidP="00AC10B9">
      <w:pPr>
        <w:pStyle w:val="afffff3"/>
        <w:ind w:left="0" w:right="20"/>
      </w:pPr>
      <w:bookmarkStart w:id="3166" w:name="_Toc391575337"/>
      <w:r>
        <w:t xml:space="preserve">Table </w:t>
      </w:r>
      <w:r w:rsidR="005832B8">
        <w:fldChar w:fldCharType="begin"/>
      </w:r>
      <w:r w:rsidR="00092D8C">
        <w:instrText xml:space="preserve"> SEQ Table \* ARABIC </w:instrText>
      </w:r>
      <w:r w:rsidR="005832B8">
        <w:fldChar w:fldCharType="separate"/>
      </w:r>
      <w:r w:rsidR="00001ED6">
        <w:rPr>
          <w:noProof/>
        </w:rPr>
        <w:t>195</w:t>
      </w:r>
      <w:r w:rsidR="005832B8">
        <w:rPr>
          <w:noProof/>
        </w:rPr>
        <w:fldChar w:fldCharType="end"/>
      </w:r>
      <w:r>
        <w:rPr>
          <w:rFonts w:hint="eastAsia"/>
        </w:rPr>
        <w:t xml:space="preserve"> </w:t>
      </w:r>
      <w:r w:rsidRPr="002F5F3A">
        <w:t>Configuring BFD in an OSPF Network</w:t>
      </w:r>
      <w:bookmarkEnd w:id="3166"/>
    </w:p>
    <w:tbl>
      <w:tblPr>
        <w:tblStyle w:val="CLIWide"/>
        <w:tblW w:w="0" w:type="auto"/>
        <w:tblLook w:val="01E0" w:firstRow="1" w:lastRow="1" w:firstColumn="1" w:lastColumn="1" w:noHBand="0" w:noVBand="0"/>
      </w:tblPr>
      <w:tblGrid>
        <w:gridCol w:w="1095"/>
        <w:gridCol w:w="6837"/>
      </w:tblGrid>
      <w:tr w:rsidR="00047160" w:rsidRPr="00A8576D"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2F5F3A" w:rsidRDefault="00047160" w:rsidP="00AC10B9">
            <w:pPr>
              <w:wordWrap/>
              <w:ind w:right="20"/>
              <w:rPr>
                <w:b/>
              </w:rPr>
            </w:pPr>
            <w:r w:rsidRPr="002F5F3A">
              <w:rPr>
                <w:b/>
              </w:rPr>
              <w:t>Step</w:t>
            </w:r>
          </w:p>
        </w:tc>
        <w:tc>
          <w:tcPr>
            <w:tcW w:w="7968" w:type="dxa"/>
          </w:tcPr>
          <w:p w14:paraId="66EACE97" w14:textId="77777777" w:rsidR="00047160" w:rsidRPr="002F5F3A" w:rsidRDefault="00047160" w:rsidP="00AC10B9">
            <w:pPr>
              <w:wordWrap/>
              <w:ind w:right="20"/>
              <w:rPr>
                <w:b/>
              </w:rPr>
            </w:pPr>
            <w:r w:rsidRPr="002F5F3A">
              <w:rPr>
                <w:b/>
              </w:rPr>
              <w:t>Description</w:t>
            </w:r>
          </w:p>
        </w:tc>
      </w:tr>
      <w:tr w:rsidR="00047160" w:rsidRPr="00A8576D" w14:paraId="0EFE4215" w14:textId="77777777" w:rsidTr="005D40B1">
        <w:tc>
          <w:tcPr>
            <w:tcW w:w="1188" w:type="dxa"/>
          </w:tcPr>
          <w:p w14:paraId="17841839" w14:textId="77777777" w:rsidR="00047160" w:rsidRPr="002F5F3A" w:rsidRDefault="00047160" w:rsidP="00AC10B9">
            <w:pPr>
              <w:wordWrap/>
              <w:ind w:right="20"/>
              <w:rPr>
                <w:b/>
              </w:rPr>
            </w:pPr>
            <w:r w:rsidRPr="002F5F3A">
              <w:rPr>
                <w:b/>
              </w:rPr>
              <w:t>Step 1</w:t>
            </w:r>
          </w:p>
        </w:tc>
        <w:tc>
          <w:tcPr>
            <w:tcW w:w="7968" w:type="dxa"/>
          </w:tcPr>
          <w:p w14:paraId="41A20DEF" w14:textId="77777777" w:rsidR="00047160" w:rsidRPr="002F5F3A" w:rsidRDefault="00047160" w:rsidP="00AC10B9">
            <w:pPr>
              <w:wordWrap/>
              <w:ind w:right="20"/>
              <w:rPr>
                <w:b/>
              </w:rPr>
            </w:pPr>
            <w:r w:rsidRPr="002F5F3A">
              <w:rPr>
                <w:b/>
              </w:rPr>
              <w:t>Set OSPF.</w:t>
            </w:r>
          </w:p>
          <w:p w14:paraId="00FD71C1" w14:textId="77777777" w:rsidR="00047160" w:rsidRPr="002F5F3A" w:rsidRDefault="00047160" w:rsidP="00AC10B9">
            <w:pPr>
              <w:wordWrap/>
              <w:ind w:right="20"/>
            </w:pPr>
            <w:r w:rsidRPr="002F5F3A">
              <w:t xml:space="preserve">Switch_A# </w:t>
            </w:r>
            <w:r w:rsidRPr="002F5F3A">
              <w:rPr>
                <w:b/>
                <w:bCs/>
              </w:rPr>
              <w:t>configure terminal</w:t>
            </w:r>
          </w:p>
          <w:p w14:paraId="1601AA1F" w14:textId="77777777" w:rsidR="00047160" w:rsidRPr="002F5F3A" w:rsidRDefault="00047160" w:rsidP="00AC10B9">
            <w:pPr>
              <w:wordWrap/>
              <w:ind w:right="20"/>
              <w:rPr>
                <w:b/>
                <w:bCs/>
              </w:rPr>
            </w:pPr>
            <w:r w:rsidRPr="002F5F3A">
              <w:t xml:space="preserve">Switch_A(config)# </w:t>
            </w:r>
            <w:r w:rsidRPr="002F5F3A">
              <w:rPr>
                <w:b/>
                <w:bCs/>
              </w:rPr>
              <w:t>router ospf 100</w:t>
            </w:r>
          </w:p>
          <w:p w14:paraId="58E812CC" w14:textId="77777777" w:rsidR="00047160" w:rsidRPr="002F5F3A" w:rsidRDefault="00047160" w:rsidP="00AC10B9">
            <w:pPr>
              <w:wordWrap/>
              <w:ind w:right="20"/>
              <w:rPr>
                <w:b/>
                <w:bCs/>
              </w:rPr>
            </w:pPr>
            <w:r w:rsidRPr="002F5F3A">
              <w:t xml:space="preserve">Switch_A(config-router)# </w:t>
            </w:r>
            <w:r w:rsidRPr="002F5F3A">
              <w:rPr>
                <w:b/>
                <w:bCs/>
              </w:rPr>
              <w:t>network 10.1.1.0/24 area0</w:t>
            </w:r>
          </w:p>
          <w:p w14:paraId="5A25EF8A" w14:textId="77777777" w:rsidR="00047160" w:rsidRPr="002F5F3A" w:rsidRDefault="00047160" w:rsidP="00AC10B9">
            <w:pPr>
              <w:wordWrap/>
              <w:ind w:right="20"/>
              <w:rPr>
                <w:b/>
                <w:bCs/>
              </w:rPr>
            </w:pPr>
            <w:r w:rsidRPr="002F5F3A">
              <w:t xml:space="preserve">Switch_A(config-router)# </w:t>
            </w:r>
            <w:r w:rsidRPr="002F5F3A">
              <w:rPr>
                <w:b/>
                <w:bCs/>
              </w:rPr>
              <w:t>network 20.1.1.0/24 area0</w:t>
            </w:r>
          </w:p>
          <w:p w14:paraId="7C6377F7" w14:textId="77777777" w:rsidR="00047160" w:rsidRPr="002F5F3A" w:rsidRDefault="00047160" w:rsidP="00AC10B9">
            <w:pPr>
              <w:wordWrap/>
              <w:ind w:right="20"/>
            </w:pPr>
          </w:p>
        </w:tc>
      </w:tr>
      <w:tr w:rsidR="00047160" w:rsidRPr="00A8576D" w14:paraId="145E4553" w14:textId="77777777" w:rsidTr="005D40B1">
        <w:tc>
          <w:tcPr>
            <w:tcW w:w="1188" w:type="dxa"/>
          </w:tcPr>
          <w:p w14:paraId="4B39E324" w14:textId="77777777" w:rsidR="00047160" w:rsidRPr="002F5F3A" w:rsidRDefault="00047160" w:rsidP="00AC10B9">
            <w:pPr>
              <w:wordWrap/>
              <w:ind w:right="20"/>
              <w:rPr>
                <w:b/>
              </w:rPr>
            </w:pPr>
            <w:r w:rsidRPr="002F5F3A">
              <w:rPr>
                <w:b/>
              </w:rPr>
              <w:t>Step 2</w:t>
            </w:r>
          </w:p>
        </w:tc>
        <w:tc>
          <w:tcPr>
            <w:tcW w:w="7968" w:type="dxa"/>
          </w:tcPr>
          <w:p w14:paraId="06CBA8CF" w14:textId="77777777" w:rsidR="00047160" w:rsidRPr="002F5F3A" w:rsidRDefault="00047160" w:rsidP="00AC10B9">
            <w:pPr>
              <w:wordWrap/>
              <w:ind w:right="20"/>
              <w:rPr>
                <w:b/>
              </w:rPr>
            </w:pPr>
            <w:r w:rsidRPr="002F5F3A">
              <w:rPr>
                <w:b/>
              </w:rPr>
              <w:t>Sets BFD session parameter.</w:t>
            </w:r>
          </w:p>
          <w:p w14:paraId="4E17C0AD" w14:textId="77777777" w:rsidR="00047160" w:rsidRPr="002F5F3A" w:rsidRDefault="00047160" w:rsidP="00AC10B9">
            <w:pPr>
              <w:wordWrap/>
              <w:ind w:right="20"/>
            </w:pPr>
            <w:r w:rsidRPr="002F5F3A">
              <w:t xml:space="preserve">Switch_A# </w:t>
            </w:r>
            <w:r w:rsidRPr="002F5F3A">
              <w:rPr>
                <w:b/>
                <w:bCs/>
              </w:rPr>
              <w:t>configure terminal</w:t>
            </w:r>
          </w:p>
          <w:p w14:paraId="00477E86"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51CD8DB5"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55C226FB" w14:textId="77777777" w:rsidR="00047160" w:rsidRPr="002F5F3A" w:rsidRDefault="00047160" w:rsidP="00AC10B9">
            <w:pPr>
              <w:wordWrap/>
              <w:ind w:right="20"/>
              <w:rPr>
                <w:b/>
              </w:rPr>
            </w:pPr>
          </w:p>
        </w:tc>
      </w:tr>
      <w:tr w:rsidR="00047160" w:rsidRPr="00A8576D" w14:paraId="48DB1BE8" w14:textId="77777777" w:rsidTr="005D40B1">
        <w:tc>
          <w:tcPr>
            <w:tcW w:w="1188" w:type="dxa"/>
          </w:tcPr>
          <w:p w14:paraId="7F964855" w14:textId="77777777" w:rsidR="00047160" w:rsidRPr="002F5F3A" w:rsidRDefault="00047160" w:rsidP="00AC10B9">
            <w:pPr>
              <w:wordWrap/>
              <w:ind w:right="20"/>
              <w:rPr>
                <w:b/>
              </w:rPr>
            </w:pPr>
            <w:r w:rsidRPr="002F5F3A">
              <w:rPr>
                <w:b/>
              </w:rPr>
              <w:t>Step 3</w:t>
            </w:r>
          </w:p>
        </w:tc>
        <w:tc>
          <w:tcPr>
            <w:tcW w:w="7968" w:type="dxa"/>
          </w:tcPr>
          <w:p w14:paraId="4361D426" w14:textId="77777777" w:rsidR="00047160" w:rsidRPr="002F5F3A" w:rsidRDefault="00047160" w:rsidP="00AC10B9">
            <w:pPr>
              <w:wordWrap/>
              <w:ind w:right="20"/>
            </w:pPr>
            <w:r w:rsidRPr="002F5F3A">
              <w:t>Enables BFD on all OSPF interface.</w:t>
            </w:r>
          </w:p>
          <w:p w14:paraId="1B14859B" w14:textId="77777777" w:rsidR="00047160" w:rsidRPr="002F5F3A" w:rsidRDefault="00047160" w:rsidP="00AC10B9">
            <w:pPr>
              <w:wordWrap/>
              <w:ind w:right="20"/>
            </w:pPr>
            <w:r w:rsidRPr="002F5F3A">
              <w:t xml:space="preserve">Switch_A# </w:t>
            </w:r>
            <w:r w:rsidRPr="002F5F3A">
              <w:rPr>
                <w:b/>
                <w:bCs/>
              </w:rPr>
              <w:t>configure terminal</w:t>
            </w:r>
          </w:p>
          <w:p w14:paraId="7D564FF1" w14:textId="77777777" w:rsidR="00047160" w:rsidRPr="002F5F3A" w:rsidRDefault="00047160" w:rsidP="00AC10B9">
            <w:pPr>
              <w:wordWrap/>
              <w:ind w:right="20"/>
              <w:rPr>
                <w:b/>
                <w:bCs/>
              </w:rPr>
            </w:pPr>
            <w:r w:rsidRPr="002F5F3A">
              <w:lastRenderedPageBreak/>
              <w:t xml:space="preserve">Switch_A(config)# </w:t>
            </w:r>
            <w:r w:rsidRPr="002F5F3A">
              <w:rPr>
                <w:b/>
                <w:bCs/>
              </w:rPr>
              <w:t>router ospf</w:t>
            </w:r>
          </w:p>
          <w:p w14:paraId="7345B913" w14:textId="77777777" w:rsidR="00047160" w:rsidRPr="002F5F3A" w:rsidRDefault="00047160" w:rsidP="00AC10B9">
            <w:pPr>
              <w:wordWrap/>
              <w:ind w:right="20"/>
              <w:rPr>
                <w:b/>
                <w:bCs/>
              </w:rPr>
            </w:pPr>
            <w:r w:rsidRPr="002F5F3A">
              <w:t xml:space="preserve">Switch_A(config-router)# </w:t>
            </w:r>
            <w:r w:rsidRPr="002F5F3A">
              <w:rPr>
                <w:b/>
                <w:bCs/>
              </w:rPr>
              <w:t>bfd all-interfaces</w:t>
            </w:r>
          </w:p>
          <w:p w14:paraId="54D9F6BA" w14:textId="77777777" w:rsidR="00047160" w:rsidRPr="002F5F3A" w:rsidRDefault="00047160" w:rsidP="00AC10B9">
            <w:pPr>
              <w:wordWrap/>
              <w:ind w:right="20"/>
              <w:rPr>
                <w:b/>
              </w:rPr>
            </w:pPr>
          </w:p>
        </w:tc>
      </w:tr>
      <w:tr w:rsidR="00047160" w:rsidRPr="00A8576D" w14:paraId="7AA7AAC3" w14:textId="77777777" w:rsidTr="005D40B1">
        <w:tc>
          <w:tcPr>
            <w:tcW w:w="1188" w:type="dxa"/>
          </w:tcPr>
          <w:p w14:paraId="18CA610F" w14:textId="77777777" w:rsidR="00047160" w:rsidRPr="002F5F3A" w:rsidRDefault="00047160" w:rsidP="00AC10B9">
            <w:pPr>
              <w:wordWrap/>
              <w:ind w:right="20"/>
              <w:rPr>
                <w:b/>
              </w:rPr>
            </w:pPr>
            <w:r w:rsidRPr="002F5F3A">
              <w:rPr>
                <w:b/>
              </w:rPr>
              <w:lastRenderedPageBreak/>
              <w:t>Step 4</w:t>
            </w:r>
          </w:p>
        </w:tc>
        <w:tc>
          <w:tcPr>
            <w:tcW w:w="7968" w:type="dxa"/>
          </w:tcPr>
          <w:p w14:paraId="26FA44C2" w14:textId="77777777" w:rsidR="00047160" w:rsidRPr="002F5F3A" w:rsidRDefault="00047160" w:rsidP="00AC10B9">
            <w:pPr>
              <w:wordWrap/>
              <w:ind w:right="20"/>
              <w:rPr>
                <w:b/>
                <w:bCs/>
              </w:rPr>
            </w:pPr>
            <w:r w:rsidRPr="002F5F3A">
              <w:rPr>
                <w:b/>
                <w:bCs/>
              </w:rPr>
              <w:t xml:space="preserve">Disables BFD session to interface not to connect with OSPF neighbor. </w:t>
            </w:r>
          </w:p>
          <w:p w14:paraId="6A2C84D1" w14:textId="77777777" w:rsidR="00047160" w:rsidRPr="002F5F3A" w:rsidRDefault="00047160" w:rsidP="00AC10B9">
            <w:pPr>
              <w:wordWrap/>
              <w:ind w:right="20"/>
            </w:pPr>
            <w:r w:rsidRPr="002F5F3A">
              <w:t xml:space="preserve">Switch_A# </w:t>
            </w:r>
            <w:r w:rsidRPr="002F5F3A">
              <w:rPr>
                <w:b/>
                <w:bCs/>
              </w:rPr>
              <w:t>configure terminal</w:t>
            </w:r>
          </w:p>
          <w:p w14:paraId="48F0248F" w14:textId="77777777" w:rsidR="00047160" w:rsidRPr="002F5F3A" w:rsidRDefault="00047160" w:rsidP="00AC10B9">
            <w:pPr>
              <w:wordWrap/>
              <w:ind w:right="20"/>
              <w:rPr>
                <w:b/>
                <w:bCs/>
              </w:rPr>
            </w:pPr>
            <w:r w:rsidRPr="002F5F3A">
              <w:t xml:space="preserve">Switch_A(config)# </w:t>
            </w:r>
            <w:r w:rsidR="005257C2">
              <w:rPr>
                <w:b/>
                <w:bCs/>
              </w:rPr>
              <w:t>interface gi6</w:t>
            </w:r>
            <w:r w:rsidRPr="002F5F3A">
              <w:rPr>
                <w:b/>
                <w:bCs/>
              </w:rPr>
              <w:t>/1/1</w:t>
            </w:r>
          </w:p>
          <w:p w14:paraId="3FB76B99" w14:textId="77777777" w:rsidR="00047160" w:rsidRPr="002F5F3A" w:rsidRDefault="00047160" w:rsidP="00AC10B9">
            <w:pPr>
              <w:wordWrap/>
              <w:ind w:right="20"/>
              <w:rPr>
                <w:b/>
                <w:bCs/>
              </w:rPr>
            </w:pPr>
            <w:r w:rsidRPr="002F5F3A">
              <w:t>Switch_A(config-if-</w:t>
            </w:r>
            <w:r w:rsidR="00D42D28">
              <w:t>Giga6/</w:t>
            </w:r>
            <w:r w:rsidRPr="002F5F3A">
              <w:t xml:space="preserve">1/1)# </w:t>
            </w:r>
            <w:r w:rsidRPr="002F5F3A">
              <w:rPr>
                <w:b/>
                <w:bCs/>
              </w:rPr>
              <w:t>ip ospf bfd disable</w:t>
            </w:r>
          </w:p>
        </w:tc>
      </w:tr>
      <w:tr w:rsidR="00047160" w:rsidRPr="00A8576D" w14:paraId="463991C0" w14:textId="77777777" w:rsidTr="005D40B1">
        <w:tc>
          <w:tcPr>
            <w:tcW w:w="1188" w:type="dxa"/>
          </w:tcPr>
          <w:p w14:paraId="0D4F0769" w14:textId="77777777" w:rsidR="00047160" w:rsidRPr="002F5F3A" w:rsidRDefault="00047160" w:rsidP="00AC10B9">
            <w:pPr>
              <w:wordWrap/>
              <w:ind w:right="20"/>
              <w:rPr>
                <w:b/>
              </w:rPr>
            </w:pPr>
            <w:r w:rsidRPr="002F5F3A">
              <w:rPr>
                <w:b/>
              </w:rPr>
              <w:t>Step 5</w:t>
            </w:r>
          </w:p>
        </w:tc>
        <w:tc>
          <w:tcPr>
            <w:tcW w:w="7968" w:type="dxa"/>
          </w:tcPr>
          <w:p w14:paraId="2BDBF155" w14:textId="77777777" w:rsidR="00047160" w:rsidRPr="002F5F3A" w:rsidRDefault="00047160" w:rsidP="00AC10B9">
            <w:pPr>
              <w:wordWrap/>
              <w:ind w:right="20"/>
              <w:rPr>
                <w:b/>
                <w:bCs/>
              </w:rPr>
            </w:pPr>
            <w:r w:rsidRPr="002F5F3A">
              <w:rPr>
                <w:b/>
                <w:bCs/>
              </w:rPr>
              <w:t>Shows BFD peer information.</w:t>
            </w:r>
          </w:p>
          <w:p w14:paraId="2FC60779" w14:textId="77777777" w:rsidR="00047160" w:rsidRPr="002F5F3A" w:rsidRDefault="00047160" w:rsidP="00AC10B9">
            <w:pPr>
              <w:wordWrap/>
              <w:ind w:right="20"/>
            </w:pPr>
          </w:p>
          <w:p w14:paraId="5B196C45" w14:textId="77777777" w:rsidR="00047160" w:rsidRPr="002F5F3A" w:rsidRDefault="00047160" w:rsidP="00AC10B9">
            <w:pPr>
              <w:wordWrap/>
              <w:ind w:right="20"/>
              <w:rPr>
                <w:b/>
                <w:bCs/>
              </w:rPr>
            </w:pPr>
            <w:r w:rsidRPr="002F5F3A">
              <w:t xml:space="preserve">Switch_A# </w:t>
            </w:r>
            <w:r w:rsidRPr="002F5F3A">
              <w:rPr>
                <w:b/>
                <w:bCs/>
              </w:rPr>
              <w:t>show bfd neighbors</w:t>
            </w:r>
          </w:p>
          <w:p w14:paraId="795B7F8F" w14:textId="77777777" w:rsidR="00047160" w:rsidRPr="002F5F3A" w:rsidRDefault="00047160" w:rsidP="00AC10B9">
            <w:pPr>
              <w:wordWrap/>
              <w:ind w:right="20"/>
              <w:rPr>
                <w:b/>
                <w:bCs/>
              </w:rPr>
            </w:pPr>
          </w:p>
        </w:tc>
      </w:tr>
    </w:tbl>
    <w:p w14:paraId="299955E2" w14:textId="77777777" w:rsidR="00047160" w:rsidRDefault="00047160" w:rsidP="00AC10B9">
      <w:pPr>
        <w:ind w:right="20"/>
      </w:pPr>
    </w:p>
    <w:tbl>
      <w:tblPr>
        <w:tblStyle w:val="NOTICE"/>
        <w:tblW w:w="0" w:type="auto"/>
        <w:tblLook w:val="0000" w:firstRow="0" w:lastRow="0" w:firstColumn="0" w:lastColumn="0" w:noHBand="0" w:noVBand="0"/>
      </w:tblPr>
      <w:tblGrid>
        <w:gridCol w:w="870"/>
        <w:gridCol w:w="1061"/>
        <w:gridCol w:w="6001"/>
      </w:tblGrid>
      <w:tr w:rsidR="00047160" w14:paraId="09D2965A" w14:textId="77777777" w:rsidTr="00EB585A">
        <w:tc>
          <w:tcPr>
            <w:tcW w:w="900" w:type="dxa"/>
            <w:vAlign w:val="center"/>
          </w:tcPr>
          <w:p w14:paraId="7A807E7D" w14:textId="77777777"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376D8BC5" w14:textId="77777777" w:rsidR="00EB585A" w:rsidRDefault="00EB585A" w:rsidP="00AC10B9">
            <w:pPr>
              <w:pStyle w:val="aa"/>
              <w:ind w:right="20"/>
              <w:jc w:val="both"/>
            </w:pPr>
          </w:p>
          <w:p w14:paraId="0097C89B" w14:textId="77777777" w:rsidR="00047160" w:rsidRPr="002F5F3A" w:rsidRDefault="00047160" w:rsidP="00AC10B9">
            <w:pPr>
              <w:pStyle w:val="aa"/>
              <w:ind w:right="20"/>
              <w:jc w:val="both"/>
            </w:pPr>
            <w:r w:rsidRPr="002F5F3A">
              <w:t>If you disable BFD at the specific interface only with being set the bfd all-interface status, use ip ospf bfd disable</w:t>
            </w:r>
            <w:r w:rsidRPr="002F5F3A">
              <w:rPr>
                <w:b/>
              </w:rPr>
              <w:t xml:space="preserve"> </w:t>
            </w:r>
            <w:r w:rsidRPr="002F5F3A">
              <w:t>command.</w:t>
            </w:r>
          </w:p>
          <w:p w14:paraId="59F79316" w14:textId="77777777" w:rsidR="00047160" w:rsidRPr="00D913C0" w:rsidRDefault="00047160" w:rsidP="00AC10B9">
            <w:pPr>
              <w:pStyle w:val="aa"/>
              <w:ind w:right="20"/>
              <w:jc w:val="both"/>
              <w:rPr>
                <w:rFonts w:ascii="Tahoma" w:eastAsia="굴림" w:hAnsi="Tahoma" w:cs="Tahoma"/>
              </w:rPr>
            </w:pPr>
          </w:p>
        </w:tc>
      </w:tr>
    </w:tbl>
    <w:p w14:paraId="6EDEB416" w14:textId="77777777" w:rsidR="00047160" w:rsidRPr="002F5F3A" w:rsidRDefault="00047160" w:rsidP="00AC10B9">
      <w:pPr>
        <w:pStyle w:val="a3"/>
        <w:ind w:left="0" w:right="20"/>
      </w:pPr>
      <w:r w:rsidRPr="002F5F3A">
        <w:t xml:space="preserve">The configuration of </w:t>
      </w:r>
      <w:r w:rsidR="00AC10B9">
        <w:t xml:space="preserve">the </w:t>
      </w:r>
      <w:r w:rsidRPr="002F5F3A">
        <w:t>switch is as follows:</w:t>
      </w:r>
    </w:p>
    <w:tbl>
      <w:tblPr>
        <w:tblStyle w:val="48"/>
        <w:tblW w:w="0" w:type="auto"/>
        <w:tblLook w:val="01E0" w:firstRow="1" w:lastRow="1" w:firstColumn="1" w:lastColumn="1" w:noHBand="0" w:noVBand="0"/>
      </w:tblPr>
      <w:tblGrid>
        <w:gridCol w:w="8045"/>
      </w:tblGrid>
      <w:tr w:rsidR="00047160" w:rsidRPr="00086FC3" w14:paraId="0E8D9A60" w14:textId="77777777" w:rsidTr="005D40B1">
        <w:tc>
          <w:tcPr>
            <w:tcW w:w="9156" w:type="dxa"/>
          </w:tcPr>
          <w:p w14:paraId="70AFB570" w14:textId="77777777" w:rsidR="00047160" w:rsidRPr="00086FC3" w:rsidRDefault="00047160" w:rsidP="00AC10B9">
            <w:pPr>
              <w:spacing w:line="240" w:lineRule="auto"/>
              <w:ind w:right="20"/>
              <w:rPr>
                <w:rFonts w:eastAsia="굴림"/>
                <w:bCs/>
              </w:rPr>
            </w:pPr>
            <w:r w:rsidRPr="00086FC3">
              <w:rPr>
                <w:rFonts w:eastAsia="굴림"/>
                <w:bCs/>
              </w:rPr>
              <w:t>!</w:t>
            </w:r>
          </w:p>
          <w:p w14:paraId="1FD076DC" w14:textId="77777777"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Giga6/</w:t>
            </w:r>
            <w:r w:rsidRPr="00086FC3">
              <w:rPr>
                <w:rFonts w:eastAsia="굴림"/>
                <w:bCs/>
              </w:rPr>
              <w:t>1/1</w:t>
            </w:r>
          </w:p>
          <w:p w14:paraId="1B6CA26D" w14:textId="77777777" w:rsidR="00047160" w:rsidRPr="00086FC3" w:rsidRDefault="00047160" w:rsidP="00AC10B9">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ip ospf </w:t>
            </w:r>
            <w:r w:rsidRPr="00086FC3">
              <w:rPr>
                <w:rFonts w:eastAsia="굴림"/>
              </w:rPr>
              <w:t>bfd diable</w:t>
            </w:r>
          </w:p>
          <w:p w14:paraId="319FF488" w14:textId="77777777" w:rsidR="00047160" w:rsidRPr="00086FC3" w:rsidRDefault="00047160" w:rsidP="00AC10B9">
            <w:pPr>
              <w:spacing w:line="240" w:lineRule="auto"/>
              <w:ind w:right="20"/>
              <w:rPr>
                <w:rFonts w:eastAsia="굴림"/>
                <w:bCs/>
              </w:rPr>
            </w:pPr>
            <w:r w:rsidRPr="00086FC3">
              <w:rPr>
                <w:rFonts w:eastAsia="굴림"/>
                <w:bCs/>
              </w:rPr>
              <w:t>!</w:t>
            </w:r>
          </w:p>
          <w:p w14:paraId="6074E371" w14:textId="77777777"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7F463E50" w14:textId="77777777" w:rsidR="00047160" w:rsidRPr="00086FC3" w:rsidRDefault="00047160" w:rsidP="00AC10B9">
            <w:pPr>
              <w:spacing w:line="240" w:lineRule="auto"/>
              <w:ind w:right="20"/>
              <w:rPr>
                <w:rFonts w:eastAsia="굴림"/>
                <w:bCs/>
              </w:rPr>
            </w:pPr>
            <w:r w:rsidRPr="00086FC3">
              <w:rPr>
                <w:rFonts w:eastAsia="굴림"/>
                <w:bCs/>
              </w:rPr>
              <w:t xml:space="preserve"> ip address 20.1.1.1/24</w:t>
            </w:r>
            <w:r w:rsidRPr="00086FC3">
              <w:rPr>
                <w:rFonts w:eastAsia="굴림"/>
                <w:bCs/>
              </w:rPr>
              <w:br/>
              <w:t xml:space="preserve"> </w:t>
            </w:r>
            <w:r w:rsidRPr="00086FC3">
              <w:rPr>
                <w:rFonts w:eastAsia="굴림"/>
              </w:rPr>
              <w:t>bfd interval 300 min_rx 300 multiplier 3</w:t>
            </w:r>
          </w:p>
          <w:p w14:paraId="44D18237" w14:textId="77777777" w:rsidR="00047160" w:rsidRPr="00086FC3" w:rsidRDefault="00047160" w:rsidP="00AC10B9">
            <w:pPr>
              <w:spacing w:line="240" w:lineRule="auto"/>
              <w:ind w:right="20"/>
              <w:rPr>
                <w:rFonts w:eastAsia="굴림"/>
                <w:bCs/>
              </w:rPr>
            </w:pPr>
            <w:r w:rsidRPr="00086FC3">
              <w:rPr>
                <w:rFonts w:eastAsia="굴림"/>
                <w:bCs/>
              </w:rPr>
              <w:t>!</w:t>
            </w:r>
          </w:p>
          <w:p w14:paraId="347D5B43" w14:textId="77777777" w:rsidR="00047160" w:rsidRPr="00086FC3" w:rsidRDefault="00047160" w:rsidP="00AC10B9">
            <w:pPr>
              <w:spacing w:line="240" w:lineRule="auto"/>
              <w:ind w:right="20"/>
              <w:rPr>
                <w:rFonts w:eastAsia="굴림"/>
                <w:bCs/>
              </w:rPr>
            </w:pPr>
            <w:r w:rsidRPr="00086FC3">
              <w:rPr>
                <w:rFonts w:eastAsia="굴림"/>
                <w:bCs/>
              </w:rPr>
              <w:t>router ospf 100</w:t>
            </w:r>
          </w:p>
          <w:p w14:paraId="4822E6AA"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14:paraId="7DF7F2FA"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14:paraId="2C315E40" w14:textId="77777777" w:rsidR="00047160" w:rsidRPr="00086FC3" w:rsidRDefault="00047160" w:rsidP="00AC10B9">
            <w:pPr>
              <w:spacing w:line="240" w:lineRule="auto"/>
              <w:ind w:right="20" w:firstLineChars="50" w:firstLine="90"/>
              <w:rPr>
                <w:rFonts w:eastAsia="굴림"/>
              </w:rPr>
            </w:pPr>
            <w:r w:rsidRPr="00086FC3">
              <w:rPr>
                <w:rFonts w:eastAsia="굴림"/>
                <w:bCs/>
              </w:rPr>
              <w:t>bfd all-interfaces</w:t>
            </w:r>
          </w:p>
          <w:p w14:paraId="7CF999C8" w14:textId="77777777" w:rsidR="00047160" w:rsidRPr="00086FC3" w:rsidRDefault="00047160" w:rsidP="00AC10B9">
            <w:pPr>
              <w:spacing w:line="240" w:lineRule="auto"/>
              <w:ind w:right="20"/>
              <w:rPr>
                <w:rFonts w:eastAsia="굴림"/>
              </w:rPr>
            </w:pPr>
            <w:r w:rsidRPr="00086FC3">
              <w:rPr>
                <w:rFonts w:eastAsia="굴림"/>
              </w:rPr>
              <w:t>!</w:t>
            </w:r>
          </w:p>
        </w:tc>
      </w:tr>
    </w:tbl>
    <w:p w14:paraId="69680D25" w14:textId="77777777" w:rsidR="00047160" w:rsidRPr="00EC4082" w:rsidRDefault="00047160" w:rsidP="00AC10B9">
      <w:pPr>
        <w:pStyle w:val="4"/>
        <w:ind w:left="0" w:right="20"/>
      </w:pPr>
      <w:r w:rsidRPr="00EC4082">
        <w:t>Configuring BFD Support for OSPF for One or More Interfaces</w:t>
      </w:r>
    </w:p>
    <w:p w14:paraId="57CD2E17" w14:textId="77777777" w:rsidR="00047160" w:rsidRDefault="00047160" w:rsidP="00AC10B9">
      <w:pPr>
        <w:pStyle w:val="a3"/>
        <w:ind w:left="0" w:right="20"/>
      </w:pPr>
      <w:r w:rsidRPr="002F5F3A">
        <w:t>To use BFD on specific OSPF interface, do the following tasks:</w:t>
      </w:r>
    </w:p>
    <w:p w14:paraId="756E068A" w14:textId="77777777" w:rsidR="00086FC3" w:rsidRDefault="00086FC3" w:rsidP="00AC10B9">
      <w:pPr>
        <w:pStyle w:val="afffff3"/>
        <w:ind w:left="0" w:right="20"/>
      </w:pPr>
      <w:bookmarkStart w:id="3167" w:name="_Toc391575338"/>
      <w:r>
        <w:t xml:space="preserve">Table </w:t>
      </w:r>
      <w:r w:rsidR="005832B8">
        <w:fldChar w:fldCharType="begin"/>
      </w:r>
      <w:r w:rsidR="00092D8C">
        <w:instrText xml:space="preserve"> SEQ Table \* ARABIC </w:instrText>
      </w:r>
      <w:r w:rsidR="005832B8">
        <w:fldChar w:fldCharType="separate"/>
      </w:r>
      <w:r w:rsidR="008B56C1">
        <w:rPr>
          <w:noProof/>
        </w:rPr>
        <w:t>196</w:t>
      </w:r>
      <w:r w:rsidR="005832B8">
        <w:rPr>
          <w:noProof/>
        </w:rPr>
        <w:fldChar w:fldCharType="end"/>
      </w:r>
      <w:r>
        <w:rPr>
          <w:rFonts w:hint="eastAsia"/>
        </w:rPr>
        <w:t xml:space="preserve"> </w:t>
      </w:r>
      <w:r w:rsidRPr="002F5F3A">
        <w:t>BFD on specific OSPF interface</w:t>
      </w:r>
      <w:bookmarkEnd w:id="3167"/>
    </w:p>
    <w:tbl>
      <w:tblPr>
        <w:tblStyle w:val="CLIWide"/>
        <w:tblW w:w="0" w:type="auto"/>
        <w:tblLook w:val="01E0" w:firstRow="1" w:lastRow="1" w:firstColumn="1" w:lastColumn="1" w:noHBand="0" w:noVBand="0"/>
      </w:tblPr>
      <w:tblGrid>
        <w:gridCol w:w="1089"/>
        <w:gridCol w:w="6843"/>
      </w:tblGrid>
      <w:tr w:rsidR="00752CBE" w:rsidRPr="00A8576D"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A8576D" w:rsidRDefault="00752CBE" w:rsidP="00AC10B9">
            <w:pPr>
              <w:wordWrap/>
              <w:ind w:right="20"/>
              <w:rPr>
                <w:rFonts w:ascii="굴림" w:eastAsia="굴림" w:hAnsi="굴림"/>
              </w:rPr>
            </w:pPr>
            <w:r w:rsidRPr="00752CBE">
              <w:rPr>
                <w:rFonts w:hint="eastAsia"/>
                <w:b/>
              </w:rPr>
              <w:t>Step</w:t>
            </w:r>
          </w:p>
        </w:tc>
        <w:tc>
          <w:tcPr>
            <w:tcW w:w="7204" w:type="dxa"/>
          </w:tcPr>
          <w:p w14:paraId="5A152DCA" w14:textId="77777777" w:rsidR="00752CBE" w:rsidRPr="002F5F3A" w:rsidRDefault="00752CBE" w:rsidP="00AC10B9">
            <w:pPr>
              <w:wordWrap/>
              <w:ind w:right="20"/>
              <w:rPr>
                <w:b/>
              </w:rPr>
            </w:pPr>
            <w:r w:rsidRPr="00752CBE">
              <w:rPr>
                <w:rFonts w:hint="eastAsia"/>
                <w:b/>
              </w:rPr>
              <w:t>Description</w:t>
            </w:r>
          </w:p>
        </w:tc>
      </w:tr>
      <w:tr w:rsidR="00047160" w:rsidRPr="00A8576D" w14:paraId="6D276BE8" w14:textId="77777777" w:rsidTr="00752CBE">
        <w:tc>
          <w:tcPr>
            <w:tcW w:w="1118" w:type="dxa"/>
          </w:tcPr>
          <w:p w14:paraId="51B702EB"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204" w:type="dxa"/>
          </w:tcPr>
          <w:p w14:paraId="74F7DDF0" w14:textId="77777777" w:rsidR="00047160" w:rsidRPr="002F5F3A" w:rsidRDefault="00047160" w:rsidP="00AC10B9">
            <w:pPr>
              <w:wordWrap/>
              <w:ind w:right="20"/>
              <w:rPr>
                <w:b/>
              </w:rPr>
            </w:pPr>
            <w:r w:rsidRPr="002F5F3A">
              <w:rPr>
                <w:b/>
              </w:rPr>
              <w:t>Sets OSPF</w:t>
            </w:r>
          </w:p>
          <w:p w14:paraId="640A47F5" w14:textId="77777777" w:rsidR="00047160" w:rsidRPr="002F5F3A" w:rsidRDefault="00047160" w:rsidP="00AC10B9">
            <w:pPr>
              <w:wordWrap/>
              <w:ind w:right="20"/>
            </w:pPr>
          </w:p>
          <w:p w14:paraId="797760EF" w14:textId="77777777" w:rsidR="00047160" w:rsidRPr="002F5F3A" w:rsidRDefault="00047160" w:rsidP="00AC10B9">
            <w:pPr>
              <w:wordWrap/>
              <w:ind w:right="20"/>
            </w:pPr>
            <w:r w:rsidRPr="002F5F3A">
              <w:t xml:space="preserve">Switch_A# </w:t>
            </w:r>
            <w:r w:rsidRPr="002F5F3A">
              <w:rPr>
                <w:b/>
                <w:bCs/>
              </w:rPr>
              <w:t>configure terminal</w:t>
            </w:r>
          </w:p>
          <w:p w14:paraId="73CEB658" w14:textId="77777777" w:rsidR="00047160" w:rsidRPr="002F5F3A" w:rsidRDefault="00047160" w:rsidP="00AC10B9">
            <w:pPr>
              <w:wordWrap/>
              <w:ind w:right="20"/>
              <w:rPr>
                <w:b/>
                <w:bCs/>
              </w:rPr>
            </w:pPr>
            <w:r w:rsidRPr="002F5F3A">
              <w:t xml:space="preserve">Switch_A(config)# </w:t>
            </w:r>
            <w:r w:rsidRPr="002F5F3A">
              <w:rPr>
                <w:b/>
                <w:bCs/>
              </w:rPr>
              <w:t>router ospf 100</w:t>
            </w:r>
          </w:p>
          <w:p w14:paraId="5C36422E" w14:textId="77777777" w:rsidR="00047160" w:rsidRPr="002F5F3A" w:rsidRDefault="00047160" w:rsidP="00AC10B9">
            <w:pPr>
              <w:wordWrap/>
              <w:ind w:right="20"/>
              <w:rPr>
                <w:b/>
                <w:bCs/>
              </w:rPr>
            </w:pPr>
            <w:r w:rsidRPr="002F5F3A">
              <w:t xml:space="preserve">Switch_A(config-router)# </w:t>
            </w:r>
            <w:r w:rsidRPr="002F5F3A">
              <w:rPr>
                <w:b/>
                <w:bCs/>
              </w:rPr>
              <w:t>network 10.1.1.0/24 area0</w:t>
            </w:r>
          </w:p>
          <w:p w14:paraId="2895D46D" w14:textId="77777777" w:rsidR="00047160" w:rsidRPr="002F5F3A" w:rsidRDefault="00047160" w:rsidP="00AC10B9">
            <w:pPr>
              <w:wordWrap/>
              <w:ind w:right="20"/>
              <w:rPr>
                <w:b/>
                <w:bCs/>
              </w:rPr>
            </w:pPr>
            <w:r w:rsidRPr="002F5F3A">
              <w:t xml:space="preserve">Switch_A(config-router)# </w:t>
            </w:r>
            <w:r w:rsidRPr="002F5F3A">
              <w:rPr>
                <w:b/>
                <w:bCs/>
              </w:rPr>
              <w:t>network 20.1.1.0/24 area0</w:t>
            </w:r>
          </w:p>
          <w:p w14:paraId="17031ACA" w14:textId="77777777" w:rsidR="00047160" w:rsidRPr="002F5F3A" w:rsidRDefault="00047160" w:rsidP="00AC10B9">
            <w:pPr>
              <w:wordWrap/>
              <w:ind w:right="20"/>
            </w:pPr>
          </w:p>
        </w:tc>
      </w:tr>
      <w:tr w:rsidR="00047160" w:rsidRPr="00A8576D" w14:paraId="3D014A60" w14:textId="77777777" w:rsidTr="00752CBE">
        <w:tc>
          <w:tcPr>
            <w:tcW w:w="1118" w:type="dxa"/>
          </w:tcPr>
          <w:p w14:paraId="1C6389C9"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204" w:type="dxa"/>
          </w:tcPr>
          <w:p w14:paraId="31A9AA14" w14:textId="77777777" w:rsidR="00047160" w:rsidRPr="002F5F3A" w:rsidRDefault="00047160" w:rsidP="00AC10B9">
            <w:pPr>
              <w:wordWrap/>
              <w:ind w:right="20"/>
              <w:rPr>
                <w:b/>
              </w:rPr>
            </w:pPr>
            <w:r w:rsidRPr="002F5F3A">
              <w:rPr>
                <w:b/>
              </w:rPr>
              <w:t>Sets Single hop BGP session and sets bfd session parameter.</w:t>
            </w:r>
          </w:p>
          <w:p w14:paraId="54EE94BC" w14:textId="77777777" w:rsidR="00047160" w:rsidRPr="002F5F3A" w:rsidRDefault="00047160" w:rsidP="00AC10B9">
            <w:pPr>
              <w:wordWrap/>
              <w:ind w:right="20"/>
            </w:pPr>
            <w:r w:rsidRPr="002F5F3A">
              <w:t xml:space="preserve">Switch_A# </w:t>
            </w:r>
            <w:r w:rsidRPr="002F5F3A">
              <w:rPr>
                <w:b/>
                <w:bCs/>
              </w:rPr>
              <w:t>configure terminal</w:t>
            </w:r>
          </w:p>
          <w:p w14:paraId="5FCCD779" w14:textId="77777777" w:rsidR="00047160" w:rsidRPr="002F5F3A" w:rsidRDefault="00047160" w:rsidP="00AC10B9">
            <w:pPr>
              <w:wordWrap/>
              <w:ind w:right="20"/>
              <w:rPr>
                <w:b/>
                <w:bCs/>
              </w:rPr>
            </w:pPr>
            <w:r w:rsidRPr="002F5F3A">
              <w:lastRenderedPageBreak/>
              <w:t xml:space="preserve">Switch_A(config)# </w:t>
            </w:r>
            <w:r w:rsidRPr="002F5F3A">
              <w:rPr>
                <w:b/>
                <w:bCs/>
              </w:rPr>
              <w:t xml:space="preserve">interface </w:t>
            </w:r>
            <w:r w:rsidR="00D42D28">
              <w:rPr>
                <w:b/>
                <w:bCs/>
              </w:rPr>
              <w:t>gi</w:t>
            </w:r>
            <w:r w:rsidR="00552428">
              <w:rPr>
                <w:b/>
                <w:bCs/>
              </w:rPr>
              <w:t>7/1</w:t>
            </w:r>
          </w:p>
          <w:p w14:paraId="50731B5E"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6AEDB9E4" w14:textId="77777777" w:rsidR="00047160" w:rsidRPr="002F5F3A" w:rsidRDefault="00047160" w:rsidP="00AC10B9">
            <w:pPr>
              <w:wordWrap/>
              <w:ind w:right="20"/>
              <w:rPr>
                <w:b/>
              </w:rPr>
            </w:pPr>
          </w:p>
        </w:tc>
      </w:tr>
      <w:tr w:rsidR="00047160" w:rsidRPr="00A8576D" w14:paraId="5A687E55" w14:textId="77777777" w:rsidTr="00752CBE">
        <w:tc>
          <w:tcPr>
            <w:tcW w:w="1118" w:type="dxa"/>
          </w:tcPr>
          <w:p w14:paraId="758F2A1A" w14:textId="77777777" w:rsidR="00047160" w:rsidRPr="00A8576D" w:rsidRDefault="00047160" w:rsidP="00AC10B9">
            <w:pPr>
              <w:ind w:right="20"/>
              <w:rPr>
                <w:rFonts w:ascii="굴림" w:eastAsia="굴림" w:hAnsi="굴림"/>
              </w:rPr>
            </w:pPr>
            <w:r w:rsidRPr="00A8576D">
              <w:rPr>
                <w:rFonts w:ascii="굴림" w:eastAsia="굴림" w:hAnsi="굴림" w:hint="eastAsia"/>
              </w:rPr>
              <w:lastRenderedPageBreak/>
              <w:t>Step 3</w:t>
            </w:r>
          </w:p>
        </w:tc>
        <w:tc>
          <w:tcPr>
            <w:tcW w:w="7204" w:type="dxa"/>
          </w:tcPr>
          <w:p w14:paraId="104F107F" w14:textId="77777777" w:rsidR="00047160" w:rsidRPr="002F5F3A" w:rsidRDefault="00047160" w:rsidP="00AC10B9">
            <w:pPr>
              <w:wordWrap/>
              <w:ind w:right="20"/>
            </w:pPr>
            <w:r w:rsidRPr="002F5F3A">
              <w:t>Sets BFD on the specific OSPF interface.</w:t>
            </w:r>
          </w:p>
          <w:p w14:paraId="4438A517" w14:textId="77777777" w:rsidR="00047160" w:rsidRPr="002F5F3A" w:rsidRDefault="00047160" w:rsidP="00AC10B9">
            <w:pPr>
              <w:wordWrap/>
              <w:ind w:right="20"/>
            </w:pPr>
            <w:r w:rsidRPr="002F5F3A">
              <w:t xml:space="preserve">Switch_A# </w:t>
            </w:r>
            <w:r w:rsidRPr="002F5F3A">
              <w:rPr>
                <w:b/>
                <w:bCs/>
              </w:rPr>
              <w:t>configure terminal</w:t>
            </w:r>
          </w:p>
          <w:p w14:paraId="4C222BBC"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55F4B6F8"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ip ospf  bfd</w:t>
            </w:r>
          </w:p>
          <w:p w14:paraId="281C229C" w14:textId="77777777" w:rsidR="00047160" w:rsidRPr="002F5F3A" w:rsidRDefault="00047160" w:rsidP="00AC10B9">
            <w:pPr>
              <w:wordWrap/>
              <w:ind w:right="20"/>
              <w:rPr>
                <w:b/>
              </w:rPr>
            </w:pPr>
          </w:p>
        </w:tc>
      </w:tr>
      <w:tr w:rsidR="00047160" w:rsidRPr="00A8576D" w14:paraId="38111B99" w14:textId="77777777" w:rsidTr="00752CBE">
        <w:tc>
          <w:tcPr>
            <w:tcW w:w="1118" w:type="dxa"/>
          </w:tcPr>
          <w:p w14:paraId="75C35D8A"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204" w:type="dxa"/>
          </w:tcPr>
          <w:p w14:paraId="62E86F17" w14:textId="77777777" w:rsidR="00047160" w:rsidRPr="002F5F3A" w:rsidRDefault="00047160" w:rsidP="00AC10B9">
            <w:pPr>
              <w:wordWrap/>
              <w:ind w:right="20"/>
              <w:rPr>
                <w:b/>
                <w:bCs/>
              </w:rPr>
            </w:pPr>
            <w:r w:rsidRPr="002F5F3A">
              <w:rPr>
                <w:b/>
                <w:bCs/>
              </w:rPr>
              <w:t>Shows BFD peer information..</w:t>
            </w:r>
          </w:p>
          <w:p w14:paraId="09FABE38" w14:textId="77777777" w:rsidR="00047160" w:rsidRPr="002F5F3A" w:rsidRDefault="00047160" w:rsidP="00AC10B9">
            <w:pPr>
              <w:wordWrap/>
              <w:ind w:right="20"/>
              <w:rPr>
                <w:b/>
                <w:bCs/>
              </w:rPr>
            </w:pPr>
            <w:r w:rsidRPr="002F5F3A">
              <w:rPr>
                <w:b/>
                <w:bCs/>
              </w:rPr>
              <w:t>Shows BFD peer.</w:t>
            </w:r>
          </w:p>
          <w:p w14:paraId="73601D4B" w14:textId="77777777" w:rsidR="00047160" w:rsidRPr="002F5F3A" w:rsidRDefault="00047160" w:rsidP="00AC10B9">
            <w:pPr>
              <w:wordWrap/>
              <w:ind w:right="20"/>
              <w:rPr>
                <w:b/>
                <w:bCs/>
              </w:rPr>
            </w:pPr>
            <w:r w:rsidRPr="002F5F3A">
              <w:t xml:space="preserve">Switch_A# </w:t>
            </w:r>
            <w:r w:rsidRPr="002F5F3A">
              <w:rPr>
                <w:b/>
                <w:bCs/>
              </w:rPr>
              <w:t>show bfd neighbors</w:t>
            </w:r>
          </w:p>
          <w:p w14:paraId="4950B3DE" w14:textId="77777777" w:rsidR="00047160" w:rsidRPr="002F5F3A" w:rsidRDefault="00047160" w:rsidP="00AC10B9">
            <w:pPr>
              <w:wordWrap/>
              <w:ind w:right="20"/>
              <w:rPr>
                <w:b/>
                <w:bCs/>
              </w:rPr>
            </w:pPr>
          </w:p>
        </w:tc>
      </w:tr>
    </w:tbl>
    <w:p w14:paraId="035C8F28" w14:textId="77777777" w:rsidR="00047160" w:rsidRDefault="00047160" w:rsidP="00AC10B9">
      <w:pPr>
        <w:pStyle w:val="a3"/>
        <w:ind w:left="0" w:right="20"/>
        <w:rPr>
          <w:rFonts w:ascii="굴림" w:eastAsia="굴림" w:hAnsi="굴림"/>
        </w:rPr>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14:paraId="4A10C78A" w14:textId="77777777" w:rsidTr="005D40B1">
        <w:tc>
          <w:tcPr>
            <w:tcW w:w="9156" w:type="dxa"/>
          </w:tcPr>
          <w:p w14:paraId="10ECAB74" w14:textId="77777777" w:rsidR="00047160" w:rsidRPr="00086FC3" w:rsidRDefault="00047160" w:rsidP="00AC10B9">
            <w:pPr>
              <w:spacing w:line="240" w:lineRule="auto"/>
              <w:ind w:right="20"/>
              <w:rPr>
                <w:rFonts w:eastAsia="굴림"/>
                <w:bCs/>
              </w:rPr>
            </w:pPr>
            <w:r w:rsidRPr="00086FC3">
              <w:rPr>
                <w:rFonts w:eastAsia="굴림"/>
                <w:bCs/>
              </w:rPr>
              <w:t>!</w:t>
            </w:r>
          </w:p>
          <w:p w14:paraId="627A4446" w14:textId="77777777" w:rsidR="00047160" w:rsidRPr="00086FC3" w:rsidRDefault="00047160" w:rsidP="00AC10B9">
            <w:pPr>
              <w:spacing w:line="240" w:lineRule="auto"/>
              <w:ind w:right="20"/>
              <w:rPr>
                <w:rFonts w:eastAsia="굴림"/>
                <w:bCs/>
              </w:rPr>
            </w:pPr>
            <w:r w:rsidRPr="00086FC3">
              <w:rPr>
                <w:rFonts w:eastAsia="굴림"/>
                <w:bCs/>
              </w:rPr>
              <w:t xml:space="preserve"> interface </w:t>
            </w:r>
            <w:r w:rsidR="00D42D28">
              <w:rPr>
                <w:rFonts w:eastAsia="굴림"/>
                <w:bCs/>
              </w:rPr>
              <w:t>Giga</w:t>
            </w:r>
            <w:r w:rsidR="00552428">
              <w:rPr>
                <w:rFonts w:eastAsia="굴림"/>
                <w:bCs/>
              </w:rPr>
              <w:t>7/1</w:t>
            </w:r>
          </w:p>
          <w:p w14:paraId="079A280C" w14:textId="77777777" w:rsidR="00047160" w:rsidRPr="00086FC3" w:rsidRDefault="00047160" w:rsidP="00AC10B9">
            <w:pPr>
              <w:spacing w:line="240" w:lineRule="auto"/>
              <w:ind w:right="20"/>
              <w:rPr>
                <w:rFonts w:eastAsia="굴림"/>
                <w:bCs/>
              </w:rPr>
            </w:pPr>
            <w:r w:rsidRPr="00086FC3">
              <w:rPr>
                <w:rFonts w:eastAsia="굴림"/>
                <w:bCs/>
              </w:rPr>
              <w:t xml:space="preserve"> ip address 20.1.1.1/24</w:t>
            </w:r>
          </w:p>
          <w:p w14:paraId="3FFEF614" w14:textId="77777777" w:rsidR="00047160" w:rsidRPr="00086FC3" w:rsidRDefault="00047160" w:rsidP="00AC10B9">
            <w:pPr>
              <w:spacing w:line="240" w:lineRule="auto"/>
              <w:ind w:right="20"/>
              <w:rPr>
                <w:rFonts w:eastAsia="굴림"/>
                <w:b/>
                <w:bCs/>
              </w:rPr>
            </w:pPr>
            <w:r w:rsidRPr="00086FC3">
              <w:rPr>
                <w:rFonts w:eastAsia="굴림"/>
                <w:bCs/>
              </w:rPr>
              <w:t xml:space="preserve"> ip ospf bfd</w:t>
            </w:r>
            <w:r w:rsidRPr="00086FC3">
              <w:rPr>
                <w:rFonts w:eastAsia="굴림"/>
                <w:bCs/>
              </w:rPr>
              <w:br/>
              <w:t xml:space="preserve"> </w:t>
            </w:r>
            <w:r w:rsidRPr="00086FC3">
              <w:rPr>
                <w:rFonts w:eastAsia="굴림"/>
              </w:rPr>
              <w:t>bfd interval 300 min_rx 300 multiplier 3</w:t>
            </w:r>
          </w:p>
          <w:p w14:paraId="33332D11" w14:textId="77777777" w:rsidR="00047160" w:rsidRPr="00086FC3" w:rsidRDefault="00047160" w:rsidP="00AC10B9">
            <w:pPr>
              <w:spacing w:line="240" w:lineRule="auto"/>
              <w:ind w:right="20"/>
              <w:rPr>
                <w:rFonts w:eastAsia="굴림"/>
                <w:bCs/>
              </w:rPr>
            </w:pPr>
            <w:r w:rsidRPr="00086FC3">
              <w:rPr>
                <w:rFonts w:eastAsia="굴림"/>
                <w:bCs/>
              </w:rPr>
              <w:t>!</w:t>
            </w:r>
          </w:p>
          <w:p w14:paraId="4D54A9CF" w14:textId="77777777" w:rsidR="00047160" w:rsidRPr="00086FC3" w:rsidRDefault="00047160" w:rsidP="00AC10B9">
            <w:pPr>
              <w:spacing w:line="240" w:lineRule="auto"/>
              <w:ind w:right="20"/>
              <w:rPr>
                <w:rFonts w:eastAsia="굴림"/>
                <w:bCs/>
              </w:rPr>
            </w:pPr>
            <w:r w:rsidRPr="00086FC3">
              <w:rPr>
                <w:rFonts w:eastAsia="굴림"/>
                <w:bCs/>
              </w:rPr>
              <w:t>router ospf 100</w:t>
            </w:r>
          </w:p>
          <w:p w14:paraId="440352B9"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14:paraId="4E896BF5"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14:paraId="08FF6D4D" w14:textId="77777777" w:rsidR="00047160" w:rsidRPr="00086FC3" w:rsidRDefault="00047160" w:rsidP="00AC10B9">
            <w:pPr>
              <w:spacing w:line="240" w:lineRule="auto"/>
              <w:ind w:right="20"/>
              <w:rPr>
                <w:rFonts w:eastAsia="굴림"/>
              </w:rPr>
            </w:pPr>
            <w:r w:rsidRPr="00086FC3">
              <w:rPr>
                <w:rFonts w:eastAsia="굴림"/>
              </w:rPr>
              <w:t>!</w:t>
            </w:r>
          </w:p>
        </w:tc>
      </w:tr>
    </w:tbl>
    <w:p w14:paraId="00C3C530" w14:textId="77777777" w:rsidR="00047160" w:rsidRPr="00B277B5" w:rsidRDefault="00047160" w:rsidP="00AC10B9">
      <w:pPr>
        <w:pStyle w:val="3"/>
        <w:ind w:left="0" w:right="20"/>
      </w:pPr>
      <w:bookmarkStart w:id="3168" w:name="_Toc250454112"/>
      <w:bookmarkStart w:id="3169" w:name="_Toc259459596"/>
      <w:bookmarkStart w:id="3170" w:name="_Toc363228653"/>
      <w:bookmarkStart w:id="3171" w:name="_Toc445131030"/>
      <w:r>
        <w:rPr>
          <w:rFonts w:hint="eastAsia"/>
        </w:rPr>
        <w:t xml:space="preserve">Sample Two: </w:t>
      </w:r>
      <w:r w:rsidRPr="005D40B1">
        <w:t>Configuring</w:t>
      </w:r>
      <w:r>
        <w:t xml:space="preserve"> BFD </w:t>
      </w:r>
      <w:r>
        <w:rPr>
          <w:rFonts w:hint="eastAsia"/>
        </w:rPr>
        <w:t>in a BGP Network</w:t>
      </w:r>
      <w:bookmarkEnd w:id="3168"/>
      <w:bookmarkEnd w:id="3169"/>
      <w:bookmarkEnd w:id="3170"/>
      <w:bookmarkEnd w:id="3171"/>
    </w:p>
    <w:p w14:paraId="717083EC" w14:textId="77777777" w:rsidR="00047160" w:rsidRDefault="00047160" w:rsidP="00AC10B9">
      <w:pPr>
        <w:pStyle w:val="a3"/>
        <w:ind w:left="0" w:right="20"/>
      </w:pPr>
      <w:r w:rsidRPr="002F5F3A">
        <w:t xml:space="preserve">The example below describes the way </w:t>
      </w:r>
      <w:r w:rsidR="00AC10B9">
        <w:t>t</w:t>
      </w:r>
      <w:r w:rsidRPr="002F5F3A">
        <w:t>o us</w:t>
      </w:r>
      <w:r w:rsidR="00AC10B9">
        <w:t>e</w:t>
      </w:r>
      <w:r w:rsidRPr="002F5F3A">
        <w:t xml:space="preserve"> BFD in </w:t>
      </w:r>
      <w:r w:rsidR="00AC10B9">
        <w:t xml:space="preserve">a </w:t>
      </w:r>
      <w:r w:rsidRPr="002F5F3A">
        <w:t xml:space="preserve">BGP network. </w:t>
      </w:r>
    </w:p>
    <w:p w14:paraId="0481EB80" w14:textId="77777777" w:rsidR="005D40B1" w:rsidRDefault="005D40B1" w:rsidP="00AC10B9">
      <w:pPr>
        <w:pStyle w:val="bonmun"/>
        <w:ind w:leftChars="945" w:left="1701" w:right="20"/>
        <w:jc w:val="left"/>
      </w:pPr>
      <w:r>
        <w:rPr>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761A09A" w:rsidR="00086FC3" w:rsidRPr="002F5F3A" w:rsidRDefault="00086FC3" w:rsidP="00AC10B9">
      <w:pPr>
        <w:pStyle w:val="afffff3"/>
        <w:ind w:left="0" w:right="20"/>
      </w:pPr>
      <w:bookmarkStart w:id="3172" w:name="_Toc391575495"/>
      <w:r>
        <w:t xml:space="preserve">Figure </w:t>
      </w:r>
      <w:r w:rsidR="00D52C4A">
        <w:t>40</w:t>
      </w:r>
      <w:r w:rsidR="00D52C4A">
        <w:rPr>
          <w:rFonts w:hint="eastAsia"/>
        </w:rPr>
        <w:t xml:space="preserve"> </w:t>
      </w:r>
      <w:r w:rsidRPr="002F5F3A">
        <w:t>Configuring BFD in an BGP Network</w:t>
      </w:r>
      <w:bookmarkEnd w:id="3172"/>
    </w:p>
    <w:p w14:paraId="7BD87B0A" w14:textId="77777777" w:rsidR="00047160" w:rsidRPr="002F5F3A" w:rsidRDefault="00047160" w:rsidP="00AC10B9">
      <w:pPr>
        <w:pStyle w:val="a3"/>
        <w:ind w:left="0" w:right="20"/>
      </w:pPr>
      <w:r w:rsidRPr="002F5F3A">
        <w:t>You must configure BFD per each BGP neighbor. You set BGP to BGP neighbor and the ways setting BFD session parameter differ according to the following two cases.</w:t>
      </w:r>
    </w:p>
    <w:p w14:paraId="3AF527CB" w14:textId="77777777" w:rsidR="00047160" w:rsidRPr="002F5F3A" w:rsidRDefault="00047160" w:rsidP="0005294B">
      <w:pPr>
        <w:pStyle w:val="Randomlist"/>
        <w:tabs>
          <w:tab w:val="clear" w:pos="3968"/>
          <w:tab w:val="num" w:pos="1980"/>
          <w:tab w:val="num" w:pos="3320"/>
        </w:tabs>
        <w:ind w:left="0" w:right="20" w:firstLine="0"/>
      </w:pPr>
      <w:r w:rsidRPr="002F5F3A">
        <w:t>Configuring BFD Support for connected external BGP</w:t>
      </w:r>
    </w:p>
    <w:p w14:paraId="6A0465A5" w14:textId="77777777" w:rsidR="00047160" w:rsidRPr="002F5F3A" w:rsidRDefault="00047160" w:rsidP="0005294B">
      <w:pPr>
        <w:pStyle w:val="Randomlist"/>
        <w:tabs>
          <w:tab w:val="clear" w:pos="3968"/>
          <w:tab w:val="num" w:pos="1980"/>
          <w:tab w:val="num" w:pos="3320"/>
        </w:tabs>
        <w:ind w:left="0" w:right="20" w:firstLine="0"/>
      </w:pPr>
      <w:r w:rsidRPr="002F5F3A">
        <w:t xml:space="preserve">Configuring BFD Support for Multihop-External BGP and Internal BGP </w:t>
      </w:r>
    </w:p>
    <w:p w14:paraId="45BC4F0C" w14:textId="77777777" w:rsidR="00047160" w:rsidRPr="00D913C0" w:rsidRDefault="00047160" w:rsidP="00AC10B9">
      <w:pPr>
        <w:ind w:right="20"/>
      </w:pPr>
    </w:p>
    <w:p w14:paraId="64314C9C" w14:textId="77777777" w:rsidR="00047160" w:rsidRPr="00EC4082" w:rsidRDefault="00047160" w:rsidP="00AC10B9">
      <w:pPr>
        <w:pStyle w:val="4"/>
        <w:ind w:left="0" w:right="20"/>
      </w:pPr>
      <w:r>
        <w:lastRenderedPageBreak/>
        <w:t xml:space="preserve">Configuring BFD Support for </w:t>
      </w:r>
      <w:r>
        <w:rPr>
          <w:rFonts w:hint="eastAsia"/>
        </w:rPr>
        <w:t>connected external BGP</w:t>
      </w:r>
    </w:p>
    <w:p w14:paraId="5254E0ED" w14:textId="77777777" w:rsidR="00047160" w:rsidRDefault="00047160" w:rsidP="00AC10B9">
      <w:pPr>
        <w:pStyle w:val="a3"/>
        <w:ind w:left="0" w:right="20"/>
      </w:pPr>
      <w:r w:rsidRPr="002F5F3A">
        <w:t>To use BFD about specific BGP peer on BGP, do the following tasks:</w:t>
      </w:r>
    </w:p>
    <w:p w14:paraId="1D45BF4A" w14:textId="77777777" w:rsidR="00047160" w:rsidRPr="00086FC3" w:rsidRDefault="00086FC3" w:rsidP="00AC10B9">
      <w:pPr>
        <w:pStyle w:val="afffff3"/>
        <w:ind w:left="0" w:right="20"/>
      </w:pPr>
      <w:bookmarkStart w:id="3173" w:name="_Toc391575339"/>
      <w:r>
        <w:t xml:space="preserve">Table </w:t>
      </w:r>
      <w:r w:rsidR="005832B8">
        <w:fldChar w:fldCharType="begin"/>
      </w:r>
      <w:r w:rsidR="00092D8C">
        <w:instrText xml:space="preserve"> SEQ Table \* ARABIC </w:instrText>
      </w:r>
      <w:r w:rsidR="005832B8">
        <w:fldChar w:fldCharType="separate"/>
      </w:r>
      <w:r w:rsidR="00001ED6">
        <w:rPr>
          <w:noProof/>
        </w:rPr>
        <w:t>197</w:t>
      </w:r>
      <w:r w:rsidR="005832B8">
        <w:rPr>
          <w:noProof/>
        </w:rPr>
        <w:fldChar w:fldCharType="end"/>
      </w:r>
      <w:r>
        <w:rPr>
          <w:rFonts w:hint="eastAsia"/>
        </w:rPr>
        <w:t xml:space="preserve"> </w:t>
      </w:r>
      <w:r w:rsidRPr="002F5F3A">
        <w:t>Configuring BFD in an BGP Network</w:t>
      </w:r>
      <w:bookmarkEnd w:id="3173"/>
    </w:p>
    <w:tbl>
      <w:tblPr>
        <w:tblStyle w:val="CLIWide"/>
        <w:tblW w:w="0" w:type="auto"/>
        <w:tblLook w:val="01E0" w:firstRow="1" w:lastRow="1" w:firstColumn="1" w:lastColumn="1" w:noHBand="0" w:noVBand="0"/>
      </w:tblPr>
      <w:tblGrid>
        <w:gridCol w:w="1095"/>
        <w:gridCol w:w="6837"/>
      </w:tblGrid>
      <w:tr w:rsidR="00752CBE" w:rsidRPr="00A8576D"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A8576D" w:rsidRDefault="00752CBE" w:rsidP="00AC10B9">
            <w:pPr>
              <w:wordWrap/>
              <w:ind w:right="20"/>
              <w:rPr>
                <w:rFonts w:ascii="굴림" w:eastAsia="굴림" w:hAnsi="굴림"/>
              </w:rPr>
            </w:pPr>
            <w:r w:rsidRPr="00752CBE">
              <w:rPr>
                <w:rFonts w:hint="eastAsia"/>
                <w:b/>
              </w:rPr>
              <w:t>Step</w:t>
            </w:r>
          </w:p>
        </w:tc>
        <w:tc>
          <w:tcPr>
            <w:tcW w:w="7968" w:type="dxa"/>
          </w:tcPr>
          <w:p w14:paraId="75D45057" w14:textId="77777777" w:rsidR="00752CBE" w:rsidRPr="002F5F3A" w:rsidRDefault="00752CBE" w:rsidP="00AC10B9">
            <w:pPr>
              <w:wordWrap/>
              <w:ind w:right="20"/>
            </w:pPr>
            <w:r w:rsidRPr="00752CBE">
              <w:rPr>
                <w:rFonts w:hint="eastAsia"/>
                <w:b/>
              </w:rPr>
              <w:t>Description</w:t>
            </w:r>
          </w:p>
        </w:tc>
      </w:tr>
      <w:tr w:rsidR="00047160" w:rsidRPr="00A8576D" w14:paraId="68350799" w14:textId="77777777" w:rsidTr="00752CBE">
        <w:tc>
          <w:tcPr>
            <w:tcW w:w="1188" w:type="dxa"/>
          </w:tcPr>
          <w:p w14:paraId="42FF146D"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14:paraId="4EBF8053" w14:textId="77777777" w:rsidR="00047160" w:rsidRPr="002F5F3A" w:rsidRDefault="00047160" w:rsidP="00AC10B9">
            <w:pPr>
              <w:wordWrap/>
              <w:ind w:right="20"/>
            </w:pPr>
            <w:r w:rsidRPr="002F5F3A">
              <w:t>Sets BGP.</w:t>
            </w:r>
          </w:p>
          <w:p w14:paraId="23AACB1E" w14:textId="77777777" w:rsidR="00047160" w:rsidRPr="002F5F3A" w:rsidRDefault="00047160" w:rsidP="00AC10B9">
            <w:pPr>
              <w:wordWrap/>
              <w:ind w:right="20"/>
            </w:pPr>
            <w:r w:rsidRPr="002F5F3A">
              <w:t xml:space="preserve">Switch_A# </w:t>
            </w:r>
            <w:r w:rsidRPr="002F5F3A">
              <w:rPr>
                <w:b/>
                <w:bCs/>
              </w:rPr>
              <w:t>configure terminal</w:t>
            </w:r>
          </w:p>
          <w:p w14:paraId="6A3F0501" w14:textId="77777777" w:rsidR="00047160" w:rsidRPr="002F5F3A" w:rsidRDefault="00047160" w:rsidP="00AC10B9">
            <w:pPr>
              <w:wordWrap/>
              <w:ind w:right="20"/>
              <w:rPr>
                <w:b/>
                <w:bCs/>
              </w:rPr>
            </w:pPr>
            <w:r w:rsidRPr="002F5F3A">
              <w:t xml:space="preserve">Switch_A(config)# </w:t>
            </w:r>
            <w:r w:rsidRPr="002F5F3A">
              <w:rPr>
                <w:b/>
                <w:bCs/>
              </w:rPr>
              <w:t>router bgp 80</w:t>
            </w:r>
          </w:p>
          <w:p w14:paraId="0EAFDFAB" w14:textId="77777777" w:rsidR="00047160" w:rsidRPr="002F5F3A" w:rsidRDefault="00047160" w:rsidP="00AC10B9">
            <w:pPr>
              <w:wordWrap/>
              <w:ind w:right="20"/>
              <w:rPr>
                <w:b/>
                <w:bCs/>
              </w:rPr>
            </w:pPr>
            <w:r w:rsidRPr="002F5F3A">
              <w:t xml:space="preserve">Switch_A(config-router)# </w:t>
            </w:r>
            <w:r w:rsidRPr="002F5F3A">
              <w:rPr>
                <w:b/>
                <w:bCs/>
              </w:rPr>
              <w:t>neighbor 20.1.1.81 remote-as 81</w:t>
            </w:r>
          </w:p>
          <w:p w14:paraId="0C24509B" w14:textId="77777777" w:rsidR="00047160" w:rsidRPr="002F5F3A" w:rsidRDefault="00047160" w:rsidP="00AC10B9">
            <w:pPr>
              <w:wordWrap/>
              <w:ind w:right="20"/>
            </w:pPr>
          </w:p>
        </w:tc>
      </w:tr>
      <w:tr w:rsidR="00047160" w:rsidRPr="00A8576D" w14:paraId="3D8B66B8" w14:textId="77777777" w:rsidTr="00752CBE">
        <w:tc>
          <w:tcPr>
            <w:tcW w:w="1188" w:type="dxa"/>
          </w:tcPr>
          <w:p w14:paraId="557168C0"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14:paraId="7ACC645D" w14:textId="77777777" w:rsidR="00047160" w:rsidRPr="002F5F3A" w:rsidRDefault="00047160" w:rsidP="00AC10B9">
            <w:pPr>
              <w:wordWrap/>
              <w:ind w:right="20"/>
            </w:pPr>
            <w:r w:rsidRPr="002F5F3A">
              <w:t>Sets BFD to specific neighbor and session on BGP.</w:t>
            </w:r>
          </w:p>
          <w:p w14:paraId="0E334317" w14:textId="77777777" w:rsidR="00047160" w:rsidRPr="002F5F3A" w:rsidRDefault="00047160" w:rsidP="00AC10B9">
            <w:pPr>
              <w:wordWrap/>
              <w:ind w:right="20"/>
            </w:pPr>
          </w:p>
          <w:p w14:paraId="5FA19435" w14:textId="77777777" w:rsidR="00047160" w:rsidRPr="002F5F3A" w:rsidRDefault="00047160" w:rsidP="00AC10B9">
            <w:pPr>
              <w:wordWrap/>
              <w:ind w:right="20"/>
            </w:pPr>
            <w:r w:rsidRPr="002F5F3A">
              <w:t xml:space="preserve">Switch_A# </w:t>
            </w:r>
            <w:r w:rsidRPr="002F5F3A">
              <w:rPr>
                <w:b/>
                <w:bCs/>
              </w:rPr>
              <w:t>configure terminal</w:t>
            </w:r>
          </w:p>
          <w:p w14:paraId="54BFA0B3" w14:textId="77777777" w:rsidR="00047160" w:rsidRPr="002F5F3A" w:rsidRDefault="00047160" w:rsidP="00AC10B9">
            <w:pPr>
              <w:wordWrap/>
              <w:ind w:right="20"/>
              <w:rPr>
                <w:b/>
                <w:bCs/>
              </w:rPr>
            </w:pPr>
            <w:r w:rsidRPr="002F5F3A">
              <w:t xml:space="preserve">Switch_A(config)# </w:t>
            </w:r>
            <w:r w:rsidRPr="002F5F3A">
              <w:rPr>
                <w:b/>
                <w:bCs/>
              </w:rPr>
              <w:t>router bgp 80</w:t>
            </w:r>
          </w:p>
          <w:p w14:paraId="5684DEFF" w14:textId="77777777" w:rsidR="00047160" w:rsidRPr="002F5F3A" w:rsidRDefault="00047160" w:rsidP="00AC10B9">
            <w:pPr>
              <w:wordWrap/>
              <w:ind w:right="20"/>
              <w:rPr>
                <w:b/>
                <w:bCs/>
              </w:rPr>
            </w:pPr>
            <w:r w:rsidRPr="002F5F3A">
              <w:t xml:space="preserve">Switch_A(config-router)# </w:t>
            </w:r>
            <w:r w:rsidRPr="002F5F3A">
              <w:rPr>
                <w:b/>
                <w:bCs/>
              </w:rPr>
              <w:t>neighbor 20.1.1.81 fall-over bfd</w:t>
            </w:r>
          </w:p>
          <w:p w14:paraId="426BD306" w14:textId="77777777" w:rsidR="00047160" w:rsidRPr="002F5F3A" w:rsidRDefault="00047160" w:rsidP="00AC10B9">
            <w:pPr>
              <w:wordWrap/>
              <w:ind w:right="20"/>
              <w:rPr>
                <w:b/>
              </w:rPr>
            </w:pPr>
          </w:p>
        </w:tc>
      </w:tr>
      <w:tr w:rsidR="00047160" w:rsidRPr="00A8576D" w14:paraId="4BEC2F61" w14:textId="77777777" w:rsidTr="00752CBE">
        <w:tc>
          <w:tcPr>
            <w:tcW w:w="1188" w:type="dxa"/>
          </w:tcPr>
          <w:p w14:paraId="27F07D02" w14:textId="77777777" w:rsidR="00047160" w:rsidRPr="00A8576D" w:rsidRDefault="00047160" w:rsidP="00AC10B9">
            <w:pPr>
              <w:ind w:right="20"/>
              <w:rPr>
                <w:rFonts w:ascii="굴림" w:eastAsia="굴림" w:hAnsi="굴림"/>
              </w:rPr>
            </w:pPr>
            <w:r w:rsidRPr="00A8576D">
              <w:rPr>
                <w:rFonts w:ascii="굴림" w:eastAsia="굴림" w:hAnsi="굴림" w:hint="eastAsia"/>
              </w:rPr>
              <w:t>Step 3</w:t>
            </w:r>
          </w:p>
        </w:tc>
        <w:tc>
          <w:tcPr>
            <w:tcW w:w="7968" w:type="dxa"/>
          </w:tcPr>
          <w:p w14:paraId="4FF8793C" w14:textId="77777777" w:rsidR="00047160" w:rsidRPr="002F5F3A" w:rsidRDefault="00047160" w:rsidP="00AC10B9">
            <w:pPr>
              <w:wordWrap/>
              <w:ind w:right="20"/>
              <w:rPr>
                <w:b/>
              </w:rPr>
            </w:pPr>
            <w:r w:rsidRPr="002F5F3A">
              <w:rPr>
                <w:b/>
              </w:rPr>
              <w:t>Enables Single hop BGP session and sets bfd session parameter.</w:t>
            </w:r>
          </w:p>
          <w:p w14:paraId="0A4FE5E4" w14:textId="77777777" w:rsidR="00047160" w:rsidRPr="002F5F3A" w:rsidRDefault="00047160" w:rsidP="00AC10B9">
            <w:pPr>
              <w:wordWrap/>
              <w:ind w:right="20"/>
              <w:rPr>
                <w:b/>
              </w:rPr>
            </w:pPr>
          </w:p>
          <w:p w14:paraId="36330F4E" w14:textId="77777777" w:rsidR="00047160" w:rsidRPr="002F5F3A" w:rsidRDefault="00047160" w:rsidP="00AC10B9">
            <w:pPr>
              <w:wordWrap/>
              <w:ind w:right="20"/>
            </w:pPr>
            <w:r w:rsidRPr="002F5F3A">
              <w:t xml:space="preserve">Switch_A# </w:t>
            </w:r>
            <w:r w:rsidRPr="002F5F3A">
              <w:rPr>
                <w:b/>
                <w:bCs/>
              </w:rPr>
              <w:t>configure terminal</w:t>
            </w:r>
          </w:p>
          <w:p w14:paraId="5FDEF502"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076A271F"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0E6B7820" w14:textId="77777777" w:rsidR="00047160" w:rsidRPr="002F5F3A" w:rsidRDefault="00047160" w:rsidP="00AC10B9">
            <w:pPr>
              <w:wordWrap/>
              <w:ind w:right="20"/>
              <w:rPr>
                <w:b/>
              </w:rPr>
            </w:pPr>
          </w:p>
        </w:tc>
      </w:tr>
      <w:tr w:rsidR="00047160" w:rsidRPr="00A8576D" w14:paraId="676B9BD4" w14:textId="77777777" w:rsidTr="00752CBE">
        <w:tc>
          <w:tcPr>
            <w:tcW w:w="1188" w:type="dxa"/>
          </w:tcPr>
          <w:p w14:paraId="3EE26837"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14:paraId="0EC4E6DE" w14:textId="77777777" w:rsidR="00047160" w:rsidRPr="002F5F3A" w:rsidRDefault="00047160" w:rsidP="00AC10B9">
            <w:pPr>
              <w:wordWrap/>
              <w:ind w:right="20"/>
              <w:rPr>
                <w:b/>
                <w:bCs/>
              </w:rPr>
            </w:pPr>
            <w:r w:rsidRPr="002F5F3A">
              <w:rPr>
                <w:b/>
                <w:bCs/>
              </w:rPr>
              <w:t>Shows BFD peer information.</w:t>
            </w:r>
          </w:p>
          <w:p w14:paraId="32D980CE" w14:textId="77777777" w:rsidR="00047160" w:rsidRPr="002F5F3A" w:rsidRDefault="00047160" w:rsidP="00AC10B9">
            <w:pPr>
              <w:wordWrap/>
              <w:ind w:right="20"/>
              <w:rPr>
                <w:b/>
                <w:bCs/>
              </w:rPr>
            </w:pPr>
          </w:p>
          <w:p w14:paraId="5D2F347A" w14:textId="77777777" w:rsidR="00047160" w:rsidRPr="002F5F3A" w:rsidRDefault="00047160" w:rsidP="00AC10B9">
            <w:pPr>
              <w:wordWrap/>
              <w:ind w:right="20"/>
              <w:rPr>
                <w:b/>
                <w:bCs/>
              </w:rPr>
            </w:pPr>
            <w:r w:rsidRPr="002F5F3A">
              <w:t xml:space="preserve">Switch_A# </w:t>
            </w:r>
            <w:r w:rsidRPr="002F5F3A">
              <w:rPr>
                <w:b/>
                <w:bCs/>
              </w:rPr>
              <w:t>show bfd neighbors</w:t>
            </w:r>
          </w:p>
          <w:p w14:paraId="76FD1DC2" w14:textId="77777777" w:rsidR="00047160" w:rsidRPr="002F5F3A" w:rsidRDefault="00047160" w:rsidP="00AC10B9">
            <w:pPr>
              <w:wordWrap/>
              <w:ind w:right="20"/>
              <w:rPr>
                <w:b/>
                <w:bCs/>
              </w:rPr>
            </w:pPr>
          </w:p>
        </w:tc>
      </w:tr>
    </w:tbl>
    <w:p w14:paraId="2645F3B3" w14:textId="77777777"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14:paraId="1E6537BC" w14:textId="77777777" w:rsidTr="005D40B1">
        <w:tc>
          <w:tcPr>
            <w:tcW w:w="9156" w:type="dxa"/>
          </w:tcPr>
          <w:p w14:paraId="64A2F224" w14:textId="77777777" w:rsidR="00047160" w:rsidRPr="00086FC3" w:rsidRDefault="00047160" w:rsidP="00AC10B9">
            <w:pPr>
              <w:ind w:right="20"/>
              <w:rPr>
                <w:rFonts w:eastAsia="굴림"/>
                <w:bCs/>
              </w:rPr>
            </w:pPr>
            <w:r w:rsidRPr="00086FC3">
              <w:rPr>
                <w:rFonts w:eastAsia="굴림"/>
                <w:bCs/>
              </w:rPr>
              <w:t>!</w:t>
            </w:r>
          </w:p>
          <w:p w14:paraId="5A30404B" w14:textId="77777777" w:rsidR="00047160" w:rsidRPr="00086FC3" w:rsidRDefault="00047160" w:rsidP="00AC10B9">
            <w:pPr>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081F68B2" w14:textId="77777777" w:rsidR="00047160" w:rsidRPr="00086FC3" w:rsidRDefault="00047160" w:rsidP="00AC10B9">
            <w:pPr>
              <w:ind w:right="20"/>
              <w:rPr>
                <w:rFonts w:eastAsia="굴림"/>
                <w:bCs/>
              </w:rPr>
            </w:pPr>
            <w:r w:rsidRPr="00086FC3">
              <w:rPr>
                <w:rFonts w:eastAsia="굴림"/>
                <w:bCs/>
              </w:rPr>
              <w:t xml:space="preserve"> ip address 20.1.1.1/24</w:t>
            </w:r>
            <w:r w:rsidRPr="00086FC3">
              <w:rPr>
                <w:rFonts w:eastAsia="굴림"/>
                <w:bCs/>
              </w:rPr>
              <w:br/>
            </w:r>
            <w:r w:rsidRPr="00086FC3">
              <w:rPr>
                <w:rFonts w:eastAsia="굴림"/>
              </w:rPr>
              <w:t xml:space="preserve"> bfd interval 300 min_rx 300 multiplier 3</w:t>
            </w:r>
          </w:p>
          <w:p w14:paraId="38003A46" w14:textId="77777777" w:rsidR="00047160" w:rsidRPr="00086FC3" w:rsidRDefault="00047160" w:rsidP="00AC10B9">
            <w:pPr>
              <w:ind w:right="20"/>
              <w:rPr>
                <w:rFonts w:eastAsia="굴림"/>
                <w:bCs/>
              </w:rPr>
            </w:pPr>
            <w:r w:rsidRPr="00086FC3">
              <w:rPr>
                <w:rFonts w:eastAsia="굴림"/>
                <w:bCs/>
              </w:rPr>
              <w:t>!</w:t>
            </w:r>
          </w:p>
          <w:p w14:paraId="7BC85F73" w14:textId="77777777" w:rsidR="00047160" w:rsidRPr="00086FC3" w:rsidRDefault="00047160" w:rsidP="00AC10B9">
            <w:pPr>
              <w:ind w:right="20"/>
              <w:rPr>
                <w:rFonts w:eastAsia="굴림"/>
                <w:bCs/>
              </w:rPr>
            </w:pPr>
            <w:r w:rsidRPr="00086FC3">
              <w:rPr>
                <w:rFonts w:eastAsia="굴림"/>
                <w:bCs/>
              </w:rPr>
              <w:t>router bgp 80</w:t>
            </w:r>
          </w:p>
          <w:p w14:paraId="5102BEAE" w14:textId="77777777" w:rsidR="00047160" w:rsidRPr="00086FC3" w:rsidRDefault="00047160" w:rsidP="00AC10B9">
            <w:pPr>
              <w:ind w:right="20" w:firstLineChars="50" w:firstLine="90"/>
              <w:rPr>
                <w:rFonts w:eastAsia="굴림"/>
                <w:bCs/>
              </w:rPr>
            </w:pPr>
            <w:r w:rsidRPr="00086FC3">
              <w:rPr>
                <w:rFonts w:eastAsia="굴림"/>
                <w:bCs/>
              </w:rPr>
              <w:t>neighbor 20.1.1.81 remote-as 81</w:t>
            </w:r>
          </w:p>
          <w:p w14:paraId="7159F572" w14:textId="77777777" w:rsidR="00047160" w:rsidRPr="00086FC3" w:rsidRDefault="00047160" w:rsidP="00AC10B9">
            <w:pPr>
              <w:ind w:right="20" w:firstLineChars="50" w:firstLine="90"/>
              <w:rPr>
                <w:rFonts w:eastAsia="굴림"/>
                <w:bCs/>
              </w:rPr>
            </w:pPr>
            <w:r w:rsidRPr="00086FC3">
              <w:rPr>
                <w:rFonts w:eastAsia="굴림"/>
                <w:bCs/>
              </w:rPr>
              <w:t>neighbor 20.1.1.81 fall-over bfd</w:t>
            </w:r>
          </w:p>
          <w:p w14:paraId="232A0742" w14:textId="77777777" w:rsidR="00047160" w:rsidRPr="00086FC3" w:rsidRDefault="00047160" w:rsidP="00AC10B9">
            <w:pPr>
              <w:ind w:right="20"/>
              <w:rPr>
                <w:rFonts w:eastAsia="굴림"/>
              </w:rPr>
            </w:pPr>
            <w:r w:rsidRPr="00086FC3">
              <w:rPr>
                <w:rFonts w:eastAsia="굴림"/>
              </w:rPr>
              <w:t>!</w:t>
            </w:r>
          </w:p>
        </w:tc>
      </w:tr>
    </w:tbl>
    <w:p w14:paraId="2C17E916" w14:textId="77777777" w:rsidR="00047160" w:rsidRPr="00EC4082" w:rsidRDefault="00047160" w:rsidP="00AC10B9">
      <w:pPr>
        <w:pStyle w:val="4"/>
        <w:ind w:left="0" w:right="20"/>
      </w:pPr>
      <w:r>
        <w:t xml:space="preserve">Configuring BFD Support for </w:t>
      </w:r>
      <w:r>
        <w:rPr>
          <w:rFonts w:hint="eastAsia"/>
        </w:rPr>
        <w:t>Internal BGP</w:t>
      </w:r>
    </w:p>
    <w:p w14:paraId="2C55B6E7" w14:textId="77777777" w:rsidR="00047160" w:rsidRDefault="00047160" w:rsidP="00AC10B9">
      <w:pPr>
        <w:pStyle w:val="a3"/>
        <w:ind w:left="0" w:right="20"/>
      </w:pPr>
      <w:r w:rsidRPr="002F5F3A">
        <w:t>To use BFD on internal BGP, do the following tasks:</w:t>
      </w:r>
    </w:p>
    <w:p w14:paraId="6F568173" w14:textId="77777777" w:rsidR="0005294B" w:rsidRDefault="0005294B" w:rsidP="00AC10B9">
      <w:pPr>
        <w:pStyle w:val="a3"/>
        <w:ind w:left="0" w:right="20"/>
      </w:pPr>
    </w:p>
    <w:p w14:paraId="64B10832" w14:textId="77777777" w:rsidR="00086FC3" w:rsidRPr="002F5F3A" w:rsidRDefault="00086FC3" w:rsidP="00AC10B9">
      <w:pPr>
        <w:pStyle w:val="afffff3"/>
        <w:ind w:left="0" w:right="20"/>
      </w:pPr>
      <w:bookmarkStart w:id="3174" w:name="_Toc391575340"/>
      <w:r>
        <w:t xml:space="preserve">Table </w:t>
      </w:r>
      <w:r w:rsidR="005832B8">
        <w:fldChar w:fldCharType="begin"/>
      </w:r>
      <w:r w:rsidR="00092D8C">
        <w:instrText xml:space="preserve"> SEQ Table \* ARABIC </w:instrText>
      </w:r>
      <w:r w:rsidR="005832B8">
        <w:fldChar w:fldCharType="separate"/>
      </w:r>
      <w:r w:rsidR="00F34B87">
        <w:rPr>
          <w:noProof/>
        </w:rPr>
        <w:t>198</w:t>
      </w:r>
      <w:r w:rsidR="005832B8">
        <w:rPr>
          <w:noProof/>
        </w:rPr>
        <w:fldChar w:fldCharType="end"/>
      </w:r>
      <w:r>
        <w:rPr>
          <w:rFonts w:hint="eastAsia"/>
        </w:rPr>
        <w:t xml:space="preserve"> </w:t>
      </w:r>
      <w:r w:rsidRPr="002F5F3A">
        <w:t>BFD on internal BGP</w:t>
      </w:r>
      <w:bookmarkEnd w:id="3174"/>
    </w:p>
    <w:tbl>
      <w:tblPr>
        <w:tblStyle w:val="CLIWide"/>
        <w:tblW w:w="0" w:type="auto"/>
        <w:tblLook w:val="01E0" w:firstRow="1" w:lastRow="1" w:firstColumn="1" w:lastColumn="1" w:noHBand="0" w:noVBand="0"/>
      </w:tblPr>
      <w:tblGrid>
        <w:gridCol w:w="1140"/>
        <w:gridCol w:w="6792"/>
      </w:tblGrid>
      <w:tr w:rsidR="00752CBE" w:rsidRPr="00A8576D"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A8576D" w:rsidRDefault="00752CBE" w:rsidP="00AC10B9">
            <w:pPr>
              <w:wordWrap/>
              <w:ind w:right="20"/>
              <w:rPr>
                <w:rFonts w:ascii="굴림" w:eastAsia="굴림" w:hAnsi="굴림"/>
              </w:rPr>
            </w:pPr>
            <w:r w:rsidRPr="00752CBE">
              <w:rPr>
                <w:rFonts w:hint="eastAsia"/>
                <w:b/>
              </w:rPr>
              <w:lastRenderedPageBreak/>
              <w:t>Step</w:t>
            </w:r>
          </w:p>
        </w:tc>
        <w:tc>
          <w:tcPr>
            <w:tcW w:w="7968" w:type="dxa"/>
          </w:tcPr>
          <w:p w14:paraId="30FDB150" w14:textId="77777777" w:rsidR="00752CBE" w:rsidRPr="002F5F3A" w:rsidRDefault="00752CBE" w:rsidP="00AC10B9">
            <w:pPr>
              <w:wordWrap/>
              <w:ind w:right="20"/>
              <w:rPr>
                <w:b/>
              </w:rPr>
            </w:pPr>
            <w:r w:rsidRPr="00752CBE">
              <w:rPr>
                <w:rFonts w:hint="eastAsia"/>
                <w:b/>
              </w:rPr>
              <w:t>Description</w:t>
            </w:r>
          </w:p>
        </w:tc>
      </w:tr>
      <w:tr w:rsidR="00047160" w:rsidRPr="00A8576D" w14:paraId="476DEA57" w14:textId="77777777" w:rsidTr="00752CBE">
        <w:tc>
          <w:tcPr>
            <w:tcW w:w="1188" w:type="dxa"/>
          </w:tcPr>
          <w:p w14:paraId="716C4DE7"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14:paraId="62F5897B" w14:textId="77777777" w:rsidR="00047160" w:rsidRPr="002F5F3A" w:rsidRDefault="00047160" w:rsidP="00AC10B9">
            <w:pPr>
              <w:wordWrap/>
              <w:ind w:right="20"/>
              <w:rPr>
                <w:b/>
              </w:rPr>
            </w:pPr>
            <w:r w:rsidRPr="002F5F3A">
              <w:rPr>
                <w:b/>
              </w:rPr>
              <w:t>Sets Internal BGP.</w:t>
            </w:r>
          </w:p>
          <w:p w14:paraId="00A8298D" w14:textId="77777777" w:rsidR="00047160" w:rsidRPr="00752CBE" w:rsidRDefault="00047160" w:rsidP="00AC10B9">
            <w:pPr>
              <w:wordWrap/>
              <w:ind w:right="20"/>
            </w:pPr>
          </w:p>
          <w:p w14:paraId="4E4EAEFC" w14:textId="77777777" w:rsidR="00047160" w:rsidRPr="002F5F3A" w:rsidRDefault="00047160" w:rsidP="00AC10B9">
            <w:pPr>
              <w:wordWrap/>
              <w:ind w:right="20"/>
            </w:pPr>
            <w:r w:rsidRPr="002F5F3A">
              <w:t xml:space="preserve">Switch_A# </w:t>
            </w:r>
            <w:r w:rsidRPr="002F5F3A">
              <w:rPr>
                <w:b/>
                <w:bCs/>
              </w:rPr>
              <w:t>configure terminal</w:t>
            </w:r>
          </w:p>
          <w:p w14:paraId="3B9BCC32" w14:textId="77777777" w:rsidR="00047160" w:rsidRPr="002F5F3A" w:rsidRDefault="00047160" w:rsidP="00AC10B9">
            <w:pPr>
              <w:wordWrap/>
              <w:ind w:right="20"/>
              <w:rPr>
                <w:b/>
                <w:bCs/>
              </w:rPr>
            </w:pPr>
            <w:r w:rsidRPr="002F5F3A">
              <w:t xml:space="preserve">Switch_A(config)# </w:t>
            </w:r>
            <w:r w:rsidRPr="002F5F3A">
              <w:rPr>
                <w:b/>
                <w:bCs/>
              </w:rPr>
              <w:t>router bgp 80</w:t>
            </w:r>
          </w:p>
          <w:p w14:paraId="62F56684" w14:textId="77777777" w:rsidR="00047160" w:rsidRPr="002F5F3A" w:rsidRDefault="00047160" w:rsidP="00AC10B9">
            <w:pPr>
              <w:wordWrap/>
              <w:ind w:right="20"/>
              <w:rPr>
                <w:b/>
                <w:bCs/>
              </w:rPr>
            </w:pPr>
            <w:r w:rsidRPr="002F5F3A">
              <w:t xml:space="preserve">Switch_A(config-router)# </w:t>
            </w:r>
            <w:r w:rsidRPr="002F5F3A">
              <w:rPr>
                <w:b/>
                <w:bCs/>
              </w:rPr>
              <w:t>neighbor 20.1.1.81 remote-as 80</w:t>
            </w:r>
          </w:p>
          <w:p w14:paraId="7B6AB34F" w14:textId="77777777" w:rsidR="00047160" w:rsidRPr="002F5F3A" w:rsidRDefault="00047160" w:rsidP="00AC10B9">
            <w:pPr>
              <w:wordWrap/>
              <w:ind w:right="20"/>
            </w:pPr>
          </w:p>
        </w:tc>
      </w:tr>
      <w:tr w:rsidR="00047160" w:rsidRPr="00A8576D" w14:paraId="42F9EA10" w14:textId="77777777" w:rsidTr="00752CBE">
        <w:tc>
          <w:tcPr>
            <w:tcW w:w="1188" w:type="dxa"/>
          </w:tcPr>
          <w:p w14:paraId="5EC3E332"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14:paraId="1BEFDBF8" w14:textId="77777777" w:rsidR="00047160" w:rsidRPr="002F5F3A" w:rsidRDefault="00047160" w:rsidP="00AC10B9">
            <w:pPr>
              <w:wordWrap/>
              <w:ind w:right="20"/>
              <w:rPr>
                <w:b/>
                <w:bCs/>
              </w:rPr>
            </w:pPr>
            <w:r w:rsidRPr="002F5F3A">
              <w:rPr>
                <w:b/>
                <w:bCs/>
              </w:rPr>
              <w:t>Sets BGP to use BFD to session with specific neighbor.</w:t>
            </w:r>
          </w:p>
          <w:p w14:paraId="5BD674A9" w14:textId="77777777" w:rsidR="00047160" w:rsidRPr="002F5F3A" w:rsidRDefault="00047160" w:rsidP="00AC10B9">
            <w:pPr>
              <w:wordWrap/>
              <w:ind w:right="20"/>
            </w:pPr>
          </w:p>
          <w:p w14:paraId="4D4660BE" w14:textId="77777777" w:rsidR="00047160" w:rsidRPr="002F5F3A" w:rsidRDefault="00047160" w:rsidP="00AC10B9">
            <w:pPr>
              <w:wordWrap/>
              <w:ind w:right="20"/>
            </w:pPr>
            <w:r w:rsidRPr="002F5F3A">
              <w:t xml:space="preserve">Switch_A# </w:t>
            </w:r>
            <w:r w:rsidRPr="002F5F3A">
              <w:rPr>
                <w:b/>
                <w:bCs/>
              </w:rPr>
              <w:t>configure terminal</w:t>
            </w:r>
          </w:p>
          <w:p w14:paraId="1FFA41B3" w14:textId="77777777" w:rsidR="00047160" w:rsidRPr="002F5F3A" w:rsidRDefault="00047160" w:rsidP="00AC10B9">
            <w:pPr>
              <w:wordWrap/>
              <w:ind w:right="20"/>
              <w:rPr>
                <w:b/>
                <w:bCs/>
              </w:rPr>
            </w:pPr>
            <w:r w:rsidRPr="002F5F3A">
              <w:t xml:space="preserve">Switch_A(config)# </w:t>
            </w:r>
            <w:r w:rsidRPr="002F5F3A">
              <w:rPr>
                <w:b/>
                <w:bCs/>
              </w:rPr>
              <w:t>router bgp 80</w:t>
            </w:r>
          </w:p>
          <w:p w14:paraId="5EB74059" w14:textId="77777777" w:rsidR="00047160" w:rsidRPr="002F5F3A" w:rsidRDefault="00047160" w:rsidP="00AC10B9">
            <w:pPr>
              <w:wordWrap/>
              <w:ind w:right="20"/>
              <w:rPr>
                <w:b/>
                <w:bCs/>
              </w:rPr>
            </w:pPr>
            <w:r w:rsidRPr="002F5F3A">
              <w:t xml:space="preserve">Switch_A(config-router)# </w:t>
            </w:r>
            <w:r w:rsidRPr="002F5F3A">
              <w:rPr>
                <w:b/>
                <w:bCs/>
              </w:rPr>
              <w:t>neighbor 20.1.1.81 fall-over bfd</w:t>
            </w:r>
          </w:p>
          <w:p w14:paraId="372C8BBF" w14:textId="77777777" w:rsidR="00047160" w:rsidRPr="002F5F3A" w:rsidRDefault="00047160" w:rsidP="00AC10B9">
            <w:pPr>
              <w:wordWrap/>
              <w:ind w:right="20"/>
              <w:rPr>
                <w:b/>
              </w:rPr>
            </w:pPr>
          </w:p>
        </w:tc>
      </w:tr>
      <w:tr w:rsidR="00047160" w:rsidRPr="00A8576D" w14:paraId="7878C5B2" w14:textId="77777777" w:rsidTr="00752CBE">
        <w:tc>
          <w:tcPr>
            <w:tcW w:w="1188" w:type="dxa"/>
          </w:tcPr>
          <w:p w14:paraId="08955330" w14:textId="77777777" w:rsidR="00047160" w:rsidRPr="00A8576D" w:rsidRDefault="00047160" w:rsidP="00AC10B9">
            <w:pPr>
              <w:ind w:right="20"/>
              <w:rPr>
                <w:rFonts w:ascii="굴림" w:eastAsia="굴림" w:hAnsi="굴림"/>
              </w:rPr>
            </w:pPr>
            <w:r w:rsidRPr="00A8576D">
              <w:rPr>
                <w:rFonts w:ascii="굴림" w:eastAsia="굴림" w:hAnsi="굴림" w:hint="eastAsia"/>
              </w:rPr>
              <w:t xml:space="preserve">Step 3 </w:t>
            </w:r>
            <w:r w:rsidRPr="00A8576D">
              <w:rPr>
                <w:rFonts w:ascii="굴림" w:eastAsia="굴림" w:hAnsi="굴림"/>
              </w:rPr>
              <w:br/>
            </w:r>
            <w:r w:rsidRPr="00A8576D">
              <w:rPr>
                <w:rFonts w:ascii="굴림" w:eastAsia="굴림" w:hAnsi="굴림" w:hint="eastAsia"/>
              </w:rPr>
              <w:t>(Option)</w:t>
            </w:r>
          </w:p>
        </w:tc>
        <w:tc>
          <w:tcPr>
            <w:tcW w:w="7968" w:type="dxa"/>
          </w:tcPr>
          <w:p w14:paraId="63A51713" w14:textId="77777777" w:rsidR="00047160" w:rsidRPr="002F5F3A" w:rsidRDefault="00047160" w:rsidP="00AC10B9">
            <w:pPr>
              <w:wordWrap/>
              <w:ind w:right="20"/>
              <w:rPr>
                <w:b/>
              </w:rPr>
            </w:pPr>
            <w:r w:rsidRPr="002F5F3A">
              <w:rPr>
                <w:b/>
              </w:rPr>
              <w:t>Sets Multihop bfd session parameter</w:t>
            </w:r>
          </w:p>
          <w:p w14:paraId="4F732E69" w14:textId="77777777" w:rsidR="00047160" w:rsidRPr="002F5F3A" w:rsidRDefault="00047160" w:rsidP="00AC10B9">
            <w:pPr>
              <w:wordWrap/>
              <w:ind w:right="20"/>
              <w:rPr>
                <w:b/>
              </w:rPr>
            </w:pPr>
          </w:p>
          <w:p w14:paraId="10C84B50" w14:textId="77777777" w:rsidR="00047160" w:rsidRPr="002F5F3A" w:rsidRDefault="00047160" w:rsidP="00AC10B9">
            <w:pPr>
              <w:wordWrap/>
              <w:ind w:right="20"/>
            </w:pPr>
            <w:r w:rsidRPr="002F5F3A">
              <w:t xml:space="preserve">Switch_A# </w:t>
            </w:r>
            <w:r w:rsidRPr="002F5F3A">
              <w:rPr>
                <w:b/>
                <w:bCs/>
              </w:rPr>
              <w:t>configure terminal</w:t>
            </w:r>
          </w:p>
          <w:p w14:paraId="6EFDF561" w14:textId="77777777" w:rsidR="00047160" w:rsidRPr="002F5F3A" w:rsidRDefault="00047160" w:rsidP="00AC10B9">
            <w:pPr>
              <w:wordWrap/>
              <w:ind w:right="20"/>
              <w:rPr>
                <w:b/>
                <w:bCs/>
              </w:rPr>
            </w:pPr>
            <w:r w:rsidRPr="002F5F3A">
              <w:t xml:space="preserve">Switch_A(config)# </w:t>
            </w:r>
            <w:r w:rsidRPr="002F5F3A">
              <w:rPr>
                <w:b/>
                <w:bCs/>
              </w:rPr>
              <w:t>bfd multihop-peer 20.1.1.81 interval 900 min_rx 500 multiplier 3</w:t>
            </w:r>
          </w:p>
          <w:p w14:paraId="1FBB88B8" w14:textId="77777777" w:rsidR="00047160" w:rsidRPr="002F5F3A" w:rsidRDefault="00047160" w:rsidP="00AC10B9">
            <w:pPr>
              <w:wordWrap/>
              <w:ind w:right="20"/>
              <w:rPr>
                <w:b/>
              </w:rPr>
            </w:pPr>
          </w:p>
        </w:tc>
      </w:tr>
      <w:tr w:rsidR="00047160" w:rsidRPr="00A8576D" w14:paraId="74648D2E" w14:textId="77777777" w:rsidTr="00752CBE">
        <w:tc>
          <w:tcPr>
            <w:tcW w:w="1188" w:type="dxa"/>
          </w:tcPr>
          <w:p w14:paraId="4C45291C"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14:paraId="1447034C" w14:textId="77777777" w:rsidR="00047160" w:rsidRPr="002F5F3A" w:rsidRDefault="00047160" w:rsidP="00AC10B9">
            <w:pPr>
              <w:wordWrap/>
              <w:ind w:right="20"/>
              <w:rPr>
                <w:b/>
                <w:bCs/>
              </w:rPr>
            </w:pPr>
            <w:r w:rsidRPr="002F5F3A">
              <w:rPr>
                <w:b/>
                <w:bCs/>
              </w:rPr>
              <w:t>Shows BFD peer information.</w:t>
            </w:r>
          </w:p>
          <w:p w14:paraId="03563236" w14:textId="77777777" w:rsidR="00047160" w:rsidRPr="002F5F3A" w:rsidRDefault="00047160" w:rsidP="00AC10B9">
            <w:pPr>
              <w:wordWrap/>
              <w:ind w:right="20"/>
              <w:rPr>
                <w:b/>
                <w:bCs/>
              </w:rPr>
            </w:pPr>
          </w:p>
          <w:p w14:paraId="1CD0EC8E" w14:textId="77777777" w:rsidR="00047160" w:rsidRPr="002F5F3A" w:rsidRDefault="00047160" w:rsidP="00AC10B9">
            <w:pPr>
              <w:wordWrap/>
              <w:ind w:right="20"/>
              <w:rPr>
                <w:b/>
                <w:bCs/>
              </w:rPr>
            </w:pPr>
            <w:r w:rsidRPr="002F5F3A">
              <w:t xml:space="preserve">Switch_A# </w:t>
            </w:r>
            <w:r w:rsidRPr="002F5F3A">
              <w:rPr>
                <w:b/>
                <w:bCs/>
              </w:rPr>
              <w:t>show bfd neighbors</w:t>
            </w:r>
          </w:p>
          <w:p w14:paraId="160FBA23" w14:textId="77777777" w:rsidR="00047160" w:rsidRPr="002F5F3A" w:rsidRDefault="00047160" w:rsidP="00AC10B9">
            <w:pPr>
              <w:wordWrap/>
              <w:ind w:right="20"/>
              <w:rPr>
                <w:b/>
                <w:bCs/>
              </w:rPr>
            </w:pPr>
          </w:p>
        </w:tc>
      </w:tr>
    </w:tbl>
    <w:p w14:paraId="50890DF4" w14:textId="77777777"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14:paraId="1C765A88" w14:textId="77777777" w:rsidTr="005D40B1">
        <w:tc>
          <w:tcPr>
            <w:tcW w:w="9156" w:type="dxa"/>
          </w:tcPr>
          <w:p w14:paraId="34E92760" w14:textId="77777777" w:rsidR="00047160" w:rsidRPr="00086FC3" w:rsidRDefault="00047160" w:rsidP="00D616D4">
            <w:pPr>
              <w:spacing w:line="240" w:lineRule="auto"/>
              <w:ind w:right="20"/>
              <w:rPr>
                <w:rFonts w:eastAsia="굴림"/>
                <w:bCs/>
              </w:rPr>
            </w:pPr>
            <w:r w:rsidRPr="00086FC3">
              <w:rPr>
                <w:rFonts w:eastAsia="굴림"/>
                <w:bCs/>
              </w:rPr>
              <w:t>!</w:t>
            </w:r>
          </w:p>
          <w:p w14:paraId="6F9870A1" w14:textId="77777777"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4625B9C3" w14:textId="77777777" w:rsidR="00047160" w:rsidRPr="00086FC3" w:rsidRDefault="00047160" w:rsidP="00D616D4">
            <w:pPr>
              <w:spacing w:line="240" w:lineRule="auto"/>
              <w:ind w:right="20"/>
              <w:rPr>
                <w:rFonts w:eastAsia="굴림"/>
                <w:bCs/>
              </w:rPr>
            </w:pPr>
            <w:r w:rsidRPr="00086FC3">
              <w:rPr>
                <w:rFonts w:eastAsia="굴림"/>
                <w:bCs/>
              </w:rPr>
              <w:t xml:space="preserve"> ip address 20.1.1.1/24</w:t>
            </w:r>
          </w:p>
          <w:p w14:paraId="30544F9F" w14:textId="77777777" w:rsidR="00047160" w:rsidRPr="00086FC3" w:rsidRDefault="00047160" w:rsidP="00D616D4">
            <w:pPr>
              <w:spacing w:line="240" w:lineRule="auto"/>
              <w:ind w:right="20"/>
              <w:rPr>
                <w:rFonts w:eastAsia="굴림"/>
                <w:bCs/>
              </w:rPr>
            </w:pPr>
            <w:r w:rsidRPr="00086FC3">
              <w:rPr>
                <w:rFonts w:eastAsia="굴림"/>
                <w:bCs/>
              </w:rPr>
              <w:t>!</w:t>
            </w:r>
          </w:p>
          <w:p w14:paraId="2D7F622D" w14:textId="77777777" w:rsidR="00047160" w:rsidRPr="00086FC3" w:rsidRDefault="00047160" w:rsidP="00D616D4">
            <w:pPr>
              <w:spacing w:line="240" w:lineRule="auto"/>
              <w:ind w:right="20"/>
              <w:rPr>
                <w:rFonts w:eastAsia="굴림"/>
                <w:bCs/>
              </w:rPr>
            </w:pPr>
            <w:r w:rsidRPr="00086FC3">
              <w:rPr>
                <w:rFonts w:eastAsia="굴림"/>
                <w:bCs/>
              </w:rPr>
              <w:t>bfd multihop-peer 20.1.1.81 interval 900 min_rx 500 multiplier 3</w:t>
            </w:r>
          </w:p>
          <w:p w14:paraId="0AE622E8" w14:textId="77777777" w:rsidR="00047160" w:rsidRPr="00086FC3" w:rsidRDefault="00047160" w:rsidP="00D616D4">
            <w:pPr>
              <w:spacing w:line="240" w:lineRule="auto"/>
              <w:ind w:right="20"/>
              <w:rPr>
                <w:rFonts w:eastAsia="굴림"/>
                <w:bCs/>
              </w:rPr>
            </w:pPr>
            <w:r w:rsidRPr="00086FC3">
              <w:rPr>
                <w:rFonts w:eastAsia="굴림"/>
                <w:bCs/>
              </w:rPr>
              <w:t>!</w:t>
            </w:r>
          </w:p>
          <w:p w14:paraId="39D5C77E" w14:textId="77777777" w:rsidR="00047160" w:rsidRPr="00086FC3" w:rsidRDefault="00047160" w:rsidP="00D616D4">
            <w:pPr>
              <w:spacing w:line="240" w:lineRule="auto"/>
              <w:ind w:right="20"/>
              <w:rPr>
                <w:rFonts w:eastAsia="굴림"/>
                <w:bCs/>
              </w:rPr>
            </w:pPr>
            <w:r w:rsidRPr="00086FC3">
              <w:rPr>
                <w:rFonts w:eastAsia="굴림"/>
                <w:bCs/>
              </w:rPr>
              <w:t>router bgp 80</w:t>
            </w:r>
          </w:p>
          <w:p w14:paraId="595302DD" w14:textId="77777777" w:rsidR="00047160" w:rsidRPr="00086FC3" w:rsidRDefault="00047160" w:rsidP="00D616D4">
            <w:pPr>
              <w:spacing w:line="240" w:lineRule="auto"/>
              <w:ind w:right="20" w:firstLineChars="50" w:firstLine="90"/>
              <w:rPr>
                <w:rFonts w:eastAsia="굴림"/>
                <w:bCs/>
              </w:rPr>
            </w:pPr>
            <w:r w:rsidRPr="00086FC3">
              <w:rPr>
                <w:rFonts w:eastAsia="굴림"/>
                <w:bCs/>
              </w:rPr>
              <w:t>neighbor 20.1.1.81 remote-as 80</w:t>
            </w:r>
          </w:p>
          <w:p w14:paraId="60A1CD2C" w14:textId="77777777" w:rsidR="00047160" w:rsidRPr="00086FC3" w:rsidRDefault="00047160" w:rsidP="00D616D4">
            <w:pPr>
              <w:spacing w:line="240" w:lineRule="auto"/>
              <w:ind w:right="20" w:firstLineChars="50" w:firstLine="90"/>
              <w:rPr>
                <w:rFonts w:eastAsia="굴림"/>
                <w:bCs/>
              </w:rPr>
            </w:pPr>
            <w:r w:rsidRPr="00086FC3">
              <w:rPr>
                <w:rFonts w:eastAsia="굴림"/>
                <w:bCs/>
              </w:rPr>
              <w:t>neighbor 20.1.1.81 fall-over bfd</w:t>
            </w:r>
          </w:p>
          <w:p w14:paraId="3A48F89C" w14:textId="77777777" w:rsidR="00047160" w:rsidRPr="00086FC3" w:rsidRDefault="00047160" w:rsidP="00D616D4">
            <w:pPr>
              <w:spacing w:line="240" w:lineRule="auto"/>
              <w:ind w:right="20"/>
              <w:rPr>
                <w:rFonts w:eastAsia="굴림"/>
              </w:rPr>
            </w:pPr>
            <w:r w:rsidRPr="00086FC3">
              <w:rPr>
                <w:rFonts w:eastAsia="굴림"/>
              </w:rPr>
              <w:t>!</w:t>
            </w:r>
          </w:p>
        </w:tc>
      </w:tr>
    </w:tbl>
    <w:p w14:paraId="037BCF6E" w14:textId="77777777" w:rsidR="00047160" w:rsidRDefault="00047160" w:rsidP="00AC10B9">
      <w:pPr>
        <w:pStyle w:val="3"/>
        <w:ind w:left="0" w:right="20"/>
      </w:pPr>
      <w:bookmarkStart w:id="3175" w:name="_Toc295832351"/>
      <w:bookmarkStart w:id="3176" w:name="_Toc295832394"/>
      <w:bookmarkStart w:id="3177" w:name="_Toc295833070"/>
      <w:bookmarkStart w:id="3178" w:name="_Toc445131031"/>
      <w:r>
        <w:rPr>
          <w:rFonts w:hint="eastAsia"/>
        </w:rPr>
        <w:t xml:space="preserve">Sample Three: </w:t>
      </w:r>
      <w:r w:rsidRPr="005D40B1">
        <w:t>Configuring</w:t>
      </w:r>
      <w:r>
        <w:t xml:space="preserve"> BFD </w:t>
      </w:r>
      <w:r>
        <w:rPr>
          <w:rFonts w:hint="eastAsia"/>
        </w:rPr>
        <w:t>for static routing</w:t>
      </w:r>
      <w:bookmarkEnd w:id="3175"/>
      <w:bookmarkEnd w:id="3176"/>
      <w:bookmarkEnd w:id="3177"/>
      <w:bookmarkEnd w:id="3178"/>
    </w:p>
    <w:p w14:paraId="3FD14F08" w14:textId="77777777" w:rsidR="00047160" w:rsidRPr="002F5F3A" w:rsidRDefault="00047160" w:rsidP="00AC10B9">
      <w:pPr>
        <w:pStyle w:val="a3"/>
        <w:ind w:left="0" w:right="20"/>
      </w:pPr>
      <w:r w:rsidRPr="002F5F3A">
        <w:t>The example below describes the way of using BFD in the network using static routing:</w:t>
      </w:r>
    </w:p>
    <w:p w14:paraId="5BD1B5DA" w14:textId="77777777" w:rsidR="00047160" w:rsidRDefault="00047160" w:rsidP="00AC10B9">
      <w:pPr>
        <w:ind w:right="20"/>
      </w:pPr>
      <w:r>
        <w:rPr>
          <w:rFonts w:hint="eastAsia"/>
        </w:rPr>
        <w:t>.</w:t>
      </w:r>
    </w:p>
    <w:p w14:paraId="173A6522" w14:textId="77777777" w:rsidR="00047160" w:rsidRDefault="005D40B1" w:rsidP="00AC10B9">
      <w:pPr>
        <w:ind w:leftChars="945" w:left="1701" w:right="20"/>
        <w:jc w:val="left"/>
      </w:pPr>
      <w:r>
        <w:rPr>
          <w:noProof/>
        </w:rPr>
        <w:lastRenderedPageBreak/>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Default="00086FC3" w:rsidP="00AC10B9">
      <w:pPr>
        <w:pStyle w:val="afffff3"/>
        <w:ind w:left="0" w:right="20"/>
      </w:pPr>
      <w:bookmarkStart w:id="3179" w:name="_Toc295833834"/>
      <w:bookmarkStart w:id="3180" w:name="_Toc391575496"/>
      <w:r>
        <w:t xml:space="preserve">Figure </w:t>
      </w:r>
      <w:fldSimple w:instr=" SEQ Figure \* ARABIC ">
        <w:r w:rsidR="00D52C4A">
          <w:rPr>
            <w:noProof/>
          </w:rPr>
          <w:t>41</w:t>
        </w:r>
      </w:fldSimple>
      <w:r w:rsidR="00D52C4A">
        <w:rPr>
          <w:rFonts w:hint="eastAsia"/>
        </w:rPr>
        <w:t xml:space="preserve"> </w:t>
      </w:r>
      <w:r w:rsidRPr="002F5F3A">
        <w:t>Configuring BFD for static routing</w:t>
      </w:r>
      <w:bookmarkEnd w:id="3179"/>
      <w:bookmarkEnd w:id="3180"/>
    </w:p>
    <w:p w14:paraId="4A26D791" w14:textId="77777777" w:rsidR="00047160" w:rsidRDefault="00047160" w:rsidP="00AC10B9">
      <w:pPr>
        <w:pStyle w:val="a3"/>
        <w:ind w:left="0" w:right="20"/>
      </w:pPr>
      <w:r w:rsidRPr="002F5F3A">
        <w:t xml:space="preserve">If you use </w:t>
      </w:r>
      <w:r w:rsidR="00D616D4">
        <w:t xml:space="preserve">the </w:t>
      </w:r>
      <w:r w:rsidRPr="002F5F3A">
        <w:t>BFD to check that</w:t>
      </w:r>
      <w:r w:rsidR="00D616D4">
        <w:t xml:space="preserve"> the</w:t>
      </w:r>
      <w:r w:rsidRPr="002F5F3A">
        <w:t xml:space="preserve"> next-hop to specific static router is active, do the following tasks: </w:t>
      </w:r>
    </w:p>
    <w:p w14:paraId="4F28A5EC" w14:textId="77777777" w:rsidR="00047160" w:rsidRPr="002F5F3A" w:rsidRDefault="00086FC3" w:rsidP="00AC10B9">
      <w:pPr>
        <w:pStyle w:val="afffff3"/>
        <w:ind w:left="0" w:right="20"/>
      </w:pPr>
      <w:bookmarkStart w:id="3181" w:name="_Toc295836584"/>
      <w:bookmarkStart w:id="3182" w:name="_Toc391575341"/>
      <w:r>
        <w:t xml:space="preserve">Table </w:t>
      </w:r>
      <w:r w:rsidR="005832B8">
        <w:fldChar w:fldCharType="begin"/>
      </w:r>
      <w:r w:rsidR="00092D8C">
        <w:instrText xml:space="preserve"> SEQ Table \* ARABIC </w:instrText>
      </w:r>
      <w:r w:rsidR="005832B8">
        <w:fldChar w:fldCharType="separate"/>
      </w:r>
      <w:r w:rsidR="00F34B87">
        <w:rPr>
          <w:noProof/>
        </w:rPr>
        <w:t>199</w:t>
      </w:r>
      <w:r w:rsidR="005832B8">
        <w:rPr>
          <w:noProof/>
        </w:rPr>
        <w:fldChar w:fldCharType="end"/>
      </w:r>
      <w:r>
        <w:rPr>
          <w:rFonts w:hint="eastAsia"/>
        </w:rPr>
        <w:t xml:space="preserve"> </w:t>
      </w:r>
      <w:r w:rsidRPr="002F5F3A">
        <w:t>Configuring BFD for static routing</w:t>
      </w:r>
      <w:bookmarkEnd w:id="3181"/>
      <w:bookmarkEnd w:id="3182"/>
    </w:p>
    <w:tbl>
      <w:tblPr>
        <w:tblStyle w:val="CLIWide"/>
        <w:tblW w:w="0" w:type="auto"/>
        <w:tblLook w:val="01E0" w:firstRow="1" w:lastRow="1" w:firstColumn="1" w:lastColumn="1" w:noHBand="0" w:noVBand="0"/>
      </w:tblPr>
      <w:tblGrid>
        <w:gridCol w:w="1095"/>
        <w:gridCol w:w="6837"/>
      </w:tblGrid>
      <w:tr w:rsidR="00752CBE" w:rsidRPr="00A8576D"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752CBE" w:rsidRDefault="00752CBE" w:rsidP="00D616D4">
            <w:pPr>
              <w:spacing w:line="240" w:lineRule="auto"/>
              <w:ind w:right="20"/>
              <w:rPr>
                <w:rFonts w:eastAsia="굴림"/>
                <w:b/>
              </w:rPr>
            </w:pPr>
            <w:r w:rsidRPr="00752CBE">
              <w:rPr>
                <w:rFonts w:eastAsia="굴림"/>
                <w:b/>
              </w:rPr>
              <w:t>Step</w:t>
            </w:r>
          </w:p>
        </w:tc>
        <w:tc>
          <w:tcPr>
            <w:tcW w:w="7968" w:type="dxa"/>
          </w:tcPr>
          <w:p w14:paraId="6AA1DD82" w14:textId="77777777" w:rsidR="00752CBE" w:rsidRPr="00752CBE" w:rsidRDefault="00752CBE" w:rsidP="00D616D4">
            <w:pPr>
              <w:wordWrap/>
              <w:spacing w:line="240" w:lineRule="auto"/>
              <w:ind w:right="20"/>
              <w:rPr>
                <w:b/>
              </w:rPr>
            </w:pPr>
            <w:r w:rsidRPr="00752CBE">
              <w:rPr>
                <w:rFonts w:hint="eastAsia"/>
                <w:b/>
              </w:rPr>
              <w:t>Description</w:t>
            </w:r>
          </w:p>
        </w:tc>
      </w:tr>
      <w:tr w:rsidR="00047160" w:rsidRPr="00A8576D" w14:paraId="20F82B47" w14:textId="77777777" w:rsidTr="00752CBE">
        <w:tc>
          <w:tcPr>
            <w:tcW w:w="1188" w:type="dxa"/>
          </w:tcPr>
          <w:p w14:paraId="613E063B" w14:textId="77777777" w:rsidR="00047160" w:rsidRPr="00752CBE" w:rsidRDefault="00047160" w:rsidP="00D616D4">
            <w:pPr>
              <w:spacing w:line="240" w:lineRule="auto"/>
              <w:ind w:right="20"/>
              <w:rPr>
                <w:rFonts w:eastAsia="굴림"/>
              </w:rPr>
            </w:pPr>
            <w:r w:rsidRPr="00752CBE">
              <w:rPr>
                <w:rFonts w:eastAsia="굴림"/>
              </w:rPr>
              <w:t>Step 1</w:t>
            </w:r>
          </w:p>
        </w:tc>
        <w:tc>
          <w:tcPr>
            <w:tcW w:w="7968" w:type="dxa"/>
          </w:tcPr>
          <w:p w14:paraId="2381EE2F" w14:textId="77777777" w:rsidR="00047160" w:rsidRPr="002F5F3A" w:rsidRDefault="00047160" w:rsidP="00D616D4">
            <w:pPr>
              <w:wordWrap/>
              <w:spacing w:line="240" w:lineRule="auto"/>
              <w:ind w:right="20"/>
            </w:pPr>
            <w:r w:rsidRPr="002F5F3A">
              <w:t>Sets Static route.</w:t>
            </w:r>
          </w:p>
          <w:p w14:paraId="4A9B585E"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4499D914" w14:textId="77777777" w:rsidR="00047160" w:rsidRPr="002F5F3A" w:rsidRDefault="00047160" w:rsidP="00D616D4">
            <w:pPr>
              <w:wordWrap/>
              <w:spacing w:line="240" w:lineRule="auto"/>
              <w:ind w:right="20"/>
              <w:rPr>
                <w:b/>
                <w:bCs/>
              </w:rPr>
            </w:pPr>
            <w:r w:rsidRPr="002F5F3A">
              <w:t xml:space="preserve">Switch_B(config)# </w:t>
            </w:r>
            <w:r w:rsidRPr="002F5F3A">
              <w:rPr>
                <w:b/>
                <w:bCs/>
              </w:rPr>
              <w:t>ip route 35.1.1.0/24 10.1.1.254</w:t>
            </w:r>
          </w:p>
          <w:p w14:paraId="5D29A051" w14:textId="77777777" w:rsidR="00047160" w:rsidRPr="002F5F3A" w:rsidRDefault="00047160" w:rsidP="00D616D4">
            <w:pPr>
              <w:wordWrap/>
              <w:spacing w:line="240" w:lineRule="auto"/>
              <w:ind w:right="20"/>
            </w:pPr>
          </w:p>
        </w:tc>
      </w:tr>
      <w:tr w:rsidR="00047160" w:rsidRPr="00A8576D" w14:paraId="79C5E09A" w14:textId="77777777" w:rsidTr="00752CBE">
        <w:tc>
          <w:tcPr>
            <w:tcW w:w="1188" w:type="dxa"/>
          </w:tcPr>
          <w:p w14:paraId="6BA11330" w14:textId="77777777" w:rsidR="00047160" w:rsidRPr="00752CBE" w:rsidRDefault="00047160" w:rsidP="00D616D4">
            <w:pPr>
              <w:spacing w:line="240" w:lineRule="auto"/>
              <w:ind w:right="20"/>
              <w:rPr>
                <w:rFonts w:eastAsia="굴림"/>
              </w:rPr>
            </w:pPr>
            <w:r w:rsidRPr="00752CBE">
              <w:rPr>
                <w:rFonts w:eastAsia="굴림"/>
              </w:rPr>
              <w:t>Step 2</w:t>
            </w:r>
          </w:p>
        </w:tc>
        <w:tc>
          <w:tcPr>
            <w:tcW w:w="7968" w:type="dxa"/>
          </w:tcPr>
          <w:p w14:paraId="1D6A14D2" w14:textId="77777777" w:rsidR="00047160" w:rsidRPr="002F5F3A" w:rsidRDefault="00047160" w:rsidP="00D616D4">
            <w:pPr>
              <w:wordWrap/>
              <w:spacing w:line="240" w:lineRule="auto"/>
              <w:ind w:right="20"/>
              <w:rPr>
                <w:b/>
              </w:rPr>
            </w:pPr>
            <w:r w:rsidRPr="002F5F3A">
              <w:rPr>
                <w:b/>
              </w:rPr>
              <w:t>Enables Single hop BGP session and sets bfd session parameter.</w:t>
            </w:r>
          </w:p>
          <w:p w14:paraId="09AD83D9"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60A7E137" w14:textId="77777777" w:rsidR="00047160" w:rsidRPr="002F5F3A" w:rsidRDefault="00047160" w:rsidP="00D616D4">
            <w:pPr>
              <w:wordWrap/>
              <w:spacing w:line="240" w:lineRule="auto"/>
              <w:ind w:right="20"/>
              <w:rPr>
                <w:b/>
                <w:bCs/>
              </w:rPr>
            </w:pPr>
            <w:r w:rsidRPr="002F5F3A">
              <w:t xml:space="preserve">Switch_B(config)# </w:t>
            </w:r>
            <w:r w:rsidRPr="002F5F3A">
              <w:rPr>
                <w:b/>
                <w:bCs/>
              </w:rPr>
              <w:t xml:space="preserve">interface </w:t>
            </w:r>
            <w:r w:rsidR="00D42D28">
              <w:rPr>
                <w:b/>
                <w:bCs/>
              </w:rPr>
              <w:t>gi</w:t>
            </w:r>
            <w:r w:rsidR="00552428">
              <w:rPr>
                <w:b/>
                <w:bCs/>
              </w:rPr>
              <w:t>7/1</w:t>
            </w:r>
          </w:p>
          <w:p w14:paraId="2377DC77" w14:textId="77777777" w:rsidR="00047160" w:rsidRPr="002F5F3A" w:rsidRDefault="00047160" w:rsidP="00D616D4">
            <w:pPr>
              <w:wordWrap/>
              <w:spacing w:line="240" w:lineRule="auto"/>
              <w:ind w:right="20"/>
              <w:rPr>
                <w:b/>
                <w:bCs/>
              </w:rPr>
            </w:pPr>
            <w:r w:rsidRPr="002F5F3A">
              <w:t>Switch_B(config-if-</w:t>
            </w:r>
            <w:r w:rsidR="00D42D28">
              <w:t>Giga</w:t>
            </w:r>
            <w:r w:rsidR="00552428">
              <w:t>7/1</w:t>
            </w:r>
            <w:r w:rsidRPr="002F5F3A">
              <w:t xml:space="preserve">)# </w:t>
            </w:r>
            <w:r w:rsidRPr="002F5F3A">
              <w:rPr>
                <w:b/>
                <w:bCs/>
              </w:rPr>
              <w:t>bfd interval 300 min_rx 300 multiplier 3</w:t>
            </w:r>
          </w:p>
          <w:p w14:paraId="485180C5" w14:textId="77777777" w:rsidR="00047160" w:rsidRPr="002F5F3A" w:rsidRDefault="00047160" w:rsidP="00D616D4">
            <w:pPr>
              <w:wordWrap/>
              <w:spacing w:line="240" w:lineRule="auto"/>
              <w:ind w:right="20"/>
              <w:rPr>
                <w:b/>
              </w:rPr>
            </w:pPr>
          </w:p>
        </w:tc>
      </w:tr>
      <w:tr w:rsidR="00047160" w:rsidRPr="00A8576D" w14:paraId="05400A9D" w14:textId="77777777" w:rsidTr="00752CBE">
        <w:tc>
          <w:tcPr>
            <w:tcW w:w="1188" w:type="dxa"/>
          </w:tcPr>
          <w:p w14:paraId="37466862" w14:textId="77777777" w:rsidR="00047160" w:rsidRPr="00752CBE" w:rsidRDefault="00047160" w:rsidP="00D616D4">
            <w:pPr>
              <w:spacing w:line="240" w:lineRule="auto"/>
              <w:ind w:right="20"/>
              <w:rPr>
                <w:rFonts w:eastAsia="굴림"/>
              </w:rPr>
            </w:pPr>
            <w:r w:rsidRPr="00752CBE">
              <w:rPr>
                <w:rFonts w:eastAsia="굴림"/>
              </w:rPr>
              <w:t>Step 3</w:t>
            </w:r>
          </w:p>
        </w:tc>
        <w:tc>
          <w:tcPr>
            <w:tcW w:w="7968" w:type="dxa"/>
          </w:tcPr>
          <w:p w14:paraId="231F5BEF" w14:textId="77777777" w:rsidR="00047160" w:rsidRPr="002F5F3A" w:rsidRDefault="00047160" w:rsidP="00D616D4">
            <w:pPr>
              <w:wordWrap/>
              <w:spacing w:line="240" w:lineRule="auto"/>
              <w:ind w:right="20"/>
              <w:rPr>
                <w:b/>
                <w:bCs/>
              </w:rPr>
            </w:pPr>
            <w:r w:rsidRPr="002F5F3A">
              <w:t>Enable BFD for failure detection with next hop of Static route.</w:t>
            </w:r>
          </w:p>
          <w:p w14:paraId="05169B9F"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4F5CD44A" w14:textId="77777777" w:rsidR="00047160" w:rsidRPr="002F5F3A" w:rsidRDefault="00047160" w:rsidP="00D616D4">
            <w:pPr>
              <w:wordWrap/>
              <w:spacing w:line="240" w:lineRule="auto"/>
              <w:ind w:right="20"/>
              <w:rPr>
                <w:b/>
                <w:bCs/>
              </w:rPr>
            </w:pPr>
            <w:r w:rsidRPr="002F5F3A">
              <w:t xml:space="preserve">Switch_B(config)# </w:t>
            </w:r>
            <w:r w:rsidRPr="002F5F3A">
              <w:rPr>
                <w:b/>
                <w:bCs/>
              </w:rPr>
              <w:t xml:space="preserve">ip route static bfd </w:t>
            </w:r>
            <w:r w:rsidR="00D42D28">
              <w:rPr>
                <w:b/>
                <w:bCs/>
              </w:rPr>
              <w:t>gi</w:t>
            </w:r>
            <w:r w:rsidR="00552428">
              <w:rPr>
                <w:b/>
                <w:bCs/>
              </w:rPr>
              <w:t>7/1</w:t>
            </w:r>
            <w:r w:rsidRPr="002F5F3A">
              <w:rPr>
                <w:b/>
                <w:bCs/>
              </w:rPr>
              <w:t xml:space="preserve"> 10.1.1.254</w:t>
            </w:r>
          </w:p>
          <w:p w14:paraId="3748F732" w14:textId="77777777" w:rsidR="00047160" w:rsidRPr="002F5F3A" w:rsidRDefault="00047160" w:rsidP="00D616D4">
            <w:pPr>
              <w:wordWrap/>
              <w:spacing w:line="240" w:lineRule="auto"/>
              <w:ind w:right="20"/>
              <w:rPr>
                <w:b/>
              </w:rPr>
            </w:pPr>
          </w:p>
        </w:tc>
      </w:tr>
      <w:tr w:rsidR="00047160" w:rsidRPr="00A8576D" w14:paraId="10F6A20C" w14:textId="77777777" w:rsidTr="00752CBE">
        <w:tc>
          <w:tcPr>
            <w:tcW w:w="1188" w:type="dxa"/>
          </w:tcPr>
          <w:p w14:paraId="04E3ED86" w14:textId="77777777" w:rsidR="00047160" w:rsidRPr="00752CBE" w:rsidRDefault="00047160" w:rsidP="00D616D4">
            <w:pPr>
              <w:spacing w:line="240" w:lineRule="auto"/>
              <w:ind w:right="20"/>
              <w:rPr>
                <w:rFonts w:eastAsia="굴림"/>
              </w:rPr>
            </w:pPr>
            <w:r w:rsidRPr="00752CBE">
              <w:rPr>
                <w:rFonts w:eastAsia="굴림"/>
              </w:rPr>
              <w:t>Step 4</w:t>
            </w:r>
          </w:p>
        </w:tc>
        <w:tc>
          <w:tcPr>
            <w:tcW w:w="7968" w:type="dxa"/>
          </w:tcPr>
          <w:p w14:paraId="371BE1E8" w14:textId="77777777" w:rsidR="00047160" w:rsidRPr="002F5F3A" w:rsidRDefault="00047160" w:rsidP="00D616D4">
            <w:pPr>
              <w:wordWrap/>
              <w:spacing w:line="240" w:lineRule="auto"/>
              <w:ind w:right="20"/>
              <w:rPr>
                <w:b/>
                <w:bCs/>
              </w:rPr>
            </w:pPr>
            <w:r w:rsidRPr="002F5F3A">
              <w:rPr>
                <w:b/>
                <w:bCs/>
              </w:rPr>
              <w:t>Shows BFD peer information.</w:t>
            </w:r>
          </w:p>
          <w:p w14:paraId="43B64BE9" w14:textId="77777777" w:rsidR="00047160" w:rsidRPr="002F5F3A" w:rsidRDefault="00047160" w:rsidP="00D616D4">
            <w:pPr>
              <w:wordWrap/>
              <w:spacing w:line="240" w:lineRule="auto"/>
              <w:ind w:right="20"/>
              <w:rPr>
                <w:b/>
                <w:bCs/>
              </w:rPr>
            </w:pPr>
          </w:p>
          <w:p w14:paraId="438B0030" w14:textId="77777777" w:rsidR="00047160" w:rsidRPr="002F5F3A" w:rsidRDefault="00047160" w:rsidP="00D616D4">
            <w:pPr>
              <w:wordWrap/>
              <w:spacing w:line="240" w:lineRule="auto"/>
              <w:ind w:right="20"/>
              <w:rPr>
                <w:b/>
                <w:bCs/>
              </w:rPr>
            </w:pPr>
            <w:r w:rsidRPr="002F5F3A">
              <w:t xml:space="preserve">Switch_B# </w:t>
            </w:r>
            <w:r w:rsidRPr="002F5F3A">
              <w:rPr>
                <w:b/>
                <w:bCs/>
              </w:rPr>
              <w:t>show bfd neighbors</w:t>
            </w:r>
          </w:p>
          <w:p w14:paraId="46930369" w14:textId="77777777" w:rsidR="00047160" w:rsidRPr="002F5F3A" w:rsidRDefault="00047160" w:rsidP="00D616D4">
            <w:pPr>
              <w:wordWrap/>
              <w:spacing w:line="240" w:lineRule="auto"/>
              <w:ind w:right="20"/>
              <w:rPr>
                <w:b/>
                <w:bCs/>
              </w:rPr>
            </w:pPr>
          </w:p>
        </w:tc>
      </w:tr>
    </w:tbl>
    <w:p w14:paraId="60B36419" w14:textId="77777777" w:rsidR="00047160" w:rsidRDefault="00047160" w:rsidP="00AC10B9">
      <w:pPr>
        <w:ind w:right="20"/>
      </w:pPr>
    </w:p>
    <w:tbl>
      <w:tblPr>
        <w:tblStyle w:val="NOTICE"/>
        <w:tblW w:w="0" w:type="auto"/>
        <w:tblLook w:val="0000" w:firstRow="0" w:lastRow="0" w:firstColumn="0" w:lastColumn="0" w:noHBand="0" w:noVBand="0"/>
      </w:tblPr>
      <w:tblGrid>
        <w:gridCol w:w="871"/>
        <w:gridCol w:w="1061"/>
        <w:gridCol w:w="6000"/>
      </w:tblGrid>
      <w:tr w:rsidR="00047160" w14:paraId="7DB901F5" w14:textId="77777777" w:rsidTr="005D40B1">
        <w:tc>
          <w:tcPr>
            <w:tcW w:w="900" w:type="dxa"/>
            <w:vAlign w:val="center"/>
          </w:tcPr>
          <w:p w14:paraId="5D1406B2" w14:textId="77777777"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2F16188F" w14:textId="77777777" w:rsidR="00047160" w:rsidRPr="00E32C6A" w:rsidRDefault="00047160" w:rsidP="00AC10B9">
            <w:pPr>
              <w:pStyle w:val="aa"/>
              <w:ind w:right="20"/>
              <w:jc w:val="both"/>
              <w:rPr>
                <w:rFonts w:ascii="Tahoma" w:eastAsia="굴림" w:hAnsi="Tahoma" w:cs="Tahoma"/>
              </w:rPr>
            </w:pPr>
            <w:r w:rsidRPr="002F5F3A">
              <w:t xml:space="preserve">To </w:t>
            </w:r>
            <w:r>
              <w:rPr>
                <w:rFonts w:hint="eastAsia"/>
              </w:rPr>
              <w:t xml:space="preserve">make </w:t>
            </w:r>
            <w:r w:rsidRPr="002F5F3A">
              <w:t xml:space="preserve">BFD session to </w:t>
            </w:r>
            <w:r>
              <w:t xml:space="preserve">be </w:t>
            </w:r>
            <w:r w:rsidRPr="002F5F3A">
              <w:t>UP status, you must also set BFD on Switch A conneted with Switch B interface.</w:t>
            </w:r>
          </w:p>
        </w:tc>
      </w:tr>
    </w:tbl>
    <w:p w14:paraId="3D8D164E" w14:textId="77777777" w:rsidR="00047160" w:rsidRPr="002F5F3A" w:rsidRDefault="00047160" w:rsidP="00AC10B9">
      <w:pPr>
        <w:pStyle w:val="a3"/>
        <w:ind w:left="0" w:right="20"/>
      </w:pPr>
      <w:r w:rsidRPr="002F5F3A">
        <w:t>The configuration of Switch_B is as follows:</w:t>
      </w:r>
    </w:p>
    <w:tbl>
      <w:tblPr>
        <w:tblStyle w:val="48"/>
        <w:tblW w:w="0" w:type="auto"/>
        <w:tblLook w:val="01E0" w:firstRow="1" w:lastRow="1" w:firstColumn="1" w:lastColumn="1" w:noHBand="0" w:noVBand="0"/>
      </w:tblPr>
      <w:tblGrid>
        <w:gridCol w:w="8045"/>
      </w:tblGrid>
      <w:tr w:rsidR="00047160" w:rsidRPr="00086FC3" w14:paraId="1A17D864" w14:textId="77777777" w:rsidTr="005D40B1">
        <w:tc>
          <w:tcPr>
            <w:tcW w:w="9156" w:type="dxa"/>
          </w:tcPr>
          <w:p w14:paraId="689D8361" w14:textId="77777777" w:rsidR="00047160" w:rsidRPr="00086FC3" w:rsidRDefault="00047160" w:rsidP="00D616D4">
            <w:pPr>
              <w:spacing w:line="240" w:lineRule="auto"/>
              <w:ind w:right="20"/>
              <w:rPr>
                <w:rFonts w:eastAsia="굴림"/>
                <w:bCs/>
              </w:rPr>
            </w:pPr>
            <w:r w:rsidRPr="00086FC3">
              <w:rPr>
                <w:rFonts w:eastAsia="굴림"/>
                <w:bCs/>
              </w:rPr>
              <w:t>!</w:t>
            </w:r>
          </w:p>
          <w:p w14:paraId="7DC6004B" w14:textId="77777777"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30063834" w14:textId="77777777" w:rsidR="00047160" w:rsidRPr="00086FC3" w:rsidRDefault="00047160" w:rsidP="00D616D4">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bfd interval 300 min_rx 300 multiplier 3</w:t>
            </w:r>
          </w:p>
          <w:p w14:paraId="79A6FF93" w14:textId="77777777" w:rsidR="00047160" w:rsidRPr="00086FC3" w:rsidRDefault="00047160" w:rsidP="00D616D4">
            <w:pPr>
              <w:spacing w:line="240" w:lineRule="auto"/>
              <w:ind w:right="20"/>
              <w:rPr>
                <w:rFonts w:eastAsia="굴림"/>
                <w:bCs/>
              </w:rPr>
            </w:pPr>
            <w:r w:rsidRPr="00086FC3">
              <w:rPr>
                <w:rFonts w:eastAsia="굴림"/>
                <w:bCs/>
              </w:rPr>
              <w:t>!</w:t>
            </w:r>
          </w:p>
          <w:p w14:paraId="16A79EB2" w14:textId="77777777" w:rsidR="00047160" w:rsidRPr="00086FC3" w:rsidRDefault="00047160" w:rsidP="00D616D4">
            <w:pPr>
              <w:spacing w:line="240" w:lineRule="auto"/>
              <w:ind w:right="20"/>
              <w:rPr>
                <w:rFonts w:eastAsia="굴림"/>
                <w:bCs/>
              </w:rPr>
            </w:pPr>
            <w:r w:rsidRPr="00086FC3">
              <w:rPr>
                <w:rFonts w:eastAsia="굴림"/>
                <w:bCs/>
              </w:rPr>
              <w:t>ip route 35.1.1.0/24 10.1.1.254</w:t>
            </w:r>
          </w:p>
          <w:p w14:paraId="377FC28B" w14:textId="77777777" w:rsidR="00047160" w:rsidRPr="00086FC3" w:rsidRDefault="00047160" w:rsidP="00D616D4">
            <w:pPr>
              <w:spacing w:line="240" w:lineRule="auto"/>
              <w:ind w:right="20"/>
              <w:rPr>
                <w:rFonts w:eastAsia="굴림"/>
                <w:bCs/>
              </w:rPr>
            </w:pPr>
            <w:r w:rsidRPr="00086FC3">
              <w:rPr>
                <w:rFonts w:eastAsia="굴림"/>
                <w:bCs/>
              </w:rPr>
              <w:t xml:space="preserve">ip route static bfd </w:t>
            </w:r>
            <w:r w:rsidR="00D42D28">
              <w:rPr>
                <w:rFonts w:eastAsia="굴림"/>
                <w:bCs/>
              </w:rPr>
              <w:t>gi</w:t>
            </w:r>
            <w:r w:rsidR="00552428">
              <w:rPr>
                <w:rFonts w:eastAsia="굴림"/>
                <w:bCs/>
              </w:rPr>
              <w:t>7/1</w:t>
            </w:r>
            <w:r w:rsidRPr="00086FC3">
              <w:rPr>
                <w:rFonts w:eastAsia="굴림"/>
                <w:bCs/>
              </w:rPr>
              <w:t xml:space="preserve"> 10.1.1.254</w:t>
            </w:r>
          </w:p>
          <w:p w14:paraId="3B572AF5" w14:textId="77777777" w:rsidR="00047160" w:rsidRPr="00086FC3" w:rsidRDefault="00047160" w:rsidP="00D616D4">
            <w:pPr>
              <w:spacing w:line="240" w:lineRule="auto"/>
              <w:ind w:right="20"/>
              <w:rPr>
                <w:rFonts w:eastAsia="굴림"/>
              </w:rPr>
            </w:pPr>
            <w:r w:rsidRPr="00086FC3">
              <w:rPr>
                <w:rFonts w:eastAsia="굴림"/>
              </w:rPr>
              <w:t>!</w:t>
            </w:r>
          </w:p>
        </w:tc>
      </w:tr>
    </w:tbl>
    <w:p w14:paraId="1FD53093" w14:textId="77777777" w:rsidR="002C3300" w:rsidRDefault="002C3300" w:rsidP="00AC10B9">
      <w:pPr>
        <w:ind w:right="20"/>
      </w:pPr>
    </w:p>
    <w:p w14:paraId="50B52C60" w14:textId="77777777" w:rsidR="00D52D64" w:rsidRPr="00DB60C9" w:rsidRDefault="00D52D64" w:rsidP="0021019A">
      <w:pPr>
        <w:pStyle w:val="1"/>
        <w:ind w:right="20"/>
      </w:pPr>
      <w:bookmarkStart w:id="3183" w:name="_Toc295894133"/>
      <w:bookmarkStart w:id="3184" w:name="_Toc295987293"/>
      <w:bookmarkStart w:id="3185" w:name="_Toc391378366"/>
      <w:bookmarkStart w:id="3186" w:name="_Toc445131032"/>
      <w:r>
        <w:rPr>
          <w:rFonts w:hint="eastAsia"/>
        </w:rPr>
        <w:lastRenderedPageBreak/>
        <w:t>LACP (</w:t>
      </w:r>
      <w:r w:rsidRPr="00D52D64">
        <w:t>Link Aggregation Control Protocol</w:t>
      </w:r>
      <w:r>
        <w:rPr>
          <w:rFonts w:hint="eastAsia"/>
        </w:rPr>
        <w:t>)</w:t>
      </w:r>
      <w:bookmarkEnd w:id="3183"/>
      <w:bookmarkEnd w:id="3184"/>
      <w:bookmarkEnd w:id="3185"/>
      <w:bookmarkEnd w:id="3186"/>
    </w:p>
    <w:p w14:paraId="517448D3" w14:textId="77777777" w:rsidR="00D52D64" w:rsidRDefault="00D52D64" w:rsidP="0021019A">
      <w:pPr>
        <w:pStyle w:val="-1"/>
        <w:ind w:right="20"/>
      </w:pPr>
      <w:bookmarkStart w:id="3187" w:name="_Toc296000223"/>
      <w:bookmarkStart w:id="3188" w:name="_Toc296001317"/>
      <w:bookmarkStart w:id="3189" w:name="_Toc296020348"/>
      <w:bookmarkStart w:id="3190" w:name="_Toc296083582"/>
      <w:bookmarkStart w:id="3191" w:name="_Toc296087053"/>
      <w:bookmarkStart w:id="3192" w:name="_Toc296176563"/>
      <w:bookmarkStart w:id="3193" w:name="_Toc296177338"/>
      <w:bookmarkStart w:id="3194" w:name="_Toc296180945"/>
      <w:bookmarkStart w:id="3195" w:name="_Toc296182022"/>
      <w:bookmarkStart w:id="3196" w:name="_Toc296182796"/>
      <w:bookmarkStart w:id="3197" w:name="_Toc296184035"/>
      <w:bookmarkStart w:id="3198" w:name="_Toc296339865"/>
      <w:bookmarkStart w:id="3199" w:name="_Toc296340645"/>
      <w:bookmarkStart w:id="3200" w:name="_Toc296671316"/>
      <w:bookmarkStart w:id="3201" w:name="_Toc296671359"/>
      <w:bookmarkStart w:id="3202" w:name="_Toc296671838"/>
      <w:bookmarkStart w:id="3203" w:name="_Toc296690658"/>
      <w:bookmarkStart w:id="3204" w:name="_Toc296959267"/>
      <w:bookmarkStart w:id="3205" w:name="_Toc297822539"/>
      <w:bookmarkStart w:id="3206" w:name="_Toc306024391"/>
      <w:bookmarkStart w:id="3207" w:name="_Toc306029286"/>
      <w:bookmarkStart w:id="3208" w:name="_Toc306092043"/>
      <w:bookmarkStart w:id="3209" w:name="_Toc306093380"/>
      <w:bookmarkStart w:id="3210" w:name="_Toc306283347"/>
      <w:bookmarkStart w:id="3211" w:name="_Toc306284152"/>
      <w:bookmarkStart w:id="3212" w:name="_Toc306284957"/>
      <w:bookmarkStart w:id="3213" w:name="_Toc325378225"/>
      <w:bookmarkStart w:id="3214" w:name="_Toc327782415"/>
      <w:bookmarkStart w:id="3215" w:name="_Toc329073634"/>
      <w:bookmarkStart w:id="3216" w:name="_Toc329076576"/>
      <w:bookmarkStart w:id="3217" w:name="_Toc335384416"/>
      <w:bookmarkStart w:id="3218" w:name="_Toc335385229"/>
      <w:bookmarkStart w:id="3219" w:name="_Toc335386042"/>
      <w:bookmarkStart w:id="3220" w:name="_Toc335640820"/>
      <w:bookmarkStart w:id="3221" w:name="_Toc336588080"/>
      <w:bookmarkStart w:id="3222" w:name="_Toc336589649"/>
      <w:bookmarkStart w:id="3223" w:name="_Toc336590519"/>
      <w:bookmarkStart w:id="3224" w:name="_Toc336591255"/>
      <w:bookmarkStart w:id="3225" w:name="_Toc336604872"/>
      <w:bookmarkStart w:id="3226" w:name="_Toc336605852"/>
      <w:bookmarkStart w:id="3227" w:name="_Toc337193669"/>
      <w:bookmarkStart w:id="3228" w:name="_Toc337194476"/>
      <w:bookmarkStart w:id="3229" w:name="_Toc337195552"/>
      <w:bookmarkStart w:id="3230" w:name="_Toc337196312"/>
      <w:bookmarkStart w:id="3231" w:name="_Toc337197072"/>
      <w:bookmarkStart w:id="3232" w:name="_Toc337199462"/>
      <w:bookmarkStart w:id="3233" w:name="_Toc337200260"/>
      <w:bookmarkStart w:id="3234" w:name="_Toc337201176"/>
      <w:bookmarkStart w:id="3235" w:name="_Toc337728703"/>
      <w:bookmarkStart w:id="3236" w:name="_Toc337819176"/>
      <w:bookmarkStart w:id="3237" w:name="_Toc338756000"/>
      <w:bookmarkStart w:id="3238" w:name="_Toc339539513"/>
      <w:bookmarkStart w:id="3239" w:name="_Toc340647725"/>
      <w:bookmarkStart w:id="3240" w:name="_Toc340663645"/>
      <w:bookmarkStart w:id="3241" w:name="_Toc341455535"/>
      <w:bookmarkStart w:id="3242" w:name="_Toc341693773"/>
      <w:bookmarkStart w:id="3243" w:name="_Toc341699507"/>
      <w:bookmarkStart w:id="3244" w:name="_Toc341886331"/>
      <w:bookmarkStart w:id="3245" w:name="_Toc341976128"/>
      <w:bookmarkStart w:id="3246" w:name="_Toc342046098"/>
      <w:bookmarkStart w:id="3247" w:name="_Toc343863883"/>
      <w:bookmarkStart w:id="3248" w:name="_Toc348529233"/>
      <w:bookmarkStart w:id="3249" w:name="_Toc348536307"/>
      <w:bookmarkStart w:id="3250" w:name="_Toc348537251"/>
      <w:bookmarkStart w:id="3251" w:name="_Toc348538196"/>
      <w:bookmarkStart w:id="3252" w:name="_Toc348539141"/>
      <w:bookmarkStart w:id="3253" w:name="_Toc348540086"/>
      <w:bookmarkStart w:id="3254" w:name="_Toc348541031"/>
      <w:bookmarkStart w:id="3255" w:name="_Toc348541976"/>
      <w:bookmarkStart w:id="3256" w:name="_Toc348542921"/>
      <w:bookmarkStart w:id="3257" w:name="_Toc348624846"/>
      <w:bookmarkStart w:id="3258" w:name="_Toc348625791"/>
      <w:bookmarkStart w:id="3259" w:name="_Toc354409712"/>
      <w:bookmarkStart w:id="3260" w:name="_Toc354416027"/>
      <w:bookmarkStart w:id="3261" w:name="_Toc331067109"/>
      <w:bookmarkStart w:id="3262" w:name="_Toc363228655"/>
      <w:bookmarkStart w:id="3263" w:name="_Toc331067110"/>
      <w:bookmarkStart w:id="3264" w:name="_Toc363228656"/>
      <w:bookmarkStart w:id="3265" w:name="_Toc331067111"/>
      <w:bookmarkStart w:id="3266" w:name="_Toc391378367"/>
      <w:r w:rsidRPr="002F5F3A">
        <w:t>This chapter describes how to configure IEEE 802.3ad Link Aggregation Control Protocol (LACP) on the switch.</w:t>
      </w:r>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p>
    <w:p w14:paraId="751A9A58" w14:textId="77777777" w:rsidR="00D52D64" w:rsidRDefault="00D52D64" w:rsidP="00E20826">
      <w:pPr>
        <w:pStyle w:val="ac"/>
      </w:pPr>
    </w:p>
    <w:p w14:paraId="18A01E0D" w14:textId="77777777" w:rsidR="00D52D64" w:rsidRPr="002F5F3A" w:rsidRDefault="00D52D64" w:rsidP="0021019A">
      <w:pPr>
        <w:pStyle w:val="a3"/>
        <w:ind w:right="20"/>
      </w:pPr>
      <w:r w:rsidRPr="002F5F3A">
        <w:t>This chapter consists of the following sections:</w:t>
      </w:r>
    </w:p>
    <w:p w14:paraId="51ADAAC5" w14:textId="77777777" w:rsidR="00D52D64" w:rsidRPr="002F5F3A" w:rsidRDefault="00D52D64" w:rsidP="0021019A">
      <w:pPr>
        <w:pStyle w:val="Randomlist"/>
        <w:tabs>
          <w:tab w:val="clear" w:pos="3968"/>
          <w:tab w:val="num" w:pos="1980"/>
          <w:tab w:val="num" w:pos="3320"/>
        </w:tabs>
        <w:ind w:left="2104" w:right="20" w:hanging="403"/>
      </w:pPr>
      <w:r w:rsidRPr="002F5F3A">
        <w:t>Understanding the Link Aggregation Control Protocol</w:t>
      </w:r>
    </w:p>
    <w:p w14:paraId="0E7D1D70" w14:textId="77777777" w:rsidR="00D52D64" w:rsidRPr="002F5F3A" w:rsidRDefault="00D52D64" w:rsidP="0021019A">
      <w:pPr>
        <w:pStyle w:val="Randomlist"/>
        <w:tabs>
          <w:tab w:val="clear" w:pos="3968"/>
          <w:tab w:val="num" w:pos="1980"/>
          <w:tab w:val="num" w:pos="3320"/>
        </w:tabs>
        <w:ind w:left="2104" w:right="20" w:hanging="403"/>
      </w:pPr>
      <w:r w:rsidRPr="002F5F3A">
        <w:t>Configuring 802.3ad Link Aggregation Control Protocol and static link aggregation</w:t>
      </w:r>
    </w:p>
    <w:p w14:paraId="70DF0B4E" w14:textId="77777777" w:rsidR="00D52D64" w:rsidRPr="002F5F3A" w:rsidRDefault="00D52D64" w:rsidP="0021019A">
      <w:pPr>
        <w:pStyle w:val="Randomlist"/>
        <w:tabs>
          <w:tab w:val="clear" w:pos="3968"/>
          <w:tab w:val="num" w:pos="1980"/>
          <w:tab w:val="num" w:pos="3320"/>
        </w:tabs>
        <w:ind w:left="2104" w:right="20" w:hanging="403"/>
      </w:pPr>
      <w:r w:rsidRPr="002F5F3A">
        <w:t>Displaying 802.3ad Statistics and Status</w:t>
      </w:r>
    </w:p>
    <w:p w14:paraId="37C1A353" w14:textId="77777777" w:rsidR="00D52D64" w:rsidRDefault="00D52D64" w:rsidP="0021019A">
      <w:pPr>
        <w:pStyle w:val="Randomlist"/>
        <w:numPr>
          <w:ilvl w:val="0"/>
          <w:numId w:val="0"/>
        </w:numPr>
        <w:tabs>
          <w:tab w:val="num" w:pos="3320"/>
        </w:tabs>
        <w:ind w:left="3968" w:right="20" w:hanging="400"/>
      </w:pPr>
    </w:p>
    <w:p w14:paraId="1AA387E3" w14:textId="77777777" w:rsidR="00D52D64" w:rsidRDefault="00D52D64" w:rsidP="0021019A">
      <w:pPr>
        <w:ind w:right="20"/>
      </w:pPr>
      <w:r>
        <w:br w:type="page"/>
      </w:r>
    </w:p>
    <w:p w14:paraId="0EA0D60D" w14:textId="77777777" w:rsidR="00D52D64" w:rsidRDefault="005D40B1" w:rsidP="0021019A">
      <w:pPr>
        <w:pStyle w:val="2"/>
        <w:ind w:right="20"/>
      </w:pPr>
      <w:bookmarkStart w:id="3267" w:name="_Toc445131033"/>
      <w:bookmarkStart w:id="3268" w:name="_Toc363228657"/>
      <w:r>
        <w:rPr>
          <w:rFonts w:hint="eastAsia"/>
        </w:rPr>
        <w:lastRenderedPageBreak/>
        <w:t xml:space="preserve">Understanding </w:t>
      </w:r>
      <w:r w:rsidR="00D52D64">
        <w:t xml:space="preserve">Link </w:t>
      </w:r>
      <w:r w:rsidR="00D52D64" w:rsidRPr="005D40B1">
        <w:t>Aggregation</w:t>
      </w:r>
      <w:r w:rsidR="00D52D64">
        <w:t xml:space="preserve"> Control Protocol</w:t>
      </w:r>
      <w:bookmarkEnd w:id="3267"/>
      <w:r w:rsidR="00D52D64">
        <w:t xml:space="preserve"> </w:t>
      </w:r>
      <w:bookmarkEnd w:id="3268"/>
    </w:p>
    <w:p w14:paraId="4B40683F" w14:textId="77777777" w:rsidR="00D52D64" w:rsidRPr="002F5F3A" w:rsidRDefault="00D52D64" w:rsidP="00540308">
      <w:pPr>
        <w:pStyle w:val="a3"/>
        <w:ind w:left="0" w:right="20"/>
      </w:pPr>
      <w:r w:rsidRPr="002F5F3A">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2F5F3A" w:rsidRDefault="00D52D64" w:rsidP="00540308">
      <w:pPr>
        <w:pStyle w:val="a3"/>
        <w:ind w:left="0" w:right="20"/>
      </w:pPr>
      <w:r w:rsidRPr="002F5F3A">
        <w:t>This chapter includes the following descriptions:</w:t>
      </w:r>
    </w:p>
    <w:p w14:paraId="79443602" w14:textId="77777777" w:rsidR="00D52D64" w:rsidRPr="002F5F3A" w:rsidRDefault="00D52D64" w:rsidP="00540308">
      <w:pPr>
        <w:pStyle w:val="Randomlist"/>
        <w:tabs>
          <w:tab w:val="clear" w:pos="3968"/>
          <w:tab w:val="num" w:pos="1980"/>
          <w:tab w:val="num" w:pos="3320"/>
        </w:tabs>
        <w:ind w:left="0" w:right="20" w:firstLine="0"/>
      </w:pPr>
      <w:r w:rsidRPr="002F5F3A">
        <w:t>LACP Concept</w:t>
      </w:r>
    </w:p>
    <w:p w14:paraId="48D8F38C" w14:textId="77777777" w:rsidR="00D52D64" w:rsidRPr="002F5F3A" w:rsidRDefault="00D52D64" w:rsidP="00540308">
      <w:pPr>
        <w:pStyle w:val="Randomlist"/>
        <w:tabs>
          <w:tab w:val="clear" w:pos="3968"/>
          <w:tab w:val="num" w:pos="1980"/>
          <w:tab w:val="num" w:pos="3320"/>
        </w:tabs>
        <w:ind w:left="0" w:right="20" w:firstLine="0"/>
      </w:pPr>
      <w:r w:rsidRPr="002F5F3A">
        <w:t>LACP Modes</w:t>
      </w:r>
    </w:p>
    <w:p w14:paraId="46041ACD" w14:textId="77777777" w:rsidR="00D52D64" w:rsidRPr="002F5F3A" w:rsidRDefault="00D52D64" w:rsidP="00540308">
      <w:pPr>
        <w:pStyle w:val="Randomlist"/>
        <w:tabs>
          <w:tab w:val="clear" w:pos="3968"/>
          <w:tab w:val="num" w:pos="1980"/>
          <w:tab w:val="num" w:pos="3320"/>
        </w:tabs>
        <w:ind w:left="0" w:right="20" w:firstLine="0"/>
      </w:pPr>
      <w:r w:rsidRPr="002F5F3A">
        <w:t>LACP Parameters</w:t>
      </w:r>
    </w:p>
    <w:p w14:paraId="2684F541" w14:textId="77777777" w:rsidR="00D52D64" w:rsidRDefault="00D52D64" w:rsidP="00540308">
      <w:pPr>
        <w:pStyle w:val="3"/>
        <w:ind w:left="0" w:right="20"/>
      </w:pPr>
      <w:bookmarkStart w:id="3269" w:name="_Toc331067112"/>
      <w:bookmarkStart w:id="3270" w:name="_Toc363228658"/>
      <w:bookmarkStart w:id="3271" w:name="_Toc445131034"/>
      <w:r>
        <w:t xml:space="preserve">LACP </w:t>
      </w:r>
      <w:bookmarkEnd w:id="3269"/>
      <w:bookmarkEnd w:id="3270"/>
      <w:r w:rsidRPr="005D40B1">
        <w:t>Operation</w:t>
      </w:r>
      <w:r w:rsidRPr="002F5F3A">
        <w:t xml:space="preserve"> Principle</w:t>
      </w:r>
      <w:bookmarkEnd w:id="3271"/>
    </w:p>
    <w:p w14:paraId="55C17CBA" w14:textId="77777777" w:rsidR="00D52D64" w:rsidRDefault="00D52D64" w:rsidP="00540308">
      <w:pPr>
        <w:pStyle w:val="a3"/>
        <w:ind w:left="0" w:right="20"/>
      </w:pPr>
      <w:r w:rsidRPr="002F5F3A">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E44EA3" w:rsidRDefault="00E44EA3" w:rsidP="00540308">
      <w:pPr>
        <w:pStyle w:val="3"/>
        <w:ind w:left="0" w:right="20"/>
      </w:pPr>
      <w:bookmarkStart w:id="3272" w:name="_Toc331067113"/>
      <w:bookmarkStart w:id="3273" w:name="_Toc363228659"/>
      <w:bookmarkStart w:id="3274" w:name="_Toc445131035"/>
      <w:r w:rsidRPr="009A14A6">
        <w:t>LACPDU</w:t>
      </w:r>
      <w:r>
        <w:t xml:space="preserve"> </w:t>
      </w:r>
      <w:bookmarkEnd w:id="3272"/>
      <w:r>
        <w:rPr>
          <w:rFonts w:hint="eastAsia"/>
        </w:rPr>
        <w:t>Composition</w:t>
      </w:r>
      <w:bookmarkEnd w:id="3273"/>
      <w:bookmarkEnd w:id="3274"/>
    </w:p>
    <w:p w14:paraId="3929D868" w14:textId="77777777" w:rsidR="00D52D64" w:rsidRDefault="00D52D64" w:rsidP="00540308">
      <w:pPr>
        <w:pStyle w:val="a3"/>
        <w:ind w:left="0" w:right="20"/>
      </w:pPr>
      <w:r w:rsidRPr="002F5F3A">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2F5F3A" w:rsidRDefault="00086FC3" w:rsidP="00540308">
      <w:pPr>
        <w:pStyle w:val="afffff3"/>
        <w:ind w:left="0" w:right="20"/>
      </w:pPr>
      <w:bookmarkStart w:id="3275" w:name="_Toc391575342"/>
      <w:r>
        <w:t xml:space="preserve">Table </w:t>
      </w:r>
      <w:r w:rsidR="005832B8">
        <w:fldChar w:fldCharType="begin"/>
      </w:r>
      <w:r w:rsidR="00092D8C">
        <w:instrText xml:space="preserve"> SEQ Table \* ARABIC </w:instrText>
      </w:r>
      <w:r w:rsidR="005832B8">
        <w:fldChar w:fldCharType="separate"/>
      </w:r>
      <w:r w:rsidR="00F34B87">
        <w:rPr>
          <w:noProof/>
        </w:rPr>
        <w:t>200</w:t>
      </w:r>
      <w:r w:rsidR="005832B8">
        <w:rPr>
          <w:noProof/>
        </w:rPr>
        <w:fldChar w:fldCharType="end"/>
      </w:r>
      <w:r>
        <w:rPr>
          <w:rFonts w:hint="eastAsia"/>
        </w:rPr>
        <w:t xml:space="preserve"> L</w:t>
      </w:r>
      <w:r w:rsidRPr="002F5F3A">
        <w:t>ACPDU Configuration</w:t>
      </w:r>
      <w:bookmarkEnd w:id="3275"/>
    </w:p>
    <w:tbl>
      <w:tblPr>
        <w:tblStyle w:val="CLIWide"/>
        <w:tblW w:w="0" w:type="auto"/>
        <w:tblLook w:val="01E0" w:firstRow="1" w:lastRow="1" w:firstColumn="1" w:lastColumn="1" w:noHBand="0" w:noVBand="0"/>
      </w:tblPr>
      <w:tblGrid>
        <w:gridCol w:w="4060"/>
        <w:gridCol w:w="3872"/>
      </w:tblGrid>
      <w:tr w:rsidR="00D52D64"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Field</w:t>
            </w:r>
          </w:p>
        </w:tc>
        <w:tc>
          <w:tcPr>
            <w:tcW w:w="4578" w:type="dxa"/>
          </w:tcPr>
          <w:p w14:paraId="4ADCFEE7" w14:textId="77777777"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description</w:t>
            </w:r>
          </w:p>
        </w:tc>
      </w:tr>
      <w:tr w:rsidR="00D52D64" w14:paraId="5F8DDDB8" w14:textId="77777777" w:rsidTr="00752CBE">
        <w:tc>
          <w:tcPr>
            <w:tcW w:w="4578" w:type="dxa"/>
          </w:tcPr>
          <w:p w14:paraId="78D664BD" w14:textId="77777777" w:rsidR="00D52D64" w:rsidRPr="002F5F3A" w:rsidRDefault="00D52D64" w:rsidP="00540308">
            <w:pPr>
              <w:wordWrap/>
              <w:ind w:rightChars="10" w:right="18"/>
              <w:rPr>
                <w:rFonts w:eastAsia="바탕"/>
                <w:szCs w:val="24"/>
              </w:rPr>
            </w:pPr>
            <w:r w:rsidRPr="002F5F3A">
              <w:rPr>
                <w:rFonts w:eastAsia="바탕"/>
                <w:noProof/>
                <w:szCs w:val="24"/>
              </w:rPr>
              <w:t>Actor_System_Priority</w:t>
            </w:r>
          </w:p>
        </w:tc>
        <w:tc>
          <w:tcPr>
            <w:tcW w:w="4578" w:type="dxa"/>
          </w:tcPr>
          <w:p w14:paraId="53E3A716" w14:textId="77777777" w:rsidR="00D52D64" w:rsidRPr="002F5F3A" w:rsidRDefault="00D52D64" w:rsidP="00540308">
            <w:pPr>
              <w:wordWrap/>
              <w:ind w:rightChars="10" w:right="18"/>
              <w:rPr>
                <w:rFonts w:eastAsia="바탕"/>
                <w:szCs w:val="24"/>
              </w:rPr>
            </w:pPr>
            <w:r w:rsidRPr="002F5F3A">
              <w:rPr>
                <w:rFonts w:eastAsia="바탕"/>
                <w:szCs w:val="24"/>
              </w:rPr>
              <w:t>Priority configured to the system</w:t>
            </w:r>
          </w:p>
        </w:tc>
      </w:tr>
      <w:tr w:rsidR="00D52D64" w14:paraId="51ED9AA3" w14:textId="77777777" w:rsidTr="00752CBE">
        <w:tc>
          <w:tcPr>
            <w:tcW w:w="4578" w:type="dxa"/>
          </w:tcPr>
          <w:p w14:paraId="607FB6CE" w14:textId="77777777" w:rsidR="00D52D64" w:rsidRPr="002F5F3A" w:rsidRDefault="00D52D64" w:rsidP="00540308">
            <w:pPr>
              <w:wordWrap/>
              <w:ind w:rightChars="10" w:right="18"/>
              <w:rPr>
                <w:rFonts w:eastAsia="바탕"/>
                <w:szCs w:val="24"/>
              </w:rPr>
            </w:pPr>
            <w:r w:rsidRPr="002F5F3A">
              <w:rPr>
                <w:rFonts w:eastAsia="바탕"/>
                <w:noProof/>
                <w:szCs w:val="24"/>
              </w:rPr>
              <w:t>Actor_System</w:t>
            </w:r>
          </w:p>
        </w:tc>
        <w:tc>
          <w:tcPr>
            <w:tcW w:w="4578" w:type="dxa"/>
          </w:tcPr>
          <w:p w14:paraId="1E94EA4F" w14:textId="77777777" w:rsidR="00D52D64" w:rsidRPr="002F5F3A" w:rsidRDefault="00D52D64" w:rsidP="00540308">
            <w:pPr>
              <w:wordWrap/>
              <w:ind w:rightChars="10" w:right="18"/>
              <w:rPr>
                <w:rFonts w:eastAsia="바탕"/>
                <w:szCs w:val="24"/>
              </w:rPr>
            </w:pPr>
            <w:r w:rsidRPr="002F5F3A">
              <w:rPr>
                <w:rFonts w:eastAsia="바탕"/>
                <w:szCs w:val="24"/>
              </w:rPr>
              <w:t>ID made by using the MAC and priority of the system</w:t>
            </w:r>
          </w:p>
        </w:tc>
      </w:tr>
      <w:tr w:rsidR="00D52D64" w14:paraId="26F3979D" w14:textId="77777777" w:rsidTr="00752CBE">
        <w:trPr>
          <w:trHeight w:val="285"/>
        </w:trPr>
        <w:tc>
          <w:tcPr>
            <w:tcW w:w="4578" w:type="dxa"/>
          </w:tcPr>
          <w:p w14:paraId="23523310" w14:textId="77777777" w:rsidR="00D52D64" w:rsidRPr="002F5F3A" w:rsidRDefault="00D52D64" w:rsidP="00540308">
            <w:pPr>
              <w:wordWrap/>
              <w:ind w:rightChars="10" w:right="18"/>
              <w:rPr>
                <w:rFonts w:eastAsia="바탕"/>
                <w:szCs w:val="24"/>
              </w:rPr>
            </w:pPr>
            <w:r w:rsidRPr="002F5F3A">
              <w:rPr>
                <w:rFonts w:eastAsia="바탕"/>
                <w:noProof/>
                <w:szCs w:val="24"/>
              </w:rPr>
              <w:t>Actor_Key</w:t>
            </w:r>
          </w:p>
        </w:tc>
        <w:tc>
          <w:tcPr>
            <w:tcW w:w="4578" w:type="dxa"/>
          </w:tcPr>
          <w:p w14:paraId="237DAA1B" w14:textId="77777777" w:rsidR="00D52D64" w:rsidRPr="002F5F3A" w:rsidRDefault="00D52D64" w:rsidP="00540308">
            <w:pPr>
              <w:wordWrap/>
              <w:ind w:rightChars="10" w:right="18"/>
              <w:rPr>
                <w:rFonts w:eastAsia="바탕"/>
                <w:szCs w:val="24"/>
              </w:rPr>
            </w:pPr>
            <w:r w:rsidRPr="002F5F3A">
              <w:rPr>
                <w:rFonts w:eastAsia="바탕"/>
                <w:noProof/>
                <w:szCs w:val="24"/>
              </w:rPr>
              <w:t>logical interface ID</w:t>
            </w:r>
          </w:p>
        </w:tc>
      </w:tr>
      <w:tr w:rsidR="00D52D64" w14:paraId="27F02674" w14:textId="77777777" w:rsidTr="00752CBE">
        <w:trPr>
          <w:trHeight w:val="285"/>
        </w:trPr>
        <w:tc>
          <w:tcPr>
            <w:tcW w:w="4578" w:type="dxa"/>
          </w:tcPr>
          <w:p w14:paraId="6A0C38A6" w14:textId="77777777" w:rsidR="00D52D64" w:rsidRPr="002F5F3A" w:rsidRDefault="00D52D64" w:rsidP="00540308">
            <w:pPr>
              <w:wordWrap/>
              <w:ind w:rightChars="10" w:right="18"/>
              <w:rPr>
                <w:rFonts w:eastAsia="바탕"/>
                <w:szCs w:val="24"/>
              </w:rPr>
            </w:pPr>
            <w:r w:rsidRPr="002F5F3A">
              <w:rPr>
                <w:rFonts w:eastAsia="바탕"/>
                <w:noProof/>
                <w:szCs w:val="24"/>
              </w:rPr>
              <w:t>Actor_Port_Priority</w:t>
            </w:r>
          </w:p>
        </w:tc>
        <w:tc>
          <w:tcPr>
            <w:tcW w:w="4578" w:type="dxa"/>
          </w:tcPr>
          <w:p w14:paraId="71E6379B" w14:textId="77777777" w:rsidR="00D52D64" w:rsidRPr="002F5F3A" w:rsidRDefault="00D52D64" w:rsidP="00540308">
            <w:pPr>
              <w:wordWrap/>
              <w:ind w:rightChars="10" w:right="18"/>
              <w:rPr>
                <w:rFonts w:eastAsia="바탕"/>
                <w:szCs w:val="24"/>
              </w:rPr>
            </w:pPr>
            <w:r w:rsidRPr="002F5F3A">
              <w:rPr>
                <w:rFonts w:eastAsia="바탕"/>
                <w:noProof/>
                <w:szCs w:val="24"/>
              </w:rPr>
              <w:t>Port priority</w:t>
            </w:r>
          </w:p>
        </w:tc>
      </w:tr>
      <w:tr w:rsidR="00D52D64" w14:paraId="4C477A2F" w14:textId="77777777" w:rsidTr="00752CBE">
        <w:tc>
          <w:tcPr>
            <w:tcW w:w="4578" w:type="dxa"/>
          </w:tcPr>
          <w:p w14:paraId="42FFEE68" w14:textId="77777777" w:rsidR="00D52D64" w:rsidRPr="002F5F3A" w:rsidRDefault="00D52D64" w:rsidP="00540308">
            <w:pPr>
              <w:wordWrap/>
              <w:ind w:rightChars="10" w:right="18"/>
              <w:rPr>
                <w:rFonts w:eastAsia="바탕"/>
                <w:szCs w:val="24"/>
              </w:rPr>
            </w:pPr>
            <w:r w:rsidRPr="002F5F3A">
              <w:rPr>
                <w:rFonts w:eastAsia="바탕"/>
                <w:noProof/>
                <w:szCs w:val="24"/>
              </w:rPr>
              <w:t>Actor_Port</w:t>
            </w:r>
          </w:p>
        </w:tc>
        <w:tc>
          <w:tcPr>
            <w:tcW w:w="4578" w:type="dxa"/>
          </w:tcPr>
          <w:p w14:paraId="6F69E372" w14:textId="77777777" w:rsidR="00D52D64" w:rsidRPr="002F5F3A" w:rsidRDefault="00D52D64" w:rsidP="00540308">
            <w:pPr>
              <w:wordWrap/>
              <w:ind w:rightChars="10" w:right="18"/>
              <w:rPr>
                <w:rFonts w:eastAsia="바탕"/>
                <w:szCs w:val="24"/>
              </w:rPr>
            </w:pPr>
            <w:r w:rsidRPr="002F5F3A">
              <w:rPr>
                <w:rFonts w:eastAsia="바탕"/>
                <w:noProof/>
                <w:szCs w:val="24"/>
              </w:rPr>
              <w:t>Port index</w:t>
            </w:r>
          </w:p>
        </w:tc>
      </w:tr>
      <w:tr w:rsidR="00D52D64" w14:paraId="4A99C2B2" w14:textId="77777777" w:rsidTr="00752CBE">
        <w:tc>
          <w:tcPr>
            <w:tcW w:w="4578" w:type="dxa"/>
          </w:tcPr>
          <w:p w14:paraId="6D273AF5" w14:textId="77777777" w:rsidR="00D52D64" w:rsidRPr="002F5F3A" w:rsidRDefault="00D52D64" w:rsidP="00540308">
            <w:pPr>
              <w:wordWrap/>
              <w:ind w:rightChars="10" w:right="18"/>
              <w:rPr>
                <w:rFonts w:eastAsia="바탕"/>
                <w:szCs w:val="24"/>
              </w:rPr>
            </w:pPr>
            <w:r w:rsidRPr="002F5F3A">
              <w:rPr>
                <w:rFonts w:eastAsia="바탕"/>
                <w:noProof/>
                <w:szCs w:val="24"/>
              </w:rPr>
              <w:t>Actor_State</w:t>
            </w:r>
          </w:p>
        </w:tc>
        <w:tc>
          <w:tcPr>
            <w:tcW w:w="4578" w:type="dxa"/>
          </w:tcPr>
          <w:p w14:paraId="150DB9B3" w14:textId="77777777" w:rsidR="00D52D64" w:rsidRPr="002F5F3A" w:rsidRDefault="00D52D64" w:rsidP="00540308">
            <w:pPr>
              <w:wordWrap/>
              <w:ind w:rightChars="10" w:right="18"/>
              <w:rPr>
                <w:rFonts w:eastAsia="바탕"/>
                <w:szCs w:val="24"/>
              </w:rPr>
            </w:pPr>
            <w:r w:rsidRPr="002F5F3A">
              <w:rPr>
                <w:rFonts w:eastAsia="바탕"/>
                <w:szCs w:val="24"/>
              </w:rPr>
              <w:t>The value of the port status (in the unit of bit)</w:t>
            </w:r>
          </w:p>
        </w:tc>
      </w:tr>
      <w:tr w:rsidR="00D52D64" w14:paraId="399BC096" w14:textId="77777777" w:rsidTr="00752CBE">
        <w:tc>
          <w:tcPr>
            <w:tcW w:w="4578" w:type="dxa"/>
          </w:tcPr>
          <w:p w14:paraId="07CF0920" w14:textId="77777777" w:rsidR="00D52D64" w:rsidRPr="002F5F3A" w:rsidRDefault="00D52D64" w:rsidP="00540308">
            <w:pPr>
              <w:wordWrap/>
              <w:ind w:rightChars="10" w:right="18"/>
              <w:rPr>
                <w:rFonts w:eastAsia="바탕"/>
                <w:szCs w:val="24"/>
              </w:rPr>
            </w:pPr>
            <w:r w:rsidRPr="002F5F3A">
              <w:rPr>
                <w:rFonts w:eastAsia="바탕"/>
                <w:noProof/>
                <w:szCs w:val="24"/>
              </w:rPr>
              <w:t>Partner_System_Priority</w:t>
            </w:r>
          </w:p>
        </w:tc>
        <w:tc>
          <w:tcPr>
            <w:tcW w:w="4578" w:type="dxa"/>
          </w:tcPr>
          <w:p w14:paraId="2C9DB7AA" w14:textId="77777777" w:rsidR="00D52D64" w:rsidRPr="002F5F3A" w:rsidRDefault="00D52D64" w:rsidP="00540308">
            <w:pPr>
              <w:wordWrap/>
              <w:ind w:rightChars="10" w:right="18"/>
              <w:rPr>
                <w:rFonts w:eastAsia="바탕"/>
                <w:szCs w:val="24"/>
              </w:rPr>
            </w:pPr>
            <w:r w:rsidRPr="002F5F3A">
              <w:rPr>
                <w:rFonts w:eastAsia="바탕"/>
                <w:szCs w:val="24"/>
              </w:rPr>
              <w:t>System priority of the opponent system</w:t>
            </w:r>
          </w:p>
        </w:tc>
      </w:tr>
      <w:tr w:rsidR="00D52D64" w14:paraId="3AFC36AC" w14:textId="77777777" w:rsidTr="00752CBE">
        <w:tc>
          <w:tcPr>
            <w:tcW w:w="4578" w:type="dxa"/>
          </w:tcPr>
          <w:p w14:paraId="27380D71" w14:textId="77777777" w:rsidR="00D52D64" w:rsidRPr="002F5F3A" w:rsidRDefault="00D52D64" w:rsidP="00540308">
            <w:pPr>
              <w:wordWrap/>
              <w:ind w:rightChars="10" w:right="18"/>
              <w:rPr>
                <w:rFonts w:eastAsia="바탕"/>
                <w:szCs w:val="24"/>
              </w:rPr>
            </w:pPr>
            <w:r w:rsidRPr="002F5F3A">
              <w:rPr>
                <w:rFonts w:eastAsia="바탕"/>
                <w:noProof/>
                <w:szCs w:val="24"/>
              </w:rPr>
              <w:t>Partner_System</w:t>
            </w:r>
          </w:p>
        </w:tc>
        <w:tc>
          <w:tcPr>
            <w:tcW w:w="4578" w:type="dxa"/>
          </w:tcPr>
          <w:p w14:paraId="2C685E73" w14:textId="77777777" w:rsidR="00D52D64" w:rsidRPr="002F5F3A" w:rsidRDefault="00D52D64" w:rsidP="00540308">
            <w:pPr>
              <w:wordWrap/>
              <w:ind w:rightChars="10" w:right="18"/>
              <w:rPr>
                <w:rFonts w:eastAsia="바탕"/>
                <w:szCs w:val="24"/>
              </w:rPr>
            </w:pPr>
            <w:r w:rsidRPr="002F5F3A">
              <w:rPr>
                <w:rFonts w:eastAsia="바탕"/>
                <w:szCs w:val="24"/>
              </w:rPr>
              <w:t>System ID of the opponent system</w:t>
            </w:r>
          </w:p>
        </w:tc>
      </w:tr>
      <w:tr w:rsidR="00D52D64" w14:paraId="3D3B2861" w14:textId="77777777" w:rsidTr="00752CBE">
        <w:tc>
          <w:tcPr>
            <w:tcW w:w="4578" w:type="dxa"/>
          </w:tcPr>
          <w:p w14:paraId="78CA369A" w14:textId="77777777" w:rsidR="00D52D64" w:rsidRPr="002F5F3A" w:rsidRDefault="00D52D64" w:rsidP="00540308">
            <w:pPr>
              <w:wordWrap/>
              <w:ind w:rightChars="10" w:right="18"/>
              <w:rPr>
                <w:rFonts w:eastAsia="바탕"/>
                <w:szCs w:val="24"/>
              </w:rPr>
            </w:pPr>
            <w:r w:rsidRPr="002F5F3A">
              <w:rPr>
                <w:rFonts w:eastAsia="바탕"/>
                <w:noProof/>
                <w:szCs w:val="24"/>
              </w:rPr>
              <w:t>Partner_Key</w:t>
            </w:r>
          </w:p>
        </w:tc>
        <w:tc>
          <w:tcPr>
            <w:tcW w:w="4578" w:type="dxa"/>
          </w:tcPr>
          <w:p w14:paraId="009DB526" w14:textId="77777777" w:rsidR="00D52D64" w:rsidRPr="002F5F3A" w:rsidRDefault="00D52D64" w:rsidP="00540308">
            <w:pPr>
              <w:wordWrap/>
              <w:ind w:rightChars="10" w:right="18"/>
              <w:rPr>
                <w:rFonts w:eastAsia="바탕"/>
                <w:szCs w:val="24"/>
              </w:rPr>
            </w:pPr>
            <w:r w:rsidRPr="002F5F3A">
              <w:rPr>
                <w:rFonts w:eastAsia="바탕"/>
                <w:szCs w:val="24"/>
              </w:rPr>
              <w:t>ID of the logical interface of the opponent system</w:t>
            </w:r>
          </w:p>
        </w:tc>
      </w:tr>
      <w:tr w:rsidR="00D52D64" w14:paraId="09A5CCE7" w14:textId="77777777" w:rsidTr="00752CBE">
        <w:tc>
          <w:tcPr>
            <w:tcW w:w="4578" w:type="dxa"/>
          </w:tcPr>
          <w:p w14:paraId="2188E636" w14:textId="77777777" w:rsidR="00D52D64" w:rsidRPr="002F5F3A" w:rsidRDefault="00D52D64" w:rsidP="00540308">
            <w:pPr>
              <w:wordWrap/>
              <w:ind w:rightChars="10" w:right="18"/>
              <w:rPr>
                <w:rFonts w:eastAsia="바탕"/>
                <w:szCs w:val="24"/>
              </w:rPr>
            </w:pPr>
            <w:r w:rsidRPr="002F5F3A">
              <w:rPr>
                <w:rFonts w:eastAsia="바탕"/>
                <w:noProof/>
                <w:szCs w:val="24"/>
              </w:rPr>
              <w:t>Partner_Port_Priority</w:t>
            </w:r>
          </w:p>
        </w:tc>
        <w:tc>
          <w:tcPr>
            <w:tcW w:w="4578" w:type="dxa"/>
          </w:tcPr>
          <w:p w14:paraId="1BF463CF" w14:textId="77777777" w:rsidR="00D52D64" w:rsidRPr="002F5F3A" w:rsidRDefault="00D52D64" w:rsidP="00540308">
            <w:pPr>
              <w:wordWrap/>
              <w:ind w:rightChars="10" w:right="18"/>
              <w:rPr>
                <w:rFonts w:eastAsia="바탕"/>
                <w:szCs w:val="24"/>
              </w:rPr>
            </w:pPr>
            <w:r w:rsidRPr="002F5F3A">
              <w:rPr>
                <w:rFonts w:eastAsia="바탕"/>
                <w:szCs w:val="24"/>
              </w:rPr>
              <w:t>Priority of the opponent port</w:t>
            </w:r>
          </w:p>
        </w:tc>
      </w:tr>
      <w:tr w:rsidR="00D52D64" w14:paraId="6582010E" w14:textId="77777777" w:rsidTr="00752CBE">
        <w:tc>
          <w:tcPr>
            <w:tcW w:w="4578" w:type="dxa"/>
          </w:tcPr>
          <w:p w14:paraId="38B25F15" w14:textId="77777777" w:rsidR="00D52D64" w:rsidRPr="002F5F3A" w:rsidRDefault="00D52D64" w:rsidP="00540308">
            <w:pPr>
              <w:wordWrap/>
              <w:ind w:rightChars="10" w:right="18"/>
              <w:rPr>
                <w:rFonts w:eastAsia="바탕"/>
                <w:szCs w:val="24"/>
              </w:rPr>
            </w:pPr>
            <w:r w:rsidRPr="002F5F3A">
              <w:rPr>
                <w:rFonts w:eastAsia="바탕"/>
                <w:noProof/>
                <w:szCs w:val="24"/>
              </w:rPr>
              <w:t>Partner_Port</w:t>
            </w:r>
          </w:p>
        </w:tc>
        <w:tc>
          <w:tcPr>
            <w:tcW w:w="4578" w:type="dxa"/>
          </w:tcPr>
          <w:p w14:paraId="2DF68611" w14:textId="77777777" w:rsidR="00D52D64" w:rsidRPr="002F5F3A" w:rsidRDefault="00D52D64" w:rsidP="00540308">
            <w:pPr>
              <w:wordWrap/>
              <w:ind w:rightChars="10" w:right="18"/>
              <w:rPr>
                <w:rFonts w:eastAsia="바탕"/>
                <w:szCs w:val="24"/>
              </w:rPr>
            </w:pPr>
            <w:r w:rsidRPr="002F5F3A">
              <w:rPr>
                <w:rFonts w:eastAsia="바탕"/>
                <w:szCs w:val="24"/>
              </w:rPr>
              <w:t>Index of the opponent port</w:t>
            </w:r>
          </w:p>
        </w:tc>
      </w:tr>
      <w:tr w:rsidR="00D52D64" w14:paraId="5E3B7C60" w14:textId="77777777" w:rsidTr="00752CBE">
        <w:tc>
          <w:tcPr>
            <w:tcW w:w="4578" w:type="dxa"/>
          </w:tcPr>
          <w:p w14:paraId="476F6FD8" w14:textId="77777777" w:rsidR="00D52D64" w:rsidRPr="002F5F3A" w:rsidRDefault="00D52D64" w:rsidP="00540308">
            <w:pPr>
              <w:wordWrap/>
              <w:ind w:rightChars="10" w:right="18"/>
              <w:rPr>
                <w:rFonts w:eastAsia="바탕"/>
                <w:szCs w:val="24"/>
              </w:rPr>
            </w:pPr>
            <w:r w:rsidRPr="002F5F3A">
              <w:rPr>
                <w:rFonts w:eastAsia="바탕"/>
                <w:noProof/>
                <w:szCs w:val="24"/>
              </w:rPr>
              <w:t>Partner_State</w:t>
            </w:r>
          </w:p>
        </w:tc>
        <w:tc>
          <w:tcPr>
            <w:tcW w:w="4578" w:type="dxa"/>
          </w:tcPr>
          <w:p w14:paraId="192291AE" w14:textId="77777777" w:rsidR="00D52D64" w:rsidRPr="002F5F3A" w:rsidRDefault="00D52D64" w:rsidP="00540308">
            <w:pPr>
              <w:keepNext/>
              <w:wordWrap/>
              <w:ind w:rightChars="10" w:right="18"/>
              <w:rPr>
                <w:rFonts w:eastAsia="바탕"/>
                <w:szCs w:val="24"/>
              </w:rPr>
            </w:pPr>
            <w:r w:rsidRPr="002F5F3A">
              <w:rPr>
                <w:rFonts w:eastAsia="바탕"/>
                <w:szCs w:val="24"/>
              </w:rPr>
              <w:t>Status of the opponent port</w:t>
            </w:r>
          </w:p>
        </w:tc>
      </w:tr>
    </w:tbl>
    <w:p w14:paraId="2B1F699C" w14:textId="77777777" w:rsidR="003E3F42" w:rsidRDefault="003E3F42" w:rsidP="00540308">
      <w:pPr>
        <w:ind w:right="20"/>
      </w:pPr>
    </w:p>
    <w:p w14:paraId="6F234D60" w14:textId="77777777" w:rsidR="003E3F42" w:rsidRDefault="003E3F42" w:rsidP="00540308">
      <w:pPr>
        <w:widowControl/>
        <w:wordWrap/>
        <w:snapToGrid/>
        <w:spacing w:line="240" w:lineRule="auto"/>
        <w:ind w:right="20"/>
        <w:jc w:val="left"/>
      </w:pPr>
      <w:r>
        <w:br w:type="page"/>
      </w:r>
    </w:p>
    <w:p w14:paraId="385C558F" w14:textId="77777777" w:rsidR="00D52D64" w:rsidRDefault="00D52D64" w:rsidP="00540308">
      <w:pPr>
        <w:pStyle w:val="3"/>
        <w:ind w:left="0" w:right="20"/>
      </w:pPr>
      <w:bookmarkStart w:id="3276" w:name="_Toc260059190"/>
      <w:bookmarkStart w:id="3277" w:name="_Toc294800265"/>
      <w:bookmarkStart w:id="3278" w:name="_Toc294800465"/>
      <w:bookmarkStart w:id="3279" w:name="_Toc445131036"/>
      <w:r>
        <w:lastRenderedPageBreak/>
        <w:t>LACP Modes</w:t>
      </w:r>
      <w:bookmarkEnd w:id="3276"/>
      <w:bookmarkEnd w:id="3277"/>
      <w:bookmarkEnd w:id="3278"/>
      <w:bookmarkEnd w:id="3279"/>
    </w:p>
    <w:p w14:paraId="494B2830" w14:textId="77777777" w:rsidR="00D52D64" w:rsidRPr="002F5F3A" w:rsidRDefault="00540308" w:rsidP="00540308">
      <w:pPr>
        <w:pStyle w:val="a3"/>
        <w:ind w:left="0" w:right="20"/>
        <w:rPr>
          <w:kern w:val="0"/>
        </w:rPr>
      </w:pPr>
      <w:r>
        <w:t>The p</w:t>
      </w:r>
      <w:r w:rsidR="00D52D64" w:rsidRPr="002F5F3A">
        <w:t xml:space="preserve">ort group configuration of </w:t>
      </w:r>
      <w:r>
        <w:t xml:space="preserve">a </w:t>
      </w:r>
      <w:r w:rsidR="00094318">
        <w:t>C9500</w:t>
      </w:r>
      <w:r w:rsidR="00D52D64" w:rsidRPr="002F5F3A">
        <w:t xml:space="preserve"> can be done manually or automatically with </w:t>
      </w:r>
      <w:r w:rsidR="00D52D64" w:rsidRPr="002F5F3A">
        <w:rPr>
          <w:kern w:val="0"/>
        </w:rPr>
        <w:t>IEEE 802.3ad LACP (Link Aggregation Control Protocol).</w:t>
      </w:r>
    </w:p>
    <w:p w14:paraId="6351A016" w14:textId="77777777" w:rsidR="00D52D64" w:rsidRPr="002F5F3A" w:rsidRDefault="00D52D64" w:rsidP="00540308">
      <w:pPr>
        <w:pStyle w:val="a3"/>
        <w:ind w:left="0" w:right="20"/>
        <w:rPr>
          <w:kern w:val="0"/>
        </w:rPr>
      </w:pPr>
      <w:r w:rsidRPr="002F5F3A">
        <w:t xml:space="preserve">To configure </w:t>
      </w:r>
      <w:r w:rsidR="00540308">
        <w:t xml:space="preserve">a </w:t>
      </w:r>
      <w:r w:rsidRPr="002F5F3A">
        <w:t>port group with LACP, use the active or passive mode. To start automatic port group configuration with LACP, at least one end of the link needs to be configured to active mode to initiate negotiating. This is due to</w:t>
      </w:r>
      <w:r w:rsidR="00540308">
        <w:t xml:space="preserve"> </w:t>
      </w:r>
      <w:r w:rsidRPr="002F5F3A">
        <w:t>ports in passive mode passively respond</w:t>
      </w:r>
      <w:r w:rsidR="00540308">
        <w:t>ing</w:t>
      </w:r>
      <w:r w:rsidRPr="002F5F3A">
        <w:t xml:space="preserve"> to initiation and never imitat</w:t>
      </w:r>
      <w:r w:rsidR="00540308">
        <w:t>ing</w:t>
      </w:r>
      <w:r w:rsidRPr="002F5F3A">
        <w:t xml:space="preserve"> the sending </w:t>
      </w:r>
      <w:r w:rsidR="00540308">
        <w:t xml:space="preserve">of </w:t>
      </w:r>
      <w:r w:rsidRPr="002F5F3A">
        <w:t>LACP packets</w:t>
      </w:r>
      <w:r w:rsidRPr="002F5F3A">
        <w:rPr>
          <w:kern w:val="0"/>
        </w:rPr>
        <w:t>.</w:t>
      </w:r>
    </w:p>
    <w:p w14:paraId="4D776659" w14:textId="77777777" w:rsidR="00D52D64" w:rsidRPr="002F5F3A" w:rsidRDefault="00D52D64" w:rsidP="00540308">
      <w:pPr>
        <w:pStyle w:val="a3"/>
        <w:ind w:left="0" w:right="20"/>
        <w:rPr>
          <w:kern w:val="0"/>
        </w:rPr>
      </w:pPr>
      <w:r w:rsidRPr="002F5F3A">
        <w:rPr>
          <w:kern w:val="0"/>
        </w:rPr>
        <w:t xml:space="preserve">The following shows </w:t>
      </w:r>
      <w:r w:rsidR="00540308">
        <w:rPr>
          <w:kern w:val="0"/>
        </w:rPr>
        <w:t>a</w:t>
      </w:r>
      <w:r w:rsidRPr="002F5F3A">
        <w:rPr>
          <w:kern w:val="0"/>
        </w:rPr>
        <w:t xml:space="preserve"> possible mode in LACP:</w:t>
      </w:r>
    </w:p>
    <w:p w14:paraId="789E55EC" w14:textId="77777777" w:rsidR="00D52D64" w:rsidRPr="009612B0" w:rsidRDefault="00086FC3" w:rsidP="00540308">
      <w:pPr>
        <w:pStyle w:val="afffff3"/>
        <w:ind w:left="0" w:right="20"/>
        <w:rPr>
          <w:rFonts w:ascii="굴림체"/>
          <w:color w:val="000000"/>
          <w:kern w:val="0"/>
        </w:rPr>
      </w:pPr>
      <w:bookmarkStart w:id="3280" w:name="_Toc294800789"/>
      <w:bookmarkStart w:id="3281" w:name="_Toc391575343"/>
      <w:r>
        <w:t xml:space="preserve">Table </w:t>
      </w:r>
      <w:r w:rsidR="005832B8">
        <w:fldChar w:fldCharType="begin"/>
      </w:r>
      <w:r w:rsidR="00092D8C">
        <w:instrText xml:space="preserve"> SEQ Table \* ARABIC </w:instrText>
      </w:r>
      <w:r w:rsidR="005832B8">
        <w:fldChar w:fldCharType="separate"/>
      </w:r>
      <w:r w:rsidR="008B56C1">
        <w:rPr>
          <w:noProof/>
        </w:rPr>
        <w:t>201</w:t>
      </w:r>
      <w:r w:rsidR="005832B8">
        <w:rPr>
          <w:noProof/>
        </w:rPr>
        <w:fldChar w:fldCharType="end"/>
      </w:r>
      <w:r>
        <w:rPr>
          <w:rFonts w:hint="eastAsia"/>
        </w:rPr>
        <w:t xml:space="preserve"> </w:t>
      </w:r>
      <w:r w:rsidRPr="002F5F3A">
        <w:t>LACP Modes</w:t>
      </w:r>
      <w:bookmarkEnd w:id="3280"/>
      <w:bookmarkEnd w:id="3281"/>
    </w:p>
    <w:tbl>
      <w:tblPr>
        <w:tblStyle w:val="CLIWide"/>
        <w:tblW w:w="7920" w:type="dxa"/>
        <w:tblLook w:val="04A0" w:firstRow="1" w:lastRow="0" w:firstColumn="1" w:lastColumn="0" w:noHBand="0" w:noVBand="1"/>
      </w:tblPr>
      <w:tblGrid>
        <w:gridCol w:w="1161"/>
        <w:gridCol w:w="6759"/>
      </w:tblGrid>
      <w:tr w:rsidR="00D52D64"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2F5F3A" w:rsidRDefault="00D52D64" w:rsidP="00540308">
            <w:pPr>
              <w:wordWrap/>
              <w:adjustRightInd w:val="0"/>
              <w:ind w:right="20"/>
              <w:jc w:val="center"/>
              <w:rPr>
                <w:b/>
                <w:bCs/>
                <w:kern w:val="0"/>
              </w:rPr>
            </w:pPr>
            <w:r w:rsidRPr="002F5F3A">
              <w:rPr>
                <w:b/>
                <w:bCs/>
                <w:kern w:val="0"/>
              </w:rPr>
              <w:t>Mode</w:t>
            </w:r>
          </w:p>
        </w:tc>
        <w:tc>
          <w:tcPr>
            <w:tcW w:w="6759" w:type="dxa"/>
          </w:tcPr>
          <w:p w14:paraId="29FEF8D6" w14:textId="77777777" w:rsidR="00D52D64" w:rsidRPr="002F5F3A" w:rsidRDefault="00D52D64" w:rsidP="00540308">
            <w:pPr>
              <w:wordWrap/>
              <w:adjustRightInd w:val="0"/>
              <w:ind w:right="20"/>
              <w:rPr>
                <w:b/>
                <w:bCs/>
                <w:kern w:val="0"/>
              </w:rPr>
            </w:pPr>
            <w:r w:rsidRPr="002F5F3A">
              <w:rPr>
                <w:b/>
                <w:bCs/>
                <w:kern w:val="0"/>
              </w:rPr>
              <w:t>Description</w:t>
            </w:r>
          </w:p>
        </w:tc>
      </w:tr>
      <w:tr w:rsidR="00D52D64" w14:paraId="5545F313" w14:textId="77777777" w:rsidTr="00752CBE">
        <w:tc>
          <w:tcPr>
            <w:tcW w:w="1161" w:type="dxa"/>
          </w:tcPr>
          <w:p w14:paraId="637CBE5A" w14:textId="77777777" w:rsidR="00D52D64" w:rsidRPr="002F5F3A" w:rsidRDefault="00D52D64" w:rsidP="00540308">
            <w:pPr>
              <w:wordWrap/>
              <w:adjustRightInd w:val="0"/>
              <w:ind w:right="20"/>
              <w:jc w:val="center"/>
              <w:rPr>
                <w:kern w:val="0"/>
              </w:rPr>
            </w:pPr>
            <w:r w:rsidRPr="002F5F3A">
              <w:rPr>
                <w:kern w:val="0"/>
              </w:rPr>
              <w:t>on</w:t>
            </w:r>
          </w:p>
        </w:tc>
        <w:tc>
          <w:tcPr>
            <w:tcW w:w="6759" w:type="dxa"/>
          </w:tcPr>
          <w:p w14:paraId="439F672D" w14:textId="77777777" w:rsidR="00D52D64" w:rsidRPr="002F5F3A" w:rsidRDefault="00D52D64" w:rsidP="00540308">
            <w:pPr>
              <w:wordWrap/>
              <w:adjustRightInd w:val="0"/>
              <w:ind w:right="20"/>
              <w:rPr>
                <w:kern w:val="0"/>
              </w:rPr>
            </w:pPr>
            <w:r w:rsidRPr="002F5F3A">
              <w:rPr>
                <w:kern w:val="0"/>
              </w:rPr>
              <w:t>This mode do not create port group by LACP. It creates static port group.</w:t>
            </w:r>
          </w:p>
        </w:tc>
      </w:tr>
      <w:tr w:rsidR="00D52D64" w14:paraId="4E817018" w14:textId="77777777" w:rsidTr="00752CBE">
        <w:tc>
          <w:tcPr>
            <w:tcW w:w="1161" w:type="dxa"/>
          </w:tcPr>
          <w:p w14:paraId="778B15E9" w14:textId="77777777" w:rsidR="00D52D64" w:rsidRPr="002F5F3A" w:rsidRDefault="00D52D64" w:rsidP="00540308">
            <w:pPr>
              <w:wordWrap/>
              <w:adjustRightInd w:val="0"/>
              <w:ind w:right="20"/>
              <w:jc w:val="center"/>
              <w:rPr>
                <w:kern w:val="0"/>
              </w:rPr>
            </w:pPr>
            <w:r w:rsidRPr="002F5F3A">
              <w:rPr>
                <w:kern w:val="0"/>
              </w:rPr>
              <w:t>passive</w:t>
            </w:r>
          </w:p>
        </w:tc>
        <w:tc>
          <w:tcPr>
            <w:tcW w:w="6759" w:type="dxa"/>
          </w:tcPr>
          <w:p w14:paraId="2DD48F12" w14:textId="77777777" w:rsidR="00D52D64" w:rsidRPr="002F5F3A" w:rsidRDefault="00D52D64" w:rsidP="00540308">
            <w:pPr>
              <w:wordWrap/>
              <w:adjustRightInd w:val="0"/>
              <w:ind w:right="20"/>
              <w:rPr>
                <w:kern w:val="0"/>
              </w:rPr>
            </w:pPr>
            <w:r w:rsidRPr="002F5F3A">
              <w:rPr>
                <w:kern w:val="0"/>
              </w:rPr>
              <w:t>LACP mode that places a port into a passive negotiating state. The port responds to LACP packets only when it receives the LACP packets and does not start LACP packet negotiation first.</w:t>
            </w:r>
          </w:p>
        </w:tc>
      </w:tr>
      <w:tr w:rsidR="00D52D64" w14:paraId="725B9721" w14:textId="77777777" w:rsidTr="00752CBE">
        <w:tc>
          <w:tcPr>
            <w:tcW w:w="1161" w:type="dxa"/>
          </w:tcPr>
          <w:p w14:paraId="56B6184B" w14:textId="77777777" w:rsidR="00D52D64" w:rsidRPr="002F5F3A" w:rsidRDefault="00D52D64" w:rsidP="00540308">
            <w:pPr>
              <w:wordWrap/>
              <w:adjustRightInd w:val="0"/>
              <w:ind w:right="20"/>
              <w:jc w:val="center"/>
              <w:rPr>
                <w:kern w:val="0"/>
              </w:rPr>
            </w:pPr>
            <w:r w:rsidRPr="002F5F3A">
              <w:rPr>
                <w:kern w:val="0"/>
              </w:rPr>
              <w:t>active</w:t>
            </w:r>
          </w:p>
        </w:tc>
        <w:tc>
          <w:tcPr>
            <w:tcW w:w="6759" w:type="dxa"/>
          </w:tcPr>
          <w:p w14:paraId="22CECB57" w14:textId="77777777" w:rsidR="00D52D64" w:rsidRPr="002F5F3A" w:rsidRDefault="00D52D64" w:rsidP="00540308">
            <w:pPr>
              <w:wordWrap/>
              <w:adjustRightInd w:val="0"/>
              <w:ind w:right="20"/>
              <w:rPr>
                <w:kern w:val="0"/>
              </w:rPr>
            </w:pPr>
            <w:r w:rsidRPr="002F5F3A">
              <w:rPr>
                <w:kern w:val="0"/>
              </w:rPr>
              <w:t>LACP mode that places the port into an active negotiating state, in which the port starts negotiations with other port by sending LACP packets.</w:t>
            </w:r>
          </w:p>
        </w:tc>
      </w:tr>
    </w:tbl>
    <w:p w14:paraId="3EC1B49D" w14:textId="77777777" w:rsidR="00D52D64" w:rsidRDefault="00D52D64" w:rsidP="00540308">
      <w:pPr>
        <w:pStyle w:val="ac"/>
      </w:pPr>
    </w:p>
    <w:p w14:paraId="283ACCF8" w14:textId="77777777" w:rsidR="00D52D64" w:rsidRDefault="00D52D64" w:rsidP="00540308">
      <w:pPr>
        <w:pStyle w:val="3"/>
        <w:ind w:left="0" w:right="20"/>
      </w:pPr>
      <w:bookmarkStart w:id="3282" w:name="_Toc337198683"/>
      <w:bookmarkStart w:id="3283" w:name="_Toc354416346"/>
      <w:bookmarkStart w:id="3284" w:name="_Toc445131037"/>
      <w:r w:rsidRPr="00E44EA3">
        <w:t>LACP</w:t>
      </w:r>
      <w:bookmarkEnd w:id="3282"/>
      <w:bookmarkEnd w:id="3283"/>
      <w:r w:rsidRPr="009612B0">
        <w:t xml:space="preserve"> </w:t>
      </w:r>
      <w:r w:rsidRPr="002F5F3A">
        <w:t>Parameters</w:t>
      </w:r>
      <w:bookmarkEnd w:id="3284"/>
    </w:p>
    <w:p w14:paraId="72D60914" w14:textId="77777777" w:rsidR="00D52D64" w:rsidRPr="002F5F3A" w:rsidRDefault="00D52D64" w:rsidP="00540308">
      <w:pPr>
        <w:pStyle w:val="a3"/>
        <w:ind w:left="0" w:right="20"/>
        <w:rPr>
          <w:kern w:val="0"/>
        </w:rPr>
      </w:pPr>
      <w:r w:rsidRPr="002F5F3A">
        <w:t>The parameters used in configuring LACP are as follows</w:t>
      </w:r>
      <w:r w:rsidRPr="002F5F3A">
        <w:rPr>
          <w:kern w:val="0"/>
        </w:rPr>
        <w:t>:</w:t>
      </w:r>
    </w:p>
    <w:p w14:paraId="18272CF1" w14:textId="77777777" w:rsidR="00D52D64" w:rsidRPr="002F5F3A" w:rsidRDefault="00D52D64" w:rsidP="00540308">
      <w:pPr>
        <w:pStyle w:val="Randomlist"/>
        <w:tabs>
          <w:tab w:val="clear" w:pos="3968"/>
          <w:tab w:val="num" w:pos="1980"/>
          <w:tab w:val="num" w:pos="3320"/>
        </w:tabs>
        <w:ind w:left="0" w:right="20" w:firstLine="0"/>
      </w:pPr>
      <w:r w:rsidRPr="002F5F3A">
        <w:t>System Priority</w:t>
      </w:r>
    </w:p>
    <w:p w14:paraId="31F3E9F3" w14:textId="77777777" w:rsidR="00D52D64" w:rsidRDefault="00D52D64" w:rsidP="00540308">
      <w:pPr>
        <w:pStyle w:val="a3"/>
        <w:ind w:left="0" w:right="20"/>
      </w:pPr>
      <w:r w:rsidRPr="002F5F3A">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2F5F3A" w:rsidRDefault="00D52D64" w:rsidP="00540308">
      <w:pPr>
        <w:pStyle w:val="Randomlist"/>
        <w:tabs>
          <w:tab w:val="clear" w:pos="3968"/>
          <w:tab w:val="num" w:pos="1980"/>
          <w:tab w:val="num" w:pos="3320"/>
        </w:tabs>
        <w:ind w:left="0" w:right="20" w:firstLine="0"/>
      </w:pPr>
      <w:r w:rsidRPr="002F5F3A">
        <w:t>Port Priority</w:t>
      </w:r>
    </w:p>
    <w:p w14:paraId="6E035C2A" w14:textId="77777777" w:rsidR="00D52D64" w:rsidRDefault="00D52D64" w:rsidP="00540308">
      <w:pPr>
        <w:pStyle w:val="a3"/>
        <w:ind w:left="0" w:right="20"/>
      </w:pPr>
      <w:r w:rsidRPr="002F5F3A">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2F5F3A" w:rsidRDefault="00D52D64" w:rsidP="00540308">
      <w:pPr>
        <w:pStyle w:val="Randomlist"/>
        <w:tabs>
          <w:tab w:val="clear" w:pos="3968"/>
          <w:tab w:val="num" w:pos="1980"/>
          <w:tab w:val="num" w:pos="3320"/>
        </w:tabs>
        <w:ind w:left="0" w:right="20" w:firstLine="0"/>
      </w:pPr>
      <w:r w:rsidRPr="002F5F3A">
        <w:t>Administrative key</w:t>
      </w:r>
    </w:p>
    <w:p w14:paraId="4AC41ECA" w14:textId="77777777" w:rsidR="00D52D64" w:rsidRDefault="00D52D64" w:rsidP="00540308">
      <w:pPr>
        <w:pStyle w:val="a3"/>
        <w:ind w:left="0" w:right="20"/>
      </w:pPr>
      <w:r w:rsidRPr="002F5F3A">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2F5F3A" w:rsidRDefault="00D52D64" w:rsidP="00540308">
      <w:pPr>
        <w:pStyle w:val="a3"/>
        <w:ind w:left="0" w:right="20"/>
      </w:pPr>
      <w:r w:rsidRPr="002F5F3A">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5D2E3C" w:rsidRDefault="00D52D64" w:rsidP="00540308">
      <w:pPr>
        <w:wordWrap/>
        <w:adjustRightInd w:val="0"/>
        <w:ind w:right="20"/>
        <w:rPr>
          <w:rFonts w:ascii="굴림체" w:hAnsi="굴림체"/>
          <w:color w:val="000000"/>
          <w:kern w:val="0"/>
        </w:rPr>
      </w:pPr>
    </w:p>
    <w:p w14:paraId="09450BE0" w14:textId="77777777" w:rsidR="00D52D64" w:rsidRPr="00840DFC" w:rsidRDefault="00D52D64" w:rsidP="0021019A">
      <w:pPr>
        <w:pStyle w:val="2"/>
        <w:ind w:right="20"/>
      </w:pPr>
      <w:bookmarkStart w:id="3285" w:name="_Toc260059191"/>
      <w:bookmarkStart w:id="3286" w:name="_Toc337198684"/>
      <w:bookmarkStart w:id="3287" w:name="_Toc354416347"/>
      <w:bookmarkStart w:id="3288" w:name="_Toc260059192"/>
      <w:bookmarkStart w:id="3289" w:name="_Toc337198685"/>
      <w:bookmarkStart w:id="3290" w:name="_Toc445131038"/>
      <w:r w:rsidRPr="002F5F3A">
        <w:lastRenderedPageBreak/>
        <w:t xml:space="preserve">Configuring </w:t>
      </w:r>
      <w:r w:rsidRPr="00E44EA3">
        <w:t>LACP</w:t>
      </w:r>
      <w:r w:rsidRPr="002F5F3A">
        <w:t xml:space="preserve"> and SLA</w:t>
      </w:r>
      <w:bookmarkEnd w:id="3285"/>
      <w:bookmarkEnd w:id="3286"/>
      <w:bookmarkEnd w:id="3287"/>
      <w:bookmarkEnd w:id="3288"/>
      <w:bookmarkEnd w:id="3289"/>
      <w:bookmarkEnd w:id="3290"/>
    </w:p>
    <w:p w14:paraId="38E53611" w14:textId="77777777" w:rsidR="00D52D64" w:rsidRPr="002F5F3A" w:rsidRDefault="00D52D64" w:rsidP="00540308">
      <w:pPr>
        <w:pStyle w:val="a3"/>
        <w:ind w:left="0" w:right="20"/>
        <w:rPr>
          <w:kern w:val="0"/>
        </w:rPr>
      </w:pPr>
      <w:r w:rsidRPr="002F5F3A">
        <w:t>This section describes how to configure port group with LACP</w:t>
      </w:r>
      <w:r w:rsidRPr="002F5F3A">
        <w:rPr>
          <w:kern w:val="0"/>
        </w:rPr>
        <w:t>:</w:t>
      </w:r>
    </w:p>
    <w:p w14:paraId="4C57EBAA" w14:textId="77777777" w:rsidR="00D52D64" w:rsidRPr="00E44EA3" w:rsidRDefault="00D52D64" w:rsidP="00002766">
      <w:pPr>
        <w:pStyle w:val="Randomlist"/>
        <w:tabs>
          <w:tab w:val="clear" w:pos="3968"/>
          <w:tab w:val="num" w:pos="1980"/>
          <w:tab w:val="num" w:pos="3320"/>
        </w:tabs>
        <w:ind w:left="0" w:right="20" w:firstLine="0"/>
      </w:pPr>
      <w:r w:rsidRPr="00E44EA3">
        <w:t>Specifying the System Priority</w:t>
      </w:r>
    </w:p>
    <w:p w14:paraId="63F8A927" w14:textId="77777777" w:rsidR="00D52D64" w:rsidRPr="00E44EA3" w:rsidRDefault="00D52D64" w:rsidP="00002766">
      <w:pPr>
        <w:pStyle w:val="Randomlist"/>
        <w:tabs>
          <w:tab w:val="clear" w:pos="3968"/>
          <w:tab w:val="num" w:pos="1980"/>
          <w:tab w:val="num" w:pos="3320"/>
        </w:tabs>
        <w:ind w:left="0" w:right="20" w:firstLine="0"/>
      </w:pPr>
      <w:r w:rsidRPr="00E44EA3">
        <w:t>Specifying the Port Priority</w:t>
      </w:r>
    </w:p>
    <w:p w14:paraId="557E398C" w14:textId="77777777" w:rsidR="00D52D64" w:rsidRPr="00E44EA3" w:rsidRDefault="00D52D64" w:rsidP="00002766">
      <w:pPr>
        <w:pStyle w:val="Randomlist"/>
        <w:tabs>
          <w:tab w:val="clear" w:pos="3968"/>
          <w:tab w:val="num" w:pos="1980"/>
          <w:tab w:val="num" w:pos="3320"/>
        </w:tabs>
        <w:ind w:left="0" w:right="20" w:firstLine="0"/>
      </w:pPr>
      <w:r w:rsidRPr="00E44EA3">
        <w:t>Specifying an Administrative Key Value</w:t>
      </w:r>
    </w:p>
    <w:p w14:paraId="66729DC7" w14:textId="77777777" w:rsidR="00D52D64" w:rsidRPr="00E44EA3" w:rsidRDefault="00D52D64" w:rsidP="00002766">
      <w:pPr>
        <w:pStyle w:val="Randomlist"/>
        <w:tabs>
          <w:tab w:val="clear" w:pos="3968"/>
          <w:tab w:val="num" w:pos="1980"/>
          <w:tab w:val="num" w:pos="3320"/>
        </w:tabs>
        <w:ind w:left="0" w:right="20" w:firstLine="0"/>
      </w:pPr>
      <w:r w:rsidRPr="00E44EA3">
        <w:t>Specifying the Timeout Value</w:t>
      </w:r>
    </w:p>
    <w:p w14:paraId="561BC70A" w14:textId="77777777" w:rsidR="00D52D64" w:rsidRPr="00E44EA3" w:rsidRDefault="00D52D64" w:rsidP="00002766">
      <w:pPr>
        <w:pStyle w:val="Randomlist"/>
        <w:tabs>
          <w:tab w:val="clear" w:pos="3968"/>
          <w:tab w:val="num" w:pos="1980"/>
          <w:tab w:val="num" w:pos="3320"/>
        </w:tabs>
        <w:ind w:left="0" w:right="20" w:firstLine="0"/>
      </w:pPr>
      <w:r w:rsidRPr="00E44EA3">
        <w:t xml:space="preserve">Configuration LACP and static port group </w:t>
      </w:r>
    </w:p>
    <w:p w14:paraId="02AFAC1E" w14:textId="77777777" w:rsidR="00D52D64" w:rsidRPr="00086FC3" w:rsidRDefault="00086FC3" w:rsidP="00002766">
      <w:pPr>
        <w:pStyle w:val="Randomlist"/>
        <w:tabs>
          <w:tab w:val="clear" w:pos="3968"/>
          <w:tab w:val="num" w:pos="1980"/>
          <w:tab w:val="num" w:pos="3320"/>
        </w:tabs>
        <w:ind w:left="0" w:right="20" w:firstLine="0"/>
      </w:pPr>
      <w:r>
        <w:t>Clearing LACP Statistics</w:t>
      </w:r>
    </w:p>
    <w:p w14:paraId="286ABA70" w14:textId="77777777" w:rsidR="00D52D64" w:rsidRPr="002F5F3A" w:rsidRDefault="00D52D64" w:rsidP="00540308">
      <w:pPr>
        <w:pStyle w:val="3"/>
        <w:ind w:left="0" w:right="20"/>
      </w:pPr>
      <w:bookmarkStart w:id="3291" w:name="_Toc354416348"/>
      <w:bookmarkStart w:id="3292" w:name="_Toc337198686"/>
      <w:bookmarkStart w:id="3293" w:name="_Toc445131039"/>
      <w:r w:rsidRPr="002F5F3A">
        <w:t xml:space="preserve">Specifying the </w:t>
      </w:r>
      <w:r w:rsidRPr="00E44EA3">
        <w:t>System</w:t>
      </w:r>
      <w:r w:rsidRPr="002F5F3A">
        <w:t xml:space="preserve"> Priority</w:t>
      </w:r>
      <w:bookmarkEnd w:id="3291"/>
      <w:bookmarkEnd w:id="3292"/>
      <w:bookmarkEnd w:id="3293"/>
    </w:p>
    <w:p w14:paraId="217F35BB" w14:textId="77777777" w:rsidR="00D52D64" w:rsidRPr="002F5F3A" w:rsidRDefault="00D52D64" w:rsidP="00540308">
      <w:pPr>
        <w:pStyle w:val="a3"/>
        <w:ind w:left="0" w:right="20"/>
        <w:rPr>
          <w:kern w:val="0"/>
        </w:rPr>
      </w:pPr>
      <w:r w:rsidRPr="002F5F3A">
        <w:t xml:space="preserve">The system priority value should be an integer between 1 and 65535. </w:t>
      </w:r>
      <w:r w:rsidR="00975A27">
        <w:t>The h</w:t>
      </w:r>
      <w:r w:rsidRPr="002F5F3A">
        <w:t xml:space="preserve">igher number represents </w:t>
      </w:r>
      <w:r w:rsidR="00975A27">
        <w:t xml:space="preserve">a </w:t>
      </w:r>
      <w:r w:rsidRPr="002F5F3A">
        <w:t xml:space="preserve">lower priority. The default priority is </w:t>
      </w:r>
      <w:r w:rsidRPr="002F5F3A">
        <w:rPr>
          <w:kern w:val="0"/>
        </w:rPr>
        <w:t>32768.</w:t>
      </w:r>
    </w:p>
    <w:p w14:paraId="283D05A6" w14:textId="77777777" w:rsidR="00D52D64" w:rsidRPr="002F5F3A" w:rsidRDefault="00D52D64" w:rsidP="00540308">
      <w:pPr>
        <w:pStyle w:val="a3"/>
        <w:ind w:left="0" w:right="20"/>
      </w:pPr>
      <w:r w:rsidRPr="002F5F3A">
        <w:rPr>
          <w:kern w:val="0"/>
        </w:rPr>
        <w:t xml:space="preserve">To specify LACP system priority, follow the steps below from </w:t>
      </w:r>
      <w:r w:rsidR="00221294">
        <w:rPr>
          <w:kern w:val="0"/>
        </w:rPr>
        <w:t>Privileged</w:t>
      </w:r>
      <w:r w:rsidRPr="002F5F3A">
        <w:t xml:space="preserve"> mode:</w:t>
      </w:r>
    </w:p>
    <w:p w14:paraId="480E8C6B" w14:textId="77777777" w:rsidR="00D52D64" w:rsidRPr="005D2E3C" w:rsidRDefault="00086FC3" w:rsidP="00540308">
      <w:pPr>
        <w:pStyle w:val="afffff3"/>
        <w:ind w:left="0" w:right="20"/>
        <w:rPr>
          <w:rFonts w:ascii="Tahoma" w:eastAsia="굴림" w:hAnsi="Tahoma" w:cs="Tahoma"/>
        </w:rPr>
      </w:pPr>
      <w:bookmarkStart w:id="3294" w:name="_Toc260059193"/>
      <w:bookmarkStart w:id="3295" w:name="_Toc391575344"/>
      <w:r>
        <w:t xml:space="preserve">Table </w:t>
      </w:r>
      <w:r w:rsidR="005832B8">
        <w:fldChar w:fldCharType="begin"/>
      </w:r>
      <w:r w:rsidR="00092D8C">
        <w:instrText xml:space="preserve"> SEQ Table \* ARABIC </w:instrText>
      </w:r>
      <w:r w:rsidR="005832B8">
        <w:fldChar w:fldCharType="separate"/>
      </w:r>
      <w:r w:rsidR="008B56C1">
        <w:rPr>
          <w:noProof/>
        </w:rPr>
        <w:t>202</w:t>
      </w:r>
      <w:r w:rsidR="005832B8">
        <w:rPr>
          <w:noProof/>
        </w:rPr>
        <w:fldChar w:fldCharType="end"/>
      </w:r>
      <w:r>
        <w:rPr>
          <w:rFonts w:hint="eastAsia"/>
        </w:rPr>
        <w:t xml:space="preserve"> </w:t>
      </w:r>
      <w:r w:rsidRPr="002F5F3A">
        <w:t>Specifying the System Priority</w:t>
      </w:r>
      <w:bookmarkEnd w:id="3294"/>
      <w:bookmarkEnd w:id="3295"/>
    </w:p>
    <w:tbl>
      <w:tblPr>
        <w:tblStyle w:val="CLIWide"/>
        <w:tblW w:w="0" w:type="auto"/>
        <w:tblLook w:val="04A0" w:firstRow="1" w:lastRow="0" w:firstColumn="1" w:lastColumn="0" w:noHBand="0" w:noVBand="1"/>
      </w:tblPr>
      <w:tblGrid>
        <w:gridCol w:w="739"/>
        <w:gridCol w:w="2553"/>
        <w:gridCol w:w="4640"/>
      </w:tblGrid>
      <w:tr w:rsidR="00D52D64"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2F5F3A" w:rsidRDefault="00D52D64" w:rsidP="00540308">
            <w:pPr>
              <w:pStyle w:val="ac"/>
            </w:pPr>
            <w:r w:rsidRPr="002F5F3A">
              <w:t>Step</w:t>
            </w:r>
          </w:p>
        </w:tc>
        <w:tc>
          <w:tcPr>
            <w:tcW w:w="2673" w:type="dxa"/>
          </w:tcPr>
          <w:p w14:paraId="02422612" w14:textId="77777777" w:rsidR="00D52D64" w:rsidRPr="002F5F3A" w:rsidRDefault="00D52D64" w:rsidP="00540308">
            <w:pPr>
              <w:wordWrap/>
              <w:ind w:right="20"/>
              <w:rPr>
                <w:b/>
                <w:bCs/>
              </w:rPr>
            </w:pPr>
            <w:r w:rsidRPr="002F5F3A">
              <w:rPr>
                <w:b/>
                <w:bCs/>
              </w:rPr>
              <w:t>Command</w:t>
            </w:r>
          </w:p>
        </w:tc>
        <w:tc>
          <w:tcPr>
            <w:tcW w:w="4943" w:type="dxa"/>
          </w:tcPr>
          <w:p w14:paraId="3EBB2EEC" w14:textId="77777777" w:rsidR="00D52D64" w:rsidRPr="002F5F3A" w:rsidRDefault="00D52D64" w:rsidP="00540308">
            <w:pPr>
              <w:wordWrap/>
              <w:ind w:right="20"/>
              <w:rPr>
                <w:b/>
                <w:bCs/>
              </w:rPr>
            </w:pPr>
            <w:r w:rsidRPr="002F5F3A">
              <w:rPr>
                <w:b/>
                <w:bCs/>
              </w:rPr>
              <w:t>Purpose</w:t>
            </w:r>
          </w:p>
        </w:tc>
      </w:tr>
      <w:tr w:rsidR="00D52D64" w14:paraId="02F07553" w14:textId="77777777" w:rsidTr="00752CBE">
        <w:tc>
          <w:tcPr>
            <w:tcW w:w="740" w:type="dxa"/>
          </w:tcPr>
          <w:p w14:paraId="647F4E73" w14:textId="77777777" w:rsidR="00D52D64" w:rsidRPr="002F5F3A" w:rsidRDefault="00D52D64" w:rsidP="00540308">
            <w:pPr>
              <w:wordWrap/>
              <w:ind w:right="20"/>
              <w:rPr>
                <w:b/>
                <w:bCs/>
              </w:rPr>
            </w:pPr>
            <w:r w:rsidRPr="002F5F3A">
              <w:rPr>
                <w:b/>
                <w:bCs/>
              </w:rPr>
              <w:t>Step1</w:t>
            </w:r>
          </w:p>
        </w:tc>
        <w:tc>
          <w:tcPr>
            <w:tcW w:w="2673" w:type="dxa"/>
          </w:tcPr>
          <w:p w14:paraId="02F18A31" w14:textId="77777777" w:rsidR="00D52D64" w:rsidRPr="002F5F3A" w:rsidRDefault="00D52D64" w:rsidP="00540308">
            <w:pPr>
              <w:wordWrap/>
              <w:ind w:right="20"/>
              <w:jc w:val="left"/>
              <w:rPr>
                <w:b/>
                <w:bCs/>
                <w:i/>
                <w:iCs/>
              </w:rPr>
            </w:pPr>
            <w:r w:rsidRPr="002F5F3A">
              <w:rPr>
                <w:b/>
                <w:bCs/>
              </w:rPr>
              <w:t>configure terminal</w:t>
            </w:r>
          </w:p>
        </w:tc>
        <w:tc>
          <w:tcPr>
            <w:tcW w:w="4943" w:type="dxa"/>
          </w:tcPr>
          <w:p w14:paraId="074F294F" w14:textId="77777777" w:rsidR="00D52D64" w:rsidRPr="002F5F3A" w:rsidRDefault="00D52D64" w:rsidP="00540308">
            <w:pPr>
              <w:wordWrap/>
              <w:ind w:right="20"/>
            </w:pPr>
            <w:r w:rsidRPr="002F5F3A">
              <w:t>Enters global configuration mode</w:t>
            </w:r>
          </w:p>
        </w:tc>
      </w:tr>
      <w:tr w:rsidR="00D52D64" w14:paraId="3E8CA233" w14:textId="77777777" w:rsidTr="00752CBE">
        <w:tc>
          <w:tcPr>
            <w:tcW w:w="740" w:type="dxa"/>
          </w:tcPr>
          <w:p w14:paraId="5DD1AF68" w14:textId="77777777" w:rsidR="00D52D64" w:rsidRPr="002F5F3A" w:rsidRDefault="00D52D64" w:rsidP="00540308">
            <w:pPr>
              <w:wordWrap/>
              <w:ind w:right="20"/>
              <w:rPr>
                <w:b/>
                <w:bCs/>
              </w:rPr>
            </w:pPr>
            <w:r w:rsidRPr="002F5F3A">
              <w:rPr>
                <w:b/>
                <w:bCs/>
              </w:rPr>
              <w:t>Step2</w:t>
            </w:r>
          </w:p>
        </w:tc>
        <w:tc>
          <w:tcPr>
            <w:tcW w:w="2673" w:type="dxa"/>
          </w:tcPr>
          <w:p w14:paraId="5043178E" w14:textId="77777777" w:rsidR="00D52D64" w:rsidRPr="002F5F3A" w:rsidRDefault="00D52D64" w:rsidP="00540308">
            <w:pPr>
              <w:wordWrap/>
              <w:ind w:right="20"/>
              <w:jc w:val="left"/>
              <w:rPr>
                <w:b/>
                <w:bCs/>
              </w:rPr>
            </w:pPr>
            <w:r w:rsidRPr="002F5F3A">
              <w:rPr>
                <w:b/>
                <w:bCs/>
              </w:rPr>
              <w:t xml:space="preserve">lacp system-priority </w:t>
            </w:r>
            <w:r w:rsidRPr="002F5F3A">
              <w:rPr>
                <w:i/>
                <w:iCs/>
              </w:rPr>
              <w:t>priority</w:t>
            </w:r>
          </w:p>
        </w:tc>
        <w:tc>
          <w:tcPr>
            <w:tcW w:w="4943" w:type="dxa"/>
          </w:tcPr>
          <w:p w14:paraId="38EB8651" w14:textId="77777777" w:rsidR="00D52D64" w:rsidRPr="002F5F3A" w:rsidRDefault="00D52D64" w:rsidP="00540308">
            <w:pPr>
              <w:wordWrap/>
              <w:ind w:right="20"/>
            </w:pPr>
            <w:r w:rsidRPr="002F5F3A">
              <w:t>Specifies the system priority</w:t>
            </w:r>
          </w:p>
        </w:tc>
      </w:tr>
      <w:tr w:rsidR="00D52D64" w14:paraId="128EB191" w14:textId="77777777" w:rsidTr="00752CBE">
        <w:tc>
          <w:tcPr>
            <w:tcW w:w="740" w:type="dxa"/>
          </w:tcPr>
          <w:p w14:paraId="34375106" w14:textId="77777777" w:rsidR="00D52D64" w:rsidRPr="002F5F3A" w:rsidRDefault="00D52D64" w:rsidP="00540308">
            <w:pPr>
              <w:wordWrap/>
              <w:ind w:right="20"/>
              <w:rPr>
                <w:b/>
                <w:bCs/>
              </w:rPr>
            </w:pPr>
            <w:r w:rsidRPr="002F5F3A">
              <w:rPr>
                <w:b/>
                <w:bCs/>
              </w:rPr>
              <w:t>Step3</w:t>
            </w:r>
          </w:p>
        </w:tc>
        <w:tc>
          <w:tcPr>
            <w:tcW w:w="2673" w:type="dxa"/>
          </w:tcPr>
          <w:p w14:paraId="492C2C7E" w14:textId="77777777" w:rsidR="00D52D64" w:rsidRPr="002F5F3A" w:rsidRDefault="00D52D64" w:rsidP="00540308">
            <w:pPr>
              <w:wordWrap/>
              <w:ind w:right="20"/>
              <w:jc w:val="left"/>
              <w:rPr>
                <w:b/>
                <w:bCs/>
              </w:rPr>
            </w:pPr>
            <w:r w:rsidRPr="002F5F3A">
              <w:rPr>
                <w:b/>
                <w:bCs/>
              </w:rPr>
              <w:t>end</w:t>
            </w:r>
          </w:p>
        </w:tc>
        <w:tc>
          <w:tcPr>
            <w:tcW w:w="4943" w:type="dxa"/>
          </w:tcPr>
          <w:p w14:paraId="3EB3CB65" w14:textId="77777777" w:rsidR="00D52D64" w:rsidRPr="002F5F3A" w:rsidRDefault="00D52D64" w:rsidP="00540308">
            <w:pPr>
              <w:wordWrap/>
              <w:ind w:right="20"/>
            </w:pPr>
            <w:r w:rsidRPr="002F5F3A">
              <w:t xml:space="preserve">Return the </w:t>
            </w:r>
            <w:r w:rsidR="00221294">
              <w:t>Privileged</w:t>
            </w:r>
            <w:r w:rsidRPr="002F5F3A">
              <w:t xml:space="preserve"> mode</w:t>
            </w:r>
          </w:p>
        </w:tc>
      </w:tr>
      <w:tr w:rsidR="00D52D64" w14:paraId="37BF3CA7" w14:textId="77777777" w:rsidTr="00752CBE">
        <w:tc>
          <w:tcPr>
            <w:tcW w:w="740" w:type="dxa"/>
          </w:tcPr>
          <w:p w14:paraId="073ED348" w14:textId="77777777" w:rsidR="00D52D64" w:rsidRPr="002F5F3A" w:rsidRDefault="00D52D64" w:rsidP="00540308">
            <w:pPr>
              <w:wordWrap/>
              <w:ind w:right="20"/>
              <w:rPr>
                <w:b/>
                <w:bCs/>
              </w:rPr>
            </w:pPr>
            <w:r w:rsidRPr="002F5F3A">
              <w:rPr>
                <w:b/>
                <w:bCs/>
              </w:rPr>
              <w:t>Step4</w:t>
            </w:r>
          </w:p>
        </w:tc>
        <w:tc>
          <w:tcPr>
            <w:tcW w:w="2673" w:type="dxa"/>
          </w:tcPr>
          <w:p w14:paraId="103C2F33" w14:textId="77777777" w:rsidR="00D52D64" w:rsidRPr="002F5F3A" w:rsidRDefault="00D52D64" w:rsidP="00540308">
            <w:pPr>
              <w:wordWrap/>
              <w:ind w:right="20"/>
              <w:jc w:val="left"/>
              <w:rPr>
                <w:b/>
                <w:bCs/>
              </w:rPr>
            </w:pPr>
            <w:r w:rsidRPr="002F5F3A">
              <w:rPr>
                <w:b/>
                <w:bCs/>
              </w:rPr>
              <w:t>show lacp sys-id</w:t>
            </w:r>
          </w:p>
        </w:tc>
        <w:tc>
          <w:tcPr>
            <w:tcW w:w="4943" w:type="dxa"/>
          </w:tcPr>
          <w:p w14:paraId="6FEB7A49" w14:textId="77777777" w:rsidR="00D52D64" w:rsidRPr="002F5F3A" w:rsidRDefault="00D52D64" w:rsidP="00540308">
            <w:pPr>
              <w:wordWrap/>
              <w:ind w:right="20"/>
            </w:pPr>
            <w:r w:rsidRPr="002F5F3A">
              <w:t>Checks the setting</w:t>
            </w:r>
          </w:p>
        </w:tc>
      </w:tr>
      <w:tr w:rsidR="00D52D64" w14:paraId="10A6B241" w14:textId="77777777" w:rsidTr="00752CBE">
        <w:tc>
          <w:tcPr>
            <w:tcW w:w="740" w:type="dxa"/>
          </w:tcPr>
          <w:p w14:paraId="3E86AF81" w14:textId="77777777" w:rsidR="00D52D64" w:rsidRPr="002F5F3A" w:rsidRDefault="00D52D64" w:rsidP="00540308">
            <w:pPr>
              <w:wordWrap/>
              <w:ind w:right="20"/>
              <w:rPr>
                <w:b/>
                <w:bCs/>
              </w:rPr>
            </w:pPr>
            <w:r w:rsidRPr="002F5F3A">
              <w:rPr>
                <w:b/>
                <w:bCs/>
              </w:rPr>
              <w:t>Step5</w:t>
            </w:r>
          </w:p>
        </w:tc>
        <w:tc>
          <w:tcPr>
            <w:tcW w:w="2673" w:type="dxa"/>
          </w:tcPr>
          <w:p w14:paraId="5007C3BA" w14:textId="77777777" w:rsidR="00D52D64" w:rsidRPr="002F5F3A" w:rsidRDefault="00D52D64" w:rsidP="00540308">
            <w:pPr>
              <w:wordWrap/>
              <w:ind w:right="20"/>
              <w:jc w:val="left"/>
              <w:rPr>
                <w:b/>
                <w:bCs/>
              </w:rPr>
            </w:pPr>
            <w:r w:rsidRPr="002F5F3A">
              <w:rPr>
                <w:b/>
                <w:bCs/>
              </w:rPr>
              <w:t>copy running-config startup-config</w:t>
            </w:r>
          </w:p>
        </w:tc>
        <w:tc>
          <w:tcPr>
            <w:tcW w:w="4943" w:type="dxa"/>
          </w:tcPr>
          <w:p w14:paraId="54EC8492" w14:textId="77777777" w:rsidR="00D52D64" w:rsidRPr="002F5F3A" w:rsidRDefault="00D52D64" w:rsidP="00540308">
            <w:pPr>
              <w:wordWrap/>
              <w:ind w:right="20"/>
            </w:pPr>
            <w:r w:rsidRPr="002F5F3A">
              <w:t>Saves the setting in configuration file (optional)</w:t>
            </w:r>
          </w:p>
        </w:tc>
      </w:tr>
    </w:tbl>
    <w:p w14:paraId="66111997" w14:textId="77777777" w:rsidR="00D52D64" w:rsidRPr="002F5F3A" w:rsidRDefault="00D52D64" w:rsidP="00540308">
      <w:pPr>
        <w:pStyle w:val="a3"/>
        <w:ind w:left="0" w:right="20"/>
      </w:pPr>
      <w:r w:rsidRPr="002F5F3A">
        <w:t xml:space="preserve">To return the system priority to </w:t>
      </w:r>
      <w:r w:rsidR="003E42FC">
        <w:t xml:space="preserve">a </w:t>
      </w:r>
      <w:r w:rsidRPr="002F5F3A">
        <w:t xml:space="preserve">default setting, use global configuration command </w:t>
      </w:r>
      <w:r w:rsidRPr="002F5F3A">
        <w:t>“</w:t>
      </w:r>
      <w:r w:rsidRPr="002F5F3A">
        <w:t>no lacp system-priority</w:t>
      </w:r>
      <w:r w:rsidRPr="002F5F3A">
        <w:t>”</w:t>
      </w:r>
    </w:p>
    <w:p w14:paraId="390F959D" w14:textId="77777777" w:rsidR="00D52D64" w:rsidRPr="002F5F3A" w:rsidRDefault="00D52D64" w:rsidP="00540308">
      <w:pPr>
        <w:pStyle w:val="a3"/>
        <w:ind w:left="0" w:right="20"/>
      </w:pPr>
      <w:r w:rsidRPr="002F5F3A">
        <w:t xml:space="preserve">This example shows how to specify the system priority as </w:t>
      </w:r>
      <w:r w:rsidRPr="002F5F3A">
        <w:t>“</w:t>
      </w:r>
      <w:r w:rsidRPr="002F5F3A">
        <w:t>20000</w:t>
      </w:r>
      <w:r w:rsidRPr="002F5F3A">
        <w:t>”</w:t>
      </w:r>
      <w:r w:rsidRPr="002F5F3A">
        <w:t>.</w:t>
      </w:r>
    </w:p>
    <w:tbl>
      <w:tblPr>
        <w:tblStyle w:val="48"/>
        <w:tblW w:w="0" w:type="auto"/>
        <w:tblLook w:val="04A0" w:firstRow="1" w:lastRow="0" w:firstColumn="1" w:lastColumn="0" w:noHBand="0" w:noVBand="1"/>
      </w:tblPr>
      <w:tblGrid>
        <w:gridCol w:w="8045"/>
      </w:tblGrid>
      <w:tr w:rsidR="00D52D64" w14:paraId="03BBB32C" w14:textId="77777777" w:rsidTr="00E44EA3">
        <w:tc>
          <w:tcPr>
            <w:tcW w:w="9836" w:type="dxa"/>
          </w:tcPr>
          <w:p w14:paraId="25EB871F" w14:textId="77777777" w:rsidR="00D52D64" w:rsidRDefault="00D52D64" w:rsidP="00540308">
            <w:pPr>
              <w:pStyle w:val="ac"/>
            </w:pPr>
            <w:r>
              <w:t>Switch# configure terminal</w:t>
            </w:r>
          </w:p>
          <w:p w14:paraId="57AB76FE" w14:textId="77777777" w:rsidR="00D52D64" w:rsidRDefault="00D52D64" w:rsidP="00540308">
            <w:pPr>
              <w:pStyle w:val="ac"/>
            </w:pPr>
            <w:r>
              <w:t>Switch(config)# lacp system-priority 20000</w:t>
            </w:r>
          </w:p>
          <w:p w14:paraId="6800DA18" w14:textId="77777777" w:rsidR="00D52D64" w:rsidRDefault="00D52D64" w:rsidP="00540308">
            <w:pPr>
              <w:pStyle w:val="ac"/>
            </w:pPr>
            <w:r>
              <w:t xml:space="preserve">Switch(config)# </w:t>
            </w:r>
            <w:r>
              <w:rPr>
                <w:b/>
                <w:bCs/>
              </w:rPr>
              <w:t>end</w:t>
            </w:r>
          </w:p>
        </w:tc>
      </w:tr>
    </w:tbl>
    <w:p w14:paraId="52D55A67" w14:textId="77777777" w:rsidR="00D52D64" w:rsidRDefault="00D52D64" w:rsidP="00540308">
      <w:pPr>
        <w:ind w:right="20"/>
        <w:rPr>
          <w:rFonts w:ascii="Tahoma" w:eastAsia="굴림" w:hAnsi="Tahoma" w:cs="Times New Roman"/>
        </w:rPr>
      </w:pPr>
    </w:p>
    <w:p w14:paraId="5DF9FCD4" w14:textId="77777777" w:rsidR="00D52D64" w:rsidRDefault="00D52D64" w:rsidP="00540308">
      <w:pPr>
        <w:pStyle w:val="3"/>
        <w:ind w:left="0" w:right="20"/>
      </w:pPr>
      <w:bookmarkStart w:id="3296" w:name="_Toc337198687"/>
      <w:bookmarkStart w:id="3297" w:name="_Toc354416349"/>
      <w:bookmarkStart w:id="3298" w:name="_Toc445131040"/>
      <w:r w:rsidRPr="002F5F3A">
        <w:t>Specifying the Port Priority</w:t>
      </w:r>
      <w:bookmarkEnd w:id="3296"/>
      <w:bookmarkEnd w:id="3297"/>
      <w:bookmarkEnd w:id="3298"/>
    </w:p>
    <w:p w14:paraId="5A6541EE" w14:textId="77777777" w:rsidR="00D52D64" w:rsidRDefault="00D52D64" w:rsidP="00540308">
      <w:pPr>
        <w:pStyle w:val="a3"/>
        <w:ind w:left="0" w:right="20"/>
        <w:rPr>
          <w:kern w:val="0"/>
        </w:rPr>
      </w:pPr>
      <w:r w:rsidRPr="002F5F3A">
        <w:t xml:space="preserve">The port priority value should be an integer between 1 and 65535. </w:t>
      </w:r>
      <w:r w:rsidR="00510172">
        <w:t>The h</w:t>
      </w:r>
      <w:r w:rsidRPr="002F5F3A">
        <w:t>igher number represent</w:t>
      </w:r>
      <w:r w:rsidR="00510172">
        <w:t>s</w:t>
      </w:r>
      <w:r w:rsidRPr="002F5F3A">
        <w:t xml:space="preserve"> </w:t>
      </w:r>
      <w:r w:rsidR="00510172">
        <w:t xml:space="preserve">a </w:t>
      </w:r>
      <w:r w:rsidRPr="002F5F3A">
        <w:t xml:space="preserve">lower priority </w:t>
      </w:r>
      <w:r w:rsidR="00510172">
        <w:t xml:space="preserve">with </w:t>
      </w:r>
      <w:r w:rsidRPr="002F5F3A">
        <w:t xml:space="preserve">the default priority </w:t>
      </w:r>
      <w:r w:rsidR="00510172">
        <w:t>being</w:t>
      </w:r>
      <w:r w:rsidRPr="002F5F3A">
        <w:t xml:space="preserve"> </w:t>
      </w:r>
      <w:r w:rsidRPr="002F5F3A">
        <w:rPr>
          <w:kern w:val="0"/>
        </w:rPr>
        <w:t>32768.</w:t>
      </w:r>
    </w:p>
    <w:tbl>
      <w:tblPr>
        <w:tblStyle w:val="NOTICE"/>
        <w:tblW w:w="0" w:type="auto"/>
        <w:tblLook w:val="04A0" w:firstRow="1" w:lastRow="0" w:firstColumn="1" w:lastColumn="0" w:noHBand="0" w:noVBand="1"/>
      </w:tblPr>
      <w:tblGrid>
        <w:gridCol w:w="871"/>
        <w:gridCol w:w="1041"/>
        <w:gridCol w:w="6020"/>
      </w:tblGrid>
      <w:tr w:rsidR="00D52D64" w14:paraId="6B906616" w14:textId="77777777" w:rsidTr="006712F4">
        <w:tc>
          <w:tcPr>
            <w:tcW w:w="900" w:type="dxa"/>
          </w:tcPr>
          <w:p w14:paraId="799F3D65" w14:textId="77777777" w:rsidR="00D52D64" w:rsidRDefault="00D52D64" w:rsidP="00540308">
            <w:pPr>
              <w:pStyle w:val="aa"/>
              <w:spacing w:before="240" w:after="120"/>
              <w:ind w:right="20"/>
              <w:jc w:val="both"/>
              <w:rPr>
                <w:rFonts w:ascii="Tahoma" w:eastAsia="굴림" w:hAnsi="Tahoma" w:cs="Times New Roman"/>
              </w:rPr>
            </w:pPr>
            <w:r>
              <w:rPr>
                <w:rFonts w:ascii="Tahoma" w:eastAsia="굴림" w:hAnsi="Tahoma"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Default="00D52D64" w:rsidP="00540308">
            <w:pPr>
              <w:pStyle w:val="aa"/>
              <w:spacing w:before="240"/>
              <w:ind w:right="20"/>
              <w:jc w:val="both"/>
              <w:rPr>
                <w:rFonts w:ascii="Tahoma" w:eastAsia="굴림" w:hAnsi="Tahoma" w:cs="Tahoma"/>
                <w:b/>
                <w:bCs/>
              </w:rPr>
            </w:pPr>
            <w:r>
              <w:rPr>
                <w:rFonts w:ascii="Tahoma" w:eastAsia="굴림" w:hAnsi="Tahoma" w:cs="Tahoma"/>
                <w:b/>
                <w:bCs/>
              </w:rPr>
              <w:t>Note</w:t>
            </w:r>
          </w:p>
        </w:tc>
        <w:tc>
          <w:tcPr>
            <w:tcW w:w="6800" w:type="dxa"/>
          </w:tcPr>
          <w:p w14:paraId="31F3A868" w14:textId="77777777" w:rsidR="00B43CF2" w:rsidRPr="006712F4" w:rsidRDefault="00B43CF2" w:rsidP="00540308">
            <w:pPr>
              <w:pStyle w:val="aa"/>
              <w:spacing w:before="240"/>
              <w:ind w:right="20"/>
              <w:jc w:val="both"/>
              <w:rPr>
                <w:rFonts w:ascii="Tahoma" w:eastAsia="굴림" w:hAnsi="Tahoma" w:cs="Tahoma"/>
                <w:color w:val="FFC000"/>
              </w:rPr>
            </w:pPr>
            <w:r w:rsidRPr="006712F4">
              <w:rPr>
                <w:rFonts w:ascii="Tahoma" w:eastAsia="굴림" w:hAnsi="Tahoma" w:cs="Tahoma"/>
                <w:bCs/>
              </w:rPr>
              <w:t>Only the ports which belong to the Channel-group of LACP protocol can be configured for Port Priority.</w:t>
            </w:r>
          </w:p>
        </w:tc>
      </w:tr>
    </w:tbl>
    <w:p w14:paraId="1DA93EB3" w14:textId="77777777" w:rsidR="00D52D64" w:rsidRDefault="00D52D64" w:rsidP="00540308">
      <w:pPr>
        <w:pStyle w:val="a3"/>
        <w:ind w:left="0" w:right="20"/>
      </w:pPr>
      <w:r w:rsidRPr="002F5F3A">
        <w:t xml:space="preserve">To specify the port priority, follow the step below from </w:t>
      </w:r>
      <w:r w:rsidR="00221294">
        <w:t>Privileged</w:t>
      </w:r>
      <w:r w:rsidRPr="002F5F3A">
        <w:t xml:space="preserve"> mode.</w:t>
      </w:r>
    </w:p>
    <w:p w14:paraId="00D7114D" w14:textId="77777777" w:rsidR="00086FC3" w:rsidRDefault="00086FC3" w:rsidP="00540308">
      <w:pPr>
        <w:pStyle w:val="a3"/>
        <w:ind w:left="0" w:right="20"/>
      </w:pPr>
    </w:p>
    <w:p w14:paraId="55BF7A42" w14:textId="77777777" w:rsidR="00540308" w:rsidRDefault="00540308" w:rsidP="00540308">
      <w:pPr>
        <w:pStyle w:val="a3"/>
        <w:ind w:left="0" w:right="20"/>
      </w:pPr>
    </w:p>
    <w:p w14:paraId="2DC2142A" w14:textId="77777777" w:rsidR="00086FC3" w:rsidRDefault="00086FC3" w:rsidP="00540308">
      <w:pPr>
        <w:pStyle w:val="afffff3"/>
        <w:ind w:left="0" w:right="20"/>
        <w:rPr>
          <w:rFonts w:ascii="Tahoma" w:eastAsia="굴림" w:hAnsi="Tahoma" w:cs="Tahoma"/>
        </w:rPr>
      </w:pPr>
      <w:bookmarkStart w:id="3299" w:name="_Toc337198688"/>
      <w:bookmarkStart w:id="3300" w:name="_Toc391575345"/>
      <w:r>
        <w:t xml:space="preserve">Table </w:t>
      </w:r>
      <w:r w:rsidR="005832B8">
        <w:fldChar w:fldCharType="begin"/>
      </w:r>
      <w:r w:rsidR="00092D8C">
        <w:instrText xml:space="preserve"> SEQ Table \* ARABIC </w:instrText>
      </w:r>
      <w:r w:rsidR="005832B8">
        <w:fldChar w:fldCharType="separate"/>
      </w:r>
      <w:r w:rsidR="008B56C1">
        <w:rPr>
          <w:noProof/>
        </w:rPr>
        <w:t>203</w:t>
      </w:r>
      <w:r w:rsidR="005832B8">
        <w:rPr>
          <w:noProof/>
        </w:rPr>
        <w:fldChar w:fldCharType="end"/>
      </w:r>
      <w:r>
        <w:rPr>
          <w:rFonts w:hint="eastAsia"/>
        </w:rPr>
        <w:t xml:space="preserve"> </w:t>
      </w:r>
      <w:r w:rsidRPr="002F5F3A">
        <w:t>Specifying the Timeout Value</w:t>
      </w:r>
      <w:bookmarkEnd w:id="3299"/>
      <w:bookmarkEnd w:id="3300"/>
    </w:p>
    <w:tbl>
      <w:tblPr>
        <w:tblStyle w:val="CLIWide"/>
        <w:tblW w:w="0" w:type="auto"/>
        <w:tblLook w:val="04A0" w:firstRow="1" w:lastRow="0" w:firstColumn="1" w:lastColumn="0" w:noHBand="0" w:noVBand="1"/>
      </w:tblPr>
      <w:tblGrid>
        <w:gridCol w:w="739"/>
        <w:gridCol w:w="2553"/>
        <w:gridCol w:w="4640"/>
      </w:tblGrid>
      <w:tr w:rsidR="00D52D64"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2F5F3A" w:rsidRDefault="00D52D64" w:rsidP="00540308">
            <w:pPr>
              <w:pStyle w:val="ac"/>
            </w:pPr>
            <w:r w:rsidRPr="002F5F3A">
              <w:lastRenderedPageBreak/>
              <w:t>Step</w:t>
            </w:r>
          </w:p>
        </w:tc>
        <w:tc>
          <w:tcPr>
            <w:tcW w:w="2673" w:type="dxa"/>
          </w:tcPr>
          <w:p w14:paraId="687B0ED7" w14:textId="77777777" w:rsidR="00D52D64" w:rsidRPr="002F5F3A" w:rsidRDefault="00D52D64" w:rsidP="00540308">
            <w:pPr>
              <w:wordWrap/>
              <w:ind w:right="20"/>
              <w:rPr>
                <w:b/>
                <w:bCs/>
              </w:rPr>
            </w:pPr>
            <w:r w:rsidRPr="002F5F3A">
              <w:rPr>
                <w:b/>
                <w:bCs/>
              </w:rPr>
              <w:t>Command</w:t>
            </w:r>
          </w:p>
        </w:tc>
        <w:tc>
          <w:tcPr>
            <w:tcW w:w="4943" w:type="dxa"/>
          </w:tcPr>
          <w:p w14:paraId="53F547B7" w14:textId="77777777" w:rsidR="00D52D64" w:rsidRPr="002F5F3A" w:rsidRDefault="00D52D64" w:rsidP="00540308">
            <w:pPr>
              <w:wordWrap/>
              <w:ind w:right="20"/>
              <w:rPr>
                <w:b/>
                <w:bCs/>
              </w:rPr>
            </w:pPr>
            <w:r w:rsidRPr="002F5F3A">
              <w:rPr>
                <w:b/>
                <w:bCs/>
              </w:rPr>
              <w:t>Purpose</w:t>
            </w:r>
          </w:p>
        </w:tc>
      </w:tr>
      <w:tr w:rsidR="00D52D64" w14:paraId="22827860" w14:textId="77777777" w:rsidTr="00752CBE">
        <w:tc>
          <w:tcPr>
            <w:tcW w:w="740" w:type="dxa"/>
          </w:tcPr>
          <w:p w14:paraId="6BFBF585" w14:textId="77777777" w:rsidR="00D52D64" w:rsidRPr="002F5F3A" w:rsidRDefault="00D52D64" w:rsidP="00540308">
            <w:pPr>
              <w:wordWrap/>
              <w:ind w:right="20"/>
              <w:rPr>
                <w:b/>
                <w:bCs/>
              </w:rPr>
            </w:pPr>
            <w:r w:rsidRPr="002F5F3A">
              <w:rPr>
                <w:b/>
                <w:bCs/>
              </w:rPr>
              <w:t>Step1</w:t>
            </w:r>
          </w:p>
        </w:tc>
        <w:tc>
          <w:tcPr>
            <w:tcW w:w="2673" w:type="dxa"/>
          </w:tcPr>
          <w:p w14:paraId="3C06E94D" w14:textId="77777777" w:rsidR="00D52D64" w:rsidRPr="002F5F3A" w:rsidRDefault="00D52D64" w:rsidP="00540308">
            <w:pPr>
              <w:wordWrap/>
              <w:ind w:right="20"/>
            </w:pPr>
            <w:r w:rsidRPr="002F5F3A">
              <w:rPr>
                <w:b/>
                <w:bCs/>
              </w:rPr>
              <w:t>configure terminal</w:t>
            </w:r>
          </w:p>
        </w:tc>
        <w:tc>
          <w:tcPr>
            <w:tcW w:w="4943" w:type="dxa"/>
          </w:tcPr>
          <w:p w14:paraId="7030FDB8" w14:textId="77777777" w:rsidR="00D52D64" w:rsidRPr="002F5F3A" w:rsidRDefault="00D52D64" w:rsidP="00540308">
            <w:pPr>
              <w:wordWrap/>
              <w:ind w:right="20"/>
            </w:pPr>
            <w:r w:rsidRPr="002F5F3A">
              <w:t>To enter global configuration mode.</w:t>
            </w:r>
          </w:p>
        </w:tc>
      </w:tr>
      <w:tr w:rsidR="00D52D64" w14:paraId="3613E6D3" w14:textId="77777777" w:rsidTr="00752CBE">
        <w:tc>
          <w:tcPr>
            <w:tcW w:w="740" w:type="dxa"/>
          </w:tcPr>
          <w:p w14:paraId="0250D086" w14:textId="77777777" w:rsidR="00D52D64" w:rsidRPr="002F5F3A" w:rsidRDefault="00D52D64" w:rsidP="00540308">
            <w:pPr>
              <w:wordWrap/>
              <w:ind w:right="20"/>
              <w:rPr>
                <w:b/>
                <w:bCs/>
              </w:rPr>
            </w:pPr>
            <w:r w:rsidRPr="002F5F3A">
              <w:rPr>
                <w:b/>
                <w:bCs/>
              </w:rPr>
              <w:t>Stpe2</w:t>
            </w:r>
          </w:p>
        </w:tc>
        <w:tc>
          <w:tcPr>
            <w:tcW w:w="2673" w:type="dxa"/>
          </w:tcPr>
          <w:p w14:paraId="715C4964" w14:textId="77777777" w:rsidR="00D52D64" w:rsidRPr="002F5F3A" w:rsidRDefault="00D52D64" w:rsidP="00540308">
            <w:pPr>
              <w:pStyle w:val="8"/>
              <w:wordWrap/>
              <w:ind w:right="20"/>
              <w:outlineLvl w:val="7"/>
            </w:pPr>
            <w:bookmarkStart w:id="3301" w:name="_Toc337198689"/>
            <w:r w:rsidRPr="002F5F3A">
              <w:rPr>
                <w:b/>
                <w:bCs/>
                <w:i w:val="0"/>
                <w:iCs w:val="0"/>
              </w:rPr>
              <w:t>interface</w:t>
            </w:r>
            <w:r w:rsidRPr="002F5F3A">
              <w:t xml:space="preserve"> interface-id</w:t>
            </w:r>
            <w:bookmarkEnd w:id="3301"/>
          </w:p>
        </w:tc>
        <w:tc>
          <w:tcPr>
            <w:tcW w:w="4943" w:type="dxa"/>
          </w:tcPr>
          <w:p w14:paraId="7C7881AE" w14:textId="77777777" w:rsidR="00D52D64" w:rsidRPr="002F5F3A" w:rsidRDefault="00D52D64" w:rsidP="00540308">
            <w:pPr>
              <w:wordWrap/>
              <w:ind w:right="20"/>
            </w:pPr>
            <w:r w:rsidRPr="002F5F3A">
              <w:t>To enter to interface configuration mode.</w:t>
            </w:r>
          </w:p>
        </w:tc>
      </w:tr>
      <w:tr w:rsidR="00D52D64" w14:paraId="3176DC36" w14:textId="77777777" w:rsidTr="00752CBE">
        <w:tc>
          <w:tcPr>
            <w:tcW w:w="740" w:type="dxa"/>
          </w:tcPr>
          <w:p w14:paraId="348AF4CF" w14:textId="77777777" w:rsidR="00D52D64" w:rsidRPr="002F5F3A" w:rsidRDefault="00D52D64" w:rsidP="00540308">
            <w:pPr>
              <w:wordWrap/>
              <w:ind w:right="20"/>
              <w:rPr>
                <w:b/>
                <w:bCs/>
              </w:rPr>
            </w:pPr>
            <w:r w:rsidRPr="002F5F3A">
              <w:rPr>
                <w:b/>
                <w:bCs/>
              </w:rPr>
              <w:t>Step3</w:t>
            </w:r>
          </w:p>
        </w:tc>
        <w:tc>
          <w:tcPr>
            <w:tcW w:w="2673" w:type="dxa"/>
          </w:tcPr>
          <w:p w14:paraId="51DE7FF7" w14:textId="77777777" w:rsidR="00D52D64" w:rsidRPr="002F5F3A" w:rsidRDefault="00D52D64" w:rsidP="00540308">
            <w:pPr>
              <w:wordWrap/>
              <w:ind w:right="20"/>
              <w:rPr>
                <w:b/>
                <w:bCs/>
              </w:rPr>
            </w:pPr>
            <w:r w:rsidRPr="002F5F3A">
              <w:rPr>
                <w:b/>
                <w:bCs/>
              </w:rPr>
              <w:t xml:space="preserve">lacp port-priority </w:t>
            </w:r>
            <w:r w:rsidRPr="002F5F3A">
              <w:rPr>
                <w:i/>
                <w:iCs/>
              </w:rPr>
              <w:t>priority</w:t>
            </w:r>
          </w:p>
        </w:tc>
        <w:tc>
          <w:tcPr>
            <w:tcW w:w="4943" w:type="dxa"/>
          </w:tcPr>
          <w:p w14:paraId="5FE00D9B" w14:textId="77777777" w:rsidR="00D52D64" w:rsidRPr="002F5F3A" w:rsidRDefault="00D52D64" w:rsidP="00540308">
            <w:pPr>
              <w:wordWrap/>
              <w:ind w:right="20"/>
            </w:pPr>
            <w:r w:rsidRPr="002F5F3A">
              <w:t xml:space="preserve">To specify the port priority </w:t>
            </w:r>
          </w:p>
        </w:tc>
      </w:tr>
      <w:tr w:rsidR="00D52D64" w14:paraId="4AE52DE4" w14:textId="77777777" w:rsidTr="00752CBE">
        <w:tc>
          <w:tcPr>
            <w:tcW w:w="740" w:type="dxa"/>
          </w:tcPr>
          <w:p w14:paraId="37EAC27C" w14:textId="77777777" w:rsidR="00D52D64" w:rsidRPr="002F5F3A" w:rsidRDefault="00D52D64" w:rsidP="00540308">
            <w:pPr>
              <w:wordWrap/>
              <w:ind w:right="20"/>
              <w:rPr>
                <w:b/>
                <w:bCs/>
              </w:rPr>
            </w:pPr>
            <w:r w:rsidRPr="002F5F3A">
              <w:rPr>
                <w:b/>
                <w:bCs/>
              </w:rPr>
              <w:t>Step4</w:t>
            </w:r>
          </w:p>
        </w:tc>
        <w:tc>
          <w:tcPr>
            <w:tcW w:w="2673" w:type="dxa"/>
          </w:tcPr>
          <w:p w14:paraId="4433D1BC" w14:textId="77777777" w:rsidR="00D52D64" w:rsidRPr="002F5F3A" w:rsidRDefault="00D52D64" w:rsidP="00540308">
            <w:pPr>
              <w:wordWrap/>
              <w:ind w:right="20"/>
              <w:rPr>
                <w:b/>
                <w:bCs/>
              </w:rPr>
            </w:pPr>
            <w:r w:rsidRPr="002F5F3A">
              <w:rPr>
                <w:b/>
                <w:bCs/>
              </w:rPr>
              <w:t>end</w:t>
            </w:r>
          </w:p>
        </w:tc>
        <w:tc>
          <w:tcPr>
            <w:tcW w:w="4943" w:type="dxa"/>
          </w:tcPr>
          <w:p w14:paraId="1301E61A" w14:textId="77777777" w:rsidR="00D52D64" w:rsidRPr="002F5F3A" w:rsidRDefault="00D52D64" w:rsidP="00540308">
            <w:pPr>
              <w:wordWrap/>
              <w:ind w:right="20"/>
            </w:pPr>
            <w:r w:rsidRPr="002F5F3A">
              <w:t xml:space="preserve">To return to </w:t>
            </w:r>
            <w:r w:rsidR="00221294">
              <w:t>Privileged</w:t>
            </w:r>
            <w:r w:rsidRPr="002F5F3A">
              <w:t xml:space="preserve"> mode</w:t>
            </w:r>
          </w:p>
        </w:tc>
      </w:tr>
      <w:tr w:rsidR="00D52D64" w14:paraId="540046AF" w14:textId="77777777" w:rsidTr="00752CBE">
        <w:tc>
          <w:tcPr>
            <w:tcW w:w="740" w:type="dxa"/>
          </w:tcPr>
          <w:p w14:paraId="551E5161" w14:textId="77777777" w:rsidR="00D52D64" w:rsidRPr="002F5F3A" w:rsidRDefault="00D52D64" w:rsidP="00540308">
            <w:pPr>
              <w:wordWrap/>
              <w:ind w:right="20"/>
              <w:rPr>
                <w:b/>
                <w:bCs/>
              </w:rPr>
            </w:pPr>
            <w:r w:rsidRPr="002F5F3A">
              <w:rPr>
                <w:b/>
                <w:bCs/>
              </w:rPr>
              <w:t>Step5</w:t>
            </w:r>
          </w:p>
        </w:tc>
        <w:tc>
          <w:tcPr>
            <w:tcW w:w="2673" w:type="dxa"/>
          </w:tcPr>
          <w:p w14:paraId="0724D002" w14:textId="77777777" w:rsidR="00D52D64" w:rsidRPr="002F5F3A" w:rsidRDefault="00D52D64" w:rsidP="00540308">
            <w:pPr>
              <w:wordWrap/>
              <w:ind w:right="20"/>
              <w:rPr>
                <w:b/>
                <w:bCs/>
              </w:rPr>
            </w:pPr>
            <w:r w:rsidRPr="002F5F3A">
              <w:rPr>
                <w:b/>
                <w:bCs/>
              </w:rPr>
              <w:t>show running-config</w:t>
            </w:r>
          </w:p>
        </w:tc>
        <w:tc>
          <w:tcPr>
            <w:tcW w:w="4943" w:type="dxa"/>
          </w:tcPr>
          <w:p w14:paraId="2A4C8112" w14:textId="77777777" w:rsidR="00D52D64" w:rsidRPr="002F5F3A" w:rsidRDefault="00D52D64" w:rsidP="00540308">
            <w:pPr>
              <w:wordWrap/>
              <w:ind w:right="20"/>
            </w:pPr>
            <w:r w:rsidRPr="002F5F3A">
              <w:t>To check the setting</w:t>
            </w:r>
          </w:p>
        </w:tc>
      </w:tr>
      <w:tr w:rsidR="00D52D64" w14:paraId="56CADA0B" w14:textId="77777777" w:rsidTr="00752CBE">
        <w:tc>
          <w:tcPr>
            <w:tcW w:w="740" w:type="dxa"/>
          </w:tcPr>
          <w:p w14:paraId="29A49BCA" w14:textId="77777777" w:rsidR="00D52D64" w:rsidRPr="002F5F3A" w:rsidRDefault="00D52D64" w:rsidP="00540308">
            <w:pPr>
              <w:wordWrap/>
              <w:ind w:right="20"/>
              <w:rPr>
                <w:b/>
                <w:bCs/>
              </w:rPr>
            </w:pPr>
            <w:r w:rsidRPr="002F5F3A">
              <w:rPr>
                <w:b/>
                <w:bCs/>
              </w:rPr>
              <w:t>Step6</w:t>
            </w:r>
          </w:p>
        </w:tc>
        <w:tc>
          <w:tcPr>
            <w:tcW w:w="2673" w:type="dxa"/>
          </w:tcPr>
          <w:p w14:paraId="2AF963A9" w14:textId="77777777" w:rsidR="00D52D64" w:rsidRPr="002F5F3A" w:rsidRDefault="00D52D64" w:rsidP="00540308">
            <w:pPr>
              <w:wordWrap/>
              <w:ind w:right="20"/>
              <w:jc w:val="left"/>
              <w:rPr>
                <w:b/>
                <w:bCs/>
              </w:rPr>
            </w:pPr>
            <w:r w:rsidRPr="002F5F3A">
              <w:rPr>
                <w:b/>
                <w:bCs/>
              </w:rPr>
              <w:t>copy running-config startup-config</w:t>
            </w:r>
          </w:p>
        </w:tc>
        <w:tc>
          <w:tcPr>
            <w:tcW w:w="4943" w:type="dxa"/>
          </w:tcPr>
          <w:p w14:paraId="3C71049D" w14:textId="77777777" w:rsidR="00D52D64" w:rsidRPr="002F5F3A" w:rsidRDefault="00D52D64" w:rsidP="00540308">
            <w:pPr>
              <w:wordWrap/>
              <w:ind w:right="20"/>
            </w:pPr>
            <w:r w:rsidRPr="002F5F3A">
              <w:t>To save the setting in configuration file (optional)</w:t>
            </w:r>
          </w:p>
        </w:tc>
      </w:tr>
    </w:tbl>
    <w:p w14:paraId="3F1BBE20" w14:textId="77777777" w:rsidR="00D52D64" w:rsidRPr="002F5F3A" w:rsidRDefault="00D52D64" w:rsidP="00540308">
      <w:pPr>
        <w:pStyle w:val="a3"/>
        <w:ind w:left="0" w:right="20"/>
      </w:pPr>
      <w:r w:rsidRPr="002F5F3A">
        <w:t xml:space="preserve">To return the port priority to default setting, use interface configuration command </w:t>
      </w:r>
      <w:r w:rsidRPr="002F5F3A">
        <w:t>“</w:t>
      </w:r>
      <w:r w:rsidRPr="002F5F3A">
        <w:t>no lacp port-priority</w:t>
      </w:r>
      <w:r w:rsidRPr="002F5F3A">
        <w:t>”</w:t>
      </w:r>
    </w:p>
    <w:p w14:paraId="26599B35" w14:textId="77777777" w:rsidR="00D52D64" w:rsidRDefault="00D52D64" w:rsidP="00540308">
      <w:pPr>
        <w:pStyle w:val="a3"/>
        <w:ind w:left="0" w:right="20"/>
      </w:pPr>
      <w:r w:rsidRPr="002F5F3A">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14:paraId="1B813F59" w14:textId="77777777" w:rsidTr="00E44EA3">
        <w:tc>
          <w:tcPr>
            <w:tcW w:w="9836" w:type="dxa"/>
          </w:tcPr>
          <w:p w14:paraId="56A401F7" w14:textId="77777777" w:rsidR="00D52D64" w:rsidRDefault="00D52D64" w:rsidP="00540308">
            <w:pPr>
              <w:pStyle w:val="ac"/>
            </w:pPr>
            <w:r>
              <w:t>Switch# configure terminal</w:t>
            </w:r>
          </w:p>
          <w:p w14:paraId="6CEC4608" w14:textId="77777777" w:rsidR="00D52D64" w:rsidRDefault="00D52D64" w:rsidP="00540308">
            <w:pPr>
              <w:pStyle w:val="ac"/>
            </w:pPr>
            <w:r>
              <w:t>Switch(config)# interface Giga</w:t>
            </w:r>
            <w:r>
              <w:rPr>
                <w:rFonts w:hint="eastAsia"/>
              </w:rPr>
              <w:t>6</w:t>
            </w:r>
            <w:r>
              <w:t>/1</w:t>
            </w:r>
            <w:r>
              <w:tab/>
            </w:r>
          </w:p>
          <w:p w14:paraId="3F4790ED" w14:textId="77777777" w:rsidR="00D52D64" w:rsidRDefault="00D52D64" w:rsidP="00540308">
            <w:pPr>
              <w:pStyle w:val="ac"/>
              <w:rPr>
                <w:b/>
                <w:bCs/>
              </w:rPr>
            </w:pPr>
            <w:r>
              <w:t>Switch(config-if-Giga</w:t>
            </w:r>
            <w:r>
              <w:rPr>
                <w:rFonts w:hint="eastAsia"/>
              </w:rPr>
              <w:t>6</w:t>
            </w:r>
            <w:r>
              <w:t xml:space="preserve">/1)# </w:t>
            </w:r>
            <w:r>
              <w:rPr>
                <w:b/>
                <w:bCs/>
              </w:rPr>
              <w:t>lacp port-priority 10</w:t>
            </w:r>
          </w:p>
          <w:p w14:paraId="378F9CDB" w14:textId="77777777" w:rsidR="00D52D64" w:rsidRDefault="00D52D64" w:rsidP="00540308">
            <w:pPr>
              <w:pStyle w:val="ac"/>
            </w:pPr>
            <w:r>
              <w:t>Switch(config)#</w:t>
            </w:r>
            <w:r>
              <w:rPr>
                <w:b/>
                <w:bCs/>
              </w:rPr>
              <w:t xml:space="preserve"> end</w:t>
            </w:r>
          </w:p>
        </w:tc>
      </w:tr>
    </w:tbl>
    <w:p w14:paraId="4867FF3D" w14:textId="77777777" w:rsidR="00D52D64" w:rsidRDefault="00D52D64" w:rsidP="00540308">
      <w:pPr>
        <w:pStyle w:val="ac"/>
      </w:pPr>
    </w:p>
    <w:p w14:paraId="58B7B30E" w14:textId="77777777" w:rsidR="00D52D64" w:rsidRPr="00E44EA3" w:rsidRDefault="00D52D64" w:rsidP="00540308">
      <w:pPr>
        <w:pStyle w:val="3"/>
        <w:ind w:left="0" w:right="20"/>
      </w:pPr>
      <w:bookmarkStart w:id="3302" w:name="_Toc260059194"/>
      <w:bookmarkStart w:id="3303" w:name="_Toc337198690"/>
      <w:bookmarkStart w:id="3304" w:name="_Toc354416350"/>
      <w:bookmarkStart w:id="3305" w:name="_Toc445131041"/>
      <w:r w:rsidRPr="002F5F3A">
        <w:t>Specifying the Timeout Value</w:t>
      </w:r>
      <w:bookmarkEnd w:id="3302"/>
      <w:bookmarkEnd w:id="3303"/>
      <w:bookmarkEnd w:id="3304"/>
      <w:bookmarkEnd w:id="3305"/>
    </w:p>
    <w:p w14:paraId="1A5D0F82" w14:textId="77777777" w:rsidR="00D52D64" w:rsidRPr="00613995" w:rsidRDefault="00D52D64" w:rsidP="00540308">
      <w:pPr>
        <w:pStyle w:val="a3"/>
        <w:ind w:left="0" w:right="20"/>
        <w:rPr>
          <w:rFonts w:ascii="Tahoma" w:eastAsia="굴림" w:hAnsi="Tahoma" w:cs="Tahoma"/>
        </w:rPr>
      </w:pPr>
      <w:r w:rsidRPr="002F5F3A">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38"/>
        <w:gridCol w:w="6023"/>
      </w:tblGrid>
      <w:tr w:rsidR="00E44EA3" w:rsidRPr="001A412F" w14:paraId="6FDFDE53" w14:textId="77777777" w:rsidTr="00E44EA3">
        <w:trPr>
          <w:trHeight w:val="568"/>
        </w:trPr>
        <w:tc>
          <w:tcPr>
            <w:tcW w:w="900" w:type="dxa"/>
            <w:shd w:val="clear" w:color="auto" w:fill="auto"/>
            <w:vAlign w:val="center"/>
          </w:tcPr>
          <w:p w14:paraId="7F28A585" w14:textId="77777777" w:rsidR="00E44EA3" w:rsidRPr="001A412F" w:rsidRDefault="00E44EA3" w:rsidP="00540308">
            <w:pPr>
              <w:pStyle w:val="aa"/>
              <w:spacing w:after="120"/>
              <w:ind w:right="20"/>
              <w:jc w:val="both"/>
              <w:rPr>
                <w:rFonts w:eastAsia="굴림"/>
              </w:rPr>
            </w:pPr>
            <w:r>
              <w:rPr>
                <w:rFonts w:eastAsia="굴림"/>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1A412F" w:rsidRDefault="00E44EA3" w:rsidP="00540308">
            <w:pPr>
              <w:pStyle w:val="aa"/>
              <w:ind w:right="20"/>
              <w:jc w:val="both"/>
              <w:rPr>
                <w:rFonts w:eastAsia="굴림"/>
                <w:b/>
                <w:bCs/>
              </w:rPr>
            </w:pPr>
            <w:r w:rsidRPr="001A412F">
              <w:rPr>
                <w:rFonts w:eastAsia="굴림"/>
                <w:b/>
                <w:bCs/>
              </w:rPr>
              <w:t>Note</w:t>
            </w:r>
          </w:p>
        </w:tc>
        <w:tc>
          <w:tcPr>
            <w:tcW w:w="6800" w:type="dxa"/>
            <w:shd w:val="clear" w:color="auto" w:fill="auto"/>
            <w:vAlign w:val="center"/>
          </w:tcPr>
          <w:p w14:paraId="4D707FB3" w14:textId="77777777" w:rsidR="00E44EA3" w:rsidRPr="001A412F" w:rsidRDefault="00151B7D" w:rsidP="00540308">
            <w:pPr>
              <w:pStyle w:val="aa"/>
              <w:ind w:right="20"/>
              <w:jc w:val="both"/>
              <w:rPr>
                <w:rFonts w:eastAsia="굴림"/>
              </w:rPr>
            </w:pPr>
            <w:r>
              <w:rPr>
                <w:rFonts w:eastAsia="굴림" w:hint="eastAsia"/>
                <w:b/>
                <w:bCs/>
              </w:rPr>
              <w:t>LACP</w:t>
            </w:r>
            <w:r w:rsidR="00E44EA3" w:rsidRPr="001A412F">
              <w:rPr>
                <w:rFonts w:eastAsia="굴림"/>
                <w:b/>
                <w:bCs/>
              </w:rPr>
              <w:t xml:space="preserve"> timeout</w:t>
            </w:r>
            <w:r w:rsidR="00E44EA3" w:rsidRPr="001A412F">
              <w:rPr>
                <w:rFonts w:eastAsia="굴림"/>
              </w:rPr>
              <w:t xml:space="preserve"> command affects to LACPDU sending period of the relative switch.</w:t>
            </w:r>
          </w:p>
        </w:tc>
      </w:tr>
    </w:tbl>
    <w:p w14:paraId="7A61105B" w14:textId="77777777" w:rsidR="00D52D64" w:rsidRDefault="00D52D64" w:rsidP="00540308">
      <w:pPr>
        <w:pStyle w:val="a3"/>
        <w:ind w:left="0" w:right="20"/>
      </w:pPr>
      <w:r w:rsidRPr="002F5F3A">
        <w:t xml:space="preserve">To specify the timeout value, follow the steps below from the </w:t>
      </w:r>
      <w:r w:rsidR="00221294">
        <w:t>Privileged</w:t>
      </w:r>
      <w:r w:rsidRPr="002F5F3A">
        <w:t xml:space="preserve"> Mode:</w:t>
      </w:r>
    </w:p>
    <w:p w14:paraId="78BD7D26" w14:textId="77777777" w:rsidR="00086FC3" w:rsidRDefault="00086FC3" w:rsidP="00540308">
      <w:pPr>
        <w:pStyle w:val="afffff3"/>
        <w:ind w:left="0" w:right="20"/>
        <w:rPr>
          <w:rFonts w:ascii="Tahoma" w:eastAsia="굴림" w:hAnsi="Tahoma" w:cs="Tahoma"/>
        </w:rPr>
      </w:pPr>
      <w:bookmarkStart w:id="3306" w:name="_Toc391575346"/>
      <w:r>
        <w:t xml:space="preserve">Table </w:t>
      </w:r>
      <w:r w:rsidR="005832B8">
        <w:fldChar w:fldCharType="begin"/>
      </w:r>
      <w:r w:rsidR="00092D8C">
        <w:instrText xml:space="preserve"> SEQ Table \* ARABIC </w:instrText>
      </w:r>
      <w:r w:rsidR="005832B8">
        <w:fldChar w:fldCharType="separate"/>
      </w:r>
      <w:r w:rsidR="008B56C1">
        <w:rPr>
          <w:noProof/>
        </w:rPr>
        <w:t>204</w:t>
      </w:r>
      <w:r w:rsidR="005832B8">
        <w:rPr>
          <w:noProof/>
        </w:rPr>
        <w:fldChar w:fldCharType="end"/>
      </w:r>
      <w:r>
        <w:rPr>
          <w:rFonts w:hint="eastAsia"/>
        </w:rPr>
        <w:t xml:space="preserve"> </w:t>
      </w:r>
      <w:r w:rsidRPr="002F5F3A">
        <w:t>Specifying the Timeout Value</w:t>
      </w:r>
      <w:bookmarkEnd w:id="3306"/>
    </w:p>
    <w:tbl>
      <w:tblPr>
        <w:tblStyle w:val="CLIWide"/>
        <w:tblW w:w="0" w:type="auto"/>
        <w:tblLook w:val="04A0" w:firstRow="1" w:lastRow="0" w:firstColumn="1" w:lastColumn="0" w:noHBand="0" w:noVBand="1"/>
      </w:tblPr>
      <w:tblGrid>
        <w:gridCol w:w="739"/>
        <w:gridCol w:w="2543"/>
        <w:gridCol w:w="4650"/>
      </w:tblGrid>
      <w:tr w:rsidR="00D52D64"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2F5F3A" w:rsidRDefault="00D52D64" w:rsidP="00540308">
            <w:pPr>
              <w:pStyle w:val="ac"/>
            </w:pPr>
            <w:r w:rsidRPr="002F5F3A">
              <w:t>Step</w:t>
            </w:r>
          </w:p>
        </w:tc>
        <w:tc>
          <w:tcPr>
            <w:tcW w:w="2677" w:type="dxa"/>
          </w:tcPr>
          <w:p w14:paraId="2AFAFCFE" w14:textId="77777777" w:rsidR="00D52D64" w:rsidRPr="002F5F3A" w:rsidRDefault="00D52D64" w:rsidP="00540308">
            <w:pPr>
              <w:wordWrap/>
              <w:ind w:right="20"/>
              <w:rPr>
                <w:b/>
                <w:bCs/>
              </w:rPr>
            </w:pPr>
            <w:r w:rsidRPr="002F5F3A">
              <w:rPr>
                <w:b/>
                <w:bCs/>
              </w:rPr>
              <w:t>Command</w:t>
            </w:r>
          </w:p>
        </w:tc>
        <w:tc>
          <w:tcPr>
            <w:tcW w:w="4940" w:type="dxa"/>
          </w:tcPr>
          <w:p w14:paraId="79C8786F" w14:textId="77777777" w:rsidR="00D52D64" w:rsidRPr="002F5F3A" w:rsidRDefault="00D52D64" w:rsidP="00540308">
            <w:pPr>
              <w:wordWrap/>
              <w:ind w:right="20"/>
              <w:rPr>
                <w:b/>
                <w:bCs/>
              </w:rPr>
            </w:pPr>
            <w:r w:rsidRPr="002F5F3A">
              <w:rPr>
                <w:b/>
                <w:bCs/>
              </w:rPr>
              <w:t>Purpose</w:t>
            </w:r>
          </w:p>
        </w:tc>
      </w:tr>
      <w:tr w:rsidR="00D52D64" w14:paraId="3F13043B" w14:textId="77777777" w:rsidTr="00752CBE">
        <w:tc>
          <w:tcPr>
            <w:tcW w:w="740" w:type="dxa"/>
          </w:tcPr>
          <w:p w14:paraId="7E968553" w14:textId="77777777" w:rsidR="00D52D64" w:rsidRPr="002F5F3A" w:rsidRDefault="00D52D64" w:rsidP="00540308">
            <w:pPr>
              <w:wordWrap/>
              <w:ind w:right="20"/>
              <w:rPr>
                <w:b/>
                <w:bCs/>
              </w:rPr>
            </w:pPr>
            <w:r w:rsidRPr="002F5F3A">
              <w:rPr>
                <w:b/>
                <w:bCs/>
              </w:rPr>
              <w:t>Step1</w:t>
            </w:r>
          </w:p>
        </w:tc>
        <w:tc>
          <w:tcPr>
            <w:tcW w:w="2677" w:type="dxa"/>
          </w:tcPr>
          <w:p w14:paraId="6F85C852" w14:textId="77777777" w:rsidR="00D52D64" w:rsidRPr="002F5F3A" w:rsidRDefault="00D52D64" w:rsidP="00540308">
            <w:pPr>
              <w:pStyle w:val="8"/>
              <w:wordWrap/>
              <w:ind w:right="20"/>
              <w:jc w:val="left"/>
              <w:outlineLvl w:val="7"/>
              <w:rPr>
                <w:b/>
                <w:bCs/>
                <w:i w:val="0"/>
                <w:iCs w:val="0"/>
              </w:rPr>
            </w:pPr>
            <w:bookmarkStart w:id="3307" w:name="_Toc337198691"/>
            <w:r w:rsidRPr="002F5F3A">
              <w:rPr>
                <w:b/>
                <w:bCs/>
                <w:i w:val="0"/>
                <w:iCs w:val="0"/>
              </w:rPr>
              <w:t>configure terminal</w:t>
            </w:r>
            <w:bookmarkEnd w:id="3307"/>
          </w:p>
        </w:tc>
        <w:tc>
          <w:tcPr>
            <w:tcW w:w="4940" w:type="dxa"/>
          </w:tcPr>
          <w:p w14:paraId="7A62E5B3" w14:textId="77777777" w:rsidR="00D52D64" w:rsidRPr="002F5F3A" w:rsidRDefault="00D52D64" w:rsidP="00540308">
            <w:pPr>
              <w:wordWrap/>
              <w:ind w:right="20"/>
            </w:pPr>
            <w:r w:rsidRPr="002F5F3A">
              <w:t>To enter global configuration mode</w:t>
            </w:r>
          </w:p>
        </w:tc>
      </w:tr>
      <w:tr w:rsidR="00D52D64" w14:paraId="75BAD011" w14:textId="77777777" w:rsidTr="00752CBE">
        <w:tc>
          <w:tcPr>
            <w:tcW w:w="740" w:type="dxa"/>
          </w:tcPr>
          <w:p w14:paraId="57961D2E" w14:textId="77777777" w:rsidR="00D52D64" w:rsidRPr="002F5F3A" w:rsidRDefault="00D52D64" w:rsidP="00540308">
            <w:pPr>
              <w:wordWrap/>
              <w:ind w:right="20"/>
              <w:rPr>
                <w:b/>
                <w:bCs/>
              </w:rPr>
            </w:pPr>
            <w:r w:rsidRPr="002F5F3A">
              <w:rPr>
                <w:b/>
                <w:bCs/>
              </w:rPr>
              <w:t>Stpe2</w:t>
            </w:r>
          </w:p>
        </w:tc>
        <w:tc>
          <w:tcPr>
            <w:tcW w:w="2677" w:type="dxa"/>
          </w:tcPr>
          <w:p w14:paraId="34EA4E12" w14:textId="77777777" w:rsidR="00D52D64" w:rsidRPr="002F5F3A" w:rsidRDefault="00D52D64" w:rsidP="00540308">
            <w:pPr>
              <w:pStyle w:val="8"/>
              <w:wordWrap/>
              <w:ind w:right="20"/>
              <w:jc w:val="left"/>
              <w:outlineLvl w:val="7"/>
              <w:rPr>
                <w:b/>
                <w:bCs/>
                <w:i w:val="0"/>
                <w:iCs w:val="0"/>
              </w:rPr>
            </w:pPr>
            <w:bookmarkStart w:id="3308" w:name="_Toc337198692"/>
            <w:r w:rsidRPr="002F5F3A">
              <w:rPr>
                <w:b/>
                <w:bCs/>
                <w:i w:val="0"/>
                <w:iCs w:val="0"/>
              </w:rPr>
              <w:t xml:space="preserve">interface </w:t>
            </w:r>
            <w:r w:rsidRPr="002F5F3A">
              <w:t>interface-id</w:t>
            </w:r>
            <w:bookmarkEnd w:id="3308"/>
          </w:p>
        </w:tc>
        <w:tc>
          <w:tcPr>
            <w:tcW w:w="4940" w:type="dxa"/>
          </w:tcPr>
          <w:p w14:paraId="1BC1D2A5" w14:textId="77777777" w:rsidR="00D52D64" w:rsidRPr="002F5F3A" w:rsidRDefault="00D52D64" w:rsidP="00540308">
            <w:pPr>
              <w:wordWrap/>
              <w:ind w:right="20"/>
            </w:pPr>
            <w:r w:rsidRPr="002F5F3A">
              <w:t>Enter to interface configuration.mode.</w:t>
            </w:r>
          </w:p>
        </w:tc>
      </w:tr>
      <w:tr w:rsidR="00D52D64" w14:paraId="7B6B4C57" w14:textId="77777777" w:rsidTr="00752CBE">
        <w:tc>
          <w:tcPr>
            <w:tcW w:w="740" w:type="dxa"/>
          </w:tcPr>
          <w:p w14:paraId="1ACD0AFF" w14:textId="77777777" w:rsidR="00D52D64" w:rsidRPr="002F5F3A" w:rsidRDefault="00D52D64" w:rsidP="00540308">
            <w:pPr>
              <w:wordWrap/>
              <w:ind w:right="20"/>
              <w:rPr>
                <w:b/>
                <w:bCs/>
              </w:rPr>
            </w:pPr>
            <w:r w:rsidRPr="002F5F3A">
              <w:rPr>
                <w:b/>
                <w:bCs/>
              </w:rPr>
              <w:t>Step3</w:t>
            </w:r>
          </w:p>
        </w:tc>
        <w:tc>
          <w:tcPr>
            <w:tcW w:w="2677" w:type="dxa"/>
          </w:tcPr>
          <w:p w14:paraId="472BA4FD" w14:textId="77777777" w:rsidR="00D52D64" w:rsidRPr="002F5F3A" w:rsidRDefault="00D52D64" w:rsidP="00540308">
            <w:pPr>
              <w:wordWrap/>
              <w:ind w:right="20"/>
              <w:jc w:val="left"/>
              <w:rPr>
                <w:b/>
                <w:bCs/>
              </w:rPr>
            </w:pPr>
            <w:r w:rsidRPr="002F5F3A">
              <w:rPr>
                <w:b/>
                <w:bCs/>
              </w:rPr>
              <w:t xml:space="preserve">lacp timeout </w:t>
            </w:r>
            <w:r w:rsidRPr="002F5F3A">
              <w:t>{</w:t>
            </w:r>
            <w:r w:rsidRPr="002F5F3A">
              <w:rPr>
                <w:b/>
                <w:bCs/>
              </w:rPr>
              <w:t>short</w:t>
            </w:r>
            <w:r w:rsidRPr="002F5F3A">
              <w:t>|</w:t>
            </w:r>
            <w:r w:rsidRPr="002F5F3A">
              <w:rPr>
                <w:b/>
                <w:bCs/>
              </w:rPr>
              <w:t>long</w:t>
            </w:r>
            <w:r w:rsidRPr="002F5F3A">
              <w:t>}</w:t>
            </w:r>
          </w:p>
        </w:tc>
        <w:tc>
          <w:tcPr>
            <w:tcW w:w="4940" w:type="dxa"/>
          </w:tcPr>
          <w:p w14:paraId="70655B45" w14:textId="77777777" w:rsidR="00D52D64" w:rsidRPr="002F5F3A" w:rsidRDefault="00D52D64" w:rsidP="00540308">
            <w:pPr>
              <w:wordWrap/>
              <w:ind w:right="20"/>
            </w:pPr>
            <w:r w:rsidRPr="002F5F3A">
              <w:t>To specify LACPDU Timeout</w:t>
            </w:r>
          </w:p>
        </w:tc>
      </w:tr>
      <w:tr w:rsidR="00D52D64" w14:paraId="78783473" w14:textId="77777777" w:rsidTr="00752CBE">
        <w:tc>
          <w:tcPr>
            <w:tcW w:w="740" w:type="dxa"/>
          </w:tcPr>
          <w:p w14:paraId="5E5CA38F" w14:textId="77777777" w:rsidR="00D52D64" w:rsidRPr="002F5F3A" w:rsidRDefault="00D52D64" w:rsidP="00540308">
            <w:pPr>
              <w:wordWrap/>
              <w:ind w:right="20"/>
              <w:rPr>
                <w:b/>
                <w:bCs/>
              </w:rPr>
            </w:pPr>
            <w:r w:rsidRPr="002F5F3A">
              <w:rPr>
                <w:b/>
                <w:bCs/>
              </w:rPr>
              <w:t>Step4</w:t>
            </w:r>
          </w:p>
        </w:tc>
        <w:tc>
          <w:tcPr>
            <w:tcW w:w="2677" w:type="dxa"/>
          </w:tcPr>
          <w:p w14:paraId="22FB8BD4" w14:textId="77777777" w:rsidR="00D52D64" w:rsidRPr="002F5F3A" w:rsidRDefault="00D52D64" w:rsidP="00540308">
            <w:pPr>
              <w:wordWrap/>
              <w:ind w:right="20"/>
              <w:jc w:val="left"/>
              <w:rPr>
                <w:b/>
                <w:bCs/>
              </w:rPr>
            </w:pPr>
            <w:r w:rsidRPr="002F5F3A">
              <w:rPr>
                <w:b/>
                <w:bCs/>
              </w:rPr>
              <w:t>end</w:t>
            </w:r>
          </w:p>
        </w:tc>
        <w:tc>
          <w:tcPr>
            <w:tcW w:w="4940" w:type="dxa"/>
          </w:tcPr>
          <w:p w14:paraId="2730068E" w14:textId="77777777" w:rsidR="00D52D64" w:rsidRPr="002F5F3A" w:rsidRDefault="00D52D64" w:rsidP="00540308">
            <w:pPr>
              <w:wordWrap/>
              <w:ind w:right="20"/>
            </w:pPr>
            <w:r w:rsidRPr="002F5F3A">
              <w:t xml:space="preserve">To return to </w:t>
            </w:r>
            <w:r w:rsidR="00221294">
              <w:t>Privileged</w:t>
            </w:r>
            <w:r w:rsidRPr="002F5F3A">
              <w:t xml:space="preserve"> mode</w:t>
            </w:r>
          </w:p>
        </w:tc>
      </w:tr>
      <w:tr w:rsidR="00D52D64" w14:paraId="48FFF8A1" w14:textId="77777777" w:rsidTr="00752CBE">
        <w:tc>
          <w:tcPr>
            <w:tcW w:w="740" w:type="dxa"/>
          </w:tcPr>
          <w:p w14:paraId="368108D4" w14:textId="77777777" w:rsidR="00D52D64" w:rsidRPr="002F5F3A" w:rsidRDefault="00D52D64" w:rsidP="00540308">
            <w:pPr>
              <w:wordWrap/>
              <w:ind w:right="20"/>
              <w:rPr>
                <w:b/>
                <w:bCs/>
              </w:rPr>
            </w:pPr>
            <w:r w:rsidRPr="002F5F3A">
              <w:rPr>
                <w:b/>
                <w:bCs/>
              </w:rPr>
              <w:t>Step5</w:t>
            </w:r>
          </w:p>
        </w:tc>
        <w:tc>
          <w:tcPr>
            <w:tcW w:w="2677" w:type="dxa"/>
          </w:tcPr>
          <w:p w14:paraId="0F3C79F8" w14:textId="77777777" w:rsidR="00D52D64" w:rsidRPr="002F5F3A" w:rsidRDefault="00D52D64" w:rsidP="00540308">
            <w:pPr>
              <w:wordWrap/>
              <w:ind w:right="20"/>
              <w:jc w:val="left"/>
              <w:rPr>
                <w:b/>
                <w:bCs/>
              </w:rPr>
            </w:pPr>
            <w:r w:rsidRPr="002F5F3A">
              <w:rPr>
                <w:b/>
                <w:bCs/>
              </w:rPr>
              <w:t>show running-config</w:t>
            </w:r>
          </w:p>
        </w:tc>
        <w:tc>
          <w:tcPr>
            <w:tcW w:w="4940" w:type="dxa"/>
          </w:tcPr>
          <w:p w14:paraId="1E1FE77A" w14:textId="77777777" w:rsidR="00D52D64" w:rsidRPr="002F5F3A" w:rsidRDefault="00D52D64" w:rsidP="00540308">
            <w:pPr>
              <w:wordWrap/>
              <w:ind w:right="20"/>
            </w:pPr>
            <w:r w:rsidRPr="002F5F3A">
              <w:t>To check the setting</w:t>
            </w:r>
          </w:p>
        </w:tc>
      </w:tr>
      <w:tr w:rsidR="00D52D64" w14:paraId="38240911" w14:textId="77777777" w:rsidTr="00752CBE">
        <w:tc>
          <w:tcPr>
            <w:tcW w:w="740" w:type="dxa"/>
          </w:tcPr>
          <w:p w14:paraId="1EF21301" w14:textId="77777777" w:rsidR="00D52D64" w:rsidRPr="002F5F3A" w:rsidRDefault="00D52D64" w:rsidP="00540308">
            <w:pPr>
              <w:wordWrap/>
              <w:ind w:right="20"/>
              <w:rPr>
                <w:b/>
                <w:bCs/>
              </w:rPr>
            </w:pPr>
            <w:r w:rsidRPr="002F5F3A">
              <w:rPr>
                <w:b/>
                <w:bCs/>
              </w:rPr>
              <w:t>Step6</w:t>
            </w:r>
          </w:p>
        </w:tc>
        <w:tc>
          <w:tcPr>
            <w:tcW w:w="2677" w:type="dxa"/>
          </w:tcPr>
          <w:p w14:paraId="47CFD106" w14:textId="77777777" w:rsidR="00D52D64" w:rsidRPr="002F5F3A" w:rsidRDefault="00D52D64" w:rsidP="00540308">
            <w:pPr>
              <w:wordWrap/>
              <w:ind w:right="20"/>
              <w:jc w:val="left"/>
              <w:rPr>
                <w:b/>
                <w:bCs/>
              </w:rPr>
            </w:pPr>
            <w:r w:rsidRPr="002F5F3A">
              <w:rPr>
                <w:b/>
                <w:bCs/>
              </w:rPr>
              <w:t>copy running-config startup-config</w:t>
            </w:r>
          </w:p>
        </w:tc>
        <w:tc>
          <w:tcPr>
            <w:tcW w:w="4940" w:type="dxa"/>
          </w:tcPr>
          <w:p w14:paraId="0A92ADD9" w14:textId="77777777" w:rsidR="00D52D64" w:rsidRPr="002F5F3A" w:rsidRDefault="00D52D64" w:rsidP="00540308">
            <w:pPr>
              <w:wordWrap/>
              <w:ind w:right="20"/>
            </w:pPr>
            <w:r w:rsidRPr="002F5F3A">
              <w:t>To save the setting in configuration file (optional)</w:t>
            </w:r>
          </w:p>
        </w:tc>
      </w:tr>
    </w:tbl>
    <w:p w14:paraId="597CA398" w14:textId="77777777" w:rsidR="00D52D64" w:rsidRPr="002F5F3A" w:rsidRDefault="00D52D64" w:rsidP="00540308">
      <w:pPr>
        <w:pStyle w:val="a3"/>
        <w:ind w:left="0" w:right="20"/>
      </w:pPr>
      <w:r w:rsidRPr="002F5F3A">
        <w:t xml:space="preserve">To return the LACPDU Timeout as default, use Interface Configuration Command </w:t>
      </w:r>
      <w:r w:rsidRPr="002F5F3A">
        <w:t>“</w:t>
      </w:r>
      <w:r w:rsidRPr="002F5F3A">
        <w:t>no</w:t>
      </w:r>
      <w:r w:rsidRPr="002F5F3A">
        <w:rPr>
          <w:b/>
          <w:bCs/>
        </w:rPr>
        <w:t xml:space="preserve"> </w:t>
      </w:r>
      <w:r w:rsidRPr="002F5F3A">
        <w:rPr>
          <w:bCs/>
        </w:rPr>
        <w:t>lacp timeout</w:t>
      </w:r>
      <w:r w:rsidRPr="002F5F3A">
        <w:rPr>
          <w:bCs/>
        </w:rPr>
        <w:t>”</w:t>
      </w:r>
      <w:r w:rsidRPr="002F5F3A">
        <w:t>.</w:t>
      </w:r>
    </w:p>
    <w:p w14:paraId="1D9CF6EE" w14:textId="77777777" w:rsidR="00D52D64" w:rsidRPr="002F5F3A" w:rsidRDefault="00D52D64" w:rsidP="00540308">
      <w:pPr>
        <w:pStyle w:val="a3"/>
        <w:ind w:left="0" w:right="20"/>
      </w:pPr>
      <w:r w:rsidRPr="002F5F3A">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14:paraId="2400AC59" w14:textId="77777777" w:rsidTr="00E44EA3">
        <w:tc>
          <w:tcPr>
            <w:tcW w:w="9836" w:type="dxa"/>
          </w:tcPr>
          <w:p w14:paraId="29B9D3D7" w14:textId="77777777" w:rsidR="00D52D64" w:rsidRDefault="00D52D64" w:rsidP="00540308">
            <w:pPr>
              <w:pStyle w:val="ac"/>
            </w:pPr>
            <w:r>
              <w:t>Switch# configure terminal</w:t>
            </w:r>
          </w:p>
          <w:p w14:paraId="5900AE9A" w14:textId="77777777" w:rsidR="00D52D64" w:rsidRDefault="00D52D64" w:rsidP="00540308">
            <w:pPr>
              <w:pStyle w:val="ac"/>
            </w:pPr>
            <w:r>
              <w:t>Switch(config)# interface Giga</w:t>
            </w:r>
            <w:r>
              <w:rPr>
                <w:rFonts w:hint="eastAsia"/>
              </w:rPr>
              <w:t>6</w:t>
            </w:r>
            <w:r>
              <w:t>/1</w:t>
            </w:r>
          </w:p>
          <w:p w14:paraId="0A373F70" w14:textId="77777777" w:rsidR="00D52D64" w:rsidRDefault="00D52D64" w:rsidP="00540308">
            <w:pPr>
              <w:pStyle w:val="ac"/>
              <w:rPr>
                <w:b/>
                <w:bCs/>
              </w:rPr>
            </w:pPr>
            <w:r>
              <w:t>Switch(config-if- Giga</w:t>
            </w:r>
            <w:r>
              <w:rPr>
                <w:rFonts w:hint="eastAsia"/>
              </w:rPr>
              <w:t>6</w:t>
            </w:r>
            <w:r>
              <w:t xml:space="preserve">/1)# </w:t>
            </w:r>
            <w:r>
              <w:rPr>
                <w:b/>
                <w:bCs/>
              </w:rPr>
              <w:t>lacp timeout short</w:t>
            </w:r>
          </w:p>
          <w:p w14:paraId="048957F9" w14:textId="77777777" w:rsidR="00D52D64" w:rsidRDefault="00D52D64" w:rsidP="00540308">
            <w:pPr>
              <w:pStyle w:val="ac"/>
            </w:pPr>
            <w:r>
              <w:t>Switch(config)#</w:t>
            </w:r>
            <w:r>
              <w:rPr>
                <w:b/>
                <w:bCs/>
              </w:rPr>
              <w:t xml:space="preserve"> end</w:t>
            </w:r>
          </w:p>
        </w:tc>
      </w:tr>
    </w:tbl>
    <w:p w14:paraId="48E09159" w14:textId="77777777" w:rsidR="00510172" w:rsidRDefault="00510172" w:rsidP="00540308">
      <w:pPr>
        <w:pStyle w:val="3"/>
        <w:ind w:left="0" w:right="20"/>
      </w:pPr>
      <w:bookmarkStart w:id="3309" w:name="_Toc260059195"/>
      <w:bookmarkStart w:id="3310" w:name="_Toc337198693"/>
      <w:bookmarkStart w:id="3311" w:name="_Toc354416351"/>
    </w:p>
    <w:p w14:paraId="6A34D3F4" w14:textId="77777777" w:rsidR="00D52D64" w:rsidRDefault="00D52D64" w:rsidP="00540308">
      <w:pPr>
        <w:pStyle w:val="3"/>
        <w:ind w:left="0" w:right="20"/>
      </w:pPr>
      <w:bookmarkStart w:id="3312" w:name="_Toc445131042"/>
      <w:r>
        <w:t>Configuring</w:t>
      </w:r>
      <w:r w:rsidRPr="002F5F3A">
        <w:t xml:space="preserve"> LACP and static port group</w:t>
      </w:r>
      <w:bookmarkEnd w:id="3309"/>
      <w:bookmarkEnd w:id="3310"/>
      <w:bookmarkEnd w:id="3311"/>
      <w:bookmarkEnd w:id="3312"/>
    </w:p>
    <w:p w14:paraId="07B42291" w14:textId="77777777" w:rsidR="00D52D64" w:rsidRPr="002F5F3A" w:rsidRDefault="00D52D64" w:rsidP="00540308">
      <w:pPr>
        <w:pStyle w:val="a3"/>
        <w:ind w:left="0" w:right="20"/>
      </w:pPr>
      <w:r w:rsidRPr="002F5F3A">
        <w:lastRenderedPageBreak/>
        <w:t>You can configure the interface of LACP mode.</w:t>
      </w:r>
    </w:p>
    <w:p w14:paraId="249ECFDF" w14:textId="77777777" w:rsidR="00D52D64" w:rsidRDefault="00D52D64" w:rsidP="00540308">
      <w:pPr>
        <w:pStyle w:val="a3"/>
        <w:ind w:left="0" w:right="20"/>
      </w:pPr>
      <w:r w:rsidRPr="002F5F3A">
        <w:t xml:space="preserve">To change the LACP mode, follow the steps below from the </w:t>
      </w:r>
      <w:r w:rsidR="00221294">
        <w:t>Privileged</w:t>
      </w:r>
      <w:r w:rsidRPr="002F5F3A">
        <w:t xml:space="preserve"> Mode.</w:t>
      </w:r>
    </w:p>
    <w:p w14:paraId="7B996484" w14:textId="77777777" w:rsidR="00086FC3" w:rsidRPr="002F5F3A" w:rsidRDefault="00086FC3" w:rsidP="00540308">
      <w:pPr>
        <w:pStyle w:val="afffff3"/>
        <w:ind w:left="0" w:right="20"/>
      </w:pPr>
      <w:bookmarkStart w:id="3313" w:name="_Toc337198694"/>
      <w:bookmarkStart w:id="3314" w:name="_Toc391575347"/>
      <w:r>
        <w:t xml:space="preserve">Table </w:t>
      </w:r>
      <w:r w:rsidR="005832B8">
        <w:fldChar w:fldCharType="begin"/>
      </w:r>
      <w:r w:rsidR="00092D8C">
        <w:instrText xml:space="preserve"> SEQ Table \* ARABIC </w:instrText>
      </w:r>
      <w:r w:rsidR="005832B8">
        <w:fldChar w:fldCharType="separate"/>
      </w:r>
      <w:r w:rsidR="008B56C1">
        <w:rPr>
          <w:noProof/>
        </w:rPr>
        <w:t>205</w:t>
      </w:r>
      <w:r w:rsidR="005832B8">
        <w:rPr>
          <w:noProof/>
        </w:rPr>
        <w:fldChar w:fldCharType="end"/>
      </w:r>
      <w:r>
        <w:rPr>
          <w:rFonts w:hint="eastAsia"/>
        </w:rPr>
        <w:t xml:space="preserve"> </w:t>
      </w:r>
      <w:r w:rsidRPr="002F5F3A">
        <w:t>Configuration LACP and static port group</w:t>
      </w:r>
      <w:bookmarkEnd w:id="3313"/>
      <w:bookmarkEnd w:id="3314"/>
    </w:p>
    <w:tbl>
      <w:tblPr>
        <w:tblStyle w:val="CLIWide"/>
        <w:tblW w:w="0" w:type="auto"/>
        <w:tblLook w:val="04A0" w:firstRow="1" w:lastRow="0" w:firstColumn="1" w:lastColumn="0" w:noHBand="0" w:noVBand="1"/>
      </w:tblPr>
      <w:tblGrid>
        <w:gridCol w:w="739"/>
        <w:gridCol w:w="2767"/>
        <w:gridCol w:w="4426"/>
      </w:tblGrid>
      <w:tr w:rsidR="00D52D64"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2F5F3A" w:rsidRDefault="00D52D64" w:rsidP="00540308">
            <w:pPr>
              <w:pStyle w:val="ac"/>
            </w:pPr>
            <w:r w:rsidRPr="002F5F3A">
              <w:t>Step</w:t>
            </w:r>
          </w:p>
        </w:tc>
        <w:tc>
          <w:tcPr>
            <w:tcW w:w="2812" w:type="dxa"/>
          </w:tcPr>
          <w:p w14:paraId="397EE13F" w14:textId="77777777" w:rsidR="00D52D64" w:rsidRPr="002F5F3A" w:rsidRDefault="00D52D64" w:rsidP="00540308">
            <w:pPr>
              <w:wordWrap/>
              <w:ind w:right="20"/>
              <w:rPr>
                <w:b/>
                <w:bCs/>
              </w:rPr>
            </w:pPr>
            <w:r w:rsidRPr="002F5F3A">
              <w:rPr>
                <w:b/>
                <w:bCs/>
              </w:rPr>
              <w:t>Command</w:t>
            </w:r>
          </w:p>
        </w:tc>
        <w:tc>
          <w:tcPr>
            <w:tcW w:w="4806" w:type="dxa"/>
          </w:tcPr>
          <w:p w14:paraId="53940E8B" w14:textId="77777777" w:rsidR="00D52D64" w:rsidRPr="002F5F3A" w:rsidRDefault="00D52D64" w:rsidP="00540308">
            <w:pPr>
              <w:wordWrap/>
              <w:ind w:right="20"/>
              <w:rPr>
                <w:b/>
                <w:bCs/>
              </w:rPr>
            </w:pPr>
            <w:r w:rsidRPr="002F5F3A">
              <w:rPr>
                <w:b/>
                <w:bCs/>
              </w:rPr>
              <w:t>Purpose</w:t>
            </w:r>
          </w:p>
        </w:tc>
      </w:tr>
      <w:tr w:rsidR="00D52D64" w14:paraId="29D97CB0" w14:textId="77777777" w:rsidTr="00752CBE">
        <w:tc>
          <w:tcPr>
            <w:tcW w:w="740" w:type="dxa"/>
          </w:tcPr>
          <w:p w14:paraId="579093F6" w14:textId="77777777" w:rsidR="00D52D64" w:rsidRPr="002F5F3A" w:rsidRDefault="00D52D64" w:rsidP="00540308">
            <w:pPr>
              <w:wordWrap/>
              <w:ind w:right="20"/>
              <w:rPr>
                <w:b/>
                <w:bCs/>
              </w:rPr>
            </w:pPr>
            <w:r w:rsidRPr="002F5F3A">
              <w:rPr>
                <w:b/>
                <w:bCs/>
              </w:rPr>
              <w:t>Step1</w:t>
            </w:r>
          </w:p>
        </w:tc>
        <w:tc>
          <w:tcPr>
            <w:tcW w:w="2812" w:type="dxa"/>
          </w:tcPr>
          <w:p w14:paraId="608934AF" w14:textId="77777777" w:rsidR="00D52D64" w:rsidRPr="002F5F3A" w:rsidRDefault="00D52D64" w:rsidP="00540308">
            <w:pPr>
              <w:pStyle w:val="8"/>
              <w:wordWrap/>
              <w:ind w:right="20"/>
              <w:jc w:val="left"/>
              <w:outlineLvl w:val="7"/>
              <w:rPr>
                <w:b/>
                <w:bCs/>
                <w:i w:val="0"/>
                <w:iCs w:val="0"/>
              </w:rPr>
            </w:pPr>
            <w:bookmarkStart w:id="3315" w:name="_Toc337198695"/>
            <w:r w:rsidRPr="002F5F3A">
              <w:rPr>
                <w:b/>
                <w:bCs/>
                <w:i w:val="0"/>
                <w:iCs w:val="0"/>
              </w:rPr>
              <w:t>configure terminal</w:t>
            </w:r>
            <w:bookmarkEnd w:id="3315"/>
          </w:p>
        </w:tc>
        <w:tc>
          <w:tcPr>
            <w:tcW w:w="4806" w:type="dxa"/>
          </w:tcPr>
          <w:p w14:paraId="0AB70222" w14:textId="77777777" w:rsidR="00D52D64" w:rsidRPr="002F5F3A" w:rsidRDefault="00D52D64" w:rsidP="00540308">
            <w:pPr>
              <w:wordWrap/>
              <w:ind w:right="20"/>
            </w:pPr>
            <w:r w:rsidRPr="002F5F3A">
              <w:t>Enters global configuration mode</w:t>
            </w:r>
          </w:p>
        </w:tc>
      </w:tr>
      <w:tr w:rsidR="00D52D64" w14:paraId="2B9C39C3" w14:textId="77777777" w:rsidTr="00752CBE">
        <w:tc>
          <w:tcPr>
            <w:tcW w:w="740" w:type="dxa"/>
          </w:tcPr>
          <w:p w14:paraId="17913778" w14:textId="77777777" w:rsidR="00D52D64" w:rsidRPr="002F5F3A" w:rsidRDefault="00D52D64" w:rsidP="00540308">
            <w:pPr>
              <w:wordWrap/>
              <w:ind w:right="20"/>
              <w:rPr>
                <w:b/>
                <w:bCs/>
              </w:rPr>
            </w:pPr>
            <w:r w:rsidRPr="002F5F3A">
              <w:rPr>
                <w:b/>
                <w:bCs/>
              </w:rPr>
              <w:t>Stpe2</w:t>
            </w:r>
          </w:p>
        </w:tc>
        <w:tc>
          <w:tcPr>
            <w:tcW w:w="2812" w:type="dxa"/>
          </w:tcPr>
          <w:p w14:paraId="3909ADAB" w14:textId="77777777" w:rsidR="00D52D64" w:rsidRPr="002F5F3A" w:rsidRDefault="00D52D64" w:rsidP="00540308">
            <w:pPr>
              <w:pStyle w:val="8"/>
              <w:wordWrap/>
              <w:ind w:right="20"/>
              <w:jc w:val="left"/>
              <w:outlineLvl w:val="7"/>
              <w:rPr>
                <w:i w:val="0"/>
                <w:iCs w:val="0"/>
              </w:rPr>
            </w:pPr>
            <w:bookmarkStart w:id="3316" w:name="_Toc260059196"/>
            <w:r w:rsidRPr="002F5F3A">
              <w:rPr>
                <w:b/>
                <w:bCs/>
                <w:i w:val="0"/>
                <w:iCs w:val="0"/>
              </w:rPr>
              <w:t>interface</w:t>
            </w:r>
            <w:r w:rsidRPr="002F5F3A">
              <w:rPr>
                <w:i w:val="0"/>
                <w:iCs w:val="0"/>
              </w:rPr>
              <w:t xml:space="preserve"> </w:t>
            </w:r>
            <w:r w:rsidRPr="002F5F3A">
              <w:t>interface-id</w:t>
            </w:r>
            <w:bookmarkEnd w:id="3316"/>
          </w:p>
        </w:tc>
        <w:tc>
          <w:tcPr>
            <w:tcW w:w="4806" w:type="dxa"/>
          </w:tcPr>
          <w:p w14:paraId="43584001" w14:textId="77777777" w:rsidR="00D52D64" w:rsidRPr="002F5F3A" w:rsidRDefault="00D52D64" w:rsidP="00540308">
            <w:pPr>
              <w:wordWrap/>
              <w:ind w:right="20"/>
            </w:pPr>
            <w:r w:rsidRPr="002F5F3A">
              <w:t>Enters the interface configuration mode.</w:t>
            </w:r>
          </w:p>
        </w:tc>
      </w:tr>
      <w:tr w:rsidR="00D52D64" w14:paraId="5E05327F" w14:textId="77777777" w:rsidTr="00752CBE">
        <w:tc>
          <w:tcPr>
            <w:tcW w:w="740" w:type="dxa"/>
          </w:tcPr>
          <w:p w14:paraId="2360A7B0" w14:textId="77777777" w:rsidR="00D52D64" w:rsidRPr="002F5F3A" w:rsidRDefault="00D52D64" w:rsidP="00540308">
            <w:pPr>
              <w:wordWrap/>
              <w:ind w:right="20"/>
              <w:rPr>
                <w:b/>
                <w:bCs/>
              </w:rPr>
            </w:pPr>
            <w:r w:rsidRPr="002F5F3A">
              <w:rPr>
                <w:b/>
                <w:bCs/>
              </w:rPr>
              <w:t>Step3</w:t>
            </w:r>
          </w:p>
        </w:tc>
        <w:tc>
          <w:tcPr>
            <w:tcW w:w="2812" w:type="dxa"/>
          </w:tcPr>
          <w:p w14:paraId="4E0DC71B" w14:textId="77777777" w:rsidR="00D52D64" w:rsidRPr="002F5F3A" w:rsidRDefault="00D52D64" w:rsidP="00540308">
            <w:pPr>
              <w:wordWrap/>
              <w:ind w:right="20"/>
              <w:jc w:val="left"/>
              <w:rPr>
                <w:b/>
                <w:bCs/>
              </w:rPr>
            </w:pPr>
            <w:r w:rsidRPr="002F5F3A">
              <w:rPr>
                <w:b/>
                <w:bCs/>
              </w:rPr>
              <w:t xml:space="preserve">Channel-group </w:t>
            </w:r>
            <w:r w:rsidRPr="002F5F3A">
              <w:rPr>
                <w:i/>
                <w:iCs/>
              </w:rPr>
              <w:t>po-id</w:t>
            </w:r>
            <w:r w:rsidRPr="002F5F3A">
              <w:rPr>
                <w:b/>
                <w:bCs/>
              </w:rPr>
              <w:t xml:space="preserve"> mode </w:t>
            </w:r>
          </w:p>
          <w:p w14:paraId="019C2B2F" w14:textId="77777777" w:rsidR="00D52D64" w:rsidRPr="002F5F3A" w:rsidRDefault="00D52D64" w:rsidP="00540308">
            <w:pPr>
              <w:wordWrap/>
              <w:ind w:right="20" w:firstLineChars="294" w:firstLine="529"/>
              <w:jc w:val="left"/>
              <w:rPr>
                <w:b/>
                <w:bCs/>
              </w:rPr>
            </w:pPr>
            <w:r w:rsidRPr="002F5F3A">
              <w:rPr>
                <w:b/>
                <w:bCs/>
              </w:rPr>
              <w:t>{active|on|passive}</w:t>
            </w:r>
          </w:p>
        </w:tc>
        <w:tc>
          <w:tcPr>
            <w:tcW w:w="4806" w:type="dxa"/>
          </w:tcPr>
          <w:p w14:paraId="5F314B6A" w14:textId="77777777" w:rsidR="00D52D64" w:rsidRPr="002F5F3A" w:rsidRDefault="00D52D64" w:rsidP="00540308">
            <w:pPr>
              <w:wordWrap/>
              <w:ind w:right="20"/>
            </w:pPr>
            <w:r w:rsidRPr="002F5F3A">
              <w:t>Set port group mode.</w:t>
            </w:r>
          </w:p>
          <w:p w14:paraId="01271B32" w14:textId="77777777" w:rsidR="00D52D64" w:rsidRPr="002F5F3A" w:rsidRDefault="00D52D64" w:rsidP="00540308">
            <w:pPr>
              <w:wordWrap/>
              <w:ind w:right="20"/>
            </w:pPr>
            <w:r w:rsidRPr="002F5F3A">
              <w:t>active, passive: LACP mode</w:t>
            </w:r>
          </w:p>
          <w:p w14:paraId="544B0B81" w14:textId="77777777" w:rsidR="00D52D64" w:rsidRPr="002F5F3A" w:rsidRDefault="00D52D64" w:rsidP="00540308">
            <w:pPr>
              <w:wordWrap/>
              <w:ind w:right="20"/>
            </w:pPr>
            <w:r w:rsidRPr="002F5F3A">
              <w:t>on: static port group</w:t>
            </w:r>
          </w:p>
        </w:tc>
      </w:tr>
      <w:tr w:rsidR="00D52D64" w14:paraId="0943D14B" w14:textId="77777777" w:rsidTr="00752CBE">
        <w:tc>
          <w:tcPr>
            <w:tcW w:w="740" w:type="dxa"/>
          </w:tcPr>
          <w:p w14:paraId="086F2741" w14:textId="77777777" w:rsidR="00D52D64" w:rsidRPr="002F5F3A" w:rsidRDefault="00D52D64" w:rsidP="00540308">
            <w:pPr>
              <w:wordWrap/>
              <w:ind w:right="20"/>
              <w:rPr>
                <w:b/>
                <w:bCs/>
              </w:rPr>
            </w:pPr>
            <w:r w:rsidRPr="002F5F3A">
              <w:rPr>
                <w:b/>
                <w:bCs/>
              </w:rPr>
              <w:t>Step4</w:t>
            </w:r>
          </w:p>
        </w:tc>
        <w:tc>
          <w:tcPr>
            <w:tcW w:w="2812" w:type="dxa"/>
          </w:tcPr>
          <w:p w14:paraId="2B41986B" w14:textId="77777777" w:rsidR="00D52D64" w:rsidRPr="002F5F3A" w:rsidRDefault="00D52D64" w:rsidP="00540308">
            <w:pPr>
              <w:wordWrap/>
              <w:ind w:right="20"/>
              <w:jc w:val="left"/>
              <w:rPr>
                <w:b/>
                <w:bCs/>
              </w:rPr>
            </w:pPr>
            <w:r w:rsidRPr="002F5F3A">
              <w:rPr>
                <w:b/>
                <w:bCs/>
              </w:rPr>
              <w:t>end</w:t>
            </w:r>
          </w:p>
        </w:tc>
        <w:tc>
          <w:tcPr>
            <w:tcW w:w="4806" w:type="dxa"/>
          </w:tcPr>
          <w:p w14:paraId="0E81165E" w14:textId="77777777" w:rsidR="00D52D64" w:rsidRPr="002F5F3A" w:rsidRDefault="00D52D64" w:rsidP="00540308">
            <w:pPr>
              <w:wordWrap/>
              <w:ind w:right="20"/>
            </w:pPr>
            <w:r w:rsidRPr="002F5F3A">
              <w:t xml:space="preserve">Return the </w:t>
            </w:r>
            <w:r w:rsidR="00221294">
              <w:t>Privileged</w:t>
            </w:r>
            <w:r w:rsidRPr="002F5F3A">
              <w:t xml:space="preserve"> mode</w:t>
            </w:r>
          </w:p>
        </w:tc>
      </w:tr>
      <w:tr w:rsidR="00D52D64" w14:paraId="11082EED" w14:textId="77777777" w:rsidTr="00752CBE">
        <w:tc>
          <w:tcPr>
            <w:tcW w:w="740" w:type="dxa"/>
          </w:tcPr>
          <w:p w14:paraId="09C0E61E" w14:textId="77777777" w:rsidR="00D52D64" w:rsidRPr="002F5F3A" w:rsidRDefault="00D52D64" w:rsidP="00540308">
            <w:pPr>
              <w:wordWrap/>
              <w:ind w:right="20"/>
              <w:rPr>
                <w:b/>
                <w:bCs/>
              </w:rPr>
            </w:pPr>
            <w:r w:rsidRPr="002F5F3A">
              <w:rPr>
                <w:b/>
                <w:bCs/>
              </w:rPr>
              <w:t>Step5</w:t>
            </w:r>
          </w:p>
        </w:tc>
        <w:tc>
          <w:tcPr>
            <w:tcW w:w="2812" w:type="dxa"/>
          </w:tcPr>
          <w:p w14:paraId="4848C565" w14:textId="77777777" w:rsidR="00D52D64" w:rsidRPr="002F5F3A" w:rsidRDefault="00D52D64" w:rsidP="00540308">
            <w:pPr>
              <w:wordWrap/>
              <w:ind w:right="20"/>
              <w:jc w:val="left"/>
              <w:rPr>
                <w:b/>
                <w:bCs/>
              </w:rPr>
            </w:pPr>
            <w:r w:rsidRPr="002F5F3A">
              <w:rPr>
                <w:b/>
                <w:bCs/>
              </w:rPr>
              <w:t>show running-config</w:t>
            </w:r>
          </w:p>
        </w:tc>
        <w:tc>
          <w:tcPr>
            <w:tcW w:w="4806" w:type="dxa"/>
          </w:tcPr>
          <w:p w14:paraId="2AC98BE2" w14:textId="77777777" w:rsidR="00D52D64" w:rsidRPr="002F5F3A" w:rsidRDefault="00D52D64" w:rsidP="00540308">
            <w:pPr>
              <w:wordWrap/>
              <w:ind w:right="20"/>
            </w:pPr>
            <w:r w:rsidRPr="002F5F3A">
              <w:t>Checks the setting</w:t>
            </w:r>
          </w:p>
        </w:tc>
      </w:tr>
      <w:tr w:rsidR="00D52D64" w14:paraId="7F8A32F8" w14:textId="77777777" w:rsidTr="00752CBE">
        <w:tc>
          <w:tcPr>
            <w:tcW w:w="740" w:type="dxa"/>
          </w:tcPr>
          <w:p w14:paraId="01FCFB11" w14:textId="77777777" w:rsidR="00D52D64" w:rsidRPr="002F5F3A" w:rsidRDefault="00D52D64" w:rsidP="00540308">
            <w:pPr>
              <w:wordWrap/>
              <w:ind w:right="20"/>
              <w:rPr>
                <w:b/>
                <w:bCs/>
              </w:rPr>
            </w:pPr>
            <w:r w:rsidRPr="002F5F3A">
              <w:rPr>
                <w:b/>
                <w:bCs/>
              </w:rPr>
              <w:t>Step6</w:t>
            </w:r>
          </w:p>
        </w:tc>
        <w:tc>
          <w:tcPr>
            <w:tcW w:w="2812" w:type="dxa"/>
          </w:tcPr>
          <w:p w14:paraId="61385ACB" w14:textId="77777777" w:rsidR="00D52D64" w:rsidRPr="002F5F3A" w:rsidRDefault="00D52D64" w:rsidP="00540308">
            <w:pPr>
              <w:wordWrap/>
              <w:ind w:right="20"/>
              <w:jc w:val="left"/>
              <w:rPr>
                <w:b/>
                <w:bCs/>
              </w:rPr>
            </w:pPr>
            <w:r w:rsidRPr="002F5F3A">
              <w:rPr>
                <w:b/>
                <w:bCs/>
              </w:rPr>
              <w:t>copy running-config startup-config</w:t>
            </w:r>
          </w:p>
        </w:tc>
        <w:tc>
          <w:tcPr>
            <w:tcW w:w="4806" w:type="dxa"/>
          </w:tcPr>
          <w:p w14:paraId="4A00109D" w14:textId="77777777" w:rsidR="00D52D64" w:rsidRPr="002F5F3A" w:rsidRDefault="00D52D64" w:rsidP="00540308">
            <w:pPr>
              <w:wordWrap/>
              <w:ind w:right="20"/>
            </w:pPr>
            <w:r w:rsidRPr="002F5F3A">
              <w:t>Saves the setting in configuration file (optional)</w:t>
            </w:r>
          </w:p>
        </w:tc>
      </w:tr>
    </w:tbl>
    <w:p w14:paraId="73D24F6C" w14:textId="77777777" w:rsidR="00D52D64" w:rsidRPr="002F5F3A" w:rsidRDefault="00D52D64" w:rsidP="00540308">
      <w:pPr>
        <w:pStyle w:val="a3"/>
        <w:ind w:left="0" w:right="20"/>
      </w:pPr>
      <w:r w:rsidRPr="002F5F3A">
        <w:t xml:space="preserve">This example shows how to set the interface giga </w:t>
      </w:r>
      <w:r w:rsidR="00E45610">
        <w:t>7</w:t>
      </w:r>
      <w:r w:rsidRPr="002F5F3A">
        <w:t>/1 as a port-group 1 member.</w:t>
      </w:r>
    </w:p>
    <w:tbl>
      <w:tblPr>
        <w:tblStyle w:val="48"/>
        <w:tblW w:w="0" w:type="auto"/>
        <w:tblLook w:val="04A0" w:firstRow="1" w:lastRow="0" w:firstColumn="1" w:lastColumn="0" w:noHBand="0" w:noVBand="1"/>
      </w:tblPr>
      <w:tblGrid>
        <w:gridCol w:w="8045"/>
      </w:tblGrid>
      <w:tr w:rsidR="00D52D64" w14:paraId="53409134" w14:textId="77777777" w:rsidTr="00E44EA3">
        <w:tc>
          <w:tcPr>
            <w:tcW w:w="9836" w:type="dxa"/>
          </w:tcPr>
          <w:p w14:paraId="663DE1D6" w14:textId="77777777" w:rsidR="00D52D64" w:rsidRDefault="00D52D64" w:rsidP="00540308">
            <w:pPr>
              <w:pStyle w:val="ac"/>
            </w:pPr>
            <w:r>
              <w:t>Switch# configure terminal</w:t>
            </w:r>
          </w:p>
          <w:p w14:paraId="6F0DB577" w14:textId="77777777" w:rsidR="00D52D64" w:rsidRDefault="00D52D64" w:rsidP="00540308">
            <w:pPr>
              <w:pStyle w:val="ac"/>
            </w:pPr>
            <w:r>
              <w:t xml:space="preserve">Switch(config)# </w:t>
            </w:r>
            <w:r w:rsidR="00E45610">
              <w:t>interface Giga7</w:t>
            </w:r>
            <w:r>
              <w:t xml:space="preserve">/1 </w:t>
            </w:r>
          </w:p>
          <w:p w14:paraId="7BF7978E" w14:textId="77777777" w:rsidR="00D52D64" w:rsidRDefault="00D52D64" w:rsidP="00540308">
            <w:pPr>
              <w:pStyle w:val="ac"/>
            </w:pPr>
            <w:r>
              <w:t xml:space="preserve">Switch(config-if- </w:t>
            </w:r>
            <w:r w:rsidR="00E45610">
              <w:t>Giga7</w:t>
            </w:r>
            <w:r>
              <w:t>/1)# channel-group 1 mode active</w:t>
            </w:r>
          </w:p>
          <w:p w14:paraId="647E1034" w14:textId="77777777" w:rsidR="00D52D64" w:rsidRDefault="00D52D64" w:rsidP="00540308">
            <w:pPr>
              <w:pStyle w:val="ac"/>
            </w:pPr>
            <w:r>
              <w:t>Switch(config)#</w:t>
            </w:r>
            <w:r>
              <w:rPr>
                <w:b/>
                <w:bCs/>
              </w:rPr>
              <w:t xml:space="preserve"> end</w:t>
            </w:r>
          </w:p>
        </w:tc>
      </w:tr>
    </w:tbl>
    <w:p w14:paraId="6F0F4A76" w14:textId="77777777" w:rsidR="00D52D64" w:rsidRPr="0074098C" w:rsidRDefault="00D52D64" w:rsidP="00540308">
      <w:pPr>
        <w:pStyle w:val="a3"/>
        <w:ind w:left="0" w:right="20"/>
        <w:rPr>
          <w:rFonts w:ascii="Tahoma" w:eastAsia="굴림" w:hAnsi="Tahoma" w:cs="Times New Roman"/>
        </w:rPr>
      </w:pPr>
      <w:r w:rsidRPr="002F5F3A">
        <w:t>The following example shows how to create port-group by static mode</w:t>
      </w:r>
      <w:r>
        <w:t xml:space="preserve"> rather than LACP</w:t>
      </w:r>
      <w:r w:rsidRPr="002F5F3A">
        <w:t>.</w:t>
      </w:r>
    </w:p>
    <w:tbl>
      <w:tblPr>
        <w:tblStyle w:val="48"/>
        <w:tblW w:w="0" w:type="auto"/>
        <w:tblLook w:val="04A0" w:firstRow="1" w:lastRow="0" w:firstColumn="1" w:lastColumn="0" w:noHBand="0" w:noVBand="1"/>
      </w:tblPr>
      <w:tblGrid>
        <w:gridCol w:w="8045"/>
      </w:tblGrid>
      <w:tr w:rsidR="00D52D64" w14:paraId="0B36E968" w14:textId="77777777" w:rsidTr="00E44EA3">
        <w:tc>
          <w:tcPr>
            <w:tcW w:w="9836" w:type="dxa"/>
          </w:tcPr>
          <w:p w14:paraId="38A87127" w14:textId="77777777" w:rsidR="00D52D64" w:rsidRDefault="00D52D64" w:rsidP="00540308">
            <w:pPr>
              <w:pStyle w:val="ac"/>
            </w:pPr>
            <w:r>
              <w:t>Switch# configure terminal</w:t>
            </w:r>
          </w:p>
          <w:p w14:paraId="3109A861" w14:textId="77777777" w:rsidR="00D52D64" w:rsidRDefault="00D52D64" w:rsidP="00540308">
            <w:pPr>
              <w:pStyle w:val="ac"/>
            </w:pPr>
            <w:r>
              <w:t>Switch(config)# interface Giga</w:t>
            </w:r>
            <w:r>
              <w:rPr>
                <w:rFonts w:hint="eastAsia"/>
              </w:rPr>
              <w:t>6</w:t>
            </w:r>
            <w:r>
              <w:t xml:space="preserve">/1 </w:t>
            </w:r>
          </w:p>
          <w:p w14:paraId="5A8D6874" w14:textId="77777777" w:rsidR="00D52D64" w:rsidRDefault="00D52D64" w:rsidP="00540308">
            <w:pPr>
              <w:pStyle w:val="ac"/>
              <w:rPr>
                <w:b/>
                <w:bCs/>
              </w:rPr>
            </w:pPr>
            <w:r>
              <w:t>Switch(config-if- Giga</w:t>
            </w:r>
            <w:r>
              <w:rPr>
                <w:rFonts w:hint="eastAsia"/>
              </w:rPr>
              <w:t>6</w:t>
            </w:r>
            <w:r>
              <w:t xml:space="preserve">/1)# </w:t>
            </w:r>
            <w:r>
              <w:rPr>
                <w:b/>
                <w:bCs/>
              </w:rPr>
              <w:t>channel-group 1 mode on</w:t>
            </w:r>
          </w:p>
          <w:p w14:paraId="7DED1476" w14:textId="77777777" w:rsidR="00D52D64" w:rsidRDefault="00D52D64" w:rsidP="00540308">
            <w:pPr>
              <w:pStyle w:val="ac"/>
            </w:pPr>
            <w:r>
              <w:t>Switch(config)#</w:t>
            </w:r>
            <w:r>
              <w:rPr>
                <w:b/>
                <w:bCs/>
              </w:rPr>
              <w:t xml:space="preserve"> end</w:t>
            </w:r>
          </w:p>
        </w:tc>
      </w:tr>
    </w:tbl>
    <w:p w14:paraId="54A4FC0B" w14:textId="77777777" w:rsidR="00D52D64" w:rsidRDefault="00D52D64" w:rsidP="00540308">
      <w:pPr>
        <w:pStyle w:val="3"/>
        <w:ind w:left="0" w:right="20"/>
      </w:pPr>
      <w:bookmarkStart w:id="3317" w:name="_Toc294800266"/>
      <w:bookmarkStart w:id="3318" w:name="_Toc294800466"/>
      <w:bookmarkStart w:id="3319" w:name="_Toc294800790"/>
      <w:bookmarkStart w:id="3320" w:name="_Toc337198696"/>
      <w:bookmarkStart w:id="3321" w:name="_Toc445131043"/>
      <w:r w:rsidRPr="002F5F3A">
        <w:t xml:space="preserve">Clearing </w:t>
      </w:r>
      <w:r w:rsidRPr="00E44EA3">
        <w:t>LACP</w:t>
      </w:r>
      <w:r w:rsidRPr="002F5F3A">
        <w:t xml:space="preserve"> Statistics</w:t>
      </w:r>
      <w:bookmarkEnd w:id="3317"/>
      <w:bookmarkEnd w:id="3318"/>
      <w:bookmarkEnd w:id="3319"/>
      <w:bookmarkEnd w:id="3320"/>
      <w:bookmarkEnd w:id="3321"/>
    </w:p>
    <w:p w14:paraId="586613DA" w14:textId="77777777" w:rsidR="00D52D64" w:rsidRPr="002F5F3A" w:rsidRDefault="00D52D64" w:rsidP="00540308">
      <w:pPr>
        <w:pStyle w:val="a3"/>
        <w:ind w:left="0" w:right="20"/>
      </w:pPr>
      <w:r w:rsidRPr="002F5F3A">
        <w:t>To clear/delete LACP statistics, follow the steps below from the privilege EXEC mode.</w:t>
      </w:r>
    </w:p>
    <w:tbl>
      <w:tblPr>
        <w:tblStyle w:val="CLIWide"/>
        <w:tblW w:w="0" w:type="auto"/>
        <w:tblLook w:val="04A0" w:firstRow="1" w:lastRow="0" w:firstColumn="1" w:lastColumn="0" w:noHBand="0" w:noVBand="1"/>
      </w:tblPr>
      <w:tblGrid>
        <w:gridCol w:w="739"/>
        <w:gridCol w:w="2570"/>
        <w:gridCol w:w="4623"/>
      </w:tblGrid>
      <w:tr w:rsidR="00D52D64"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2F5F3A" w:rsidRDefault="00D52D64" w:rsidP="00540308">
            <w:pPr>
              <w:pStyle w:val="ac"/>
            </w:pPr>
            <w:r w:rsidRPr="002F5F3A">
              <w:t>Step</w:t>
            </w:r>
          </w:p>
        </w:tc>
        <w:tc>
          <w:tcPr>
            <w:tcW w:w="2690" w:type="dxa"/>
          </w:tcPr>
          <w:p w14:paraId="2EC91833" w14:textId="77777777" w:rsidR="00D52D64" w:rsidRPr="002F5F3A" w:rsidRDefault="00D52D64" w:rsidP="00540308">
            <w:pPr>
              <w:wordWrap/>
              <w:ind w:right="20"/>
              <w:rPr>
                <w:b/>
                <w:bCs/>
              </w:rPr>
            </w:pPr>
            <w:r w:rsidRPr="002F5F3A">
              <w:rPr>
                <w:b/>
                <w:bCs/>
              </w:rPr>
              <w:t>Command</w:t>
            </w:r>
          </w:p>
        </w:tc>
        <w:tc>
          <w:tcPr>
            <w:tcW w:w="4925" w:type="dxa"/>
          </w:tcPr>
          <w:p w14:paraId="73B22C79" w14:textId="77777777" w:rsidR="00D52D64" w:rsidRPr="002F5F3A" w:rsidRDefault="00D52D64" w:rsidP="00540308">
            <w:pPr>
              <w:wordWrap/>
              <w:ind w:right="20"/>
              <w:rPr>
                <w:b/>
                <w:bCs/>
              </w:rPr>
            </w:pPr>
            <w:r w:rsidRPr="002F5F3A">
              <w:rPr>
                <w:b/>
                <w:bCs/>
              </w:rPr>
              <w:t>Purpose</w:t>
            </w:r>
          </w:p>
        </w:tc>
      </w:tr>
      <w:tr w:rsidR="00D52D64" w14:paraId="5D0772C8" w14:textId="77777777" w:rsidTr="00752CBE">
        <w:tc>
          <w:tcPr>
            <w:tcW w:w="740" w:type="dxa"/>
          </w:tcPr>
          <w:p w14:paraId="48B80943" w14:textId="77777777" w:rsidR="00D52D64" w:rsidRPr="002F5F3A" w:rsidRDefault="00D52D64" w:rsidP="00540308">
            <w:pPr>
              <w:wordWrap/>
              <w:ind w:right="20"/>
              <w:rPr>
                <w:b/>
                <w:bCs/>
              </w:rPr>
            </w:pPr>
            <w:r w:rsidRPr="002F5F3A">
              <w:rPr>
                <w:b/>
                <w:bCs/>
              </w:rPr>
              <w:t>Step1</w:t>
            </w:r>
          </w:p>
        </w:tc>
        <w:tc>
          <w:tcPr>
            <w:tcW w:w="2690" w:type="dxa"/>
          </w:tcPr>
          <w:p w14:paraId="57482069" w14:textId="77777777" w:rsidR="00D52D64" w:rsidRPr="002F5F3A" w:rsidRDefault="00D52D64" w:rsidP="00540308">
            <w:pPr>
              <w:pStyle w:val="8"/>
              <w:wordWrap/>
              <w:ind w:right="20"/>
              <w:jc w:val="left"/>
              <w:outlineLvl w:val="7"/>
              <w:rPr>
                <w:b/>
                <w:bCs/>
                <w:i w:val="0"/>
                <w:iCs w:val="0"/>
              </w:rPr>
            </w:pPr>
            <w:bookmarkStart w:id="3322" w:name="_Toc354416352"/>
            <w:r w:rsidRPr="002F5F3A">
              <w:rPr>
                <w:b/>
                <w:bCs/>
                <w:i w:val="0"/>
                <w:iCs w:val="0"/>
              </w:rPr>
              <w:t xml:space="preserve">clear lacp </w:t>
            </w:r>
            <w:r w:rsidRPr="002F5F3A">
              <w:rPr>
                <w:i w:val="0"/>
                <w:iCs w:val="0"/>
              </w:rPr>
              <w:t>[</w:t>
            </w:r>
            <w:r w:rsidRPr="002F5F3A">
              <w:t>aggregator-id</w:t>
            </w:r>
            <w:r w:rsidRPr="002F5F3A">
              <w:rPr>
                <w:i w:val="0"/>
                <w:iCs w:val="0"/>
              </w:rPr>
              <w:t>]</w:t>
            </w:r>
            <w:r w:rsidRPr="002F5F3A">
              <w:rPr>
                <w:b/>
                <w:bCs/>
                <w:i w:val="0"/>
                <w:iCs w:val="0"/>
              </w:rPr>
              <w:t xml:space="preserve"> counters</w:t>
            </w:r>
            <w:bookmarkEnd w:id="3322"/>
          </w:p>
        </w:tc>
        <w:tc>
          <w:tcPr>
            <w:tcW w:w="4925" w:type="dxa"/>
          </w:tcPr>
          <w:p w14:paraId="05104A85" w14:textId="77777777" w:rsidR="00D52D64" w:rsidRPr="002F5F3A" w:rsidRDefault="00D52D64" w:rsidP="00540308">
            <w:pPr>
              <w:wordWrap/>
              <w:ind w:right="20"/>
            </w:pPr>
            <w:r w:rsidRPr="002F5F3A">
              <w:t xml:space="preserve">Clears LACP statistics of the port group </w:t>
            </w:r>
          </w:p>
        </w:tc>
      </w:tr>
      <w:tr w:rsidR="00D52D64" w14:paraId="1FBEB2AC" w14:textId="77777777" w:rsidTr="00752CBE">
        <w:tc>
          <w:tcPr>
            <w:tcW w:w="740" w:type="dxa"/>
          </w:tcPr>
          <w:p w14:paraId="01CB51C7" w14:textId="77777777" w:rsidR="00D52D64" w:rsidRPr="002F5F3A" w:rsidRDefault="00D52D64" w:rsidP="00540308">
            <w:pPr>
              <w:wordWrap/>
              <w:ind w:right="20"/>
              <w:rPr>
                <w:b/>
                <w:bCs/>
              </w:rPr>
            </w:pPr>
            <w:r w:rsidRPr="002F5F3A">
              <w:rPr>
                <w:b/>
                <w:bCs/>
              </w:rPr>
              <w:t>Stpe2</w:t>
            </w:r>
          </w:p>
        </w:tc>
        <w:tc>
          <w:tcPr>
            <w:tcW w:w="2690" w:type="dxa"/>
          </w:tcPr>
          <w:p w14:paraId="700D0114" w14:textId="77777777" w:rsidR="00D52D64" w:rsidRPr="002F5F3A" w:rsidRDefault="00D52D64" w:rsidP="00540308">
            <w:pPr>
              <w:pStyle w:val="8"/>
              <w:wordWrap/>
              <w:ind w:right="20"/>
              <w:jc w:val="left"/>
              <w:outlineLvl w:val="7"/>
              <w:rPr>
                <w:b/>
                <w:bCs/>
                <w:i w:val="0"/>
                <w:iCs w:val="0"/>
              </w:rPr>
            </w:pPr>
            <w:r w:rsidRPr="002F5F3A">
              <w:rPr>
                <w:b/>
                <w:bCs/>
                <w:i w:val="0"/>
                <w:iCs w:val="0"/>
              </w:rPr>
              <w:t>show lacp counters</w:t>
            </w:r>
          </w:p>
        </w:tc>
        <w:tc>
          <w:tcPr>
            <w:tcW w:w="4925" w:type="dxa"/>
          </w:tcPr>
          <w:p w14:paraId="3DEF488A" w14:textId="77777777" w:rsidR="00D52D64" w:rsidRPr="002F5F3A" w:rsidRDefault="00D52D64" w:rsidP="00540308">
            <w:pPr>
              <w:wordWrap/>
              <w:ind w:right="20"/>
            </w:pPr>
            <w:r w:rsidRPr="002F5F3A">
              <w:t xml:space="preserve">Checks the modification </w:t>
            </w:r>
          </w:p>
        </w:tc>
      </w:tr>
    </w:tbl>
    <w:p w14:paraId="71D93078" w14:textId="77777777" w:rsidR="00D52D64" w:rsidRPr="002F5F3A" w:rsidRDefault="00D52D64" w:rsidP="00540308">
      <w:pPr>
        <w:pStyle w:val="a3"/>
        <w:ind w:left="0" w:right="20"/>
      </w:pPr>
      <w:r w:rsidRPr="002F5F3A">
        <w:t>The following is an example of deleting LACP statistics of port group 1:</w:t>
      </w:r>
    </w:p>
    <w:tbl>
      <w:tblPr>
        <w:tblStyle w:val="48"/>
        <w:tblW w:w="0" w:type="auto"/>
        <w:tblLook w:val="04A0" w:firstRow="1" w:lastRow="0" w:firstColumn="1" w:lastColumn="0" w:noHBand="0" w:noVBand="1"/>
      </w:tblPr>
      <w:tblGrid>
        <w:gridCol w:w="8045"/>
      </w:tblGrid>
      <w:tr w:rsidR="00D52D64" w14:paraId="1B577AD7" w14:textId="77777777" w:rsidTr="00E44EA3">
        <w:tc>
          <w:tcPr>
            <w:tcW w:w="9836" w:type="dxa"/>
          </w:tcPr>
          <w:p w14:paraId="34257071" w14:textId="77777777" w:rsidR="00D52D64" w:rsidRDefault="00D52D64" w:rsidP="00540308">
            <w:pPr>
              <w:pStyle w:val="ac"/>
            </w:pPr>
            <w:r>
              <w:t>Switch# clear lacp 1 counters</w:t>
            </w:r>
          </w:p>
        </w:tc>
      </w:tr>
    </w:tbl>
    <w:p w14:paraId="06105124" w14:textId="77777777" w:rsidR="00D52D64" w:rsidRDefault="00D52D64" w:rsidP="00540308">
      <w:pPr>
        <w:ind w:right="20"/>
        <w:rPr>
          <w:rFonts w:ascii="Tahoma" w:eastAsia="굴림" w:hAnsi="Tahoma" w:cs="Times New Roman"/>
        </w:rPr>
      </w:pPr>
    </w:p>
    <w:p w14:paraId="3B058D0C" w14:textId="77777777" w:rsidR="00D52D64" w:rsidRDefault="00D52D64" w:rsidP="00540308">
      <w:pPr>
        <w:ind w:right="20"/>
        <w:rPr>
          <w:rFonts w:ascii="Tahoma" w:eastAsia="굴림" w:hAnsi="Tahoma" w:cs="Times New Roman"/>
        </w:rPr>
      </w:pPr>
    </w:p>
    <w:p w14:paraId="5F00DD53" w14:textId="77777777" w:rsidR="00D52D64" w:rsidRPr="00840DFC" w:rsidRDefault="00D52D64" w:rsidP="0021019A">
      <w:pPr>
        <w:pStyle w:val="2"/>
        <w:ind w:right="20"/>
      </w:pPr>
      <w:bookmarkStart w:id="3323" w:name="_Toc294857231"/>
      <w:bookmarkStart w:id="3324" w:name="_Toc294857393"/>
      <w:bookmarkStart w:id="3325" w:name="_Toc294857459"/>
      <w:bookmarkStart w:id="3326" w:name="_Toc294877602"/>
      <w:bookmarkStart w:id="3327" w:name="_Toc445131044"/>
      <w:r w:rsidRPr="002F5F3A">
        <w:lastRenderedPageBreak/>
        <w:t xml:space="preserve">Displaying </w:t>
      </w:r>
      <w:r w:rsidRPr="00E44EA3">
        <w:t>802</w:t>
      </w:r>
      <w:r w:rsidRPr="002F5F3A">
        <w:t>.3ad Statistics and Status</w:t>
      </w:r>
      <w:bookmarkEnd w:id="3323"/>
      <w:bookmarkEnd w:id="3324"/>
      <w:bookmarkEnd w:id="3325"/>
      <w:bookmarkEnd w:id="3326"/>
      <w:bookmarkEnd w:id="3327"/>
    </w:p>
    <w:p w14:paraId="3F379C6F" w14:textId="77777777" w:rsidR="00D52D64" w:rsidRDefault="0069548F" w:rsidP="00D4479D">
      <w:pPr>
        <w:pStyle w:val="a3"/>
        <w:ind w:left="0" w:right="20"/>
      </w:pPr>
      <w:r>
        <w:t xml:space="preserve">The </w:t>
      </w:r>
      <w:r w:rsidR="00094318">
        <w:t>C9500</w:t>
      </w:r>
      <w:r w:rsidR="00D52D64" w:rsidRPr="002F5F3A">
        <w:t xml:space="preserve"> provides various commands to show the information of all ports.</w:t>
      </w:r>
    </w:p>
    <w:p w14:paraId="53791BA6" w14:textId="77777777" w:rsidR="00086FC3" w:rsidRPr="002F5F3A" w:rsidRDefault="00086FC3" w:rsidP="00D4479D">
      <w:pPr>
        <w:pStyle w:val="afffff3"/>
        <w:ind w:left="0" w:right="20"/>
      </w:pPr>
      <w:bookmarkStart w:id="3328" w:name="_Toc294878129"/>
      <w:bookmarkStart w:id="3329" w:name="_Toc391575348"/>
      <w:r>
        <w:t xml:space="preserve">Table </w:t>
      </w:r>
      <w:r w:rsidR="005832B8">
        <w:fldChar w:fldCharType="begin"/>
      </w:r>
      <w:r w:rsidR="00092D8C">
        <w:instrText xml:space="preserve"> SEQ Table \* ARABIC </w:instrText>
      </w:r>
      <w:r w:rsidR="005832B8">
        <w:fldChar w:fldCharType="separate"/>
      </w:r>
      <w:r w:rsidR="008B56C1">
        <w:rPr>
          <w:noProof/>
        </w:rPr>
        <w:t>206</w:t>
      </w:r>
      <w:r w:rsidR="005832B8">
        <w:rPr>
          <w:noProof/>
        </w:rPr>
        <w:fldChar w:fldCharType="end"/>
      </w:r>
      <w:r>
        <w:rPr>
          <w:rFonts w:hint="eastAsia"/>
        </w:rPr>
        <w:t xml:space="preserve"> </w:t>
      </w:r>
      <w:r w:rsidRPr="002F5F3A">
        <w:t>Displaying 802.3ad Statistics and Status</w:t>
      </w:r>
      <w:bookmarkEnd w:id="3328"/>
      <w:bookmarkEnd w:id="3329"/>
    </w:p>
    <w:tbl>
      <w:tblPr>
        <w:tblStyle w:val="CLIWide"/>
        <w:tblW w:w="0" w:type="auto"/>
        <w:tblLook w:val="01E0" w:firstRow="1" w:lastRow="1" w:firstColumn="1" w:lastColumn="1" w:noHBand="0" w:noVBand="0"/>
      </w:tblPr>
      <w:tblGrid>
        <w:gridCol w:w="2779"/>
        <w:gridCol w:w="5153"/>
      </w:tblGrid>
      <w:tr w:rsidR="00752CBE"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2F5F3A" w:rsidRDefault="00752CBE" w:rsidP="00D4479D">
            <w:pPr>
              <w:wordWrap/>
              <w:ind w:right="20"/>
              <w:rPr>
                <w:b/>
                <w:bCs/>
              </w:rPr>
            </w:pPr>
            <w:r w:rsidRPr="002F5F3A">
              <w:rPr>
                <w:b/>
                <w:bCs/>
              </w:rPr>
              <w:t>Command</w:t>
            </w:r>
          </w:p>
        </w:tc>
        <w:tc>
          <w:tcPr>
            <w:tcW w:w="6234" w:type="dxa"/>
          </w:tcPr>
          <w:p w14:paraId="2C03041C" w14:textId="77777777" w:rsidR="00752CBE" w:rsidRPr="002F5F3A" w:rsidRDefault="00752CBE" w:rsidP="00D4479D">
            <w:pPr>
              <w:wordWrap/>
              <w:ind w:right="20"/>
              <w:rPr>
                <w:b/>
                <w:bCs/>
              </w:rPr>
            </w:pPr>
            <w:r w:rsidRPr="002F5F3A">
              <w:rPr>
                <w:b/>
                <w:bCs/>
              </w:rPr>
              <w:t>Purpose</w:t>
            </w:r>
          </w:p>
        </w:tc>
      </w:tr>
      <w:tr w:rsidR="00752CBE" w14:paraId="4E92BA8D" w14:textId="77777777" w:rsidTr="00752CBE">
        <w:tc>
          <w:tcPr>
            <w:tcW w:w="3141" w:type="dxa"/>
          </w:tcPr>
          <w:p w14:paraId="3CBA805D" w14:textId="77777777" w:rsidR="00752CBE" w:rsidRPr="002F5F3A" w:rsidRDefault="00752CBE" w:rsidP="00D4479D">
            <w:pPr>
              <w:wordWrap/>
              <w:ind w:right="20"/>
              <w:jc w:val="left"/>
              <w:rPr>
                <w:b/>
                <w:bCs/>
              </w:rPr>
            </w:pPr>
            <w:r w:rsidRPr="002F5F3A">
              <w:rPr>
                <w:b/>
                <w:bCs/>
              </w:rPr>
              <w:t>show etherchannel</w:t>
            </w:r>
          </w:p>
        </w:tc>
        <w:tc>
          <w:tcPr>
            <w:tcW w:w="6234" w:type="dxa"/>
          </w:tcPr>
          <w:p w14:paraId="59DB5683" w14:textId="77777777" w:rsidR="00752CBE" w:rsidRPr="002F5F3A" w:rsidRDefault="00752CBE" w:rsidP="00D4479D">
            <w:pPr>
              <w:wordWrap/>
              <w:ind w:right="20"/>
            </w:pPr>
            <w:r w:rsidRPr="002F5F3A">
              <w:t>Shows the information of port connected with port group.</w:t>
            </w:r>
          </w:p>
        </w:tc>
      </w:tr>
      <w:tr w:rsidR="00752CBE" w14:paraId="2F0B7DCB" w14:textId="77777777" w:rsidTr="00752CBE">
        <w:trPr>
          <w:trHeight w:val="150"/>
        </w:trPr>
        <w:tc>
          <w:tcPr>
            <w:tcW w:w="3141" w:type="dxa"/>
          </w:tcPr>
          <w:p w14:paraId="6E0BA0B1" w14:textId="77777777" w:rsidR="00752CBE" w:rsidRPr="002F5F3A" w:rsidRDefault="00752CBE" w:rsidP="00D4479D">
            <w:pPr>
              <w:wordWrap/>
              <w:ind w:right="20"/>
              <w:jc w:val="left"/>
              <w:rPr>
                <w:b/>
                <w:bCs/>
              </w:rPr>
            </w:pPr>
            <w:r w:rsidRPr="002F5F3A">
              <w:rPr>
                <w:b/>
                <w:bCs/>
              </w:rPr>
              <w:t>show etherchannel summary</w:t>
            </w:r>
          </w:p>
        </w:tc>
        <w:tc>
          <w:tcPr>
            <w:tcW w:w="6234" w:type="dxa"/>
          </w:tcPr>
          <w:p w14:paraId="4F208E9A" w14:textId="77777777" w:rsidR="00752CBE" w:rsidRPr="002F5F3A" w:rsidRDefault="00752CBE" w:rsidP="00D4479D">
            <w:pPr>
              <w:wordWrap/>
              <w:ind w:right="20"/>
            </w:pPr>
            <w:r w:rsidRPr="002F5F3A">
              <w:t>Shows the brief information of port connected with port group.</w:t>
            </w:r>
          </w:p>
        </w:tc>
      </w:tr>
      <w:tr w:rsidR="00752CBE" w14:paraId="432DC64E" w14:textId="77777777" w:rsidTr="00752CBE">
        <w:trPr>
          <w:trHeight w:val="150"/>
        </w:trPr>
        <w:tc>
          <w:tcPr>
            <w:tcW w:w="3141" w:type="dxa"/>
          </w:tcPr>
          <w:p w14:paraId="66E59209" w14:textId="77777777" w:rsidR="00752CBE" w:rsidRPr="002F5F3A" w:rsidRDefault="00752CBE" w:rsidP="00D4479D">
            <w:pPr>
              <w:wordWrap/>
              <w:ind w:right="20"/>
              <w:jc w:val="left"/>
              <w:rPr>
                <w:b/>
                <w:bCs/>
              </w:rPr>
            </w:pPr>
            <w:r w:rsidRPr="002F5F3A">
              <w:rPr>
                <w:b/>
                <w:bCs/>
              </w:rPr>
              <w:t>show etherchannel detail</w:t>
            </w:r>
          </w:p>
        </w:tc>
        <w:tc>
          <w:tcPr>
            <w:tcW w:w="6234" w:type="dxa"/>
          </w:tcPr>
          <w:p w14:paraId="10205371" w14:textId="77777777" w:rsidR="00752CBE" w:rsidRPr="002F5F3A" w:rsidRDefault="00752CBE" w:rsidP="00D4479D">
            <w:pPr>
              <w:wordWrap/>
              <w:ind w:right="20"/>
            </w:pPr>
            <w:r w:rsidRPr="002F5F3A">
              <w:t>Shows the detail information of port conneted with port group.</w:t>
            </w:r>
          </w:p>
        </w:tc>
      </w:tr>
      <w:tr w:rsidR="00752CBE" w14:paraId="4BF72A84" w14:textId="77777777" w:rsidTr="00752CBE">
        <w:trPr>
          <w:trHeight w:val="150"/>
        </w:trPr>
        <w:tc>
          <w:tcPr>
            <w:tcW w:w="3141" w:type="dxa"/>
          </w:tcPr>
          <w:p w14:paraId="4E1D7746" w14:textId="77777777" w:rsidR="00752CBE" w:rsidRPr="00385E77" w:rsidRDefault="00752CBE" w:rsidP="00D4479D">
            <w:pPr>
              <w:pStyle w:val="8"/>
              <w:ind w:right="20"/>
              <w:jc w:val="left"/>
              <w:outlineLvl w:val="7"/>
              <w:rPr>
                <w:rFonts w:ascii="Tahoma" w:hAnsi="Tahoma" w:cs="Tahoma"/>
                <w:b/>
                <w:bCs/>
                <w:i w:val="0"/>
                <w:iCs w:val="0"/>
              </w:rPr>
            </w:pPr>
            <w:r w:rsidRPr="00385E77">
              <w:rPr>
                <w:rFonts w:ascii="Tahoma" w:hAnsi="Tahoma" w:cs="Tahoma"/>
                <w:b/>
                <w:bCs/>
                <w:i w:val="0"/>
                <w:iCs w:val="0"/>
              </w:rPr>
              <w:t>show etherchannel load-balance</w:t>
            </w:r>
          </w:p>
        </w:tc>
        <w:tc>
          <w:tcPr>
            <w:tcW w:w="6234" w:type="dxa"/>
          </w:tcPr>
          <w:p w14:paraId="5B75A992" w14:textId="77777777" w:rsidR="00A52568" w:rsidRPr="00385E77" w:rsidRDefault="00A52568" w:rsidP="00D4479D">
            <w:pPr>
              <w:ind w:right="20"/>
              <w:rPr>
                <w:rFonts w:ascii="Tahoma" w:eastAsia="굴림" w:hAnsi="Tahoma" w:cs="굴림"/>
              </w:rPr>
            </w:pPr>
            <w:r w:rsidRPr="00385E77">
              <w:rPr>
                <w:rFonts w:ascii="Tahoma" w:eastAsia="굴림" w:hAnsi="Tahoma" w:cs="굴림" w:hint="eastAsia"/>
              </w:rPr>
              <w:t xml:space="preserve">Shows </w:t>
            </w:r>
            <w:r w:rsidRPr="00385E77">
              <w:rPr>
                <w:rFonts w:ascii="Tahoma" w:eastAsia="굴림" w:hAnsi="Tahoma" w:cs="굴림"/>
              </w:rPr>
              <w:t xml:space="preserve">the </w:t>
            </w:r>
            <w:r w:rsidRPr="00385E77">
              <w:t>information of</w:t>
            </w:r>
            <w:r w:rsidRPr="00385E77">
              <w:rPr>
                <w:rFonts w:ascii="Tahoma" w:eastAsia="굴림" w:hAnsi="Tahoma" w:cs="굴림"/>
              </w:rPr>
              <w:t xml:space="preserve"> load balance mode</w:t>
            </w:r>
            <w:r w:rsidR="00385E77" w:rsidRPr="00385E77">
              <w:rPr>
                <w:rFonts w:ascii="Tahoma" w:eastAsia="굴림" w:hAnsi="Tahoma" w:cs="굴림"/>
              </w:rPr>
              <w:t xml:space="preserve"> </w:t>
            </w:r>
            <w:r w:rsidR="00385E77" w:rsidRPr="00385E77">
              <w:rPr>
                <w:rFonts w:ascii="Tahoma" w:eastAsia="굴림" w:hAnsi="Tahoma" w:cs="굴림" w:hint="eastAsia"/>
              </w:rPr>
              <w:t xml:space="preserve">which </w:t>
            </w:r>
            <w:r w:rsidR="00385E77" w:rsidRPr="00385E77">
              <w:rPr>
                <w:rFonts w:ascii="Tahoma" w:eastAsia="굴림" w:hAnsi="Tahoma" w:cs="굴림"/>
              </w:rPr>
              <w:t>are applied to port group</w:t>
            </w:r>
            <w:r w:rsidRPr="00385E77">
              <w:rPr>
                <w:rFonts w:ascii="Tahoma" w:eastAsia="굴림" w:hAnsi="Tahoma" w:cs="굴림"/>
              </w:rPr>
              <w:t>.</w:t>
            </w:r>
          </w:p>
        </w:tc>
      </w:tr>
    </w:tbl>
    <w:p w14:paraId="6426FA0B" w14:textId="77777777" w:rsidR="00D52D64" w:rsidRPr="002F5F3A" w:rsidRDefault="00D52D64" w:rsidP="00D4479D">
      <w:pPr>
        <w:pStyle w:val="a3"/>
        <w:ind w:left="0" w:right="20"/>
      </w:pPr>
      <w:r w:rsidRPr="002F5F3A">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14:paraId="706E6D91" w14:textId="77777777" w:rsidTr="00086FC3">
        <w:tc>
          <w:tcPr>
            <w:tcW w:w="8435" w:type="dxa"/>
          </w:tcPr>
          <w:p w14:paraId="46536E02" w14:textId="77777777" w:rsidR="00D52D64" w:rsidRDefault="00D52D64" w:rsidP="00D4479D">
            <w:pPr>
              <w:pStyle w:val="ac"/>
            </w:pPr>
            <w:r>
              <w:t xml:space="preserve">shu#show etherchannel </w:t>
            </w:r>
          </w:p>
          <w:p w14:paraId="09B01FCB" w14:textId="77777777" w:rsidR="00D52D64" w:rsidRDefault="00D52D64" w:rsidP="00D4479D">
            <w:pPr>
              <w:pStyle w:val="ac"/>
            </w:pPr>
            <w:r>
              <w:t xml:space="preserve">                Channel-group listing:</w:t>
            </w:r>
          </w:p>
          <w:p w14:paraId="44C052C9" w14:textId="77777777" w:rsidR="00D52D64" w:rsidRDefault="00D52D64" w:rsidP="00D4479D">
            <w:pPr>
              <w:pStyle w:val="ac"/>
            </w:pPr>
            <w:r>
              <w:t xml:space="preserve">                -----------------------</w:t>
            </w:r>
          </w:p>
          <w:p w14:paraId="2134D106" w14:textId="77777777" w:rsidR="00D52D64" w:rsidRDefault="00D52D64" w:rsidP="00D4479D">
            <w:pPr>
              <w:pStyle w:val="ac"/>
            </w:pPr>
            <w:r>
              <w:t>Group: 1</w:t>
            </w:r>
          </w:p>
          <w:p w14:paraId="02438B28" w14:textId="77777777" w:rsidR="00D52D64" w:rsidRDefault="00D52D64" w:rsidP="00D4479D">
            <w:pPr>
              <w:pStyle w:val="ac"/>
            </w:pPr>
            <w:r>
              <w:t>----------</w:t>
            </w:r>
          </w:p>
          <w:p w14:paraId="743E24F1" w14:textId="77777777" w:rsidR="00D52D64" w:rsidRDefault="00D52D64" w:rsidP="00D4479D">
            <w:pPr>
              <w:pStyle w:val="ac"/>
            </w:pPr>
            <w:r>
              <w:t>Group state = L2</w:t>
            </w:r>
          </w:p>
          <w:p w14:paraId="0F1C203A" w14:textId="77777777" w:rsidR="00D52D64" w:rsidRDefault="00D52D64" w:rsidP="00D4479D">
            <w:pPr>
              <w:pStyle w:val="ac"/>
            </w:pPr>
            <w:r>
              <w:t>Ports: 1   Max Maxports = 8</w:t>
            </w:r>
          </w:p>
          <w:p w14:paraId="450D000D" w14:textId="77777777" w:rsidR="00D52D64" w:rsidRDefault="00D52D64" w:rsidP="00D4479D">
            <w:pPr>
              <w:pStyle w:val="ac"/>
            </w:pPr>
            <w:r>
              <w:t>Port-channels: 1 Max Port-channels = 8</w:t>
            </w:r>
          </w:p>
          <w:p w14:paraId="1EC7C84B" w14:textId="77777777" w:rsidR="00D52D64" w:rsidRDefault="00D52D64" w:rsidP="00D4479D">
            <w:pPr>
              <w:pStyle w:val="ac"/>
            </w:pPr>
            <w:r>
              <w:t>Protocol=    -</w:t>
            </w:r>
          </w:p>
          <w:p w14:paraId="715BA95A" w14:textId="77777777" w:rsidR="00D52D64" w:rsidRDefault="00D52D64" w:rsidP="00D4479D">
            <w:pPr>
              <w:pStyle w:val="ac"/>
            </w:pPr>
          </w:p>
          <w:p w14:paraId="647CE62B" w14:textId="77777777" w:rsidR="00D52D64" w:rsidRDefault="00D52D64" w:rsidP="00D4479D">
            <w:pPr>
              <w:pStyle w:val="ac"/>
            </w:pPr>
            <w:r>
              <w:t xml:space="preserve">shu#show etherchannel summary </w:t>
            </w:r>
          </w:p>
          <w:p w14:paraId="2696DEDB" w14:textId="77777777" w:rsidR="00D52D64" w:rsidRDefault="00D52D64" w:rsidP="00D4479D">
            <w:pPr>
              <w:pStyle w:val="ac"/>
            </w:pPr>
            <w:r>
              <w:t>Flags:  D - down        P - bundled in port-channel</w:t>
            </w:r>
          </w:p>
          <w:p w14:paraId="04F04C3B" w14:textId="77777777" w:rsidR="00D52D64" w:rsidRDefault="00D52D64" w:rsidP="00D4479D">
            <w:pPr>
              <w:pStyle w:val="ac"/>
            </w:pPr>
            <w:r>
              <w:t xml:space="preserve">        I - stand-alone s - suspended</w:t>
            </w:r>
          </w:p>
          <w:p w14:paraId="11A930A7" w14:textId="77777777" w:rsidR="00D52D64" w:rsidRDefault="00D52D64" w:rsidP="00D4479D">
            <w:pPr>
              <w:pStyle w:val="ac"/>
            </w:pPr>
            <w:r>
              <w:t xml:space="preserve">        H - Hot-standby (LACP only)</w:t>
            </w:r>
          </w:p>
          <w:p w14:paraId="22BC3982" w14:textId="77777777" w:rsidR="00D52D64" w:rsidRDefault="00D52D64" w:rsidP="00D4479D">
            <w:pPr>
              <w:pStyle w:val="ac"/>
            </w:pPr>
            <w:r>
              <w:t xml:space="preserve">        R - Layer3      S - Layer2</w:t>
            </w:r>
          </w:p>
          <w:p w14:paraId="29F6E49A" w14:textId="77777777" w:rsidR="00D52D64" w:rsidRDefault="00D52D64" w:rsidP="00D4479D">
            <w:pPr>
              <w:pStyle w:val="ac"/>
            </w:pPr>
            <w:r>
              <w:t xml:space="preserve">        U - in use      f - failed to allocate aggregator</w:t>
            </w:r>
          </w:p>
          <w:p w14:paraId="7FACC082" w14:textId="77777777" w:rsidR="00D52D64" w:rsidRDefault="00D52D64" w:rsidP="00D4479D">
            <w:pPr>
              <w:pStyle w:val="ac"/>
            </w:pPr>
          </w:p>
          <w:p w14:paraId="21622FE4" w14:textId="77777777" w:rsidR="00D52D64" w:rsidRDefault="00D52D64" w:rsidP="00D4479D">
            <w:pPr>
              <w:pStyle w:val="ac"/>
            </w:pPr>
            <w:r>
              <w:t xml:space="preserve">        M - not in use, minimum links not met</w:t>
            </w:r>
          </w:p>
          <w:p w14:paraId="4ED410A0" w14:textId="77777777" w:rsidR="00D52D64" w:rsidRDefault="00D52D64" w:rsidP="00D4479D">
            <w:pPr>
              <w:pStyle w:val="ac"/>
            </w:pPr>
            <w:r>
              <w:t xml:space="preserve">        u - unsuitable for bundling</w:t>
            </w:r>
          </w:p>
          <w:p w14:paraId="388E98F3" w14:textId="77777777" w:rsidR="00D52D64" w:rsidRDefault="00D52D64" w:rsidP="00D4479D">
            <w:pPr>
              <w:pStyle w:val="ac"/>
            </w:pPr>
            <w:r>
              <w:t xml:space="preserve">        w - waiting to be aggregated</w:t>
            </w:r>
          </w:p>
          <w:p w14:paraId="518E7F6A" w14:textId="77777777" w:rsidR="00D52D64" w:rsidRDefault="00D52D64" w:rsidP="00D4479D">
            <w:pPr>
              <w:pStyle w:val="ac"/>
            </w:pPr>
            <w:r>
              <w:t>Number of channel-groups in use: 1</w:t>
            </w:r>
          </w:p>
          <w:p w14:paraId="62BAD6E1" w14:textId="77777777" w:rsidR="00D52D64" w:rsidRDefault="00D52D64" w:rsidP="00D4479D">
            <w:pPr>
              <w:pStyle w:val="ac"/>
            </w:pPr>
            <w:r>
              <w:t>Number of aggregators:           1</w:t>
            </w:r>
          </w:p>
          <w:p w14:paraId="34D2599E" w14:textId="77777777" w:rsidR="00D52D64" w:rsidRDefault="00D52D64" w:rsidP="00D4479D">
            <w:pPr>
              <w:pStyle w:val="ac"/>
            </w:pPr>
          </w:p>
          <w:p w14:paraId="04C4E11D" w14:textId="77777777" w:rsidR="00D52D64" w:rsidRDefault="00D52D64" w:rsidP="00D4479D">
            <w:pPr>
              <w:pStyle w:val="ac"/>
            </w:pPr>
            <w:r>
              <w:t xml:space="preserve">Group  Port-channel  Protocol    Ports                                          </w:t>
            </w:r>
          </w:p>
          <w:p w14:paraId="0FFCB96E" w14:textId="77777777" w:rsidR="00D52D64" w:rsidRDefault="00D52D64" w:rsidP="00D4479D">
            <w:pPr>
              <w:pStyle w:val="ac"/>
            </w:pPr>
            <w:r>
              <w:t>------+-------------+-----------+-----------------------------------------------</w:t>
            </w:r>
          </w:p>
          <w:p w14:paraId="6D6264A9" w14:textId="77777777" w:rsidR="00D52D64" w:rsidRDefault="00D52D64" w:rsidP="00D4479D">
            <w:pPr>
              <w:pStyle w:val="ac"/>
            </w:pPr>
            <w:r>
              <w:t>1      Po1(SD)          -        Gi</w:t>
            </w:r>
            <w:r>
              <w:rPr>
                <w:rFonts w:hint="eastAsia"/>
              </w:rPr>
              <w:t>6</w:t>
            </w:r>
            <w:r>
              <w:t xml:space="preserve">/1(D) </w:t>
            </w:r>
          </w:p>
          <w:p w14:paraId="72BC8DF8" w14:textId="77777777" w:rsidR="00D52D64" w:rsidRDefault="00D52D64" w:rsidP="00D4479D">
            <w:pPr>
              <w:pStyle w:val="ac"/>
            </w:pPr>
          </w:p>
          <w:p w14:paraId="469F568F" w14:textId="77777777" w:rsidR="00D52D64" w:rsidRDefault="00D52D64" w:rsidP="00D4479D">
            <w:pPr>
              <w:pStyle w:val="ac"/>
            </w:pPr>
          </w:p>
          <w:p w14:paraId="69C88257" w14:textId="77777777" w:rsidR="00D52D64" w:rsidRDefault="00D52D64" w:rsidP="00D4479D">
            <w:pPr>
              <w:pStyle w:val="ac"/>
            </w:pPr>
          </w:p>
          <w:p w14:paraId="4C3D2E01" w14:textId="77777777" w:rsidR="00D52D64" w:rsidRDefault="00D52D64" w:rsidP="00D4479D">
            <w:pPr>
              <w:pStyle w:val="ac"/>
            </w:pPr>
          </w:p>
          <w:p w14:paraId="621AB381" w14:textId="77777777" w:rsidR="00D52D64" w:rsidRDefault="00D52D64" w:rsidP="00D4479D">
            <w:pPr>
              <w:pStyle w:val="ac"/>
            </w:pPr>
            <w:r>
              <w:t>shu#show etherchannel detail</w:t>
            </w:r>
          </w:p>
          <w:p w14:paraId="35653F38" w14:textId="77777777" w:rsidR="00D52D64" w:rsidRDefault="00D52D64" w:rsidP="00D4479D">
            <w:pPr>
              <w:pStyle w:val="ac"/>
            </w:pPr>
            <w:r>
              <w:lastRenderedPageBreak/>
              <w:t>Channel-group listing:</w:t>
            </w:r>
          </w:p>
          <w:p w14:paraId="08371BA4" w14:textId="77777777" w:rsidR="00D52D64" w:rsidRDefault="00D52D64" w:rsidP="00D4479D">
            <w:pPr>
              <w:pStyle w:val="ac"/>
            </w:pPr>
            <w:r>
              <w:t xml:space="preserve">                -----------------------</w:t>
            </w:r>
          </w:p>
          <w:p w14:paraId="452C2351" w14:textId="77777777" w:rsidR="00D52D64" w:rsidRDefault="00D52D64" w:rsidP="00D4479D">
            <w:pPr>
              <w:pStyle w:val="ac"/>
            </w:pPr>
            <w:r>
              <w:t>Group: 1</w:t>
            </w:r>
          </w:p>
          <w:p w14:paraId="4953B1DE" w14:textId="77777777" w:rsidR="00D52D64" w:rsidRDefault="00D52D64" w:rsidP="00D4479D">
            <w:pPr>
              <w:pStyle w:val="ac"/>
            </w:pPr>
            <w:r>
              <w:t>----------</w:t>
            </w:r>
          </w:p>
          <w:p w14:paraId="2ADB6A84" w14:textId="77777777" w:rsidR="00D52D64" w:rsidRDefault="00D52D64" w:rsidP="00D4479D">
            <w:pPr>
              <w:pStyle w:val="ac"/>
            </w:pPr>
            <w:r>
              <w:t>Group state = L2</w:t>
            </w:r>
          </w:p>
          <w:p w14:paraId="3E920DC3" w14:textId="77777777" w:rsidR="00D52D64" w:rsidRDefault="00D52D64" w:rsidP="00D4479D">
            <w:pPr>
              <w:pStyle w:val="ac"/>
            </w:pPr>
            <w:r>
              <w:t>Ports: 1   Max Maxports = 8</w:t>
            </w:r>
          </w:p>
          <w:p w14:paraId="0426DA72" w14:textId="77777777" w:rsidR="00D52D64" w:rsidRDefault="00D52D64" w:rsidP="00D4479D">
            <w:pPr>
              <w:pStyle w:val="ac"/>
            </w:pPr>
            <w:r>
              <w:t>Port-channels: 1 Max Port-channels = 8</w:t>
            </w:r>
          </w:p>
          <w:p w14:paraId="6196EA67" w14:textId="77777777" w:rsidR="00D52D64" w:rsidRDefault="00D52D64" w:rsidP="00D4479D">
            <w:pPr>
              <w:pStyle w:val="ac"/>
            </w:pPr>
            <w:r>
              <w:t>Protocol=    -</w:t>
            </w:r>
          </w:p>
          <w:p w14:paraId="75AB6AF3" w14:textId="77777777" w:rsidR="00D52D64" w:rsidRDefault="00D52D64" w:rsidP="00D4479D">
            <w:pPr>
              <w:pStyle w:val="ac"/>
            </w:pPr>
            <w:r>
              <w:t xml:space="preserve">                Ports in the group:</w:t>
            </w:r>
          </w:p>
          <w:p w14:paraId="4C32DDF1" w14:textId="77777777" w:rsidR="00D52D64" w:rsidRDefault="00D52D64" w:rsidP="00D4479D">
            <w:pPr>
              <w:pStyle w:val="ac"/>
            </w:pPr>
            <w:r>
              <w:t xml:space="preserve">                -------------------</w:t>
            </w:r>
          </w:p>
          <w:p w14:paraId="56795585" w14:textId="77777777" w:rsidR="00D52D64" w:rsidRPr="00B07E32" w:rsidRDefault="00B07E32" w:rsidP="00D4479D">
            <w:pPr>
              <w:pStyle w:val="ac"/>
            </w:pPr>
            <w:r w:rsidRPr="00B07E32">
              <w:t>Port: Gi6</w:t>
            </w:r>
            <w:r w:rsidR="00D52D64" w:rsidRPr="00B07E32">
              <w:t>/1</w:t>
            </w:r>
          </w:p>
          <w:p w14:paraId="07D2A989" w14:textId="77777777" w:rsidR="00D52D64" w:rsidRDefault="00D52D64" w:rsidP="00D4479D">
            <w:pPr>
              <w:pStyle w:val="ac"/>
            </w:pPr>
            <w:r>
              <w:t>------------</w:t>
            </w:r>
          </w:p>
          <w:p w14:paraId="37BE948F" w14:textId="77777777" w:rsidR="00D52D64" w:rsidRDefault="00D52D64" w:rsidP="00D4479D">
            <w:pPr>
              <w:pStyle w:val="ac"/>
            </w:pPr>
            <w:r>
              <w:t>Port state    = Up Mstr In-Bndl</w:t>
            </w:r>
          </w:p>
          <w:p w14:paraId="2555F6BC" w14:textId="77777777" w:rsidR="00D52D64" w:rsidRDefault="00D52D64" w:rsidP="00D4479D">
            <w:pPr>
              <w:pStyle w:val="ac"/>
            </w:pPr>
            <w:r>
              <w:t>Channel group = 1                Mode = On          Gcchange = -</w:t>
            </w:r>
          </w:p>
          <w:p w14:paraId="6DE75A65" w14:textId="77777777" w:rsidR="00D52D64" w:rsidRDefault="00D52D64" w:rsidP="00D4479D">
            <w:pPr>
              <w:pStyle w:val="ac"/>
            </w:pPr>
            <w:r>
              <w:t>Port-channel  = Port-channel1    GC   = -           Pseudo port-channel= Port-channel1</w:t>
            </w:r>
          </w:p>
          <w:p w14:paraId="5F83B533" w14:textId="77777777" w:rsidR="00D52D64" w:rsidRDefault="00D52D64" w:rsidP="00D4479D">
            <w:pPr>
              <w:pStyle w:val="ac"/>
            </w:pPr>
            <w:r>
              <w:t xml:space="preserve">Port index    = 0                Load = 0xFF          </w:t>
            </w:r>
          </w:p>
          <w:p w14:paraId="5ACB3D91" w14:textId="77777777" w:rsidR="00D52D64" w:rsidRDefault="00D52D64" w:rsidP="00D4479D">
            <w:pPr>
              <w:pStyle w:val="ac"/>
            </w:pPr>
            <w:r>
              <w:t>Protocol      = -</w:t>
            </w:r>
          </w:p>
          <w:p w14:paraId="4205CDED" w14:textId="77777777" w:rsidR="00D52D64" w:rsidRDefault="00D52D64" w:rsidP="00D4479D">
            <w:pPr>
              <w:pStyle w:val="ac"/>
            </w:pPr>
          </w:p>
          <w:p w14:paraId="73B9C64D" w14:textId="77777777" w:rsidR="00D52D64" w:rsidRDefault="00D52D64" w:rsidP="00D4479D">
            <w:pPr>
              <w:pStyle w:val="ac"/>
            </w:pPr>
            <w:r>
              <w:t>Age of the port in the current state: 0d:00h:00m:31s</w:t>
            </w:r>
          </w:p>
          <w:p w14:paraId="38F96392" w14:textId="77777777" w:rsidR="00D52D64" w:rsidRDefault="00D52D64" w:rsidP="00D4479D">
            <w:pPr>
              <w:pStyle w:val="ac"/>
            </w:pPr>
          </w:p>
          <w:p w14:paraId="526DAB95" w14:textId="77777777" w:rsidR="00D52D64" w:rsidRDefault="00D52D64" w:rsidP="00D4479D">
            <w:pPr>
              <w:pStyle w:val="ac"/>
            </w:pPr>
            <w:r>
              <w:t xml:space="preserve">                Port-channels in the group:</w:t>
            </w:r>
          </w:p>
          <w:p w14:paraId="545C6146" w14:textId="77777777" w:rsidR="00D52D64" w:rsidRDefault="00D52D64" w:rsidP="00D4479D">
            <w:pPr>
              <w:pStyle w:val="ac"/>
            </w:pPr>
            <w:r>
              <w:t xml:space="preserve">                ----------------------</w:t>
            </w:r>
          </w:p>
          <w:p w14:paraId="770C94B7" w14:textId="77777777" w:rsidR="00D52D64" w:rsidRDefault="00D52D64" w:rsidP="00D4479D">
            <w:pPr>
              <w:pStyle w:val="ac"/>
            </w:pPr>
            <w:r>
              <w:t>Port-channel: Port-channel1</w:t>
            </w:r>
          </w:p>
          <w:p w14:paraId="38B22BF7" w14:textId="77777777" w:rsidR="00D52D64" w:rsidRDefault="00D52D64" w:rsidP="00D4479D">
            <w:pPr>
              <w:pStyle w:val="ac"/>
            </w:pPr>
            <w:r>
              <w:t>-----------------------</w:t>
            </w:r>
          </w:p>
          <w:p w14:paraId="264D6365" w14:textId="77777777" w:rsidR="00D52D64" w:rsidRDefault="00D52D64" w:rsidP="00D4479D">
            <w:pPr>
              <w:pStyle w:val="ac"/>
            </w:pPr>
            <w:r>
              <w:t>Age of the Port-channel = 0d:00h:05m:06s</w:t>
            </w:r>
          </w:p>
          <w:p w14:paraId="01EAEA2B" w14:textId="77777777" w:rsidR="00D52D64" w:rsidRDefault="00D52D64" w:rsidP="00D4479D">
            <w:pPr>
              <w:pStyle w:val="ac"/>
            </w:pPr>
            <w:r>
              <w:t>Number of ports = 1</w:t>
            </w:r>
          </w:p>
          <w:p w14:paraId="2C262A3F" w14:textId="77777777" w:rsidR="00D52D64" w:rsidRDefault="00D52D64" w:rsidP="00D4479D">
            <w:pPr>
              <w:pStyle w:val="ac"/>
            </w:pPr>
            <w:r>
              <w:t xml:space="preserve">GC              = 0x00000000   HotStandBy port= null </w:t>
            </w:r>
          </w:p>
          <w:p w14:paraId="4F2F7653" w14:textId="77777777" w:rsidR="00D52D64" w:rsidRDefault="00D52D64" w:rsidP="00D4479D">
            <w:pPr>
              <w:pStyle w:val="ac"/>
            </w:pPr>
            <w:r>
              <w:t>Port state      = Up Mstr In-Bndl</w:t>
            </w:r>
          </w:p>
          <w:p w14:paraId="6ADB2AE9" w14:textId="77777777" w:rsidR="00D52D64" w:rsidRDefault="00D52D64" w:rsidP="00D4479D">
            <w:pPr>
              <w:pStyle w:val="ac"/>
            </w:pPr>
            <w:r>
              <w:t>Protocol        = -</w:t>
            </w:r>
          </w:p>
          <w:p w14:paraId="750A27E6" w14:textId="77777777" w:rsidR="00D52D64" w:rsidRDefault="00D52D64" w:rsidP="00D4479D">
            <w:pPr>
              <w:pStyle w:val="ac"/>
            </w:pPr>
          </w:p>
          <w:p w14:paraId="21A99B1E" w14:textId="77777777" w:rsidR="00D52D64" w:rsidRDefault="00D52D64" w:rsidP="00D4479D">
            <w:pPr>
              <w:pStyle w:val="ac"/>
            </w:pPr>
            <w:r>
              <w:t>Ports in the Port-channel:</w:t>
            </w:r>
          </w:p>
          <w:p w14:paraId="02B08B6B" w14:textId="77777777" w:rsidR="00D52D64" w:rsidRDefault="00D52D64" w:rsidP="00D4479D">
            <w:pPr>
              <w:pStyle w:val="ac"/>
            </w:pPr>
            <w:r>
              <w:t>Index   Load      Port          EC state       No of bits</w:t>
            </w:r>
          </w:p>
          <w:p w14:paraId="49E14038" w14:textId="77777777" w:rsidR="00D52D64" w:rsidRDefault="00D52D64" w:rsidP="00D4479D">
            <w:pPr>
              <w:pStyle w:val="ac"/>
            </w:pPr>
            <w:r>
              <w:t>------+------+------------+------------------+-----------</w:t>
            </w:r>
          </w:p>
          <w:p w14:paraId="61696E99" w14:textId="77777777" w:rsidR="00D52D64" w:rsidRDefault="00D52D64" w:rsidP="00D4479D">
            <w:pPr>
              <w:pStyle w:val="ac"/>
            </w:pPr>
            <w:r>
              <w:t xml:space="preserve"> 0      FF         Gi</w:t>
            </w:r>
            <w:r>
              <w:rPr>
                <w:rFonts w:hint="eastAsia"/>
              </w:rPr>
              <w:t>6</w:t>
            </w:r>
            <w:r>
              <w:t>/1                 On   4</w:t>
            </w:r>
          </w:p>
          <w:p w14:paraId="24C4D4A7" w14:textId="77777777" w:rsidR="00D52D64" w:rsidRDefault="00D52D64" w:rsidP="00D4479D">
            <w:pPr>
              <w:pStyle w:val="ac"/>
            </w:pPr>
          </w:p>
          <w:p w14:paraId="2E1EC1D1" w14:textId="77777777" w:rsidR="00D52D64" w:rsidRDefault="00D52D64" w:rsidP="00D4479D">
            <w:pPr>
              <w:pStyle w:val="ac"/>
            </w:pPr>
            <w:r>
              <w:t>Time since last port bundled:    0d:00h:00m:31s    Giga</w:t>
            </w:r>
            <w:r>
              <w:rPr>
                <w:rFonts w:hint="eastAsia"/>
              </w:rPr>
              <w:t>6</w:t>
            </w:r>
            <w:r>
              <w:t>/1</w:t>
            </w:r>
          </w:p>
          <w:p w14:paraId="6CFE3CC6" w14:textId="77777777" w:rsidR="00D52D64" w:rsidRDefault="00D52D64" w:rsidP="00D4479D">
            <w:pPr>
              <w:pStyle w:val="ac"/>
            </w:pPr>
            <w:r>
              <w:t>Time since last port un-bundled: 0d:00h:00m:34s    Giga</w:t>
            </w:r>
            <w:r>
              <w:rPr>
                <w:rFonts w:hint="eastAsia"/>
              </w:rPr>
              <w:t>6</w:t>
            </w:r>
            <w:r>
              <w:t>/1</w:t>
            </w:r>
          </w:p>
        </w:tc>
      </w:tr>
    </w:tbl>
    <w:p w14:paraId="576E3468" w14:textId="77777777" w:rsidR="00D52D64" w:rsidRPr="002F5F3A" w:rsidRDefault="00D52D64" w:rsidP="00D4479D">
      <w:pPr>
        <w:pStyle w:val="a3"/>
        <w:ind w:left="0" w:right="20"/>
      </w:pPr>
      <w:r w:rsidRPr="002F5F3A">
        <w:lastRenderedPageBreak/>
        <w:t xml:space="preserve">To search/check LACP statistics, use the </w:t>
      </w:r>
      <w:r w:rsidR="00221294">
        <w:t>Privileged</w:t>
      </w:r>
      <w:r w:rsidRPr="002F5F3A">
        <w:t xml:space="preserve"> command </w:t>
      </w:r>
      <w:r w:rsidRPr="003C680D">
        <w:rPr>
          <w:b/>
          <w:bCs/>
        </w:rPr>
        <w:t>show lacp counters</w:t>
      </w:r>
      <w:r w:rsidRPr="002F5F3A">
        <w:t>.</w:t>
      </w:r>
    </w:p>
    <w:p w14:paraId="39DD66CD" w14:textId="77777777" w:rsidR="00D52D64" w:rsidRDefault="00D52D64" w:rsidP="00D4479D">
      <w:pPr>
        <w:pStyle w:val="a3"/>
        <w:ind w:left="0" w:right="20"/>
        <w:rPr>
          <w:b/>
        </w:rPr>
      </w:pPr>
      <w:r w:rsidRPr="002F5F3A">
        <w:t xml:space="preserve">To search/check LACP statistics of the specific port group, use the </w:t>
      </w:r>
      <w:r w:rsidR="00221294">
        <w:t>Privileged</w:t>
      </w:r>
      <w:r w:rsidRPr="002F5F3A">
        <w:t xml:space="preserve"> command </w:t>
      </w:r>
      <w:r w:rsidRPr="002F5F3A">
        <w:rPr>
          <w:b/>
          <w:bCs/>
        </w:rPr>
        <w:t xml:space="preserve">show lacp </w:t>
      </w:r>
      <w:r w:rsidRPr="002F5F3A">
        <w:rPr>
          <w:i/>
          <w:iCs/>
        </w:rPr>
        <w:t>aggregator-id</w:t>
      </w:r>
      <w:r w:rsidRPr="002F5F3A">
        <w:rPr>
          <w:b/>
          <w:bCs/>
        </w:rPr>
        <w:t xml:space="preserve"> counters</w:t>
      </w:r>
      <w:r w:rsidRPr="002F5F3A">
        <w:rPr>
          <w:b/>
        </w:rPr>
        <w:t>.</w:t>
      </w:r>
    </w:p>
    <w:p w14:paraId="7DBDAB53" w14:textId="77777777" w:rsidR="00D52D64" w:rsidRDefault="00D52D64" w:rsidP="00D4479D">
      <w:pPr>
        <w:pStyle w:val="a3"/>
        <w:ind w:left="0" w:right="20"/>
      </w:pPr>
      <w:r w:rsidRPr="002F5F3A">
        <w:t xml:space="preserve">To search/check LACP protocol information and status of switch, use the </w:t>
      </w:r>
      <w:r w:rsidR="00221294">
        <w:t>Privileged</w:t>
      </w:r>
      <w:r w:rsidRPr="002F5F3A">
        <w:t xml:space="preserve"> command </w:t>
      </w:r>
      <w:r w:rsidRPr="002F5F3A">
        <w:rPr>
          <w:b/>
          <w:bCs/>
        </w:rPr>
        <w:t>show lacp internal</w:t>
      </w:r>
      <w:r w:rsidRPr="002F5F3A">
        <w:rPr>
          <w:bCs/>
        </w:rPr>
        <w:t xml:space="preserve">. </w:t>
      </w:r>
      <w:r w:rsidRPr="002F5F3A">
        <w:t>To search/check</w:t>
      </w:r>
      <w:r w:rsidRPr="002F5F3A">
        <w:rPr>
          <w:bCs/>
        </w:rPr>
        <w:t xml:space="preserve"> </w:t>
      </w:r>
      <w:r w:rsidRPr="002F5F3A">
        <w:t xml:space="preserve">LACP protocol information and status of the relative switch, use the </w:t>
      </w:r>
      <w:r w:rsidR="00221294">
        <w:t>Privileged</w:t>
      </w:r>
      <w:r w:rsidRPr="002F5F3A">
        <w:t xml:space="preserve"> command </w:t>
      </w:r>
      <w:r w:rsidRPr="002F5F3A">
        <w:rPr>
          <w:b/>
          <w:bCs/>
        </w:rPr>
        <w:t>show lacp neighbor</w:t>
      </w:r>
      <w:r w:rsidRPr="002F5F3A">
        <w:t>.</w:t>
      </w:r>
    </w:p>
    <w:p w14:paraId="70627BB9" w14:textId="77777777" w:rsidR="00047160" w:rsidRPr="00D52D64" w:rsidRDefault="00D52D64" w:rsidP="0021019A">
      <w:pPr>
        <w:pStyle w:val="1"/>
        <w:ind w:right="20"/>
      </w:pPr>
      <w:bookmarkStart w:id="3330" w:name="_Toc294879754"/>
      <w:bookmarkStart w:id="3331" w:name="_Toc294880438"/>
      <w:bookmarkStart w:id="3332" w:name="_Toc391378368"/>
      <w:bookmarkStart w:id="3333" w:name="_Toc445131045"/>
      <w:r>
        <w:rPr>
          <w:rFonts w:hint="eastAsia"/>
        </w:rPr>
        <w:lastRenderedPageBreak/>
        <w:t>IP-OPTION</w:t>
      </w:r>
      <w:bookmarkEnd w:id="3330"/>
      <w:bookmarkEnd w:id="3331"/>
      <w:bookmarkEnd w:id="3332"/>
      <w:bookmarkEnd w:id="3333"/>
    </w:p>
    <w:p w14:paraId="0D3149B1" w14:textId="77777777" w:rsidR="00D52D64" w:rsidRDefault="00D52D64" w:rsidP="0021019A">
      <w:pPr>
        <w:pStyle w:val="a3"/>
        <w:ind w:right="20"/>
      </w:pPr>
      <w:bookmarkStart w:id="3334" w:name="_Toc294880964"/>
      <w:bookmarkStart w:id="3335" w:name="_Toc294882268"/>
      <w:bookmarkStart w:id="3336" w:name="_Toc294882793"/>
      <w:bookmarkStart w:id="3337" w:name="_Toc295242055"/>
      <w:bookmarkStart w:id="3338" w:name="_Toc295242496"/>
      <w:bookmarkStart w:id="3339" w:name="_Toc295290816"/>
      <w:bookmarkStart w:id="3340" w:name="_Toc295390152"/>
      <w:bookmarkStart w:id="3341" w:name="_Toc295402234"/>
      <w:bookmarkStart w:id="3342" w:name="_Toc295402276"/>
      <w:bookmarkStart w:id="3343" w:name="_Toc295470754"/>
      <w:bookmarkStart w:id="3344" w:name="_Toc295741872"/>
      <w:bookmarkStart w:id="3345" w:name="_Toc295750561"/>
      <w:bookmarkStart w:id="3346" w:name="_Toc295808313"/>
      <w:bookmarkStart w:id="3347" w:name="_Toc295808985"/>
      <w:bookmarkStart w:id="3348" w:name="_Toc295819997"/>
      <w:bookmarkStart w:id="3349" w:name="_Toc295820032"/>
      <w:bookmarkStart w:id="3350" w:name="_Toc295820068"/>
      <w:bookmarkStart w:id="3351" w:name="_Toc295825911"/>
      <w:bookmarkStart w:id="3352" w:name="_Toc295832353"/>
      <w:bookmarkStart w:id="3353" w:name="_Toc295832396"/>
      <w:bookmarkStart w:id="3354" w:name="_Toc295833072"/>
      <w:bookmarkStart w:id="3355" w:name="_Toc295833836"/>
      <w:bookmarkStart w:id="3356" w:name="_Toc295836586"/>
      <w:bookmarkStart w:id="3357" w:name="_Toc295894135"/>
      <w:bookmarkStart w:id="3358" w:name="_Toc295987295"/>
      <w:bookmarkStart w:id="3359" w:name="_Toc296000225"/>
      <w:bookmarkStart w:id="3360" w:name="_Toc296001319"/>
      <w:bookmarkStart w:id="3361" w:name="_Toc296020350"/>
      <w:bookmarkStart w:id="3362" w:name="_Toc296083584"/>
      <w:bookmarkStart w:id="3363" w:name="_Toc296087055"/>
      <w:bookmarkStart w:id="3364" w:name="_Toc296176565"/>
      <w:bookmarkStart w:id="3365" w:name="_Toc296177340"/>
      <w:bookmarkStart w:id="3366" w:name="_Toc296180947"/>
      <w:bookmarkStart w:id="3367" w:name="_Toc296182024"/>
      <w:bookmarkStart w:id="3368" w:name="_Toc296182798"/>
      <w:bookmarkStart w:id="3369" w:name="_Toc296184037"/>
      <w:bookmarkStart w:id="3370" w:name="_Toc296339867"/>
      <w:bookmarkStart w:id="3371" w:name="_Toc296340647"/>
      <w:bookmarkStart w:id="3372" w:name="_Toc296671318"/>
      <w:bookmarkStart w:id="3373" w:name="_Toc296671361"/>
      <w:bookmarkStart w:id="3374" w:name="_Toc296671840"/>
      <w:bookmarkStart w:id="3375" w:name="_Toc296690660"/>
      <w:bookmarkStart w:id="3376" w:name="_Toc296959269"/>
      <w:bookmarkStart w:id="3377" w:name="_Toc297822541"/>
      <w:bookmarkStart w:id="3378" w:name="_Toc306024393"/>
      <w:bookmarkStart w:id="3379" w:name="_Toc306029288"/>
      <w:bookmarkStart w:id="3380" w:name="_Toc306092045"/>
      <w:bookmarkStart w:id="3381" w:name="_Toc306093382"/>
      <w:bookmarkStart w:id="3382" w:name="_Toc306283349"/>
      <w:bookmarkStart w:id="3383" w:name="_Toc306284154"/>
      <w:bookmarkStart w:id="3384" w:name="_Toc306284959"/>
      <w:bookmarkStart w:id="3385" w:name="_Toc325378227"/>
      <w:bookmarkStart w:id="3386" w:name="_Toc327782417"/>
      <w:bookmarkStart w:id="3387" w:name="_Toc329073636"/>
      <w:bookmarkStart w:id="3388" w:name="_Toc329076578"/>
      <w:bookmarkStart w:id="3389" w:name="_Toc335384418"/>
      <w:bookmarkStart w:id="3390" w:name="_Toc335385231"/>
      <w:bookmarkStart w:id="3391" w:name="_Toc335386044"/>
      <w:bookmarkStart w:id="3392" w:name="_Toc335640822"/>
      <w:bookmarkStart w:id="3393" w:name="_Toc336588082"/>
      <w:bookmarkStart w:id="3394" w:name="_Toc336589651"/>
      <w:bookmarkStart w:id="3395" w:name="_Toc336590521"/>
      <w:bookmarkStart w:id="3396" w:name="_Toc336591257"/>
      <w:bookmarkStart w:id="3397" w:name="_Toc336604874"/>
      <w:bookmarkStart w:id="3398" w:name="_Toc336605854"/>
      <w:bookmarkStart w:id="3399" w:name="_Toc337193671"/>
      <w:bookmarkStart w:id="3400" w:name="_Toc337194478"/>
      <w:bookmarkStart w:id="3401" w:name="_Toc337195554"/>
      <w:bookmarkStart w:id="3402" w:name="_Toc337196314"/>
      <w:bookmarkStart w:id="3403" w:name="_Toc337197074"/>
      <w:bookmarkStart w:id="3404" w:name="_Toc337199464"/>
      <w:bookmarkStart w:id="3405" w:name="_Toc337200262"/>
      <w:bookmarkStart w:id="3406" w:name="_Toc337201178"/>
      <w:bookmarkStart w:id="3407" w:name="_Toc337728705"/>
      <w:bookmarkStart w:id="3408" w:name="_Toc337819178"/>
      <w:bookmarkStart w:id="3409" w:name="_Toc338756002"/>
      <w:bookmarkStart w:id="3410" w:name="_Toc339539515"/>
      <w:bookmarkStart w:id="3411" w:name="_Toc340647727"/>
      <w:bookmarkStart w:id="3412" w:name="_Toc340663647"/>
      <w:bookmarkStart w:id="3413" w:name="_Toc341455537"/>
      <w:bookmarkStart w:id="3414" w:name="_Toc341693775"/>
      <w:bookmarkStart w:id="3415" w:name="_Toc341699509"/>
      <w:bookmarkStart w:id="3416" w:name="_Toc341886333"/>
      <w:bookmarkStart w:id="3417" w:name="_Toc341976130"/>
      <w:bookmarkStart w:id="3418" w:name="_Toc342046100"/>
      <w:bookmarkStart w:id="3419" w:name="_Toc343863885"/>
      <w:bookmarkStart w:id="3420" w:name="_Toc348529235"/>
      <w:bookmarkStart w:id="3421" w:name="_Toc348536309"/>
      <w:bookmarkStart w:id="3422" w:name="_Toc348537253"/>
      <w:bookmarkStart w:id="3423" w:name="_Toc348538198"/>
      <w:bookmarkStart w:id="3424" w:name="_Toc348539143"/>
      <w:bookmarkStart w:id="3425" w:name="_Toc348540088"/>
      <w:bookmarkStart w:id="3426" w:name="_Toc348541033"/>
      <w:bookmarkStart w:id="3427" w:name="_Toc348541978"/>
      <w:bookmarkStart w:id="3428" w:name="_Toc348542923"/>
      <w:bookmarkStart w:id="3429" w:name="_Toc348624848"/>
      <w:bookmarkStart w:id="3430" w:name="_Toc348625793"/>
      <w:bookmarkStart w:id="3431" w:name="_Toc354409714"/>
      <w:bookmarkStart w:id="3432" w:name="_Toc354416029"/>
      <w:bookmarkStart w:id="3433" w:name="_Toc123446221"/>
      <w:bookmarkStart w:id="3434" w:name="_Toc259522111"/>
      <w:bookmarkStart w:id="3435" w:name="_Toc363228669"/>
      <w:bookmarkStart w:id="3436" w:name="_Toc123446280"/>
      <w:bookmarkStart w:id="3437" w:name="_Toc92516816"/>
      <w:r w:rsidRPr="002F5F3A">
        <w:t>This chapter describes the IP-option of system.</w:t>
      </w:r>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p>
    <w:p w14:paraId="36E4CAEA" w14:textId="77777777" w:rsidR="00D52D64" w:rsidRPr="002F5F3A" w:rsidRDefault="00D52D64" w:rsidP="0021019A">
      <w:pPr>
        <w:pStyle w:val="-1"/>
        <w:ind w:right="20"/>
      </w:pPr>
      <w:bookmarkStart w:id="3438" w:name="_Toc391378369"/>
      <w:r w:rsidRPr="002F5F3A">
        <w:t xml:space="preserve">IP option is the function to enable/disable the parameters related </w:t>
      </w:r>
      <w:r w:rsidR="001066E5">
        <w:t>to</w:t>
      </w:r>
      <w:r w:rsidRPr="002F5F3A">
        <w:t xml:space="preserve"> attack prevention of the parameters under /proc/sys/net/ipv4 provided by linux kernel.</w:t>
      </w:r>
      <w:bookmarkEnd w:id="3438"/>
    </w:p>
    <w:p w14:paraId="02495505" w14:textId="77777777" w:rsidR="00D52D64" w:rsidRDefault="00D52D64" w:rsidP="0021019A">
      <w:pPr>
        <w:ind w:right="20"/>
      </w:pPr>
    </w:p>
    <w:p w14:paraId="524F4468" w14:textId="77777777" w:rsidR="00D52D64" w:rsidRDefault="00D52D64" w:rsidP="0021019A">
      <w:pPr>
        <w:ind w:right="20"/>
      </w:pPr>
      <w:r>
        <w:br w:type="page"/>
      </w:r>
    </w:p>
    <w:p w14:paraId="46002E56" w14:textId="77777777" w:rsidR="00D52D64" w:rsidRDefault="00D52D64" w:rsidP="0021019A">
      <w:pPr>
        <w:pStyle w:val="2"/>
        <w:ind w:right="20"/>
      </w:pPr>
      <w:r>
        <w:rPr>
          <w:rFonts w:hint="eastAsia"/>
        </w:rPr>
        <w:lastRenderedPageBreak/>
        <w:t xml:space="preserve"> </w:t>
      </w:r>
      <w:bookmarkStart w:id="3439" w:name="_Toc294857233"/>
      <w:bookmarkStart w:id="3440" w:name="_Toc294857395"/>
      <w:bookmarkStart w:id="3441" w:name="_Toc445131046"/>
      <w:r>
        <w:rPr>
          <w:rFonts w:hint="eastAsia"/>
        </w:rPr>
        <w:t xml:space="preserve">IP OPTION </w:t>
      </w:r>
      <w:bookmarkEnd w:id="3439"/>
      <w:r>
        <w:t>C</w:t>
      </w:r>
      <w:r w:rsidRPr="002F5F3A">
        <w:t>ommand</w:t>
      </w:r>
      <w:r>
        <w:t xml:space="preserve"> Paremeters</w:t>
      </w:r>
      <w:bookmarkEnd w:id="3440"/>
      <w:bookmarkEnd w:id="3441"/>
    </w:p>
    <w:p w14:paraId="0FFE80F2" w14:textId="77777777" w:rsidR="00D52D64" w:rsidRDefault="00D52D64" w:rsidP="0021019A">
      <w:pPr>
        <w:pStyle w:val="a3"/>
        <w:ind w:right="20"/>
      </w:pPr>
      <w:r w:rsidRPr="002F5F3A">
        <w:t>The parameters that can be set by IP option</w:t>
      </w:r>
      <w:r>
        <w:t xml:space="preserve"> command</w:t>
      </w:r>
      <w:r w:rsidRPr="002F5F3A">
        <w:t xml:space="preserve"> are as follows. </w:t>
      </w:r>
      <w:r>
        <w:rPr>
          <w:rFonts w:hint="eastAsia"/>
        </w:rPr>
        <w:t xml:space="preserve"> </w:t>
      </w:r>
    </w:p>
    <w:p w14:paraId="31A58660" w14:textId="77777777" w:rsidR="00D52D64" w:rsidRDefault="000B3137" w:rsidP="0021019A">
      <w:pPr>
        <w:pStyle w:val="afffff3"/>
        <w:ind w:right="20"/>
        <w:rPr>
          <w:rFonts w:ascii="굴림체" w:hAnsi="굴림체"/>
        </w:rPr>
      </w:pPr>
      <w:bookmarkStart w:id="3442" w:name="_Toc294857461"/>
      <w:bookmarkStart w:id="3443" w:name="_Toc294878131"/>
      <w:bookmarkStart w:id="3444" w:name="_Toc391575349"/>
      <w:bookmarkStart w:id="3445" w:name="_Toc294877604"/>
      <w:r>
        <w:t xml:space="preserve">Table </w:t>
      </w:r>
      <w:r w:rsidR="005832B8">
        <w:fldChar w:fldCharType="begin"/>
      </w:r>
      <w:r w:rsidR="00092D8C">
        <w:instrText xml:space="preserve"> SEQ Table \* ARABIC </w:instrText>
      </w:r>
      <w:r w:rsidR="005832B8">
        <w:fldChar w:fldCharType="separate"/>
      </w:r>
      <w:r w:rsidR="008B56C1">
        <w:rPr>
          <w:noProof/>
        </w:rPr>
        <w:t>207</w:t>
      </w:r>
      <w:r w:rsidR="005832B8">
        <w:rPr>
          <w:noProof/>
        </w:rPr>
        <w:fldChar w:fldCharType="end"/>
      </w:r>
      <w:r>
        <w:rPr>
          <w:rFonts w:hint="eastAsia"/>
        </w:rPr>
        <w:t xml:space="preserve"> </w:t>
      </w:r>
      <w:r w:rsidR="00D52D64">
        <w:rPr>
          <w:rFonts w:hint="eastAsia"/>
        </w:rPr>
        <w:t xml:space="preserve">IP OPTION </w:t>
      </w:r>
      <w:bookmarkEnd w:id="3442"/>
      <w:r w:rsidR="00D52D64" w:rsidRPr="002F5F3A">
        <w:t>command</w:t>
      </w:r>
      <w:bookmarkEnd w:id="3443"/>
      <w:bookmarkEnd w:id="344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6"/>
        <w:gridCol w:w="3621"/>
        <w:gridCol w:w="958"/>
      </w:tblGrid>
      <w:tr w:rsidR="00D52D64" w:rsidRPr="002F5F3A" w14:paraId="679C4523" w14:textId="77777777" w:rsidTr="00D445AF">
        <w:trPr>
          <w:trHeight w:val="133"/>
        </w:trPr>
        <w:tc>
          <w:tcPr>
            <w:tcW w:w="3582" w:type="dxa"/>
            <w:shd w:val="clear" w:color="auto" w:fill="E6E6E6"/>
            <w:vAlign w:val="center"/>
          </w:tcPr>
          <w:bookmarkEnd w:id="3445"/>
          <w:p w14:paraId="3620EF23" w14:textId="77777777" w:rsidR="00D52D64" w:rsidRPr="002F5F3A" w:rsidRDefault="00D52D64" w:rsidP="0021019A">
            <w:pPr>
              <w:wordWrap/>
              <w:ind w:right="20"/>
              <w:rPr>
                <w:b/>
                <w:bCs/>
              </w:rPr>
            </w:pPr>
            <w:r w:rsidRPr="002F5F3A">
              <w:rPr>
                <w:b/>
                <w:bCs/>
              </w:rPr>
              <w:t>Command</w:t>
            </w:r>
          </w:p>
        </w:tc>
        <w:tc>
          <w:tcPr>
            <w:tcW w:w="3791" w:type="dxa"/>
            <w:shd w:val="clear" w:color="auto" w:fill="E6E6E6"/>
            <w:vAlign w:val="center"/>
          </w:tcPr>
          <w:p w14:paraId="2882D886" w14:textId="77777777" w:rsidR="00D52D64" w:rsidRPr="002F5F3A" w:rsidRDefault="00D52D64" w:rsidP="00E20826">
            <w:pPr>
              <w:pStyle w:val="ac"/>
            </w:pPr>
            <w:r w:rsidRPr="002F5F3A">
              <w:t>Description</w:t>
            </w:r>
          </w:p>
        </w:tc>
        <w:tc>
          <w:tcPr>
            <w:tcW w:w="975" w:type="dxa"/>
            <w:shd w:val="clear" w:color="auto" w:fill="E6E6E6"/>
            <w:vAlign w:val="center"/>
          </w:tcPr>
          <w:p w14:paraId="3EB9591B" w14:textId="77777777" w:rsidR="00D52D64" w:rsidRPr="002F5F3A" w:rsidRDefault="00D52D64" w:rsidP="00E20826">
            <w:pPr>
              <w:pStyle w:val="ac"/>
            </w:pPr>
            <w:r w:rsidRPr="002F5F3A">
              <w:t>Mode</w:t>
            </w:r>
          </w:p>
        </w:tc>
      </w:tr>
      <w:tr w:rsidR="00D52D64" w:rsidRPr="002F5F3A" w14:paraId="0D17297B" w14:textId="77777777" w:rsidTr="00D445AF">
        <w:trPr>
          <w:trHeight w:val="133"/>
        </w:trPr>
        <w:tc>
          <w:tcPr>
            <w:tcW w:w="3582" w:type="dxa"/>
            <w:vAlign w:val="center"/>
          </w:tcPr>
          <w:p w14:paraId="711531DE" w14:textId="77777777" w:rsidR="00D52D64" w:rsidRPr="002F5F3A" w:rsidRDefault="00D52D64" w:rsidP="0021019A">
            <w:pPr>
              <w:wordWrap/>
              <w:ind w:right="20"/>
              <w:rPr>
                <w:bCs/>
              </w:rPr>
            </w:pPr>
            <w:r w:rsidRPr="002F5F3A">
              <w:t xml:space="preserve">ip option icmp-drop icmp-type </w:t>
            </w:r>
          </w:p>
          <w:p w14:paraId="55270FE7" w14:textId="77777777" w:rsidR="00D52D64" w:rsidRPr="002F5F3A" w:rsidRDefault="00D52D64" w:rsidP="0021019A">
            <w:pPr>
              <w:wordWrap/>
              <w:ind w:right="20"/>
            </w:pPr>
            <w:r w:rsidRPr="002F5F3A">
              <w:t>(any|&lt;0-255&gt;|echo-reqeust|echo-reply)</w:t>
            </w:r>
            <w:r w:rsidRPr="002F5F3A">
              <w:rPr>
                <w:bCs/>
              </w:rPr>
              <w:t xml:space="preserve"> length </w:t>
            </w:r>
            <w:r w:rsidRPr="002F5F3A">
              <w:rPr>
                <w:i/>
              </w:rPr>
              <w:t>&lt;1-65535&gt;</w:t>
            </w:r>
          </w:p>
        </w:tc>
        <w:tc>
          <w:tcPr>
            <w:tcW w:w="3791" w:type="dxa"/>
            <w:vAlign w:val="center"/>
          </w:tcPr>
          <w:p w14:paraId="5699ED4E" w14:textId="77777777" w:rsidR="00D52D64" w:rsidRPr="002F5F3A" w:rsidRDefault="00D52D64" w:rsidP="0021019A">
            <w:pPr>
              <w:wordWrap/>
              <w:ind w:right="20"/>
            </w:pPr>
            <w:r w:rsidRPr="002F5F3A">
              <w:t xml:space="preserve">Sets the icmp-type and packet size for blocking ICMP packets. </w:t>
            </w:r>
          </w:p>
        </w:tc>
        <w:tc>
          <w:tcPr>
            <w:tcW w:w="975" w:type="dxa"/>
            <w:vAlign w:val="center"/>
          </w:tcPr>
          <w:p w14:paraId="6A31A1C0" w14:textId="77777777" w:rsidR="00D52D64" w:rsidRPr="002F5F3A" w:rsidRDefault="00D52D64" w:rsidP="0021019A">
            <w:pPr>
              <w:wordWrap/>
              <w:ind w:right="20"/>
            </w:pPr>
            <w:r w:rsidRPr="002F5F3A">
              <w:t>Config</w:t>
            </w:r>
          </w:p>
        </w:tc>
      </w:tr>
      <w:tr w:rsidR="00D52D64" w:rsidRPr="002F5F3A" w14:paraId="17241A72" w14:textId="77777777" w:rsidTr="00D445AF">
        <w:trPr>
          <w:trHeight w:val="133"/>
        </w:trPr>
        <w:tc>
          <w:tcPr>
            <w:tcW w:w="3582" w:type="dxa"/>
            <w:vAlign w:val="center"/>
          </w:tcPr>
          <w:p w14:paraId="4C9F0848" w14:textId="77777777" w:rsidR="00D52D64" w:rsidRPr="002F5F3A" w:rsidRDefault="00D52D64" w:rsidP="0021019A">
            <w:pPr>
              <w:wordWrap/>
              <w:ind w:right="20"/>
            </w:pPr>
            <w:r w:rsidRPr="002F5F3A">
              <w:t>no ip option icmp-drop</w:t>
            </w:r>
          </w:p>
        </w:tc>
        <w:tc>
          <w:tcPr>
            <w:tcW w:w="3791" w:type="dxa"/>
            <w:vAlign w:val="center"/>
          </w:tcPr>
          <w:p w14:paraId="0C0D9FA1" w14:textId="77777777" w:rsidR="00D52D64" w:rsidRPr="002F5F3A" w:rsidRDefault="00D52D64" w:rsidP="0021019A">
            <w:pPr>
              <w:wordWrap/>
              <w:ind w:right="20"/>
            </w:pPr>
            <w:r w:rsidRPr="002F5F3A">
              <w:t xml:space="preserve">Disables ICMP packet blocking. </w:t>
            </w:r>
          </w:p>
        </w:tc>
        <w:tc>
          <w:tcPr>
            <w:tcW w:w="975" w:type="dxa"/>
            <w:vAlign w:val="center"/>
          </w:tcPr>
          <w:p w14:paraId="01B1A56E" w14:textId="77777777" w:rsidR="00D52D64" w:rsidRPr="002F5F3A" w:rsidRDefault="00D52D64" w:rsidP="0021019A">
            <w:pPr>
              <w:wordWrap/>
              <w:ind w:right="20"/>
            </w:pPr>
            <w:r w:rsidRPr="002F5F3A">
              <w:t>Config</w:t>
            </w:r>
          </w:p>
        </w:tc>
      </w:tr>
      <w:tr w:rsidR="00D52D64" w:rsidRPr="002F5F3A" w14:paraId="224F8294" w14:textId="77777777" w:rsidTr="00D445AF">
        <w:trPr>
          <w:trHeight w:val="133"/>
        </w:trPr>
        <w:tc>
          <w:tcPr>
            <w:tcW w:w="3582" w:type="dxa"/>
            <w:vAlign w:val="center"/>
          </w:tcPr>
          <w:p w14:paraId="5F1744B5" w14:textId="77777777" w:rsidR="00D52D64" w:rsidRPr="002F5F3A" w:rsidRDefault="00D52D64" w:rsidP="0021019A">
            <w:pPr>
              <w:wordWrap/>
              <w:ind w:right="20"/>
            </w:pPr>
            <w:r w:rsidRPr="002F5F3A">
              <w:t>ip icmp-ttl-exceed-send</w:t>
            </w:r>
          </w:p>
        </w:tc>
        <w:tc>
          <w:tcPr>
            <w:tcW w:w="3791" w:type="dxa"/>
            <w:vAlign w:val="center"/>
          </w:tcPr>
          <w:p w14:paraId="1AB3B490" w14:textId="77777777" w:rsidR="00D52D64" w:rsidRPr="002F5F3A" w:rsidRDefault="00D52D64" w:rsidP="0021019A">
            <w:pPr>
              <w:wordWrap/>
              <w:ind w:right="20"/>
            </w:pPr>
            <w:r w:rsidRPr="002F5F3A">
              <w:t>Enables/Disables to send TTL Exceed ICMP errors.</w:t>
            </w:r>
          </w:p>
          <w:p w14:paraId="7B22C5DC" w14:textId="77777777" w:rsidR="00D52D64" w:rsidRPr="002F5F3A" w:rsidRDefault="00D52D64" w:rsidP="0021019A">
            <w:pPr>
              <w:wordWrap/>
              <w:ind w:right="20"/>
              <w:rPr>
                <w:b/>
              </w:rPr>
            </w:pPr>
            <w:r w:rsidRPr="002F5F3A">
              <w:rPr>
                <w:b/>
              </w:rPr>
              <w:t>Default: send</w:t>
            </w:r>
          </w:p>
        </w:tc>
        <w:tc>
          <w:tcPr>
            <w:tcW w:w="975" w:type="dxa"/>
            <w:vAlign w:val="center"/>
          </w:tcPr>
          <w:p w14:paraId="000D890E" w14:textId="77777777" w:rsidR="00D52D64" w:rsidRPr="002F5F3A" w:rsidRDefault="00D52D64" w:rsidP="0021019A">
            <w:pPr>
              <w:wordWrap/>
              <w:ind w:right="20"/>
            </w:pPr>
            <w:r w:rsidRPr="002F5F3A">
              <w:t>Config</w:t>
            </w:r>
          </w:p>
        </w:tc>
      </w:tr>
      <w:tr w:rsidR="00D52D64" w:rsidRPr="002F5F3A" w14:paraId="59421B90" w14:textId="77777777" w:rsidTr="00D445AF">
        <w:trPr>
          <w:trHeight w:val="133"/>
        </w:trPr>
        <w:tc>
          <w:tcPr>
            <w:tcW w:w="3582" w:type="dxa"/>
            <w:vAlign w:val="center"/>
          </w:tcPr>
          <w:p w14:paraId="5F512CD9" w14:textId="77777777" w:rsidR="00D52D64" w:rsidRPr="002F5F3A" w:rsidRDefault="00D52D64" w:rsidP="0021019A">
            <w:pPr>
              <w:wordWrap/>
              <w:ind w:right="20"/>
            </w:pPr>
            <w:r w:rsidRPr="002F5F3A">
              <w:t>no ip icmp-ttl-exceed-send</w:t>
            </w:r>
          </w:p>
        </w:tc>
        <w:tc>
          <w:tcPr>
            <w:tcW w:w="3791" w:type="dxa"/>
            <w:vAlign w:val="center"/>
          </w:tcPr>
          <w:p w14:paraId="48327A71" w14:textId="77777777" w:rsidR="00D52D64" w:rsidRPr="002F5F3A" w:rsidRDefault="00D52D64" w:rsidP="0021019A">
            <w:pPr>
              <w:wordWrap/>
              <w:ind w:right="20"/>
            </w:pPr>
            <w:r w:rsidRPr="002F5F3A">
              <w:t xml:space="preserve">Disables to send TTL Exceed ICMP errors. </w:t>
            </w:r>
          </w:p>
        </w:tc>
        <w:tc>
          <w:tcPr>
            <w:tcW w:w="975" w:type="dxa"/>
            <w:vAlign w:val="center"/>
          </w:tcPr>
          <w:p w14:paraId="53901352" w14:textId="77777777" w:rsidR="00D52D64" w:rsidRPr="002F5F3A" w:rsidRDefault="00D52D64" w:rsidP="0021019A">
            <w:pPr>
              <w:wordWrap/>
              <w:ind w:right="20"/>
            </w:pPr>
            <w:r w:rsidRPr="002F5F3A">
              <w:t>Config</w:t>
            </w:r>
          </w:p>
        </w:tc>
      </w:tr>
      <w:tr w:rsidR="00D52D64" w:rsidRPr="002F5F3A" w14:paraId="040318EA" w14:textId="77777777" w:rsidTr="00D445AF">
        <w:trPr>
          <w:trHeight w:val="133"/>
        </w:trPr>
        <w:tc>
          <w:tcPr>
            <w:tcW w:w="3582" w:type="dxa"/>
            <w:vAlign w:val="center"/>
          </w:tcPr>
          <w:p w14:paraId="582836EE" w14:textId="77777777" w:rsidR="00D52D64" w:rsidRPr="002F5F3A" w:rsidRDefault="00D52D64" w:rsidP="0021019A">
            <w:pPr>
              <w:wordWrap/>
              <w:ind w:right="20"/>
            </w:pPr>
            <w:r w:rsidRPr="002F5F3A">
              <w:t>ip option icmp-unreachable-send</w:t>
            </w:r>
          </w:p>
        </w:tc>
        <w:tc>
          <w:tcPr>
            <w:tcW w:w="3791" w:type="dxa"/>
            <w:vAlign w:val="center"/>
          </w:tcPr>
          <w:p w14:paraId="19D03D94" w14:textId="77777777" w:rsidR="00D52D64" w:rsidRPr="002F5F3A" w:rsidRDefault="00D52D64" w:rsidP="0021019A">
            <w:pPr>
              <w:wordWrap/>
              <w:ind w:right="20"/>
              <w:jc w:val="left"/>
            </w:pPr>
            <w:r w:rsidRPr="002F5F3A">
              <w:t xml:space="preserve">Allows / blocks to send ICMP unreachable. </w:t>
            </w:r>
          </w:p>
          <w:p w14:paraId="64D70691" w14:textId="77777777" w:rsidR="00D52D64" w:rsidRPr="002F5F3A" w:rsidRDefault="00D52D64" w:rsidP="0021019A">
            <w:pPr>
              <w:wordWrap/>
              <w:ind w:right="20"/>
              <w:rPr>
                <w:b/>
              </w:rPr>
            </w:pPr>
            <w:r w:rsidRPr="002F5F3A">
              <w:rPr>
                <w:b/>
              </w:rPr>
              <w:t>Default: send</w:t>
            </w:r>
          </w:p>
        </w:tc>
        <w:tc>
          <w:tcPr>
            <w:tcW w:w="975" w:type="dxa"/>
            <w:vAlign w:val="center"/>
          </w:tcPr>
          <w:p w14:paraId="2823E489" w14:textId="77777777" w:rsidR="00D52D64" w:rsidRPr="002F5F3A" w:rsidRDefault="00D52D64" w:rsidP="0021019A">
            <w:pPr>
              <w:wordWrap/>
              <w:ind w:right="20"/>
            </w:pPr>
            <w:r w:rsidRPr="002F5F3A">
              <w:t>Config</w:t>
            </w:r>
          </w:p>
        </w:tc>
      </w:tr>
      <w:tr w:rsidR="00D52D64" w:rsidRPr="002F5F3A" w14:paraId="6862A0CE" w14:textId="77777777" w:rsidTr="00D445AF">
        <w:trPr>
          <w:trHeight w:val="133"/>
        </w:trPr>
        <w:tc>
          <w:tcPr>
            <w:tcW w:w="3582" w:type="dxa"/>
            <w:vAlign w:val="center"/>
          </w:tcPr>
          <w:p w14:paraId="05DF84E1" w14:textId="77777777" w:rsidR="00D52D64" w:rsidRPr="002F5F3A" w:rsidRDefault="00D52D64" w:rsidP="0021019A">
            <w:pPr>
              <w:wordWrap/>
              <w:ind w:right="20"/>
            </w:pPr>
            <w:r w:rsidRPr="002F5F3A">
              <w:t>no ip option icmp-unreachable-send</w:t>
            </w:r>
          </w:p>
        </w:tc>
        <w:tc>
          <w:tcPr>
            <w:tcW w:w="3791" w:type="dxa"/>
            <w:vAlign w:val="center"/>
          </w:tcPr>
          <w:p w14:paraId="6AF9643B" w14:textId="77777777" w:rsidR="00D52D64" w:rsidRPr="002F5F3A" w:rsidRDefault="00D52D64" w:rsidP="0021019A">
            <w:pPr>
              <w:wordWrap/>
              <w:ind w:right="20"/>
            </w:pPr>
            <w:r w:rsidRPr="002F5F3A">
              <w:t xml:space="preserve">Disable to send ICMP unreachable errors. </w:t>
            </w:r>
          </w:p>
        </w:tc>
        <w:tc>
          <w:tcPr>
            <w:tcW w:w="975" w:type="dxa"/>
            <w:vAlign w:val="center"/>
          </w:tcPr>
          <w:p w14:paraId="7C8729FC" w14:textId="77777777" w:rsidR="00D52D64" w:rsidRPr="002F5F3A" w:rsidRDefault="00D52D64" w:rsidP="0021019A">
            <w:pPr>
              <w:wordWrap/>
              <w:ind w:right="20"/>
            </w:pPr>
            <w:r w:rsidRPr="002F5F3A">
              <w:t>Config</w:t>
            </w:r>
          </w:p>
        </w:tc>
      </w:tr>
      <w:tr w:rsidR="00D52D64" w:rsidRPr="002F5F3A" w14:paraId="7368520A" w14:textId="77777777" w:rsidTr="00D445AF">
        <w:trPr>
          <w:trHeight w:val="133"/>
        </w:trPr>
        <w:tc>
          <w:tcPr>
            <w:tcW w:w="3582" w:type="dxa"/>
            <w:vAlign w:val="center"/>
          </w:tcPr>
          <w:p w14:paraId="2ABFED35" w14:textId="77777777" w:rsidR="00D52D64" w:rsidRPr="002F5F3A" w:rsidRDefault="00D52D64" w:rsidP="0021019A">
            <w:pPr>
              <w:wordWrap/>
              <w:ind w:right="20"/>
            </w:pPr>
            <w:r w:rsidRPr="002F5F3A">
              <w:t xml:space="preserve">ip option ip_default_ttl </w:t>
            </w:r>
            <w:r w:rsidRPr="002F5F3A">
              <w:rPr>
                <w:i/>
              </w:rPr>
              <w:t>VALUE</w:t>
            </w:r>
          </w:p>
        </w:tc>
        <w:tc>
          <w:tcPr>
            <w:tcW w:w="3791" w:type="dxa"/>
            <w:vAlign w:val="center"/>
          </w:tcPr>
          <w:p w14:paraId="1FFBD316" w14:textId="77777777" w:rsidR="00D52D64" w:rsidRPr="002F5F3A" w:rsidRDefault="00D52D64" w:rsidP="0021019A">
            <w:pPr>
              <w:wordWrap/>
              <w:ind w:right="20"/>
            </w:pPr>
            <w:r w:rsidRPr="002F5F3A">
              <w:t>Sets the Default TTL size.</w:t>
            </w:r>
          </w:p>
          <w:p w14:paraId="1ADDBBC0" w14:textId="77777777" w:rsidR="00D52D64" w:rsidRPr="002F5F3A" w:rsidRDefault="00D52D64" w:rsidP="0021019A">
            <w:pPr>
              <w:wordWrap/>
              <w:ind w:right="20"/>
              <w:rPr>
                <w:b/>
              </w:rPr>
            </w:pPr>
            <w:r w:rsidRPr="002F5F3A">
              <w:rPr>
                <w:b/>
                <w:bCs/>
              </w:rPr>
              <w:t>Default: 64</w:t>
            </w:r>
          </w:p>
        </w:tc>
        <w:tc>
          <w:tcPr>
            <w:tcW w:w="975" w:type="dxa"/>
            <w:vAlign w:val="center"/>
          </w:tcPr>
          <w:p w14:paraId="47787689" w14:textId="77777777" w:rsidR="00D52D64" w:rsidRPr="002F5F3A" w:rsidRDefault="00D52D64" w:rsidP="0021019A">
            <w:pPr>
              <w:wordWrap/>
              <w:ind w:right="20"/>
            </w:pPr>
            <w:r w:rsidRPr="002F5F3A">
              <w:t>Config</w:t>
            </w:r>
          </w:p>
        </w:tc>
      </w:tr>
      <w:tr w:rsidR="00D52D64" w:rsidRPr="002F5F3A" w14:paraId="0A16F5D5" w14:textId="77777777" w:rsidTr="00D445AF">
        <w:trPr>
          <w:trHeight w:val="133"/>
        </w:trPr>
        <w:tc>
          <w:tcPr>
            <w:tcW w:w="3582" w:type="dxa"/>
            <w:vAlign w:val="center"/>
          </w:tcPr>
          <w:p w14:paraId="04203589" w14:textId="77777777" w:rsidR="00D52D64" w:rsidRPr="002F5F3A" w:rsidRDefault="00D52D64" w:rsidP="0021019A">
            <w:pPr>
              <w:wordWrap/>
              <w:ind w:right="20"/>
            </w:pPr>
            <w:r w:rsidRPr="002F5F3A">
              <w:t>no ip option ip_default_ttl</w:t>
            </w:r>
          </w:p>
        </w:tc>
        <w:tc>
          <w:tcPr>
            <w:tcW w:w="3791" w:type="dxa"/>
            <w:vAlign w:val="center"/>
          </w:tcPr>
          <w:p w14:paraId="62B26B76" w14:textId="77777777" w:rsidR="00D52D64" w:rsidRPr="002F5F3A" w:rsidRDefault="00D52D64" w:rsidP="0021019A">
            <w:pPr>
              <w:wordWrap/>
              <w:ind w:right="20"/>
            </w:pPr>
            <w:r w:rsidRPr="002F5F3A">
              <w:t xml:space="preserve">Changes the Default TTL size to the default value. </w:t>
            </w:r>
          </w:p>
        </w:tc>
        <w:tc>
          <w:tcPr>
            <w:tcW w:w="975" w:type="dxa"/>
            <w:vAlign w:val="center"/>
          </w:tcPr>
          <w:p w14:paraId="71D16B86" w14:textId="77777777" w:rsidR="00D52D64" w:rsidRPr="002F5F3A" w:rsidRDefault="00D52D64" w:rsidP="0021019A">
            <w:pPr>
              <w:wordWrap/>
              <w:ind w:right="20"/>
            </w:pPr>
            <w:r w:rsidRPr="002F5F3A">
              <w:t>Config</w:t>
            </w:r>
          </w:p>
        </w:tc>
      </w:tr>
      <w:tr w:rsidR="00D52D64" w:rsidRPr="002F5F3A" w14:paraId="1655582C" w14:textId="77777777" w:rsidTr="00D445AF">
        <w:trPr>
          <w:trHeight w:val="133"/>
        </w:trPr>
        <w:tc>
          <w:tcPr>
            <w:tcW w:w="3582" w:type="dxa"/>
            <w:vAlign w:val="center"/>
          </w:tcPr>
          <w:p w14:paraId="2DE1B37D" w14:textId="77777777" w:rsidR="00D52D64" w:rsidRPr="002F5F3A" w:rsidRDefault="00D52D64" w:rsidP="0021019A">
            <w:pPr>
              <w:wordWrap/>
              <w:ind w:right="20"/>
            </w:pPr>
            <w:r w:rsidRPr="002F5F3A">
              <w:t xml:space="preserve">ip option ipfrag_time </w:t>
            </w:r>
            <w:r w:rsidRPr="002F5F3A">
              <w:rPr>
                <w:i/>
              </w:rPr>
              <w:t>VALUE</w:t>
            </w:r>
          </w:p>
        </w:tc>
        <w:tc>
          <w:tcPr>
            <w:tcW w:w="3791" w:type="dxa"/>
            <w:vAlign w:val="center"/>
          </w:tcPr>
          <w:p w14:paraId="46AF8459" w14:textId="77777777" w:rsidR="00D52D64" w:rsidRPr="002F5F3A" w:rsidRDefault="00D52D64" w:rsidP="0021019A">
            <w:pPr>
              <w:wordWrap/>
              <w:ind w:right="20"/>
            </w:pPr>
            <w:r w:rsidRPr="002F5F3A">
              <w:t xml:space="preserve">Sets the duration of IP fragment in the memory. </w:t>
            </w:r>
          </w:p>
          <w:p w14:paraId="56751E2D" w14:textId="77777777" w:rsidR="00D52D64" w:rsidRPr="002F5F3A" w:rsidRDefault="00D52D64" w:rsidP="0021019A">
            <w:pPr>
              <w:wordWrap/>
              <w:ind w:right="20"/>
              <w:rPr>
                <w:b/>
              </w:rPr>
            </w:pPr>
            <w:r w:rsidRPr="002F5F3A">
              <w:rPr>
                <w:b/>
                <w:bCs/>
              </w:rPr>
              <w:t xml:space="preserve">Default: 30 </w:t>
            </w:r>
          </w:p>
        </w:tc>
        <w:tc>
          <w:tcPr>
            <w:tcW w:w="975" w:type="dxa"/>
            <w:vAlign w:val="center"/>
          </w:tcPr>
          <w:p w14:paraId="66138800" w14:textId="77777777" w:rsidR="00D52D64" w:rsidRPr="002F5F3A" w:rsidRDefault="00D52D64" w:rsidP="0021019A">
            <w:pPr>
              <w:wordWrap/>
              <w:ind w:right="20"/>
            </w:pPr>
            <w:r w:rsidRPr="002F5F3A">
              <w:t>Config</w:t>
            </w:r>
          </w:p>
        </w:tc>
      </w:tr>
      <w:tr w:rsidR="00D52D64" w:rsidRPr="002F5F3A" w14:paraId="2F074430" w14:textId="77777777" w:rsidTr="00D445AF">
        <w:trPr>
          <w:trHeight w:val="133"/>
        </w:trPr>
        <w:tc>
          <w:tcPr>
            <w:tcW w:w="3582" w:type="dxa"/>
            <w:vAlign w:val="center"/>
          </w:tcPr>
          <w:p w14:paraId="6324403D" w14:textId="77777777" w:rsidR="00D52D64" w:rsidRPr="002F5F3A" w:rsidRDefault="00D52D64" w:rsidP="0021019A">
            <w:pPr>
              <w:wordWrap/>
              <w:ind w:right="20"/>
            </w:pPr>
            <w:r w:rsidRPr="002F5F3A">
              <w:t>no ip option ipfrag_time</w:t>
            </w:r>
          </w:p>
        </w:tc>
        <w:tc>
          <w:tcPr>
            <w:tcW w:w="3791" w:type="dxa"/>
            <w:vAlign w:val="center"/>
          </w:tcPr>
          <w:p w14:paraId="00C13D1B" w14:textId="77777777" w:rsidR="00D52D64" w:rsidRPr="002F5F3A" w:rsidRDefault="00D52D64" w:rsidP="0021019A">
            <w:pPr>
              <w:wordWrap/>
              <w:ind w:right="20"/>
            </w:pPr>
            <w:r w:rsidRPr="002F5F3A">
              <w:t xml:space="preserve">Changes the duration of IP fragment in the memory to the default value. </w:t>
            </w:r>
          </w:p>
        </w:tc>
        <w:tc>
          <w:tcPr>
            <w:tcW w:w="975" w:type="dxa"/>
            <w:vAlign w:val="center"/>
          </w:tcPr>
          <w:p w14:paraId="1051D93A" w14:textId="77777777" w:rsidR="00D52D64" w:rsidRPr="002F5F3A" w:rsidRDefault="00D52D64" w:rsidP="0021019A">
            <w:pPr>
              <w:wordWrap/>
              <w:ind w:right="20"/>
            </w:pPr>
            <w:r w:rsidRPr="002F5F3A">
              <w:t>Config</w:t>
            </w:r>
          </w:p>
        </w:tc>
      </w:tr>
      <w:tr w:rsidR="00D52D64" w:rsidRPr="002F5F3A" w14:paraId="087F433E" w14:textId="77777777" w:rsidTr="00D445AF">
        <w:trPr>
          <w:trHeight w:val="133"/>
        </w:trPr>
        <w:tc>
          <w:tcPr>
            <w:tcW w:w="3582" w:type="dxa"/>
            <w:vAlign w:val="center"/>
          </w:tcPr>
          <w:p w14:paraId="44CFBAAB" w14:textId="77777777" w:rsidR="00D52D64" w:rsidRPr="002F5F3A" w:rsidRDefault="00D52D64" w:rsidP="0021019A">
            <w:pPr>
              <w:wordWrap/>
              <w:ind w:right="20"/>
              <w:rPr>
                <w:bCs/>
              </w:rPr>
            </w:pPr>
            <w:r w:rsidRPr="002F5F3A">
              <w:rPr>
                <w:bCs/>
              </w:rPr>
              <w:t xml:space="preserve">ip option tcp-conn-rate-limit </w:t>
            </w:r>
          </w:p>
          <w:p w14:paraId="7039106A" w14:textId="77777777" w:rsidR="00D52D64" w:rsidRPr="002F5F3A" w:rsidRDefault="00D52D64" w:rsidP="0021019A">
            <w:pPr>
              <w:wordWrap/>
              <w:ind w:right="20"/>
              <w:rPr>
                <w:bCs/>
              </w:rPr>
            </w:pPr>
            <w:r w:rsidRPr="002F5F3A">
              <w:rPr>
                <w:bCs/>
              </w:rPr>
              <w:t xml:space="preserve">profile-id </w:t>
            </w:r>
            <w:r w:rsidRPr="002F5F3A">
              <w:rPr>
                <w:i/>
              </w:rPr>
              <w:t>&lt;1-128&gt;</w:t>
            </w:r>
            <w:r w:rsidRPr="002F5F3A">
              <w:t xml:space="preserve"> (any|</w:t>
            </w:r>
            <w:r w:rsidRPr="002F5F3A">
              <w:rPr>
                <w:i/>
              </w:rPr>
              <w:t>PORT</w:t>
            </w:r>
            <w:r w:rsidRPr="002F5F3A">
              <w:t>)</w:t>
            </w:r>
            <w:r w:rsidRPr="002F5F3A">
              <w:rPr>
                <w:bCs/>
              </w:rPr>
              <w:t xml:space="preserve"> </w:t>
            </w:r>
          </w:p>
          <w:p w14:paraId="5837B661" w14:textId="77777777" w:rsidR="00D52D64" w:rsidRPr="002F5F3A" w:rsidRDefault="00D52D64" w:rsidP="0021019A">
            <w:pPr>
              <w:wordWrap/>
              <w:ind w:right="20"/>
              <w:rPr>
                <w:bCs/>
              </w:rPr>
            </w:pPr>
            <w:r w:rsidRPr="002F5F3A">
              <w:rPr>
                <w:bCs/>
              </w:rPr>
              <w:t xml:space="preserve">period </w:t>
            </w:r>
            <w:r w:rsidRPr="002F5F3A">
              <w:rPr>
                <w:i/>
              </w:rPr>
              <w:t>&lt;1-3600&gt;</w:t>
            </w:r>
            <w:r w:rsidRPr="002F5F3A">
              <w:rPr>
                <w:i/>
                <w:iCs/>
              </w:rPr>
              <w:t xml:space="preserve"> </w:t>
            </w:r>
            <w:r w:rsidRPr="002F5F3A">
              <w:rPr>
                <w:bCs/>
              </w:rPr>
              <w:t xml:space="preserve">count </w:t>
            </w:r>
            <w:r w:rsidRPr="002F5F3A">
              <w:rPr>
                <w:i/>
              </w:rPr>
              <w:t>&lt;1-655535&gt;</w:t>
            </w:r>
          </w:p>
        </w:tc>
        <w:tc>
          <w:tcPr>
            <w:tcW w:w="3791" w:type="dxa"/>
            <w:vAlign w:val="center"/>
          </w:tcPr>
          <w:p w14:paraId="6C5C9B73" w14:textId="77777777" w:rsidR="00D52D64" w:rsidRPr="002F5F3A" w:rsidRDefault="00D52D64" w:rsidP="0021019A">
            <w:pPr>
              <w:wordWrap/>
              <w:ind w:right="20"/>
            </w:pPr>
            <w:r w:rsidRPr="002F5F3A">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2F5F3A" w:rsidRDefault="00D52D64" w:rsidP="0021019A">
            <w:pPr>
              <w:wordWrap/>
              <w:ind w:right="20"/>
            </w:pPr>
            <w:r w:rsidRPr="002F5F3A">
              <w:t>Config</w:t>
            </w:r>
          </w:p>
        </w:tc>
      </w:tr>
      <w:tr w:rsidR="00D52D64" w:rsidRPr="002F5F3A" w14:paraId="4DB63ACB" w14:textId="77777777" w:rsidTr="00D445AF">
        <w:trPr>
          <w:trHeight w:val="133"/>
        </w:trPr>
        <w:tc>
          <w:tcPr>
            <w:tcW w:w="3582" w:type="dxa"/>
            <w:vAlign w:val="center"/>
          </w:tcPr>
          <w:p w14:paraId="1543681C" w14:textId="77777777" w:rsidR="00D52D64" w:rsidRPr="002F5F3A" w:rsidRDefault="00D52D64" w:rsidP="0021019A">
            <w:pPr>
              <w:wordWrap/>
              <w:ind w:right="20"/>
              <w:rPr>
                <w:bCs/>
              </w:rPr>
            </w:pPr>
            <w:r w:rsidRPr="002F5F3A">
              <w:t xml:space="preserve">no ip option </w:t>
            </w:r>
            <w:r w:rsidRPr="002F5F3A">
              <w:rPr>
                <w:bCs/>
              </w:rPr>
              <w:t xml:space="preserve">tcp-conn-rate-limit </w:t>
            </w:r>
          </w:p>
          <w:p w14:paraId="55FDB1B1" w14:textId="77777777" w:rsidR="00D52D64" w:rsidRPr="002F5F3A" w:rsidRDefault="00D52D64" w:rsidP="0021019A">
            <w:pPr>
              <w:wordWrap/>
              <w:ind w:right="20"/>
              <w:rPr>
                <w:bCs/>
              </w:rPr>
            </w:pPr>
            <w:r w:rsidRPr="002F5F3A">
              <w:rPr>
                <w:bCs/>
              </w:rPr>
              <w:t xml:space="preserve">profile-id </w:t>
            </w:r>
            <w:r w:rsidRPr="002F5F3A">
              <w:rPr>
                <w:i/>
              </w:rPr>
              <w:t>&lt;1-128&gt;</w:t>
            </w:r>
          </w:p>
        </w:tc>
        <w:tc>
          <w:tcPr>
            <w:tcW w:w="3791" w:type="dxa"/>
            <w:vAlign w:val="center"/>
          </w:tcPr>
          <w:p w14:paraId="0096C3FF" w14:textId="77777777" w:rsidR="00D52D64" w:rsidRPr="002F5F3A" w:rsidRDefault="00D52D64" w:rsidP="0021019A">
            <w:pPr>
              <w:wordWrap/>
              <w:ind w:right="20"/>
            </w:pPr>
            <w:r w:rsidRPr="002F5F3A">
              <w:t xml:space="preserve">Deletes the TCP connection rate-limit profile for the Profile-id. </w:t>
            </w:r>
          </w:p>
        </w:tc>
        <w:tc>
          <w:tcPr>
            <w:tcW w:w="975" w:type="dxa"/>
            <w:vAlign w:val="center"/>
          </w:tcPr>
          <w:p w14:paraId="32E9C84F" w14:textId="77777777" w:rsidR="00D52D64" w:rsidRPr="002F5F3A" w:rsidRDefault="00D52D64" w:rsidP="0021019A">
            <w:pPr>
              <w:wordWrap/>
              <w:ind w:right="20"/>
            </w:pPr>
            <w:r w:rsidRPr="002F5F3A">
              <w:t>Config</w:t>
            </w:r>
          </w:p>
        </w:tc>
      </w:tr>
      <w:tr w:rsidR="00D52D64" w:rsidRPr="002F5F3A" w14:paraId="647ECE25" w14:textId="77777777" w:rsidTr="00D445AF">
        <w:trPr>
          <w:trHeight w:val="133"/>
        </w:trPr>
        <w:tc>
          <w:tcPr>
            <w:tcW w:w="3582" w:type="dxa"/>
            <w:vAlign w:val="center"/>
          </w:tcPr>
          <w:p w14:paraId="62FA56A6" w14:textId="77777777" w:rsidR="00D52D64" w:rsidRPr="002F5F3A" w:rsidRDefault="00D52D64" w:rsidP="0021019A">
            <w:pPr>
              <w:wordWrap/>
              <w:ind w:right="20"/>
              <w:rPr>
                <w:bCs/>
              </w:rPr>
            </w:pPr>
            <w:r w:rsidRPr="002F5F3A">
              <w:rPr>
                <w:bCs/>
              </w:rPr>
              <w:t xml:space="preserve">ip option tcp_fin_timeout </w:t>
            </w:r>
            <w:r w:rsidRPr="002F5F3A">
              <w:rPr>
                <w:bCs/>
                <w:i/>
              </w:rPr>
              <w:t>VALUE</w:t>
            </w:r>
          </w:p>
        </w:tc>
        <w:tc>
          <w:tcPr>
            <w:tcW w:w="3791" w:type="dxa"/>
            <w:vAlign w:val="center"/>
          </w:tcPr>
          <w:p w14:paraId="38DAF8D2" w14:textId="77777777" w:rsidR="00D52D64" w:rsidRPr="002F5F3A" w:rsidRDefault="00D52D64" w:rsidP="0021019A">
            <w:pPr>
              <w:wordWrap/>
              <w:ind w:right="20"/>
            </w:pPr>
            <w:r w:rsidRPr="002F5F3A">
              <w:t xml:space="preserve">Sets the socket duration in FIN-WAIT-2 state. </w:t>
            </w:r>
          </w:p>
          <w:p w14:paraId="438853F3" w14:textId="77777777" w:rsidR="00D52D64" w:rsidRPr="002F5F3A" w:rsidRDefault="00D52D64" w:rsidP="0021019A">
            <w:pPr>
              <w:wordWrap/>
              <w:ind w:right="20"/>
              <w:rPr>
                <w:b/>
              </w:rPr>
            </w:pPr>
            <w:r w:rsidRPr="002F5F3A">
              <w:rPr>
                <w:b/>
                <w:bCs/>
              </w:rPr>
              <w:t>Default: 60</w:t>
            </w:r>
          </w:p>
        </w:tc>
        <w:tc>
          <w:tcPr>
            <w:tcW w:w="975" w:type="dxa"/>
            <w:vAlign w:val="center"/>
          </w:tcPr>
          <w:p w14:paraId="60096BF0" w14:textId="77777777" w:rsidR="00D52D64" w:rsidRPr="002F5F3A" w:rsidRDefault="00D52D64" w:rsidP="0021019A">
            <w:pPr>
              <w:wordWrap/>
              <w:ind w:right="20"/>
            </w:pPr>
            <w:r w:rsidRPr="002F5F3A">
              <w:t>Config</w:t>
            </w:r>
          </w:p>
        </w:tc>
      </w:tr>
      <w:tr w:rsidR="00D52D64" w:rsidRPr="002F5F3A" w14:paraId="3989E79F" w14:textId="77777777" w:rsidTr="00D445AF">
        <w:trPr>
          <w:trHeight w:val="133"/>
        </w:trPr>
        <w:tc>
          <w:tcPr>
            <w:tcW w:w="3582" w:type="dxa"/>
            <w:vAlign w:val="center"/>
          </w:tcPr>
          <w:p w14:paraId="6FB75A39" w14:textId="77777777" w:rsidR="00D52D64" w:rsidRPr="002F5F3A" w:rsidRDefault="00D52D64" w:rsidP="0021019A">
            <w:pPr>
              <w:wordWrap/>
              <w:ind w:right="20"/>
              <w:rPr>
                <w:bCs/>
              </w:rPr>
            </w:pPr>
            <w:r w:rsidRPr="002F5F3A">
              <w:rPr>
                <w:bCs/>
              </w:rPr>
              <w:lastRenderedPageBreak/>
              <w:t>no ip option tcp_fin_timeout</w:t>
            </w:r>
          </w:p>
        </w:tc>
        <w:tc>
          <w:tcPr>
            <w:tcW w:w="3791" w:type="dxa"/>
            <w:vAlign w:val="center"/>
          </w:tcPr>
          <w:p w14:paraId="680D356A" w14:textId="77777777" w:rsidR="00D52D64" w:rsidRPr="002F5F3A" w:rsidRDefault="00D52D64" w:rsidP="0021019A">
            <w:pPr>
              <w:wordWrap/>
              <w:ind w:right="20"/>
            </w:pPr>
            <w:r w:rsidRPr="002F5F3A">
              <w:t xml:space="preserve">Change the socket duration in FIN-WAIT-2 state to the default value. </w:t>
            </w:r>
          </w:p>
        </w:tc>
        <w:tc>
          <w:tcPr>
            <w:tcW w:w="975" w:type="dxa"/>
            <w:vAlign w:val="center"/>
          </w:tcPr>
          <w:p w14:paraId="5DC71553" w14:textId="77777777" w:rsidR="00D52D64" w:rsidRPr="002F5F3A" w:rsidRDefault="00D52D64" w:rsidP="0021019A">
            <w:pPr>
              <w:wordWrap/>
              <w:ind w:right="20"/>
            </w:pPr>
            <w:r w:rsidRPr="002F5F3A">
              <w:t>Config</w:t>
            </w:r>
          </w:p>
        </w:tc>
      </w:tr>
      <w:tr w:rsidR="00D52D64" w:rsidRPr="002F5F3A" w14:paraId="6747475C" w14:textId="77777777" w:rsidTr="00D445AF">
        <w:trPr>
          <w:trHeight w:val="133"/>
        </w:trPr>
        <w:tc>
          <w:tcPr>
            <w:tcW w:w="3582" w:type="dxa"/>
            <w:vAlign w:val="center"/>
          </w:tcPr>
          <w:p w14:paraId="7A8789C3" w14:textId="77777777" w:rsidR="00D52D64" w:rsidRPr="002F5F3A" w:rsidRDefault="00D52D64" w:rsidP="0021019A">
            <w:pPr>
              <w:wordWrap/>
              <w:ind w:right="20"/>
              <w:rPr>
                <w:bCs/>
              </w:rPr>
            </w:pPr>
            <w:r w:rsidRPr="002F5F3A">
              <w:rPr>
                <w:bCs/>
              </w:rPr>
              <w:t xml:space="preserve">ip option tcp_keepalive_probes </w:t>
            </w:r>
            <w:r w:rsidRPr="002F5F3A">
              <w:rPr>
                <w:bCs/>
                <w:i/>
              </w:rPr>
              <w:t>VALUE</w:t>
            </w:r>
          </w:p>
        </w:tc>
        <w:tc>
          <w:tcPr>
            <w:tcW w:w="3791" w:type="dxa"/>
            <w:vAlign w:val="center"/>
          </w:tcPr>
          <w:p w14:paraId="3CBCF739" w14:textId="77777777" w:rsidR="00D52D64" w:rsidRPr="002F5F3A" w:rsidRDefault="00D52D64" w:rsidP="0021019A">
            <w:pPr>
              <w:wordWrap/>
              <w:ind w:right="20"/>
            </w:pPr>
            <w:r w:rsidRPr="002F5F3A">
              <w:t xml:space="preserve">Sets the number of keepalive probe message to generate by the time the connection is determined to be disconnected. </w:t>
            </w:r>
          </w:p>
          <w:p w14:paraId="38652970" w14:textId="77777777" w:rsidR="00D52D64" w:rsidRPr="002F5F3A" w:rsidRDefault="00D52D64" w:rsidP="0021019A">
            <w:pPr>
              <w:wordWrap/>
              <w:ind w:right="20"/>
              <w:rPr>
                <w:b/>
              </w:rPr>
            </w:pPr>
            <w:r w:rsidRPr="002F5F3A">
              <w:rPr>
                <w:b/>
                <w:bCs/>
              </w:rPr>
              <w:t>Default: 9</w:t>
            </w:r>
          </w:p>
        </w:tc>
        <w:tc>
          <w:tcPr>
            <w:tcW w:w="975" w:type="dxa"/>
            <w:vAlign w:val="center"/>
          </w:tcPr>
          <w:p w14:paraId="1BF37E76" w14:textId="77777777" w:rsidR="00D52D64" w:rsidRPr="002F5F3A" w:rsidRDefault="00D52D64" w:rsidP="0021019A">
            <w:pPr>
              <w:wordWrap/>
              <w:ind w:right="20"/>
            </w:pPr>
            <w:r w:rsidRPr="002F5F3A">
              <w:t>Config</w:t>
            </w:r>
          </w:p>
        </w:tc>
      </w:tr>
      <w:tr w:rsidR="00D52D64" w:rsidRPr="002F5F3A" w14:paraId="150D21BE" w14:textId="77777777" w:rsidTr="00D445AF">
        <w:trPr>
          <w:trHeight w:val="525"/>
        </w:trPr>
        <w:tc>
          <w:tcPr>
            <w:tcW w:w="3582" w:type="dxa"/>
            <w:vAlign w:val="center"/>
          </w:tcPr>
          <w:p w14:paraId="3489941A" w14:textId="77777777" w:rsidR="00D52D64" w:rsidRPr="002F5F3A" w:rsidRDefault="00D52D64" w:rsidP="0021019A">
            <w:pPr>
              <w:wordWrap/>
              <w:ind w:right="20"/>
              <w:rPr>
                <w:bCs/>
              </w:rPr>
            </w:pPr>
            <w:r w:rsidRPr="002F5F3A">
              <w:rPr>
                <w:bCs/>
              </w:rPr>
              <w:t>no ip option tcp_keepalive_probes</w:t>
            </w:r>
          </w:p>
        </w:tc>
        <w:tc>
          <w:tcPr>
            <w:tcW w:w="3791" w:type="dxa"/>
            <w:vAlign w:val="center"/>
          </w:tcPr>
          <w:p w14:paraId="1D0370B4" w14:textId="77777777" w:rsidR="00D52D64" w:rsidRPr="002F5F3A" w:rsidRDefault="00D52D64" w:rsidP="0021019A">
            <w:pPr>
              <w:wordWrap/>
              <w:ind w:right="20"/>
            </w:pPr>
            <w:r w:rsidRPr="002F5F3A">
              <w:t xml:space="preserve">Changes the number of Keepalive probe messages to the default value. </w:t>
            </w:r>
          </w:p>
        </w:tc>
        <w:tc>
          <w:tcPr>
            <w:tcW w:w="975" w:type="dxa"/>
            <w:vAlign w:val="center"/>
          </w:tcPr>
          <w:p w14:paraId="28077944" w14:textId="77777777" w:rsidR="00D52D64" w:rsidRPr="002F5F3A" w:rsidRDefault="00D52D64" w:rsidP="0021019A">
            <w:pPr>
              <w:wordWrap/>
              <w:ind w:right="20"/>
            </w:pPr>
            <w:r w:rsidRPr="002F5F3A">
              <w:t>Config</w:t>
            </w:r>
          </w:p>
          <w:p w14:paraId="41C3F14E" w14:textId="77777777" w:rsidR="00D52D64" w:rsidRPr="002F5F3A" w:rsidRDefault="00D52D64" w:rsidP="0021019A">
            <w:pPr>
              <w:wordWrap/>
              <w:ind w:right="20"/>
            </w:pPr>
          </w:p>
        </w:tc>
      </w:tr>
      <w:tr w:rsidR="00D52D64" w:rsidRPr="002F5F3A" w14:paraId="056B2F59" w14:textId="77777777" w:rsidTr="00D445AF">
        <w:trPr>
          <w:trHeight w:val="788"/>
        </w:trPr>
        <w:tc>
          <w:tcPr>
            <w:tcW w:w="3582" w:type="dxa"/>
            <w:vAlign w:val="center"/>
          </w:tcPr>
          <w:p w14:paraId="33D438C9" w14:textId="77777777" w:rsidR="00D52D64" w:rsidRPr="002F5F3A" w:rsidRDefault="00D52D64" w:rsidP="0021019A">
            <w:pPr>
              <w:wordWrap/>
              <w:ind w:right="20"/>
              <w:rPr>
                <w:bCs/>
              </w:rPr>
            </w:pPr>
            <w:r w:rsidRPr="002F5F3A">
              <w:rPr>
                <w:bCs/>
              </w:rPr>
              <w:t xml:space="preserve">ip option tcp_keepalive_time </w:t>
            </w:r>
            <w:r w:rsidRPr="002F5F3A">
              <w:rPr>
                <w:bCs/>
                <w:i/>
              </w:rPr>
              <w:t>VALUE</w:t>
            </w:r>
          </w:p>
        </w:tc>
        <w:tc>
          <w:tcPr>
            <w:tcW w:w="3791" w:type="dxa"/>
            <w:vAlign w:val="center"/>
          </w:tcPr>
          <w:p w14:paraId="6F934AC9" w14:textId="77777777" w:rsidR="00D52D64" w:rsidRPr="002F5F3A" w:rsidRDefault="00D52D64" w:rsidP="0021019A">
            <w:pPr>
              <w:wordWrap/>
              <w:ind w:right="20"/>
            </w:pPr>
            <w:r w:rsidRPr="002F5F3A">
              <w:t xml:space="preserve">Sets the keepalive message transmit time when Keepalive is activated,. </w:t>
            </w:r>
          </w:p>
          <w:p w14:paraId="00A90413" w14:textId="77777777" w:rsidR="00D52D64" w:rsidRPr="002F5F3A" w:rsidRDefault="00D52D64" w:rsidP="0021019A">
            <w:pPr>
              <w:wordWrap/>
              <w:ind w:right="20"/>
              <w:rPr>
                <w:b/>
              </w:rPr>
            </w:pPr>
            <w:r w:rsidRPr="002F5F3A">
              <w:rPr>
                <w:b/>
                <w:bCs/>
              </w:rPr>
              <w:t>Default: 7200</w:t>
            </w:r>
          </w:p>
        </w:tc>
        <w:tc>
          <w:tcPr>
            <w:tcW w:w="975" w:type="dxa"/>
            <w:vAlign w:val="center"/>
          </w:tcPr>
          <w:p w14:paraId="6F0DF489" w14:textId="77777777" w:rsidR="00D52D64" w:rsidRPr="002F5F3A" w:rsidRDefault="00D52D64" w:rsidP="0021019A">
            <w:pPr>
              <w:wordWrap/>
              <w:ind w:right="20"/>
            </w:pPr>
            <w:r w:rsidRPr="002F5F3A">
              <w:t>Config</w:t>
            </w:r>
          </w:p>
        </w:tc>
      </w:tr>
      <w:tr w:rsidR="00D52D64" w:rsidRPr="002F5F3A" w14:paraId="25527ED1" w14:textId="77777777" w:rsidTr="00D445AF">
        <w:trPr>
          <w:trHeight w:val="525"/>
        </w:trPr>
        <w:tc>
          <w:tcPr>
            <w:tcW w:w="3582" w:type="dxa"/>
            <w:vAlign w:val="center"/>
          </w:tcPr>
          <w:p w14:paraId="7C0426D8" w14:textId="77777777" w:rsidR="00D52D64" w:rsidRPr="002F5F3A" w:rsidRDefault="00D52D64" w:rsidP="0021019A">
            <w:pPr>
              <w:wordWrap/>
              <w:ind w:right="20"/>
              <w:rPr>
                <w:bCs/>
              </w:rPr>
            </w:pPr>
            <w:r w:rsidRPr="002F5F3A">
              <w:rPr>
                <w:bCs/>
              </w:rPr>
              <w:t>no ip option tcp_keepalive_time</w:t>
            </w:r>
          </w:p>
        </w:tc>
        <w:tc>
          <w:tcPr>
            <w:tcW w:w="3791" w:type="dxa"/>
            <w:vAlign w:val="center"/>
          </w:tcPr>
          <w:p w14:paraId="4653318B" w14:textId="77777777" w:rsidR="00D52D64" w:rsidRPr="002F5F3A" w:rsidRDefault="00D52D64" w:rsidP="0021019A">
            <w:pPr>
              <w:wordWrap/>
              <w:ind w:right="20"/>
            </w:pPr>
            <w:r w:rsidRPr="002F5F3A">
              <w:t xml:space="preserve">Changes the Keepalive message transmit time to the default value. </w:t>
            </w:r>
          </w:p>
        </w:tc>
        <w:tc>
          <w:tcPr>
            <w:tcW w:w="975" w:type="dxa"/>
            <w:vAlign w:val="center"/>
          </w:tcPr>
          <w:p w14:paraId="00A06BC1" w14:textId="77777777" w:rsidR="00D52D64" w:rsidRPr="002F5F3A" w:rsidRDefault="00D52D64" w:rsidP="0021019A">
            <w:pPr>
              <w:wordWrap/>
              <w:ind w:right="20"/>
            </w:pPr>
            <w:r w:rsidRPr="002F5F3A">
              <w:t>Config</w:t>
            </w:r>
          </w:p>
        </w:tc>
      </w:tr>
      <w:tr w:rsidR="00D52D64" w:rsidRPr="002F5F3A" w14:paraId="3DA5B5C6" w14:textId="77777777" w:rsidTr="00D445AF">
        <w:trPr>
          <w:trHeight w:val="788"/>
        </w:trPr>
        <w:tc>
          <w:tcPr>
            <w:tcW w:w="3582" w:type="dxa"/>
            <w:vAlign w:val="center"/>
          </w:tcPr>
          <w:p w14:paraId="68D7D823" w14:textId="77777777" w:rsidR="00D52D64" w:rsidRPr="002F5F3A" w:rsidRDefault="00D52D64" w:rsidP="0021019A">
            <w:pPr>
              <w:wordWrap/>
              <w:ind w:right="20"/>
              <w:rPr>
                <w:bCs/>
              </w:rPr>
            </w:pPr>
            <w:r w:rsidRPr="002F5F3A">
              <w:rPr>
                <w:bCs/>
              </w:rPr>
              <w:t xml:space="preserve">ip option tcp_max_syn_backlog </w:t>
            </w:r>
            <w:r w:rsidRPr="002F5F3A">
              <w:rPr>
                <w:bCs/>
                <w:i/>
              </w:rPr>
              <w:t>VALUE</w:t>
            </w:r>
          </w:p>
        </w:tc>
        <w:tc>
          <w:tcPr>
            <w:tcW w:w="3791" w:type="dxa"/>
            <w:vAlign w:val="center"/>
          </w:tcPr>
          <w:p w14:paraId="3B8BB59B" w14:textId="77777777" w:rsidR="00D52D64" w:rsidRPr="002F5F3A" w:rsidRDefault="00D52D64" w:rsidP="0021019A">
            <w:pPr>
              <w:wordWrap/>
              <w:ind w:right="20"/>
            </w:pPr>
            <w:r w:rsidRPr="002F5F3A">
              <w:t xml:space="preserve">Sets the maximum value of TCP syn backlog queue.  </w:t>
            </w:r>
          </w:p>
          <w:p w14:paraId="79C2D944" w14:textId="77777777" w:rsidR="00D52D64" w:rsidRPr="002F5F3A" w:rsidRDefault="00D52D64" w:rsidP="0021019A">
            <w:pPr>
              <w:wordWrap/>
              <w:ind w:right="20"/>
              <w:rPr>
                <w:b/>
              </w:rPr>
            </w:pPr>
            <w:r w:rsidRPr="002F5F3A">
              <w:rPr>
                <w:b/>
                <w:bCs/>
              </w:rPr>
              <w:t>Default: 1024</w:t>
            </w:r>
          </w:p>
        </w:tc>
        <w:tc>
          <w:tcPr>
            <w:tcW w:w="975" w:type="dxa"/>
            <w:vAlign w:val="center"/>
          </w:tcPr>
          <w:p w14:paraId="4315FD5D" w14:textId="77777777" w:rsidR="00D52D64" w:rsidRPr="002F5F3A" w:rsidRDefault="00D52D64" w:rsidP="0021019A">
            <w:pPr>
              <w:wordWrap/>
              <w:ind w:right="20"/>
            </w:pPr>
            <w:r w:rsidRPr="002F5F3A">
              <w:t>Config</w:t>
            </w:r>
          </w:p>
        </w:tc>
      </w:tr>
      <w:tr w:rsidR="00D52D64" w:rsidRPr="002F5F3A" w14:paraId="59DCD8D2" w14:textId="77777777" w:rsidTr="00D445AF">
        <w:trPr>
          <w:trHeight w:val="537"/>
        </w:trPr>
        <w:tc>
          <w:tcPr>
            <w:tcW w:w="3582" w:type="dxa"/>
            <w:vAlign w:val="center"/>
          </w:tcPr>
          <w:p w14:paraId="193B305E" w14:textId="77777777" w:rsidR="00D52D64" w:rsidRPr="002F5F3A" w:rsidRDefault="00D52D64" w:rsidP="0021019A">
            <w:pPr>
              <w:wordWrap/>
              <w:ind w:right="20"/>
              <w:rPr>
                <w:bCs/>
              </w:rPr>
            </w:pPr>
            <w:r w:rsidRPr="002F5F3A">
              <w:rPr>
                <w:bCs/>
              </w:rPr>
              <w:t>no ip option tcp_max_syn_backlog</w:t>
            </w:r>
          </w:p>
        </w:tc>
        <w:tc>
          <w:tcPr>
            <w:tcW w:w="3791" w:type="dxa"/>
            <w:vAlign w:val="center"/>
          </w:tcPr>
          <w:p w14:paraId="0EBB4BE9" w14:textId="77777777" w:rsidR="00D52D64" w:rsidRPr="002F5F3A" w:rsidRDefault="00D52D64" w:rsidP="0021019A">
            <w:pPr>
              <w:wordWrap/>
              <w:ind w:right="20"/>
            </w:pPr>
            <w:r w:rsidRPr="002F5F3A">
              <w:t xml:space="preserve">Changes the maximum value of TCP syn backlog queue to the default value. </w:t>
            </w:r>
          </w:p>
        </w:tc>
        <w:tc>
          <w:tcPr>
            <w:tcW w:w="975" w:type="dxa"/>
            <w:vAlign w:val="center"/>
          </w:tcPr>
          <w:p w14:paraId="425BE13E" w14:textId="77777777" w:rsidR="00D52D64" w:rsidRPr="002F5F3A" w:rsidRDefault="00D52D64" w:rsidP="0021019A">
            <w:pPr>
              <w:wordWrap/>
              <w:ind w:right="20"/>
            </w:pPr>
            <w:r w:rsidRPr="002F5F3A">
              <w:t>Config</w:t>
            </w:r>
          </w:p>
        </w:tc>
      </w:tr>
      <w:tr w:rsidR="00D52D64" w:rsidRPr="002F5F3A" w14:paraId="510518C4" w14:textId="77777777" w:rsidTr="00D445AF">
        <w:trPr>
          <w:trHeight w:val="525"/>
        </w:trPr>
        <w:tc>
          <w:tcPr>
            <w:tcW w:w="3582" w:type="dxa"/>
            <w:vAlign w:val="center"/>
          </w:tcPr>
          <w:p w14:paraId="0876CD34" w14:textId="77777777" w:rsidR="00D52D64" w:rsidRPr="002F5F3A" w:rsidRDefault="00D52D64" w:rsidP="0021019A">
            <w:pPr>
              <w:wordWrap/>
              <w:ind w:right="20"/>
              <w:rPr>
                <w:bCs/>
              </w:rPr>
            </w:pPr>
            <w:r w:rsidRPr="002F5F3A">
              <w:rPr>
                <w:bCs/>
              </w:rPr>
              <w:t xml:space="preserve">ip option tcp_max_tw_buckets </w:t>
            </w:r>
            <w:r w:rsidRPr="002F5F3A">
              <w:rPr>
                <w:bCs/>
                <w:i/>
              </w:rPr>
              <w:t>VALUE</w:t>
            </w:r>
          </w:p>
        </w:tc>
        <w:tc>
          <w:tcPr>
            <w:tcW w:w="3791" w:type="dxa"/>
            <w:vAlign w:val="center"/>
          </w:tcPr>
          <w:p w14:paraId="50AB005B" w14:textId="77777777" w:rsidR="00D52D64" w:rsidRPr="002F5F3A" w:rsidRDefault="00D52D64" w:rsidP="0021019A">
            <w:pPr>
              <w:wordWrap/>
              <w:ind w:right="20"/>
            </w:pPr>
            <w:r w:rsidRPr="002F5F3A">
              <w:t xml:space="preserve">Sets the number of Timewait sockets. </w:t>
            </w:r>
          </w:p>
          <w:p w14:paraId="4B39934D" w14:textId="77777777" w:rsidR="00D52D64" w:rsidRPr="002F5F3A" w:rsidRDefault="00D52D64" w:rsidP="0021019A">
            <w:pPr>
              <w:wordWrap/>
              <w:ind w:right="20"/>
              <w:rPr>
                <w:b/>
              </w:rPr>
            </w:pPr>
            <w:r w:rsidRPr="002F5F3A">
              <w:rPr>
                <w:b/>
                <w:bCs/>
              </w:rPr>
              <w:t>Default: 18700</w:t>
            </w:r>
          </w:p>
        </w:tc>
        <w:tc>
          <w:tcPr>
            <w:tcW w:w="975" w:type="dxa"/>
            <w:vAlign w:val="center"/>
          </w:tcPr>
          <w:p w14:paraId="7AD4CE8E" w14:textId="77777777" w:rsidR="00D52D64" w:rsidRPr="002F5F3A" w:rsidRDefault="00D52D64" w:rsidP="0021019A">
            <w:pPr>
              <w:wordWrap/>
              <w:ind w:right="20"/>
            </w:pPr>
            <w:r w:rsidRPr="002F5F3A">
              <w:t>Config</w:t>
            </w:r>
          </w:p>
        </w:tc>
      </w:tr>
      <w:tr w:rsidR="00D52D64" w:rsidRPr="002F5F3A" w14:paraId="26A588E4" w14:textId="77777777" w:rsidTr="00D445AF">
        <w:trPr>
          <w:trHeight w:val="525"/>
        </w:trPr>
        <w:tc>
          <w:tcPr>
            <w:tcW w:w="3582" w:type="dxa"/>
            <w:vAlign w:val="center"/>
          </w:tcPr>
          <w:p w14:paraId="4B9408B8" w14:textId="77777777" w:rsidR="00D52D64" w:rsidRPr="002F5F3A" w:rsidRDefault="00D52D64" w:rsidP="0021019A">
            <w:pPr>
              <w:wordWrap/>
              <w:ind w:right="20"/>
              <w:rPr>
                <w:bCs/>
              </w:rPr>
            </w:pPr>
            <w:r w:rsidRPr="002F5F3A">
              <w:rPr>
                <w:bCs/>
              </w:rPr>
              <w:t>no ip option tcp_max_tw_buckets</w:t>
            </w:r>
          </w:p>
        </w:tc>
        <w:tc>
          <w:tcPr>
            <w:tcW w:w="3791" w:type="dxa"/>
            <w:vAlign w:val="center"/>
          </w:tcPr>
          <w:p w14:paraId="091F5BCE" w14:textId="77777777" w:rsidR="00D52D64" w:rsidRPr="002F5F3A" w:rsidRDefault="00D52D64" w:rsidP="0021019A">
            <w:pPr>
              <w:wordWrap/>
              <w:ind w:right="20"/>
            </w:pPr>
            <w:r w:rsidRPr="002F5F3A">
              <w:t xml:space="preserve">Changes the number of Timewait sockets to the default value. </w:t>
            </w:r>
          </w:p>
        </w:tc>
        <w:tc>
          <w:tcPr>
            <w:tcW w:w="975" w:type="dxa"/>
            <w:vAlign w:val="center"/>
          </w:tcPr>
          <w:p w14:paraId="1311A2F7" w14:textId="77777777" w:rsidR="00D52D64" w:rsidRPr="002F5F3A" w:rsidRDefault="00D52D64" w:rsidP="0021019A">
            <w:pPr>
              <w:wordWrap/>
              <w:ind w:right="20"/>
            </w:pPr>
            <w:r w:rsidRPr="002F5F3A">
              <w:t>Config</w:t>
            </w:r>
          </w:p>
        </w:tc>
      </w:tr>
      <w:tr w:rsidR="00D52D64" w:rsidRPr="002F5F3A" w14:paraId="7DF82C53" w14:textId="77777777" w:rsidTr="00D445AF">
        <w:trPr>
          <w:trHeight w:val="788"/>
        </w:trPr>
        <w:tc>
          <w:tcPr>
            <w:tcW w:w="3582" w:type="dxa"/>
            <w:vAlign w:val="center"/>
          </w:tcPr>
          <w:p w14:paraId="37815E48" w14:textId="77777777" w:rsidR="00D52D64" w:rsidRPr="002F5F3A" w:rsidRDefault="00D52D64" w:rsidP="0021019A">
            <w:pPr>
              <w:wordWrap/>
              <w:ind w:right="20"/>
              <w:rPr>
                <w:bCs/>
              </w:rPr>
            </w:pPr>
            <w:r w:rsidRPr="002F5F3A">
              <w:rPr>
                <w:bCs/>
              </w:rPr>
              <w:t xml:space="preserve">ip option tcp_retries1 </w:t>
            </w:r>
            <w:r w:rsidRPr="002F5F3A">
              <w:rPr>
                <w:bCs/>
                <w:i/>
              </w:rPr>
              <w:t>VALUE</w:t>
            </w:r>
          </w:p>
        </w:tc>
        <w:tc>
          <w:tcPr>
            <w:tcW w:w="3791" w:type="dxa"/>
            <w:vAlign w:val="center"/>
          </w:tcPr>
          <w:p w14:paraId="790AC69F" w14:textId="77777777" w:rsidR="00D52D64" w:rsidRPr="002F5F3A" w:rsidRDefault="00D52D64" w:rsidP="0021019A">
            <w:pPr>
              <w:wordWrap/>
              <w:ind w:right="20"/>
            </w:pPr>
            <w:r w:rsidRPr="002F5F3A">
              <w:t xml:space="preserve">Sets the number of retransmits for suspected TCP session. </w:t>
            </w:r>
          </w:p>
          <w:p w14:paraId="2D72B321" w14:textId="77777777" w:rsidR="00D52D64" w:rsidRPr="002F5F3A" w:rsidRDefault="00D52D64" w:rsidP="0021019A">
            <w:pPr>
              <w:wordWrap/>
              <w:ind w:right="20"/>
              <w:rPr>
                <w:b/>
              </w:rPr>
            </w:pPr>
            <w:r w:rsidRPr="002F5F3A">
              <w:rPr>
                <w:b/>
                <w:bCs/>
              </w:rPr>
              <w:t>Default: 3</w:t>
            </w:r>
          </w:p>
        </w:tc>
        <w:tc>
          <w:tcPr>
            <w:tcW w:w="975" w:type="dxa"/>
            <w:vAlign w:val="center"/>
          </w:tcPr>
          <w:p w14:paraId="244ECC16" w14:textId="77777777" w:rsidR="00D52D64" w:rsidRPr="002F5F3A" w:rsidRDefault="00D52D64" w:rsidP="0021019A">
            <w:pPr>
              <w:wordWrap/>
              <w:ind w:right="20"/>
            </w:pPr>
            <w:r w:rsidRPr="002F5F3A">
              <w:t>Config</w:t>
            </w:r>
          </w:p>
        </w:tc>
      </w:tr>
      <w:tr w:rsidR="00D52D64" w:rsidRPr="002F5F3A" w14:paraId="7793B794" w14:textId="77777777" w:rsidTr="00D445AF">
        <w:trPr>
          <w:trHeight w:val="525"/>
        </w:trPr>
        <w:tc>
          <w:tcPr>
            <w:tcW w:w="3582" w:type="dxa"/>
            <w:vAlign w:val="center"/>
          </w:tcPr>
          <w:p w14:paraId="34C95F2B" w14:textId="77777777" w:rsidR="00D52D64" w:rsidRPr="002F5F3A" w:rsidRDefault="00D52D64" w:rsidP="0021019A">
            <w:pPr>
              <w:wordWrap/>
              <w:ind w:right="20"/>
              <w:rPr>
                <w:bCs/>
              </w:rPr>
            </w:pPr>
            <w:r w:rsidRPr="002F5F3A">
              <w:rPr>
                <w:bCs/>
              </w:rPr>
              <w:t>no ip option tcp_retries1</w:t>
            </w:r>
          </w:p>
        </w:tc>
        <w:tc>
          <w:tcPr>
            <w:tcW w:w="3791" w:type="dxa"/>
            <w:vAlign w:val="center"/>
          </w:tcPr>
          <w:p w14:paraId="2C54C791" w14:textId="77777777" w:rsidR="00D52D64" w:rsidRPr="002F5F3A" w:rsidRDefault="00D52D64" w:rsidP="0021019A">
            <w:pPr>
              <w:wordWrap/>
              <w:ind w:right="20"/>
            </w:pPr>
            <w:r w:rsidRPr="002F5F3A">
              <w:t>Changes the number of retransmits for suspected TCP session.</w:t>
            </w:r>
          </w:p>
        </w:tc>
        <w:tc>
          <w:tcPr>
            <w:tcW w:w="975" w:type="dxa"/>
            <w:vAlign w:val="center"/>
          </w:tcPr>
          <w:p w14:paraId="4B78E270" w14:textId="77777777" w:rsidR="00D52D64" w:rsidRPr="002F5F3A" w:rsidRDefault="00D52D64" w:rsidP="0021019A">
            <w:pPr>
              <w:wordWrap/>
              <w:ind w:right="20"/>
            </w:pPr>
            <w:r w:rsidRPr="002F5F3A">
              <w:t>Config</w:t>
            </w:r>
          </w:p>
        </w:tc>
      </w:tr>
      <w:tr w:rsidR="00D52D64" w:rsidRPr="002F5F3A" w14:paraId="3E3FCC33" w14:textId="77777777" w:rsidTr="00D445AF">
        <w:trPr>
          <w:trHeight w:val="788"/>
        </w:trPr>
        <w:tc>
          <w:tcPr>
            <w:tcW w:w="3582" w:type="dxa"/>
            <w:vAlign w:val="center"/>
          </w:tcPr>
          <w:p w14:paraId="78F6A13F" w14:textId="77777777" w:rsidR="00D52D64" w:rsidRPr="002F5F3A" w:rsidRDefault="00D52D64" w:rsidP="0021019A">
            <w:pPr>
              <w:wordWrap/>
              <w:ind w:right="20"/>
              <w:rPr>
                <w:bCs/>
              </w:rPr>
            </w:pPr>
            <w:r w:rsidRPr="002F5F3A">
              <w:rPr>
                <w:bCs/>
              </w:rPr>
              <w:t xml:space="preserve">ip option tcp_retries2 </w:t>
            </w:r>
            <w:r w:rsidRPr="002F5F3A">
              <w:rPr>
                <w:bCs/>
                <w:i/>
              </w:rPr>
              <w:t>VALUE</w:t>
            </w:r>
          </w:p>
        </w:tc>
        <w:tc>
          <w:tcPr>
            <w:tcW w:w="3791" w:type="dxa"/>
            <w:vAlign w:val="center"/>
          </w:tcPr>
          <w:p w14:paraId="2894F117" w14:textId="77777777" w:rsidR="00D52D64" w:rsidRPr="002F5F3A" w:rsidRDefault="00D52D64" w:rsidP="0021019A">
            <w:pPr>
              <w:wordWrap/>
              <w:ind w:right="20"/>
            </w:pPr>
            <w:r w:rsidRPr="002F5F3A">
              <w:t xml:space="preserve">Sets the number of retransmits before termination. </w:t>
            </w:r>
          </w:p>
          <w:p w14:paraId="74F1B4ED" w14:textId="77777777" w:rsidR="00D52D64" w:rsidRPr="002F5F3A" w:rsidRDefault="00D52D64" w:rsidP="0021019A">
            <w:pPr>
              <w:wordWrap/>
              <w:ind w:right="20"/>
              <w:rPr>
                <w:b/>
              </w:rPr>
            </w:pPr>
            <w:r w:rsidRPr="002F5F3A">
              <w:rPr>
                <w:b/>
                <w:bCs/>
              </w:rPr>
              <w:t>Default:15</w:t>
            </w:r>
          </w:p>
        </w:tc>
        <w:tc>
          <w:tcPr>
            <w:tcW w:w="975" w:type="dxa"/>
            <w:vAlign w:val="center"/>
          </w:tcPr>
          <w:p w14:paraId="77B6E36D" w14:textId="77777777" w:rsidR="00D52D64" w:rsidRPr="002F5F3A" w:rsidRDefault="00D52D64" w:rsidP="0021019A">
            <w:pPr>
              <w:wordWrap/>
              <w:ind w:right="20"/>
            </w:pPr>
            <w:r w:rsidRPr="002F5F3A">
              <w:t>Config</w:t>
            </w:r>
          </w:p>
        </w:tc>
      </w:tr>
      <w:tr w:rsidR="00D52D64" w:rsidRPr="002F5F3A" w14:paraId="24369250" w14:textId="77777777" w:rsidTr="00D445AF">
        <w:trPr>
          <w:trHeight w:val="525"/>
        </w:trPr>
        <w:tc>
          <w:tcPr>
            <w:tcW w:w="3582" w:type="dxa"/>
            <w:vAlign w:val="center"/>
          </w:tcPr>
          <w:p w14:paraId="3089A741" w14:textId="77777777" w:rsidR="00D52D64" w:rsidRPr="002F5F3A" w:rsidRDefault="00D52D64" w:rsidP="0021019A">
            <w:pPr>
              <w:wordWrap/>
              <w:ind w:right="20"/>
              <w:rPr>
                <w:bCs/>
              </w:rPr>
            </w:pPr>
            <w:r w:rsidRPr="002F5F3A">
              <w:rPr>
                <w:bCs/>
              </w:rPr>
              <w:t>no ip option tcp_retries2</w:t>
            </w:r>
          </w:p>
        </w:tc>
        <w:tc>
          <w:tcPr>
            <w:tcW w:w="3791" w:type="dxa"/>
            <w:vAlign w:val="center"/>
          </w:tcPr>
          <w:p w14:paraId="2BE24394" w14:textId="77777777" w:rsidR="00D52D64" w:rsidRPr="002F5F3A" w:rsidRDefault="00D52D64" w:rsidP="0021019A">
            <w:pPr>
              <w:wordWrap/>
              <w:ind w:right="20"/>
            </w:pPr>
            <w:r w:rsidRPr="002F5F3A">
              <w:t xml:space="preserve">Changes the number of retransmits before termination to the default value. </w:t>
            </w:r>
          </w:p>
        </w:tc>
        <w:tc>
          <w:tcPr>
            <w:tcW w:w="975" w:type="dxa"/>
            <w:vAlign w:val="center"/>
          </w:tcPr>
          <w:p w14:paraId="22474BE0" w14:textId="77777777" w:rsidR="00D52D64" w:rsidRPr="002F5F3A" w:rsidRDefault="00D52D64" w:rsidP="0021019A">
            <w:pPr>
              <w:wordWrap/>
              <w:ind w:right="20"/>
            </w:pPr>
            <w:r w:rsidRPr="002F5F3A">
              <w:t>Config</w:t>
            </w:r>
          </w:p>
        </w:tc>
      </w:tr>
      <w:tr w:rsidR="00D52D64" w:rsidRPr="002F5F3A" w14:paraId="79EC8EC4" w14:textId="77777777" w:rsidTr="00D445AF">
        <w:trPr>
          <w:trHeight w:val="1325"/>
        </w:trPr>
        <w:tc>
          <w:tcPr>
            <w:tcW w:w="3582" w:type="dxa"/>
            <w:vAlign w:val="center"/>
          </w:tcPr>
          <w:p w14:paraId="5C97DAE8" w14:textId="77777777" w:rsidR="00D52D64" w:rsidRPr="002F5F3A" w:rsidRDefault="00D52D64" w:rsidP="0021019A">
            <w:pPr>
              <w:wordWrap/>
              <w:ind w:right="20"/>
              <w:rPr>
                <w:bCs/>
              </w:rPr>
            </w:pPr>
            <w:r w:rsidRPr="002F5F3A">
              <w:rPr>
                <w:bCs/>
              </w:rPr>
              <w:lastRenderedPageBreak/>
              <w:t xml:space="preserve">ip option tcp_syn_retries </w:t>
            </w:r>
            <w:r w:rsidRPr="002F5F3A">
              <w:rPr>
                <w:bCs/>
                <w:i/>
              </w:rPr>
              <w:t>VALUE</w:t>
            </w:r>
          </w:p>
        </w:tc>
        <w:tc>
          <w:tcPr>
            <w:tcW w:w="3791" w:type="dxa"/>
            <w:vAlign w:val="center"/>
          </w:tcPr>
          <w:p w14:paraId="48B5D9F0" w14:textId="77777777" w:rsidR="00D52D64" w:rsidRPr="002F5F3A" w:rsidRDefault="00D52D64" w:rsidP="0021019A">
            <w:pPr>
              <w:wordWrap/>
              <w:ind w:right="20"/>
            </w:pPr>
            <w:r w:rsidRPr="002F5F3A">
              <w:t xml:space="preserve">Sends the initialization SYN packet after the specified time for retransmission in active TCP connection.  </w:t>
            </w:r>
          </w:p>
          <w:p w14:paraId="037695FF" w14:textId="77777777" w:rsidR="00D52D64" w:rsidRPr="002F5F3A" w:rsidRDefault="00D52D64" w:rsidP="0021019A">
            <w:pPr>
              <w:wordWrap/>
              <w:ind w:right="20"/>
              <w:rPr>
                <w:b/>
              </w:rPr>
            </w:pPr>
            <w:r w:rsidRPr="002F5F3A">
              <w:rPr>
                <w:b/>
                <w:bCs/>
              </w:rPr>
              <w:t>Default: 5</w:t>
            </w:r>
          </w:p>
        </w:tc>
        <w:tc>
          <w:tcPr>
            <w:tcW w:w="975" w:type="dxa"/>
            <w:vAlign w:val="center"/>
          </w:tcPr>
          <w:p w14:paraId="776507E3" w14:textId="77777777" w:rsidR="00D52D64" w:rsidRPr="002F5F3A" w:rsidRDefault="00D52D64" w:rsidP="0021019A">
            <w:pPr>
              <w:wordWrap/>
              <w:ind w:right="20"/>
            </w:pPr>
            <w:r w:rsidRPr="002F5F3A">
              <w:t>Config</w:t>
            </w:r>
          </w:p>
        </w:tc>
      </w:tr>
      <w:tr w:rsidR="00D52D64" w:rsidRPr="002F5F3A" w14:paraId="4D2C1EF9" w14:textId="77777777" w:rsidTr="00D445AF">
        <w:trPr>
          <w:trHeight w:val="525"/>
        </w:trPr>
        <w:tc>
          <w:tcPr>
            <w:tcW w:w="3582" w:type="dxa"/>
            <w:vAlign w:val="center"/>
          </w:tcPr>
          <w:p w14:paraId="032DE66C" w14:textId="77777777" w:rsidR="00D52D64" w:rsidRPr="002F5F3A" w:rsidRDefault="00D52D64" w:rsidP="0021019A">
            <w:pPr>
              <w:wordWrap/>
              <w:ind w:right="20"/>
              <w:rPr>
                <w:bCs/>
              </w:rPr>
            </w:pPr>
            <w:r w:rsidRPr="002F5F3A">
              <w:rPr>
                <w:bCs/>
              </w:rPr>
              <w:t>no ip option tcp_syn_retries</w:t>
            </w:r>
          </w:p>
        </w:tc>
        <w:tc>
          <w:tcPr>
            <w:tcW w:w="3791" w:type="dxa"/>
            <w:vAlign w:val="center"/>
          </w:tcPr>
          <w:p w14:paraId="12ED8265" w14:textId="77777777" w:rsidR="00D52D64" w:rsidRPr="002F5F3A" w:rsidRDefault="00D52D64" w:rsidP="0021019A">
            <w:pPr>
              <w:wordWrap/>
              <w:ind w:right="20"/>
            </w:pPr>
            <w:r w:rsidRPr="002F5F3A">
              <w:t xml:space="preserve">Changes the TCP syn re-transmission time to the default value. </w:t>
            </w:r>
          </w:p>
        </w:tc>
        <w:tc>
          <w:tcPr>
            <w:tcW w:w="975" w:type="dxa"/>
            <w:vAlign w:val="center"/>
          </w:tcPr>
          <w:p w14:paraId="3CB02945" w14:textId="77777777" w:rsidR="00D52D64" w:rsidRPr="002F5F3A" w:rsidRDefault="00D52D64" w:rsidP="0021019A">
            <w:pPr>
              <w:wordWrap/>
              <w:ind w:right="20"/>
            </w:pPr>
            <w:r w:rsidRPr="002F5F3A">
              <w:t>Config</w:t>
            </w:r>
          </w:p>
        </w:tc>
      </w:tr>
      <w:tr w:rsidR="00D52D64" w:rsidRPr="002F5F3A" w14:paraId="638AE87B" w14:textId="77777777" w:rsidTr="00D445AF">
        <w:trPr>
          <w:trHeight w:val="525"/>
        </w:trPr>
        <w:tc>
          <w:tcPr>
            <w:tcW w:w="3582" w:type="dxa"/>
            <w:vAlign w:val="center"/>
          </w:tcPr>
          <w:p w14:paraId="30AD074E" w14:textId="77777777" w:rsidR="00D52D64" w:rsidRPr="002F5F3A" w:rsidRDefault="00D52D64" w:rsidP="0021019A">
            <w:pPr>
              <w:wordWrap/>
              <w:ind w:right="20"/>
              <w:rPr>
                <w:bCs/>
              </w:rPr>
            </w:pPr>
            <w:r w:rsidRPr="002F5F3A">
              <w:rPr>
                <w:bCs/>
              </w:rPr>
              <w:t xml:space="preserve">ip option tcp_syncookies </w:t>
            </w:r>
          </w:p>
          <w:p w14:paraId="78FE14CC" w14:textId="77777777" w:rsidR="00D52D64" w:rsidRPr="002F5F3A" w:rsidRDefault="00D52D64" w:rsidP="0021019A">
            <w:pPr>
              <w:wordWrap/>
              <w:ind w:right="20"/>
              <w:rPr>
                <w:bCs/>
              </w:rPr>
            </w:pPr>
            <w:r w:rsidRPr="002F5F3A">
              <w:rPr>
                <w:bCs/>
              </w:rPr>
              <w:t>(default|disable|enable)</w:t>
            </w:r>
          </w:p>
        </w:tc>
        <w:tc>
          <w:tcPr>
            <w:tcW w:w="3791" w:type="dxa"/>
            <w:vAlign w:val="center"/>
          </w:tcPr>
          <w:p w14:paraId="4670D1AB" w14:textId="77777777" w:rsidR="00D52D64" w:rsidRPr="002F5F3A" w:rsidRDefault="00D52D64" w:rsidP="0021019A">
            <w:pPr>
              <w:wordWrap/>
              <w:ind w:right="20"/>
            </w:pPr>
            <w:r w:rsidRPr="002F5F3A">
              <w:t>Sets Syn flood attack defense.</w:t>
            </w:r>
          </w:p>
          <w:p w14:paraId="712854D3" w14:textId="77777777" w:rsidR="00D52D64" w:rsidRPr="002F5F3A" w:rsidRDefault="00D52D64" w:rsidP="0021019A">
            <w:pPr>
              <w:wordWrap/>
              <w:ind w:right="20"/>
              <w:rPr>
                <w:b/>
              </w:rPr>
            </w:pPr>
            <w:r w:rsidRPr="002F5F3A">
              <w:rPr>
                <w:b/>
                <w:bCs/>
              </w:rPr>
              <w:t>Default: enable</w:t>
            </w:r>
          </w:p>
        </w:tc>
        <w:tc>
          <w:tcPr>
            <w:tcW w:w="975" w:type="dxa"/>
            <w:vAlign w:val="center"/>
          </w:tcPr>
          <w:p w14:paraId="334B1C56" w14:textId="77777777" w:rsidR="00D52D64" w:rsidRPr="002F5F3A" w:rsidRDefault="00D52D64" w:rsidP="0021019A">
            <w:pPr>
              <w:wordWrap/>
              <w:ind w:right="20"/>
            </w:pPr>
            <w:r w:rsidRPr="002F5F3A">
              <w:t>Config</w:t>
            </w:r>
          </w:p>
        </w:tc>
      </w:tr>
      <w:tr w:rsidR="00D52D64" w:rsidRPr="002F5F3A" w14:paraId="389D50E4" w14:textId="77777777" w:rsidTr="00D445AF">
        <w:trPr>
          <w:trHeight w:val="525"/>
        </w:trPr>
        <w:tc>
          <w:tcPr>
            <w:tcW w:w="3582" w:type="dxa"/>
            <w:vAlign w:val="center"/>
          </w:tcPr>
          <w:p w14:paraId="63059D55" w14:textId="77777777" w:rsidR="00D52D64" w:rsidRPr="002F5F3A" w:rsidRDefault="00D52D64" w:rsidP="0021019A">
            <w:pPr>
              <w:wordWrap/>
              <w:ind w:right="20"/>
              <w:rPr>
                <w:bCs/>
              </w:rPr>
            </w:pPr>
            <w:r w:rsidRPr="002F5F3A">
              <w:rPr>
                <w:bCs/>
              </w:rPr>
              <w:t>ip option Telnet-acl access-group &lt;1-99&gt;</w:t>
            </w:r>
          </w:p>
        </w:tc>
        <w:tc>
          <w:tcPr>
            <w:tcW w:w="3791" w:type="dxa"/>
            <w:vAlign w:val="center"/>
          </w:tcPr>
          <w:p w14:paraId="6971C03C" w14:textId="77777777" w:rsidR="00D52D64" w:rsidRPr="002F5F3A" w:rsidRDefault="00D52D64" w:rsidP="0021019A">
            <w:pPr>
              <w:wordWrap/>
              <w:ind w:right="20"/>
            </w:pPr>
            <w:r w:rsidRPr="002F5F3A">
              <w:t xml:space="preserve">Sets to allow/block Telnet from accessing to the access-groups. </w:t>
            </w:r>
          </w:p>
        </w:tc>
        <w:tc>
          <w:tcPr>
            <w:tcW w:w="975" w:type="dxa"/>
            <w:vAlign w:val="center"/>
          </w:tcPr>
          <w:p w14:paraId="4BE8AF63" w14:textId="77777777" w:rsidR="00D52D64" w:rsidRPr="002F5F3A" w:rsidRDefault="00D52D64" w:rsidP="0021019A">
            <w:pPr>
              <w:wordWrap/>
              <w:ind w:right="20"/>
            </w:pPr>
            <w:r w:rsidRPr="002F5F3A">
              <w:t>Config</w:t>
            </w:r>
          </w:p>
        </w:tc>
      </w:tr>
      <w:tr w:rsidR="00D52D64" w:rsidRPr="002F5F3A" w14:paraId="251F3834" w14:textId="77777777" w:rsidTr="00D445AF">
        <w:trPr>
          <w:trHeight w:val="537"/>
        </w:trPr>
        <w:tc>
          <w:tcPr>
            <w:tcW w:w="3582" w:type="dxa"/>
            <w:vAlign w:val="center"/>
          </w:tcPr>
          <w:p w14:paraId="06351233" w14:textId="77777777" w:rsidR="00D52D64" w:rsidRPr="002F5F3A" w:rsidRDefault="00D52D64" w:rsidP="0021019A">
            <w:pPr>
              <w:wordWrap/>
              <w:ind w:right="20"/>
              <w:rPr>
                <w:bCs/>
              </w:rPr>
            </w:pPr>
            <w:r w:rsidRPr="002F5F3A">
              <w:rPr>
                <w:bCs/>
              </w:rPr>
              <w:t xml:space="preserve">no ip  option Telnet-acl acess-group </w:t>
            </w:r>
          </w:p>
          <w:p w14:paraId="3D07DA10" w14:textId="77777777" w:rsidR="00D52D64" w:rsidRPr="002F5F3A" w:rsidRDefault="00D52D64" w:rsidP="0021019A">
            <w:pPr>
              <w:wordWrap/>
              <w:ind w:right="20"/>
              <w:rPr>
                <w:bCs/>
              </w:rPr>
            </w:pPr>
            <w:r w:rsidRPr="002F5F3A">
              <w:rPr>
                <w:bCs/>
              </w:rPr>
              <w:t>&lt;1-99&gt;</w:t>
            </w:r>
          </w:p>
        </w:tc>
        <w:tc>
          <w:tcPr>
            <w:tcW w:w="3791" w:type="dxa"/>
            <w:vAlign w:val="center"/>
          </w:tcPr>
          <w:p w14:paraId="71455FBE" w14:textId="77777777" w:rsidR="00D52D64" w:rsidRPr="002F5F3A" w:rsidRDefault="00D52D64" w:rsidP="0021019A">
            <w:pPr>
              <w:wordWrap/>
              <w:ind w:right="20"/>
            </w:pPr>
            <w:r w:rsidRPr="002F5F3A">
              <w:t>Disables Telnet access limit configuration by Access-group.</w:t>
            </w:r>
          </w:p>
        </w:tc>
        <w:tc>
          <w:tcPr>
            <w:tcW w:w="975" w:type="dxa"/>
            <w:vAlign w:val="center"/>
          </w:tcPr>
          <w:p w14:paraId="0D76E441" w14:textId="77777777" w:rsidR="00D52D64" w:rsidRPr="002F5F3A" w:rsidRDefault="00D52D64" w:rsidP="0021019A">
            <w:pPr>
              <w:wordWrap/>
              <w:ind w:right="20"/>
            </w:pPr>
            <w:r w:rsidRPr="002F5F3A">
              <w:t>Config</w:t>
            </w:r>
          </w:p>
        </w:tc>
      </w:tr>
    </w:tbl>
    <w:p w14:paraId="39BBEB46" w14:textId="77777777" w:rsidR="00D52D64" w:rsidRDefault="00D52D64" w:rsidP="00E20826">
      <w:pPr>
        <w:pStyle w:val="ac"/>
      </w:pPr>
    </w:p>
    <w:p w14:paraId="793DA1BC" w14:textId="77777777" w:rsidR="00D52D64" w:rsidRDefault="00D52D64" w:rsidP="0021019A">
      <w:pPr>
        <w:ind w:right="20"/>
        <w:rPr>
          <w:rFonts w:cs="Times New Roman"/>
        </w:rPr>
      </w:pPr>
    </w:p>
    <w:p w14:paraId="4C72AA2C" w14:textId="77777777" w:rsidR="00D52D64" w:rsidRDefault="00D52D64" w:rsidP="0021019A">
      <w:pPr>
        <w:ind w:right="20"/>
      </w:pPr>
    </w:p>
    <w:p w14:paraId="65F74402" w14:textId="77777777" w:rsidR="00D52D64" w:rsidRDefault="00D52D64" w:rsidP="0021019A">
      <w:pPr>
        <w:ind w:right="20"/>
      </w:pPr>
      <w:r>
        <w:br w:type="page"/>
      </w:r>
    </w:p>
    <w:p w14:paraId="59F8DB63" w14:textId="77777777" w:rsidR="00490D42" w:rsidRPr="00D52D64" w:rsidRDefault="00D52D64" w:rsidP="0021019A">
      <w:pPr>
        <w:pStyle w:val="1"/>
        <w:ind w:right="20"/>
      </w:pPr>
      <w:bookmarkStart w:id="3446" w:name="_Toc294879756"/>
      <w:bookmarkStart w:id="3447" w:name="_Toc294880440"/>
      <w:bookmarkStart w:id="3448" w:name="_Toc391378370"/>
      <w:bookmarkStart w:id="3449" w:name="_Toc445131047"/>
      <w:r>
        <w:rPr>
          <w:rFonts w:hint="eastAsia"/>
        </w:rPr>
        <w:lastRenderedPageBreak/>
        <w:t>VRRP (</w:t>
      </w:r>
      <w:r w:rsidRPr="00D52D64">
        <w:rPr>
          <w:rFonts w:hint="eastAsia"/>
        </w:rPr>
        <w:t>Virtual Router Redundancy Protocol</w:t>
      </w:r>
      <w:r>
        <w:rPr>
          <w:rFonts w:hint="eastAsia"/>
        </w:rPr>
        <w:t>)</w:t>
      </w:r>
      <w:bookmarkEnd w:id="3446"/>
      <w:bookmarkEnd w:id="3447"/>
      <w:bookmarkEnd w:id="3448"/>
      <w:bookmarkEnd w:id="3449"/>
    </w:p>
    <w:p w14:paraId="3B055CED" w14:textId="77777777" w:rsidR="00D52D64" w:rsidRDefault="00D52D64" w:rsidP="0021019A">
      <w:pPr>
        <w:pStyle w:val="a3"/>
        <w:ind w:right="20"/>
      </w:pPr>
      <w:bookmarkStart w:id="3450" w:name="_Toc294880966"/>
      <w:bookmarkStart w:id="3451" w:name="_Toc294882270"/>
      <w:bookmarkStart w:id="3452" w:name="_Toc294882795"/>
      <w:bookmarkStart w:id="3453" w:name="_Toc295242057"/>
      <w:bookmarkStart w:id="3454" w:name="_Toc295242498"/>
      <w:bookmarkStart w:id="3455" w:name="_Toc295290818"/>
      <w:bookmarkStart w:id="3456" w:name="_Toc295390154"/>
      <w:bookmarkStart w:id="3457" w:name="_Toc295402236"/>
      <w:bookmarkStart w:id="3458" w:name="_Toc295402278"/>
      <w:bookmarkStart w:id="3459" w:name="_Toc295470756"/>
      <w:bookmarkStart w:id="3460" w:name="_Toc295741874"/>
      <w:bookmarkStart w:id="3461" w:name="_Toc295750563"/>
      <w:bookmarkStart w:id="3462" w:name="_Toc295832355"/>
      <w:bookmarkStart w:id="3463" w:name="_Toc295832398"/>
      <w:bookmarkStart w:id="3464" w:name="_Toc295833074"/>
      <w:bookmarkStart w:id="3465" w:name="_Toc295833838"/>
      <w:bookmarkStart w:id="3466" w:name="_Toc295836588"/>
      <w:bookmarkStart w:id="3467" w:name="_Toc295894137"/>
      <w:bookmarkStart w:id="3468" w:name="_Toc295987297"/>
      <w:bookmarkStart w:id="3469" w:name="_Toc296000227"/>
      <w:bookmarkStart w:id="3470" w:name="_Toc296001321"/>
      <w:bookmarkStart w:id="3471" w:name="_Toc296020352"/>
      <w:bookmarkStart w:id="3472" w:name="_Toc296083586"/>
      <w:bookmarkStart w:id="3473" w:name="_Toc296087057"/>
      <w:bookmarkStart w:id="3474" w:name="_Toc296176567"/>
      <w:bookmarkStart w:id="3475" w:name="_Toc296177342"/>
      <w:bookmarkStart w:id="3476" w:name="_Toc296180949"/>
      <w:bookmarkStart w:id="3477" w:name="_Toc296182026"/>
      <w:bookmarkStart w:id="3478" w:name="_Toc296182800"/>
      <w:bookmarkStart w:id="3479" w:name="_Toc296184039"/>
      <w:bookmarkStart w:id="3480" w:name="_Toc296339869"/>
      <w:bookmarkStart w:id="3481" w:name="_Toc296340649"/>
      <w:bookmarkStart w:id="3482" w:name="_Toc296671320"/>
      <w:bookmarkStart w:id="3483" w:name="_Toc296671363"/>
      <w:bookmarkStart w:id="3484" w:name="_Toc296671842"/>
      <w:bookmarkStart w:id="3485" w:name="_Toc296690662"/>
      <w:bookmarkStart w:id="3486" w:name="_Toc296959271"/>
      <w:bookmarkStart w:id="3487" w:name="_Toc297822543"/>
      <w:bookmarkStart w:id="3488" w:name="_Toc306024395"/>
      <w:bookmarkStart w:id="3489" w:name="_Toc306029290"/>
      <w:bookmarkStart w:id="3490" w:name="_Toc306092047"/>
      <w:bookmarkStart w:id="3491" w:name="_Toc306093384"/>
      <w:bookmarkStart w:id="3492" w:name="_Toc306283351"/>
      <w:bookmarkStart w:id="3493" w:name="_Toc306284156"/>
      <w:bookmarkStart w:id="3494" w:name="_Toc306284961"/>
      <w:bookmarkStart w:id="3495" w:name="_Toc325378229"/>
      <w:bookmarkStart w:id="3496" w:name="_Toc327782419"/>
      <w:bookmarkStart w:id="3497" w:name="_Toc329073638"/>
      <w:bookmarkStart w:id="3498" w:name="_Toc329076580"/>
      <w:bookmarkStart w:id="3499" w:name="_Toc335384432"/>
      <w:bookmarkStart w:id="3500" w:name="_Toc335385245"/>
      <w:bookmarkStart w:id="3501" w:name="_Toc335386058"/>
      <w:bookmarkStart w:id="3502" w:name="_Toc340663665"/>
      <w:bookmarkStart w:id="3503" w:name="_Toc341455555"/>
      <w:bookmarkStart w:id="3504" w:name="_Toc341693793"/>
      <w:bookmarkStart w:id="3505" w:name="_Toc341699527"/>
      <w:bookmarkStart w:id="3506" w:name="_Toc341886351"/>
      <w:bookmarkStart w:id="3507" w:name="_Toc341976148"/>
      <w:bookmarkStart w:id="3508" w:name="_Toc342046118"/>
      <w:bookmarkStart w:id="3509" w:name="_Toc343863903"/>
      <w:bookmarkStart w:id="3510" w:name="_Toc348529252"/>
      <w:bookmarkStart w:id="3511" w:name="_Toc348536326"/>
      <w:bookmarkStart w:id="3512" w:name="_Toc348537270"/>
      <w:bookmarkStart w:id="3513" w:name="_Toc348538215"/>
      <w:bookmarkStart w:id="3514" w:name="_Toc348539160"/>
      <w:bookmarkStart w:id="3515" w:name="_Toc348540105"/>
      <w:bookmarkStart w:id="3516" w:name="_Toc348541050"/>
      <w:bookmarkStart w:id="3517" w:name="_Toc348541995"/>
      <w:bookmarkStart w:id="3518" w:name="_Toc348542940"/>
      <w:bookmarkStart w:id="3519" w:name="_Toc348624865"/>
      <w:bookmarkStart w:id="3520" w:name="_Toc348625810"/>
      <w:bookmarkStart w:id="3521" w:name="_Toc354409731"/>
      <w:bookmarkStart w:id="3522" w:name="_Toc354416046"/>
      <w:bookmarkStart w:id="3523" w:name="_Toc198629384"/>
      <w:bookmarkStart w:id="3524" w:name="_Toc363228671"/>
      <w:bookmarkStart w:id="3525" w:name="_Toc198629385"/>
      <w:bookmarkStart w:id="3526" w:name="_Toc363228672"/>
      <w:r w:rsidRPr="002F5F3A">
        <w:t>This chapter describes the VRRP configuration of system.</w:t>
      </w:r>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p>
    <w:p w14:paraId="57CAC285" w14:textId="77777777" w:rsidR="00D52D64" w:rsidRPr="002F5F3A" w:rsidRDefault="00D52D64" w:rsidP="0021019A">
      <w:pPr>
        <w:pStyle w:val="-1"/>
        <w:ind w:right="20"/>
      </w:pPr>
      <w:bookmarkStart w:id="3527" w:name="_Toc198629320"/>
      <w:bookmarkStart w:id="3528"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27"/>
      <w:bookmarkEnd w:id="3528"/>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77777777" w:rsidR="00D52D64" w:rsidRDefault="00D52D64" w:rsidP="0021019A">
      <w:pPr>
        <w:pStyle w:val="2"/>
        <w:ind w:right="20"/>
      </w:pPr>
      <w:bookmarkStart w:id="3529" w:name="_Toc361679457"/>
      <w:bookmarkStart w:id="3530" w:name="_Toc198629321"/>
      <w:bookmarkStart w:id="3531" w:name="_Toc445131048"/>
      <w:r w:rsidRPr="003F1039">
        <w:rPr>
          <w:rFonts w:hint="eastAsia"/>
        </w:rPr>
        <w:lastRenderedPageBreak/>
        <w:t>Information</w:t>
      </w:r>
      <w:r>
        <w:rPr>
          <w:rFonts w:hint="eastAsia"/>
        </w:rPr>
        <w:t xml:space="preserve"> About VRRP</w:t>
      </w:r>
      <w:bookmarkEnd w:id="3529"/>
      <w:bookmarkEnd w:id="3530"/>
      <w:bookmarkEnd w:id="3531"/>
    </w:p>
    <w:p w14:paraId="41F94874" w14:textId="77777777" w:rsidR="00D52D64" w:rsidRDefault="00D52D64" w:rsidP="003A3CC6">
      <w:pPr>
        <w:pStyle w:val="3"/>
        <w:ind w:left="0" w:right="20"/>
      </w:pPr>
      <w:bookmarkStart w:id="3532" w:name="_Toc361679458"/>
      <w:bookmarkStart w:id="3533" w:name="_Toc198629386"/>
      <w:bookmarkStart w:id="3534" w:name="_Toc445131049"/>
      <w:r>
        <w:rPr>
          <w:rFonts w:hint="eastAsia"/>
        </w:rPr>
        <w:t>VRRP Operation</w:t>
      </w:r>
      <w:bookmarkEnd w:id="3532"/>
      <w:bookmarkEnd w:id="3533"/>
      <w:bookmarkEnd w:id="3534"/>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35" w:name="_Toc363228673"/>
      <w:bookmarkStart w:id="3536" w:name="_Toc198629387"/>
      <w:bookmarkStart w:id="3537" w:name="_Toc391575497"/>
      <w:r>
        <w:t xml:space="preserve">Figure </w:t>
      </w:r>
      <w:fldSimple w:instr=" SEQ Figure \* ARABIC ">
        <w:r w:rsidR="00D52C4A">
          <w:rPr>
            <w:noProof/>
          </w:rPr>
          <w:t>43</w:t>
        </w:r>
      </w:fldSimple>
      <w:r w:rsidR="00D52C4A">
        <w:rPr>
          <w:rFonts w:hint="eastAsia"/>
        </w:rPr>
        <w:t xml:space="preserve"> </w:t>
      </w:r>
      <w:r w:rsidR="00D52D64">
        <w:rPr>
          <w:rFonts w:hint="eastAsia"/>
        </w:rPr>
        <w:t>Basic VRRP Topology</w:t>
      </w:r>
      <w:bookmarkEnd w:id="3535"/>
      <w:bookmarkEnd w:id="3536"/>
      <w:bookmarkEnd w:id="3537"/>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lastRenderedPageBreak/>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38" w:name="_Toc363228674"/>
      <w:bookmarkStart w:id="3539" w:name="_Toc198629388"/>
      <w:bookmarkStart w:id="3540"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38"/>
      <w:bookmarkEnd w:id="3539"/>
      <w:bookmarkEnd w:id="3540"/>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41" w:name="_Toc363228675"/>
      <w:bookmarkStart w:id="3542" w:name="_Toc198629389"/>
      <w:bookmarkStart w:id="3543" w:name="_Toc445131050"/>
      <w:r>
        <w:rPr>
          <w:rFonts w:hint="eastAsia"/>
        </w:rPr>
        <w:t xml:space="preserve">VRRP </w:t>
      </w:r>
      <w:r w:rsidRPr="00883D7E">
        <w:rPr>
          <w:rFonts w:hint="eastAsia"/>
        </w:rPr>
        <w:t>Benefits</w:t>
      </w:r>
      <w:bookmarkEnd w:id="3541"/>
      <w:bookmarkEnd w:id="3542"/>
      <w:bookmarkEnd w:id="3543"/>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77777777" w:rsidR="00D52D64" w:rsidRDefault="00D52D64" w:rsidP="003A3CC6">
      <w:pPr>
        <w:pStyle w:val="3"/>
        <w:ind w:left="0" w:right="20"/>
      </w:pPr>
      <w:bookmarkStart w:id="3544" w:name="_Toc363228676"/>
      <w:bookmarkStart w:id="3545" w:name="_Toc198629390"/>
      <w:bookmarkStart w:id="3546" w:name="_Toc445131051"/>
      <w:r>
        <w:rPr>
          <w:rFonts w:hint="eastAsia"/>
        </w:rPr>
        <w:t xml:space="preserve">Multiple Virtual </w:t>
      </w:r>
      <w:r w:rsidRPr="003F1039">
        <w:rPr>
          <w:rFonts w:hint="eastAsia"/>
        </w:rPr>
        <w:t>Rouer</w:t>
      </w:r>
      <w:r>
        <w:rPr>
          <w:rFonts w:hint="eastAsia"/>
        </w:rPr>
        <w:t xml:space="preserve"> Support</w:t>
      </w:r>
      <w:bookmarkEnd w:id="3544"/>
      <w:bookmarkEnd w:id="3545"/>
      <w:bookmarkEnd w:id="3546"/>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47" w:name="_Toc363228677"/>
      <w:bookmarkStart w:id="3548" w:name="_Toc198629391"/>
      <w:bookmarkStart w:id="3549" w:name="_Toc445131052"/>
      <w:r>
        <w:rPr>
          <w:rFonts w:hint="eastAsia"/>
        </w:rPr>
        <w:t>VRRP Router Priority and Preemption</w:t>
      </w:r>
      <w:bookmarkEnd w:id="3547"/>
      <w:bookmarkEnd w:id="3548"/>
      <w:bookmarkEnd w:id="3549"/>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77777777" w:rsidR="00D52D64" w:rsidRDefault="00D52D64" w:rsidP="003A3CC6">
      <w:pPr>
        <w:pStyle w:val="3"/>
        <w:ind w:left="0" w:right="20"/>
      </w:pPr>
      <w:bookmarkStart w:id="3550" w:name="_Toc363228678"/>
      <w:bookmarkStart w:id="3551" w:name="_Toc198629392"/>
      <w:bookmarkStart w:id="3552" w:name="_Toc445131053"/>
      <w:r w:rsidRPr="003F1039">
        <w:rPr>
          <w:rFonts w:hint="eastAsia"/>
        </w:rPr>
        <w:t>VRRP</w:t>
      </w:r>
      <w:r>
        <w:rPr>
          <w:rFonts w:hint="eastAsia"/>
        </w:rPr>
        <w:t xml:space="preserve"> Advetisements</w:t>
      </w:r>
      <w:bookmarkEnd w:id="3550"/>
      <w:bookmarkEnd w:id="3551"/>
      <w:bookmarkEnd w:id="3552"/>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53" w:name="_Toc363228679"/>
      <w:bookmarkStart w:id="3554" w:name="_Toc198629393"/>
      <w:bookmarkStart w:id="3555" w:name="_Toc445131054"/>
      <w:r>
        <w:rPr>
          <w:rFonts w:hint="eastAsia"/>
        </w:rPr>
        <w:t xml:space="preserve">VRRP </w:t>
      </w:r>
      <w:r w:rsidRPr="003F1039">
        <w:rPr>
          <w:rFonts w:hint="eastAsia"/>
        </w:rPr>
        <w:t>Object</w:t>
      </w:r>
      <w:r>
        <w:rPr>
          <w:rFonts w:hint="eastAsia"/>
        </w:rPr>
        <w:t xml:space="preserve"> Tracking</w:t>
      </w:r>
      <w:bookmarkEnd w:id="3553"/>
      <w:bookmarkEnd w:id="3554"/>
      <w:bookmarkEnd w:id="3555"/>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56" w:name="_Toc363228680"/>
      <w:bookmarkStart w:id="3557" w:name="_Toc198629394"/>
      <w:bookmarkStart w:id="3558" w:name="_Toc445131055"/>
      <w:r>
        <w:rPr>
          <w:rFonts w:hint="eastAsia"/>
        </w:rPr>
        <w:lastRenderedPageBreak/>
        <w:t xml:space="preserve">How to </w:t>
      </w:r>
      <w:r w:rsidRPr="00883D7E">
        <w:rPr>
          <w:rFonts w:hint="eastAsia"/>
        </w:rPr>
        <w:t>Configure</w:t>
      </w:r>
      <w:r>
        <w:rPr>
          <w:rFonts w:hint="eastAsia"/>
        </w:rPr>
        <w:t xml:space="preserve"> VRRP</w:t>
      </w:r>
      <w:bookmarkEnd w:id="3556"/>
      <w:bookmarkEnd w:id="3557"/>
      <w:bookmarkEnd w:id="3558"/>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59" w:name="_Toc363228681"/>
      <w:bookmarkStart w:id="3560" w:name="_Toc198629395"/>
      <w:bookmarkStart w:id="3561" w:name="_Toc445131056"/>
      <w:r w:rsidRPr="0088421A">
        <w:rPr>
          <w:rFonts w:hint="eastAsia"/>
        </w:rPr>
        <w:t>Enabling</w:t>
      </w:r>
      <w:r>
        <w:rPr>
          <w:rFonts w:hint="eastAsia"/>
        </w:rPr>
        <w:t xml:space="preserve"> VRRP</w:t>
      </w:r>
      <w:bookmarkEnd w:id="3559"/>
      <w:bookmarkEnd w:id="3560"/>
      <w:bookmarkEnd w:id="3561"/>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62"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62"/>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63" w:name="_Toc363228682"/>
      <w:bookmarkStart w:id="3564" w:name="_Toc198629396"/>
      <w:bookmarkStart w:id="3565" w:name="_Toc445131057"/>
      <w:r>
        <w:rPr>
          <w:rFonts w:hint="eastAsia"/>
        </w:rPr>
        <w:t>Disabling VRRP on an Interface</w:t>
      </w:r>
      <w:bookmarkEnd w:id="3563"/>
      <w:bookmarkEnd w:id="3564"/>
      <w:bookmarkEnd w:id="3565"/>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66"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66"/>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67" w:name="_Toc363228683"/>
      <w:bookmarkStart w:id="3568" w:name="_Toc198629397"/>
      <w:bookmarkStart w:id="3569" w:name="_Toc445131058"/>
      <w:r>
        <w:rPr>
          <w:rFonts w:hint="eastAsia"/>
        </w:rPr>
        <w:t>Configuring VRRP Object Tracking</w:t>
      </w:r>
      <w:bookmarkEnd w:id="3567"/>
      <w:bookmarkEnd w:id="3568"/>
      <w:bookmarkEnd w:id="3569"/>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70"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70"/>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77777777"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lastRenderedPageBreak/>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71" w:name="_Toc363228684"/>
      <w:bookmarkStart w:id="3572" w:name="_Toc198629398"/>
      <w:bookmarkStart w:id="3573" w:name="_Toc445131059"/>
      <w:r w:rsidRPr="0088421A">
        <w:rPr>
          <w:rFonts w:hint="eastAsia"/>
        </w:rPr>
        <w:lastRenderedPageBreak/>
        <w:t>Configuration</w:t>
      </w:r>
      <w:r>
        <w:rPr>
          <w:rFonts w:hint="eastAsia"/>
        </w:rPr>
        <w:t xml:space="preserve"> Examples for VRRP</w:t>
      </w:r>
      <w:bookmarkEnd w:id="3571"/>
      <w:bookmarkEnd w:id="3572"/>
      <w:bookmarkEnd w:id="3573"/>
    </w:p>
    <w:p w14:paraId="3B59CCF6" w14:textId="77777777" w:rsidR="00D52D64" w:rsidRDefault="00D52D64" w:rsidP="00214E37">
      <w:pPr>
        <w:pStyle w:val="3"/>
        <w:ind w:left="0" w:right="20"/>
      </w:pPr>
      <w:bookmarkStart w:id="3574" w:name="_Toc363228685"/>
      <w:bookmarkStart w:id="3575" w:name="_Toc198629399"/>
      <w:bookmarkStart w:id="3576" w:name="_Toc445131060"/>
      <w:r w:rsidRPr="0088421A">
        <w:rPr>
          <w:rFonts w:hint="eastAsia"/>
        </w:rPr>
        <w:t>Configuring</w:t>
      </w:r>
      <w:r>
        <w:rPr>
          <w:rFonts w:hint="eastAsia"/>
        </w:rPr>
        <w:t xml:space="preserve"> VRRP: Example</w:t>
      </w:r>
      <w:bookmarkEnd w:id="3574"/>
      <w:bookmarkEnd w:id="3575"/>
      <w:bookmarkEnd w:id="3576"/>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77777777" w:rsidR="00E647DB" w:rsidRPr="00A911F0" w:rsidRDefault="00E647DB" w:rsidP="002B424F">
      <w:pPr>
        <w:pStyle w:val="Randomlist"/>
        <w:numPr>
          <w:ilvl w:val="0"/>
          <w:numId w:val="25"/>
        </w:numPr>
        <w:ind w:left="0" w:right="20" w:firstLine="0"/>
      </w:pPr>
      <w:r w:rsidRPr="00A911F0">
        <w:t>Perrmption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77" w:name="_Toc363228686"/>
      <w:bookmarkStart w:id="3578" w:name="_Toc445131061"/>
      <w:r>
        <w:rPr>
          <w:rFonts w:hint="eastAsia"/>
        </w:rPr>
        <w:lastRenderedPageBreak/>
        <w:t xml:space="preserve">VRRP Object </w:t>
      </w:r>
      <w:r w:rsidRPr="00196AFC">
        <w:rPr>
          <w:rFonts w:hint="eastAsia"/>
        </w:rPr>
        <w:t>Tracking</w:t>
      </w:r>
      <w:r>
        <w:rPr>
          <w:rFonts w:hint="eastAsia"/>
        </w:rPr>
        <w:t>: Example</w:t>
      </w:r>
      <w:bookmarkEnd w:id="3577"/>
      <w:bookmarkEnd w:id="3578"/>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79" w:name="_Toc294857235"/>
      <w:bookmarkStart w:id="3580" w:name="_Toc294857397"/>
      <w:bookmarkStart w:id="3581" w:name="_Toc445131062"/>
      <w:r>
        <w:rPr>
          <w:rFonts w:hint="eastAsia"/>
        </w:rPr>
        <w:t>VRRP Object Tracking Verification: Example</w:t>
      </w:r>
      <w:bookmarkEnd w:id="3579"/>
      <w:bookmarkEnd w:id="3580"/>
      <w:bookmarkEnd w:id="3581"/>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77777777" w:rsidR="00196AFC" w:rsidRPr="00214E37" w:rsidRDefault="00196AFC" w:rsidP="00214E37">
            <w:pPr>
              <w:ind w:right="20" w:firstLine="210"/>
              <w:rPr>
                <w:sz w:val="17"/>
                <w:szCs w:val="17"/>
              </w:rPr>
            </w:pPr>
            <w:r w:rsidRPr="00214E37">
              <w:rPr>
                <w:rFonts w:hint="eastAsia"/>
                <w:sz w:val="17"/>
                <w:szCs w:val="17"/>
              </w:rPr>
              <w:t xml:space="preserve"> 1 change, lasst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82" w:name="_Toc294857463"/>
      <w:bookmarkStart w:id="3583" w:name="_Toc294877606"/>
      <w:bookmarkStart w:id="3584"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85" w:name="_Toc445131063"/>
      <w:r>
        <w:rPr>
          <w:rFonts w:hint="eastAsia"/>
        </w:rPr>
        <w:lastRenderedPageBreak/>
        <w:t>Disabling a VRRP Group on an Interface: Example</w:t>
      </w:r>
      <w:bookmarkEnd w:id="3582"/>
      <w:bookmarkEnd w:id="3583"/>
      <w:bookmarkEnd w:id="3584"/>
      <w:bookmarkEnd w:id="3585"/>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86" w:name="_Toc294879758"/>
      <w:bookmarkStart w:id="3587" w:name="_Toc294880442"/>
      <w:bookmarkStart w:id="3588" w:name="_Toc391378372"/>
      <w:bookmarkStart w:id="3589" w:name="_Toc445131064"/>
      <w:r>
        <w:rPr>
          <w:rFonts w:hint="eastAsia"/>
        </w:rPr>
        <w:lastRenderedPageBreak/>
        <w:t>NTP</w:t>
      </w:r>
      <w:bookmarkEnd w:id="3586"/>
      <w:bookmarkEnd w:id="3587"/>
      <w:bookmarkEnd w:id="3588"/>
      <w:bookmarkEnd w:id="3589"/>
    </w:p>
    <w:p w14:paraId="1F1BB976" w14:textId="77777777" w:rsidR="00D96612" w:rsidRPr="00D96612" w:rsidRDefault="00D96612" w:rsidP="0021019A">
      <w:pPr>
        <w:ind w:right="20"/>
      </w:pPr>
      <w:bookmarkStart w:id="3590" w:name="_Toc294880968"/>
      <w:bookmarkStart w:id="3591" w:name="_Toc294882272"/>
      <w:bookmarkStart w:id="3592" w:name="_Toc294882797"/>
      <w:bookmarkStart w:id="3593" w:name="_Toc295242059"/>
      <w:bookmarkStart w:id="3594" w:name="_Toc295242500"/>
      <w:bookmarkStart w:id="3595" w:name="_Toc295290820"/>
      <w:bookmarkStart w:id="3596" w:name="_Toc295390156"/>
      <w:bookmarkStart w:id="3597" w:name="_Toc295402238"/>
      <w:bookmarkStart w:id="3598" w:name="_Toc295402280"/>
      <w:bookmarkStart w:id="3599" w:name="_Toc295470758"/>
      <w:bookmarkStart w:id="3600" w:name="_Toc295741876"/>
      <w:bookmarkStart w:id="3601" w:name="_Toc295750565"/>
      <w:bookmarkStart w:id="3602" w:name="_Toc295808316"/>
      <w:bookmarkStart w:id="3603" w:name="_Toc295808988"/>
      <w:bookmarkStart w:id="3604" w:name="_Toc295820000"/>
      <w:bookmarkStart w:id="3605" w:name="_Toc295820035"/>
      <w:bookmarkStart w:id="3606" w:name="_Toc295820071"/>
      <w:bookmarkStart w:id="3607" w:name="_Toc295825914"/>
      <w:bookmarkStart w:id="3608" w:name="_Toc295832357"/>
      <w:bookmarkStart w:id="3609" w:name="_Toc295832400"/>
      <w:bookmarkStart w:id="3610" w:name="_Toc295833076"/>
      <w:bookmarkStart w:id="3611" w:name="_Toc295833840"/>
      <w:bookmarkStart w:id="3612" w:name="_Toc295836590"/>
      <w:bookmarkStart w:id="3613" w:name="_Toc295894139"/>
      <w:bookmarkStart w:id="3614" w:name="_Toc295987299"/>
      <w:bookmarkStart w:id="3615" w:name="_Toc296000229"/>
      <w:bookmarkStart w:id="3616" w:name="_Toc296001323"/>
      <w:bookmarkStart w:id="3617" w:name="_Toc296020354"/>
      <w:bookmarkStart w:id="3618" w:name="_Toc296083588"/>
      <w:bookmarkStart w:id="3619" w:name="_Toc296087059"/>
      <w:bookmarkStart w:id="3620" w:name="_Toc296176569"/>
      <w:bookmarkStart w:id="3621" w:name="_Toc296177344"/>
      <w:bookmarkStart w:id="3622" w:name="_Toc296180951"/>
      <w:bookmarkStart w:id="3623" w:name="_Toc296182028"/>
      <w:bookmarkStart w:id="3624" w:name="_Toc296182802"/>
      <w:bookmarkStart w:id="3625" w:name="_Toc296184041"/>
      <w:bookmarkStart w:id="3626" w:name="_Toc296339871"/>
      <w:bookmarkStart w:id="3627" w:name="_Toc296340651"/>
      <w:bookmarkStart w:id="3628" w:name="_Toc296671365"/>
      <w:bookmarkStart w:id="3629" w:name="_Toc296671844"/>
      <w:bookmarkStart w:id="3630" w:name="_Toc296690664"/>
      <w:bookmarkStart w:id="3631" w:name="_Toc296959273"/>
      <w:bookmarkStart w:id="3632" w:name="_Toc297822545"/>
      <w:bookmarkStart w:id="3633" w:name="_Toc306024397"/>
      <w:bookmarkStart w:id="3634" w:name="_Toc306029292"/>
      <w:bookmarkStart w:id="3635" w:name="_Toc306092049"/>
      <w:bookmarkStart w:id="3636" w:name="_Toc306093386"/>
      <w:bookmarkStart w:id="3637" w:name="_Toc306283353"/>
      <w:bookmarkStart w:id="3638" w:name="_Toc306284158"/>
      <w:bookmarkStart w:id="3639" w:name="_Toc306284963"/>
      <w:bookmarkStart w:id="3640" w:name="_Toc325378231"/>
      <w:bookmarkStart w:id="3641" w:name="_Toc327782421"/>
      <w:bookmarkStart w:id="3642" w:name="_Toc329073640"/>
      <w:bookmarkStart w:id="3643" w:name="_Toc329076582"/>
      <w:bookmarkStart w:id="3644" w:name="_Toc335384402"/>
      <w:bookmarkStart w:id="3645" w:name="_Toc335385215"/>
      <w:bookmarkStart w:id="3646" w:name="_Toc335386028"/>
      <w:bookmarkStart w:id="3647" w:name="_Toc335640806"/>
      <w:bookmarkStart w:id="3648" w:name="_Toc336588066"/>
      <w:bookmarkStart w:id="3649" w:name="_Toc336589635"/>
      <w:bookmarkStart w:id="3650" w:name="_Toc336590505"/>
      <w:bookmarkStart w:id="3651" w:name="_Toc336591241"/>
      <w:bookmarkStart w:id="3652" w:name="_Toc336604858"/>
      <w:bookmarkStart w:id="3653" w:name="_Toc336605838"/>
      <w:bookmarkStart w:id="3654" w:name="_Toc337193655"/>
      <w:bookmarkStart w:id="3655" w:name="_Toc337194462"/>
      <w:bookmarkStart w:id="3656" w:name="_Toc337195538"/>
      <w:bookmarkStart w:id="3657" w:name="_Toc337196298"/>
      <w:bookmarkStart w:id="3658" w:name="_Toc337197058"/>
      <w:bookmarkStart w:id="3659" w:name="_Toc337199448"/>
      <w:bookmarkStart w:id="3660" w:name="_Toc337200246"/>
      <w:bookmarkStart w:id="3661" w:name="_Toc337201162"/>
      <w:bookmarkStart w:id="3662" w:name="_Toc337728689"/>
      <w:bookmarkStart w:id="3663" w:name="_Toc337819162"/>
      <w:bookmarkStart w:id="3664" w:name="_Toc338755986"/>
      <w:bookmarkStart w:id="3665" w:name="_Toc339539499"/>
      <w:bookmarkStart w:id="3666" w:name="_Toc340647711"/>
      <w:bookmarkStart w:id="3667" w:name="_Toc340663631"/>
      <w:bookmarkStart w:id="3668" w:name="_Toc341455521"/>
      <w:bookmarkStart w:id="3669" w:name="_Toc341693759"/>
      <w:bookmarkStart w:id="3670" w:name="_Toc341699493"/>
      <w:bookmarkStart w:id="3671" w:name="_Toc341886317"/>
      <w:bookmarkStart w:id="3672" w:name="_Toc341976114"/>
      <w:bookmarkStart w:id="3673" w:name="_Toc342046084"/>
      <w:bookmarkStart w:id="3674" w:name="_Toc343863869"/>
      <w:bookmarkStart w:id="3675" w:name="_Toc348529219"/>
      <w:bookmarkStart w:id="3676" w:name="_Toc348536293"/>
      <w:bookmarkStart w:id="3677" w:name="_Toc348537237"/>
      <w:bookmarkStart w:id="3678" w:name="_Toc348538182"/>
      <w:bookmarkStart w:id="3679" w:name="_Toc348539127"/>
      <w:bookmarkStart w:id="3680" w:name="_Toc348540072"/>
      <w:bookmarkStart w:id="3681" w:name="_Toc348541017"/>
      <w:bookmarkStart w:id="3682" w:name="_Toc348541962"/>
      <w:bookmarkStart w:id="3683" w:name="_Toc348542907"/>
      <w:bookmarkStart w:id="3684" w:name="_Toc348624832"/>
      <w:bookmarkStart w:id="3685" w:name="_Toc348625777"/>
      <w:bookmarkStart w:id="3686" w:name="_Toc354409698"/>
      <w:bookmarkStart w:id="3687" w:name="_Toc354416013"/>
      <w:bookmarkStart w:id="3688" w:name="_Toc259460221"/>
      <w:bookmarkStart w:id="3689" w:name="_Toc292810064"/>
      <w:bookmarkStart w:id="3690" w:name="_Toc294800275"/>
      <w:bookmarkStart w:id="3691" w:name="_Toc294800475"/>
      <w:bookmarkStart w:id="3692" w:name="_Toc294800799"/>
      <w:bookmarkStart w:id="3693" w:name="_Toc337198422"/>
    </w:p>
    <w:p w14:paraId="05A6A7D5" w14:textId="77777777" w:rsidR="00D96612" w:rsidRDefault="00D96612" w:rsidP="0021019A">
      <w:pPr>
        <w:pStyle w:val="a3"/>
        <w:ind w:right="20"/>
      </w:pPr>
      <w:r w:rsidRPr="002F5F3A">
        <w:t>This chapter describes the NTP configuration of the system.</w:t>
      </w:r>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p>
    <w:p w14:paraId="65814030" w14:textId="77777777" w:rsidR="00D96612" w:rsidRPr="002F5F3A" w:rsidRDefault="00094318" w:rsidP="0021019A">
      <w:pPr>
        <w:pStyle w:val="-1"/>
        <w:ind w:right="20"/>
      </w:pPr>
      <w:bookmarkStart w:id="3694" w:name="_Toc354416184"/>
      <w:bookmarkStart w:id="3695" w:name="_Toc391378373"/>
      <w:r>
        <w:t>C9500</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94"/>
      <w:bookmarkEnd w:id="3695"/>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96" w:name="_Toc259460222"/>
      <w:bookmarkStart w:id="3697" w:name="_Toc363228689"/>
      <w:bookmarkStart w:id="3698" w:name="_Toc259460223"/>
      <w:bookmarkStart w:id="3699" w:name="_Toc363228690"/>
      <w:bookmarkStart w:id="3700" w:name="_Toc259460224"/>
      <w:bookmarkStart w:id="3701" w:name="_Toc445131065"/>
      <w:r w:rsidRPr="003F1039">
        <w:lastRenderedPageBreak/>
        <w:t>Understanding</w:t>
      </w:r>
      <w:r w:rsidRPr="002F5F3A">
        <w:t xml:space="preserve"> Time Sources</w:t>
      </w:r>
      <w:bookmarkEnd w:id="3696"/>
      <w:bookmarkEnd w:id="3697"/>
      <w:bookmarkEnd w:id="3698"/>
      <w:bookmarkEnd w:id="3699"/>
      <w:bookmarkEnd w:id="3700"/>
      <w:bookmarkEnd w:id="3701"/>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702" w:name="_Toc363228691"/>
      <w:bookmarkStart w:id="3703" w:name="_Toc259460225"/>
      <w:bookmarkStart w:id="3704" w:name="_Toc445131066"/>
      <w:r w:rsidRPr="00D96612">
        <w:rPr>
          <w:rFonts w:hint="eastAsia"/>
        </w:rPr>
        <w:t>Network</w:t>
      </w:r>
      <w:r>
        <w:rPr>
          <w:rFonts w:hint="eastAsia"/>
        </w:rPr>
        <w:t xml:space="preserve"> Time Protocol</w:t>
      </w:r>
      <w:bookmarkEnd w:id="3702"/>
      <w:bookmarkEnd w:id="3703"/>
      <w:bookmarkEnd w:id="3704"/>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705" w:name="_Toc363228692"/>
      <w:bookmarkStart w:id="3706" w:name="_Toc445131067"/>
      <w:r w:rsidRPr="00D96612">
        <w:rPr>
          <w:rFonts w:hint="eastAsia"/>
        </w:rPr>
        <w:t>Hardware</w:t>
      </w:r>
      <w:r>
        <w:rPr>
          <w:rFonts w:hint="eastAsia"/>
        </w:rPr>
        <w:t xml:space="preserve"> Clock</w:t>
      </w:r>
      <w:bookmarkEnd w:id="3705"/>
      <w:bookmarkEnd w:id="3706"/>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707" w:name="_Toc259460226"/>
      <w:bookmarkStart w:id="3708" w:name="_Toc363228693"/>
      <w:bookmarkStart w:id="3709" w:name="_Toc445131068"/>
      <w:r w:rsidRPr="00D96612">
        <w:rPr>
          <w:rFonts w:hint="eastAsia"/>
        </w:rPr>
        <w:lastRenderedPageBreak/>
        <w:t>Configuring</w:t>
      </w:r>
      <w:r>
        <w:rPr>
          <w:rFonts w:hint="eastAsia"/>
        </w:rPr>
        <w:t xml:space="preserve"> NTP</w:t>
      </w:r>
      <w:bookmarkEnd w:id="3707"/>
      <w:bookmarkEnd w:id="3708"/>
      <w:bookmarkEnd w:id="3709"/>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77777777" w:rsidR="00D96612" w:rsidRDefault="00D96612" w:rsidP="002F21BA">
      <w:pPr>
        <w:pStyle w:val="Randomlist"/>
        <w:tabs>
          <w:tab w:val="clear" w:pos="3968"/>
          <w:tab w:val="num" w:pos="1980"/>
          <w:tab w:val="num" w:pos="3320"/>
        </w:tabs>
        <w:ind w:left="0" w:right="20" w:firstLine="0"/>
      </w:pPr>
      <w:r>
        <w:rPr>
          <w:rFonts w:hint="eastAsia"/>
        </w:rPr>
        <w:t>Configuring NTP Authetnication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710" w:name="_Toc259460227"/>
      <w:bookmarkStart w:id="3711" w:name="_Toc363228694"/>
      <w:bookmarkStart w:id="3712" w:name="_Toc445131069"/>
      <w:r>
        <w:rPr>
          <w:rFonts w:hint="eastAsia"/>
        </w:rPr>
        <w:t xml:space="preserve">Configuring Poll-Based </w:t>
      </w:r>
      <w:r w:rsidRPr="00D96612">
        <w:rPr>
          <w:rFonts w:hint="eastAsia"/>
        </w:rPr>
        <w:t>NTP</w:t>
      </w:r>
      <w:r>
        <w:rPr>
          <w:rFonts w:hint="eastAsia"/>
        </w:rPr>
        <w:t xml:space="preserve"> Associations</w:t>
      </w:r>
      <w:bookmarkEnd w:id="3710"/>
      <w:bookmarkEnd w:id="3711"/>
      <w:bookmarkEnd w:id="3712"/>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s equipment. This mode is useful for a system that does not provide time information to another local client. You can use ntp server command to set time for a server that you want to have time synchronized to client mode.</w:t>
      </w:r>
    </w:p>
    <w:p w14:paraId="690530CE" w14:textId="77777777" w:rsidR="00D96612" w:rsidRPr="002F5F3A" w:rsidRDefault="00D96612" w:rsidP="002F21BA">
      <w:pPr>
        <w:pStyle w:val="a3"/>
        <w:ind w:left="0" w:right="20"/>
      </w:pPr>
      <w:r w:rsidRPr="002F5F3A">
        <w:t>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ntp peer 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713"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713"/>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77777777"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77777777"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714" w:name="_Toc259460228"/>
      <w:bookmarkStart w:id="3715" w:name="_Toc363228695"/>
      <w:bookmarkStart w:id="3716" w:name="_Toc445131070"/>
      <w:r>
        <w:rPr>
          <w:rFonts w:hint="eastAsia"/>
        </w:rPr>
        <w:t>Configuring NTP Authentication</w:t>
      </w:r>
      <w:bookmarkEnd w:id="3714"/>
      <w:bookmarkEnd w:id="3715"/>
      <w:bookmarkEnd w:id="3716"/>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717"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717"/>
    </w:p>
    <w:tbl>
      <w:tblPr>
        <w:tblStyle w:val="CLIWide"/>
        <w:tblW w:w="0" w:type="auto"/>
        <w:tblLook w:val="01E0" w:firstRow="1" w:lastRow="1" w:firstColumn="1" w:lastColumn="1" w:noHBand="0" w:noVBand="0"/>
      </w:tblPr>
      <w:tblGrid>
        <w:gridCol w:w="794"/>
        <w:gridCol w:w="3633"/>
        <w:gridCol w:w="3505"/>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77777777" w:rsidR="00D96612" w:rsidRPr="002F5F3A" w:rsidRDefault="00D96612" w:rsidP="002F21BA">
            <w:pPr>
              <w:wordWrap/>
              <w:autoSpaceDE w:val="0"/>
              <w:autoSpaceDN w:val="0"/>
              <w:adjustRightInd w:val="0"/>
              <w:ind w:right="20"/>
            </w:pPr>
            <w:r w:rsidRPr="002F5F3A">
              <w:rPr>
                <w:b/>
                <w:bCs/>
              </w:rPr>
              <w:t xml:space="preserve">ntp athentication-key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7777777" w:rsidR="00D96612" w:rsidRPr="002F5F3A" w:rsidRDefault="00D96612" w:rsidP="002F21BA">
            <w:pPr>
              <w:wordWrap/>
              <w:autoSpaceDE w:val="0"/>
              <w:autoSpaceDN w:val="0"/>
              <w:adjustRightInd w:val="0"/>
              <w:ind w:right="20"/>
            </w:pPr>
            <w:r w:rsidRPr="002F5F3A">
              <w:t>If audentication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77777777" w:rsidR="00D96612" w:rsidRPr="002F5F3A" w:rsidRDefault="00D96612" w:rsidP="002F21BA">
            <w:pPr>
              <w:wordWrap/>
              <w:autoSpaceDE w:val="0"/>
              <w:autoSpaceDN w:val="0"/>
              <w:adjustRightInd w:val="0"/>
              <w:ind w:right="20"/>
            </w:pPr>
            <w:r w:rsidRPr="002F5F3A">
              <w:t>Eables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718" w:name="_Toc259460229"/>
      <w:bookmarkStart w:id="3719" w:name="_Toc363228696"/>
      <w:bookmarkStart w:id="3720" w:name="_Toc445131071"/>
      <w:r w:rsidRPr="00D96612">
        <w:rPr>
          <w:rFonts w:hint="eastAsia"/>
        </w:rPr>
        <w:t>Configuring</w:t>
      </w:r>
      <w:r>
        <w:rPr>
          <w:rFonts w:hint="eastAsia"/>
        </w:rPr>
        <w:t xml:space="preserve"> the Source IP Address for NTP Packets</w:t>
      </w:r>
      <w:bookmarkEnd w:id="3718"/>
      <w:bookmarkEnd w:id="3719"/>
      <w:bookmarkEnd w:id="3720"/>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721"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721"/>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722" w:name="_Toc259460230"/>
      <w:bookmarkStart w:id="3723" w:name="_Toc363228697"/>
      <w:bookmarkStart w:id="3724" w:name="_Toc445131072"/>
      <w:r w:rsidRPr="00D96612">
        <w:rPr>
          <w:rFonts w:hint="eastAsia"/>
        </w:rPr>
        <w:t>Configuring</w:t>
      </w:r>
      <w:r>
        <w:rPr>
          <w:rFonts w:hint="eastAsia"/>
        </w:rPr>
        <w:t xml:space="preserve"> the System as an Authoritative NTP Server</w:t>
      </w:r>
      <w:bookmarkEnd w:id="3722"/>
      <w:bookmarkEnd w:id="3723"/>
      <w:bookmarkEnd w:id="3724"/>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25"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25"/>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26" w:name="_Toc259460231"/>
      <w:bookmarkStart w:id="3727" w:name="_Toc363228698"/>
      <w:bookmarkStart w:id="3728" w:name="_Toc445131073"/>
      <w:r>
        <w:rPr>
          <w:rFonts w:hint="eastAsia"/>
        </w:rPr>
        <w:t xml:space="preserve">Updating the </w:t>
      </w:r>
      <w:r w:rsidRPr="00D96612">
        <w:rPr>
          <w:rFonts w:hint="eastAsia"/>
        </w:rPr>
        <w:t>Hardware</w:t>
      </w:r>
      <w:r>
        <w:rPr>
          <w:rFonts w:hint="eastAsia"/>
        </w:rPr>
        <w:t xml:space="preserve"> Clock</w:t>
      </w:r>
      <w:bookmarkEnd w:id="3726"/>
      <w:bookmarkEnd w:id="3727"/>
      <w:bookmarkEnd w:id="3728"/>
    </w:p>
    <w:p w14:paraId="7EC7B192" w14:textId="77777777" w:rsidR="00D96612" w:rsidRPr="002F5F3A" w:rsidRDefault="00D96612" w:rsidP="002F21BA">
      <w:pPr>
        <w:pStyle w:val="a3"/>
        <w:ind w:left="0" w:right="20"/>
      </w:pPr>
      <w:r w:rsidRPr="002F5F3A">
        <w:t>You can set to update hardware clock by software clock from equipment having hardware clock. We recommand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29"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29"/>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30" w:name="_Toc259460232"/>
      <w:bookmarkStart w:id="3731" w:name="_Toc363228699"/>
      <w:bookmarkStart w:id="3732" w:name="_Toc445131074"/>
      <w:r w:rsidRPr="00D96612">
        <w:rPr>
          <w:rFonts w:hint="eastAsia"/>
        </w:rPr>
        <w:lastRenderedPageBreak/>
        <w:t>Configuring</w:t>
      </w:r>
      <w:r>
        <w:rPr>
          <w:rFonts w:hint="eastAsia"/>
        </w:rPr>
        <w:t xml:space="preserve"> Time and Date Manually</w:t>
      </w:r>
      <w:bookmarkEnd w:id="3730"/>
      <w:bookmarkEnd w:id="3731"/>
      <w:bookmarkEnd w:id="3732"/>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33" w:name="_Toc259460233"/>
      <w:bookmarkStart w:id="3734" w:name="_Toc445131075"/>
      <w:r w:rsidRPr="00D96612">
        <w:rPr>
          <w:rFonts w:hint="eastAsia"/>
        </w:rPr>
        <w:t>Configuring</w:t>
      </w:r>
      <w:r>
        <w:rPr>
          <w:rFonts w:hint="eastAsia"/>
        </w:rPr>
        <w:t xml:space="preserve"> the Time Zone</w:t>
      </w:r>
      <w:bookmarkEnd w:id="3733"/>
      <w:bookmarkEnd w:id="3734"/>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35" w:name="_Toc363228700"/>
      <w:bookmarkStart w:id="3736"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35"/>
      <w:bookmarkEnd w:id="3736"/>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77777777" w:rsidR="00D96612" w:rsidRPr="002F5F3A" w:rsidRDefault="00D96612" w:rsidP="00A820A4">
            <w:pPr>
              <w:wordWrap/>
              <w:autoSpaceDE w:val="0"/>
              <w:autoSpaceDN w:val="0"/>
              <w:adjustRightInd w:val="0"/>
              <w:ind w:right="20"/>
            </w:pPr>
            <w:r w:rsidRPr="002F5F3A">
              <w:t xml:space="preserve">Sets timezone. </w:t>
            </w:r>
          </w:p>
          <w:p w14:paraId="64941D76" w14:textId="77777777" w:rsidR="00D96612" w:rsidRPr="002F5F3A" w:rsidRDefault="00D96612" w:rsidP="00A820A4">
            <w:pPr>
              <w:wordWrap/>
              <w:autoSpaceDE w:val="0"/>
              <w:autoSpaceDN w:val="0"/>
              <w:adjustRightInd w:val="0"/>
              <w:ind w:right="20"/>
            </w:pPr>
            <w:r w:rsidRPr="002F5F3A">
              <w:t>Zone: name of timeband.</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37" w:name="_Toc259460234"/>
      <w:bookmarkStart w:id="3738" w:name="_Toc445131076"/>
      <w:r w:rsidRPr="00D96612">
        <w:rPr>
          <w:rFonts w:hint="eastAsia"/>
        </w:rPr>
        <w:t>Configuring</w:t>
      </w:r>
      <w:r>
        <w:rPr>
          <w:rFonts w:hint="eastAsia"/>
        </w:rPr>
        <w:t xml:space="preserve"> Summer Time (Daylight Savings Time)</w:t>
      </w:r>
      <w:bookmarkEnd w:id="3737"/>
      <w:bookmarkEnd w:id="3738"/>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39" w:name="_Toc363228701"/>
      <w:bookmarkStart w:id="3740"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39"/>
      <w:bookmarkEnd w:id="3740"/>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41"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41"/>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7777777"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date onth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42" w:name="_Toc259460235"/>
      <w:bookmarkStart w:id="3743" w:name="_Toc363228702"/>
      <w:bookmarkStart w:id="3744" w:name="_Toc445131077"/>
      <w:r>
        <w:rPr>
          <w:rFonts w:hint="eastAsia"/>
        </w:rPr>
        <w:t xml:space="preserve">Manually </w:t>
      </w:r>
      <w:r w:rsidRPr="00D96612">
        <w:rPr>
          <w:rFonts w:hint="eastAsia"/>
        </w:rPr>
        <w:t>Setting</w:t>
      </w:r>
      <w:r>
        <w:rPr>
          <w:rFonts w:hint="eastAsia"/>
        </w:rPr>
        <w:t xml:space="preserve"> the Software Clock</w:t>
      </w:r>
      <w:bookmarkEnd w:id="3742"/>
      <w:bookmarkEnd w:id="3743"/>
      <w:bookmarkEnd w:id="3744"/>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45"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45"/>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46" w:name="_Toc259460236"/>
      <w:bookmarkStart w:id="3747" w:name="_Toc363228703"/>
      <w:bookmarkStart w:id="3748" w:name="_Toc445131078"/>
      <w:r>
        <w:rPr>
          <w:rFonts w:hint="eastAsia"/>
        </w:rPr>
        <w:lastRenderedPageBreak/>
        <w:t xml:space="preserve">Using the </w:t>
      </w:r>
      <w:r w:rsidRPr="00196AFC">
        <w:rPr>
          <w:rFonts w:hint="eastAsia"/>
        </w:rPr>
        <w:t>Hardware</w:t>
      </w:r>
      <w:r>
        <w:rPr>
          <w:rFonts w:hint="eastAsia"/>
        </w:rPr>
        <w:t xml:space="preserve"> Clock</w:t>
      </w:r>
      <w:bookmarkEnd w:id="3746"/>
      <w:bookmarkEnd w:id="3747"/>
      <w:bookmarkEnd w:id="3748"/>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49" w:name="_Toc259460237"/>
      <w:bookmarkStart w:id="3750" w:name="_Toc363228704"/>
      <w:bookmarkStart w:id="3751" w:name="_Toc445131079"/>
      <w:r>
        <w:rPr>
          <w:rFonts w:hint="eastAsia"/>
        </w:rPr>
        <w:t xml:space="preserve">Setting the </w:t>
      </w:r>
      <w:r w:rsidRPr="00D96612">
        <w:rPr>
          <w:rFonts w:hint="eastAsia"/>
        </w:rPr>
        <w:t>Hardware</w:t>
      </w:r>
      <w:r>
        <w:rPr>
          <w:rFonts w:hint="eastAsia"/>
        </w:rPr>
        <w:t xml:space="preserve"> Clock</w:t>
      </w:r>
      <w:bookmarkEnd w:id="3749"/>
      <w:bookmarkEnd w:id="3750"/>
      <w:bookmarkEnd w:id="3751"/>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52"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52"/>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53" w:name="_Toc259460238"/>
      <w:bookmarkStart w:id="3754" w:name="_Toc363228705"/>
      <w:bookmarkStart w:id="3755" w:name="_Toc445131080"/>
      <w:r>
        <w:rPr>
          <w:rFonts w:hint="eastAsia"/>
        </w:rPr>
        <w:t>Setting the Software Clock from the Hardware Clock</w:t>
      </w:r>
      <w:bookmarkEnd w:id="3753"/>
      <w:bookmarkEnd w:id="3754"/>
      <w:bookmarkEnd w:id="3755"/>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56"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56"/>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57" w:name="_Toc259460240"/>
      <w:bookmarkStart w:id="3758" w:name="_Toc363228707"/>
    </w:p>
    <w:p w14:paraId="436AEB99" w14:textId="77777777" w:rsidR="00D96612" w:rsidRDefault="00D96612" w:rsidP="0021019A">
      <w:pPr>
        <w:pStyle w:val="3"/>
        <w:ind w:right="20"/>
      </w:pPr>
      <w:bookmarkStart w:id="3759" w:name="_Toc445131081"/>
      <w:r>
        <w:rPr>
          <w:rFonts w:hint="eastAsia"/>
        </w:rPr>
        <w:t>Setting the Hardware Clock from the Software Clock</w:t>
      </w:r>
      <w:bookmarkEnd w:id="3757"/>
      <w:bookmarkEnd w:id="3758"/>
      <w:bookmarkEnd w:id="3759"/>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60"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60"/>
    </w:p>
    <w:tbl>
      <w:tblPr>
        <w:tblStyle w:val="CLIWide"/>
        <w:tblW w:w="0" w:type="auto"/>
        <w:tblLook w:val="01E0" w:firstRow="1" w:lastRow="1" w:firstColumn="1" w:lastColumn="1" w:noHBand="0" w:noVBand="0"/>
      </w:tblPr>
      <w:tblGrid>
        <w:gridCol w:w="3856"/>
        <w:gridCol w:w="4076"/>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7777777" w:rsidR="00D96612" w:rsidRPr="002F5F3A" w:rsidRDefault="00D96612" w:rsidP="0021019A">
            <w:pPr>
              <w:wordWrap/>
              <w:autoSpaceDE w:val="0"/>
              <w:autoSpaceDN w:val="0"/>
              <w:adjustRightInd w:val="0"/>
              <w:ind w:right="20"/>
            </w:pPr>
            <w:r w:rsidRPr="002F5F3A">
              <w:t>Sets hardware clock with softwareclock.</w:t>
            </w:r>
          </w:p>
        </w:tc>
      </w:tr>
    </w:tbl>
    <w:p w14:paraId="3B41ECF4" w14:textId="77777777" w:rsidR="00D96612" w:rsidRDefault="00D96612" w:rsidP="0021019A">
      <w:pPr>
        <w:pStyle w:val="2"/>
        <w:ind w:right="20"/>
      </w:pPr>
      <w:bookmarkStart w:id="3761" w:name="_Toc294800482"/>
      <w:bookmarkStart w:id="3762" w:name="_Toc445131082"/>
      <w:r>
        <w:rPr>
          <w:rFonts w:hint="eastAsia"/>
        </w:rPr>
        <w:lastRenderedPageBreak/>
        <w:t xml:space="preserve">Monitoring </w:t>
      </w:r>
      <w:r w:rsidRPr="00D96612">
        <w:rPr>
          <w:rFonts w:hint="eastAsia"/>
        </w:rPr>
        <w:t>Time</w:t>
      </w:r>
      <w:r>
        <w:rPr>
          <w:rFonts w:hint="eastAsia"/>
        </w:rPr>
        <w:t xml:space="preserve"> and Calendar Services</w:t>
      </w:r>
      <w:bookmarkEnd w:id="3761"/>
      <w:bookmarkEnd w:id="3762"/>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63" w:name="_Toc294800806"/>
      <w:bookmarkStart w:id="3764"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63"/>
      <w:bookmarkEnd w:id="3764"/>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65" w:name="_Toc294800865"/>
      <w:bookmarkStart w:id="3766" w:name="_Toc294800901"/>
      <w:bookmarkStart w:id="3767" w:name="_Toc294856189"/>
      <w:bookmarkStart w:id="3768" w:name="_Toc445131083"/>
      <w:r>
        <w:rPr>
          <w:rFonts w:hint="eastAsia"/>
        </w:rPr>
        <w:t>Clock Calendar and NTP Configuration Examples</w:t>
      </w:r>
      <w:bookmarkEnd w:id="3765"/>
      <w:bookmarkEnd w:id="3766"/>
      <w:bookmarkEnd w:id="3767"/>
      <w:bookmarkEnd w:id="3768"/>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Default="00D96612" w:rsidP="0021019A">
      <w:pPr>
        <w:pStyle w:val="1"/>
        <w:ind w:right="20"/>
      </w:pPr>
      <w:bookmarkStart w:id="3769" w:name="_Toc294856735"/>
      <w:bookmarkStart w:id="3770" w:name="_Toc294857399"/>
      <w:bookmarkStart w:id="3771" w:name="_Toc391378374"/>
      <w:bookmarkStart w:id="3772" w:name="_Toc445131084"/>
      <w:r>
        <w:rPr>
          <w:rFonts w:hint="eastAsia"/>
        </w:rPr>
        <w:lastRenderedPageBreak/>
        <w:t>Dynamic ARP Inspection</w:t>
      </w:r>
      <w:bookmarkEnd w:id="3769"/>
      <w:bookmarkEnd w:id="3770"/>
      <w:bookmarkEnd w:id="3771"/>
      <w:bookmarkEnd w:id="3772"/>
    </w:p>
    <w:p w14:paraId="752228A2" w14:textId="77777777" w:rsidR="003F5DC1" w:rsidRPr="003F5DC1" w:rsidRDefault="003F5DC1" w:rsidP="0021019A">
      <w:pPr>
        <w:ind w:right="20"/>
      </w:pPr>
      <w:bookmarkStart w:id="3773" w:name="_Toc294857465"/>
      <w:bookmarkStart w:id="3774" w:name="_Toc294877608"/>
      <w:bookmarkStart w:id="3775" w:name="_Toc294878135"/>
      <w:bookmarkStart w:id="3776" w:name="_Toc294879760"/>
      <w:bookmarkStart w:id="3777" w:name="_Toc294880444"/>
      <w:bookmarkStart w:id="3778" w:name="_Toc294880970"/>
      <w:bookmarkStart w:id="3779" w:name="_Toc294882274"/>
      <w:bookmarkStart w:id="3780" w:name="_Toc294882799"/>
      <w:bookmarkStart w:id="3781" w:name="_Toc295242061"/>
      <w:bookmarkStart w:id="3782" w:name="_Toc295242502"/>
      <w:bookmarkStart w:id="3783" w:name="_Toc295290822"/>
      <w:bookmarkStart w:id="3784" w:name="_Toc295390158"/>
      <w:bookmarkStart w:id="3785" w:name="_Toc295402240"/>
      <w:bookmarkStart w:id="3786" w:name="_Toc295402282"/>
      <w:bookmarkStart w:id="3787" w:name="_Toc295470760"/>
      <w:bookmarkStart w:id="3788" w:name="_Toc295741878"/>
      <w:bookmarkStart w:id="3789" w:name="_Toc295750567"/>
      <w:bookmarkStart w:id="3790" w:name="_Toc295832359"/>
      <w:bookmarkStart w:id="3791" w:name="_Toc295832402"/>
      <w:bookmarkStart w:id="3792" w:name="_Toc295833078"/>
      <w:bookmarkStart w:id="3793" w:name="_Toc295833842"/>
      <w:bookmarkStart w:id="3794" w:name="_Toc295836592"/>
      <w:bookmarkStart w:id="3795" w:name="_Toc295894141"/>
      <w:bookmarkStart w:id="3796" w:name="_Toc295987301"/>
      <w:bookmarkStart w:id="3797" w:name="_Toc296000231"/>
      <w:bookmarkStart w:id="3798" w:name="_Toc296001325"/>
      <w:bookmarkStart w:id="3799" w:name="_Toc296020356"/>
      <w:bookmarkStart w:id="3800" w:name="_Toc296083590"/>
      <w:bookmarkStart w:id="3801" w:name="_Toc296087061"/>
      <w:bookmarkStart w:id="3802" w:name="_Toc296176571"/>
      <w:bookmarkStart w:id="3803" w:name="_Toc296177346"/>
      <w:bookmarkStart w:id="3804" w:name="_Toc296180953"/>
      <w:bookmarkStart w:id="3805" w:name="_Toc296182030"/>
      <w:bookmarkStart w:id="3806" w:name="_Toc296182804"/>
      <w:bookmarkStart w:id="3807" w:name="_Toc296184043"/>
      <w:bookmarkStart w:id="3808" w:name="_Toc296339873"/>
      <w:bookmarkStart w:id="3809" w:name="_Toc296340653"/>
      <w:bookmarkStart w:id="3810" w:name="_Toc296671323"/>
      <w:bookmarkStart w:id="3811" w:name="_Toc296671367"/>
      <w:bookmarkStart w:id="3812" w:name="_Toc296671846"/>
      <w:bookmarkStart w:id="3813" w:name="_Toc296690666"/>
      <w:bookmarkStart w:id="3814" w:name="_Toc296959275"/>
      <w:bookmarkStart w:id="3815" w:name="_Toc297822547"/>
      <w:bookmarkStart w:id="3816" w:name="_Toc306024399"/>
      <w:bookmarkStart w:id="3817" w:name="_Toc306029294"/>
      <w:bookmarkStart w:id="3818" w:name="_Toc306092051"/>
      <w:bookmarkStart w:id="3819" w:name="_Toc306093388"/>
      <w:bookmarkStart w:id="3820" w:name="_Toc306283355"/>
      <w:bookmarkStart w:id="3821" w:name="_Toc306284160"/>
      <w:bookmarkStart w:id="3822" w:name="_Toc306284965"/>
      <w:bookmarkStart w:id="3823" w:name="_Toc325378233"/>
      <w:bookmarkStart w:id="3824" w:name="_Toc327782423"/>
      <w:bookmarkStart w:id="3825" w:name="_Toc329073642"/>
      <w:bookmarkStart w:id="3826" w:name="_Toc329076584"/>
      <w:bookmarkStart w:id="3827" w:name="_Toc335384420"/>
      <w:bookmarkStart w:id="3828" w:name="_Toc335385233"/>
      <w:bookmarkStart w:id="3829" w:name="_Toc335386046"/>
      <w:bookmarkStart w:id="3830" w:name="_Toc335640824"/>
      <w:bookmarkStart w:id="3831" w:name="_Toc336588084"/>
      <w:bookmarkStart w:id="3832" w:name="_Toc336589653"/>
      <w:bookmarkStart w:id="3833" w:name="_Toc336590523"/>
      <w:bookmarkStart w:id="3834" w:name="_Toc336591259"/>
      <w:bookmarkStart w:id="3835" w:name="_Toc336604876"/>
      <w:bookmarkStart w:id="3836" w:name="_Toc336605856"/>
      <w:bookmarkStart w:id="3837" w:name="_Toc337193673"/>
      <w:bookmarkStart w:id="3838" w:name="_Toc337194480"/>
      <w:bookmarkStart w:id="3839" w:name="_Toc337195556"/>
      <w:bookmarkStart w:id="3840" w:name="_Toc337196316"/>
      <w:bookmarkStart w:id="3841" w:name="_Toc337197076"/>
      <w:bookmarkStart w:id="3842" w:name="_Toc337199466"/>
      <w:bookmarkStart w:id="3843" w:name="_Toc337200264"/>
      <w:bookmarkStart w:id="3844" w:name="_Toc337201180"/>
      <w:bookmarkStart w:id="3845" w:name="_Toc337728707"/>
      <w:bookmarkStart w:id="3846" w:name="_Toc337819180"/>
      <w:bookmarkStart w:id="3847" w:name="_Toc338756004"/>
      <w:bookmarkStart w:id="3848" w:name="_Toc339539517"/>
      <w:bookmarkStart w:id="3849" w:name="_Toc340647729"/>
      <w:bookmarkStart w:id="3850" w:name="_Toc340663649"/>
      <w:bookmarkStart w:id="3851" w:name="_Toc341455539"/>
      <w:bookmarkStart w:id="3852" w:name="_Toc341693777"/>
      <w:bookmarkStart w:id="3853" w:name="_Toc341699511"/>
      <w:bookmarkStart w:id="3854" w:name="_Toc341886335"/>
      <w:bookmarkStart w:id="3855" w:name="_Toc341976132"/>
      <w:bookmarkStart w:id="3856" w:name="_Toc342046102"/>
      <w:bookmarkStart w:id="3857" w:name="_Toc343863887"/>
      <w:bookmarkStart w:id="3858" w:name="_Toc348529237"/>
      <w:bookmarkStart w:id="3859" w:name="_Toc348536311"/>
      <w:bookmarkStart w:id="3860" w:name="_Toc348537255"/>
      <w:bookmarkStart w:id="3861" w:name="_Toc348538200"/>
      <w:bookmarkStart w:id="3862" w:name="_Toc348539145"/>
      <w:bookmarkStart w:id="3863" w:name="_Toc348540090"/>
      <w:bookmarkStart w:id="3864" w:name="_Toc348541035"/>
      <w:bookmarkStart w:id="3865" w:name="_Toc348541980"/>
      <w:bookmarkStart w:id="3866" w:name="_Toc348542925"/>
      <w:bookmarkStart w:id="3867" w:name="_Toc348624850"/>
      <w:bookmarkStart w:id="3868" w:name="_Toc348625795"/>
      <w:bookmarkStart w:id="3869" w:name="_Toc354409716"/>
      <w:bookmarkStart w:id="3870" w:name="_Toc354416031"/>
      <w:bookmarkStart w:id="3871" w:name="_Toc253407638"/>
      <w:bookmarkStart w:id="3872" w:name="_Toc363228709"/>
      <w:bookmarkStart w:id="3873" w:name="_Toc253407639"/>
      <w:bookmarkStart w:id="3874" w:name="_Toc363228710"/>
    </w:p>
    <w:p w14:paraId="3A7DBB0C" w14:textId="77777777" w:rsidR="00D96612" w:rsidRDefault="00D96612" w:rsidP="0021019A">
      <w:pPr>
        <w:pStyle w:val="a3"/>
        <w:ind w:right="20"/>
      </w:pPr>
      <w:r w:rsidRPr="002F5F3A">
        <w:t>This chapter describes the function of dynamic Address Resolution Protocol (ARP) inspection (DAI) which is used for inspecting ARP packet.</w:t>
      </w:r>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p>
    <w:p w14:paraId="047DA04B" w14:textId="77777777" w:rsidR="00D96612" w:rsidRPr="002F5F3A" w:rsidRDefault="00D96612" w:rsidP="0021019A">
      <w:pPr>
        <w:pStyle w:val="a3"/>
        <w:ind w:right="20"/>
      </w:pPr>
      <w:r w:rsidRPr="002F5F3A">
        <w:t xml:space="preserve">This chapter consists of the following sections: </w:t>
      </w:r>
    </w:p>
    <w:p w14:paraId="627B040F" w14:textId="77777777" w:rsidR="00D96612" w:rsidRPr="002F5F3A" w:rsidRDefault="00D96612" w:rsidP="0021019A">
      <w:pPr>
        <w:pStyle w:val="Randomlist"/>
        <w:tabs>
          <w:tab w:val="clear" w:pos="3968"/>
          <w:tab w:val="num" w:pos="1980"/>
          <w:tab w:val="num" w:pos="3320"/>
        </w:tabs>
        <w:ind w:left="2104" w:right="20" w:hanging="403"/>
      </w:pPr>
      <w:r w:rsidRPr="002F5F3A">
        <w:t>Understanding DAI</w:t>
      </w:r>
    </w:p>
    <w:p w14:paraId="245790BD" w14:textId="77777777" w:rsidR="00D96612" w:rsidRPr="002F5F3A" w:rsidRDefault="00D96612" w:rsidP="0021019A">
      <w:pPr>
        <w:pStyle w:val="Randomlist"/>
        <w:tabs>
          <w:tab w:val="clear" w:pos="3968"/>
          <w:tab w:val="num" w:pos="1980"/>
          <w:tab w:val="num" w:pos="3320"/>
        </w:tabs>
        <w:ind w:left="2104" w:right="20" w:hanging="403"/>
      </w:pPr>
      <w:r w:rsidRPr="002F5F3A">
        <w:t>Default DAI Configuration</w:t>
      </w:r>
    </w:p>
    <w:p w14:paraId="4E585B9B" w14:textId="77777777" w:rsidR="00D96612" w:rsidRPr="002F5F3A" w:rsidRDefault="00D96612" w:rsidP="0021019A">
      <w:pPr>
        <w:pStyle w:val="Randomlist"/>
        <w:tabs>
          <w:tab w:val="clear" w:pos="3968"/>
          <w:tab w:val="num" w:pos="1980"/>
          <w:tab w:val="num" w:pos="3320"/>
        </w:tabs>
        <w:ind w:left="2104" w:right="20" w:hanging="403"/>
      </w:pPr>
      <w:r w:rsidRPr="002F5F3A">
        <w:t>DAI Configuration Guidelines and Restrictions</w:t>
      </w:r>
    </w:p>
    <w:p w14:paraId="2EBF24F3" w14:textId="77777777" w:rsidR="00D96612" w:rsidRPr="002F5F3A" w:rsidRDefault="00D96612" w:rsidP="0021019A">
      <w:pPr>
        <w:pStyle w:val="Randomlist"/>
        <w:tabs>
          <w:tab w:val="clear" w:pos="3968"/>
          <w:tab w:val="num" w:pos="1980"/>
          <w:tab w:val="num" w:pos="3320"/>
        </w:tabs>
        <w:ind w:left="2104" w:right="20" w:hanging="403"/>
      </w:pPr>
      <w:r w:rsidRPr="002F5F3A">
        <w:t>Configuring DAI</w:t>
      </w:r>
    </w:p>
    <w:p w14:paraId="75F9375F" w14:textId="77777777" w:rsidR="00D96612" w:rsidRPr="002F5F3A" w:rsidRDefault="00D96612" w:rsidP="0021019A">
      <w:pPr>
        <w:pStyle w:val="Randomlist"/>
        <w:tabs>
          <w:tab w:val="clear" w:pos="3968"/>
          <w:tab w:val="num" w:pos="1980"/>
          <w:tab w:val="num" w:pos="3320"/>
        </w:tabs>
        <w:ind w:left="2104" w:right="20" w:hanging="403"/>
      </w:pPr>
      <w:r w:rsidRPr="002F5F3A">
        <w:t>DAI Configuration Samples</w:t>
      </w:r>
    </w:p>
    <w:p w14:paraId="74CE2115" w14:textId="77777777" w:rsidR="00D96612" w:rsidRPr="00D96612" w:rsidRDefault="00D96612" w:rsidP="0021019A">
      <w:pPr>
        <w:ind w:right="20"/>
      </w:pPr>
    </w:p>
    <w:p w14:paraId="22D82049" w14:textId="77777777" w:rsidR="00D96612" w:rsidRDefault="00D96612" w:rsidP="0021019A">
      <w:pPr>
        <w:pStyle w:val="a3"/>
        <w:ind w:right="20"/>
        <w:rPr>
          <w:rFonts w:cs="Arial"/>
        </w:rPr>
      </w:pPr>
    </w:p>
    <w:p w14:paraId="585B5B86" w14:textId="77777777" w:rsidR="00D96612" w:rsidRDefault="00D96612" w:rsidP="0021019A">
      <w:pPr>
        <w:ind w:right="20"/>
        <w:rPr>
          <w:noProof/>
        </w:rPr>
      </w:pPr>
      <w:r>
        <w:br w:type="page"/>
      </w:r>
    </w:p>
    <w:p w14:paraId="43D2F6B3" w14:textId="77777777" w:rsidR="00D96612" w:rsidRPr="002C2A95" w:rsidRDefault="00D96612" w:rsidP="0021019A">
      <w:pPr>
        <w:pStyle w:val="2"/>
        <w:ind w:right="20"/>
      </w:pPr>
      <w:bookmarkStart w:id="3875" w:name="_Toc253407640"/>
      <w:bookmarkStart w:id="3876" w:name="_Toc363228711"/>
      <w:bookmarkStart w:id="3877" w:name="_Toc445131085"/>
      <w:r w:rsidRPr="00196AFC">
        <w:lastRenderedPageBreak/>
        <w:t>Understanding</w:t>
      </w:r>
      <w:r>
        <w:t xml:space="preserve"> </w:t>
      </w:r>
      <w:r>
        <w:rPr>
          <w:rFonts w:hint="eastAsia"/>
        </w:rPr>
        <w:t>DAI</w:t>
      </w:r>
      <w:bookmarkEnd w:id="3875"/>
      <w:bookmarkEnd w:id="3876"/>
      <w:bookmarkEnd w:id="3877"/>
    </w:p>
    <w:p w14:paraId="0F4F14C3" w14:textId="77777777" w:rsidR="00D96612" w:rsidRPr="002F5F3A" w:rsidRDefault="00D96612" w:rsidP="00836722">
      <w:pPr>
        <w:pStyle w:val="a3"/>
        <w:ind w:left="0" w:right="20"/>
      </w:pPr>
      <w:r w:rsidRPr="002F5F3A">
        <w:t>This section describes the basic function of DAI and the method to protect the ARP spoofing attack by using of DAI function. This section comprises the following subsections:</w:t>
      </w:r>
    </w:p>
    <w:p w14:paraId="67DC273F"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w:t>
      </w:r>
    </w:p>
    <w:p w14:paraId="03DA94C0"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 Spoofing Attacks</w:t>
      </w:r>
    </w:p>
    <w:p w14:paraId="73893CB3"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DAI and ARP Spoofing Attacks</w:t>
      </w:r>
    </w:p>
    <w:p w14:paraId="72EA8CA5"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Interface Trust States and Network Security</w:t>
      </w:r>
    </w:p>
    <w:p w14:paraId="2B228C41"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Rate Limiting of ARP Packets</w:t>
      </w:r>
    </w:p>
    <w:p w14:paraId="676B6C42"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Relative Priority of ARP ACLs and DHCP Snooping Entries</w:t>
      </w:r>
    </w:p>
    <w:p w14:paraId="1F25073B"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Logging of Dropped Packets</w:t>
      </w:r>
    </w:p>
    <w:p w14:paraId="6A932172" w14:textId="77777777" w:rsidR="00D96612" w:rsidRDefault="00D96612" w:rsidP="00836722">
      <w:pPr>
        <w:pStyle w:val="3"/>
        <w:ind w:left="0" w:right="20"/>
      </w:pPr>
      <w:bookmarkStart w:id="3878" w:name="_Toc253407641"/>
      <w:bookmarkStart w:id="3879" w:name="_Toc445131086"/>
      <w:r w:rsidRPr="00196AFC">
        <w:rPr>
          <w:rFonts w:hint="eastAsia"/>
        </w:rPr>
        <w:t>Understanding</w:t>
      </w:r>
      <w:r>
        <w:rPr>
          <w:rFonts w:hint="eastAsia"/>
        </w:rPr>
        <w:t xml:space="preserve"> ARP</w:t>
      </w:r>
      <w:bookmarkEnd w:id="3878"/>
      <w:bookmarkEnd w:id="3879"/>
    </w:p>
    <w:p w14:paraId="29770967" w14:textId="77777777" w:rsidR="00D96612" w:rsidRPr="002F5F3A" w:rsidRDefault="00D96612" w:rsidP="00836722">
      <w:pPr>
        <w:pStyle w:val="a3"/>
        <w:ind w:left="0" w:right="20"/>
      </w:pPr>
      <w:r w:rsidRPr="002F5F3A">
        <w:t>ARP allows correlating IP address and MAC address by putting into a mapping table so that IP communication can be conducted within Layer 2 broadcast domain. For example, when host B wants to transmit data to host A, let</w:t>
      </w:r>
      <w:r w:rsidRPr="002F5F3A">
        <w:t>’</w:t>
      </w:r>
      <w:r w:rsidRPr="002F5F3A">
        <w:t>s assume that there would be no registered MAC address of host A within the ARP table in host B.</w:t>
      </w:r>
    </w:p>
    <w:p w14:paraId="56B078FA" w14:textId="77777777" w:rsidR="00D96612" w:rsidRDefault="00196AFC" w:rsidP="00836722">
      <w:pPr>
        <w:ind w:leftChars="945" w:left="1701" w:right="20"/>
        <w:jc w:val="left"/>
        <w:rPr>
          <w:rFonts w:ascii="굴림" w:eastAsia="굴림" w:hAnsi="굴림" w:cs="Times New Roman"/>
        </w:rPr>
      </w:pPr>
      <w:r>
        <w:rPr>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Default="000B3137" w:rsidP="00836722">
      <w:pPr>
        <w:pStyle w:val="afffff3"/>
        <w:ind w:left="0" w:right="20"/>
      </w:pPr>
      <w:bookmarkStart w:id="3880" w:name="_Toc363228712"/>
      <w:bookmarkStart w:id="3881" w:name="_Toc391575499"/>
      <w:r>
        <w:t xml:space="preserve">Figure </w:t>
      </w:r>
      <w:fldSimple w:instr=" SEQ Figure \* ARABIC ">
        <w:r w:rsidR="00D52C4A">
          <w:rPr>
            <w:noProof/>
          </w:rPr>
          <w:t>45</w:t>
        </w:r>
      </w:fldSimple>
      <w:r w:rsidR="00D52C4A">
        <w:rPr>
          <w:rFonts w:hint="eastAsia"/>
        </w:rPr>
        <w:t xml:space="preserve"> </w:t>
      </w:r>
      <w:r w:rsidRPr="002F5F3A">
        <w:t>Understanding ARP</w:t>
      </w:r>
      <w:bookmarkEnd w:id="3880"/>
      <w:bookmarkEnd w:id="3881"/>
    </w:p>
    <w:p w14:paraId="569B7FBF" w14:textId="77777777" w:rsidR="00D96612" w:rsidRPr="002F5F3A" w:rsidRDefault="00D96612" w:rsidP="00836722">
      <w:pPr>
        <w:pStyle w:val="a3"/>
        <w:ind w:left="0" w:right="20"/>
      </w:pPr>
      <w:r w:rsidRPr="002F5F3A">
        <w:t>To find out the MAC address for host A</w:t>
      </w:r>
      <w:r w:rsidRPr="002F5F3A">
        <w:t>’</w:t>
      </w:r>
      <w:r w:rsidRPr="002F5F3A">
        <w:t>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Default="00D96612" w:rsidP="00836722">
      <w:pPr>
        <w:pStyle w:val="3"/>
        <w:ind w:left="0" w:right="20"/>
      </w:pPr>
      <w:bookmarkStart w:id="3882" w:name="_Toc253407642"/>
      <w:bookmarkStart w:id="3883" w:name="_Toc363228713"/>
      <w:bookmarkStart w:id="3884" w:name="_Toc445131087"/>
      <w:r w:rsidRPr="00196AFC">
        <w:rPr>
          <w:rFonts w:hint="eastAsia"/>
        </w:rPr>
        <w:t>Understanding</w:t>
      </w:r>
      <w:r>
        <w:rPr>
          <w:rFonts w:hint="eastAsia"/>
        </w:rPr>
        <w:t xml:space="preserve"> ARP Spoofing Attacks</w:t>
      </w:r>
      <w:bookmarkEnd w:id="3882"/>
      <w:bookmarkEnd w:id="3883"/>
      <w:bookmarkEnd w:id="3884"/>
    </w:p>
    <w:p w14:paraId="2E8613CA" w14:textId="77777777" w:rsidR="00D96612" w:rsidRPr="002F5F3A" w:rsidRDefault="00D96612" w:rsidP="00836722">
      <w:pPr>
        <w:pStyle w:val="a3"/>
        <w:ind w:left="0" w:right="20"/>
      </w:pPr>
      <w:r w:rsidRPr="002F5F3A">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w:t>
      </w:r>
      <w:r w:rsidRPr="002F5F3A">
        <w:t>’</w:t>
      </w:r>
      <w:r w:rsidRPr="002F5F3A">
        <w:t>s computer.</w:t>
      </w:r>
    </w:p>
    <w:p w14:paraId="68B1E6AD" w14:textId="77777777" w:rsidR="00D96612" w:rsidRPr="002F5F3A" w:rsidRDefault="00D96612" w:rsidP="00836722">
      <w:pPr>
        <w:pStyle w:val="a3"/>
        <w:ind w:left="0" w:right="20"/>
      </w:pPr>
      <w:r w:rsidRPr="002F5F3A">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Default="00196AFC" w:rsidP="00836722">
      <w:pPr>
        <w:ind w:leftChars="945" w:left="1701" w:right="20"/>
        <w:jc w:val="left"/>
        <w:rPr>
          <w:rFonts w:ascii="굴림" w:eastAsia="굴림" w:hAnsi="굴림" w:cs="Times New Roman"/>
        </w:rPr>
      </w:pPr>
      <w:r>
        <w:rPr>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Default="000B3137" w:rsidP="00836722">
      <w:pPr>
        <w:pStyle w:val="afffff3"/>
        <w:ind w:left="0" w:right="20"/>
      </w:pPr>
      <w:bookmarkStart w:id="3885" w:name="_Toc391575500"/>
      <w:r>
        <w:t xml:space="preserve">Figure </w:t>
      </w:r>
      <w:fldSimple w:instr=" SEQ Figure \* ARABIC ">
        <w:r w:rsidR="00D52C4A">
          <w:rPr>
            <w:noProof/>
          </w:rPr>
          <w:t>46</w:t>
        </w:r>
      </w:fldSimple>
      <w:r w:rsidR="00D52C4A">
        <w:rPr>
          <w:rFonts w:hint="eastAsia"/>
        </w:rPr>
        <w:t xml:space="preserve"> </w:t>
      </w:r>
      <w:r w:rsidRPr="002F5F3A">
        <w:t>Understanding ARP Spoofing Attacks</w:t>
      </w:r>
      <w:bookmarkEnd w:id="3885"/>
    </w:p>
    <w:p w14:paraId="56FEFD59" w14:textId="77777777" w:rsidR="00D96612" w:rsidRPr="002F5F3A" w:rsidRDefault="00D96612" w:rsidP="00836722">
      <w:pPr>
        <w:pStyle w:val="a3"/>
        <w:ind w:left="0" w:right="20"/>
      </w:pPr>
      <w:r w:rsidRPr="002F5F3A">
        <w:t xml:space="preserve">Hosts A, B and C are interconnected through the interfaces A, B, and C of the switch centered in the picture, and they are all in same subnet. The IP address and MAC address are shown in parenthesis in the figure. For example, host A uses IP address, </w:t>
      </w:r>
      <w:r w:rsidRPr="002F5F3A">
        <w:t>‘</w:t>
      </w:r>
      <w:r w:rsidRPr="002F5F3A">
        <w:t>IA</w:t>
      </w:r>
      <w:r w:rsidRPr="002F5F3A">
        <w:t>’</w:t>
      </w:r>
      <w:r w:rsidRPr="002F5F3A">
        <w:t xml:space="preserve"> and MAC address, </w:t>
      </w:r>
      <w:r w:rsidRPr="002F5F3A">
        <w:t>‘</w:t>
      </w:r>
      <w:r w:rsidRPr="002F5F3A">
        <w:t>MA</w:t>
      </w:r>
      <w:r w:rsidRPr="002F5F3A">
        <w:t>’</w:t>
      </w:r>
      <w:r w:rsidRPr="002F5F3A">
        <w:t xml:space="preserve">. When host A needs to communicate with host B in IP layer, in order to know the related MAC address of IP address </w:t>
      </w:r>
      <w:r w:rsidRPr="002F5F3A">
        <w:t>‘</w:t>
      </w:r>
      <w:r w:rsidRPr="002F5F3A">
        <w:t>IB</w:t>
      </w:r>
      <w:r w:rsidRPr="002F5F3A">
        <w:t>’</w:t>
      </w:r>
      <w:r w:rsidRPr="002F5F3A">
        <w:t xml:space="preserve"> it sends out ARP request in broadcast manner. If the switch and host B receive the ARP request, they update their ARP cache so as to replace the IP address IA and MAC address MA with latest values.</w:t>
      </w:r>
    </w:p>
    <w:p w14:paraId="0F4A23E4" w14:textId="77777777" w:rsidR="00D96612" w:rsidRDefault="00D96612" w:rsidP="00836722">
      <w:pPr>
        <w:pStyle w:val="a3"/>
        <w:ind w:left="0" w:right="20"/>
      </w:pPr>
      <w:r w:rsidRPr="002F5F3A">
        <w:t xml:space="preserve">Host C may pollute the ARP cache of host A and host B by which it sends out broadcasted ARP response that includes the faked MAC address, </w:t>
      </w:r>
      <w:r w:rsidRPr="002F5F3A">
        <w:t>‘</w:t>
      </w:r>
      <w:r w:rsidRPr="002F5F3A">
        <w:t>MC</w:t>
      </w:r>
      <w:r w:rsidRPr="002F5F3A">
        <w:t>’</w:t>
      </w:r>
      <w:r w:rsidRPr="002F5F3A">
        <w:t xml:space="preserve">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2F5F3A">
        <w:t>‘</w:t>
      </w:r>
      <w:r w:rsidRPr="002F5F3A">
        <w:rPr>
          <w:i/>
        </w:rPr>
        <w:t>man-in-the middle</w:t>
      </w:r>
      <w:r w:rsidRPr="002F5F3A">
        <w:t xml:space="preserve"> attack</w:t>
      </w:r>
      <w:r w:rsidRPr="002F5F3A">
        <w:t>’</w:t>
      </w:r>
      <w:r w:rsidRPr="002F5F3A">
        <w:t>.</w:t>
      </w:r>
    </w:p>
    <w:p w14:paraId="2A4F8C2A" w14:textId="77777777" w:rsidR="00D96612" w:rsidRPr="00362CAD" w:rsidRDefault="00196AFC" w:rsidP="00836722">
      <w:pPr>
        <w:ind w:leftChars="945" w:left="1701" w:right="20"/>
        <w:jc w:val="left"/>
        <w:rPr>
          <w:rFonts w:ascii="굴림" w:eastAsia="굴림" w:hAnsi="굴림" w:cs="Times New Roman"/>
        </w:rPr>
      </w:pPr>
      <w:r>
        <w:rPr>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Default="000B3137" w:rsidP="00836722">
      <w:pPr>
        <w:pStyle w:val="afffff3"/>
        <w:ind w:left="0" w:right="20"/>
        <w:rPr>
          <w:rFonts w:ascii="굴림" w:eastAsia="굴림" w:hAnsi="굴림" w:cs="Times New Roman"/>
        </w:rPr>
      </w:pPr>
      <w:bookmarkStart w:id="3886" w:name="_Toc391575501"/>
      <w:r>
        <w:t xml:space="preserve">Figure </w:t>
      </w:r>
      <w:fldSimple w:instr=" SEQ Figure \* ARABIC ">
        <w:r w:rsidR="00D52C4A">
          <w:rPr>
            <w:noProof/>
          </w:rPr>
          <w:t>47</w:t>
        </w:r>
      </w:fldSimple>
      <w:r w:rsidR="00D52C4A">
        <w:rPr>
          <w:rFonts w:hint="eastAsia"/>
        </w:rPr>
        <w:t xml:space="preserve"> </w:t>
      </w:r>
      <w:r w:rsidRPr="002F5F3A">
        <w:t>Understanding ARP Spoofing Attacks</w:t>
      </w:r>
      <w:bookmarkEnd w:id="3886"/>
    </w:p>
    <w:p w14:paraId="2D2EE675" w14:textId="77777777" w:rsidR="00D96612" w:rsidRDefault="00D96612" w:rsidP="00836722">
      <w:pPr>
        <w:pStyle w:val="3"/>
        <w:ind w:left="0" w:right="20"/>
      </w:pPr>
      <w:bookmarkStart w:id="3887" w:name="_Toc253407643"/>
      <w:bookmarkStart w:id="3888" w:name="_Toc363228714"/>
      <w:bookmarkStart w:id="3889" w:name="_Toc445131088"/>
      <w:r>
        <w:rPr>
          <w:rFonts w:hint="eastAsia"/>
        </w:rPr>
        <w:t xml:space="preserve">Understanding DAI and ARP </w:t>
      </w:r>
      <w:r w:rsidRPr="00196AFC">
        <w:rPr>
          <w:rFonts w:hint="eastAsia"/>
        </w:rPr>
        <w:t>Spoofing</w:t>
      </w:r>
      <w:r>
        <w:rPr>
          <w:rFonts w:hint="eastAsia"/>
        </w:rPr>
        <w:t xml:space="preserve"> Attacks</w:t>
      </w:r>
      <w:bookmarkEnd w:id="3887"/>
      <w:bookmarkEnd w:id="3888"/>
      <w:bookmarkEnd w:id="3889"/>
    </w:p>
    <w:p w14:paraId="7B4BDD62" w14:textId="77777777" w:rsidR="00D96612" w:rsidRPr="002F5F3A" w:rsidRDefault="00D96612" w:rsidP="00836722">
      <w:pPr>
        <w:pStyle w:val="a3"/>
        <w:ind w:left="0" w:right="20"/>
      </w:pPr>
      <w:r w:rsidRPr="002F5F3A">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Default="00D96612" w:rsidP="00836722">
      <w:pPr>
        <w:pStyle w:val="a3"/>
        <w:ind w:left="0" w:right="20"/>
      </w:pPr>
      <w:r w:rsidRPr="002F5F3A">
        <w:t>DAI makes sure the ARP table be changed only by valid ARP request and response. The switch that is enabled for DAI function behaves as the following:</w:t>
      </w:r>
    </w:p>
    <w:p w14:paraId="42F693B4" w14:textId="77777777" w:rsidR="00D96612" w:rsidRPr="002F5F3A" w:rsidRDefault="00D96612" w:rsidP="00836722">
      <w:pPr>
        <w:pStyle w:val="Randomlist"/>
        <w:tabs>
          <w:tab w:val="clear" w:pos="3968"/>
          <w:tab w:val="num" w:pos="1980"/>
          <w:tab w:val="num" w:pos="3320"/>
        </w:tabs>
        <w:ind w:left="0" w:right="20" w:firstLine="0"/>
      </w:pPr>
      <w:r w:rsidRPr="002F5F3A">
        <w:t xml:space="preserve">Check out and inspect all ARP packets that come through the untrusted ports. </w:t>
      </w:r>
    </w:p>
    <w:p w14:paraId="088D49E5" w14:textId="77777777" w:rsidR="00D96612" w:rsidRPr="002F5F3A" w:rsidRDefault="00D96612" w:rsidP="00836722">
      <w:pPr>
        <w:pStyle w:val="Randomlist"/>
        <w:tabs>
          <w:tab w:val="clear" w:pos="3968"/>
          <w:tab w:val="num" w:pos="1980"/>
          <w:tab w:val="num" w:pos="3320"/>
        </w:tabs>
        <w:ind w:left="0" w:right="20" w:firstLine="0"/>
      </w:pPr>
      <w:r w:rsidRPr="002F5F3A">
        <w:t>Check out the received packets whether it has the valid IP-to-MAC address binding before updating its own ARP cache.</w:t>
      </w:r>
    </w:p>
    <w:p w14:paraId="2F588014" w14:textId="77777777" w:rsidR="00D96612" w:rsidRPr="002F5F3A" w:rsidRDefault="00D96612" w:rsidP="00836722">
      <w:pPr>
        <w:pStyle w:val="Randomlist"/>
        <w:tabs>
          <w:tab w:val="clear" w:pos="3968"/>
          <w:tab w:val="num" w:pos="1980"/>
          <w:tab w:val="num" w:pos="3320"/>
        </w:tabs>
        <w:ind w:left="0" w:right="20" w:firstLine="0"/>
      </w:pPr>
      <w:r w:rsidRPr="002F5F3A">
        <w:t>Drop the invalid ARP packets.</w:t>
      </w:r>
    </w:p>
    <w:p w14:paraId="71364758" w14:textId="77777777" w:rsidR="00D96612" w:rsidRDefault="00D96612" w:rsidP="00836722">
      <w:pPr>
        <w:pStyle w:val="a3"/>
        <w:ind w:left="0" w:right="20"/>
      </w:pPr>
      <w:r w:rsidRPr="002F5F3A">
        <w:lastRenderedPageBreak/>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60"/>
        <w:gridCol w:w="5975"/>
      </w:tblGrid>
      <w:tr w:rsidR="00D96612" w:rsidRPr="002F5F3A" w14:paraId="6FCBF22D" w14:textId="77777777" w:rsidTr="00196AFC">
        <w:tc>
          <w:tcPr>
            <w:tcW w:w="898" w:type="dxa"/>
            <w:vAlign w:val="center"/>
          </w:tcPr>
          <w:p w14:paraId="4A5BF121" w14:textId="77777777" w:rsidR="00D96612" w:rsidRPr="002F5F3A" w:rsidRDefault="00D96612" w:rsidP="00836722">
            <w:pPr>
              <w:pStyle w:val="aa"/>
              <w:spacing w:after="120"/>
              <w:ind w:right="20" w:firstLine="200"/>
              <w:jc w:val="both"/>
            </w:pPr>
            <w:r>
              <w:rPr>
                <w:noProof/>
              </w:rPr>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2F5F3A" w:rsidRDefault="00D96612" w:rsidP="00836722">
            <w:pPr>
              <w:pStyle w:val="aa"/>
              <w:ind w:right="20" w:firstLine="196"/>
              <w:jc w:val="both"/>
              <w:rPr>
                <w:b/>
                <w:bCs/>
              </w:rPr>
            </w:pPr>
            <w:r w:rsidRPr="002F5F3A">
              <w:rPr>
                <w:b/>
                <w:bCs/>
              </w:rPr>
              <w:t>Note</w:t>
            </w:r>
          </w:p>
        </w:tc>
        <w:tc>
          <w:tcPr>
            <w:tcW w:w="6347" w:type="dxa"/>
            <w:vAlign w:val="center"/>
          </w:tcPr>
          <w:p w14:paraId="2977B0F2" w14:textId="77777777" w:rsidR="00D96612" w:rsidRPr="002F5F3A" w:rsidRDefault="00D96612" w:rsidP="00836722">
            <w:pPr>
              <w:pStyle w:val="aa"/>
              <w:ind w:right="20"/>
              <w:jc w:val="both"/>
            </w:pPr>
            <w:r w:rsidRPr="002F5F3A">
              <w:t>When switch and VLAN are enabled for DHCP snooping, by DHCP snooping the DHCP snooping binding database is created.</w:t>
            </w:r>
          </w:p>
        </w:tc>
      </w:tr>
    </w:tbl>
    <w:p w14:paraId="7E16A660" w14:textId="77777777" w:rsidR="00D96612" w:rsidRPr="002F5F3A" w:rsidRDefault="00D96612" w:rsidP="00836722">
      <w:pPr>
        <w:pStyle w:val="a3"/>
        <w:ind w:left="0" w:right="20"/>
      </w:pPr>
      <w:r w:rsidRPr="002F5F3A">
        <w:t>Switch behaves as the following, according to the characteristics of the interface which receives the ARP packet:</w:t>
      </w:r>
    </w:p>
    <w:p w14:paraId="45F99ECB" w14:textId="77777777" w:rsidR="00D96612" w:rsidRPr="002F5F3A" w:rsidRDefault="00D96612" w:rsidP="00836722">
      <w:pPr>
        <w:pStyle w:val="Randomlist"/>
        <w:tabs>
          <w:tab w:val="clear" w:pos="3968"/>
          <w:tab w:val="num" w:pos="1980"/>
          <w:tab w:val="num" w:pos="3320"/>
        </w:tabs>
        <w:ind w:left="0" w:right="20" w:firstLine="0"/>
      </w:pPr>
      <w:r w:rsidRPr="002F5F3A">
        <w:t xml:space="preserve">Switch does not inspect the ARP packet that come through the trusted interface. </w:t>
      </w:r>
    </w:p>
    <w:p w14:paraId="144DBD92" w14:textId="77777777" w:rsidR="00D96612" w:rsidRDefault="00D96612" w:rsidP="00836722">
      <w:pPr>
        <w:pStyle w:val="Randomlist"/>
        <w:tabs>
          <w:tab w:val="clear" w:pos="3968"/>
          <w:tab w:val="num" w:pos="1980"/>
          <w:tab w:val="num" w:pos="3320"/>
        </w:tabs>
        <w:ind w:left="0" w:right="20" w:firstLine="0"/>
      </w:pPr>
      <w:r w:rsidRPr="002F5F3A">
        <w:t>Switch permits only the valid packets in case the packets have arrived t</w:t>
      </w:r>
      <w:r w:rsidR="00196AFC">
        <w:t>hrough the untrusted interface.</w:t>
      </w:r>
    </w:p>
    <w:p w14:paraId="056E4C21" w14:textId="77777777" w:rsidR="00D96612" w:rsidRPr="002F5F3A" w:rsidRDefault="00D96612" w:rsidP="00836722">
      <w:pPr>
        <w:pStyle w:val="a3"/>
        <w:ind w:left="0" w:right="20"/>
      </w:pPr>
      <w:r w:rsidRPr="002F5F3A">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2F5F3A" w:rsidRDefault="00D96612" w:rsidP="00836722">
      <w:pPr>
        <w:pStyle w:val="a3"/>
        <w:ind w:left="0" w:right="20"/>
      </w:pPr>
      <w:r w:rsidRPr="002F5F3A">
        <w:t>In the case of the following condition, DAI may be configured to discard ARP packets:</w:t>
      </w:r>
    </w:p>
    <w:p w14:paraId="75EBF631" w14:textId="77777777" w:rsidR="00D96612" w:rsidRPr="002F5F3A" w:rsidRDefault="00D96612" w:rsidP="00836722">
      <w:pPr>
        <w:pStyle w:val="Randomlist"/>
        <w:tabs>
          <w:tab w:val="clear" w:pos="3968"/>
          <w:tab w:val="num" w:pos="1980"/>
          <w:tab w:val="num" w:pos="3320"/>
        </w:tabs>
        <w:ind w:left="0" w:right="20" w:firstLine="0"/>
      </w:pPr>
      <w:r w:rsidRPr="002F5F3A">
        <w:t xml:space="preserve">When the IP address of the packets are invalid </w:t>
      </w:r>
      <w:r w:rsidRPr="002F5F3A">
        <w:t>–</w:t>
      </w:r>
      <w:r w:rsidRPr="002F5F3A">
        <w:t xml:space="preserve"> for example 0.0.0.0, 255.255.255.255 or IP multicast address.</w:t>
      </w:r>
    </w:p>
    <w:p w14:paraId="7850A6B7" w14:textId="77777777" w:rsidR="00D96612" w:rsidRPr="00196AFC" w:rsidRDefault="00D96612" w:rsidP="00836722">
      <w:pPr>
        <w:pStyle w:val="Randomlist"/>
        <w:tabs>
          <w:tab w:val="clear" w:pos="3968"/>
          <w:tab w:val="num" w:pos="1980"/>
          <w:tab w:val="num" w:pos="3320"/>
        </w:tabs>
        <w:ind w:left="0" w:right="20" w:firstLine="0"/>
      </w:pPr>
      <w:r w:rsidRPr="002F5F3A">
        <w:t>When the MAC address in ARP packet body and the address of Eth</w:t>
      </w:r>
      <w:r w:rsidR="00196AFC">
        <w:t>ernet header is not consistent.</w:t>
      </w:r>
    </w:p>
    <w:p w14:paraId="4918B07E" w14:textId="77777777" w:rsidR="00D96612" w:rsidRDefault="00D96612" w:rsidP="00836722">
      <w:pPr>
        <w:pStyle w:val="3"/>
        <w:ind w:left="0" w:right="20"/>
      </w:pPr>
      <w:bookmarkStart w:id="3890" w:name="_Toc253407644"/>
      <w:bookmarkStart w:id="3891" w:name="_Toc363228715"/>
      <w:bookmarkStart w:id="3892" w:name="_Toc445131089"/>
      <w:r>
        <w:rPr>
          <w:rFonts w:hint="eastAsia"/>
        </w:rPr>
        <w:t xml:space="preserve">Interface </w:t>
      </w:r>
      <w:r w:rsidRPr="00196AFC">
        <w:rPr>
          <w:rFonts w:hint="eastAsia"/>
        </w:rPr>
        <w:t>Trust</w:t>
      </w:r>
      <w:r>
        <w:rPr>
          <w:rFonts w:hint="eastAsia"/>
        </w:rPr>
        <w:t xml:space="preserve"> States and Network Security</w:t>
      </w:r>
      <w:bookmarkEnd w:id="3890"/>
      <w:bookmarkEnd w:id="3891"/>
      <w:bookmarkEnd w:id="3892"/>
    </w:p>
    <w:p w14:paraId="5337AEE9" w14:textId="77777777" w:rsidR="00D96612" w:rsidRPr="002F5F3A" w:rsidRDefault="00D96612" w:rsidP="00836722">
      <w:pPr>
        <w:pStyle w:val="a3"/>
        <w:ind w:left="0" w:right="20"/>
      </w:pPr>
      <w:r w:rsidRPr="002F5F3A">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2F5F3A" w:rsidRDefault="00D96612" w:rsidP="00836722">
      <w:pPr>
        <w:pStyle w:val="a3"/>
        <w:ind w:left="0" w:right="20"/>
      </w:pPr>
      <w:r w:rsidRPr="002F5F3A">
        <w:t xml:space="preserve">In a typical network formation, the switch ports which are connected to a host are to be configured as </w:t>
      </w:r>
      <w:r w:rsidRPr="002F5F3A">
        <w:t>‘</w:t>
      </w:r>
      <w:r w:rsidRPr="002F5F3A">
        <w:t>untrusted</w:t>
      </w:r>
      <w:r w:rsidRPr="002F5F3A">
        <w:t>’</w:t>
      </w:r>
      <w:r w:rsidRPr="002F5F3A">
        <w:t xml:space="preserve"> and the switch ports to another switch are to be configured as </w:t>
      </w:r>
      <w:r w:rsidRPr="002F5F3A">
        <w:t>‘</w:t>
      </w:r>
      <w:r w:rsidRPr="002F5F3A">
        <w:t>trusted</w:t>
      </w:r>
      <w:r w:rsidRPr="002F5F3A">
        <w:t>’</w:t>
      </w:r>
      <w:r w:rsidRPr="002F5F3A">
        <w:t>. In this configuration, all the coming ARP packets into the switch will be inspected. No more validity inspections in VLAN or other network segment will be needed. To configuring trust setting, you can use the command IP arp inspection trust.</w:t>
      </w:r>
    </w:p>
    <w:tbl>
      <w:tblPr>
        <w:tblStyle w:val="WaringandCaution"/>
        <w:tblW w:w="0" w:type="auto"/>
        <w:tblLook w:val="01E0" w:firstRow="1" w:lastRow="1" w:firstColumn="1" w:lastColumn="1" w:noHBand="0" w:noVBand="0"/>
      </w:tblPr>
      <w:tblGrid>
        <w:gridCol w:w="952"/>
        <w:gridCol w:w="1025"/>
        <w:gridCol w:w="5955"/>
      </w:tblGrid>
      <w:tr w:rsidR="00D96612" w:rsidRPr="002F5F3A" w14:paraId="3D36A13C" w14:textId="77777777" w:rsidTr="00196AFC">
        <w:trPr>
          <w:trHeight w:val="1166"/>
        </w:trPr>
        <w:tc>
          <w:tcPr>
            <w:tcW w:w="984" w:type="dxa"/>
            <w:vAlign w:val="center"/>
          </w:tcPr>
          <w:p w14:paraId="557A6755" w14:textId="77777777" w:rsidR="00D96612" w:rsidRPr="002F5F3A" w:rsidRDefault="00D96612" w:rsidP="00836722">
            <w:pPr>
              <w:pStyle w:val="aa"/>
              <w:spacing w:after="120"/>
              <w:ind w:right="20"/>
              <w:jc w:val="both"/>
            </w:pPr>
            <w:r>
              <w:rPr>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2F5F3A" w:rsidRDefault="00D96612" w:rsidP="00836722">
            <w:pPr>
              <w:pStyle w:val="aa"/>
              <w:ind w:right="20"/>
              <w:jc w:val="both"/>
              <w:rPr>
                <w:b/>
                <w:bCs/>
              </w:rPr>
            </w:pPr>
            <w:r w:rsidRPr="002F5F3A">
              <w:rPr>
                <w:b/>
                <w:bCs/>
              </w:rPr>
              <w:t>Caution</w:t>
            </w:r>
          </w:p>
        </w:tc>
        <w:tc>
          <w:tcPr>
            <w:tcW w:w="7045" w:type="dxa"/>
            <w:vAlign w:val="center"/>
          </w:tcPr>
          <w:p w14:paraId="1498991D" w14:textId="77777777" w:rsidR="00D96612" w:rsidRPr="002F5F3A" w:rsidRDefault="00D96612" w:rsidP="00836722">
            <w:pPr>
              <w:pStyle w:val="aa"/>
              <w:ind w:right="20"/>
              <w:jc w:val="both"/>
            </w:pPr>
            <w:r w:rsidRPr="002F5F3A">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t>‘</w:t>
            </w:r>
            <w:r w:rsidR="005832B8">
              <w:fldChar w:fldCharType="begin"/>
            </w:r>
            <w:r w:rsidR="006C1635">
              <w:instrText xml:space="preserve"> REF _Ref365273148 \h </w:instrText>
            </w:r>
            <w:r w:rsidR="005832B8">
              <w:fldChar w:fldCharType="separate"/>
            </w:r>
            <w:r w:rsidR="006C1635">
              <w:rPr>
                <w:rFonts w:hint="eastAsia"/>
              </w:rPr>
              <w:t>Enabling DAI on VLANs</w:t>
            </w:r>
            <w:r w:rsidR="005832B8">
              <w:fldChar w:fldCharType="end"/>
            </w:r>
            <w:r w:rsidR="006C1635">
              <w:t>’</w:t>
            </w:r>
          </w:p>
        </w:tc>
      </w:tr>
    </w:tbl>
    <w:p w14:paraId="73D4615F" w14:textId="77777777" w:rsidR="00D96612" w:rsidRPr="002F5F3A" w:rsidRDefault="00D96612" w:rsidP="00836722">
      <w:pPr>
        <w:pStyle w:val="a3"/>
        <w:ind w:left="0" w:right="20"/>
      </w:pPr>
      <w:r w:rsidRPr="002F5F3A">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A403A3" w:rsidRDefault="00D96612" w:rsidP="00836722">
      <w:pPr>
        <w:ind w:right="20"/>
        <w:jc w:val="left"/>
        <w:rPr>
          <w:rFonts w:ascii="굴림" w:eastAsia="굴림" w:hAnsi="굴림" w:cs="Times New Roman"/>
        </w:rPr>
      </w:pPr>
    </w:p>
    <w:p w14:paraId="1966A945" w14:textId="77777777" w:rsidR="00D96612" w:rsidRDefault="00196AFC" w:rsidP="00836722">
      <w:pPr>
        <w:ind w:right="20"/>
        <w:jc w:val="center"/>
        <w:rPr>
          <w:rFonts w:ascii="굴림" w:eastAsia="굴림" w:hAnsi="굴림" w:cs="Times New Roman"/>
        </w:rPr>
      </w:pPr>
      <w:r>
        <w:rPr>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Default="000B3137" w:rsidP="00836722">
      <w:pPr>
        <w:pStyle w:val="afffff3"/>
        <w:ind w:left="0" w:right="20"/>
      </w:pPr>
      <w:bookmarkStart w:id="3893" w:name="_Toc253407645"/>
      <w:bookmarkStart w:id="3894" w:name="_Toc391575502"/>
      <w:r>
        <w:t xml:space="preserve">Figure </w:t>
      </w:r>
      <w:fldSimple w:instr=" SEQ Figure \* ARABIC ">
        <w:r w:rsidR="00D52C4A">
          <w:rPr>
            <w:noProof/>
          </w:rPr>
          <w:t>48</w:t>
        </w:r>
      </w:fldSimple>
      <w:r w:rsidR="00D52C4A">
        <w:rPr>
          <w:rFonts w:hint="eastAsia"/>
        </w:rPr>
        <w:t xml:space="preserve"> </w:t>
      </w:r>
      <w:r w:rsidRPr="002F5F3A">
        <w:t>Interface Trust States and Network Security</w:t>
      </w:r>
      <w:bookmarkEnd w:id="3893"/>
      <w:bookmarkEnd w:id="3894"/>
    </w:p>
    <w:p w14:paraId="336A0181" w14:textId="77777777" w:rsidR="00D96612" w:rsidRPr="002F5F3A" w:rsidRDefault="00D96612" w:rsidP="00836722">
      <w:pPr>
        <w:pStyle w:val="a3"/>
        <w:ind w:left="0" w:right="20"/>
      </w:pPr>
      <w:r w:rsidRPr="002F5F3A">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2F5F3A" w:rsidRDefault="00D96612" w:rsidP="00836722">
      <w:pPr>
        <w:pStyle w:val="a3"/>
        <w:ind w:left="0" w:right="20"/>
      </w:pPr>
      <w:r w:rsidRPr="002F5F3A">
        <w:t>A switch that is enabled to execute DAI prevents its connected hosts from polluting other host</w:t>
      </w:r>
      <w:r w:rsidRPr="002F5F3A">
        <w:t>’</w:t>
      </w:r>
      <w:r w:rsidRPr="002F5F3A">
        <w:t xml:space="preserve">s ARP cache. However, DAI is not able to prevent the unwanted pollution that might affect other </w:t>
      </w:r>
      <w:r w:rsidR="000B3137">
        <w:t>hosts which are in DAI active.</w:t>
      </w:r>
    </w:p>
    <w:p w14:paraId="18CA566D" w14:textId="77777777" w:rsidR="00D96612" w:rsidRPr="00196AFC" w:rsidRDefault="00D96612" w:rsidP="00836722">
      <w:pPr>
        <w:pStyle w:val="a3"/>
        <w:ind w:left="0" w:right="20"/>
      </w:pPr>
      <w:r w:rsidRPr="002F5F3A">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1"/>
        <w:gridCol w:w="1113"/>
        <w:gridCol w:w="5838"/>
      </w:tblGrid>
      <w:tr w:rsidR="00D96612" w:rsidRPr="002F5F3A" w14:paraId="38F1D5BD" w14:textId="77777777" w:rsidTr="00196AFC">
        <w:tc>
          <w:tcPr>
            <w:tcW w:w="988" w:type="dxa"/>
            <w:vAlign w:val="center"/>
          </w:tcPr>
          <w:p w14:paraId="256240B5" w14:textId="77777777" w:rsidR="00D96612" w:rsidRPr="002F5F3A" w:rsidRDefault="00D96612" w:rsidP="00836722">
            <w:pPr>
              <w:pStyle w:val="aa"/>
              <w:spacing w:after="120"/>
              <w:ind w:right="20" w:firstLine="200"/>
              <w:jc w:val="both"/>
            </w:pPr>
            <w:r>
              <w:rPr>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2F5F3A" w:rsidRDefault="00D96612" w:rsidP="00836722">
            <w:pPr>
              <w:pStyle w:val="aa"/>
              <w:ind w:right="20" w:firstLine="196"/>
              <w:jc w:val="both"/>
              <w:rPr>
                <w:b/>
                <w:bCs/>
              </w:rPr>
            </w:pPr>
            <w:r w:rsidRPr="002F5F3A">
              <w:rPr>
                <w:b/>
                <w:bCs/>
              </w:rPr>
              <w:t>Note</w:t>
            </w:r>
          </w:p>
        </w:tc>
        <w:tc>
          <w:tcPr>
            <w:tcW w:w="6200" w:type="dxa"/>
            <w:vAlign w:val="center"/>
          </w:tcPr>
          <w:p w14:paraId="07433917" w14:textId="77777777" w:rsidR="00D96612" w:rsidRPr="002F5F3A" w:rsidRDefault="00094318" w:rsidP="00836722">
            <w:pPr>
              <w:pStyle w:val="aa"/>
              <w:ind w:right="20" w:firstLine="200"/>
              <w:jc w:val="both"/>
            </w:pPr>
            <w:r>
              <w:t>C9500</w:t>
            </w:r>
            <w:r w:rsidR="00D96612" w:rsidRPr="002F5F3A">
              <w:t xml:space="preserve"> support the DAI features that inspect all ARP packets.</w:t>
            </w:r>
          </w:p>
        </w:tc>
      </w:tr>
    </w:tbl>
    <w:p w14:paraId="30A177D9" w14:textId="77777777" w:rsidR="00D96612" w:rsidRPr="00786B06" w:rsidRDefault="00D96612" w:rsidP="00836722">
      <w:pPr>
        <w:ind w:right="20"/>
        <w:jc w:val="left"/>
        <w:rPr>
          <w:rFonts w:ascii="굴림" w:eastAsia="굴림" w:hAnsi="굴림" w:cs="Times New Roman"/>
        </w:rPr>
      </w:pPr>
    </w:p>
    <w:p w14:paraId="3D7F7E8C" w14:textId="77777777" w:rsidR="00D96612" w:rsidRDefault="00D96612" w:rsidP="00836722">
      <w:pPr>
        <w:pStyle w:val="3"/>
        <w:ind w:left="0" w:right="20"/>
      </w:pPr>
      <w:bookmarkStart w:id="3895" w:name="_Toc363228716"/>
      <w:bookmarkStart w:id="3896" w:name="wp1042348"/>
      <w:bookmarkStart w:id="3897" w:name="_Toc445131090"/>
      <w:r>
        <w:rPr>
          <w:rFonts w:hint="eastAsia"/>
        </w:rPr>
        <w:t>Rate Limiting of ARP Packets</w:t>
      </w:r>
      <w:bookmarkEnd w:id="3895"/>
      <w:bookmarkEnd w:id="3896"/>
      <w:bookmarkEnd w:id="3897"/>
    </w:p>
    <w:p w14:paraId="5F269BF8" w14:textId="77777777" w:rsidR="00D96612" w:rsidRPr="002F5F3A" w:rsidRDefault="00D96612" w:rsidP="00836722">
      <w:pPr>
        <w:pStyle w:val="a3"/>
        <w:ind w:left="0" w:right="20"/>
      </w:pPr>
      <w:r w:rsidRPr="002F5F3A">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2F5F3A">
        <w:rPr>
          <w:bCs/>
        </w:rPr>
        <w:t>ip arp inspection limit</w:t>
      </w:r>
      <w:r w:rsidRPr="002F5F3A">
        <w:t>.</w:t>
      </w:r>
    </w:p>
    <w:p w14:paraId="673A7480" w14:textId="77777777" w:rsidR="00D96612" w:rsidRDefault="00D96612" w:rsidP="00836722">
      <w:pPr>
        <w:pStyle w:val="a3"/>
        <w:ind w:left="0" w:right="20"/>
      </w:pPr>
      <w:r w:rsidRPr="002F5F3A">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2F5F3A">
        <w:rPr>
          <w:bCs/>
        </w:rPr>
        <w:t>ip arp inspection limit auto-recovery</w:t>
      </w:r>
      <w:r w:rsidRPr="002F5F3A">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2F5F3A" w14:paraId="35291221" w14:textId="77777777" w:rsidTr="003E3F42">
        <w:tc>
          <w:tcPr>
            <w:tcW w:w="1066" w:type="dxa"/>
            <w:vAlign w:val="center"/>
          </w:tcPr>
          <w:p w14:paraId="4894328F" w14:textId="77777777" w:rsidR="00D96612" w:rsidRPr="002F5F3A" w:rsidRDefault="00D96612" w:rsidP="00836722">
            <w:pPr>
              <w:pStyle w:val="aa"/>
              <w:spacing w:after="120"/>
              <w:ind w:right="20" w:firstLine="200"/>
              <w:jc w:val="both"/>
            </w:pPr>
            <w:r>
              <w:rPr>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2F5F3A" w:rsidRDefault="00D96612" w:rsidP="00836722">
            <w:pPr>
              <w:pStyle w:val="aa"/>
              <w:ind w:right="20" w:firstLine="196"/>
              <w:jc w:val="both"/>
              <w:rPr>
                <w:b/>
                <w:bCs/>
              </w:rPr>
            </w:pPr>
            <w:r w:rsidRPr="002F5F3A">
              <w:rPr>
                <w:b/>
                <w:bCs/>
              </w:rPr>
              <w:t>Note</w:t>
            </w:r>
          </w:p>
        </w:tc>
        <w:tc>
          <w:tcPr>
            <w:tcW w:w="5052" w:type="dxa"/>
            <w:vAlign w:val="center"/>
          </w:tcPr>
          <w:p w14:paraId="3FA4ED1C" w14:textId="77777777" w:rsidR="00D96612" w:rsidRPr="002F5F3A" w:rsidRDefault="00D96612" w:rsidP="00836722">
            <w:pPr>
              <w:pStyle w:val="aa"/>
              <w:ind w:right="20"/>
              <w:jc w:val="both"/>
            </w:pPr>
            <w:r w:rsidRPr="002F5F3A">
              <w:t>The rate limit function toward ARP packets are performed at CPU in software manner, you cannot count on it for Denial-of-Service (DoS) attack.</w:t>
            </w:r>
          </w:p>
        </w:tc>
      </w:tr>
    </w:tbl>
    <w:p w14:paraId="03A9565B" w14:textId="77777777" w:rsidR="003E3F42" w:rsidRDefault="003E3F42" w:rsidP="00836722">
      <w:pPr>
        <w:pStyle w:val="3"/>
        <w:ind w:left="0" w:right="20"/>
      </w:pPr>
      <w:bookmarkStart w:id="3898" w:name="_Toc253407646"/>
      <w:bookmarkStart w:id="3899" w:name="_Toc363228717"/>
    </w:p>
    <w:p w14:paraId="126296C9" w14:textId="77777777" w:rsidR="00836722" w:rsidRPr="00836722" w:rsidRDefault="00836722" w:rsidP="00836722"/>
    <w:p w14:paraId="6B3F598F" w14:textId="77777777" w:rsidR="00D96612" w:rsidRDefault="00D96612" w:rsidP="00836722">
      <w:pPr>
        <w:pStyle w:val="3"/>
        <w:ind w:left="0" w:right="20"/>
      </w:pPr>
      <w:bookmarkStart w:id="3900" w:name="_Toc445131091"/>
      <w:r w:rsidRPr="00196AFC">
        <w:rPr>
          <w:rFonts w:hint="eastAsia"/>
        </w:rPr>
        <w:lastRenderedPageBreak/>
        <w:t>Relative</w:t>
      </w:r>
      <w:r>
        <w:rPr>
          <w:rFonts w:hint="eastAsia"/>
        </w:rPr>
        <w:t xml:space="preserve"> Priority of ARP ACLs and DHCP Snooping Entries</w:t>
      </w:r>
      <w:bookmarkEnd w:id="3898"/>
      <w:bookmarkEnd w:id="3899"/>
      <w:bookmarkEnd w:id="3900"/>
    </w:p>
    <w:p w14:paraId="785BBA28" w14:textId="77777777" w:rsidR="00D96612" w:rsidRPr="002F5F3A" w:rsidRDefault="00D96612" w:rsidP="00836722">
      <w:pPr>
        <w:pStyle w:val="a3"/>
        <w:ind w:left="0" w:right="20"/>
      </w:pPr>
      <w:r w:rsidRPr="002F5F3A">
        <w:t>When DAI checks out the IP-to-MAC address mapping, it used DHCP snooping binding database.</w:t>
      </w:r>
    </w:p>
    <w:p w14:paraId="7201906E" w14:textId="77777777" w:rsidR="00D96612" w:rsidRPr="002F5F3A" w:rsidRDefault="00D96612" w:rsidP="00836722">
      <w:pPr>
        <w:pStyle w:val="a3"/>
        <w:ind w:left="0" w:right="20"/>
      </w:pPr>
      <w:r w:rsidRPr="002F5F3A">
        <w:t>ARP ACLs are used for inspection before DHCP snooping binding database. The switch will use ACL only when it is configured by ip arp inspection filter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Default="00D96612" w:rsidP="00836722">
      <w:pPr>
        <w:pStyle w:val="3"/>
        <w:ind w:left="0" w:right="20"/>
      </w:pPr>
      <w:bookmarkStart w:id="3901" w:name="_Toc337198192"/>
      <w:bookmarkStart w:id="3902" w:name="_Toc354416746"/>
      <w:bookmarkStart w:id="3903" w:name="_Toc445131092"/>
      <w:r>
        <w:rPr>
          <w:rFonts w:hint="eastAsia"/>
        </w:rPr>
        <w:t xml:space="preserve">Logging of </w:t>
      </w:r>
      <w:r w:rsidRPr="00196AFC">
        <w:rPr>
          <w:rFonts w:hint="eastAsia"/>
        </w:rPr>
        <w:t>Dropped</w:t>
      </w:r>
      <w:r>
        <w:rPr>
          <w:rFonts w:hint="eastAsia"/>
        </w:rPr>
        <w:t xml:space="preserve"> Packets</w:t>
      </w:r>
      <w:bookmarkEnd w:id="3901"/>
      <w:bookmarkEnd w:id="3902"/>
      <w:bookmarkEnd w:id="3903"/>
    </w:p>
    <w:p w14:paraId="701734DD" w14:textId="77777777" w:rsidR="00D96612" w:rsidRPr="002F5F3A" w:rsidRDefault="00D96612" w:rsidP="00836722">
      <w:pPr>
        <w:pStyle w:val="a3"/>
        <w:ind w:left="0" w:right="20"/>
      </w:pPr>
      <w:r w:rsidRPr="002F5F3A">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2F5F3A" w:rsidRDefault="00D96612" w:rsidP="00836722">
      <w:pPr>
        <w:pStyle w:val="a3"/>
        <w:ind w:left="0" w:right="20"/>
      </w:pPr>
      <w:bookmarkStart w:id="3904" w:name="_Toc253407647"/>
      <w:bookmarkEnd w:id="3904"/>
      <w:r w:rsidRPr="002F5F3A">
        <w:t>By use of global configuration command ip arp inspection log-buffer you can adjust the size of buffer and number of log per unit time so as to control the total volume of created messages. And with the global configuration command ip arp inspection VLAN logging you can specify the type of packets to log.</w:t>
      </w:r>
    </w:p>
    <w:p w14:paraId="416678F3" w14:textId="77777777" w:rsidR="00D96612" w:rsidRDefault="00D96612" w:rsidP="00836722">
      <w:pPr>
        <w:pStyle w:val="3"/>
        <w:ind w:left="0" w:right="20"/>
      </w:pPr>
      <w:bookmarkStart w:id="3905" w:name="_Toc363228718"/>
      <w:bookmarkStart w:id="3906" w:name="_Toc253407648"/>
      <w:bookmarkStart w:id="3907" w:name="_Toc445131093"/>
      <w:r>
        <w:rPr>
          <w:rFonts w:hint="eastAsia"/>
        </w:rPr>
        <w:t>Default DAI Configuration</w:t>
      </w:r>
      <w:bookmarkEnd w:id="3905"/>
      <w:bookmarkEnd w:id="3906"/>
      <w:bookmarkEnd w:id="3907"/>
    </w:p>
    <w:p w14:paraId="133ADEBE" w14:textId="77777777" w:rsidR="00D96612" w:rsidRPr="002F5F3A" w:rsidRDefault="00D96612" w:rsidP="00836722">
      <w:pPr>
        <w:pStyle w:val="a3"/>
        <w:ind w:left="0" w:right="20"/>
      </w:pPr>
      <w:r w:rsidRPr="002F5F3A">
        <w:t>The following table shows the default DAI configuration.</w:t>
      </w:r>
    </w:p>
    <w:p w14:paraId="547FD80B" w14:textId="77777777" w:rsidR="00D96612" w:rsidRPr="002F5F3A" w:rsidRDefault="006A4BB0" w:rsidP="00836722">
      <w:pPr>
        <w:pStyle w:val="affff4"/>
        <w:wordWrap/>
        <w:ind w:left="0" w:right="20"/>
      </w:pPr>
      <w:bookmarkStart w:id="3908" w:name="_Toc363228719"/>
      <w:bookmarkStart w:id="3909" w:name="OLE_LINK2"/>
      <w:bookmarkStart w:id="3910" w:name="_Toc391575366"/>
      <w:r>
        <w:t>Table</w:t>
      </w:r>
      <w:r w:rsidR="003708CE">
        <w:t xml:space="preserve"> </w:t>
      </w:r>
      <w:r w:rsidR="005832B8">
        <w:fldChar w:fldCharType="begin"/>
      </w:r>
      <w:r w:rsidR="00092D8C">
        <w:instrText xml:space="preserve"> SEQ Table \* ARABIC </w:instrText>
      </w:r>
      <w:r w:rsidR="005832B8">
        <w:fldChar w:fldCharType="separate"/>
      </w:r>
      <w:r w:rsidR="008B56C1">
        <w:rPr>
          <w:noProof/>
        </w:rPr>
        <w:t>224</w:t>
      </w:r>
      <w:r w:rsidR="005832B8">
        <w:rPr>
          <w:noProof/>
        </w:rPr>
        <w:fldChar w:fldCharType="end"/>
      </w:r>
      <w:r w:rsidR="00D96612" w:rsidRPr="002F5F3A">
        <w:t xml:space="preserve"> Default DAI Configuration</w:t>
      </w:r>
      <w:bookmarkEnd w:id="3908"/>
      <w:bookmarkEnd w:id="3909"/>
      <w:bookmarkEnd w:id="3910"/>
    </w:p>
    <w:tbl>
      <w:tblPr>
        <w:tblStyle w:val="CLIWide"/>
        <w:tblW w:w="0" w:type="auto"/>
        <w:tblLook w:val="01E0" w:firstRow="1" w:lastRow="1" w:firstColumn="1" w:lastColumn="1" w:noHBand="0" w:noVBand="0"/>
      </w:tblPr>
      <w:tblGrid>
        <w:gridCol w:w="3325"/>
        <w:gridCol w:w="4035"/>
      </w:tblGrid>
      <w:tr w:rsidR="00D96612" w:rsidRPr="002F5F3A"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2F5F3A" w:rsidRDefault="00D96612" w:rsidP="00836722">
            <w:pPr>
              <w:wordWrap/>
              <w:ind w:right="20"/>
              <w:jc w:val="left"/>
              <w:rPr>
                <w:b/>
              </w:rPr>
            </w:pPr>
            <w:r w:rsidRPr="002F5F3A">
              <w:rPr>
                <w:b/>
              </w:rPr>
              <w:t>Feature</w:t>
            </w:r>
          </w:p>
        </w:tc>
        <w:tc>
          <w:tcPr>
            <w:tcW w:w="4035" w:type="dxa"/>
          </w:tcPr>
          <w:p w14:paraId="7A73EF48" w14:textId="77777777" w:rsidR="00D96612" w:rsidRPr="002F5F3A" w:rsidRDefault="00D96612" w:rsidP="00836722">
            <w:pPr>
              <w:wordWrap/>
              <w:ind w:right="20"/>
              <w:jc w:val="left"/>
              <w:rPr>
                <w:b/>
              </w:rPr>
            </w:pPr>
            <w:r w:rsidRPr="002F5F3A">
              <w:rPr>
                <w:b/>
              </w:rPr>
              <w:t>Default Setting</w:t>
            </w:r>
          </w:p>
        </w:tc>
      </w:tr>
      <w:tr w:rsidR="00D96612" w:rsidRPr="002F5F3A" w14:paraId="1462F5F6" w14:textId="77777777" w:rsidTr="000B40CD">
        <w:tc>
          <w:tcPr>
            <w:tcW w:w="3325" w:type="dxa"/>
          </w:tcPr>
          <w:p w14:paraId="04DEEAA8" w14:textId="77777777" w:rsidR="00D96612" w:rsidRPr="002F5F3A" w:rsidRDefault="00D96612" w:rsidP="00836722">
            <w:pPr>
              <w:wordWrap/>
              <w:ind w:right="20"/>
              <w:jc w:val="left"/>
            </w:pPr>
            <w:r w:rsidRPr="002F5F3A">
              <w:t>DAI</w:t>
            </w:r>
          </w:p>
        </w:tc>
        <w:tc>
          <w:tcPr>
            <w:tcW w:w="4035" w:type="dxa"/>
          </w:tcPr>
          <w:p w14:paraId="76DCEC52" w14:textId="77777777" w:rsidR="00D96612" w:rsidRPr="002F5F3A" w:rsidRDefault="00D96612" w:rsidP="00836722">
            <w:pPr>
              <w:wordWrap/>
              <w:ind w:right="20"/>
              <w:jc w:val="left"/>
            </w:pPr>
            <w:r w:rsidRPr="002F5F3A">
              <w:t>Inactive for all VLAN.</w:t>
            </w:r>
          </w:p>
        </w:tc>
      </w:tr>
      <w:tr w:rsidR="00D96612" w:rsidRPr="002F5F3A" w14:paraId="1DA02810" w14:textId="77777777" w:rsidTr="000B40CD">
        <w:tc>
          <w:tcPr>
            <w:tcW w:w="3325" w:type="dxa"/>
          </w:tcPr>
          <w:p w14:paraId="33828EB2" w14:textId="77777777" w:rsidR="00D96612" w:rsidRPr="002F5F3A" w:rsidRDefault="00D96612" w:rsidP="00836722">
            <w:pPr>
              <w:wordWrap/>
              <w:ind w:right="20"/>
              <w:jc w:val="left"/>
            </w:pPr>
            <w:r w:rsidRPr="002F5F3A">
              <w:t>Interface trust state</w:t>
            </w:r>
          </w:p>
        </w:tc>
        <w:tc>
          <w:tcPr>
            <w:tcW w:w="4035" w:type="dxa"/>
          </w:tcPr>
          <w:p w14:paraId="32A92293" w14:textId="77777777" w:rsidR="00D96612" w:rsidRPr="002F5F3A" w:rsidRDefault="00D96612" w:rsidP="00836722">
            <w:pPr>
              <w:wordWrap/>
              <w:ind w:right="20"/>
              <w:jc w:val="left"/>
            </w:pPr>
            <w:r w:rsidRPr="002F5F3A">
              <w:t>Untrusted for all interfaces.</w:t>
            </w:r>
          </w:p>
        </w:tc>
      </w:tr>
      <w:tr w:rsidR="00D96612" w:rsidRPr="002F5F3A" w14:paraId="5B1109E8" w14:textId="77777777" w:rsidTr="000B40CD">
        <w:tc>
          <w:tcPr>
            <w:tcW w:w="3325" w:type="dxa"/>
          </w:tcPr>
          <w:p w14:paraId="242DAC4E" w14:textId="77777777" w:rsidR="00D96612" w:rsidRPr="002F5F3A" w:rsidRDefault="00D96612" w:rsidP="00836722">
            <w:pPr>
              <w:wordWrap/>
              <w:ind w:right="20"/>
              <w:jc w:val="left"/>
            </w:pPr>
            <w:r w:rsidRPr="002F5F3A">
              <w:t>Rate limit of incoming ARP packets</w:t>
            </w:r>
          </w:p>
        </w:tc>
        <w:tc>
          <w:tcPr>
            <w:tcW w:w="4035" w:type="dxa"/>
          </w:tcPr>
          <w:p w14:paraId="0737F28C" w14:textId="77777777" w:rsidR="00D96612" w:rsidRPr="002F5F3A" w:rsidRDefault="00D96612" w:rsidP="00836722">
            <w:pPr>
              <w:wordWrap/>
              <w:ind w:right="20"/>
              <w:jc w:val="left"/>
            </w:pPr>
            <w:r w:rsidRPr="002F5F3A">
              <w:t xml:space="preserve">15 pps for untrusted interfaces. </w:t>
            </w:r>
          </w:p>
          <w:p w14:paraId="08609FE8" w14:textId="77777777" w:rsidR="00D96612" w:rsidRPr="002F5F3A" w:rsidRDefault="00D96612" w:rsidP="00836722">
            <w:pPr>
              <w:wordWrap/>
              <w:ind w:right="20"/>
              <w:jc w:val="left"/>
            </w:pPr>
            <w:r w:rsidRPr="002F5F3A">
              <w:t xml:space="preserve">In the case of trusted interfaces, there is no limitation on rate. </w:t>
            </w:r>
          </w:p>
          <w:p w14:paraId="7DE33FD9" w14:textId="77777777" w:rsidR="00D96612" w:rsidRPr="002F5F3A" w:rsidRDefault="00D96612" w:rsidP="00836722">
            <w:pPr>
              <w:wordWrap/>
              <w:ind w:right="20"/>
              <w:jc w:val="left"/>
            </w:pPr>
            <w:r w:rsidRPr="002F5F3A">
              <w:t>Burst interval is 1 second.</w:t>
            </w:r>
          </w:p>
          <w:p w14:paraId="12156D5B" w14:textId="77777777" w:rsidR="00D96612" w:rsidRPr="002F5F3A" w:rsidRDefault="00D96612" w:rsidP="00836722">
            <w:pPr>
              <w:wordWrap/>
              <w:ind w:right="20"/>
              <w:jc w:val="left"/>
            </w:pPr>
            <w:r w:rsidRPr="002F5F3A">
              <w:t>The rate limit for interfaces has a disabled status.</w:t>
            </w:r>
          </w:p>
        </w:tc>
      </w:tr>
      <w:tr w:rsidR="00D96612" w:rsidRPr="002F5F3A" w14:paraId="3B7E38A6" w14:textId="77777777" w:rsidTr="000B40CD">
        <w:tc>
          <w:tcPr>
            <w:tcW w:w="3325" w:type="dxa"/>
          </w:tcPr>
          <w:p w14:paraId="37B5FEEB" w14:textId="77777777" w:rsidR="00D96612" w:rsidRPr="002F5F3A" w:rsidRDefault="00D96612" w:rsidP="00836722">
            <w:pPr>
              <w:wordWrap/>
              <w:ind w:right="20"/>
              <w:jc w:val="left"/>
              <w:rPr>
                <w:lang w:val="fr-FR"/>
              </w:rPr>
            </w:pPr>
            <w:r w:rsidRPr="002F5F3A">
              <w:rPr>
                <w:lang w:val="fr-FR"/>
              </w:rPr>
              <w:t>ARP ACLs for non-DHCP environments</w:t>
            </w:r>
          </w:p>
        </w:tc>
        <w:tc>
          <w:tcPr>
            <w:tcW w:w="4035" w:type="dxa"/>
          </w:tcPr>
          <w:p w14:paraId="5C015DF4" w14:textId="77777777" w:rsidR="00D96612" w:rsidRPr="002F5F3A" w:rsidRDefault="00D96612" w:rsidP="00836722">
            <w:pPr>
              <w:wordWrap/>
              <w:ind w:right="20"/>
              <w:jc w:val="left"/>
            </w:pPr>
            <w:r w:rsidRPr="002F5F3A">
              <w:t>ARP ACLs is not defined.</w:t>
            </w:r>
          </w:p>
        </w:tc>
      </w:tr>
      <w:tr w:rsidR="00D96612" w:rsidRPr="002F5F3A" w14:paraId="2DCEF325" w14:textId="77777777" w:rsidTr="000B40CD">
        <w:tc>
          <w:tcPr>
            <w:tcW w:w="3325" w:type="dxa"/>
          </w:tcPr>
          <w:p w14:paraId="74501E6E" w14:textId="77777777" w:rsidR="00D96612" w:rsidRPr="002F5F3A" w:rsidRDefault="00D96612" w:rsidP="00836722">
            <w:pPr>
              <w:wordWrap/>
              <w:ind w:right="20"/>
              <w:jc w:val="left"/>
              <w:rPr>
                <w:lang w:val="fr-FR"/>
              </w:rPr>
            </w:pPr>
            <w:r w:rsidRPr="002F5F3A">
              <w:rPr>
                <w:lang w:val="fr-FR"/>
              </w:rPr>
              <w:t>Validation checks</w:t>
            </w:r>
          </w:p>
        </w:tc>
        <w:tc>
          <w:tcPr>
            <w:tcW w:w="4035" w:type="dxa"/>
          </w:tcPr>
          <w:p w14:paraId="40AC51E7" w14:textId="77777777" w:rsidR="00D96612" w:rsidRPr="002F5F3A" w:rsidRDefault="00D96612" w:rsidP="00836722">
            <w:pPr>
              <w:wordWrap/>
              <w:ind w:right="20"/>
              <w:jc w:val="left"/>
            </w:pPr>
            <w:r w:rsidRPr="002F5F3A">
              <w:t>No inspection is to be conducted.</w:t>
            </w:r>
          </w:p>
        </w:tc>
      </w:tr>
      <w:tr w:rsidR="00D96612" w:rsidRPr="002F5F3A" w14:paraId="028B6D0E" w14:textId="77777777" w:rsidTr="000B40CD">
        <w:tc>
          <w:tcPr>
            <w:tcW w:w="3325" w:type="dxa"/>
          </w:tcPr>
          <w:p w14:paraId="77529F51" w14:textId="77777777" w:rsidR="00D96612" w:rsidRPr="002F5F3A" w:rsidRDefault="00D96612" w:rsidP="00836722">
            <w:pPr>
              <w:wordWrap/>
              <w:ind w:right="20"/>
              <w:jc w:val="left"/>
              <w:rPr>
                <w:lang w:val="fr-FR"/>
              </w:rPr>
            </w:pPr>
            <w:r w:rsidRPr="002F5F3A">
              <w:rPr>
                <w:lang w:val="fr-FR"/>
              </w:rPr>
              <w:t>Log buffer</w:t>
            </w:r>
          </w:p>
        </w:tc>
        <w:tc>
          <w:tcPr>
            <w:tcW w:w="4035" w:type="dxa"/>
          </w:tcPr>
          <w:p w14:paraId="37B6CE34" w14:textId="77777777" w:rsidR="00D96612" w:rsidRPr="002F5F3A" w:rsidRDefault="00D96612" w:rsidP="00836722">
            <w:pPr>
              <w:wordWrap/>
              <w:ind w:right="20"/>
              <w:jc w:val="left"/>
              <w:rPr>
                <w:lang w:val="fr-FR"/>
              </w:rPr>
            </w:pPr>
            <w:r w:rsidRPr="002F5F3A">
              <w:rPr>
                <w:lang w:val="fr-FR"/>
              </w:rPr>
              <w:t>When DAI is enabled, all ARP packet which is denied or dropped will be logged.</w:t>
            </w:r>
          </w:p>
          <w:p w14:paraId="7B116A64" w14:textId="77777777" w:rsidR="00D96612" w:rsidRPr="002F5F3A" w:rsidRDefault="00D96612" w:rsidP="00836722">
            <w:pPr>
              <w:wordWrap/>
              <w:ind w:right="20"/>
              <w:jc w:val="left"/>
              <w:rPr>
                <w:lang w:val="fr-FR"/>
              </w:rPr>
            </w:pPr>
            <w:r w:rsidRPr="002F5F3A">
              <w:rPr>
                <w:lang w:val="fr-FR"/>
              </w:rPr>
              <w:t xml:space="preserve">The number of log entry </w:t>
            </w:r>
            <w:r w:rsidRPr="002F5F3A">
              <w:t>is</w:t>
            </w:r>
            <w:r w:rsidRPr="002F5F3A">
              <w:rPr>
                <w:lang w:val="fr-FR"/>
              </w:rPr>
              <w:t xml:space="preserve"> 32.</w:t>
            </w:r>
          </w:p>
          <w:p w14:paraId="662B85CC" w14:textId="77777777" w:rsidR="00D96612" w:rsidRPr="002F5F3A" w:rsidRDefault="00D96612" w:rsidP="00836722">
            <w:pPr>
              <w:wordWrap/>
              <w:ind w:right="20"/>
              <w:jc w:val="left"/>
              <w:rPr>
                <w:lang w:val="fr-FR"/>
              </w:rPr>
            </w:pPr>
            <w:r w:rsidRPr="002F5F3A">
              <w:rPr>
                <w:lang w:val="fr-FR"/>
              </w:rPr>
              <w:t>The number of system message generated is 5  per second.</w:t>
            </w:r>
          </w:p>
          <w:p w14:paraId="2EB8CC89" w14:textId="77777777" w:rsidR="00D96612" w:rsidRPr="002F5F3A" w:rsidRDefault="00D96612" w:rsidP="00836722">
            <w:pPr>
              <w:wordWrap/>
              <w:ind w:right="20"/>
              <w:jc w:val="left"/>
              <w:rPr>
                <w:lang w:val="fr-FR"/>
              </w:rPr>
            </w:pPr>
            <w:r w:rsidRPr="002F5F3A">
              <w:rPr>
                <w:lang w:val="fr-FR"/>
              </w:rPr>
              <w:t>The period of logging-rate 1 second</w:t>
            </w:r>
            <w:r w:rsidRPr="002F5F3A">
              <w:t xml:space="preserve"> </w:t>
            </w:r>
            <w:r w:rsidRPr="002F5F3A">
              <w:rPr>
                <w:lang w:val="fr-FR"/>
              </w:rPr>
              <w:t>.</w:t>
            </w:r>
          </w:p>
        </w:tc>
      </w:tr>
      <w:tr w:rsidR="00D96612" w:rsidRPr="002F5F3A" w14:paraId="5BBB69D6" w14:textId="77777777" w:rsidTr="000B40CD">
        <w:tc>
          <w:tcPr>
            <w:tcW w:w="3325" w:type="dxa"/>
          </w:tcPr>
          <w:p w14:paraId="39E357ED" w14:textId="77777777" w:rsidR="00D96612" w:rsidRPr="002F5F3A" w:rsidRDefault="00D96612" w:rsidP="00836722">
            <w:pPr>
              <w:wordWrap/>
              <w:ind w:right="20"/>
              <w:jc w:val="left"/>
              <w:rPr>
                <w:lang w:val="fr-FR"/>
              </w:rPr>
            </w:pPr>
            <w:r w:rsidRPr="002F5F3A">
              <w:rPr>
                <w:lang w:val="fr-FR"/>
              </w:rPr>
              <w:t>Per-VLAN logging</w:t>
            </w:r>
          </w:p>
        </w:tc>
        <w:tc>
          <w:tcPr>
            <w:tcW w:w="4035" w:type="dxa"/>
          </w:tcPr>
          <w:p w14:paraId="61B0EE86" w14:textId="77777777" w:rsidR="00D96612" w:rsidRPr="002F5F3A" w:rsidRDefault="00D96612" w:rsidP="00836722">
            <w:pPr>
              <w:wordWrap/>
              <w:ind w:right="20"/>
              <w:jc w:val="left"/>
              <w:rPr>
                <w:lang w:val="en-GB"/>
              </w:rPr>
            </w:pPr>
            <w:r w:rsidRPr="002F5F3A">
              <w:rPr>
                <w:lang w:val="en-GB"/>
              </w:rPr>
              <w:t xml:space="preserve">All ARP packets which are denied or dropped will be logged.  </w:t>
            </w:r>
          </w:p>
        </w:tc>
      </w:tr>
    </w:tbl>
    <w:p w14:paraId="3FD82ACE" w14:textId="77777777" w:rsidR="00D96612" w:rsidRPr="00786B06" w:rsidRDefault="00D96612" w:rsidP="00836722">
      <w:pPr>
        <w:ind w:right="20"/>
        <w:jc w:val="left"/>
        <w:rPr>
          <w:rFonts w:ascii="굴림" w:eastAsia="굴림" w:hAnsi="굴림" w:cs="Times New Roman"/>
        </w:rPr>
      </w:pPr>
    </w:p>
    <w:p w14:paraId="62EF0889" w14:textId="77777777" w:rsidR="00D96612" w:rsidRDefault="00D96612" w:rsidP="0021019A">
      <w:pPr>
        <w:pStyle w:val="2"/>
        <w:ind w:right="20"/>
      </w:pPr>
      <w:bookmarkStart w:id="3911" w:name="_Toc253407649"/>
      <w:bookmarkStart w:id="3912" w:name="_Toc363228720"/>
      <w:bookmarkStart w:id="3913" w:name="_Toc445131094"/>
      <w:r>
        <w:rPr>
          <w:rFonts w:hint="eastAsia"/>
        </w:rPr>
        <w:lastRenderedPageBreak/>
        <w:t>DAI</w:t>
      </w:r>
      <w:bookmarkEnd w:id="3911"/>
      <w:bookmarkEnd w:id="3912"/>
      <w:r w:rsidR="00A70820">
        <w:rPr>
          <w:rFonts w:hint="eastAsia"/>
        </w:rPr>
        <w:t xml:space="preserve"> Configuration </w:t>
      </w:r>
      <w:r w:rsidR="00A70820" w:rsidRPr="00A70820">
        <w:rPr>
          <w:rFonts w:hint="eastAsia"/>
        </w:rPr>
        <w:t>Guidelines</w:t>
      </w:r>
      <w:r w:rsidR="00A70820">
        <w:rPr>
          <w:rFonts w:hint="eastAsia"/>
        </w:rPr>
        <w:t xml:space="preserve"> and Restriction</w:t>
      </w:r>
      <w:bookmarkEnd w:id="3913"/>
    </w:p>
    <w:p w14:paraId="07275899" w14:textId="77777777" w:rsidR="00D96612" w:rsidRPr="002F5F3A" w:rsidRDefault="00D96612" w:rsidP="0021019A">
      <w:pPr>
        <w:pStyle w:val="a3"/>
        <w:ind w:right="20"/>
        <w:rPr>
          <w:lang w:val="en-GB"/>
        </w:rPr>
      </w:pPr>
      <w:r w:rsidRPr="002F5F3A">
        <w:rPr>
          <w:lang w:val="en-GB"/>
        </w:rPr>
        <w:t>When DAI is configured, take care of the following points:</w:t>
      </w:r>
    </w:p>
    <w:p w14:paraId="0B7E9D7B" w14:textId="77777777" w:rsidR="00D96612" w:rsidRPr="00A70820" w:rsidRDefault="00D96612" w:rsidP="0021019A">
      <w:pPr>
        <w:pStyle w:val="Randomlist"/>
        <w:tabs>
          <w:tab w:val="clear" w:pos="3968"/>
          <w:tab w:val="num" w:pos="1980"/>
          <w:tab w:val="num" w:pos="3320"/>
        </w:tabs>
        <w:ind w:left="2104" w:right="20" w:hanging="403"/>
      </w:pPr>
      <w:r w:rsidRPr="00A70820">
        <w:t xml:space="preserve">DAI takes care of the ARP table only in the switch. As a better method to protect whole network, the trap function which will have ARP packet to be processed in CPU. </w:t>
      </w:r>
    </w:p>
    <w:p w14:paraId="136C3E7E" w14:textId="77777777" w:rsidR="00D96612" w:rsidRPr="00A70820" w:rsidRDefault="00D96612" w:rsidP="0021019A">
      <w:pPr>
        <w:pStyle w:val="Randomlist"/>
        <w:tabs>
          <w:tab w:val="clear" w:pos="3968"/>
          <w:tab w:val="num" w:pos="1980"/>
          <w:tab w:val="num" w:pos="3320"/>
        </w:tabs>
        <w:ind w:left="2104" w:right="20" w:hanging="403"/>
      </w:pPr>
      <w:r w:rsidRPr="00A70820">
        <w:t>DAI is intended to be used as an ingress security tool. You ought not to use it at an egress port.</w:t>
      </w:r>
    </w:p>
    <w:p w14:paraId="3AA63433" w14:textId="77777777" w:rsidR="00D96612" w:rsidRPr="00A70820" w:rsidRDefault="00D96612" w:rsidP="0021019A">
      <w:pPr>
        <w:pStyle w:val="Randomlist"/>
        <w:tabs>
          <w:tab w:val="clear" w:pos="3968"/>
          <w:tab w:val="num" w:pos="1980"/>
          <w:tab w:val="num" w:pos="3320"/>
        </w:tabs>
        <w:ind w:left="2104" w:right="20" w:hanging="403"/>
      </w:pPr>
      <w:r w:rsidRPr="00A70820">
        <w:t>DAI is not effective for the hosts that are connected to the DAI-disenabled switch. As the man-in-the-middle attack is confined to a single Layer 2 broadcast domain, you ought to seperate a domain which adopts DAI from other domains which don</w:t>
      </w:r>
      <w:r w:rsidRPr="00A70820">
        <w:t>’</w:t>
      </w:r>
      <w:r w:rsidRPr="00A70820">
        <w:t xml:space="preserve">t use DAI. This will make sure that the ARP table of the switch that are in DAI activated domain. </w:t>
      </w:r>
    </w:p>
    <w:p w14:paraId="152D6CDC" w14:textId="77777777" w:rsidR="00D96612" w:rsidRPr="00A70820" w:rsidRDefault="00D96612" w:rsidP="0021019A">
      <w:pPr>
        <w:pStyle w:val="Randomlist"/>
        <w:tabs>
          <w:tab w:val="clear" w:pos="3968"/>
          <w:tab w:val="num" w:pos="1980"/>
          <w:tab w:val="num" w:pos="3320"/>
        </w:tabs>
        <w:ind w:left="2104" w:right="20" w:hanging="403"/>
      </w:pPr>
      <w:r w:rsidRPr="00A70820">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2F5F3A" w:rsidRDefault="00D96612" w:rsidP="0021019A">
      <w:pPr>
        <w:pStyle w:val="Randomlist"/>
        <w:tabs>
          <w:tab w:val="clear" w:pos="3968"/>
          <w:tab w:val="num" w:pos="1980"/>
          <w:tab w:val="num" w:pos="3320"/>
        </w:tabs>
        <w:ind w:left="2104" w:right="20" w:hanging="403"/>
      </w:pPr>
      <w:r w:rsidRPr="002F5F3A">
        <w:t xml:space="preserve">If DHCP snooping is inactive or DHCP is not in use, then you can utilize ARP ACL to permit or deny packets. </w:t>
      </w:r>
    </w:p>
    <w:p w14:paraId="00BA1760" w14:textId="77777777" w:rsidR="00D96612" w:rsidRPr="002F5F3A" w:rsidRDefault="00D96612" w:rsidP="0021019A">
      <w:pPr>
        <w:pStyle w:val="Randomlist"/>
        <w:tabs>
          <w:tab w:val="clear" w:pos="3968"/>
          <w:tab w:val="num" w:pos="1980"/>
          <w:tab w:val="num" w:pos="3320"/>
        </w:tabs>
        <w:ind w:left="2104" w:right="20" w:hanging="403"/>
      </w:pPr>
      <w:r w:rsidRPr="002F5F3A">
        <w:t>Configure the rate of ARP packets considering the characteristics of the port.</w:t>
      </w:r>
    </w:p>
    <w:p w14:paraId="7E1F73D2" w14:textId="77777777" w:rsidR="00D96612" w:rsidRPr="002F5F3A" w:rsidRDefault="00D96612" w:rsidP="0021019A">
      <w:pPr>
        <w:wordWrap/>
        <w:ind w:right="20"/>
        <w:jc w:val="left"/>
      </w:pPr>
    </w:p>
    <w:p w14:paraId="17AB371A" w14:textId="77777777" w:rsidR="00D96612" w:rsidRPr="00786B06" w:rsidRDefault="00D96612" w:rsidP="0021019A">
      <w:pPr>
        <w:ind w:right="20"/>
        <w:jc w:val="left"/>
        <w:rPr>
          <w:rFonts w:ascii="굴림" w:eastAsia="굴림" w:hAnsi="굴림" w:cs="Times New Roman"/>
        </w:rPr>
      </w:pPr>
    </w:p>
    <w:p w14:paraId="1E6DB08C" w14:textId="77777777" w:rsidR="00D96612" w:rsidRDefault="00D96612" w:rsidP="0021019A">
      <w:pPr>
        <w:pStyle w:val="2"/>
        <w:ind w:right="20"/>
      </w:pPr>
      <w:bookmarkStart w:id="3914" w:name="_Toc253407650"/>
      <w:bookmarkStart w:id="3915" w:name="_Toc363228721"/>
      <w:bookmarkStart w:id="3916" w:name="_Toc445131095"/>
      <w:r>
        <w:rPr>
          <w:rFonts w:hint="eastAsia"/>
        </w:rPr>
        <w:lastRenderedPageBreak/>
        <w:t>Configuring DAI</w:t>
      </w:r>
      <w:bookmarkEnd w:id="3914"/>
      <w:bookmarkEnd w:id="3915"/>
      <w:bookmarkEnd w:id="3916"/>
    </w:p>
    <w:p w14:paraId="711AA500" w14:textId="77777777" w:rsidR="00D96612" w:rsidRPr="002F5F3A" w:rsidRDefault="00D96612" w:rsidP="00465C3F">
      <w:pPr>
        <w:pStyle w:val="a3"/>
        <w:ind w:left="0" w:right="20"/>
      </w:pPr>
      <w:r w:rsidRPr="002F5F3A">
        <w:t xml:space="preserve">In this section, the way to configure DAI is explained: </w:t>
      </w:r>
    </w:p>
    <w:p w14:paraId="2638EF68" w14:textId="77777777" w:rsidR="00D96612" w:rsidRPr="002F5F3A" w:rsidRDefault="00D96612" w:rsidP="00465C3F">
      <w:pPr>
        <w:pStyle w:val="Randomlist"/>
        <w:tabs>
          <w:tab w:val="clear" w:pos="3968"/>
          <w:tab w:val="num" w:pos="1980"/>
          <w:tab w:val="num" w:pos="3320"/>
        </w:tabs>
        <w:ind w:left="0" w:right="20" w:firstLine="0"/>
      </w:pPr>
      <w:r w:rsidRPr="002F5F3A">
        <w:t>Enabling DAI on VLANs (Mandatory)</w:t>
      </w:r>
    </w:p>
    <w:p w14:paraId="71452CBD" w14:textId="77777777" w:rsidR="00D96612" w:rsidRPr="002F5F3A" w:rsidRDefault="00D96612" w:rsidP="00465C3F">
      <w:pPr>
        <w:pStyle w:val="Randomlist"/>
        <w:tabs>
          <w:tab w:val="clear" w:pos="3968"/>
          <w:tab w:val="num" w:pos="1980"/>
          <w:tab w:val="num" w:pos="3320"/>
        </w:tabs>
        <w:ind w:left="0" w:right="20" w:firstLine="0"/>
      </w:pPr>
      <w:r w:rsidRPr="002F5F3A">
        <w:t>Configuring the DAI Interface Trust State (optional)</w:t>
      </w:r>
    </w:p>
    <w:p w14:paraId="05D24533" w14:textId="77777777" w:rsidR="00D96612" w:rsidRPr="002F5F3A" w:rsidRDefault="00D96612" w:rsidP="00465C3F">
      <w:pPr>
        <w:pStyle w:val="Randomlist"/>
        <w:tabs>
          <w:tab w:val="clear" w:pos="3968"/>
          <w:tab w:val="num" w:pos="1980"/>
          <w:tab w:val="num" w:pos="3320"/>
        </w:tabs>
        <w:ind w:left="0" w:right="20" w:firstLine="0"/>
      </w:pPr>
      <w:r w:rsidRPr="002F5F3A">
        <w:t>Applying ARP ACLs for DAI Filtering (optional)</w:t>
      </w:r>
    </w:p>
    <w:p w14:paraId="6EB576CA" w14:textId="77777777" w:rsidR="00D96612" w:rsidRPr="002F5F3A" w:rsidRDefault="00D96612" w:rsidP="00465C3F">
      <w:pPr>
        <w:pStyle w:val="Randomlist"/>
        <w:tabs>
          <w:tab w:val="clear" w:pos="3968"/>
          <w:tab w:val="num" w:pos="1980"/>
          <w:tab w:val="num" w:pos="3320"/>
        </w:tabs>
        <w:ind w:left="0" w:right="20" w:firstLine="0"/>
      </w:pPr>
      <w:r w:rsidRPr="002F5F3A">
        <w:t>Configuring ARP Packet Rate Limiting (optional)</w:t>
      </w:r>
    </w:p>
    <w:p w14:paraId="429B053D" w14:textId="77777777" w:rsidR="00D96612" w:rsidRPr="002F5F3A" w:rsidRDefault="00D96612" w:rsidP="00465C3F">
      <w:pPr>
        <w:pStyle w:val="Randomlist"/>
        <w:tabs>
          <w:tab w:val="clear" w:pos="3968"/>
          <w:tab w:val="num" w:pos="1980"/>
          <w:tab w:val="num" w:pos="3320"/>
        </w:tabs>
        <w:ind w:left="0" w:right="20" w:firstLine="0"/>
      </w:pPr>
      <w:r w:rsidRPr="002F5F3A">
        <w:t>Enabling DAI Error-Disabled Recovery (optional)</w:t>
      </w:r>
    </w:p>
    <w:p w14:paraId="5024D7B1" w14:textId="77777777" w:rsidR="00D96612" w:rsidRPr="002F5F3A" w:rsidRDefault="00D96612" w:rsidP="00465C3F">
      <w:pPr>
        <w:pStyle w:val="Randomlist"/>
        <w:tabs>
          <w:tab w:val="clear" w:pos="3968"/>
          <w:tab w:val="num" w:pos="1980"/>
          <w:tab w:val="num" w:pos="3320"/>
        </w:tabs>
        <w:ind w:left="0" w:right="20" w:firstLine="0"/>
      </w:pPr>
      <w:r w:rsidRPr="002F5F3A">
        <w:t>Enabling Additional Validation (optional)</w:t>
      </w:r>
    </w:p>
    <w:p w14:paraId="307375AC" w14:textId="77777777" w:rsidR="00D96612" w:rsidRPr="002F5F3A" w:rsidRDefault="00D96612" w:rsidP="00465C3F">
      <w:pPr>
        <w:pStyle w:val="Randomlist"/>
        <w:tabs>
          <w:tab w:val="clear" w:pos="3968"/>
          <w:tab w:val="num" w:pos="1980"/>
          <w:tab w:val="num" w:pos="3320"/>
        </w:tabs>
        <w:ind w:left="0" w:right="20" w:firstLine="0"/>
      </w:pPr>
      <w:r w:rsidRPr="002F5F3A">
        <w:t>Configuring DAI Logging (optional)</w:t>
      </w:r>
    </w:p>
    <w:p w14:paraId="58760F31" w14:textId="77777777" w:rsidR="00D96612" w:rsidRDefault="000B40CD" w:rsidP="00465C3F">
      <w:pPr>
        <w:pStyle w:val="Randomlist"/>
        <w:tabs>
          <w:tab w:val="clear" w:pos="3968"/>
          <w:tab w:val="num" w:pos="1980"/>
          <w:tab w:val="num" w:pos="3320"/>
        </w:tabs>
        <w:ind w:left="0" w:right="20" w:firstLine="0"/>
      </w:pPr>
      <w:r>
        <w:t>Displaying DAI Information</w:t>
      </w:r>
    </w:p>
    <w:p w14:paraId="44319E1F" w14:textId="77777777" w:rsidR="00D96612" w:rsidRDefault="00D96612" w:rsidP="00465C3F">
      <w:pPr>
        <w:pStyle w:val="3"/>
        <w:ind w:left="0" w:right="20"/>
      </w:pPr>
      <w:bookmarkStart w:id="3917" w:name="_Toc253407651"/>
      <w:bookmarkStart w:id="3918" w:name="_Toc363228722"/>
      <w:bookmarkStart w:id="3919" w:name="_Ref365273148"/>
      <w:bookmarkStart w:id="3920" w:name="_Toc445131096"/>
      <w:r>
        <w:rPr>
          <w:rFonts w:hint="eastAsia"/>
        </w:rPr>
        <w:t>Enabling DAI on VLANs</w:t>
      </w:r>
      <w:bookmarkEnd w:id="3917"/>
      <w:bookmarkEnd w:id="3918"/>
      <w:bookmarkEnd w:id="3919"/>
      <w:bookmarkEnd w:id="3920"/>
    </w:p>
    <w:p w14:paraId="3E8BE480" w14:textId="77777777" w:rsidR="00D96612" w:rsidRPr="002F5F3A" w:rsidRDefault="00D96612" w:rsidP="00465C3F">
      <w:pPr>
        <w:pStyle w:val="a3"/>
        <w:ind w:left="0" w:right="20"/>
      </w:pPr>
      <w:r w:rsidRPr="002F5F3A">
        <w:t>When DAI is enabled for a VLAN, the switch will inspect the ARP packets that come through the VLAN as following:</w:t>
      </w:r>
    </w:p>
    <w:p w14:paraId="17C9E928" w14:textId="77777777" w:rsidR="00D96612" w:rsidRPr="002F5F3A" w:rsidRDefault="00D96612" w:rsidP="00465C3F">
      <w:pPr>
        <w:pStyle w:val="Randomlist"/>
        <w:tabs>
          <w:tab w:val="clear" w:pos="3968"/>
          <w:tab w:val="num" w:pos="1980"/>
          <w:tab w:val="num" w:pos="3320"/>
        </w:tabs>
        <w:ind w:left="0" w:right="20" w:firstLine="0"/>
      </w:pPr>
      <w:r w:rsidRPr="002F5F3A">
        <w:t xml:space="preserve">Broadcasted ARP packet </w:t>
      </w:r>
    </w:p>
    <w:p w14:paraId="3802512A" w14:textId="77777777" w:rsidR="00D96612" w:rsidRPr="002F5F3A" w:rsidRDefault="00D96612" w:rsidP="00465C3F">
      <w:pPr>
        <w:pStyle w:val="Randomlist"/>
        <w:tabs>
          <w:tab w:val="clear" w:pos="3968"/>
          <w:tab w:val="num" w:pos="1980"/>
          <w:tab w:val="num" w:pos="3320"/>
        </w:tabs>
        <w:ind w:left="0" w:right="20" w:firstLine="0"/>
      </w:pPr>
      <w:r w:rsidRPr="002F5F3A">
        <w:t xml:space="preserve">ARP request packets that ask for MAC address of switch </w:t>
      </w:r>
    </w:p>
    <w:p w14:paraId="4BF0837C" w14:textId="77777777" w:rsidR="00D96612" w:rsidRPr="002F5F3A" w:rsidRDefault="00D96612" w:rsidP="00465C3F">
      <w:pPr>
        <w:pStyle w:val="Randomlist"/>
        <w:tabs>
          <w:tab w:val="clear" w:pos="3968"/>
          <w:tab w:val="num" w:pos="1980"/>
          <w:tab w:val="num" w:pos="3320"/>
        </w:tabs>
        <w:ind w:left="0" w:right="20" w:firstLine="0"/>
      </w:pPr>
      <w:r w:rsidRPr="002F5F3A">
        <w:t xml:space="preserve">Reply packets that answer to the requesting ARP request </w:t>
      </w:r>
    </w:p>
    <w:p w14:paraId="64F113F8" w14:textId="77777777" w:rsidR="00D96612" w:rsidRDefault="00D96612" w:rsidP="00465C3F">
      <w:pPr>
        <w:pStyle w:val="Randomlist"/>
        <w:tabs>
          <w:tab w:val="clear" w:pos="3968"/>
          <w:tab w:val="num" w:pos="1980"/>
          <w:tab w:val="num" w:pos="3320"/>
        </w:tabs>
        <w:ind w:left="0" w:right="20" w:firstLine="0"/>
      </w:pPr>
      <w:r w:rsidRPr="002F5F3A">
        <w:t xml:space="preserve">All unicast ARP packets that </w:t>
      </w:r>
      <w:r w:rsidR="000B40CD">
        <w:t>are transferred among terminals</w:t>
      </w:r>
    </w:p>
    <w:p w14:paraId="0F980ED4" w14:textId="77777777" w:rsidR="00D96612" w:rsidRPr="002F5F3A" w:rsidRDefault="00D96612" w:rsidP="00465C3F">
      <w:pPr>
        <w:pStyle w:val="a3"/>
        <w:ind w:left="0" w:right="20"/>
      </w:pPr>
      <w:r w:rsidRPr="002F5F3A">
        <w:t>After checking out these packets, it only replies the valid packets and updates the ARP table.</w:t>
      </w:r>
    </w:p>
    <w:p w14:paraId="577D868C" w14:textId="77777777" w:rsidR="00D96612" w:rsidRDefault="00D96612" w:rsidP="00465C3F">
      <w:pPr>
        <w:pStyle w:val="a3"/>
        <w:ind w:left="0" w:right="20"/>
      </w:pPr>
      <w:r w:rsidRPr="002F5F3A">
        <w:t>To enable DAI on a VLAN, execute the following commands.</w:t>
      </w:r>
    </w:p>
    <w:p w14:paraId="059F9728" w14:textId="77777777" w:rsidR="003D58ED" w:rsidRPr="002F5F3A" w:rsidRDefault="003D58ED" w:rsidP="00465C3F">
      <w:pPr>
        <w:pStyle w:val="afffff3"/>
        <w:ind w:left="0" w:right="20"/>
      </w:pPr>
      <w:bookmarkStart w:id="3921" w:name="_Toc391575367"/>
      <w:r>
        <w:t xml:space="preserve">Table </w:t>
      </w:r>
      <w:r w:rsidR="005832B8">
        <w:fldChar w:fldCharType="begin"/>
      </w:r>
      <w:r w:rsidR="00092D8C">
        <w:instrText xml:space="preserve"> SEQ Table \* ARABIC </w:instrText>
      </w:r>
      <w:r w:rsidR="005832B8">
        <w:fldChar w:fldCharType="separate"/>
      </w:r>
      <w:r w:rsidR="008B56C1">
        <w:rPr>
          <w:noProof/>
        </w:rPr>
        <w:t>225</w:t>
      </w:r>
      <w:r w:rsidR="005832B8">
        <w:rPr>
          <w:noProof/>
        </w:rPr>
        <w:fldChar w:fldCharType="end"/>
      </w:r>
      <w:r>
        <w:rPr>
          <w:rFonts w:hint="eastAsia"/>
        </w:rPr>
        <w:t xml:space="preserve"> </w:t>
      </w:r>
      <w:r w:rsidRPr="002F5F3A">
        <w:t>Enabling DAI on a VLAN</w:t>
      </w:r>
      <w:bookmarkEnd w:id="3921"/>
    </w:p>
    <w:tbl>
      <w:tblPr>
        <w:tblStyle w:val="CLIWide"/>
        <w:tblW w:w="0" w:type="auto"/>
        <w:tblLook w:val="01E0" w:firstRow="1" w:lastRow="1" w:firstColumn="1" w:lastColumn="1" w:noHBand="0" w:noVBand="0"/>
      </w:tblPr>
      <w:tblGrid>
        <w:gridCol w:w="3948"/>
        <w:gridCol w:w="3984"/>
      </w:tblGrid>
      <w:tr w:rsidR="00D96612" w:rsidRPr="00AF5FC7"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2F5F3A" w:rsidRDefault="00D96612" w:rsidP="00465C3F">
            <w:pPr>
              <w:wordWrap/>
              <w:ind w:right="20"/>
              <w:jc w:val="left"/>
              <w:rPr>
                <w:b/>
              </w:rPr>
            </w:pPr>
            <w:r w:rsidRPr="002F5F3A">
              <w:rPr>
                <w:b/>
              </w:rPr>
              <w:t>Command</w:t>
            </w:r>
          </w:p>
        </w:tc>
        <w:tc>
          <w:tcPr>
            <w:tcW w:w="4578" w:type="dxa"/>
          </w:tcPr>
          <w:p w14:paraId="1F343E92" w14:textId="77777777" w:rsidR="00D96612" w:rsidRPr="002F5F3A" w:rsidRDefault="00D96612" w:rsidP="00465C3F">
            <w:pPr>
              <w:wordWrap/>
              <w:ind w:right="20"/>
              <w:jc w:val="left"/>
              <w:rPr>
                <w:b/>
              </w:rPr>
            </w:pPr>
            <w:r w:rsidRPr="002F5F3A">
              <w:rPr>
                <w:b/>
              </w:rPr>
              <w:t>Purpose</w:t>
            </w:r>
          </w:p>
        </w:tc>
      </w:tr>
      <w:tr w:rsidR="00D96612" w:rsidRPr="00AF5FC7" w14:paraId="1EB825F8" w14:textId="77777777" w:rsidTr="000B40CD">
        <w:tc>
          <w:tcPr>
            <w:tcW w:w="4490" w:type="dxa"/>
          </w:tcPr>
          <w:p w14:paraId="6E89B391"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33BAC22E" w14:textId="77777777" w:rsidR="00D96612" w:rsidRPr="002F5F3A" w:rsidRDefault="00D96612" w:rsidP="00465C3F">
            <w:pPr>
              <w:wordWrap/>
              <w:ind w:right="20"/>
              <w:jc w:val="left"/>
            </w:pPr>
            <w:r w:rsidRPr="002F5F3A">
              <w:t xml:space="preserve"> Enter Global configuration mode</w:t>
            </w:r>
          </w:p>
        </w:tc>
      </w:tr>
      <w:tr w:rsidR="00D96612" w:rsidRPr="00AF5FC7" w14:paraId="31350ABE" w14:textId="77777777" w:rsidTr="000B40CD">
        <w:tc>
          <w:tcPr>
            <w:tcW w:w="4490" w:type="dxa"/>
          </w:tcPr>
          <w:p w14:paraId="19956AF8" w14:textId="77777777" w:rsidR="00D96612" w:rsidRPr="002F5F3A" w:rsidRDefault="00D96612" w:rsidP="00465C3F">
            <w:pPr>
              <w:wordWrap/>
              <w:ind w:right="20"/>
              <w:jc w:val="left"/>
              <w:rPr>
                <w:i/>
              </w:rPr>
            </w:pPr>
            <w:r w:rsidRPr="002F5F3A">
              <w:t xml:space="preserve">Switch(config)# </w:t>
            </w:r>
            <w:r w:rsidRPr="002F5F3A">
              <w:rPr>
                <w:b/>
              </w:rPr>
              <w:t>ip arp inspection VLAN</w:t>
            </w:r>
            <w:r w:rsidRPr="002F5F3A">
              <w:t xml:space="preserve"> </w:t>
            </w:r>
            <w:r w:rsidRPr="002F5F3A">
              <w:rPr>
                <w:i/>
              </w:rPr>
              <w:t>VLAN-id</w:t>
            </w:r>
          </w:p>
          <w:p w14:paraId="143577B3" w14:textId="77777777" w:rsidR="00D96612" w:rsidRPr="002F5F3A" w:rsidRDefault="00D96612" w:rsidP="00465C3F">
            <w:pPr>
              <w:wordWrap/>
              <w:ind w:right="20"/>
              <w:jc w:val="left"/>
            </w:pPr>
            <w:r w:rsidRPr="002F5F3A">
              <w:t xml:space="preserve">Switch(config)# </w:t>
            </w:r>
            <w:r w:rsidRPr="002F5F3A">
              <w:rPr>
                <w:b/>
              </w:rPr>
              <w:t>no ip arp inspection VLAN</w:t>
            </w:r>
            <w:r w:rsidRPr="002F5F3A">
              <w:t xml:space="preserve"> </w:t>
            </w:r>
            <w:r w:rsidRPr="002F5F3A">
              <w:rPr>
                <w:i/>
              </w:rPr>
              <w:t>VLAN-id</w:t>
            </w:r>
          </w:p>
        </w:tc>
        <w:tc>
          <w:tcPr>
            <w:tcW w:w="4578" w:type="dxa"/>
          </w:tcPr>
          <w:p w14:paraId="623DCC11" w14:textId="77777777" w:rsidR="00D96612" w:rsidRPr="002F5F3A" w:rsidRDefault="00D96612" w:rsidP="00465C3F">
            <w:pPr>
              <w:wordWrap/>
              <w:ind w:right="20"/>
              <w:jc w:val="left"/>
            </w:pPr>
            <w:r w:rsidRPr="002F5F3A">
              <w:rPr>
                <w:rFonts w:hint="eastAsia"/>
              </w:rPr>
              <w:t>E</w:t>
            </w:r>
            <w:r w:rsidRPr="002F5F3A">
              <w:t>nable</w:t>
            </w:r>
            <w:r w:rsidRPr="002F5F3A">
              <w:rPr>
                <w:rFonts w:hint="eastAsia"/>
              </w:rPr>
              <w:t>s</w:t>
            </w:r>
            <w:r w:rsidRPr="002F5F3A">
              <w:t xml:space="preserve"> DAI on a VLAN </w:t>
            </w:r>
          </w:p>
          <w:p w14:paraId="77CA914C" w14:textId="77777777" w:rsidR="00D96612" w:rsidRPr="002F5F3A" w:rsidRDefault="00D96612" w:rsidP="00465C3F">
            <w:pPr>
              <w:wordWrap/>
              <w:ind w:right="20"/>
              <w:jc w:val="left"/>
            </w:pPr>
            <w:r w:rsidRPr="002F5F3A">
              <w:rPr>
                <w:rFonts w:hint="eastAsia"/>
              </w:rPr>
              <w:t>Enables</w:t>
            </w:r>
            <w:r w:rsidRPr="002F5F3A">
              <w:t xml:space="preserve"> DAI on a VLAN </w:t>
            </w:r>
          </w:p>
        </w:tc>
      </w:tr>
      <w:tr w:rsidR="00D96612" w:rsidRPr="00AF5FC7" w14:paraId="2E308305" w14:textId="77777777" w:rsidTr="000B40CD">
        <w:tc>
          <w:tcPr>
            <w:tcW w:w="4490" w:type="dxa"/>
          </w:tcPr>
          <w:p w14:paraId="5AE9F7DC"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5CD68EC8" w14:textId="77777777" w:rsidR="00D96612" w:rsidRPr="002F5F3A" w:rsidRDefault="00D96612" w:rsidP="00465C3F">
            <w:pPr>
              <w:wordWrap/>
              <w:ind w:right="20"/>
              <w:jc w:val="left"/>
            </w:pPr>
            <w:r w:rsidRPr="002F5F3A">
              <w:rPr>
                <w:rFonts w:hint="eastAsia"/>
              </w:rPr>
              <w:t>C</w:t>
            </w:r>
            <w:r w:rsidRPr="002F5F3A">
              <w:t>heck</w:t>
            </w:r>
            <w:r w:rsidRPr="002F5F3A">
              <w:rPr>
                <w:rFonts w:hint="eastAsia"/>
              </w:rPr>
              <w:t>s</w:t>
            </w:r>
            <w:r w:rsidRPr="002F5F3A">
              <w:t xml:space="preserve"> the setting </w:t>
            </w:r>
          </w:p>
        </w:tc>
      </w:tr>
    </w:tbl>
    <w:p w14:paraId="161F3408" w14:textId="77777777" w:rsidR="00D96612" w:rsidRDefault="00D96612" w:rsidP="00465C3F">
      <w:pPr>
        <w:ind w:right="20"/>
        <w:rPr>
          <w:rFonts w:cs="Times New Roman"/>
        </w:rPr>
      </w:pPr>
    </w:p>
    <w:tbl>
      <w:tblPr>
        <w:tblStyle w:val="NOTICE"/>
        <w:tblW w:w="0" w:type="auto"/>
        <w:tblLook w:val="0000" w:firstRow="0" w:lastRow="0" w:firstColumn="0" w:lastColumn="0" w:noHBand="0" w:noVBand="0"/>
      </w:tblPr>
      <w:tblGrid>
        <w:gridCol w:w="870"/>
        <w:gridCol w:w="1061"/>
        <w:gridCol w:w="6001"/>
      </w:tblGrid>
      <w:tr w:rsidR="00D96612" w14:paraId="0FA47B76" w14:textId="77777777" w:rsidTr="000B40CD">
        <w:tc>
          <w:tcPr>
            <w:tcW w:w="900" w:type="dxa"/>
            <w:vAlign w:val="center"/>
          </w:tcPr>
          <w:p w14:paraId="461BC8E2" w14:textId="77777777" w:rsidR="00D96612" w:rsidRDefault="00D96612" w:rsidP="00465C3F">
            <w:pPr>
              <w:pStyle w:val="aa"/>
              <w:spacing w:after="120"/>
              <w:ind w:right="20"/>
              <w:jc w:val="both"/>
              <w:rPr>
                <w:rFonts w:ascii="Tahoma" w:eastAsia="굴림" w:hAnsi="Tahoma" w:cs="Times New Roman"/>
              </w:rPr>
            </w:pPr>
            <w:r>
              <w:rPr>
                <w:rFonts w:ascii="Tahoma" w:eastAsia="굴림" w:hAnsi="Tahoma" w:cs="Times New Roman" w:hint="eastAsia"/>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Default="00D96612" w:rsidP="00465C3F">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31AE8802" w14:textId="77777777" w:rsidR="00D96612" w:rsidRPr="0058648F" w:rsidRDefault="00D96612" w:rsidP="00465C3F">
            <w:pPr>
              <w:pStyle w:val="aa"/>
              <w:ind w:right="20"/>
              <w:jc w:val="both"/>
              <w:rPr>
                <w:rFonts w:ascii="Tahoma" w:eastAsia="굴림" w:hAnsi="Tahoma" w:cs="Tahoma"/>
              </w:rPr>
            </w:pPr>
            <w:r w:rsidRPr="002F5F3A">
              <w:t>When you enable DAI on a VLAN, all the ARP packets that flow through the VLAN will be inspected. In other words, the ARP cache of the switch and network are to be protected.</w:t>
            </w:r>
          </w:p>
        </w:tc>
      </w:tr>
    </w:tbl>
    <w:p w14:paraId="34212354" w14:textId="77777777" w:rsidR="00D96612" w:rsidRPr="00FB4C48" w:rsidRDefault="00D96612" w:rsidP="00465C3F">
      <w:pPr>
        <w:pStyle w:val="a3"/>
        <w:ind w:left="0" w:right="20"/>
      </w:pPr>
      <w:r w:rsidRPr="002F5F3A">
        <w:t>The following example shows</w:t>
      </w:r>
      <w:r w:rsidR="000B40CD">
        <w:t xml:space="preserve"> how to enable DAI on VLAN 200:</w:t>
      </w:r>
    </w:p>
    <w:tbl>
      <w:tblPr>
        <w:tblStyle w:val="48"/>
        <w:tblW w:w="0" w:type="auto"/>
        <w:tblLook w:val="01E0" w:firstRow="1" w:lastRow="1" w:firstColumn="1" w:lastColumn="1" w:noHBand="0" w:noVBand="0"/>
      </w:tblPr>
      <w:tblGrid>
        <w:gridCol w:w="8045"/>
      </w:tblGrid>
      <w:tr w:rsidR="00D96612" w:rsidRPr="003D58ED" w14:paraId="3372830F" w14:textId="77777777" w:rsidTr="000B40CD">
        <w:tc>
          <w:tcPr>
            <w:tcW w:w="9068" w:type="dxa"/>
          </w:tcPr>
          <w:p w14:paraId="76550F99" w14:textId="77777777" w:rsidR="00D96612" w:rsidRPr="003D58ED" w:rsidRDefault="00D96612" w:rsidP="00465C3F">
            <w:pPr>
              <w:ind w:right="20"/>
            </w:pPr>
            <w:r w:rsidRPr="003D58ED">
              <w:t xml:space="preserve">Switch# </w:t>
            </w:r>
            <w:r w:rsidRPr="003D58ED">
              <w:rPr>
                <w:b/>
              </w:rPr>
              <w:t>configure terminal</w:t>
            </w:r>
          </w:p>
          <w:p w14:paraId="384468BA" w14:textId="77777777" w:rsidR="00D96612" w:rsidRPr="003D58ED" w:rsidRDefault="00D96612" w:rsidP="00465C3F">
            <w:pPr>
              <w:ind w:right="20"/>
            </w:pPr>
            <w:r w:rsidRPr="003D58ED">
              <w:t xml:space="preserve">Switch(config)# </w:t>
            </w:r>
            <w:r w:rsidRPr="003D58ED">
              <w:rPr>
                <w:b/>
              </w:rPr>
              <w:t>ip arp inspection vlan 200</w:t>
            </w:r>
          </w:p>
        </w:tc>
      </w:tr>
    </w:tbl>
    <w:p w14:paraId="4B1AA7F9" w14:textId="77777777" w:rsidR="00D96612" w:rsidRDefault="00D96612" w:rsidP="00465C3F">
      <w:pPr>
        <w:pStyle w:val="a3"/>
        <w:ind w:left="0" w:right="20"/>
      </w:pPr>
      <w:r w:rsidRPr="002F5F3A">
        <w:t>The following example shows how to retrieve current settings:</w:t>
      </w:r>
    </w:p>
    <w:p w14:paraId="58AAC6E9" w14:textId="77777777" w:rsidR="00465C3F" w:rsidRPr="002F5F3A" w:rsidRDefault="00465C3F" w:rsidP="00465C3F">
      <w:pPr>
        <w:pStyle w:val="a3"/>
        <w:ind w:left="0" w:right="20"/>
      </w:pPr>
    </w:p>
    <w:p w14:paraId="2A9DAF1D" w14:textId="77777777" w:rsidR="00D96612" w:rsidRPr="00FB4C48" w:rsidRDefault="00D96612" w:rsidP="00465C3F">
      <w:pPr>
        <w:ind w:right="20"/>
        <w:jc w:val="left"/>
        <w:rPr>
          <w:rFonts w:ascii="굴림체" w:hAnsi="굴림체"/>
        </w:rPr>
      </w:pPr>
    </w:p>
    <w:tbl>
      <w:tblPr>
        <w:tblStyle w:val="48"/>
        <w:tblW w:w="0" w:type="auto"/>
        <w:tblLook w:val="01E0" w:firstRow="1" w:lastRow="1" w:firstColumn="1" w:lastColumn="1" w:noHBand="0" w:noVBand="0"/>
      </w:tblPr>
      <w:tblGrid>
        <w:gridCol w:w="8045"/>
      </w:tblGrid>
      <w:tr w:rsidR="00D96612" w:rsidRPr="003D58ED" w14:paraId="69F89ECF" w14:textId="77777777" w:rsidTr="000B40CD">
        <w:tc>
          <w:tcPr>
            <w:tcW w:w="9048" w:type="dxa"/>
          </w:tcPr>
          <w:p w14:paraId="7E53B689" w14:textId="77777777" w:rsidR="00D96612" w:rsidRPr="003D58ED" w:rsidRDefault="00D96612" w:rsidP="00465C3F">
            <w:pPr>
              <w:ind w:right="20"/>
            </w:pPr>
            <w:r w:rsidRPr="003D58ED">
              <w:t xml:space="preserve">Switch# </w:t>
            </w:r>
            <w:r w:rsidRPr="003D58ED">
              <w:rPr>
                <w:b/>
              </w:rPr>
              <w:t>show ip arp inspection</w:t>
            </w:r>
          </w:p>
          <w:p w14:paraId="6C8E9F27" w14:textId="77777777" w:rsidR="00D96612" w:rsidRPr="003D58ED" w:rsidRDefault="00D96612" w:rsidP="00465C3F">
            <w:pPr>
              <w:ind w:right="20"/>
              <w:jc w:val="left"/>
            </w:pPr>
            <w:r w:rsidRPr="003D58ED">
              <w:lastRenderedPageBreak/>
              <w:t>DHCP Snoop Bootstrap       : Disabled</w:t>
            </w:r>
          </w:p>
          <w:p w14:paraId="367C7EE6" w14:textId="77777777" w:rsidR="00D96612" w:rsidRPr="003D58ED" w:rsidRDefault="00D96612" w:rsidP="00465C3F">
            <w:pPr>
              <w:ind w:right="20"/>
              <w:jc w:val="left"/>
            </w:pPr>
            <w:r w:rsidRPr="003D58ED">
              <w:t>Source MAC Validation      : Disabled</w:t>
            </w:r>
          </w:p>
          <w:p w14:paraId="611D0E67" w14:textId="77777777" w:rsidR="00D96612" w:rsidRPr="003D58ED" w:rsidRDefault="00D96612" w:rsidP="00465C3F">
            <w:pPr>
              <w:ind w:right="20"/>
              <w:jc w:val="left"/>
            </w:pPr>
            <w:r w:rsidRPr="003D58ED">
              <w:t>Destination MAC Validation : Disabled</w:t>
            </w:r>
          </w:p>
          <w:p w14:paraId="32BE5EE2" w14:textId="77777777" w:rsidR="00D96612" w:rsidRPr="003D58ED" w:rsidRDefault="00D96612" w:rsidP="00465C3F">
            <w:pPr>
              <w:ind w:right="20"/>
              <w:jc w:val="left"/>
            </w:pPr>
            <w:r w:rsidRPr="003D58ED">
              <w:t>IP Address Validation      : Disabled</w:t>
            </w:r>
          </w:p>
          <w:p w14:paraId="4C4AD94B" w14:textId="77777777" w:rsidR="00D96612" w:rsidRPr="003D58ED" w:rsidRDefault="00D96612" w:rsidP="00465C3F">
            <w:pPr>
              <w:ind w:right="20"/>
              <w:jc w:val="left"/>
            </w:pPr>
            <w:r w:rsidRPr="003D58ED">
              <w:t>ARP Field Validation       : Disabled</w:t>
            </w:r>
          </w:p>
          <w:p w14:paraId="6E7F003D" w14:textId="77777777" w:rsidR="00D96612" w:rsidRPr="003D58ED" w:rsidRDefault="00D96612" w:rsidP="00465C3F">
            <w:pPr>
              <w:ind w:right="20"/>
              <w:jc w:val="left"/>
            </w:pPr>
          </w:p>
          <w:p w14:paraId="193916E1" w14:textId="77777777" w:rsidR="00D96612" w:rsidRPr="003D58ED" w:rsidRDefault="00D96612" w:rsidP="00465C3F">
            <w:pPr>
              <w:ind w:right="20"/>
              <w:jc w:val="left"/>
            </w:pPr>
            <w:r w:rsidRPr="003D58ED">
              <w:t>Vlan  Config    Operation  ACL Match             Static ACL  ACL Log   DHCP Log</w:t>
            </w:r>
          </w:p>
          <w:p w14:paraId="3E2F6CD0" w14:textId="77777777" w:rsidR="00D96612" w:rsidRPr="003D58ED" w:rsidRDefault="00D96612" w:rsidP="00465C3F">
            <w:pPr>
              <w:ind w:right="20"/>
              <w:jc w:val="left"/>
            </w:pPr>
            <w:r w:rsidRPr="003D58ED">
              <w:t>----  --------  ---------  --------------------  ----------  --------- --------</w:t>
            </w:r>
          </w:p>
          <w:p w14:paraId="3C6E2E72" w14:textId="77777777" w:rsidR="00D96612" w:rsidRPr="003D58ED" w:rsidRDefault="00D96612" w:rsidP="00465C3F">
            <w:pPr>
              <w:ind w:right="20"/>
              <w:jc w:val="left"/>
            </w:pPr>
            <w:r w:rsidRPr="003D58ED">
              <w:t xml:space="preserve"> 200  Enabled   Active                           No          Deny      Deny</w:t>
            </w:r>
          </w:p>
        </w:tc>
      </w:tr>
    </w:tbl>
    <w:p w14:paraId="01F14B69" w14:textId="77777777" w:rsidR="00D96612" w:rsidRPr="002F5F3A" w:rsidRDefault="00D96612" w:rsidP="00465C3F">
      <w:pPr>
        <w:pStyle w:val="a3"/>
        <w:ind w:left="0" w:right="20"/>
      </w:pPr>
      <w:r w:rsidRPr="002F5F3A">
        <w:lastRenderedPageBreak/>
        <w:t>If the system uses DAI about unicast ARP packet, you must set a trap to send ARP packet to CPU with using class-map and policy-map.</w:t>
      </w:r>
    </w:p>
    <w:p w14:paraId="20E6B750" w14:textId="77777777" w:rsidR="00D96612" w:rsidRPr="000B40CD" w:rsidRDefault="00D96612" w:rsidP="00465C3F">
      <w:pPr>
        <w:pStyle w:val="a3"/>
        <w:ind w:left="0" w:right="20"/>
      </w:pPr>
      <w:r w:rsidRPr="002F5F3A">
        <w:t xml:space="preserve">The following example shows how to set received </w:t>
      </w:r>
      <w:r>
        <w:t>ARP packet on VLAN 200 to CPU.</w:t>
      </w:r>
    </w:p>
    <w:tbl>
      <w:tblPr>
        <w:tblStyle w:val="48"/>
        <w:tblW w:w="0" w:type="auto"/>
        <w:tblLook w:val="01E0" w:firstRow="1" w:lastRow="1" w:firstColumn="1" w:lastColumn="1" w:noHBand="0" w:noVBand="0"/>
      </w:tblPr>
      <w:tblGrid>
        <w:gridCol w:w="8045"/>
      </w:tblGrid>
      <w:tr w:rsidR="00D96612" w:rsidRPr="000A76EF" w14:paraId="46634950" w14:textId="77777777" w:rsidTr="000B40CD">
        <w:tc>
          <w:tcPr>
            <w:tcW w:w="9048" w:type="dxa"/>
          </w:tcPr>
          <w:p w14:paraId="4E134C6F"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Switch(config)#class-map arp_trap_class</w:t>
            </w:r>
          </w:p>
          <w:p w14:paraId="55681D08"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Switch(config-cmap)#match ethertype 0806</w:t>
            </w:r>
          </w:p>
          <w:p w14:paraId="162EAC87"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Switch(config-cmap)#end</w:t>
            </w:r>
          </w:p>
          <w:p w14:paraId="179D6ABF"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Switch#show class-map </w:t>
            </w:r>
          </w:p>
          <w:p w14:paraId="0D14E19B" w14:textId="77777777" w:rsidR="00D96612" w:rsidRPr="000A76EF" w:rsidRDefault="00D96612" w:rsidP="00465C3F">
            <w:pPr>
              <w:ind w:right="20"/>
              <w:jc w:val="left"/>
              <w:rPr>
                <w:rFonts w:ascii="Courier New" w:hAnsi="Courier New" w:cs="Courier New"/>
                <w:sz w:val="20"/>
              </w:rPr>
            </w:pPr>
          </w:p>
          <w:p w14:paraId="751F9DF8"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CLASS-MAP-NAME: arp_trap_class (match-all)</w:t>
            </w:r>
          </w:p>
          <w:p w14:paraId="58FC28CE"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Match Ethertype: 0806</w:t>
            </w:r>
          </w:p>
          <w:p w14:paraId="5CB64E76" w14:textId="77777777" w:rsidR="00D96612" w:rsidRPr="000A76EF" w:rsidRDefault="00D96612" w:rsidP="00465C3F">
            <w:pPr>
              <w:ind w:right="20"/>
              <w:jc w:val="left"/>
              <w:rPr>
                <w:rFonts w:ascii="Courier New" w:eastAsia="굴림" w:hAnsi="Courier New" w:cs="Courier New"/>
                <w:sz w:val="20"/>
              </w:rPr>
            </w:pPr>
          </w:p>
          <w:p w14:paraId="58ECE6B9"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 terminal</w:t>
            </w:r>
          </w:p>
          <w:p w14:paraId="135C2997"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(config)#policy-map arp_trap_map</w:t>
            </w:r>
          </w:p>
          <w:p w14:paraId="51B44C4A"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(config-pmap)#class arp_trap_class</w:t>
            </w:r>
          </w:p>
          <w:p w14:paraId="0CDF82D6"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(config-pmap-c)#trap-cpu</w:t>
            </w:r>
          </w:p>
          <w:p w14:paraId="75AAF7F2"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(config-pmap-c)#exit</w:t>
            </w:r>
          </w:p>
          <w:p w14:paraId="3AF70590"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(config-pmap)#exit</w:t>
            </w:r>
          </w:p>
          <w:p w14:paraId="319D2886"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(config)#int vlan200</w:t>
            </w:r>
          </w:p>
          <w:p w14:paraId="752873E5"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(config-if-Vlan200)#service-policy input arp_trap_map</w:t>
            </w:r>
          </w:p>
          <w:p w14:paraId="2BF30284"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policy-map </w:t>
            </w:r>
          </w:p>
          <w:p w14:paraId="24B45234" w14:textId="77777777" w:rsidR="00D96612" w:rsidRPr="000A76EF" w:rsidRDefault="00D96612" w:rsidP="00465C3F">
            <w:pPr>
              <w:ind w:right="20"/>
              <w:jc w:val="left"/>
              <w:rPr>
                <w:rFonts w:ascii="Courier New" w:eastAsia="굴림" w:hAnsi="Courier New" w:cs="Courier New"/>
                <w:sz w:val="20"/>
              </w:rPr>
            </w:pPr>
          </w:p>
          <w:p w14:paraId="34C25CF9"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POLICY-MAP-NAME: arp_trap_map</w:t>
            </w:r>
          </w:p>
          <w:p w14:paraId="1F758C42"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State: attached</w:t>
            </w:r>
          </w:p>
          <w:p w14:paraId="7B92849C" w14:textId="77777777" w:rsidR="00D96612" w:rsidRPr="000A76EF" w:rsidRDefault="00D96612" w:rsidP="00465C3F">
            <w:pPr>
              <w:ind w:right="20"/>
              <w:jc w:val="left"/>
              <w:rPr>
                <w:rFonts w:ascii="Courier New" w:eastAsia="굴림" w:hAnsi="Courier New" w:cs="Courier New"/>
                <w:sz w:val="20"/>
              </w:rPr>
            </w:pPr>
          </w:p>
          <w:p w14:paraId="3EF63D32"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CLASS-MAP-NAME: arp_trap _class (match-all)</w:t>
            </w:r>
          </w:p>
          <w:p w14:paraId="07968FFE"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Trap-cpu</w:t>
            </w:r>
          </w:p>
          <w:p w14:paraId="361EBB2C" w14:textId="77777777" w:rsidR="00D96612" w:rsidRPr="000A76EF" w:rsidRDefault="00D96612" w:rsidP="00465C3F">
            <w:pPr>
              <w:ind w:right="20"/>
              <w:jc w:val="left"/>
              <w:rPr>
                <w:rFonts w:ascii="Courier New" w:eastAsia="굴림" w:hAnsi="Courier New" w:cs="Courier New"/>
                <w:sz w:val="20"/>
              </w:rPr>
            </w:pPr>
          </w:p>
          <w:p w14:paraId="53FF4DCA"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service-policy </w:t>
            </w:r>
          </w:p>
          <w:p w14:paraId="0458312D" w14:textId="77777777" w:rsidR="00D96612" w:rsidRPr="000A76EF" w:rsidRDefault="00D96612" w:rsidP="00465C3F">
            <w:pPr>
              <w:ind w:right="20"/>
              <w:jc w:val="left"/>
              <w:rPr>
                <w:rFonts w:ascii="Courier New" w:hAnsi="Courier New" w:cs="Courier New"/>
                <w:sz w:val="20"/>
              </w:rPr>
            </w:pPr>
            <w:r w:rsidRPr="000A76EF">
              <w:rPr>
                <w:rFonts w:ascii="Courier New" w:eastAsia="굴림" w:hAnsi="Courier New" w:cs="Courier New"/>
                <w:sz w:val="20"/>
              </w:rPr>
              <w:t>Interface     Vlan200 : input  dhcp_user_map</w:t>
            </w:r>
          </w:p>
        </w:tc>
      </w:tr>
    </w:tbl>
    <w:p w14:paraId="6A006437" w14:textId="77777777" w:rsidR="00D96612" w:rsidRDefault="00D96612" w:rsidP="00465C3F">
      <w:pPr>
        <w:ind w:right="20"/>
        <w:jc w:val="left"/>
        <w:rPr>
          <w:rFonts w:ascii="굴림" w:eastAsia="굴림" w:hAnsi="굴림" w:cs="Times New Roman"/>
        </w:rPr>
      </w:pPr>
    </w:p>
    <w:p w14:paraId="2C11903C" w14:textId="77777777" w:rsidR="00205FB9" w:rsidRDefault="00205FB9" w:rsidP="00465C3F">
      <w:pPr>
        <w:ind w:right="20"/>
        <w:jc w:val="left"/>
        <w:rPr>
          <w:rFonts w:ascii="굴림" w:eastAsia="굴림" w:hAnsi="굴림" w:cs="Times New Roman"/>
        </w:rPr>
      </w:pPr>
    </w:p>
    <w:p w14:paraId="38D72A1C" w14:textId="77777777" w:rsidR="00465C3F" w:rsidRDefault="00465C3F" w:rsidP="00465C3F">
      <w:pPr>
        <w:pStyle w:val="3"/>
        <w:ind w:left="0" w:right="20"/>
      </w:pPr>
      <w:bookmarkStart w:id="3922" w:name="_Toc253407652"/>
      <w:bookmarkStart w:id="3923" w:name="_Toc363228723"/>
    </w:p>
    <w:p w14:paraId="3177459F" w14:textId="77777777" w:rsidR="00D96612" w:rsidRDefault="00D96612" w:rsidP="00465C3F">
      <w:pPr>
        <w:pStyle w:val="3"/>
        <w:ind w:left="0" w:right="20"/>
      </w:pPr>
      <w:bookmarkStart w:id="3924" w:name="_Toc445131097"/>
      <w:r>
        <w:rPr>
          <w:rFonts w:hint="eastAsia"/>
        </w:rPr>
        <w:lastRenderedPageBreak/>
        <w:t>Configuring the DAI Interface Trust State</w:t>
      </w:r>
      <w:bookmarkEnd w:id="3922"/>
      <w:bookmarkEnd w:id="3923"/>
      <w:bookmarkEnd w:id="3924"/>
    </w:p>
    <w:p w14:paraId="47B6A93F" w14:textId="77777777" w:rsidR="00D96612" w:rsidRPr="002F5F3A" w:rsidRDefault="00D96612" w:rsidP="00465C3F">
      <w:pPr>
        <w:pStyle w:val="a3"/>
        <w:ind w:left="0" w:right="20"/>
      </w:pPr>
      <w:r w:rsidRPr="002F5F3A">
        <w:t>Switch will not inspect the ARP packets that come from trusted interface.</w:t>
      </w:r>
    </w:p>
    <w:p w14:paraId="4587B07A" w14:textId="77777777" w:rsidR="00D96612" w:rsidRPr="002F5F3A" w:rsidRDefault="00D96612" w:rsidP="00465C3F">
      <w:pPr>
        <w:pStyle w:val="a3"/>
        <w:ind w:left="0" w:right="20"/>
      </w:pPr>
      <w:r w:rsidRPr="002F5F3A">
        <w:t xml:space="preserve">The received ARP packets that come through the untrusted interface will be inspected to verify whether it has valid IP-to-MAC address mapping. Switch will discard invalid packets and save a packet log in log buffer by use of </w:t>
      </w:r>
      <w:r w:rsidRPr="002F5F3A">
        <w:rPr>
          <w:b/>
        </w:rPr>
        <w:t>ip arp inspection VLAN logging</w:t>
      </w:r>
      <w:r w:rsidRPr="002F5F3A">
        <w:t xml:space="preserve"> command.</w:t>
      </w:r>
    </w:p>
    <w:p w14:paraId="018A02F4" w14:textId="77777777" w:rsidR="00D96612" w:rsidRDefault="00D96612" w:rsidP="00465C3F">
      <w:pPr>
        <w:pStyle w:val="a3"/>
        <w:ind w:left="0" w:right="20"/>
      </w:pPr>
      <w:r w:rsidRPr="002F5F3A">
        <w:t>To configure the trust status of an interface, use the following commands:</w:t>
      </w:r>
    </w:p>
    <w:p w14:paraId="269FFAD2" w14:textId="77777777" w:rsidR="003D58ED" w:rsidRPr="002F5F3A" w:rsidRDefault="003D58ED" w:rsidP="00465C3F">
      <w:pPr>
        <w:pStyle w:val="afffff3"/>
        <w:ind w:left="0" w:right="20"/>
      </w:pPr>
      <w:bookmarkStart w:id="3925" w:name="_Toc391575368"/>
      <w:r>
        <w:t xml:space="preserve">Table </w:t>
      </w:r>
      <w:r w:rsidR="005832B8">
        <w:fldChar w:fldCharType="begin"/>
      </w:r>
      <w:r w:rsidR="00092D8C">
        <w:instrText xml:space="preserve"> SEQ Table \* ARABIC </w:instrText>
      </w:r>
      <w:r w:rsidR="005832B8">
        <w:fldChar w:fldCharType="separate"/>
      </w:r>
      <w:r w:rsidR="008B56C1">
        <w:rPr>
          <w:noProof/>
        </w:rPr>
        <w:t>226</w:t>
      </w:r>
      <w:r w:rsidR="005832B8">
        <w:rPr>
          <w:noProof/>
        </w:rPr>
        <w:fldChar w:fldCharType="end"/>
      </w:r>
      <w:r>
        <w:rPr>
          <w:rFonts w:hint="eastAsia"/>
        </w:rPr>
        <w:t xml:space="preserve"> </w:t>
      </w:r>
      <w:r w:rsidRPr="002F5F3A">
        <w:t>IP OPTION command</w:t>
      </w:r>
      <w:bookmarkEnd w:id="3925"/>
    </w:p>
    <w:tbl>
      <w:tblPr>
        <w:tblStyle w:val="CLIWide"/>
        <w:tblW w:w="0" w:type="auto"/>
        <w:tblLook w:val="01E0" w:firstRow="1" w:lastRow="1" w:firstColumn="1" w:lastColumn="1" w:noHBand="0" w:noVBand="0"/>
      </w:tblPr>
      <w:tblGrid>
        <w:gridCol w:w="4352"/>
        <w:gridCol w:w="3580"/>
      </w:tblGrid>
      <w:tr w:rsidR="00D96612" w:rsidRPr="00AF5FC7"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2F5F3A" w:rsidRDefault="00D96612" w:rsidP="00465C3F">
            <w:pPr>
              <w:wordWrap/>
              <w:ind w:right="20"/>
              <w:jc w:val="left"/>
              <w:rPr>
                <w:b/>
              </w:rPr>
            </w:pPr>
            <w:r w:rsidRPr="002F5F3A">
              <w:rPr>
                <w:b/>
              </w:rPr>
              <w:t>Command</w:t>
            </w:r>
          </w:p>
        </w:tc>
        <w:tc>
          <w:tcPr>
            <w:tcW w:w="4086" w:type="dxa"/>
          </w:tcPr>
          <w:p w14:paraId="025710BF" w14:textId="77777777" w:rsidR="00D96612" w:rsidRPr="002F5F3A" w:rsidRDefault="00D96612" w:rsidP="00465C3F">
            <w:pPr>
              <w:wordWrap/>
              <w:ind w:right="20"/>
              <w:jc w:val="left"/>
              <w:rPr>
                <w:b/>
              </w:rPr>
            </w:pPr>
            <w:r w:rsidRPr="002F5F3A">
              <w:rPr>
                <w:b/>
              </w:rPr>
              <w:t>Purpose</w:t>
            </w:r>
          </w:p>
        </w:tc>
      </w:tr>
      <w:tr w:rsidR="00D96612" w:rsidRPr="00AF5FC7" w14:paraId="7479F5EA" w14:textId="77777777" w:rsidTr="000B40CD">
        <w:tc>
          <w:tcPr>
            <w:tcW w:w="4982" w:type="dxa"/>
          </w:tcPr>
          <w:p w14:paraId="2685C11C" w14:textId="77777777" w:rsidR="00D96612" w:rsidRPr="002F5F3A" w:rsidRDefault="00D96612" w:rsidP="00465C3F">
            <w:pPr>
              <w:wordWrap/>
              <w:ind w:right="20"/>
              <w:jc w:val="left"/>
            </w:pPr>
            <w:r w:rsidRPr="002F5F3A">
              <w:t xml:space="preserve">Switch# </w:t>
            </w:r>
            <w:r w:rsidRPr="002F5F3A">
              <w:rPr>
                <w:b/>
              </w:rPr>
              <w:t>configure terminal</w:t>
            </w:r>
          </w:p>
        </w:tc>
        <w:tc>
          <w:tcPr>
            <w:tcW w:w="4086" w:type="dxa"/>
          </w:tcPr>
          <w:p w14:paraId="744E21F7" w14:textId="77777777" w:rsidR="00D96612" w:rsidRPr="002F5F3A" w:rsidRDefault="00D96612" w:rsidP="00465C3F">
            <w:pPr>
              <w:wordWrap/>
              <w:ind w:right="20"/>
            </w:pPr>
            <w:r w:rsidRPr="002F5F3A">
              <w:t xml:space="preserve">To enter global configuration mode </w:t>
            </w:r>
          </w:p>
        </w:tc>
      </w:tr>
      <w:tr w:rsidR="00D96612" w:rsidRPr="00AF5FC7" w14:paraId="0177CA56" w14:textId="77777777" w:rsidTr="000B40CD">
        <w:tc>
          <w:tcPr>
            <w:tcW w:w="4982" w:type="dxa"/>
          </w:tcPr>
          <w:p w14:paraId="05DC1583" w14:textId="77777777"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086" w:type="dxa"/>
          </w:tcPr>
          <w:p w14:paraId="6731EDAC" w14:textId="77777777" w:rsidR="00D96612" w:rsidRPr="002F5F3A" w:rsidRDefault="00D96612" w:rsidP="00465C3F">
            <w:pPr>
              <w:wordWrap/>
              <w:ind w:right="20"/>
              <w:rPr>
                <w:lang w:val="fr-FR"/>
              </w:rPr>
            </w:pPr>
            <w:r w:rsidRPr="002F5F3A">
              <w:rPr>
                <w:lang w:val="fr-FR"/>
              </w:rPr>
              <w:t xml:space="preserve">To specify the interfaces that are connected to other switched and also get in the mode of configuring interface. </w:t>
            </w:r>
          </w:p>
        </w:tc>
      </w:tr>
      <w:tr w:rsidR="00D96612" w:rsidRPr="00AF5FC7" w14:paraId="7CDCA54D" w14:textId="77777777" w:rsidTr="000B40CD">
        <w:tc>
          <w:tcPr>
            <w:tcW w:w="4982" w:type="dxa"/>
          </w:tcPr>
          <w:p w14:paraId="6B99F977" w14:textId="77777777" w:rsidR="00D96612" w:rsidRPr="002F5F3A" w:rsidRDefault="00D96612" w:rsidP="00465C3F">
            <w:pPr>
              <w:wordWrap/>
              <w:ind w:right="20"/>
              <w:jc w:val="left"/>
              <w:rPr>
                <w:b/>
                <w:lang w:val="fr-FR"/>
              </w:rPr>
            </w:pPr>
            <w:r w:rsidRPr="002F5F3A">
              <w:rPr>
                <w:lang w:val="fr-FR"/>
              </w:rPr>
              <w:t>Switch(config-if-</w:t>
            </w:r>
            <w:r w:rsidR="00D42D28">
              <w:rPr>
                <w:lang w:val="fr-FR"/>
              </w:rPr>
              <w:t>Giga6/</w:t>
            </w:r>
            <w:r w:rsidRPr="002F5F3A">
              <w:rPr>
                <w:lang w:val="fr-FR"/>
              </w:rPr>
              <w:t xml:space="preserve">1)# </w:t>
            </w:r>
            <w:r w:rsidRPr="002F5F3A">
              <w:rPr>
                <w:b/>
                <w:lang w:val="fr-FR"/>
              </w:rPr>
              <w:t>ip arp inspection trust</w:t>
            </w:r>
          </w:p>
          <w:p w14:paraId="0D043B3A" w14:textId="77777777" w:rsidR="00D96612" w:rsidRPr="002F5F3A" w:rsidRDefault="00D96612" w:rsidP="00465C3F">
            <w:pPr>
              <w:wordWrap/>
              <w:ind w:right="20"/>
              <w:jc w:val="left"/>
              <w:rPr>
                <w:lang w:val="fr-FR"/>
              </w:rPr>
            </w:pPr>
            <w:r w:rsidRPr="002F5F3A">
              <w:rPr>
                <w:lang w:val="fr-FR"/>
              </w:rPr>
              <w:t>Switch(config-if-</w:t>
            </w:r>
            <w:r w:rsidR="00D42D28">
              <w:rPr>
                <w:lang w:val="fr-FR"/>
              </w:rPr>
              <w:t>Giga6/</w:t>
            </w:r>
            <w:r w:rsidRPr="002F5F3A">
              <w:rPr>
                <w:lang w:val="fr-FR"/>
              </w:rPr>
              <w:t xml:space="preserve">1)# </w:t>
            </w:r>
            <w:r w:rsidRPr="002F5F3A">
              <w:rPr>
                <w:b/>
                <w:lang w:val="fr-FR"/>
              </w:rPr>
              <w:t>no ip arp inspection trust</w:t>
            </w:r>
          </w:p>
        </w:tc>
        <w:tc>
          <w:tcPr>
            <w:tcW w:w="4086" w:type="dxa"/>
          </w:tcPr>
          <w:p w14:paraId="7660DBC9" w14:textId="77777777" w:rsidR="00D96612" w:rsidRPr="002F5F3A" w:rsidRDefault="00D96612" w:rsidP="00465C3F">
            <w:pPr>
              <w:wordWrap/>
              <w:ind w:right="20"/>
            </w:pPr>
            <w:r w:rsidRPr="002F5F3A">
              <w:t xml:space="preserve">To configure the interface to be trusted (default: untrusted) </w:t>
            </w:r>
          </w:p>
        </w:tc>
      </w:tr>
      <w:tr w:rsidR="00D96612" w:rsidRPr="00AF5FC7" w14:paraId="6B1DC274" w14:textId="77777777" w:rsidTr="000B40CD">
        <w:tc>
          <w:tcPr>
            <w:tcW w:w="4982" w:type="dxa"/>
          </w:tcPr>
          <w:p w14:paraId="37BE81C5"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end</w:t>
            </w:r>
          </w:p>
        </w:tc>
        <w:tc>
          <w:tcPr>
            <w:tcW w:w="4086" w:type="dxa"/>
          </w:tcPr>
          <w:p w14:paraId="228533B7" w14:textId="77777777" w:rsidR="00D96612" w:rsidRPr="002F5F3A" w:rsidRDefault="00D96612" w:rsidP="00465C3F">
            <w:pPr>
              <w:wordWrap/>
              <w:ind w:right="20"/>
            </w:pPr>
            <w:r w:rsidRPr="002F5F3A">
              <w:t xml:space="preserve">To get back to Enable mode </w:t>
            </w:r>
          </w:p>
        </w:tc>
      </w:tr>
      <w:tr w:rsidR="00D96612" w:rsidRPr="00AF5FC7" w14:paraId="6A89C0BE" w14:textId="77777777" w:rsidTr="000B40CD">
        <w:tc>
          <w:tcPr>
            <w:tcW w:w="4982" w:type="dxa"/>
          </w:tcPr>
          <w:p w14:paraId="6FB9C736"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086" w:type="dxa"/>
          </w:tcPr>
          <w:p w14:paraId="451C522F" w14:textId="77777777" w:rsidR="00D96612" w:rsidRPr="002F5F3A" w:rsidRDefault="00D96612" w:rsidP="00465C3F">
            <w:pPr>
              <w:wordWrap/>
              <w:ind w:right="20"/>
              <w:jc w:val="left"/>
            </w:pPr>
            <w:r w:rsidRPr="002F5F3A">
              <w:t xml:space="preserve">To check the setting </w:t>
            </w:r>
          </w:p>
        </w:tc>
      </w:tr>
    </w:tbl>
    <w:p w14:paraId="41B439E6" w14:textId="77777777" w:rsidR="00D96612" w:rsidRPr="000B40CD" w:rsidRDefault="00D96612" w:rsidP="00465C3F">
      <w:pPr>
        <w:pStyle w:val="a3"/>
        <w:ind w:left="0" w:right="20"/>
        <w:rPr>
          <w:rFonts w:ascii="굴림" w:eastAsia="굴림" w:hAnsi="굴림" w:cs="Times New Roman"/>
        </w:rPr>
      </w:pPr>
      <w:r w:rsidRPr="002F5F3A">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3D58ED" w14:paraId="52D0E646" w14:textId="77777777" w:rsidTr="000B40CD">
        <w:tc>
          <w:tcPr>
            <w:tcW w:w="9068" w:type="dxa"/>
          </w:tcPr>
          <w:p w14:paraId="3A1E1694" w14:textId="77777777" w:rsidR="00D96612" w:rsidRPr="003D58ED" w:rsidRDefault="00D96612" w:rsidP="00465C3F">
            <w:pPr>
              <w:ind w:right="20"/>
            </w:pPr>
            <w:r w:rsidRPr="003D58ED">
              <w:t xml:space="preserve">Switch# </w:t>
            </w:r>
            <w:r w:rsidRPr="003D58ED">
              <w:rPr>
                <w:b/>
              </w:rPr>
              <w:t>configure terminal</w:t>
            </w:r>
          </w:p>
          <w:p w14:paraId="2F55066E" w14:textId="77777777" w:rsidR="00D96612" w:rsidRPr="003D58ED" w:rsidRDefault="00D96612" w:rsidP="00465C3F">
            <w:pPr>
              <w:ind w:right="20"/>
              <w:jc w:val="left"/>
              <w:rPr>
                <w:b/>
              </w:rPr>
            </w:pPr>
            <w:r w:rsidRPr="003D58ED">
              <w:t xml:space="preserve">Switch(config)# </w:t>
            </w:r>
            <w:r w:rsidR="00D42D28">
              <w:rPr>
                <w:b/>
              </w:rPr>
              <w:t>interface gi6</w:t>
            </w:r>
            <w:r w:rsidRPr="003D58ED">
              <w:rPr>
                <w:b/>
              </w:rPr>
              <w:t>/1</w:t>
            </w:r>
          </w:p>
          <w:p w14:paraId="6BE47B8E"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ip arp inspection trust</w:t>
            </w:r>
          </w:p>
          <w:p w14:paraId="3764EF5F"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363FE1DC" w14:textId="77777777" w:rsidR="00D96612" w:rsidRPr="003D58ED" w:rsidRDefault="00D96612" w:rsidP="00465C3F">
            <w:pPr>
              <w:ind w:right="20"/>
            </w:pPr>
            <w:r w:rsidRPr="003D58ED">
              <w:t xml:space="preserve">Switch# </w:t>
            </w:r>
            <w:r w:rsidRPr="003D58ED">
              <w:rPr>
                <w:b/>
              </w:rPr>
              <w:t>show ip arp inspection interfaces</w:t>
            </w:r>
          </w:p>
          <w:p w14:paraId="4BC8804D" w14:textId="77777777" w:rsidR="00D96612" w:rsidRPr="003D58ED" w:rsidRDefault="00D96612" w:rsidP="00465C3F">
            <w:pPr>
              <w:ind w:right="20"/>
              <w:jc w:val="left"/>
            </w:pPr>
            <w:r w:rsidRPr="003D58ED">
              <w:t>Interface        Trust State  Rate (pps)  Burst Interval  Auto Recovery</w:t>
            </w:r>
          </w:p>
          <w:p w14:paraId="65EED978" w14:textId="77777777" w:rsidR="00D96612" w:rsidRPr="003D58ED" w:rsidRDefault="00D96612" w:rsidP="00465C3F">
            <w:pPr>
              <w:ind w:right="20"/>
              <w:jc w:val="left"/>
            </w:pPr>
            <w:r w:rsidRPr="003D58ED">
              <w:t>---------------  -----------  ----------  --------------  -------------</w:t>
            </w:r>
          </w:p>
          <w:p w14:paraId="1719C616" w14:textId="77777777" w:rsidR="00D96612" w:rsidRPr="003D58ED" w:rsidRDefault="00D42D28" w:rsidP="00465C3F">
            <w:pPr>
              <w:ind w:right="20"/>
            </w:pPr>
            <w:r>
              <w:t>Giga6/</w:t>
            </w:r>
            <w:r w:rsidR="00D96612" w:rsidRPr="003D58ED">
              <w:t>1          Trusted            None               1       Disabled</w:t>
            </w:r>
          </w:p>
        </w:tc>
      </w:tr>
    </w:tbl>
    <w:p w14:paraId="331EF2AF" w14:textId="77777777" w:rsidR="00D96612" w:rsidRDefault="00D96612" w:rsidP="00465C3F">
      <w:pPr>
        <w:pStyle w:val="3"/>
        <w:ind w:left="0" w:right="20"/>
      </w:pPr>
      <w:bookmarkStart w:id="3926" w:name="_Toc253407653"/>
      <w:bookmarkStart w:id="3927" w:name="_Toc363228724"/>
      <w:bookmarkStart w:id="3928" w:name="_Toc445131098"/>
      <w:r>
        <w:rPr>
          <w:rFonts w:hint="eastAsia"/>
        </w:rPr>
        <w:t>Applying ARP ACLs for DAI Filtering</w:t>
      </w:r>
      <w:bookmarkEnd w:id="3926"/>
      <w:bookmarkEnd w:id="3927"/>
      <w:bookmarkEnd w:id="3928"/>
    </w:p>
    <w:p w14:paraId="4550E297" w14:textId="77777777" w:rsidR="00D96612" w:rsidRDefault="00D96612" w:rsidP="00465C3F">
      <w:pPr>
        <w:pStyle w:val="a3"/>
        <w:ind w:left="0" w:right="20"/>
      </w:pPr>
      <w:r w:rsidRPr="002F5F3A">
        <w:t>To utilize ARP ACL feature, use the following commands.</w:t>
      </w:r>
    </w:p>
    <w:p w14:paraId="4B118B7A" w14:textId="77777777" w:rsidR="003D58ED" w:rsidRDefault="003D58ED" w:rsidP="00465C3F">
      <w:pPr>
        <w:pStyle w:val="afffff3"/>
        <w:ind w:left="0" w:right="20"/>
        <w:rPr>
          <w:rFonts w:ascii="굴림" w:eastAsia="굴림" w:hAnsi="굴림" w:cs="Times New Roman"/>
        </w:rPr>
      </w:pPr>
      <w:bookmarkStart w:id="3929" w:name="_Toc391575369"/>
      <w:r>
        <w:t xml:space="preserve">Table </w:t>
      </w:r>
      <w:r w:rsidR="005832B8">
        <w:fldChar w:fldCharType="begin"/>
      </w:r>
      <w:r w:rsidR="00092D8C">
        <w:instrText xml:space="preserve"> SEQ Table \* ARABIC </w:instrText>
      </w:r>
      <w:r w:rsidR="005832B8">
        <w:fldChar w:fldCharType="separate"/>
      </w:r>
      <w:r w:rsidR="008B56C1">
        <w:rPr>
          <w:noProof/>
        </w:rPr>
        <w:t>227</w:t>
      </w:r>
      <w:r w:rsidR="005832B8">
        <w:rPr>
          <w:noProof/>
        </w:rPr>
        <w:fldChar w:fldCharType="end"/>
      </w:r>
      <w:r>
        <w:rPr>
          <w:rFonts w:hint="eastAsia"/>
        </w:rPr>
        <w:t xml:space="preserve"> </w:t>
      </w:r>
      <w:r w:rsidRPr="002F5F3A">
        <w:t>Applying ARP ACLs for DAI Filtering</w:t>
      </w:r>
      <w:bookmarkEnd w:id="3929"/>
    </w:p>
    <w:tbl>
      <w:tblPr>
        <w:tblStyle w:val="CLIWide"/>
        <w:tblW w:w="0" w:type="auto"/>
        <w:tblLook w:val="01E0" w:firstRow="1" w:lastRow="1" w:firstColumn="1" w:lastColumn="1" w:noHBand="0" w:noVBand="0"/>
      </w:tblPr>
      <w:tblGrid>
        <w:gridCol w:w="3948"/>
        <w:gridCol w:w="3984"/>
      </w:tblGrid>
      <w:tr w:rsidR="00D96612" w:rsidRPr="00AF5FC7"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2F5F3A" w:rsidRDefault="00D96612" w:rsidP="00465C3F">
            <w:pPr>
              <w:wordWrap/>
              <w:ind w:right="20"/>
              <w:jc w:val="left"/>
              <w:rPr>
                <w:b/>
              </w:rPr>
            </w:pPr>
            <w:r w:rsidRPr="002F5F3A">
              <w:rPr>
                <w:b/>
              </w:rPr>
              <w:t>Command</w:t>
            </w:r>
          </w:p>
        </w:tc>
        <w:tc>
          <w:tcPr>
            <w:tcW w:w="4578" w:type="dxa"/>
          </w:tcPr>
          <w:p w14:paraId="3062D615" w14:textId="77777777" w:rsidR="00D96612" w:rsidRPr="002F5F3A" w:rsidRDefault="00D96612" w:rsidP="00465C3F">
            <w:pPr>
              <w:wordWrap/>
              <w:ind w:right="20"/>
              <w:jc w:val="left"/>
              <w:rPr>
                <w:b/>
              </w:rPr>
            </w:pPr>
            <w:r w:rsidRPr="002F5F3A">
              <w:rPr>
                <w:b/>
              </w:rPr>
              <w:t>Purpose</w:t>
            </w:r>
          </w:p>
        </w:tc>
      </w:tr>
      <w:tr w:rsidR="00D96612" w:rsidRPr="00AF5FC7" w14:paraId="45757B1C" w14:textId="77777777" w:rsidTr="000B40CD">
        <w:tc>
          <w:tcPr>
            <w:tcW w:w="4490" w:type="dxa"/>
          </w:tcPr>
          <w:p w14:paraId="6C80975F"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1C3C0416" w14:textId="77777777" w:rsidR="00D96612" w:rsidRPr="002F5F3A" w:rsidRDefault="00D96612" w:rsidP="00465C3F">
            <w:pPr>
              <w:wordWrap/>
              <w:ind w:right="20"/>
              <w:jc w:val="left"/>
            </w:pPr>
            <w:r w:rsidRPr="002F5F3A">
              <w:t xml:space="preserve">Enters the global configuration mode </w:t>
            </w:r>
          </w:p>
        </w:tc>
      </w:tr>
      <w:tr w:rsidR="00D96612" w:rsidRPr="00AF5FC7" w14:paraId="0FFE31A1" w14:textId="77777777" w:rsidTr="000B40CD">
        <w:tc>
          <w:tcPr>
            <w:tcW w:w="4490" w:type="dxa"/>
          </w:tcPr>
          <w:p w14:paraId="4700C713" w14:textId="77777777" w:rsidR="00D96612" w:rsidRPr="002F5F3A" w:rsidRDefault="00D96612" w:rsidP="00465C3F">
            <w:pPr>
              <w:wordWrap/>
              <w:ind w:right="20"/>
              <w:jc w:val="left"/>
              <w:rPr>
                <w:i/>
              </w:rPr>
            </w:pPr>
            <w:r w:rsidRPr="002F5F3A">
              <w:t xml:space="preserve">Switch(config)# </w:t>
            </w:r>
            <w:r w:rsidRPr="002F5F3A">
              <w:rPr>
                <w:b/>
              </w:rPr>
              <w:t xml:space="preserve">ip arp inspection filter </w:t>
            </w:r>
            <w:r w:rsidRPr="002F5F3A">
              <w:rPr>
                <w:i/>
              </w:rPr>
              <w:t>arp_acl_name</w:t>
            </w:r>
            <w:r w:rsidRPr="002F5F3A">
              <w:rPr>
                <w:b/>
              </w:rPr>
              <w:t xml:space="preserve"> VLAN</w:t>
            </w:r>
            <w:r w:rsidRPr="002F5F3A">
              <w:t xml:space="preserve"> </w:t>
            </w:r>
            <w:r w:rsidRPr="002F5F3A">
              <w:rPr>
                <w:i/>
              </w:rPr>
              <w:t xml:space="preserve">VLAN-id </w:t>
            </w:r>
            <w:r w:rsidRPr="002F5F3A">
              <w:t>[</w:t>
            </w:r>
            <w:r w:rsidRPr="002F5F3A">
              <w:rPr>
                <w:b/>
              </w:rPr>
              <w:t>static</w:t>
            </w:r>
            <w:r w:rsidRPr="002F5F3A">
              <w:t>]</w:t>
            </w:r>
          </w:p>
        </w:tc>
        <w:tc>
          <w:tcPr>
            <w:tcW w:w="4578" w:type="dxa"/>
          </w:tcPr>
          <w:p w14:paraId="03E1FEF2" w14:textId="77777777" w:rsidR="00D96612" w:rsidRPr="002F5F3A" w:rsidRDefault="00D96612" w:rsidP="00465C3F">
            <w:pPr>
              <w:wordWrap/>
              <w:ind w:right="20"/>
              <w:jc w:val="left"/>
            </w:pPr>
            <w:r w:rsidRPr="002F5F3A">
              <w:t xml:space="preserve">Enters apply ARP ACL to a VLAN </w:t>
            </w:r>
          </w:p>
        </w:tc>
      </w:tr>
      <w:tr w:rsidR="00D96612" w:rsidRPr="00AF5FC7" w14:paraId="09B95EB9" w14:textId="77777777" w:rsidTr="000B40CD">
        <w:tc>
          <w:tcPr>
            <w:tcW w:w="4490" w:type="dxa"/>
          </w:tcPr>
          <w:p w14:paraId="25C2AB4E" w14:textId="77777777" w:rsidR="00D96612" w:rsidRPr="002F5F3A" w:rsidRDefault="00D96612" w:rsidP="00465C3F">
            <w:pPr>
              <w:wordWrap/>
              <w:ind w:right="20"/>
              <w:jc w:val="left"/>
            </w:pPr>
            <w:r w:rsidRPr="002F5F3A">
              <w:t xml:space="preserve">Switch(config)# </w:t>
            </w:r>
            <w:r w:rsidRPr="002F5F3A">
              <w:rPr>
                <w:b/>
              </w:rPr>
              <w:t>end</w:t>
            </w:r>
          </w:p>
        </w:tc>
        <w:tc>
          <w:tcPr>
            <w:tcW w:w="4578" w:type="dxa"/>
          </w:tcPr>
          <w:p w14:paraId="3832A38E" w14:textId="77777777" w:rsidR="00D96612" w:rsidRPr="002F5F3A" w:rsidRDefault="00D96612" w:rsidP="00465C3F">
            <w:pPr>
              <w:wordWrap/>
              <w:ind w:right="20"/>
              <w:jc w:val="left"/>
            </w:pPr>
            <w:r w:rsidRPr="002F5F3A">
              <w:t xml:space="preserve">Return the Enable mode. </w:t>
            </w:r>
          </w:p>
        </w:tc>
      </w:tr>
      <w:tr w:rsidR="00D96612" w:rsidRPr="00AF5FC7" w14:paraId="66C26EC2" w14:textId="77777777" w:rsidTr="000B40CD">
        <w:tc>
          <w:tcPr>
            <w:tcW w:w="4490" w:type="dxa"/>
          </w:tcPr>
          <w:p w14:paraId="27739468"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18113246" w14:textId="77777777" w:rsidR="00D96612" w:rsidRPr="002F5F3A" w:rsidRDefault="00D96612" w:rsidP="00465C3F">
            <w:pPr>
              <w:wordWrap/>
              <w:ind w:right="20"/>
              <w:jc w:val="left"/>
            </w:pPr>
            <w:r w:rsidRPr="002F5F3A">
              <w:t xml:space="preserve">Shows the running information. </w:t>
            </w:r>
          </w:p>
        </w:tc>
      </w:tr>
    </w:tbl>
    <w:p w14:paraId="4C2005AE" w14:textId="77777777" w:rsidR="003E6CFF" w:rsidRPr="00702DF2" w:rsidRDefault="003E6CFF" w:rsidP="00465C3F">
      <w:pPr>
        <w:pStyle w:val="a3"/>
        <w:ind w:left="0" w:right="20"/>
      </w:pPr>
      <w:r w:rsidRPr="00702DF2">
        <w:rPr>
          <w:rFonts w:hint="eastAsia"/>
        </w:rPr>
        <w:t xml:space="preserve">When applying </w:t>
      </w:r>
      <w:r w:rsidRPr="00702DF2">
        <w:t>ARP ACL</w:t>
      </w:r>
      <w:r w:rsidRPr="00702DF2">
        <w:rPr>
          <w:rFonts w:hint="eastAsia"/>
        </w:rPr>
        <w:t>, please note the following points</w:t>
      </w:r>
      <w:r w:rsidRPr="00702DF2">
        <w:t xml:space="preserve">: </w:t>
      </w:r>
    </w:p>
    <w:p w14:paraId="0386D20F" w14:textId="77777777" w:rsidR="003E6CFF" w:rsidRPr="00702DF2" w:rsidRDefault="003E6CFF" w:rsidP="00465C3F">
      <w:pPr>
        <w:pStyle w:val="Randomlist"/>
        <w:tabs>
          <w:tab w:val="clear" w:pos="3968"/>
          <w:tab w:val="num" w:pos="1980"/>
          <w:tab w:val="num" w:pos="3320"/>
        </w:tabs>
        <w:ind w:left="0" w:right="20" w:hanging="403"/>
      </w:pPr>
      <w:r w:rsidRPr="00702DF2">
        <w:rPr>
          <w:rFonts w:hint="eastAsia"/>
        </w:rPr>
        <w:lastRenderedPageBreak/>
        <w:t xml:space="preserve">To treat </w:t>
      </w:r>
      <w:r w:rsidRPr="00702DF2">
        <w:t>implicit deny</w:t>
      </w:r>
      <w:r w:rsidRPr="00702DF2">
        <w:rPr>
          <w:rFonts w:hint="eastAsia"/>
        </w:rPr>
        <w:t xml:space="preserve"> of </w:t>
      </w:r>
      <w:r w:rsidRPr="00702DF2">
        <w:t>ARP ACL</w:t>
      </w:r>
      <w:r w:rsidRPr="00702DF2">
        <w:rPr>
          <w:rFonts w:hint="eastAsia"/>
        </w:rPr>
        <w:t xml:space="preserve"> as</w:t>
      </w:r>
      <w:r w:rsidRPr="00702DF2">
        <w:t xml:space="preserve"> explicit deny</w:t>
      </w:r>
      <w:r w:rsidRPr="00702DF2">
        <w:rPr>
          <w:rFonts w:hint="eastAsia"/>
        </w:rPr>
        <w:t xml:space="preserve"> and discard packets not matching with any condition of </w:t>
      </w:r>
      <w:r w:rsidRPr="00702DF2">
        <w:t>ACL</w:t>
      </w:r>
      <w:r w:rsidRPr="00702DF2">
        <w:rPr>
          <w:rFonts w:hint="eastAsia"/>
        </w:rPr>
        <w:t>, use a</w:t>
      </w:r>
      <w:r w:rsidRPr="00702DF2">
        <w:t xml:space="preserve"> static </w:t>
      </w:r>
      <w:r w:rsidRPr="00702DF2">
        <w:rPr>
          <w:rFonts w:hint="eastAsia"/>
        </w:rPr>
        <w:t>keyword</w:t>
      </w:r>
      <w:r w:rsidRPr="00702DF2">
        <w:t xml:space="preserve">. </w:t>
      </w:r>
      <w:r w:rsidRPr="00702DF2">
        <w:rPr>
          <w:rFonts w:hint="eastAsia"/>
        </w:rPr>
        <w:t xml:space="preserve">In this case, </w:t>
      </w:r>
      <w:r w:rsidRPr="00702DF2">
        <w:t>DHCP binding</w:t>
      </w:r>
      <w:r w:rsidRPr="00702DF2">
        <w:rPr>
          <w:rFonts w:hint="eastAsia"/>
        </w:rPr>
        <w:t xml:space="preserve"> is not used</w:t>
      </w:r>
      <w:r w:rsidRPr="00702DF2">
        <w:t xml:space="preserve">. </w:t>
      </w:r>
      <w:r w:rsidRPr="00702DF2">
        <w:rPr>
          <w:rFonts w:hint="eastAsia"/>
        </w:rPr>
        <w:t xml:space="preserve">When the </w:t>
      </w:r>
      <w:r w:rsidRPr="00702DF2">
        <w:t xml:space="preserve">static </w:t>
      </w:r>
      <w:r w:rsidRPr="00702DF2">
        <w:rPr>
          <w:rFonts w:hint="eastAsia"/>
        </w:rPr>
        <w:t>keyword is not used</w:t>
      </w:r>
      <w:r w:rsidRPr="00702DF2">
        <w:t xml:space="preserve">, </w:t>
      </w:r>
      <w:r w:rsidRPr="00702DF2">
        <w:rPr>
          <w:rFonts w:hint="eastAsia"/>
        </w:rPr>
        <w:t xml:space="preserve">DHCP binding is used to determine whether to permit or deny for the packets with no matching condition in the </w:t>
      </w:r>
      <w:r w:rsidRPr="00702DF2">
        <w:t xml:space="preserve">ACL. </w:t>
      </w:r>
    </w:p>
    <w:p w14:paraId="663547DD" w14:textId="77777777" w:rsidR="003E6CFF" w:rsidRPr="00702DF2" w:rsidRDefault="003E6CFF" w:rsidP="00465C3F">
      <w:pPr>
        <w:pStyle w:val="Randomlist"/>
        <w:tabs>
          <w:tab w:val="clear" w:pos="3968"/>
          <w:tab w:val="num" w:pos="1980"/>
          <w:tab w:val="num" w:pos="3320"/>
        </w:tabs>
        <w:ind w:left="0" w:right="20" w:hanging="403"/>
      </w:pPr>
      <w:r w:rsidRPr="00702DF2">
        <w:rPr>
          <w:rFonts w:hint="eastAsia"/>
        </w:rPr>
        <w:t xml:space="preserve">Inspect only the ARP packets with </w:t>
      </w:r>
      <w:r w:rsidRPr="00702DF2">
        <w:t xml:space="preserve">IP-to-MAC </w:t>
      </w:r>
      <w:r w:rsidRPr="00702DF2">
        <w:rPr>
          <w:rFonts w:hint="eastAsia"/>
        </w:rPr>
        <w:t xml:space="preserve">address mapping using </w:t>
      </w:r>
      <w:r w:rsidRPr="00702DF2">
        <w:t xml:space="preserve">ACL. </w:t>
      </w:r>
      <w:r w:rsidRPr="00702DF2">
        <w:rPr>
          <w:rFonts w:hint="eastAsia"/>
        </w:rPr>
        <w:t xml:space="preserve">Only the packets </w:t>
      </w:r>
      <w:r w:rsidRPr="00702DF2">
        <w:t>permitted</w:t>
      </w:r>
      <w:r w:rsidRPr="00702DF2">
        <w:rPr>
          <w:rFonts w:hint="eastAsia"/>
        </w:rPr>
        <w:t xml:space="preserve"> by </w:t>
      </w:r>
      <w:r w:rsidRPr="00702DF2">
        <w:t xml:space="preserve">Access </w:t>
      </w:r>
      <w:r w:rsidRPr="00702DF2">
        <w:rPr>
          <w:rFonts w:hint="eastAsia"/>
        </w:rPr>
        <w:t>L</w:t>
      </w:r>
      <w:r w:rsidRPr="00702DF2">
        <w:t>ist</w:t>
      </w:r>
      <w:r w:rsidRPr="00702DF2">
        <w:rPr>
          <w:rFonts w:hint="eastAsia"/>
        </w:rPr>
        <w:t xml:space="preserve"> are </w:t>
      </w:r>
      <w:r w:rsidRPr="00702DF2">
        <w:t>permit</w:t>
      </w:r>
      <w:r w:rsidRPr="00702DF2">
        <w:rPr>
          <w:rFonts w:hint="eastAsia"/>
        </w:rPr>
        <w:t>ed</w:t>
      </w:r>
      <w:r w:rsidRPr="00702DF2">
        <w:t xml:space="preserve">. </w:t>
      </w:r>
    </w:p>
    <w:p w14:paraId="2512CEE4" w14:textId="77777777" w:rsidR="00D96612" w:rsidRPr="005002F8" w:rsidRDefault="00D96612" w:rsidP="00465C3F">
      <w:pPr>
        <w:pStyle w:val="a3"/>
        <w:ind w:left="0" w:right="20"/>
      </w:pPr>
      <w:r w:rsidRPr="002F5F3A">
        <w:t>The following example shows hot to apply the ARP ACL whose name is</w:t>
      </w:r>
      <w:r w:rsidR="000B40CD">
        <w:t xml:space="preserve"> </w:t>
      </w:r>
      <w:r w:rsidR="000B40CD">
        <w:t>“</w:t>
      </w:r>
      <w:r w:rsidR="000B40CD">
        <w:t>example_arp_acl</w:t>
      </w:r>
      <w:r w:rsidR="000B40CD">
        <w:t>”</w:t>
      </w:r>
      <w:r w:rsidR="000B40CD">
        <w:t xml:space="preserve"> to VLAN 200.</w:t>
      </w:r>
    </w:p>
    <w:tbl>
      <w:tblPr>
        <w:tblStyle w:val="48"/>
        <w:tblW w:w="0" w:type="auto"/>
        <w:tblLook w:val="01E0" w:firstRow="1" w:lastRow="1" w:firstColumn="1" w:lastColumn="1" w:noHBand="0" w:noVBand="0"/>
      </w:tblPr>
      <w:tblGrid>
        <w:gridCol w:w="8045"/>
      </w:tblGrid>
      <w:tr w:rsidR="00D96612" w:rsidRPr="003D58ED" w14:paraId="17739EAF" w14:textId="77777777" w:rsidTr="000B40CD">
        <w:tc>
          <w:tcPr>
            <w:tcW w:w="9048" w:type="dxa"/>
          </w:tcPr>
          <w:p w14:paraId="5D97BFFE" w14:textId="77777777" w:rsidR="00D96612" w:rsidRPr="003D58ED" w:rsidRDefault="00D96612" w:rsidP="00465C3F">
            <w:pPr>
              <w:ind w:right="20"/>
            </w:pPr>
            <w:r w:rsidRPr="003D58ED">
              <w:t xml:space="preserve">Switch# </w:t>
            </w:r>
            <w:r w:rsidRPr="003D58ED">
              <w:rPr>
                <w:b/>
              </w:rPr>
              <w:t>configure terminal</w:t>
            </w:r>
          </w:p>
          <w:p w14:paraId="21AD51D6" w14:textId="77777777" w:rsidR="00D96612" w:rsidRPr="003D58ED" w:rsidRDefault="00D96612" w:rsidP="00465C3F">
            <w:pPr>
              <w:ind w:right="20"/>
            </w:pPr>
            <w:r w:rsidRPr="003D58ED">
              <w:t xml:space="preserve">Switch(config)# </w:t>
            </w:r>
            <w:r w:rsidRPr="003D58ED">
              <w:rPr>
                <w:b/>
              </w:rPr>
              <w:t>ip arp inspection filter example_arp_acl vlan 200</w:t>
            </w:r>
          </w:p>
          <w:p w14:paraId="11293B10" w14:textId="77777777" w:rsidR="00D96612" w:rsidRPr="003D58ED" w:rsidRDefault="00D96612" w:rsidP="00465C3F">
            <w:pPr>
              <w:ind w:right="20"/>
              <w:jc w:val="left"/>
              <w:rPr>
                <w:b/>
              </w:rPr>
            </w:pPr>
            <w:r w:rsidRPr="003D58ED">
              <w:t xml:space="preserve">Switch(config)# </w:t>
            </w:r>
            <w:r w:rsidRPr="003D58ED">
              <w:rPr>
                <w:b/>
              </w:rPr>
              <w:t>end</w:t>
            </w:r>
          </w:p>
          <w:p w14:paraId="75CB90C1" w14:textId="77777777" w:rsidR="00D96612" w:rsidRPr="003D58ED" w:rsidRDefault="00D96612" w:rsidP="00465C3F">
            <w:pPr>
              <w:ind w:right="20"/>
            </w:pPr>
            <w:r w:rsidRPr="003D58ED">
              <w:t xml:space="preserve">Switch# </w:t>
            </w:r>
            <w:r w:rsidRPr="003D58ED">
              <w:rPr>
                <w:b/>
              </w:rPr>
              <w:t>show ip arp inspection</w:t>
            </w:r>
          </w:p>
          <w:p w14:paraId="1D7D21F1" w14:textId="77777777" w:rsidR="00D96612" w:rsidRPr="003D58ED" w:rsidRDefault="00D96612" w:rsidP="00465C3F">
            <w:pPr>
              <w:ind w:right="20"/>
              <w:jc w:val="left"/>
            </w:pPr>
            <w:r w:rsidRPr="003D58ED">
              <w:t>DHCP Snoop Bootstrap       : Disabled</w:t>
            </w:r>
          </w:p>
          <w:p w14:paraId="648BEEB1" w14:textId="77777777" w:rsidR="00D96612" w:rsidRPr="003D58ED" w:rsidRDefault="00D96612" w:rsidP="00465C3F">
            <w:pPr>
              <w:ind w:right="20"/>
              <w:jc w:val="left"/>
            </w:pPr>
            <w:r w:rsidRPr="003D58ED">
              <w:t>Source MAC Validation      : Disabled</w:t>
            </w:r>
          </w:p>
          <w:p w14:paraId="6750FBD4" w14:textId="77777777" w:rsidR="00D96612" w:rsidRPr="003D58ED" w:rsidRDefault="00D96612" w:rsidP="00465C3F">
            <w:pPr>
              <w:ind w:right="20"/>
              <w:jc w:val="left"/>
            </w:pPr>
            <w:r w:rsidRPr="003D58ED">
              <w:t>Destination MAC Validation : Disabled</w:t>
            </w:r>
          </w:p>
          <w:p w14:paraId="28D9D3B3" w14:textId="77777777" w:rsidR="00D96612" w:rsidRPr="003D58ED" w:rsidRDefault="00D96612" w:rsidP="00465C3F">
            <w:pPr>
              <w:ind w:right="20"/>
              <w:jc w:val="left"/>
            </w:pPr>
            <w:r w:rsidRPr="003D58ED">
              <w:t>IP Address Validation      : Disabled</w:t>
            </w:r>
          </w:p>
          <w:p w14:paraId="479B5225" w14:textId="77777777" w:rsidR="00D96612" w:rsidRPr="003D58ED" w:rsidRDefault="00D96612" w:rsidP="00465C3F">
            <w:pPr>
              <w:ind w:right="20"/>
              <w:jc w:val="left"/>
            </w:pPr>
            <w:r w:rsidRPr="003D58ED">
              <w:t>ARP Field Validation       : Disabled</w:t>
            </w:r>
          </w:p>
          <w:p w14:paraId="2CAB204C" w14:textId="77777777" w:rsidR="00D96612" w:rsidRPr="003D58ED" w:rsidRDefault="00D96612" w:rsidP="00465C3F">
            <w:pPr>
              <w:ind w:right="20"/>
              <w:jc w:val="left"/>
            </w:pPr>
          </w:p>
          <w:p w14:paraId="3C02C8B2" w14:textId="77777777" w:rsidR="00D96612" w:rsidRPr="003D58ED" w:rsidRDefault="00D96612" w:rsidP="00465C3F">
            <w:pPr>
              <w:ind w:right="20"/>
              <w:jc w:val="left"/>
            </w:pPr>
            <w:r w:rsidRPr="003D58ED">
              <w:t>Vlan  Config    Operation  ACL Match             Static ACL  ACL Log   DHCP Log</w:t>
            </w:r>
          </w:p>
          <w:p w14:paraId="51DA1A46" w14:textId="77777777" w:rsidR="00D96612" w:rsidRPr="003D58ED" w:rsidRDefault="00D96612" w:rsidP="00465C3F">
            <w:pPr>
              <w:ind w:right="20"/>
              <w:jc w:val="left"/>
            </w:pPr>
            <w:r w:rsidRPr="003D58ED">
              <w:t>----  --------  ---------  --------------------  ----------  --------- --------</w:t>
            </w:r>
          </w:p>
          <w:p w14:paraId="372EBF74" w14:textId="77777777" w:rsidR="00D96612" w:rsidRPr="003D58ED" w:rsidRDefault="00D96612" w:rsidP="00465C3F">
            <w:pPr>
              <w:ind w:right="20"/>
            </w:pPr>
            <w:r w:rsidRPr="003D58ED">
              <w:t xml:space="preserve"> 200  Enabled   Active     example_arp_acl       No          Deny      Deny</w:t>
            </w:r>
          </w:p>
        </w:tc>
      </w:tr>
    </w:tbl>
    <w:p w14:paraId="499B555F" w14:textId="77777777" w:rsidR="00D96612" w:rsidRDefault="00D96612" w:rsidP="00465C3F">
      <w:pPr>
        <w:pStyle w:val="3"/>
        <w:ind w:left="0" w:right="20"/>
      </w:pPr>
      <w:bookmarkStart w:id="3930" w:name="_Toc253407654"/>
      <w:bookmarkStart w:id="3931" w:name="_Toc363228725"/>
      <w:bookmarkStart w:id="3932" w:name="_Toc445131099"/>
      <w:r>
        <w:rPr>
          <w:rFonts w:hint="eastAsia"/>
        </w:rPr>
        <w:t>Configuring ARP Packet Rate Limiting</w:t>
      </w:r>
      <w:bookmarkEnd w:id="3930"/>
      <w:bookmarkEnd w:id="3931"/>
      <w:bookmarkEnd w:id="3932"/>
    </w:p>
    <w:p w14:paraId="67270762" w14:textId="77777777" w:rsidR="00D96612" w:rsidRPr="002F5F3A" w:rsidRDefault="00D96612" w:rsidP="00465C3F">
      <w:pPr>
        <w:pStyle w:val="a3"/>
        <w:ind w:left="0" w:right="20"/>
      </w:pPr>
      <w:r w:rsidRPr="002F5F3A">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8"/>
        <w:gridCol w:w="1003"/>
        <w:gridCol w:w="6041"/>
      </w:tblGrid>
      <w:tr w:rsidR="00D96612" w:rsidRPr="002F5F3A" w14:paraId="175D7E24" w14:textId="77777777" w:rsidTr="000B40CD">
        <w:tc>
          <w:tcPr>
            <w:tcW w:w="888" w:type="dxa"/>
            <w:vAlign w:val="center"/>
          </w:tcPr>
          <w:p w14:paraId="5F532DB1" w14:textId="77777777" w:rsidR="00D96612" w:rsidRPr="002F5F3A" w:rsidRDefault="00D96612" w:rsidP="00465C3F">
            <w:pPr>
              <w:pStyle w:val="aa"/>
              <w:spacing w:after="120"/>
              <w:ind w:right="20" w:firstLine="200"/>
              <w:jc w:val="both"/>
            </w:pPr>
            <w:r>
              <w:rPr>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2F5F3A" w:rsidRDefault="00D96612" w:rsidP="00465C3F">
            <w:pPr>
              <w:pStyle w:val="aa"/>
              <w:ind w:right="20" w:firstLine="196"/>
              <w:jc w:val="both"/>
              <w:rPr>
                <w:b/>
                <w:bCs/>
              </w:rPr>
            </w:pPr>
            <w:r w:rsidRPr="002F5F3A">
              <w:rPr>
                <w:b/>
                <w:bCs/>
              </w:rPr>
              <w:t>Note</w:t>
            </w:r>
          </w:p>
        </w:tc>
        <w:tc>
          <w:tcPr>
            <w:tcW w:w="6905" w:type="dxa"/>
            <w:vAlign w:val="center"/>
          </w:tcPr>
          <w:p w14:paraId="24276BC1" w14:textId="77777777" w:rsidR="00D96612" w:rsidRPr="002F5F3A" w:rsidRDefault="00D96612" w:rsidP="00465C3F">
            <w:pPr>
              <w:pStyle w:val="aa"/>
              <w:ind w:right="20"/>
              <w:jc w:val="both"/>
            </w:pPr>
            <w:r w:rsidRPr="002F5F3A">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Default="00D96612" w:rsidP="00465C3F">
      <w:pPr>
        <w:pStyle w:val="a3"/>
        <w:ind w:left="0" w:right="20"/>
      </w:pPr>
      <w:r w:rsidRPr="002F5F3A">
        <w:t>To set the rate limit upon ARP packets for a port, do the following steps:</w:t>
      </w:r>
    </w:p>
    <w:p w14:paraId="04B4F118" w14:textId="77777777" w:rsidR="003D58ED" w:rsidRPr="002F5F3A" w:rsidRDefault="003D58ED" w:rsidP="00465C3F">
      <w:pPr>
        <w:pStyle w:val="afffff3"/>
        <w:ind w:left="0" w:right="20"/>
      </w:pPr>
      <w:bookmarkStart w:id="3933" w:name="_Toc391575370"/>
      <w:r>
        <w:t xml:space="preserve">Table </w:t>
      </w:r>
      <w:r w:rsidR="005832B8">
        <w:fldChar w:fldCharType="begin"/>
      </w:r>
      <w:r w:rsidR="00092D8C">
        <w:instrText xml:space="preserve"> SEQ Table \* ARABIC </w:instrText>
      </w:r>
      <w:r w:rsidR="005832B8">
        <w:fldChar w:fldCharType="separate"/>
      </w:r>
      <w:r w:rsidR="008B56C1">
        <w:rPr>
          <w:noProof/>
        </w:rPr>
        <w:t>228</w:t>
      </w:r>
      <w:r w:rsidR="005832B8">
        <w:rPr>
          <w:noProof/>
        </w:rPr>
        <w:fldChar w:fldCharType="end"/>
      </w:r>
      <w:r>
        <w:rPr>
          <w:rFonts w:hint="eastAsia"/>
        </w:rPr>
        <w:t xml:space="preserve"> </w:t>
      </w:r>
      <w:r w:rsidRPr="002F5F3A">
        <w:t>Configuring ARP Packet Rate Limiting</w:t>
      </w:r>
      <w:bookmarkEnd w:id="3933"/>
    </w:p>
    <w:tbl>
      <w:tblPr>
        <w:tblStyle w:val="CLIWide"/>
        <w:tblW w:w="0" w:type="auto"/>
        <w:tblLook w:val="01E0" w:firstRow="1" w:lastRow="1" w:firstColumn="1" w:lastColumn="1" w:noHBand="0" w:noVBand="0"/>
      </w:tblPr>
      <w:tblGrid>
        <w:gridCol w:w="3948"/>
        <w:gridCol w:w="3984"/>
      </w:tblGrid>
      <w:tr w:rsidR="00D96612" w:rsidRPr="00AF5FC7"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2F5F3A" w:rsidRDefault="00D96612" w:rsidP="00465C3F">
            <w:pPr>
              <w:wordWrap/>
              <w:ind w:right="20"/>
              <w:jc w:val="left"/>
              <w:rPr>
                <w:b/>
              </w:rPr>
            </w:pPr>
            <w:r w:rsidRPr="002F5F3A">
              <w:rPr>
                <w:b/>
              </w:rPr>
              <w:t>Command</w:t>
            </w:r>
          </w:p>
        </w:tc>
        <w:tc>
          <w:tcPr>
            <w:tcW w:w="4578" w:type="dxa"/>
          </w:tcPr>
          <w:p w14:paraId="70353CA1" w14:textId="77777777" w:rsidR="00D96612" w:rsidRPr="002F5F3A" w:rsidRDefault="00D96612" w:rsidP="00465C3F">
            <w:pPr>
              <w:wordWrap/>
              <w:ind w:right="20"/>
              <w:jc w:val="left"/>
              <w:rPr>
                <w:b/>
              </w:rPr>
            </w:pPr>
            <w:r w:rsidRPr="002F5F3A">
              <w:rPr>
                <w:b/>
              </w:rPr>
              <w:t>Purpose</w:t>
            </w:r>
          </w:p>
        </w:tc>
      </w:tr>
      <w:tr w:rsidR="00D96612" w:rsidRPr="00AF5FC7" w14:paraId="72A51366" w14:textId="77777777" w:rsidTr="000B40CD">
        <w:tc>
          <w:tcPr>
            <w:tcW w:w="4490" w:type="dxa"/>
          </w:tcPr>
          <w:p w14:paraId="2411E458"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5D71D27E" w14:textId="77777777" w:rsidR="00D96612" w:rsidRPr="002F5F3A" w:rsidRDefault="00D96612" w:rsidP="00465C3F">
            <w:pPr>
              <w:wordWrap/>
              <w:ind w:right="20"/>
            </w:pPr>
            <w:r w:rsidRPr="002F5F3A">
              <w:t xml:space="preserve">Enters global configuration mode </w:t>
            </w:r>
          </w:p>
        </w:tc>
      </w:tr>
      <w:tr w:rsidR="00D96612" w:rsidRPr="00AF5FC7" w14:paraId="5B0F64B7" w14:textId="77777777" w:rsidTr="000B40CD">
        <w:tc>
          <w:tcPr>
            <w:tcW w:w="4490" w:type="dxa"/>
          </w:tcPr>
          <w:p w14:paraId="41E611E9" w14:textId="77777777" w:rsidR="00D96612" w:rsidRPr="002F5F3A" w:rsidRDefault="00D96612" w:rsidP="00465C3F">
            <w:pPr>
              <w:wordWrap/>
              <w:ind w:right="20"/>
              <w:jc w:val="left"/>
              <w:rPr>
                <w:lang w:val="fr-FR"/>
              </w:rPr>
            </w:pPr>
            <w:r w:rsidRPr="002F5F3A">
              <w:t>Switch(confi</w:t>
            </w:r>
            <w:r w:rsidRPr="002F5F3A">
              <w:rPr>
                <w:lang w:val="fr-FR"/>
              </w:rPr>
              <w:t xml:space="preserve">g)# </w:t>
            </w:r>
            <w:r w:rsidRPr="002F5F3A">
              <w:rPr>
                <w:b/>
                <w:lang w:val="fr-FR"/>
              </w:rPr>
              <w:t>interface</w:t>
            </w:r>
            <w:r w:rsidRPr="002F5F3A">
              <w:rPr>
                <w:lang w:val="fr-FR"/>
              </w:rPr>
              <w:t xml:space="preserve"> </w:t>
            </w:r>
            <w:r w:rsidRPr="002F5F3A">
              <w:rPr>
                <w:i/>
                <w:lang w:val="fr-FR"/>
              </w:rPr>
              <w:t>ifname</w:t>
            </w:r>
          </w:p>
        </w:tc>
        <w:tc>
          <w:tcPr>
            <w:tcW w:w="4578" w:type="dxa"/>
          </w:tcPr>
          <w:p w14:paraId="3249FA2D" w14:textId="77777777"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14:paraId="56E9E56B" w14:textId="77777777" w:rsidTr="000B40CD">
        <w:tc>
          <w:tcPr>
            <w:tcW w:w="4490" w:type="dxa"/>
          </w:tcPr>
          <w:p w14:paraId="7897AE8C"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w:t>
            </w:r>
            <w:r w:rsidRPr="002F5F3A">
              <w:rPr>
                <w:bCs/>
              </w:rPr>
              <w:t>{</w:t>
            </w:r>
            <w:r w:rsidRPr="002F5F3A">
              <w:rPr>
                <w:b/>
              </w:rPr>
              <w:t xml:space="preserve">rate </w:t>
            </w:r>
            <w:r w:rsidRPr="002F5F3A">
              <w:rPr>
                <w:bCs/>
                <w:i/>
                <w:iCs/>
              </w:rPr>
              <w:t>pps</w:t>
            </w:r>
            <w:r w:rsidRPr="002F5F3A">
              <w:rPr>
                <w:b/>
              </w:rPr>
              <w:t xml:space="preserve"> </w:t>
            </w:r>
            <w:r w:rsidRPr="002F5F3A">
              <w:rPr>
                <w:bCs/>
              </w:rPr>
              <w:t>[</w:t>
            </w:r>
            <w:r w:rsidRPr="002F5F3A">
              <w:rPr>
                <w:b/>
              </w:rPr>
              <w:t xml:space="preserve">burst interval </w:t>
            </w:r>
            <w:r w:rsidRPr="002F5F3A">
              <w:rPr>
                <w:bCs/>
                <w:i/>
                <w:iCs/>
              </w:rPr>
              <w:t>seconds</w:t>
            </w:r>
            <w:r w:rsidRPr="002F5F3A">
              <w:rPr>
                <w:bCs/>
              </w:rPr>
              <w:t>]</w:t>
            </w:r>
            <w:r w:rsidRPr="002F5F3A">
              <w:rPr>
                <w:b/>
              </w:rPr>
              <w:t xml:space="preserve"> | none</w:t>
            </w:r>
            <w:r w:rsidRPr="002F5F3A">
              <w:rPr>
                <w:bCs/>
              </w:rPr>
              <w:t>}</w:t>
            </w:r>
          </w:p>
          <w:p w14:paraId="6E102A8A" w14:textId="77777777" w:rsidR="00D96612" w:rsidRPr="002F5F3A" w:rsidRDefault="00D96612" w:rsidP="00465C3F">
            <w:pPr>
              <w:wordWrap/>
              <w:ind w:right="20"/>
              <w:jc w:val="left"/>
              <w:rPr>
                <w:i/>
              </w:rPr>
            </w:pPr>
            <w:r w:rsidRPr="002F5F3A">
              <w:t>Switch(config-if-</w:t>
            </w:r>
            <w:r w:rsidR="00D42D28">
              <w:t>Giga6/</w:t>
            </w:r>
            <w:r w:rsidRPr="002F5F3A">
              <w:t xml:space="preserve">1)# </w:t>
            </w:r>
            <w:r w:rsidRPr="002F5F3A">
              <w:rPr>
                <w:b/>
              </w:rPr>
              <w:t>no ip arp inspection limit</w:t>
            </w:r>
          </w:p>
        </w:tc>
        <w:tc>
          <w:tcPr>
            <w:tcW w:w="4578" w:type="dxa"/>
          </w:tcPr>
          <w:p w14:paraId="7D3CEFBB" w14:textId="77777777" w:rsidR="00D96612" w:rsidRPr="002F5F3A" w:rsidRDefault="00D96612" w:rsidP="00465C3F">
            <w:pPr>
              <w:wordWrap/>
              <w:ind w:right="20"/>
            </w:pPr>
            <w:r w:rsidRPr="002F5F3A">
              <w:t xml:space="preserve">Sets ARP packet rate limit (optional) </w:t>
            </w:r>
          </w:p>
          <w:p w14:paraId="25C5E607" w14:textId="77777777" w:rsidR="00D96612" w:rsidRPr="002F5F3A" w:rsidRDefault="00D96612" w:rsidP="00465C3F">
            <w:pPr>
              <w:wordWrap/>
              <w:ind w:right="20"/>
            </w:pPr>
          </w:p>
          <w:p w14:paraId="34164F38" w14:textId="77777777" w:rsidR="00D96612" w:rsidRPr="002F5F3A" w:rsidRDefault="00D96612" w:rsidP="00465C3F">
            <w:pPr>
              <w:wordWrap/>
              <w:ind w:right="20"/>
            </w:pPr>
            <w:r w:rsidRPr="002F5F3A">
              <w:t xml:space="preserve">To go back to default configuration </w:t>
            </w:r>
          </w:p>
        </w:tc>
      </w:tr>
      <w:tr w:rsidR="00D96612" w:rsidRPr="00AF5FC7" w14:paraId="42716A56" w14:textId="77777777" w:rsidTr="000B40CD">
        <w:tc>
          <w:tcPr>
            <w:tcW w:w="4490" w:type="dxa"/>
          </w:tcPr>
          <w:p w14:paraId="66131E0C" w14:textId="77777777" w:rsidR="00D96612" w:rsidRPr="002F5F3A" w:rsidRDefault="00D96612" w:rsidP="00465C3F">
            <w:pPr>
              <w:wordWrap/>
              <w:ind w:right="20"/>
              <w:jc w:val="left"/>
              <w:rPr>
                <w:b/>
              </w:rPr>
            </w:pPr>
            <w:r w:rsidRPr="002F5F3A">
              <w:t>Switch(config-if-</w:t>
            </w:r>
            <w:r w:rsidR="00D42D28">
              <w:t>Giga6/</w:t>
            </w:r>
            <w:r w:rsidRPr="002F5F3A">
              <w:t xml:space="preserve">1)# </w:t>
            </w:r>
            <w:r w:rsidRPr="002F5F3A">
              <w:rPr>
                <w:b/>
              </w:rPr>
              <w:t>ip arp inspection limit enable</w:t>
            </w:r>
          </w:p>
          <w:p w14:paraId="0674ACF2" w14:textId="77777777" w:rsidR="00D96612" w:rsidRPr="002F5F3A" w:rsidRDefault="00D96612" w:rsidP="00465C3F">
            <w:pPr>
              <w:wordWrap/>
              <w:ind w:right="20"/>
              <w:jc w:val="left"/>
            </w:pPr>
            <w:r w:rsidRPr="002F5F3A">
              <w:lastRenderedPageBreak/>
              <w:t>Switch(config-if-</w:t>
            </w:r>
            <w:r w:rsidR="00D42D28">
              <w:t>Giga6/</w:t>
            </w:r>
            <w:r w:rsidRPr="002F5F3A">
              <w:t xml:space="preserve">1)# </w:t>
            </w:r>
            <w:r w:rsidRPr="002F5F3A">
              <w:rPr>
                <w:b/>
              </w:rPr>
              <w:t>no ip arp inspection limit enable</w:t>
            </w:r>
          </w:p>
        </w:tc>
        <w:tc>
          <w:tcPr>
            <w:tcW w:w="4578" w:type="dxa"/>
          </w:tcPr>
          <w:p w14:paraId="451B79AF" w14:textId="77777777" w:rsidR="00D96612" w:rsidRPr="002F5F3A" w:rsidRDefault="00D96612" w:rsidP="00465C3F">
            <w:pPr>
              <w:wordWrap/>
              <w:ind w:right="20"/>
            </w:pPr>
            <w:r w:rsidRPr="002F5F3A">
              <w:lastRenderedPageBreak/>
              <w:t>To enable the ARP rate limit of an interface</w:t>
            </w:r>
          </w:p>
          <w:p w14:paraId="4A180A23" w14:textId="77777777" w:rsidR="00D96612" w:rsidRPr="002F5F3A" w:rsidRDefault="00D96612" w:rsidP="00465C3F">
            <w:pPr>
              <w:wordWrap/>
              <w:ind w:right="20"/>
            </w:pPr>
          </w:p>
          <w:p w14:paraId="1749B935" w14:textId="77777777" w:rsidR="00D96612" w:rsidRPr="002F5F3A" w:rsidRDefault="00D96612" w:rsidP="00465C3F">
            <w:pPr>
              <w:wordWrap/>
              <w:ind w:right="20"/>
            </w:pPr>
            <w:r w:rsidRPr="002F5F3A">
              <w:lastRenderedPageBreak/>
              <w:t>To disable the ARP rate limit of an interface</w:t>
            </w:r>
          </w:p>
          <w:p w14:paraId="0252ED97" w14:textId="77777777" w:rsidR="00D96612" w:rsidRPr="002F5F3A" w:rsidRDefault="00D96612" w:rsidP="00465C3F">
            <w:pPr>
              <w:wordWrap/>
              <w:ind w:right="20"/>
            </w:pPr>
          </w:p>
        </w:tc>
      </w:tr>
      <w:tr w:rsidR="00D96612" w:rsidRPr="00AF5FC7" w14:paraId="5863B672" w14:textId="77777777" w:rsidTr="000B40CD">
        <w:tc>
          <w:tcPr>
            <w:tcW w:w="4490" w:type="dxa"/>
          </w:tcPr>
          <w:p w14:paraId="14092CBB" w14:textId="77777777" w:rsidR="00D96612" w:rsidRPr="002F5F3A" w:rsidRDefault="00D96612" w:rsidP="00465C3F">
            <w:pPr>
              <w:wordWrap/>
              <w:ind w:right="20"/>
              <w:jc w:val="left"/>
            </w:pPr>
            <w:r w:rsidRPr="002F5F3A">
              <w:lastRenderedPageBreak/>
              <w:t xml:space="preserve">Switch(config)# </w:t>
            </w:r>
            <w:r w:rsidRPr="002F5F3A">
              <w:rPr>
                <w:b/>
              </w:rPr>
              <w:t>end</w:t>
            </w:r>
          </w:p>
        </w:tc>
        <w:tc>
          <w:tcPr>
            <w:tcW w:w="4578" w:type="dxa"/>
          </w:tcPr>
          <w:p w14:paraId="3F05B0FD" w14:textId="77777777" w:rsidR="00D96612" w:rsidRPr="002F5F3A" w:rsidRDefault="00D96612" w:rsidP="00465C3F">
            <w:pPr>
              <w:wordWrap/>
              <w:ind w:right="20"/>
            </w:pPr>
            <w:r w:rsidRPr="002F5F3A">
              <w:t xml:space="preserve">To go back to Enable mode </w:t>
            </w:r>
          </w:p>
        </w:tc>
      </w:tr>
      <w:tr w:rsidR="00D96612" w:rsidRPr="00AF5FC7" w14:paraId="128905A7" w14:textId="77777777" w:rsidTr="000B40CD">
        <w:tc>
          <w:tcPr>
            <w:tcW w:w="4490" w:type="dxa"/>
          </w:tcPr>
          <w:p w14:paraId="045B19C5"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578" w:type="dxa"/>
          </w:tcPr>
          <w:p w14:paraId="35F852B0" w14:textId="77777777" w:rsidR="00D96612" w:rsidRPr="002F5F3A" w:rsidRDefault="00D96612" w:rsidP="00465C3F">
            <w:pPr>
              <w:wordWrap/>
              <w:ind w:right="20"/>
            </w:pPr>
            <w:r w:rsidRPr="002F5F3A">
              <w:t xml:space="preserve">To check the setting </w:t>
            </w:r>
          </w:p>
        </w:tc>
      </w:tr>
    </w:tbl>
    <w:p w14:paraId="2DAA97BC" w14:textId="77777777" w:rsidR="00D96612" w:rsidRPr="002F5F3A" w:rsidRDefault="00D96612" w:rsidP="00465C3F">
      <w:pPr>
        <w:pStyle w:val="a3"/>
        <w:ind w:left="0" w:right="20"/>
      </w:pPr>
      <w:r w:rsidRPr="002F5F3A">
        <w:t xml:space="preserve">When you set the ARP packet rate limit, pay attention to the following items. </w:t>
      </w:r>
    </w:p>
    <w:p w14:paraId="048BC664" w14:textId="77777777" w:rsidR="00D96612" w:rsidRPr="002F5F3A" w:rsidRDefault="00D96612" w:rsidP="00465C3F">
      <w:pPr>
        <w:pStyle w:val="Randomlist"/>
        <w:tabs>
          <w:tab w:val="clear" w:pos="3968"/>
          <w:tab w:val="num" w:pos="1980"/>
          <w:tab w:val="num" w:pos="3320"/>
        </w:tabs>
        <w:ind w:left="0" w:right="20" w:hanging="403"/>
      </w:pPr>
      <w:r w:rsidRPr="002F5F3A">
        <w:t>Default value for untrusted interface is 15 pps (packet per second), and for trusted interface is no limitation at all.</w:t>
      </w:r>
    </w:p>
    <w:p w14:paraId="01469B8F" w14:textId="77777777" w:rsidR="00D96612" w:rsidRPr="002F5F3A" w:rsidRDefault="00465C3F" w:rsidP="00465C3F">
      <w:pPr>
        <w:pStyle w:val="Randomlist"/>
        <w:tabs>
          <w:tab w:val="clear" w:pos="3968"/>
          <w:tab w:val="num" w:pos="1980"/>
          <w:tab w:val="num" w:pos="3320"/>
        </w:tabs>
        <w:ind w:left="0" w:right="20" w:hanging="403"/>
      </w:pPr>
      <w:r>
        <w:t>R</w:t>
      </w:r>
      <w:r w:rsidR="00D96612" w:rsidRPr="00A70820">
        <w:t>ate</w:t>
      </w:r>
      <w:r w:rsidR="00D96612" w:rsidRPr="002F5F3A">
        <w:t xml:space="preserve"> is the upper limit value in terms of </w:t>
      </w:r>
      <w:r w:rsidR="00D96612" w:rsidRPr="00A70820">
        <w:t>pps</w:t>
      </w:r>
      <w:r w:rsidR="00D96612" w:rsidRPr="002F5F3A">
        <w:t xml:space="preserve"> which may have between 0 to 2048.</w:t>
      </w:r>
    </w:p>
    <w:p w14:paraId="0CCA7D64" w14:textId="77777777" w:rsidR="00D96612" w:rsidRPr="002F5F3A" w:rsidRDefault="00465C3F" w:rsidP="00465C3F">
      <w:pPr>
        <w:pStyle w:val="Randomlist"/>
        <w:tabs>
          <w:tab w:val="clear" w:pos="3968"/>
          <w:tab w:val="num" w:pos="1980"/>
          <w:tab w:val="num" w:pos="3320"/>
        </w:tabs>
        <w:ind w:left="0" w:right="20" w:hanging="403"/>
      </w:pPr>
      <w:r>
        <w:t>R</w:t>
      </w:r>
      <w:r w:rsidR="00D96612" w:rsidRPr="00A70820">
        <w:t>ate none</w:t>
      </w:r>
      <w:r w:rsidR="00D96612" w:rsidRPr="002F5F3A">
        <w:t xml:space="preserve"> means there is no limitation on the rate of received ARP packets.</w:t>
      </w:r>
    </w:p>
    <w:p w14:paraId="4F3920E6" w14:textId="77777777" w:rsidR="00D96612" w:rsidRPr="002F5F3A" w:rsidRDefault="00465C3F" w:rsidP="00465C3F">
      <w:pPr>
        <w:pStyle w:val="Randomlist"/>
        <w:tabs>
          <w:tab w:val="clear" w:pos="3968"/>
          <w:tab w:val="num" w:pos="1980"/>
          <w:tab w:val="num" w:pos="3320"/>
        </w:tabs>
        <w:ind w:left="0" w:right="20" w:hanging="403"/>
      </w:pPr>
      <w:r>
        <w:t>B</w:t>
      </w:r>
      <w:r w:rsidR="00D96612" w:rsidRPr="00A70820">
        <w:t xml:space="preserve">urst interval seconds </w:t>
      </w:r>
      <w:r w:rsidR="00D96612" w:rsidRPr="002F5F3A">
        <w:t xml:space="preserve">(default is 1) is the time duration for which the system will watch to see if ARP packet rate is over the upper limit. Thus, if the value of </w:t>
      </w:r>
      <w:r w:rsidR="00D96612" w:rsidRPr="00A70820">
        <w:t>rate</w:t>
      </w:r>
      <w:r w:rsidR="00D96612" w:rsidRPr="002F5F3A">
        <w:t xml:space="preserve"> is reached during the time lapse of </w:t>
      </w:r>
      <w:r w:rsidR="00D96612" w:rsidRPr="00A70820">
        <w:t>burst interval</w:t>
      </w:r>
      <w:r w:rsidR="00D96612" w:rsidRPr="002F5F3A">
        <w:t>, then the incoming ARP packets will be restricted. The range is 1 ~ 15 (optional).</w:t>
      </w:r>
    </w:p>
    <w:p w14:paraId="5DAFE60A" w14:textId="77777777" w:rsidR="00D96612" w:rsidRPr="002F5F3A" w:rsidRDefault="00D96612" w:rsidP="00465C3F">
      <w:pPr>
        <w:pStyle w:val="Randomlist"/>
        <w:tabs>
          <w:tab w:val="clear" w:pos="3968"/>
          <w:tab w:val="num" w:pos="1980"/>
          <w:tab w:val="num" w:pos="3320"/>
        </w:tabs>
        <w:ind w:left="0" w:right="20" w:hanging="403"/>
      </w:pPr>
      <w:r w:rsidRPr="002F5F3A">
        <w:t>If the incoming ARP packet rate is over the predefined value, the switch will discard all the received ARP packets at the port. This setting will be maintained until the operator would change the setting.</w:t>
      </w:r>
    </w:p>
    <w:p w14:paraId="401904EB" w14:textId="77777777" w:rsidR="00D96612" w:rsidRPr="002F5F3A" w:rsidRDefault="00D96612" w:rsidP="00465C3F">
      <w:pPr>
        <w:pStyle w:val="Randomlist"/>
        <w:tabs>
          <w:tab w:val="clear" w:pos="3968"/>
          <w:tab w:val="num" w:pos="1980"/>
          <w:tab w:val="num" w:pos="3320"/>
        </w:tabs>
        <w:ind w:left="0" w:right="20" w:hanging="403"/>
      </w:pPr>
      <w:r w:rsidRPr="002F5F3A">
        <w:t xml:space="preserve">While the rate-limit of an interface is not changed, if the trust status of an interface is changed, then the default value of the rate-limit of an interface will be changed. Once rate-limit value is changed, then even though the trust status would be changed, the configured value will be maintained. By use of the command </w:t>
      </w:r>
      <w:r w:rsidRPr="00A70820">
        <w:t xml:space="preserve">no ip arp inspection limit </w:t>
      </w:r>
      <w:r w:rsidRPr="002F5F3A">
        <w:t>the rate-limit of an interface will be returned to default value.</w:t>
      </w:r>
    </w:p>
    <w:p w14:paraId="1ADE8BCE" w14:textId="77777777" w:rsidR="00D96612" w:rsidRDefault="00D96612" w:rsidP="00465C3F">
      <w:pPr>
        <w:pStyle w:val="Randomlist"/>
        <w:tabs>
          <w:tab w:val="clear" w:pos="3968"/>
          <w:tab w:val="num" w:pos="1980"/>
          <w:tab w:val="num" w:pos="3320"/>
        </w:tabs>
        <w:ind w:left="0" w:right="20" w:hanging="403"/>
      </w:pPr>
      <w:r w:rsidRPr="002F5F3A">
        <w:t xml:space="preserve">After configuring by use of the command </w:t>
      </w:r>
      <w:r w:rsidRPr="00A70820">
        <w:t>ip arp inspection limit enable</w:t>
      </w:r>
      <w:r w:rsidRPr="002F5F3A">
        <w:t xml:space="preserve"> the rate limit fo</w:t>
      </w:r>
      <w:r w:rsidR="000B40CD">
        <w:t>r ARP packet will be activated.</w:t>
      </w:r>
    </w:p>
    <w:p w14:paraId="66A62EE8" w14:textId="77777777" w:rsidR="00D96612" w:rsidRPr="005002F8" w:rsidRDefault="00D96612" w:rsidP="00465C3F">
      <w:pPr>
        <w:pStyle w:val="a3"/>
        <w:ind w:left="0" w:right="20"/>
      </w:pPr>
      <w:r w:rsidRPr="002F5F3A">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3D58ED" w14:paraId="0CE9AA14" w14:textId="77777777" w:rsidTr="000B40CD">
        <w:tc>
          <w:tcPr>
            <w:tcW w:w="9048" w:type="dxa"/>
          </w:tcPr>
          <w:p w14:paraId="106268A7" w14:textId="77777777" w:rsidR="00D96612" w:rsidRPr="003D58ED" w:rsidRDefault="00D96612" w:rsidP="00465C3F">
            <w:pPr>
              <w:ind w:right="20"/>
            </w:pPr>
            <w:r w:rsidRPr="003D58ED">
              <w:t xml:space="preserve">Switch# </w:t>
            </w:r>
            <w:r w:rsidRPr="003D58ED">
              <w:rPr>
                <w:b/>
              </w:rPr>
              <w:t>configure terminal</w:t>
            </w:r>
          </w:p>
          <w:p w14:paraId="2A559780" w14:textId="77777777" w:rsidR="00D96612" w:rsidRPr="003D58ED" w:rsidRDefault="00D96612" w:rsidP="00465C3F">
            <w:pPr>
              <w:ind w:right="20"/>
            </w:pPr>
            <w:r w:rsidRPr="003D58ED">
              <w:t xml:space="preserve">Switch(config)# </w:t>
            </w:r>
            <w:r w:rsidR="00D42D28">
              <w:rPr>
                <w:b/>
              </w:rPr>
              <w:t>interface gi6</w:t>
            </w:r>
            <w:r w:rsidRPr="003D58ED">
              <w:rPr>
                <w:b/>
              </w:rPr>
              <w:t>/1</w:t>
            </w:r>
          </w:p>
          <w:p w14:paraId="30A1D242" w14:textId="77777777"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rate 20 burst interval 2</w:t>
            </w:r>
          </w:p>
          <w:p w14:paraId="4B0BEFC3" w14:textId="77777777"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14:paraId="23F9F81D"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47B03612" w14:textId="77777777" w:rsidR="00D96612" w:rsidRPr="003D58ED" w:rsidRDefault="00D96612" w:rsidP="00465C3F">
            <w:pPr>
              <w:ind w:right="20"/>
            </w:pPr>
            <w:r w:rsidRPr="003D58ED">
              <w:t xml:space="preserve">Switch# </w:t>
            </w:r>
            <w:r w:rsidRPr="003D58ED">
              <w:rPr>
                <w:b/>
              </w:rPr>
              <w:t>show ip arp inspection interfaces</w:t>
            </w:r>
          </w:p>
          <w:p w14:paraId="4E171998" w14:textId="77777777" w:rsidR="00D96612" w:rsidRPr="003D58ED" w:rsidRDefault="00D96612" w:rsidP="00465C3F">
            <w:pPr>
              <w:ind w:right="20"/>
              <w:jc w:val="left"/>
            </w:pPr>
            <w:r w:rsidRPr="003D58ED">
              <w:t>Interface        Trust State  Rate (pps)  Burst Interval  Auto Recovery</w:t>
            </w:r>
          </w:p>
          <w:p w14:paraId="673DB9E1" w14:textId="77777777" w:rsidR="00D96612" w:rsidRPr="003D58ED" w:rsidRDefault="00D96612" w:rsidP="00465C3F">
            <w:pPr>
              <w:ind w:right="20"/>
              <w:jc w:val="left"/>
            </w:pPr>
            <w:r w:rsidRPr="003D58ED">
              <w:t>---------------  -----------  ----------  --------------  -------------</w:t>
            </w:r>
          </w:p>
          <w:p w14:paraId="4610C887" w14:textId="77777777" w:rsidR="00D96612" w:rsidRPr="003D58ED" w:rsidRDefault="00D42D28" w:rsidP="00465C3F">
            <w:pPr>
              <w:ind w:right="20"/>
            </w:pPr>
            <w:r>
              <w:t>Giga6/</w:t>
            </w:r>
            <w:r w:rsidR="00D96612" w:rsidRPr="003D58ED">
              <w:t>1         Untrusted           20               2       Disabled</w:t>
            </w:r>
          </w:p>
        </w:tc>
      </w:tr>
    </w:tbl>
    <w:p w14:paraId="7B2E7C3B" w14:textId="77777777" w:rsidR="00D96612" w:rsidRDefault="00D96612" w:rsidP="00465C3F">
      <w:pPr>
        <w:pStyle w:val="3"/>
        <w:ind w:left="0" w:right="20"/>
      </w:pPr>
      <w:bookmarkStart w:id="3934" w:name="OLE_LINK1"/>
      <w:bookmarkStart w:id="3935" w:name="_Toc253407655"/>
      <w:bookmarkStart w:id="3936" w:name="_Toc445131100"/>
      <w:r>
        <w:rPr>
          <w:rFonts w:hint="eastAsia"/>
        </w:rPr>
        <w:t>Enabling DAI Error-Disabled Recovery</w:t>
      </w:r>
      <w:bookmarkEnd w:id="3934"/>
      <w:bookmarkEnd w:id="3935"/>
      <w:bookmarkEnd w:id="3936"/>
    </w:p>
    <w:p w14:paraId="4160E1C3" w14:textId="77777777" w:rsidR="00D96612" w:rsidRDefault="00D96612" w:rsidP="00465C3F">
      <w:pPr>
        <w:pStyle w:val="a3"/>
        <w:ind w:left="0" w:right="20"/>
      </w:pPr>
      <w:r w:rsidRPr="002F5F3A">
        <w:t>Use the following steps in order to restore the restricted port, which has been restricted due to the rate limit for ARP packets, to normal.</w:t>
      </w:r>
    </w:p>
    <w:p w14:paraId="3CC1D945" w14:textId="77777777" w:rsidR="003D58ED" w:rsidRPr="002F5F3A" w:rsidRDefault="003D58ED" w:rsidP="00465C3F">
      <w:pPr>
        <w:pStyle w:val="afffff3"/>
        <w:ind w:left="0" w:right="20"/>
      </w:pPr>
      <w:bookmarkStart w:id="3937" w:name="_Toc363228726"/>
      <w:bookmarkStart w:id="3938" w:name="_Toc391575371"/>
      <w:r>
        <w:t xml:space="preserve">Table </w:t>
      </w:r>
      <w:r w:rsidR="005832B8">
        <w:fldChar w:fldCharType="begin"/>
      </w:r>
      <w:r w:rsidR="00092D8C">
        <w:instrText xml:space="preserve"> SEQ Table \* ARABIC </w:instrText>
      </w:r>
      <w:r w:rsidR="005832B8">
        <w:fldChar w:fldCharType="separate"/>
      </w:r>
      <w:r w:rsidR="008B56C1">
        <w:rPr>
          <w:noProof/>
        </w:rPr>
        <w:t>229</w:t>
      </w:r>
      <w:r w:rsidR="005832B8">
        <w:rPr>
          <w:noProof/>
        </w:rPr>
        <w:fldChar w:fldCharType="end"/>
      </w:r>
      <w:r>
        <w:rPr>
          <w:rFonts w:hint="eastAsia"/>
        </w:rPr>
        <w:t xml:space="preserve"> </w:t>
      </w:r>
      <w:r w:rsidRPr="002F5F3A">
        <w:t>Enabling DAI Error-Disabled Recovery</w:t>
      </w:r>
      <w:bookmarkEnd w:id="3937"/>
      <w:bookmarkEnd w:id="3938"/>
    </w:p>
    <w:tbl>
      <w:tblPr>
        <w:tblStyle w:val="CLIWide"/>
        <w:tblW w:w="0" w:type="auto"/>
        <w:tblLook w:val="01E0" w:firstRow="1" w:lastRow="1" w:firstColumn="1" w:lastColumn="1" w:noHBand="0" w:noVBand="0"/>
      </w:tblPr>
      <w:tblGrid>
        <w:gridCol w:w="3939"/>
        <w:gridCol w:w="3993"/>
      </w:tblGrid>
      <w:tr w:rsidR="00D96612" w:rsidRPr="00AF5FC7"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2F5F3A" w:rsidRDefault="00D96612" w:rsidP="00465C3F">
            <w:pPr>
              <w:wordWrap/>
              <w:ind w:right="20"/>
              <w:jc w:val="left"/>
              <w:rPr>
                <w:b/>
              </w:rPr>
            </w:pPr>
            <w:r w:rsidRPr="002F5F3A">
              <w:rPr>
                <w:b/>
              </w:rPr>
              <w:t>Command</w:t>
            </w:r>
          </w:p>
        </w:tc>
        <w:tc>
          <w:tcPr>
            <w:tcW w:w="4578" w:type="dxa"/>
          </w:tcPr>
          <w:p w14:paraId="1C5B0480" w14:textId="77777777" w:rsidR="00D96612" w:rsidRPr="002F5F3A" w:rsidRDefault="00D96612" w:rsidP="00465C3F">
            <w:pPr>
              <w:wordWrap/>
              <w:ind w:right="20"/>
              <w:jc w:val="left"/>
              <w:rPr>
                <w:b/>
              </w:rPr>
            </w:pPr>
            <w:r w:rsidRPr="002F5F3A">
              <w:rPr>
                <w:b/>
              </w:rPr>
              <w:t>Purpose</w:t>
            </w:r>
          </w:p>
        </w:tc>
      </w:tr>
      <w:tr w:rsidR="00D96612" w:rsidRPr="00AF5FC7" w14:paraId="2E901436" w14:textId="77777777" w:rsidTr="000B40CD">
        <w:tc>
          <w:tcPr>
            <w:tcW w:w="4470" w:type="dxa"/>
          </w:tcPr>
          <w:p w14:paraId="224C6CDB"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68F8DF01" w14:textId="77777777" w:rsidR="00D96612" w:rsidRPr="002F5F3A" w:rsidRDefault="00D96612" w:rsidP="00465C3F">
            <w:pPr>
              <w:wordWrap/>
              <w:ind w:right="20"/>
            </w:pPr>
            <w:r w:rsidRPr="002F5F3A">
              <w:t xml:space="preserve">Enter global configuration mode </w:t>
            </w:r>
          </w:p>
        </w:tc>
      </w:tr>
      <w:tr w:rsidR="00D96612" w:rsidRPr="00AF5FC7" w14:paraId="420509A5" w14:textId="77777777" w:rsidTr="000B40CD">
        <w:tc>
          <w:tcPr>
            <w:tcW w:w="4470" w:type="dxa"/>
          </w:tcPr>
          <w:p w14:paraId="68643634" w14:textId="77777777"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578" w:type="dxa"/>
          </w:tcPr>
          <w:p w14:paraId="678059E1" w14:textId="77777777"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14:paraId="3CC46C4F" w14:textId="77777777" w:rsidTr="000B40CD">
        <w:tc>
          <w:tcPr>
            <w:tcW w:w="4470" w:type="dxa"/>
          </w:tcPr>
          <w:p w14:paraId="564FD0E9"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auto-recovery </w:t>
            </w:r>
            <w:r w:rsidRPr="002F5F3A">
              <w:rPr>
                <w:bCs/>
                <w:i/>
                <w:iCs/>
              </w:rPr>
              <w:t>seconds</w:t>
            </w:r>
          </w:p>
          <w:p w14:paraId="4F0E6FE8" w14:textId="77777777" w:rsidR="00D96612" w:rsidRPr="002F5F3A" w:rsidRDefault="00D96612" w:rsidP="00465C3F">
            <w:pPr>
              <w:wordWrap/>
              <w:ind w:right="20"/>
              <w:jc w:val="left"/>
              <w:rPr>
                <w:i/>
              </w:rPr>
            </w:pPr>
            <w:r w:rsidRPr="002F5F3A">
              <w:t xml:space="preserve">Switch(config)# </w:t>
            </w:r>
            <w:r w:rsidRPr="002F5F3A">
              <w:rPr>
                <w:b/>
              </w:rPr>
              <w:t>no ip arp inspection limit auto-recovery</w:t>
            </w:r>
          </w:p>
        </w:tc>
        <w:tc>
          <w:tcPr>
            <w:tcW w:w="4578" w:type="dxa"/>
          </w:tcPr>
          <w:p w14:paraId="77E7FB62" w14:textId="77777777" w:rsidR="00D96612" w:rsidRPr="002F5F3A" w:rsidRDefault="00D96612" w:rsidP="00465C3F">
            <w:pPr>
              <w:wordWrap/>
              <w:ind w:right="20"/>
            </w:pPr>
            <w:r w:rsidRPr="002F5F3A">
              <w:t xml:space="preserve">Enables the automatic recovery function (optional) </w:t>
            </w:r>
          </w:p>
          <w:p w14:paraId="19A3D238" w14:textId="77777777" w:rsidR="00D96612" w:rsidRPr="002F5F3A" w:rsidRDefault="00D96612" w:rsidP="00465C3F">
            <w:pPr>
              <w:wordWrap/>
              <w:ind w:right="20"/>
            </w:pPr>
            <w:r w:rsidRPr="002F5F3A">
              <w:t xml:space="preserve">To disable the automatic recovery function </w:t>
            </w:r>
          </w:p>
        </w:tc>
      </w:tr>
      <w:tr w:rsidR="00D96612" w:rsidRPr="00AF5FC7" w14:paraId="38411117" w14:textId="77777777" w:rsidTr="000B40CD">
        <w:tc>
          <w:tcPr>
            <w:tcW w:w="4470" w:type="dxa"/>
          </w:tcPr>
          <w:p w14:paraId="567BF4DB" w14:textId="77777777" w:rsidR="00D96612" w:rsidRPr="002F5F3A" w:rsidRDefault="00D96612" w:rsidP="00465C3F">
            <w:pPr>
              <w:wordWrap/>
              <w:ind w:right="20"/>
              <w:jc w:val="left"/>
            </w:pPr>
            <w:r w:rsidRPr="002F5F3A">
              <w:lastRenderedPageBreak/>
              <w:t xml:space="preserve">Switch(config)# </w:t>
            </w:r>
            <w:r w:rsidRPr="002F5F3A">
              <w:rPr>
                <w:b/>
              </w:rPr>
              <w:t>end</w:t>
            </w:r>
          </w:p>
        </w:tc>
        <w:tc>
          <w:tcPr>
            <w:tcW w:w="4578" w:type="dxa"/>
          </w:tcPr>
          <w:p w14:paraId="6C6D4D72" w14:textId="77777777" w:rsidR="00D96612" w:rsidRPr="002F5F3A" w:rsidRDefault="00D96612" w:rsidP="00465C3F">
            <w:pPr>
              <w:wordWrap/>
              <w:ind w:right="20"/>
            </w:pPr>
            <w:r w:rsidRPr="002F5F3A">
              <w:t xml:space="preserve">Return the enable mode </w:t>
            </w:r>
          </w:p>
        </w:tc>
      </w:tr>
      <w:tr w:rsidR="00D96612" w:rsidRPr="00AF5FC7" w14:paraId="23EE4B61" w14:textId="77777777" w:rsidTr="000B40CD">
        <w:tc>
          <w:tcPr>
            <w:tcW w:w="4470" w:type="dxa"/>
          </w:tcPr>
          <w:p w14:paraId="333970CE"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578" w:type="dxa"/>
          </w:tcPr>
          <w:p w14:paraId="3DA95352" w14:textId="77777777" w:rsidR="00D96612" w:rsidRPr="002F5F3A" w:rsidRDefault="00D96612" w:rsidP="00465C3F">
            <w:pPr>
              <w:wordWrap/>
              <w:ind w:right="20"/>
            </w:pPr>
            <w:r w:rsidRPr="002F5F3A">
              <w:t xml:space="preserve">Checks the settings </w:t>
            </w:r>
          </w:p>
        </w:tc>
      </w:tr>
    </w:tbl>
    <w:p w14:paraId="07CE92DF" w14:textId="77777777" w:rsidR="00D96612" w:rsidRPr="00EB738E" w:rsidRDefault="00D96612" w:rsidP="00465C3F">
      <w:pPr>
        <w:ind w:right="20"/>
        <w:jc w:val="left"/>
        <w:rPr>
          <w:rFonts w:ascii="굴림" w:eastAsia="굴림" w:hAnsi="굴림" w:cs="Times New Roman"/>
        </w:rPr>
      </w:pPr>
    </w:p>
    <w:p w14:paraId="1AE52531" w14:textId="77777777" w:rsidR="00D96612" w:rsidRPr="00F94A5C" w:rsidRDefault="00D96612" w:rsidP="00465C3F">
      <w:pPr>
        <w:pStyle w:val="a3"/>
        <w:ind w:left="0" w:right="20"/>
      </w:pPr>
      <w:r w:rsidRPr="002F5F3A">
        <w:t xml:space="preserve">The following example shows the setting of recovering after 10 seconds automatically when ARP packet receiving on interface of gi 1/1 is </w:t>
      </w:r>
      <w:r w:rsidR="000B40CD">
        <w:t>disconnected by ARP rate limit.</w:t>
      </w:r>
    </w:p>
    <w:tbl>
      <w:tblPr>
        <w:tblStyle w:val="48"/>
        <w:tblW w:w="0" w:type="auto"/>
        <w:tblLook w:val="01E0" w:firstRow="1" w:lastRow="1" w:firstColumn="1" w:lastColumn="1" w:noHBand="0" w:noVBand="0"/>
      </w:tblPr>
      <w:tblGrid>
        <w:gridCol w:w="8045"/>
      </w:tblGrid>
      <w:tr w:rsidR="00D96612" w:rsidRPr="003D58ED" w14:paraId="10E82A76" w14:textId="77777777" w:rsidTr="000B40CD">
        <w:tc>
          <w:tcPr>
            <w:tcW w:w="9048" w:type="dxa"/>
          </w:tcPr>
          <w:p w14:paraId="63D09AC5" w14:textId="77777777" w:rsidR="00D96612" w:rsidRPr="003D58ED" w:rsidRDefault="00D96612" w:rsidP="00465C3F">
            <w:pPr>
              <w:ind w:right="20"/>
            </w:pPr>
            <w:r w:rsidRPr="003D58ED">
              <w:t xml:space="preserve">Switch# </w:t>
            </w:r>
            <w:r w:rsidRPr="003D58ED">
              <w:rPr>
                <w:b/>
              </w:rPr>
              <w:t>configure terminal</w:t>
            </w:r>
          </w:p>
          <w:p w14:paraId="54CE6CD4" w14:textId="77777777" w:rsidR="00D96612" w:rsidRPr="003D58ED" w:rsidRDefault="00D96612" w:rsidP="00465C3F">
            <w:pPr>
              <w:ind w:right="20"/>
            </w:pPr>
            <w:r w:rsidRPr="003D58ED">
              <w:t xml:space="preserve">Switch(config)# </w:t>
            </w:r>
            <w:r w:rsidR="00D42D28">
              <w:rPr>
                <w:b/>
              </w:rPr>
              <w:t>interface gi6</w:t>
            </w:r>
            <w:r w:rsidRPr="003D58ED">
              <w:rPr>
                <w:b/>
              </w:rPr>
              <w:t>/1</w:t>
            </w:r>
          </w:p>
          <w:p w14:paraId="0E31E520" w14:textId="77777777"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auto-recovery 10</w:t>
            </w:r>
          </w:p>
          <w:p w14:paraId="2B2FA384" w14:textId="77777777"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14:paraId="5DA0BCD8"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7A7985A7" w14:textId="77777777" w:rsidR="00D96612" w:rsidRPr="003D58ED" w:rsidRDefault="00D96612" w:rsidP="00465C3F">
            <w:pPr>
              <w:ind w:right="20"/>
            </w:pPr>
            <w:r w:rsidRPr="003D58ED">
              <w:t xml:space="preserve">Switch# </w:t>
            </w:r>
            <w:r w:rsidRPr="003D58ED">
              <w:rPr>
                <w:b/>
              </w:rPr>
              <w:t>show ip arp inspection interfaces</w:t>
            </w:r>
          </w:p>
          <w:p w14:paraId="23095A0C" w14:textId="77777777" w:rsidR="00D96612" w:rsidRPr="003D58ED" w:rsidRDefault="00D96612" w:rsidP="00465C3F">
            <w:pPr>
              <w:ind w:right="20"/>
              <w:jc w:val="left"/>
            </w:pPr>
            <w:r w:rsidRPr="003D58ED">
              <w:t>Interface        Trust State  Rate (pps)  Burst Interval  Auto Recovery</w:t>
            </w:r>
          </w:p>
          <w:p w14:paraId="38D033EF" w14:textId="77777777" w:rsidR="00D96612" w:rsidRPr="003D58ED" w:rsidRDefault="00D96612" w:rsidP="00465C3F">
            <w:pPr>
              <w:ind w:right="20"/>
              <w:jc w:val="left"/>
            </w:pPr>
            <w:r w:rsidRPr="003D58ED">
              <w:t>---------------  -----------  ----------  --------------  -------------</w:t>
            </w:r>
          </w:p>
          <w:p w14:paraId="26652CCB" w14:textId="77777777" w:rsidR="00D96612" w:rsidRPr="003D58ED" w:rsidRDefault="00F96130" w:rsidP="00465C3F">
            <w:pPr>
              <w:ind w:right="20"/>
              <w:jc w:val="left"/>
            </w:pPr>
            <w:r w:rsidRPr="003D58ED">
              <w:t>G</w:t>
            </w:r>
            <w:r w:rsidR="00D96612" w:rsidRPr="003D58ED">
              <w:t>i</w:t>
            </w:r>
            <w:r>
              <w:t>6</w:t>
            </w:r>
            <w:r w:rsidR="00D96612" w:rsidRPr="003D58ED">
              <w:t>/1            Untrusted            20               2             10</w:t>
            </w:r>
          </w:p>
          <w:p w14:paraId="127440D7" w14:textId="77777777" w:rsidR="00D96612" w:rsidRPr="003D58ED" w:rsidRDefault="00F96130" w:rsidP="00465C3F">
            <w:pPr>
              <w:ind w:right="20"/>
            </w:pPr>
            <w:r>
              <w:t>Gi6</w:t>
            </w:r>
            <w:r w:rsidR="00D96612" w:rsidRPr="003D58ED">
              <w:t>/2            Untrusted            15               1       Disabled</w:t>
            </w:r>
          </w:p>
        </w:tc>
      </w:tr>
    </w:tbl>
    <w:p w14:paraId="35B1A6BE" w14:textId="77777777" w:rsidR="00D96612" w:rsidRDefault="00D96612" w:rsidP="00465C3F">
      <w:pPr>
        <w:ind w:right="20"/>
        <w:jc w:val="left"/>
        <w:rPr>
          <w:rFonts w:ascii="굴림" w:eastAsia="굴림" w:hAnsi="굴림" w:cs="Times New Roman"/>
        </w:rPr>
      </w:pPr>
    </w:p>
    <w:p w14:paraId="7B569180" w14:textId="77777777" w:rsidR="00D96612" w:rsidRDefault="00D96612" w:rsidP="00465C3F">
      <w:pPr>
        <w:pStyle w:val="3"/>
        <w:ind w:left="0" w:right="20"/>
      </w:pPr>
      <w:bookmarkStart w:id="3939" w:name="_Toc253407656"/>
      <w:bookmarkStart w:id="3940" w:name="_Toc363228727"/>
      <w:bookmarkStart w:id="3941" w:name="_Toc445131101"/>
      <w:r>
        <w:rPr>
          <w:rFonts w:hint="eastAsia"/>
        </w:rPr>
        <w:t>Enabling Additional Validation</w:t>
      </w:r>
      <w:bookmarkEnd w:id="3939"/>
      <w:bookmarkEnd w:id="3940"/>
      <w:bookmarkEnd w:id="3941"/>
    </w:p>
    <w:p w14:paraId="4318CA78" w14:textId="77777777" w:rsidR="00D96612" w:rsidRPr="002F5F3A" w:rsidRDefault="00D96612" w:rsidP="00465C3F">
      <w:pPr>
        <w:pStyle w:val="a3"/>
        <w:ind w:left="0" w:right="20"/>
      </w:pPr>
      <w:r w:rsidRPr="002F5F3A">
        <w:t>DAI can verify the validity of ARP packet</w:t>
      </w:r>
      <w:r w:rsidRPr="002F5F3A">
        <w:t>’</w:t>
      </w:r>
      <w:r w:rsidRPr="002F5F3A">
        <w:t>s destination MAC address, sender and target IP address, source MAC address.</w:t>
      </w:r>
    </w:p>
    <w:p w14:paraId="291C37E2" w14:textId="77777777" w:rsidR="00D96612" w:rsidRDefault="00D96612" w:rsidP="00465C3F">
      <w:pPr>
        <w:pStyle w:val="a3"/>
        <w:ind w:left="0" w:right="20"/>
      </w:pPr>
      <w:r w:rsidRPr="002F5F3A">
        <w:t>Use the following steps for validity check for IP address or MAC address.</w:t>
      </w:r>
    </w:p>
    <w:p w14:paraId="3A98AE39" w14:textId="77777777" w:rsidR="003D58ED" w:rsidRPr="002F5F3A" w:rsidRDefault="003D58ED" w:rsidP="00465C3F">
      <w:pPr>
        <w:pStyle w:val="afffff3"/>
        <w:ind w:left="0" w:right="20"/>
      </w:pPr>
      <w:bookmarkStart w:id="3942" w:name="_Toc391575372"/>
      <w:r>
        <w:t xml:space="preserve">Table </w:t>
      </w:r>
      <w:r w:rsidR="005832B8">
        <w:fldChar w:fldCharType="begin"/>
      </w:r>
      <w:r w:rsidR="00092D8C">
        <w:instrText xml:space="preserve"> SEQ Table \* ARABIC </w:instrText>
      </w:r>
      <w:r w:rsidR="005832B8">
        <w:fldChar w:fldCharType="separate"/>
      </w:r>
      <w:r w:rsidR="008B56C1">
        <w:rPr>
          <w:noProof/>
        </w:rPr>
        <w:t>230</w:t>
      </w:r>
      <w:r w:rsidR="005832B8">
        <w:rPr>
          <w:noProof/>
        </w:rPr>
        <w:fldChar w:fldCharType="end"/>
      </w:r>
      <w:r>
        <w:rPr>
          <w:rFonts w:hint="eastAsia"/>
        </w:rPr>
        <w:t xml:space="preserve"> </w:t>
      </w:r>
      <w:r w:rsidRPr="002F5F3A">
        <w:t>Enabling Additional Validation</w:t>
      </w:r>
      <w:bookmarkEnd w:id="3942"/>
    </w:p>
    <w:tbl>
      <w:tblPr>
        <w:tblStyle w:val="CLIWide"/>
        <w:tblW w:w="0" w:type="auto"/>
        <w:tblLook w:val="01E0" w:firstRow="1" w:lastRow="1" w:firstColumn="1" w:lastColumn="1" w:noHBand="0" w:noVBand="0"/>
      </w:tblPr>
      <w:tblGrid>
        <w:gridCol w:w="3948"/>
        <w:gridCol w:w="3984"/>
      </w:tblGrid>
      <w:tr w:rsidR="00D96612" w:rsidRPr="00AF5FC7"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2F5F3A" w:rsidRDefault="00D96612" w:rsidP="00465C3F">
            <w:pPr>
              <w:wordWrap/>
              <w:ind w:right="20"/>
              <w:jc w:val="left"/>
              <w:rPr>
                <w:b/>
              </w:rPr>
            </w:pPr>
            <w:r w:rsidRPr="002F5F3A">
              <w:rPr>
                <w:b/>
              </w:rPr>
              <w:t>Command</w:t>
            </w:r>
          </w:p>
        </w:tc>
        <w:tc>
          <w:tcPr>
            <w:tcW w:w="4578" w:type="dxa"/>
          </w:tcPr>
          <w:p w14:paraId="274FE9FD" w14:textId="77777777" w:rsidR="00D96612" w:rsidRPr="002F5F3A" w:rsidRDefault="00D96612" w:rsidP="00465C3F">
            <w:pPr>
              <w:wordWrap/>
              <w:ind w:right="20"/>
              <w:jc w:val="left"/>
              <w:rPr>
                <w:b/>
              </w:rPr>
            </w:pPr>
            <w:r w:rsidRPr="002F5F3A">
              <w:rPr>
                <w:b/>
              </w:rPr>
              <w:t>Purpose</w:t>
            </w:r>
          </w:p>
        </w:tc>
      </w:tr>
      <w:tr w:rsidR="00D96612" w:rsidRPr="00AF5FC7" w14:paraId="2F3A080D" w14:textId="77777777" w:rsidTr="000B40CD">
        <w:tc>
          <w:tcPr>
            <w:tcW w:w="4490" w:type="dxa"/>
          </w:tcPr>
          <w:p w14:paraId="34085C35"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3FC62303" w14:textId="77777777" w:rsidR="00D96612" w:rsidRPr="002F5F3A" w:rsidRDefault="00D96612" w:rsidP="00465C3F">
            <w:pPr>
              <w:wordWrap/>
              <w:ind w:right="20"/>
              <w:jc w:val="left"/>
            </w:pPr>
            <w:r w:rsidRPr="002F5F3A">
              <w:t xml:space="preserve">Enters global configuration mode </w:t>
            </w:r>
          </w:p>
        </w:tc>
      </w:tr>
      <w:tr w:rsidR="00D96612" w:rsidRPr="00AF5FC7" w14:paraId="564718B3" w14:textId="77777777" w:rsidTr="000B40CD">
        <w:tc>
          <w:tcPr>
            <w:tcW w:w="4490" w:type="dxa"/>
          </w:tcPr>
          <w:p w14:paraId="6053AC05" w14:textId="77777777" w:rsidR="00D96612" w:rsidRPr="002F5F3A" w:rsidRDefault="00D96612" w:rsidP="00465C3F">
            <w:pPr>
              <w:wordWrap/>
              <w:ind w:right="20"/>
              <w:jc w:val="left"/>
            </w:pPr>
            <w:r w:rsidRPr="002F5F3A">
              <w:t xml:space="preserve">Switch(config)# </w:t>
            </w:r>
            <w:r w:rsidRPr="002F5F3A">
              <w:rPr>
                <w:b/>
              </w:rPr>
              <w:t xml:space="preserve">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p w14:paraId="04FB18BB" w14:textId="77777777" w:rsidR="00D96612" w:rsidRPr="002F5F3A" w:rsidRDefault="00D96612" w:rsidP="00465C3F">
            <w:pPr>
              <w:wordWrap/>
              <w:ind w:right="20"/>
              <w:jc w:val="left"/>
              <w:rPr>
                <w:i/>
              </w:rPr>
            </w:pPr>
            <w:r w:rsidRPr="002F5F3A">
              <w:t xml:space="preserve">Switch(config)# </w:t>
            </w:r>
            <w:r w:rsidRPr="002F5F3A">
              <w:rPr>
                <w:b/>
              </w:rPr>
              <w:t xml:space="preserve">no 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tc>
        <w:tc>
          <w:tcPr>
            <w:tcW w:w="4578" w:type="dxa"/>
          </w:tcPr>
          <w:p w14:paraId="2FF07A67" w14:textId="77777777" w:rsidR="00D96612" w:rsidRPr="002F5F3A" w:rsidRDefault="00D96612" w:rsidP="00465C3F">
            <w:pPr>
              <w:wordWrap/>
              <w:ind w:right="20"/>
              <w:jc w:val="left"/>
            </w:pPr>
            <w:r w:rsidRPr="002F5F3A">
              <w:t>Enables additional validation test (optional)</w:t>
            </w:r>
          </w:p>
          <w:p w14:paraId="37948B4C" w14:textId="77777777" w:rsidR="00D96612" w:rsidRPr="002F5F3A" w:rsidRDefault="00D96612" w:rsidP="00465C3F">
            <w:pPr>
              <w:wordWrap/>
              <w:ind w:right="20"/>
              <w:jc w:val="left"/>
            </w:pPr>
            <w:r w:rsidRPr="002F5F3A">
              <w:t xml:space="preserve">(default: none) </w:t>
            </w:r>
          </w:p>
          <w:p w14:paraId="58B0C032" w14:textId="77777777" w:rsidR="00D96612" w:rsidRPr="002F5F3A" w:rsidRDefault="00D96612" w:rsidP="00465C3F">
            <w:pPr>
              <w:wordWrap/>
              <w:ind w:right="20"/>
              <w:jc w:val="left"/>
            </w:pPr>
          </w:p>
          <w:p w14:paraId="0FCA12FC" w14:textId="77777777" w:rsidR="00D96612" w:rsidRPr="002F5F3A" w:rsidRDefault="00D96612" w:rsidP="00465C3F">
            <w:pPr>
              <w:wordWrap/>
              <w:ind w:right="20"/>
              <w:jc w:val="left"/>
            </w:pPr>
            <w:r w:rsidRPr="002F5F3A">
              <w:t xml:space="preserve">Disables additional validation test </w:t>
            </w:r>
          </w:p>
        </w:tc>
      </w:tr>
      <w:tr w:rsidR="00D96612" w:rsidRPr="00AF5FC7" w14:paraId="3081F0CB" w14:textId="77777777" w:rsidTr="000B40CD">
        <w:tc>
          <w:tcPr>
            <w:tcW w:w="4490" w:type="dxa"/>
          </w:tcPr>
          <w:p w14:paraId="008B6BFD" w14:textId="77777777" w:rsidR="00D96612" w:rsidRPr="002F5F3A" w:rsidRDefault="00D96612" w:rsidP="00465C3F">
            <w:pPr>
              <w:wordWrap/>
              <w:ind w:right="20"/>
              <w:jc w:val="left"/>
            </w:pPr>
            <w:r w:rsidRPr="002F5F3A">
              <w:t xml:space="preserve">Switch(config)# </w:t>
            </w:r>
            <w:r w:rsidRPr="002F5F3A">
              <w:rPr>
                <w:b/>
              </w:rPr>
              <w:t>end</w:t>
            </w:r>
          </w:p>
        </w:tc>
        <w:tc>
          <w:tcPr>
            <w:tcW w:w="4578" w:type="dxa"/>
          </w:tcPr>
          <w:p w14:paraId="7FBA7E08" w14:textId="77777777" w:rsidR="00D96612" w:rsidRPr="002F5F3A" w:rsidRDefault="00D96612" w:rsidP="00465C3F">
            <w:pPr>
              <w:wordWrap/>
              <w:ind w:right="20"/>
              <w:jc w:val="left"/>
            </w:pPr>
            <w:r w:rsidRPr="002F5F3A">
              <w:t xml:space="preserve">Goes back to enable mode </w:t>
            </w:r>
          </w:p>
        </w:tc>
      </w:tr>
      <w:tr w:rsidR="00D96612" w:rsidRPr="00AF5FC7" w14:paraId="5DADE5CD" w14:textId="77777777" w:rsidTr="000B40CD">
        <w:tc>
          <w:tcPr>
            <w:tcW w:w="4490" w:type="dxa"/>
          </w:tcPr>
          <w:p w14:paraId="03FF72BE"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79E19213" w14:textId="77777777" w:rsidR="00D96612" w:rsidRPr="002F5F3A" w:rsidRDefault="00D96612" w:rsidP="00465C3F">
            <w:pPr>
              <w:wordWrap/>
              <w:ind w:right="20"/>
              <w:jc w:val="left"/>
            </w:pPr>
            <w:r w:rsidRPr="002F5F3A">
              <w:t xml:space="preserve">Checks the setting </w:t>
            </w:r>
          </w:p>
        </w:tc>
      </w:tr>
    </w:tbl>
    <w:p w14:paraId="7355CFE6" w14:textId="77777777" w:rsidR="00D96612" w:rsidRPr="002F5F3A" w:rsidRDefault="00D96612" w:rsidP="00465C3F">
      <w:pPr>
        <w:pStyle w:val="a3"/>
        <w:ind w:left="0" w:right="20"/>
      </w:pPr>
      <w:r w:rsidRPr="002F5F3A">
        <w:t xml:space="preserve">To enable the validation test, pay attention to the following items. </w:t>
      </w:r>
    </w:p>
    <w:p w14:paraId="3E159002" w14:textId="77777777" w:rsidR="00D96612" w:rsidRPr="002F5F3A" w:rsidRDefault="00D96612" w:rsidP="00465C3F">
      <w:pPr>
        <w:pStyle w:val="Randomlist"/>
        <w:tabs>
          <w:tab w:val="clear" w:pos="3968"/>
          <w:tab w:val="num" w:pos="1980"/>
          <w:tab w:val="num" w:pos="3320"/>
        </w:tabs>
        <w:ind w:left="0" w:right="20" w:hanging="403"/>
      </w:pPr>
      <w:r w:rsidRPr="002F5F3A">
        <w:t>At least one keyword among options should be used.</w:t>
      </w:r>
    </w:p>
    <w:p w14:paraId="5C427477" w14:textId="77777777" w:rsidR="00D96612" w:rsidRPr="002F5F3A" w:rsidRDefault="00D96612" w:rsidP="00465C3F">
      <w:pPr>
        <w:pStyle w:val="Randomlist"/>
        <w:tabs>
          <w:tab w:val="clear" w:pos="3968"/>
          <w:tab w:val="num" w:pos="1980"/>
          <w:tab w:val="num" w:pos="3320"/>
        </w:tabs>
        <w:ind w:left="0" w:right="20" w:hanging="403"/>
      </w:pPr>
      <w:r w:rsidRPr="002F5F3A">
        <w:t xml:space="preserve">Each ip arp inspection validate command nullify the former command. If, ip arp inspection validate </w:t>
      </w:r>
      <w:bookmarkStart w:id="3943" w:name="_Toc253407657"/>
      <w:r w:rsidRPr="002F5F3A">
        <w:t>command has enabled src-mac and dst-mac inspection</w:t>
      </w:r>
      <w:bookmarkEnd w:id="3943"/>
      <w:r w:rsidRPr="002F5F3A">
        <w:t xml:space="preserve"> first, and then the second command ip arp inspection validate enables only ip inspection, then the src-mac and dst-mac inspection will be disabled and only the ip inspection will be in its effect.</w:t>
      </w:r>
    </w:p>
    <w:p w14:paraId="7C7AEDF7" w14:textId="77777777" w:rsidR="00D96612" w:rsidRPr="002F5F3A" w:rsidRDefault="00D96612" w:rsidP="00465C3F">
      <w:pPr>
        <w:pStyle w:val="Randomlist"/>
        <w:tabs>
          <w:tab w:val="clear" w:pos="3968"/>
          <w:tab w:val="num" w:pos="1980"/>
          <w:tab w:val="num" w:pos="3320"/>
        </w:tabs>
        <w:ind w:left="0" w:right="20" w:hanging="403"/>
      </w:pPr>
      <w:r w:rsidRPr="002F5F3A">
        <w:t>Additional validation tests according to command arguments are as below :</w:t>
      </w:r>
    </w:p>
    <w:p w14:paraId="13081CC9" w14:textId="77777777" w:rsidR="00D96612" w:rsidRPr="002F5F3A" w:rsidRDefault="00D96612" w:rsidP="00465C3F">
      <w:pPr>
        <w:pStyle w:val="Randomlist2"/>
        <w:ind w:left="0" w:right="20"/>
        <w:rPr>
          <w:rFonts w:eastAsia="맑은 고딕"/>
        </w:rPr>
      </w:pPr>
      <w:r w:rsidRPr="000B40CD">
        <w:rPr>
          <w:rFonts w:eastAsia="맑은 고딕"/>
          <w:b/>
        </w:rPr>
        <w:t>dst-mac</w:t>
      </w:r>
      <w:r w:rsidRPr="002F5F3A">
        <w:rPr>
          <w:rFonts w:eastAsia="맑은 고딕"/>
        </w:rPr>
        <w:t xml:space="preserve"> </w:t>
      </w:r>
      <w:r w:rsidRPr="002F5F3A">
        <w:rPr>
          <w:rFonts w:eastAsia="맑은 고딕"/>
        </w:rPr>
        <w:t>–</w:t>
      </w:r>
      <w:r w:rsidRPr="002F5F3A">
        <w:rPr>
          <w:rFonts w:eastAsia="맑은 고딕"/>
        </w:rPr>
        <w:t xml:space="preserve"> With respect to the ARP response packet, it makes comparison between the destination MAC address in Ethernet header and the target MAC address in ARP body.</w:t>
      </w:r>
    </w:p>
    <w:p w14:paraId="39450ED5" w14:textId="77777777" w:rsidR="00D96612" w:rsidRPr="002F5F3A" w:rsidRDefault="00D96612" w:rsidP="00465C3F">
      <w:pPr>
        <w:pStyle w:val="Randomlist2"/>
        <w:ind w:left="0" w:right="20"/>
        <w:rPr>
          <w:rFonts w:eastAsia="맑은 고딕"/>
        </w:rPr>
      </w:pPr>
      <w:r w:rsidRPr="000B40CD">
        <w:rPr>
          <w:rFonts w:eastAsia="맑은 고딕"/>
          <w:b/>
        </w:rPr>
        <w:t>ip</w:t>
      </w:r>
      <w:r w:rsidRPr="002F5F3A">
        <w:rPr>
          <w:rFonts w:eastAsia="맑은 고딕"/>
        </w:rPr>
        <w:t xml:space="preserve"> </w:t>
      </w:r>
      <w:r w:rsidRPr="002F5F3A">
        <w:rPr>
          <w:rFonts w:eastAsia="맑은 고딕"/>
        </w:rPr>
        <w:t>–</w:t>
      </w:r>
      <w:r w:rsidRPr="002F5F3A">
        <w:rPr>
          <w:rFonts w:eastAsia="맑은 고딕"/>
        </w:rPr>
        <w:t xml:space="preserve">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2F5F3A" w:rsidRDefault="00D96612" w:rsidP="00465C3F">
      <w:pPr>
        <w:pStyle w:val="Randomlist2"/>
        <w:ind w:left="0" w:right="20"/>
        <w:rPr>
          <w:rFonts w:eastAsia="맑은 고딕"/>
        </w:rPr>
      </w:pPr>
      <w:r w:rsidRPr="000B40CD">
        <w:rPr>
          <w:rFonts w:eastAsia="맑은 고딕"/>
          <w:b/>
        </w:rPr>
        <w:lastRenderedPageBreak/>
        <w:t xml:space="preserve">src-mac </w:t>
      </w:r>
      <w:r w:rsidRPr="002F5F3A">
        <w:rPr>
          <w:rFonts w:eastAsia="맑은 고딕"/>
        </w:rPr>
        <w:t>–</w:t>
      </w:r>
      <w:r w:rsidRPr="002F5F3A">
        <w:rPr>
          <w:rFonts w:eastAsia="맑은 고딕"/>
        </w:rPr>
        <w:t xml:space="preserve"> With respect to all ARP packets, it makes comparison between the source MAC address in Ethernet header and the sender MAC address in ARP body.</w:t>
      </w:r>
    </w:p>
    <w:p w14:paraId="009B4DC2" w14:textId="77777777" w:rsidR="00D96612" w:rsidRPr="002F5F3A" w:rsidRDefault="00D96612" w:rsidP="00465C3F">
      <w:pPr>
        <w:pStyle w:val="a3"/>
        <w:ind w:left="0" w:right="20"/>
      </w:pPr>
      <w:r w:rsidRPr="00F94A5C">
        <w:t>The following example shows how to enable the additive validity inspection as to the com</w:t>
      </w:r>
      <w:r w:rsidRPr="002F5F3A">
        <w:t xml:space="preserve">mand argument </w:t>
      </w:r>
      <w:r w:rsidRPr="002F5F3A">
        <w:t>‘</w:t>
      </w:r>
      <w:r w:rsidRPr="002F5F3A">
        <w:t>src-mac</w:t>
      </w:r>
      <w:r w:rsidRPr="002F5F3A">
        <w:t>’</w:t>
      </w:r>
      <w:r w:rsidRPr="002F5F3A">
        <w:t>:</w:t>
      </w:r>
    </w:p>
    <w:p w14:paraId="6102B848" w14:textId="77777777" w:rsidR="00D96612" w:rsidRPr="00F94A5C" w:rsidRDefault="00D96612" w:rsidP="00465C3F">
      <w:pPr>
        <w:ind w:right="20"/>
      </w:pPr>
    </w:p>
    <w:tbl>
      <w:tblPr>
        <w:tblStyle w:val="48"/>
        <w:tblW w:w="0" w:type="auto"/>
        <w:tblLook w:val="01E0" w:firstRow="1" w:lastRow="1" w:firstColumn="1" w:lastColumn="1" w:noHBand="0" w:noVBand="0"/>
      </w:tblPr>
      <w:tblGrid>
        <w:gridCol w:w="8045"/>
      </w:tblGrid>
      <w:tr w:rsidR="00D96612" w:rsidRPr="003D58ED" w14:paraId="6E5A41D4" w14:textId="77777777" w:rsidTr="000B40CD">
        <w:tc>
          <w:tcPr>
            <w:tcW w:w="9048" w:type="dxa"/>
          </w:tcPr>
          <w:p w14:paraId="406493D3" w14:textId="77777777" w:rsidR="00D96612" w:rsidRPr="003D58ED" w:rsidRDefault="00D96612" w:rsidP="00465C3F">
            <w:pPr>
              <w:ind w:right="20"/>
            </w:pPr>
            <w:r w:rsidRPr="003D58ED">
              <w:t xml:space="preserve">Switch# </w:t>
            </w:r>
            <w:r w:rsidRPr="003D58ED">
              <w:rPr>
                <w:b/>
              </w:rPr>
              <w:t>configure terminal</w:t>
            </w:r>
          </w:p>
          <w:p w14:paraId="6D87D9A5" w14:textId="77777777" w:rsidR="00D96612" w:rsidRPr="003D58ED" w:rsidRDefault="00D96612" w:rsidP="00465C3F">
            <w:pPr>
              <w:ind w:right="20"/>
            </w:pPr>
            <w:r w:rsidRPr="003D58ED">
              <w:t xml:space="preserve">Switch(config)# </w:t>
            </w:r>
            <w:r w:rsidRPr="003D58ED">
              <w:rPr>
                <w:b/>
              </w:rPr>
              <w:t>ip arp inspection validate src-mac</w:t>
            </w:r>
          </w:p>
          <w:p w14:paraId="0FB58089" w14:textId="77777777" w:rsidR="00D96612" w:rsidRPr="003D58ED" w:rsidRDefault="00D96612" w:rsidP="00465C3F">
            <w:pPr>
              <w:ind w:right="20"/>
              <w:jc w:val="left"/>
              <w:rPr>
                <w:b/>
              </w:rPr>
            </w:pPr>
            <w:r w:rsidRPr="003D58ED">
              <w:t xml:space="preserve">Switch(config)# </w:t>
            </w:r>
            <w:r w:rsidRPr="003D58ED">
              <w:rPr>
                <w:b/>
              </w:rPr>
              <w:t>end</w:t>
            </w:r>
          </w:p>
          <w:p w14:paraId="4110C955" w14:textId="77777777" w:rsidR="00D96612" w:rsidRPr="003D58ED" w:rsidRDefault="00D96612" w:rsidP="00465C3F">
            <w:pPr>
              <w:ind w:right="20"/>
            </w:pPr>
            <w:r w:rsidRPr="003D58ED">
              <w:t xml:space="preserve">Switch# </w:t>
            </w:r>
            <w:r w:rsidRPr="003D58ED">
              <w:rPr>
                <w:b/>
              </w:rPr>
              <w:t>show ip arp inspection</w:t>
            </w:r>
          </w:p>
          <w:p w14:paraId="3C08993F" w14:textId="77777777" w:rsidR="00D96612" w:rsidRPr="003D58ED" w:rsidRDefault="00D96612" w:rsidP="00465C3F">
            <w:pPr>
              <w:ind w:right="20"/>
              <w:jc w:val="left"/>
            </w:pPr>
            <w:r w:rsidRPr="003D58ED">
              <w:t>DHCP Snoop Bootstrap       : Disabled</w:t>
            </w:r>
          </w:p>
          <w:p w14:paraId="30EBD7C9" w14:textId="77777777" w:rsidR="00D96612" w:rsidRPr="003D58ED" w:rsidRDefault="00D96612" w:rsidP="00465C3F">
            <w:pPr>
              <w:ind w:right="20"/>
              <w:jc w:val="left"/>
            </w:pPr>
            <w:r w:rsidRPr="003D58ED">
              <w:t>Source MAC Validation      : Enabled</w:t>
            </w:r>
          </w:p>
          <w:p w14:paraId="62C201F3" w14:textId="77777777" w:rsidR="00D96612" w:rsidRPr="003D58ED" w:rsidRDefault="00D96612" w:rsidP="00465C3F">
            <w:pPr>
              <w:ind w:right="20"/>
              <w:jc w:val="left"/>
            </w:pPr>
            <w:r w:rsidRPr="003D58ED">
              <w:t>Destination MAC Validation : Disabled</w:t>
            </w:r>
          </w:p>
          <w:p w14:paraId="47D1AF81" w14:textId="77777777" w:rsidR="00D96612" w:rsidRPr="003D58ED" w:rsidRDefault="00D96612" w:rsidP="00465C3F">
            <w:pPr>
              <w:ind w:right="20"/>
              <w:jc w:val="left"/>
            </w:pPr>
            <w:r w:rsidRPr="003D58ED">
              <w:t>IP Address Validation      : Disabled</w:t>
            </w:r>
          </w:p>
          <w:p w14:paraId="5246B4BD" w14:textId="77777777" w:rsidR="00D96612" w:rsidRPr="003D58ED" w:rsidRDefault="00D96612" w:rsidP="00465C3F">
            <w:pPr>
              <w:ind w:right="20"/>
              <w:jc w:val="left"/>
            </w:pPr>
            <w:r w:rsidRPr="003D58ED">
              <w:t>ARP Field Validation       : Disabled</w:t>
            </w:r>
          </w:p>
          <w:p w14:paraId="7D909E6F" w14:textId="77777777" w:rsidR="00D96612" w:rsidRPr="003D58ED" w:rsidRDefault="00D96612" w:rsidP="00465C3F">
            <w:pPr>
              <w:ind w:right="20"/>
              <w:jc w:val="left"/>
            </w:pPr>
          </w:p>
          <w:p w14:paraId="301AF81E" w14:textId="77777777" w:rsidR="00D96612" w:rsidRPr="003D58ED" w:rsidRDefault="00D96612" w:rsidP="00465C3F">
            <w:pPr>
              <w:ind w:right="20"/>
              <w:jc w:val="left"/>
            </w:pPr>
            <w:r w:rsidRPr="003D58ED">
              <w:t>Vlan  Config    Operation  ACL Match             Static ACL  ACL Log   DHCP Log</w:t>
            </w:r>
          </w:p>
          <w:p w14:paraId="15AD710A" w14:textId="77777777" w:rsidR="00D96612" w:rsidRPr="003D58ED" w:rsidRDefault="00D96612" w:rsidP="00465C3F">
            <w:pPr>
              <w:ind w:right="20"/>
              <w:jc w:val="left"/>
            </w:pPr>
            <w:r w:rsidRPr="003D58ED">
              <w:t>----  --------  ---------  --------------------  ----------  --------- --------</w:t>
            </w:r>
          </w:p>
          <w:p w14:paraId="39D653D1" w14:textId="77777777" w:rsidR="00D96612" w:rsidRPr="003D58ED" w:rsidRDefault="00D96612" w:rsidP="00465C3F">
            <w:pPr>
              <w:ind w:right="20"/>
            </w:pPr>
            <w:r w:rsidRPr="003D58ED">
              <w:t xml:space="preserve"> 200  Enabled   Active                           No          Deny      Deny</w:t>
            </w:r>
          </w:p>
        </w:tc>
      </w:tr>
    </w:tbl>
    <w:p w14:paraId="179C581B" w14:textId="77777777" w:rsidR="00D96612" w:rsidRPr="002F5F3A" w:rsidRDefault="00D96612" w:rsidP="00465C3F">
      <w:pPr>
        <w:pStyle w:val="a3"/>
        <w:ind w:left="0" w:right="20"/>
      </w:pPr>
      <w:r w:rsidRPr="002F5F3A">
        <w:t>The following example shows how to enable the additive validity inspection as to the command argument dst-mac.</w:t>
      </w:r>
    </w:p>
    <w:tbl>
      <w:tblPr>
        <w:tblStyle w:val="48"/>
        <w:tblW w:w="0" w:type="auto"/>
        <w:tblLook w:val="01E0" w:firstRow="1" w:lastRow="1" w:firstColumn="1" w:lastColumn="1" w:noHBand="0" w:noVBand="0"/>
      </w:tblPr>
      <w:tblGrid>
        <w:gridCol w:w="8045"/>
      </w:tblGrid>
      <w:tr w:rsidR="00D96612" w:rsidRPr="003D58ED" w14:paraId="76D07538" w14:textId="77777777" w:rsidTr="003F5DC1">
        <w:tc>
          <w:tcPr>
            <w:tcW w:w="8435" w:type="dxa"/>
          </w:tcPr>
          <w:p w14:paraId="63ECC179" w14:textId="77777777" w:rsidR="00D96612" w:rsidRPr="003D58ED" w:rsidRDefault="00D96612" w:rsidP="00465C3F">
            <w:pPr>
              <w:ind w:right="20"/>
            </w:pPr>
            <w:r w:rsidRPr="003D58ED">
              <w:t xml:space="preserve">Switch# </w:t>
            </w:r>
            <w:r w:rsidRPr="003D58ED">
              <w:rPr>
                <w:b/>
              </w:rPr>
              <w:t>configure terminal</w:t>
            </w:r>
          </w:p>
          <w:p w14:paraId="0CC72B9B" w14:textId="77777777" w:rsidR="00D96612" w:rsidRPr="003D58ED" w:rsidRDefault="00D96612" w:rsidP="00465C3F">
            <w:pPr>
              <w:ind w:right="20"/>
            </w:pPr>
            <w:r w:rsidRPr="003D58ED">
              <w:t xml:space="preserve">Switch(config)# </w:t>
            </w:r>
            <w:r w:rsidRPr="003D58ED">
              <w:rPr>
                <w:b/>
              </w:rPr>
              <w:t>ip arp inspection validate dst-mac</w:t>
            </w:r>
          </w:p>
          <w:p w14:paraId="4FE09B52" w14:textId="77777777" w:rsidR="00D96612" w:rsidRPr="003D58ED" w:rsidRDefault="00D96612" w:rsidP="00465C3F">
            <w:pPr>
              <w:ind w:right="20"/>
              <w:jc w:val="left"/>
              <w:rPr>
                <w:b/>
              </w:rPr>
            </w:pPr>
            <w:r w:rsidRPr="003D58ED">
              <w:t xml:space="preserve">Switch(config)# </w:t>
            </w:r>
            <w:r w:rsidRPr="003D58ED">
              <w:rPr>
                <w:b/>
              </w:rPr>
              <w:t>end</w:t>
            </w:r>
          </w:p>
          <w:p w14:paraId="76B37399" w14:textId="77777777" w:rsidR="00D96612" w:rsidRPr="003D58ED" w:rsidRDefault="00D96612" w:rsidP="00465C3F">
            <w:pPr>
              <w:ind w:right="20"/>
            </w:pPr>
            <w:r w:rsidRPr="003D58ED">
              <w:t xml:space="preserve">Switch# </w:t>
            </w:r>
            <w:r w:rsidRPr="003D58ED">
              <w:rPr>
                <w:b/>
              </w:rPr>
              <w:t>show ip arp inspection</w:t>
            </w:r>
          </w:p>
          <w:p w14:paraId="5D66BA7A" w14:textId="77777777" w:rsidR="00D96612" w:rsidRPr="003D58ED" w:rsidRDefault="00D96612" w:rsidP="00465C3F">
            <w:pPr>
              <w:ind w:right="20"/>
              <w:jc w:val="left"/>
            </w:pPr>
            <w:r w:rsidRPr="003D58ED">
              <w:t>DHCP Snoop Bootstrap       : Disabled</w:t>
            </w:r>
          </w:p>
          <w:p w14:paraId="490CCAF0" w14:textId="77777777" w:rsidR="00D96612" w:rsidRPr="003D58ED" w:rsidRDefault="00D96612" w:rsidP="00465C3F">
            <w:pPr>
              <w:ind w:right="20"/>
              <w:jc w:val="left"/>
            </w:pPr>
            <w:r w:rsidRPr="003D58ED">
              <w:t>Source MAC Validation      : Disabled</w:t>
            </w:r>
          </w:p>
          <w:p w14:paraId="0AD23341" w14:textId="77777777" w:rsidR="00D96612" w:rsidRPr="003D58ED" w:rsidRDefault="00D96612" w:rsidP="00465C3F">
            <w:pPr>
              <w:ind w:right="20"/>
              <w:jc w:val="left"/>
            </w:pPr>
            <w:r w:rsidRPr="003D58ED">
              <w:t>Destination MAC Validation : Enabled</w:t>
            </w:r>
          </w:p>
          <w:p w14:paraId="3D0504D4" w14:textId="77777777" w:rsidR="00D96612" w:rsidRPr="003D58ED" w:rsidRDefault="00D96612" w:rsidP="00465C3F">
            <w:pPr>
              <w:ind w:right="20"/>
              <w:jc w:val="left"/>
            </w:pPr>
            <w:r w:rsidRPr="003D58ED">
              <w:t>IP Address Validation      : Disabled</w:t>
            </w:r>
          </w:p>
          <w:p w14:paraId="0497060C" w14:textId="77777777" w:rsidR="00D96612" w:rsidRPr="003D58ED" w:rsidRDefault="00D96612" w:rsidP="00465C3F">
            <w:pPr>
              <w:ind w:right="20"/>
              <w:jc w:val="left"/>
            </w:pPr>
            <w:r w:rsidRPr="003D58ED">
              <w:t>ARP Field Validation       : Disabled</w:t>
            </w:r>
          </w:p>
          <w:p w14:paraId="30CFA359" w14:textId="77777777" w:rsidR="00D96612" w:rsidRPr="003D58ED" w:rsidRDefault="00D96612" w:rsidP="00465C3F">
            <w:pPr>
              <w:ind w:right="20"/>
              <w:jc w:val="left"/>
            </w:pPr>
          </w:p>
          <w:p w14:paraId="28BA4E85" w14:textId="77777777" w:rsidR="00D96612" w:rsidRPr="003D58ED" w:rsidRDefault="00D96612" w:rsidP="00465C3F">
            <w:pPr>
              <w:ind w:right="20"/>
              <w:jc w:val="left"/>
            </w:pPr>
            <w:r w:rsidRPr="003D58ED">
              <w:t>Vlan  Config    Operation  ACL Match             Static ACL  ACL Log   DHCP Log</w:t>
            </w:r>
          </w:p>
          <w:p w14:paraId="0E631F35" w14:textId="77777777" w:rsidR="00D96612" w:rsidRPr="003D58ED" w:rsidRDefault="00D96612" w:rsidP="00465C3F">
            <w:pPr>
              <w:ind w:right="20"/>
              <w:jc w:val="left"/>
            </w:pPr>
            <w:r w:rsidRPr="003D58ED">
              <w:t>----  --------  ---------  --------------------  ----------  --------- --------</w:t>
            </w:r>
          </w:p>
          <w:p w14:paraId="0BB0F465" w14:textId="77777777" w:rsidR="00D96612" w:rsidRPr="003D58ED" w:rsidRDefault="00D96612" w:rsidP="00465C3F">
            <w:pPr>
              <w:ind w:right="20"/>
              <w:jc w:val="left"/>
            </w:pPr>
            <w:r w:rsidRPr="003D58ED">
              <w:t xml:space="preserve"> 200  Enabled   Active                           No          Deny      Deny</w:t>
            </w:r>
          </w:p>
          <w:p w14:paraId="1E9C8CC0" w14:textId="77777777" w:rsidR="00D96612" w:rsidRPr="003D58ED" w:rsidRDefault="00D96612" w:rsidP="00465C3F">
            <w:pPr>
              <w:ind w:right="20"/>
            </w:pPr>
          </w:p>
        </w:tc>
      </w:tr>
    </w:tbl>
    <w:p w14:paraId="362DCC85" w14:textId="77777777" w:rsidR="00465C3F" w:rsidRDefault="00465C3F" w:rsidP="00465C3F">
      <w:pPr>
        <w:pStyle w:val="a3"/>
        <w:ind w:left="0" w:right="20"/>
      </w:pPr>
    </w:p>
    <w:p w14:paraId="160BE8CE" w14:textId="77777777" w:rsidR="00465C3F" w:rsidRDefault="00465C3F" w:rsidP="00465C3F">
      <w:pPr>
        <w:pStyle w:val="a3"/>
        <w:ind w:left="0" w:right="20"/>
      </w:pPr>
    </w:p>
    <w:p w14:paraId="61EEDC2F" w14:textId="77777777" w:rsidR="00D96612" w:rsidRPr="002F5F3A" w:rsidRDefault="00D96612" w:rsidP="00465C3F">
      <w:pPr>
        <w:pStyle w:val="a3"/>
        <w:ind w:left="0" w:right="20"/>
      </w:pPr>
      <w:r w:rsidRPr="002F5F3A">
        <w:lastRenderedPageBreak/>
        <w:t>The following example shows how to enable additional validation test as to command argument ip:</w:t>
      </w:r>
    </w:p>
    <w:tbl>
      <w:tblPr>
        <w:tblStyle w:val="48"/>
        <w:tblW w:w="0" w:type="auto"/>
        <w:tblLook w:val="01E0" w:firstRow="1" w:lastRow="1" w:firstColumn="1" w:lastColumn="1" w:noHBand="0" w:noVBand="0"/>
      </w:tblPr>
      <w:tblGrid>
        <w:gridCol w:w="8045"/>
      </w:tblGrid>
      <w:tr w:rsidR="00D96612" w:rsidRPr="003D58ED" w14:paraId="02CDFCC5" w14:textId="77777777" w:rsidTr="003F5DC1">
        <w:tc>
          <w:tcPr>
            <w:tcW w:w="8435" w:type="dxa"/>
          </w:tcPr>
          <w:p w14:paraId="2381DD81" w14:textId="77777777" w:rsidR="00D96612" w:rsidRPr="003D58ED" w:rsidRDefault="00D96612" w:rsidP="00465C3F">
            <w:pPr>
              <w:ind w:right="20"/>
            </w:pPr>
            <w:r w:rsidRPr="003D58ED">
              <w:t xml:space="preserve">Switch# </w:t>
            </w:r>
            <w:r w:rsidRPr="003D58ED">
              <w:rPr>
                <w:b/>
              </w:rPr>
              <w:t>configure terminal</w:t>
            </w:r>
          </w:p>
          <w:p w14:paraId="481B5CF4" w14:textId="77777777" w:rsidR="00D96612" w:rsidRPr="003D58ED" w:rsidRDefault="00D96612" w:rsidP="00465C3F">
            <w:pPr>
              <w:ind w:right="20"/>
            </w:pPr>
            <w:r w:rsidRPr="003D58ED">
              <w:t xml:space="preserve">Switch(config)# </w:t>
            </w:r>
            <w:r w:rsidRPr="003D58ED">
              <w:rPr>
                <w:b/>
              </w:rPr>
              <w:t>ip arp inspection validate ip</w:t>
            </w:r>
          </w:p>
          <w:p w14:paraId="5CC9D43B" w14:textId="77777777" w:rsidR="00D96612" w:rsidRPr="003D58ED" w:rsidRDefault="00D96612" w:rsidP="00465C3F">
            <w:pPr>
              <w:ind w:right="20"/>
              <w:jc w:val="left"/>
              <w:rPr>
                <w:b/>
              </w:rPr>
            </w:pPr>
            <w:r w:rsidRPr="003D58ED">
              <w:t xml:space="preserve">Switch(config)# </w:t>
            </w:r>
            <w:r w:rsidRPr="003D58ED">
              <w:rPr>
                <w:b/>
              </w:rPr>
              <w:t>end</w:t>
            </w:r>
          </w:p>
          <w:p w14:paraId="45DFC23C" w14:textId="77777777" w:rsidR="00D96612" w:rsidRPr="003D58ED" w:rsidRDefault="00D96612" w:rsidP="00465C3F">
            <w:pPr>
              <w:ind w:right="20"/>
            </w:pPr>
            <w:r w:rsidRPr="003D58ED">
              <w:t xml:space="preserve">Switch# </w:t>
            </w:r>
            <w:r w:rsidRPr="003D58ED">
              <w:rPr>
                <w:b/>
              </w:rPr>
              <w:t>show ip arp inspection</w:t>
            </w:r>
          </w:p>
          <w:p w14:paraId="342B59BB" w14:textId="77777777" w:rsidR="00D96612" w:rsidRPr="003D58ED" w:rsidRDefault="00D96612" w:rsidP="00465C3F">
            <w:pPr>
              <w:ind w:right="20"/>
              <w:jc w:val="left"/>
            </w:pPr>
            <w:r w:rsidRPr="003D58ED">
              <w:t>DHCP Snoop Bootstrap       : Disabled</w:t>
            </w:r>
          </w:p>
          <w:p w14:paraId="7E1E1DEB" w14:textId="77777777" w:rsidR="00D96612" w:rsidRPr="003D58ED" w:rsidRDefault="00D96612" w:rsidP="00465C3F">
            <w:pPr>
              <w:ind w:right="20"/>
              <w:jc w:val="left"/>
            </w:pPr>
            <w:r w:rsidRPr="003D58ED">
              <w:t>Source MAC Validation      : Disabled</w:t>
            </w:r>
          </w:p>
          <w:p w14:paraId="646EA90B" w14:textId="77777777" w:rsidR="00D96612" w:rsidRPr="003D58ED" w:rsidRDefault="00D96612" w:rsidP="00465C3F">
            <w:pPr>
              <w:ind w:right="20"/>
              <w:jc w:val="left"/>
            </w:pPr>
            <w:r w:rsidRPr="003D58ED">
              <w:t>Destination MAC Validation : Disabled</w:t>
            </w:r>
          </w:p>
          <w:p w14:paraId="045801C3" w14:textId="77777777" w:rsidR="00D96612" w:rsidRPr="003D58ED" w:rsidRDefault="00D96612" w:rsidP="00465C3F">
            <w:pPr>
              <w:ind w:right="20"/>
              <w:jc w:val="left"/>
            </w:pPr>
            <w:r w:rsidRPr="003D58ED">
              <w:t>IP Address Validation      : Enabled</w:t>
            </w:r>
          </w:p>
          <w:p w14:paraId="3F48457F" w14:textId="77777777" w:rsidR="00D96612" w:rsidRPr="003D58ED" w:rsidRDefault="00D96612" w:rsidP="00465C3F">
            <w:pPr>
              <w:ind w:right="20"/>
              <w:jc w:val="left"/>
            </w:pPr>
            <w:r w:rsidRPr="003D58ED">
              <w:t>ARP Field Validation       : Disabled</w:t>
            </w:r>
          </w:p>
          <w:p w14:paraId="529EE0B1" w14:textId="77777777" w:rsidR="00D96612" w:rsidRPr="003D58ED" w:rsidRDefault="00D96612" w:rsidP="00465C3F">
            <w:pPr>
              <w:ind w:right="20"/>
              <w:jc w:val="left"/>
            </w:pPr>
          </w:p>
          <w:p w14:paraId="341ED20C" w14:textId="77777777" w:rsidR="00D96612" w:rsidRPr="003D58ED" w:rsidRDefault="00D96612" w:rsidP="00465C3F">
            <w:pPr>
              <w:ind w:right="20"/>
              <w:jc w:val="left"/>
            </w:pPr>
            <w:r w:rsidRPr="003D58ED">
              <w:t>Vlan  Config    Operation  ACL Match             Static ACL  ACL Log   DHCP Log</w:t>
            </w:r>
          </w:p>
          <w:p w14:paraId="1D6CF7D8" w14:textId="77777777" w:rsidR="00D96612" w:rsidRPr="003D58ED" w:rsidRDefault="00D96612" w:rsidP="00465C3F">
            <w:pPr>
              <w:ind w:right="20"/>
              <w:jc w:val="left"/>
            </w:pPr>
            <w:r w:rsidRPr="003D58ED">
              <w:t>----  --------  ---------  --------------------  ----------  --------- --------</w:t>
            </w:r>
          </w:p>
          <w:p w14:paraId="786CD901" w14:textId="77777777" w:rsidR="00D96612" w:rsidRPr="003D58ED" w:rsidRDefault="00D96612" w:rsidP="00465C3F">
            <w:pPr>
              <w:ind w:right="20"/>
            </w:pPr>
            <w:r w:rsidRPr="003D58ED">
              <w:t xml:space="preserve"> 200  Enabled   Active                           No          Deny      Deny</w:t>
            </w:r>
          </w:p>
        </w:tc>
      </w:tr>
    </w:tbl>
    <w:p w14:paraId="3366B95B" w14:textId="77777777" w:rsidR="00D96612" w:rsidRPr="002F5F3A" w:rsidRDefault="00D96612" w:rsidP="00465C3F">
      <w:pPr>
        <w:pStyle w:val="a3"/>
        <w:ind w:left="0" w:right="20"/>
      </w:pPr>
      <w:r w:rsidRPr="002F5F3A">
        <w:t xml:space="preserve">The following example shows to enable the additional validation test as to the command arguments src-mac and dst-mac: </w:t>
      </w:r>
    </w:p>
    <w:tbl>
      <w:tblPr>
        <w:tblStyle w:val="48"/>
        <w:tblW w:w="0" w:type="auto"/>
        <w:tblLook w:val="01E0" w:firstRow="1" w:lastRow="1" w:firstColumn="1" w:lastColumn="1" w:noHBand="0" w:noVBand="0"/>
      </w:tblPr>
      <w:tblGrid>
        <w:gridCol w:w="8045"/>
      </w:tblGrid>
      <w:tr w:rsidR="00D96612" w:rsidRPr="003D58ED" w14:paraId="760C6F75" w14:textId="77777777" w:rsidTr="003F5DC1">
        <w:tc>
          <w:tcPr>
            <w:tcW w:w="8435" w:type="dxa"/>
          </w:tcPr>
          <w:p w14:paraId="06E19CD9" w14:textId="77777777" w:rsidR="00D96612" w:rsidRPr="003D58ED" w:rsidRDefault="00D96612" w:rsidP="00465C3F">
            <w:pPr>
              <w:ind w:right="20"/>
            </w:pPr>
            <w:r w:rsidRPr="003D58ED">
              <w:t xml:space="preserve">Switch# </w:t>
            </w:r>
            <w:r w:rsidRPr="003D58ED">
              <w:rPr>
                <w:b/>
              </w:rPr>
              <w:t>configure terminal</w:t>
            </w:r>
          </w:p>
          <w:p w14:paraId="184AF193" w14:textId="77777777" w:rsidR="00D96612" w:rsidRPr="003D58ED" w:rsidRDefault="00D96612" w:rsidP="00465C3F">
            <w:pPr>
              <w:ind w:right="20"/>
            </w:pPr>
            <w:r w:rsidRPr="003D58ED">
              <w:t xml:space="preserve">Switch(config)# </w:t>
            </w:r>
            <w:r w:rsidRPr="003D58ED">
              <w:rPr>
                <w:b/>
              </w:rPr>
              <w:t>ip arp inspection validate dst-mac src-mac</w:t>
            </w:r>
          </w:p>
          <w:p w14:paraId="0E22457C" w14:textId="77777777" w:rsidR="00D96612" w:rsidRPr="003D58ED" w:rsidRDefault="00D96612" w:rsidP="00465C3F">
            <w:pPr>
              <w:ind w:right="20"/>
              <w:jc w:val="left"/>
              <w:rPr>
                <w:b/>
              </w:rPr>
            </w:pPr>
            <w:r w:rsidRPr="003D58ED">
              <w:t xml:space="preserve">Switch(config)# </w:t>
            </w:r>
            <w:r w:rsidRPr="003D58ED">
              <w:rPr>
                <w:b/>
              </w:rPr>
              <w:t>end</w:t>
            </w:r>
          </w:p>
          <w:p w14:paraId="53D0588C" w14:textId="77777777" w:rsidR="00D96612" w:rsidRPr="003D58ED" w:rsidRDefault="00D96612" w:rsidP="00465C3F">
            <w:pPr>
              <w:ind w:right="20"/>
            </w:pPr>
            <w:r w:rsidRPr="003D58ED">
              <w:t xml:space="preserve">Switch# </w:t>
            </w:r>
            <w:r w:rsidRPr="003D58ED">
              <w:rPr>
                <w:b/>
              </w:rPr>
              <w:t>show ip arp inspection</w:t>
            </w:r>
          </w:p>
          <w:p w14:paraId="7AE1DD08" w14:textId="77777777" w:rsidR="00D96612" w:rsidRPr="003D58ED" w:rsidRDefault="00D96612" w:rsidP="00465C3F">
            <w:pPr>
              <w:ind w:right="20"/>
              <w:jc w:val="left"/>
            </w:pPr>
            <w:r w:rsidRPr="003D58ED">
              <w:t>DHCP Snoop Bootstrap       : Disabled</w:t>
            </w:r>
          </w:p>
          <w:p w14:paraId="45E96482" w14:textId="77777777" w:rsidR="00D96612" w:rsidRPr="003D58ED" w:rsidRDefault="00D96612" w:rsidP="00465C3F">
            <w:pPr>
              <w:ind w:right="20"/>
              <w:jc w:val="left"/>
            </w:pPr>
            <w:r w:rsidRPr="003D58ED">
              <w:t>Source MAC Validation      : Enabled</w:t>
            </w:r>
          </w:p>
          <w:p w14:paraId="25C19895" w14:textId="77777777" w:rsidR="00D96612" w:rsidRPr="003D58ED" w:rsidRDefault="00D96612" w:rsidP="00465C3F">
            <w:pPr>
              <w:ind w:right="20"/>
              <w:jc w:val="left"/>
            </w:pPr>
            <w:r w:rsidRPr="003D58ED">
              <w:t>Destination MAC Validation : Enabled</w:t>
            </w:r>
          </w:p>
          <w:p w14:paraId="0F075F4D" w14:textId="77777777" w:rsidR="00D96612" w:rsidRPr="003D58ED" w:rsidRDefault="00D96612" w:rsidP="00465C3F">
            <w:pPr>
              <w:ind w:right="20"/>
              <w:jc w:val="left"/>
            </w:pPr>
            <w:r w:rsidRPr="003D58ED">
              <w:t>IP Address Validation      : Disabled</w:t>
            </w:r>
          </w:p>
          <w:p w14:paraId="28DFD847" w14:textId="77777777" w:rsidR="00D96612" w:rsidRPr="003D58ED" w:rsidRDefault="00D96612" w:rsidP="00465C3F">
            <w:pPr>
              <w:ind w:right="20"/>
              <w:jc w:val="left"/>
            </w:pPr>
            <w:r w:rsidRPr="003D58ED">
              <w:t>ARP Field Validation       : Disabled</w:t>
            </w:r>
          </w:p>
          <w:p w14:paraId="2E78E453" w14:textId="77777777" w:rsidR="00D96612" w:rsidRPr="003D58ED" w:rsidRDefault="00D96612" w:rsidP="00465C3F">
            <w:pPr>
              <w:ind w:right="20"/>
              <w:jc w:val="left"/>
            </w:pPr>
          </w:p>
          <w:p w14:paraId="6EDC1765" w14:textId="77777777" w:rsidR="00D96612" w:rsidRPr="003D58ED" w:rsidRDefault="00D96612" w:rsidP="00465C3F">
            <w:pPr>
              <w:ind w:right="20"/>
              <w:jc w:val="left"/>
            </w:pPr>
            <w:r w:rsidRPr="003D58ED">
              <w:t>Vlan  Config    Operation  ACL Match             Static ACL  ACL Log   DHCP Log</w:t>
            </w:r>
          </w:p>
          <w:p w14:paraId="0C7A7654" w14:textId="77777777" w:rsidR="00D96612" w:rsidRPr="003D58ED" w:rsidRDefault="00D96612" w:rsidP="00465C3F">
            <w:pPr>
              <w:ind w:right="20"/>
              <w:jc w:val="left"/>
            </w:pPr>
            <w:r w:rsidRPr="003D58ED">
              <w:t>----  --------  ---------  --------------------  ----------  --------- --------</w:t>
            </w:r>
          </w:p>
          <w:p w14:paraId="511A3913" w14:textId="77777777" w:rsidR="00D96612" w:rsidRPr="003D58ED" w:rsidRDefault="00D96612" w:rsidP="00465C3F">
            <w:pPr>
              <w:ind w:right="20"/>
            </w:pPr>
            <w:r w:rsidRPr="003D58ED">
              <w:t xml:space="preserve"> 200  Enabled   Active                           No          Deny      Deny</w:t>
            </w:r>
          </w:p>
        </w:tc>
      </w:tr>
    </w:tbl>
    <w:p w14:paraId="561CC860" w14:textId="77777777" w:rsidR="00D96612" w:rsidRDefault="00D96612" w:rsidP="00465C3F">
      <w:pPr>
        <w:ind w:right="20"/>
        <w:jc w:val="left"/>
        <w:rPr>
          <w:rFonts w:ascii="굴림" w:eastAsia="굴림" w:hAnsi="굴림" w:cs="Times New Roman"/>
        </w:rPr>
      </w:pPr>
    </w:p>
    <w:p w14:paraId="293FE1DE" w14:textId="77777777" w:rsidR="00D96612" w:rsidRDefault="00D96612" w:rsidP="0021019A">
      <w:pPr>
        <w:pStyle w:val="2"/>
        <w:ind w:right="20"/>
      </w:pPr>
      <w:bookmarkStart w:id="3944" w:name="_Toc363228728"/>
      <w:bookmarkStart w:id="3945" w:name="_Toc445131102"/>
      <w:r>
        <w:rPr>
          <w:rFonts w:hint="eastAsia"/>
        </w:rPr>
        <w:lastRenderedPageBreak/>
        <w:t>Configuring DAI Logging</w:t>
      </w:r>
      <w:bookmarkEnd w:id="3944"/>
      <w:bookmarkEnd w:id="3945"/>
    </w:p>
    <w:p w14:paraId="12C8D712" w14:textId="77777777" w:rsidR="00D96612" w:rsidRPr="00F94A5C" w:rsidRDefault="00D96612" w:rsidP="006C580C">
      <w:pPr>
        <w:pStyle w:val="a3"/>
        <w:ind w:left="0" w:right="20"/>
      </w:pPr>
      <w:r w:rsidRPr="002F5F3A">
        <w:t>This s</w:t>
      </w:r>
      <w:r w:rsidR="000B40CD">
        <w:t>ection explains on DAI logging.</w:t>
      </w:r>
    </w:p>
    <w:p w14:paraId="3DEF83B6"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DAI Logging Overview</w:t>
      </w:r>
    </w:p>
    <w:p w14:paraId="289CC379"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Buffer Size</w:t>
      </w:r>
    </w:p>
    <w:p w14:paraId="2103B115"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System Messages</w:t>
      </w:r>
    </w:p>
    <w:p w14:paraId="25AD27FB"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DAI Log Filtering</w:t>
      </w:r>
    </w:p>
    <w:p w14:paraId="7EE3883E" w14:textId="77777777" w:rsidR="00D96612" w:rsidRDefault="00D96612" w:rsidP="006C580C">
      <w:pPr>
        <w:ind w:right="20"/>
        <w:jc w:val="left"/>
        <w:rPr>
          <w:rFonts w:ascii="굴림" w:eastAsia="굴림" w:hAnsi="굴림" w:cs="Times New Roman"/>
        </w:rPr>
      </w:pPr>
    </w:p>
    <w:p w14:paraId="79EEBE56" w14:textId="77777777" w:rsidR="00D96612" w:rsidRDefault="00D96612" w:rsidP="006C580C">
      <w:pPr>
        <w:pStyle w:val="3"/>
        <w:ind w:left="0" w:right="20"/>
      </w:pPr>
      <w:bookmarkStart w:id="3946" w:name="_Toc253407658"/>
      <w:bookmarkStart w:id="3947" w:name="_Toc363228729"/>
      <w:bookmarkStart w:id="3948" w:name="_Toc445131103"/>
      <w:r>
        <w:rPr>
          <w:rFonts w:hint="eastAsia"/>
        </w:rPr>
        <w:t>DAI Logging Overview</w:t>
      </w:r>
      <w:bookmarkEnd w:id="3946"/>
      <w:bookmarkEnd w:id="3947"/>
      <w:bookmarkEnd w:id="3948"/>
    </w:p>
    <w:p w14:paraId="5708E758" w14:textId="77777777" w:rsidR="00D96612" w:rsidRPr="002F5F3A" w:rsidRDefault="00D96612" w:rsidP="006C580C">
      <w:pPr>
        <w:pStyle w:val="a3"/>
        <w:ind w:left="0" w:right="20"/>
      </w:pPr>
      <w:r w:rsidRPr="002F5F3A">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0B40CD" w:rsidRDefault="00D96612" w:rsidP="006C580C">
      <w:pPr>
        <w:pStyle w:val="a3"/>
        <w:ind w:left="0" w:right="20"/>
      </w:pPr>
      <w:r w:rsidRPr="002F5F3A">
        <w:t>A log buffer entry can hold information of more than one packet. For example if a VLAN receives packets with ARP parameters through the same interface, DAI will create a log buffer entry for these packets a</w:t>
      </w:r>
      <w:r w:rsidR="000B40CD">
        <w:t>nd generate one system message.</w:t>
      </w:r>
    </w:p>
    <w:p w14:paraId="168A4C51" w14:textId="77777777" w:rsidR="00D96612" w:rsidRDefault="00D96612" w:rsidP="006C580C">
      <w:pPr>
        <w:pStyle w:val="3"/>
        <w:ind w:left="0" w:right="20"/>
      </w:pPr>
      <w:bookmarkStart w:id="3949" w:name="_Toc253407659"/>
      <w:bookmarkStart w:id="3950" w:name="_Toc363228730"/>
      <w:bookmarkStart w:id="3951" w:name="_Toc445131104"/>
      <w:r>
        <w:rPr>
          <w:rFonts w:hint="eastAsia"/>
        </w:rPr>
        <w:t>Configuring the DAI Logging Buffer Size</w:t>
      </w:r>
      <w:bookmarkEnd w:id="3949"/>
      <w:bookmarkEnd w:id="3950"/>
      <w:bookmarkEnd w:id="3951"/>
    </w:p>
    <w:p w14:paraId="529E7F0A" w14:textId="77777777" w:rsidR="003D58ED" w:rsidRPr="003D58ED" w:rsidRDefault="00D96612" w:rsidP="006C580C">
      <w:pPr>
        <w:pStyle w:val="a3"/>
        <w:ind w:left="0" w:right="20"/>
      </w:pPr>
      <w:r w:rsidRPr="002F5F3A">
        <w:t>Use the following commands in order to adjust the size of DAI log buffer:</w:t>
      </w:r>
    </w:p>
    <w:p w14:paraId="257C84A4" w14:textId="77777777" w:rsidR="003D58ED" w:rsidRPr="002F5F3A" w:rsidRDefault="003D58ED" w:rsidP="006C580C">
      <w:pPr>
        <w:pStyle w:val="afffff3"/>
        <w:ind w:left="0" w:right="20"/>
      </w:pPr>
      <w:bookmarkStart w:id="3952" w:name="_Toc391575373"/>
      <w:r>
        <w:t xml:space="preserve">Table </w:t>
      </w:r>
      <w:r w:rsidR="005832B8">
        <w:fldChar w:fldCharType="begin"/>
      </w:r>
      <w:r w:rsidR="00092D8C">
        <w:instrText xml:space="preserve"> SEQ Table \* ARABIC </w:instrText>
      </w:r>
      <w:r w:rsidR="005832B8">
        <w:fldChar w:fldCharType="separate"/>
      </w:r>
      <w:r w:rsidR="008B56C1">
        <w:rPr>
          <w:noProof/>
        </w:rPr>
        <w:t>231</w:t>
      </w:r>
      <w:r w:rsidR="005832B8">
        <w:rPr>
          <w:noProof/>
        </w:rPr>
        <w:fldChar w:fldCharType="end"/>
      </w:r>
      <w:r>
        <w:rPr>
          <w:rFonts w:hint="eastAsia"/>
        </w:rPr>
        <w:t xml:space="preserve"> </w:t>
      </w:r>
      <w:r w:rsidRPr="002F5F3A">
        <w:t>Configuring the DAI Logging Buffer Size</w:t>
      </w:r>
      <w:bookmarkEnd w:id="3952"/>
    </w:p>
    <w:tbl>
      <w:tblPr>
        <w:tblStyle w:val="CLIWide"/>
        <w:tblW w:w="0" w:type="auto"/>
        <w:tblLook w:val="01E0" w:firstRow="1" w:lastRow="1" w:firstColumn="1" w:lastColumn="1" w:noHBand="0" w:noVBand="0"/>
      </w:tblPr>
      <w:tblGrid>
        <w:gridCol w:w="3939"/>
        <w:gridCol w:w="3993"/>
      </w:tblGrid>
      <w:tr w:rsidR="00D96612" w:rsidRPr="00AF5FC7"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2F5F3A" w:rsidRDefault="00D96612" w:rsidP="006C580C">
            <w:pPr>
              <w:wordWrap/>
              <w:ind w:right="20"/>
              <w:jc w:val="left"/>
              <w:rPr>
                <w:b/>
              </w:rPr>
            </w:pPr>
            <w:r w:rsidRPr="002F5F3A">
              <w:rPr>
                <w:b/>
              </w:rPr>
              <w:t>Command</w:t>
            </w:r>
          </w:p>
        </w:tc>
        <w:tc>
          <w:tcPr>
            <w:tcW w:w="4578" w:type="dxa"/>
          </w:tcPr>
          <w:p w14:paraId="5BB9B2F5" w14:textId="77777777" w:rsidR="00D96612" w:rsidRPr="002F5F3A" w:rsidRDefault="00D96612" w:rsidP="006C580C">
            <w:pPr>
              <w:wordWrap/>
              <w:ind w:right="20"/>
              <w:jc w:val="left"/>
              <w:rPr>
                <w:b/>
              </w:rPr>
            </w:pPr>
            <w:r w:rsidRPr="002F5F3A">
              <w:rPr>
                <w:b/>
              </w:rPr>
              <w:t>Purpose</w:t>
            </w:r>
          </w:p>
        </w:tc>
      </w:tr>
      <w:tr w:rsidR="00D96612" w:rsidRPr="00AF5FC7" w14:paraId="78D050E5" w14:textId="77777777" w:rsidTr="000B40CD">
        <w:tc>
          <w:tcPr>
            <w:tcW w:w="4470" w:type="dxa"/>
          </w:tcPr>
          <w:p w14:paraId="47264FB4"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23CC89D4" w14:textId="77777777" w:rsidR="00D96612" w:rsidRPr="002F5F3A" w:rsidRDefault="00D96612" w:rsidP="006C580C">
            <w:pPr>
              <w:wordWrap/>
              <w:ind w:right="20"/>
              <w:jc w:val="left"/>
            </w:pPr>
            <w:r w:rsidRPr="002F5F3A">
              <w:t xml:space="preserve">Enters global configuration mode </w:t>
            </w:r>
          </w:p>
        </w:tc>
      </w:tr>
      <w:tr w:rsidR="00D96612" w:rsidRPr="00AF5FC7" w14:paraId="2FB36BA0" w14:textId="77777777" w:rsidTr="000B40CD">
        <w:tc>
          <w:tcPr>
            <w:tcW w:w="4470" w:type="dxa"/>
          </w:tcPr>
          <w:p w14:paraId="6ABC5AF3" w14:textId="77777777" w:rsidR="00D96612" w:rsidRPr="002F5F3A" w:rsidRDefault="00D96612" w:rsidP="006C580C">
            <w:pPr>
              <w:wordWrap/>
              <w:ind w:right="20"/>
              <w:jc w:val="left"/>
            </w:pPr>
            <w:r w:rsidRPr="002F5F3A">
              <w:t xml:space="preserve">Switch(config)# </w:t>
            </w:r>
            <w:r w:rsidRPr="002F5F3A">
              <w:rPr>
                <w:b/>
              </w:rPr>
              <w:t xml:space="preserve">ip arp inspection log-buffer entries </w:t>
            </w:r>
            <w:r w:rsidRPr="002F5F3A">
              <w:rPr>
                <w:i/>
              </w:rPr>
              <w:t>number</w:t>
            </w:r>
          </w:p>
          <w:p w14:paraId="56F9FC8F" w14:textId="77777777" w:rsidR="00D96612" w:rsidRPr="002F5F3A" w:rsidRDefault="00D96612" w:rsidP="006C580C">
            <w:pPr>
              <w:wordWrap/>
              <w:ind w:right="20"/>
              <w:jc w:val="left"/>
              <w:rPr>
                <w:i/>
              </w:rPr>
            </w:pPr>
            <w:r w:rsidRPr="002F5F3A">
              <w:t xml:space="preserve">Switch(config)# </w:t>
            </w:r>
            <w:r w:rsidRPr="002F5F3A">
              <w:rPr>
                <w:b/>
              </w:rPr>
              <w:t>no ip arp inspection log-buffer entries</w:t>
            </w:r>
          </w:p>
        </w:tc>
        <w:tc>
          <w:tcPr>
            <w:tcW w:w="4578" w:type="dxa"/>
          </w:tcPr>
          <w:p w14:paraId="4F5AE373" w14:textId="77777777" w:rsidR="00D96612" w:rsidRPr="002F5F3A" w:rsidRDefault="00D96612" w:rsidP="006C580C">
            <w:pPr>
              <w:wordWrap/>
              <w:ind w:right="20"/>
              <w:jc w:val="left"/>
            </w:pPr>
            <w:r w:rsidRPr="002F5F3A">
              <w:t>Sets the size of DAI log buffer (range: 0~ 1024)</w:t>
            </w:r>
          </w:p>
          <w:p w14:paraId="6CD48306" w14:textId="77777777" w:rsidR="00D96612" w:rsidRPr="002F5F3A" w:rsidRDefault="00D96612" w:rsidP="006C580C">
            <w:pPr>
              <w:wordWrap/>
              <w:ind w:right="20"/>
              <w:jc w:val="left"/>
            </w:pPr>
            <w:r w:rsidRPr="002F5F3A">
              <w:t xml:space="preserve">Returns to the default, 32 </w:t>
            </w:r>
          </w:p>
        </w:tc>
      </w:tr>
      <w:tr w:rsidR="00D96612" w:rsidRPr="00AF5FC7" w14:paraId="3D4FD23E" w14:textId="77777777" w:rsidTr="000B40CD">
        <w:tc>
          <w:tcPr>
            <w:tcW w:w="4470" w:type="dxa"/>
          </w:tcPr>
          <w:p w14:paraId="1134A914"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2C47107A" w14:textId="77777777" w:rsidR="00D96612" w:rsidRPr="002F5F3A" w:rsidRDefault="00D96612" w:rsidP="006C580C">
            <w:pPr>
              <w:wordWrap/>
              <w:ind w:right="20"/>
              <w:jc w:val="left"/>
            </w:pPr>
            <w:r w:rsidRPr="002F5F3A">
              <w:t xml:space="preserve">Returns to enable mode </w:t>
            </w:r>
          </w:p>
        </w:tc>
      </w:tr>
      <w:tr w:rsidR="00D96612" w:rsidRPr="00AF5FC7" w14:paraId="04BA8807" w14:textId="77777777" w:rsidTr="000B40CD">
        <w:tc>
          <w:tcPr>
            <w:tcW w:w="4470" w:type="dxa"/>
          </w:tcPr>
          <w:p w14:paraId="3A4157A9" w14:textId="77777777"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14:paraId="77CCBEA4" w14:textId="77777777" w:rsidR="00D96612" w:rsidRPr="002F5F3A" w:rsidRDefault="00D96612" w:rsidP="006C580C">
            <w:pPr>
              <w:wordWrap/>
              <w:ind w:right="20"/>
              <w:jc w:val="left"/>
            </w:pPr>
            <w:r w:rsidRPr="002F5F3A">
              <w:t xml:space="preserve">Checks the setting </w:t>
            </w:r>
          </w:p>
        </w:tc>
      </w:tr>
    </w:tbl>
    <w:p w14:paraId="03011E22" w14:textId="77777777" w:rsidR="00D96612" w:rsidRPr="003F5DC1" w:rsidRDefault="00D96612" w:rsidP="006C580C">
      <w:pPr>
        <w:pStyle w:val="a3"/>
        <w:ind w:left="0" w:right="20"/>
      </w:pPr>
      <w:r w:rsidRPr="002F5F3A">
        <w:t>The following example shows how to set the size</w:t>
      </w:r>
      <w:r w:rsidR="003F5DC1">
        <w:t xml:space="preserve"> of log buffer of DAI to be 64:</w:t>
      </w:r>
    </w:p>
    <w:tbl>
      <w:tblPr>
        <w:tblStyle w:val="48"/>
        <w:tblW w:w="0" w:type="auto"/>
        <w:tblLook w:val="01E0" w:firstRow="1" w:lastRow="1" w:firstColumn="1" w:lastColumn="1" w:noHBand="0" w:noVBand="0"/>
      </w:tblPr>
      <w:tblGrid>
        <w:gridCol w:w="8045"/>
      </w:tblGrid>
      <w:tr w:rsidR="00D96612" w:rsidRPr="003D58ED" w14:paraId="1301E689" w14:textId="77777777" w:rsidTr="000B40CD">
        <w:tc>
          <w:tcPr>
            <w:tcW w:w="9048" w:type="dxa"/>
          </w:tcPr>
          <w:p w14:paraId="5CEDAA8F" w14:textId="77777777" w:rsidR="00D96612" w:rsidRPr="003D58ED" w:rsidRDefault="00D96612" w:rsidP="006C580C">
            <w:pPr>
              <w:ind w:right="20"/>
            </w:pPr>
            <w:r w:rsidRPr="003D58ED">
              <w:t xml:space="preserve">Switch# </w:t>
            </w:r>
            <w:r w:rsidRPr="003D58ED">
              <w:rPr>
                <w:b/>
              </w:rPr>
              <w:t>configure terminal</w:t>
            </w:r>
          </w:p>
          <w:p w14:paraId="24B5103D" w14:textId="77777777" w:rsidR="00D96612" w:rsidRPr="003D58ED" w:rsidRDefault="00D96612" w:rsidP="006C580C">
            <w:pPr>
              <w:ind w:right="20"/>
            </w:pPr>
            <w:r w:rsidRPr="003D58ED">
              <w:t xml:space="preserve">Switch(config)# </w:t>
            </w:r>
            <w:r w:rsidRPr="003D58ED">
              <w:rPr>
                <w:b/>
              </w:rPr>
              <w:t>ip arp inspection log-buffer entries 64</w:t>
            </w:r>
          </w:p>
          <w:p w14:paraId="513CA7EF" w14:textId="77777777" w:rsidR="00D96612" w:rsidRPr="003D58ED" w:rsidRDefault="00D96612" w:rsidP="006C580C">
            <w:pPr>
              <w:ind w:right="20"/>
              <w:jc w:val="left"/>
              <w:rPr>
                <w:b/>
              </w:rPr>
            </w:pPr>
            <w:r w:rsidRPr="003D58ED">
              <w:t xml:space="preserve">Switch(config)# </w:t>
            </w:r>
            <w:r w:rsidRPr="003D58ED">
              <w:rPr>
                <w:b/>
              </w:rPr>
              <w:t>end</w:t>
            </w:r>
          </w:p>
          <w:p w14:paraId="1F03695F" w14:textId="77777777" w:rsidR="00D96612" w:rsidRPr="003D58ED" w:rsidRDefault="00D96612" w:rsidP="006C580C">
            <w:pPr>
              <w:ind w:right="20"/>
            </w:pPr>
            <w:r w:rsidRPr="003D58ED">
              <w:t xml:space="preserve">Switch# </w:t>
            </w:r>
            <w:r w:rsidRPr="003D58ED">
              <w:rPr>
                <w:b/>
              </w:rPr>
              <w:t>show ip arp inspection log</w:t>
            </w:r>
          </w:p>
          <w:p w14:paraId="60EE2A6A" w14:textId="77777777" w:rsidR="00D96612" w:rsidRPr="003D58ED" w:rsidRDefault="00D96612" w:rsidP="006C580C">
            <w:pPr>
              <w:ind w:right="20"/>
              <w:jc w:val="left"/>
            </w:pPr>
            <w:r w:rsidRPr="003D58ED">
              <w:t>Total Log Buffer Size: 32</w:t>
            </w:r>
          </w:p>
          <w:p w14:paraId="2BDE1A99" w14:textId="77777777" w:rsidR="00D96612" w:rsidRPr="003D58ED" w:rsidRDefault="00D96612" w:rsidP="006C580C">
            <w:pPr>
              <w:ind w:right="20"/>
              <w:jc w:val="left"/>
            </w:pPr>
            <w:r w:rsidRPr="003D58ED">
              <w:t>Syslog rate : 5 entries per 1 seconds.</w:t>
            </w:r>
          </w:p>
          <w:p w14:paraId="02AF1D41" w14:textId="77777777" w:rsidR="00D96612" w:rsidRPr="003D58ED" w:rsidRDefault="00D96612" w:rsidP="006C580C">
            <w:pPr>
              <w:ind w:right="20"/>
            </w:pPr>
            <w:r w:rsidRPr="003D58ED">
              <w:t>No entries in log buffer.</w:t>
            </w:r>
          </w:p>
        </w:tc>
      </w:tr>
    </w:tbl>
    <w:p w14:paraId="4AF5D7C9" w14:textId="77777777" w:rsidR="00D96612" w:rsidRDefault="00D96612" w:rsidP="006C580C">
      <w:pPr>
        <w:pStyle w:val="3"/>
        <w:ind w:left="0" w:right="20"/>
      </w:pPr>
      <w:bookmarkStart w:id="3953" w:name="wp1076223"/>
      <w:bookmarkStart w:id="3954" w:name="wp1076224"/>
      <w:bookmarkStart w:id="3955" w:name="_Toc445131105"/>
      <w:r>
        <w:rPr>
          <w:rFonts w:hint="eastAsia"/>
        </w:rPr>
        <w:t>Configuring the DAI Logging System Messages</w:t>
      </w:r>
      <w:bookmarkEnd w:id="3953"/>
      <w:bookmarkEnd w:id="3954"/>
      <w:bookmarkEnd w:id="3955"/>
    </w:p>
    <w:p w14:paraId="54640579" w14:textId="77777777" w:rsidR="00D96612" w:rsidRDefault="00D96612" w:rsidP="006C580C">
      <w:pPr>
        <w:pStyle w:val="a3"/>
        <w:ind w:left="0" w:right="20"/>
      </w:pPr>
      <w:r w:rsidRPr="002F5F3A">
        <w:t>To configure the log message that DAL generates, use the following commands:</w:t>
      </w:r>
    </w:p>
    <w:p w14:paraId="1C32C96D" w14:textId="77777777" w:rsidR="003D58ED" w:rsidRPr="002F5F3A" w:rsidRDefault="006A5FA0" w:rsidP="006C580C">
      <w:pPr>
        <w:pStyle w:val="afffff3"/>
        <w:ind w:left="0" w:right="20"/>
      </w:pPr>
      <w:bookmarkStart w:id="3956" w:name="wp1076225"/>
      <w:bookmarkStart w:id="3957" w:name="_Toc391575374"/>
      <w:r>
        <w:lastRenderedPageBreak/>
        <w:t xml:space="preserve">Table </w:t>
      </w:r>
      <w:r w:rsidR="005832B8">
        <w:fldChar w:fldCharType="begin"/>
      </w:r>
      <w:r w:rsidR="00092D8C">
        <w:instrText xml:space="preserve"> SEQ Table \* ARABIC </w:instrText>
      </w:r>
      <w:r w:rsidR="005832B8">
        <w:fldChar w:fldCharType="separate"/>
      </w:r>
      <w:r w:rsidR="008B56C1">
        <w:rPr>
          <w:noProof/>
        </w:rPr>
        <w:t>232</w:t>
      </w:r>
      <w:r w:rsidR="005832B8">
        <w:rPr>
          <w:noProof/>
        </w:rPr>
        <w:fldChar w:fldCharType="end"/>
      </w:r>
      <w:r>
        <w:rPr>
          <w:rFonts w:hint="eastAsia"/>
        </w:rPr>
        <w:t xml:space="preserve"> </w:t>
      </w:r>
      <w:r w:rsidR="003D58ED" w:rsidRPr="002F5F3A">
        <w:t>Configuring the DAI Logging System Messages</w:t>
      </w:r>
      <w:bookmarkEnd w:id="3956"/>
      <w:bookmarkEnd w:id="3957"/>
    </w:p>
    <w:tbl>
      <w:tblPr>
        <w:tblStyle w:val="CLIWide"/>
        <w:tblW w:w="0" w:type="auto"/>
        <w:tblLook w:val="01E0" w:firstRow="1" w:lastRow="1" w:firstColumn="1" w:lastColumn="1" w:noHBand="0" w:noVBand="0"/>
      </w:tblPr>
      <w:tblGrid>
        <w:gridCol w:w="3984"/>
        <w:gridCol w:w="3948"/>
      </w:tblGrid>
      <w:tr w:rsidR="00D96612" w:rsidRPr="00AF5FC7"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2F5F3A" w:rsidRDefault="00D96612" w:rsidP="006C580C">
            <w:pPr>
              <w:wordWrap/>
              <w:ind w:right="20"/>
              <w:jc w:val="left"/>
              <w:rPr>
                <w:b/>
              </w:rPr>
            </w:pPr>
            <w:r w:rsidRPr="002F5F3A">
              <w:rPr>
                <w:b/>
              </w:rPr>
              <w:t>Command</w:t>
            </w:r>
          </w:p>
        </w:tc>
        <w:tc>
          <w:tcPr>
            <w:tcW w:w="4578" w:type="dxa"/>
          </w:tcPr>
          <w:p w14:paraId="60BD57F7" w14:textId="77777777" w:rsidR="00D96612" w:rsidRPr="002F5F3A" w:rsidRDefault="00D96612" w:rsidP="006C580C">
            <w:pPr>
              <w:wordWrap/>
              <w:ind w:right="20"/>
              <w:jc w:val="left"/>
              <w:rPr>
                <w:b/>
              </w:rPr>
            </w:pPr>
            <w:r w:rsidRPr="002F5F3A">
              <w:rPr>
                <w:b/>
              </w:rPr>
              <w:t>Purpose</w:t>
            </w:r>
          </w:p>
        </w:tc>
      </w:tr>
      <w:tr w:rsidR="00D96612" w:rsidRPr="00AF5FC7" w14:paraId="06850138" w14:textId="77777777" w:rsidTr="000B40CD">
        <w:tc>
          <w:tcPr>
            <w:tcW w:w="4470" w:type="dxa"/>
          </w:tcPr>
          <w:p w14:paraId="0B6DB9A5"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0B779B14" w14:textId="77777777" w:rsidR="00D96612" w:rsidRPr="002F5F3A" w:rsidRDefault="008D442C" w:rsidP="006C580C">
            <w:pPr>
              <w:wordWrap/>
              <w:ind w:right="20"/>
              <w:jc w:val="left"/>
            </w:pPr>
            <w:r>
              <w:t>E</w:t>
            </w:r>
            <w:r w:rsidR="00D96612" w:rsidRPr="002F5F3A">
              <w:t>nter</w:t>
            </w:r>
            <w:r>
              <w:t>s</w:t>
            </w:r>
            <w:r w:rsidR="00D96612" w:rsidRPr="002F5F3A">
              <w:t xml:space="preserve"> global configuration mode </w:t>
            </w:r>
          </w:p>
        </w:tc>
      </w:tr>
      <w:tr w:rsidR="00D96612" w:rsidRPr="00AF5FC7" w14:paraId="2DF53988" w14:textId="77777777" w:rsidTr="000B40CD">
        <w:tc>
          <w:tcPr>
            <w:tcW w:w="4470" w:type="dxa"/>
          </w:tcPr>
          <w:p w14:paraId="378C889A" w14:textId="77777777" w:rsidR="00D96612" w:rsidRPr="002F5F3A" w:rsidRDefault="00D96612" w:rsidP="006C580C">
            <w:pPr>
              <w:wordWrap/>
              <w:ind w:right="20"/>
              <w:jc w:val="left"/>
            </w:pPr>
            <w:r w:rsidRPr="002F5F3A">
              <w:t xml:space="preserve">Switch(config)# </w:t>
            </w:r>
            <w:r w:rsidRPr="002F5F3A">
              <w:rPr>
                <w:b/>
              </w:rPr>
              <w:t xml:space="preserve">ip arp inspection log-buffer logs </w:t>
            </w:r>
            <w:r w:rsidRPr="002F5F3A">
              <w:rPr>
                <w:i/>
              </w:rPr>
              <w:t xml:space="preserve">number_of_messges </w:t>
            </w:r>
            <w:r w:rsidRPr="002F5F3A">
              <w:rPr>
                <w:b/>
              </w:rPr>
              <w:t xml:space="preserve">interval </w:t>
            </w:r>
            <w:r w:rsidRPr="002F5F3A">
              <w:rPr>
                <w:i/>
              </w:rPr>
              <w:t>length_in_seconds</w:t>
            </w:r>
          </w:p>
          <w:p w14:paraId="25614BD2" w14:textId="77777777" w:rsidR="00D96612" w:rsidRPr="002F5F3A" w:rsidRDefault="00D96612" w:rsidP="006C580C">
            <w:pPr>
              <w:wordWrap/>
              <w:ind w:right="20"/>
              <w:jc w:val="left"/>
              <w:rPr>
                <w:i/>
              </w:rPr>
            </w:pPr>
            <w:r w:rsidRPr="002F5F3A">
              <w:t xml:space="preserve">Switch(config)# </w:t>
            </w:r>
            <w:r w:rsidRPr="002F5F3A">
              <w:rPr>
                <w:b/>
              </w:rPr>
              <w:t>no ip arp inspection log-buffer logs</w:t>
            </w:r>
          </w:p>
        </w:tc>
        <w:tc>
          <w:tcPr>
            <w:tcW w:w="4578" w:type="dxa"/>
          </w:tcPr>
          <w:p w14:paraId="20A682E5" w14:textId="77777777" w:rsidR="00D96612" w:rsidRPr="002F5F3A" w:rsidRDefault="008D442C" w:rsidP="006C580C">
            <w:pPr>
              <w:wordWrap/>
              <w:ind w:right="20"/>
              <w:jc w:val="left"/>
            </w:pPr>
            <w:r>
              <w:t>C</w:t>
            </w:r>
            <w:r w:rsidR="00D96612" w:rsidRPr="002F5F3A">
              <w:t>onfigure</w:t>
            </w:r>
            <w:r>
              <w:t>s</w:t>
            </w:r>
            <w:r w:rsidR="00D96612" w:rsidRPr="002F5F3A">
              <w:t xml:space="preserve"> the DAI log buffer </w:t>
            </w:r>
          </w:p>
          <w:p w14:paraId="2EF8493C" w14:textId="77777777" w:rsidR="00D96612" w:rsidRPr="002F5F3A" w:rsidRDefault="00D96612" w:rsidP="006C580C">
            <w:pPr>
              <w:wordWrap/>
              <w:ind w:right="20"/>
              <w:jc w:val="left"/>
            </w:pPr>
          </w:p>
          <w:p w14:paraId="061E4590" w14:textId="77777777" w:rsidR="00D96612" w:rsidRPr="002F5F3A" w:rsidRDefault="00D96612" w:rsidP="006C580C">
            <w:pPr>
              <w:wordWrap/>
              <w:ind w:right="20"/>
              <w:jc w:val="left"/>
            </w:pPr>
          </w:p>
          <w:p w14:paraId="525F52B8" w14:textId="77777777" w:rsidR="00D96612" w:rsidRPr="002F5F3A" w:rsidRDefault="008D442C" w:rsidP="006C580C">
            <w:pPr>
              <w:wordWrap/>
              <w:ind w:right="20"/>
              <w:jc w:val="left"/>
            </w:pPr>
            <w:r>
              <w:t>R</w:t>
            </w:r>
            <w:r w:rsidR="00D96612" w:rsidRPr="002F5F3A">
              <w:t>eturn</w:t>
            </w:r>
            <w:r>
              <w:t>s</w:t>
            </w:r>
            <w:r w:rsidR="00D96612" w:rsidRPr="002F5F3A">
              <w:t xml:space="preserve"> to default </w:t>
            </w:r>
          </w:p>
        </w:tc>
      </w:tr>
      <w:tr w:rsidR="00D96612" w:rsidRPr="00AF5FC7" w14:paraId="1240ECBA" w14:textId="77777777" w:rsidTr="000B40CD">
        <w:tc>
          <w:tcPr>
            <w:tcW w:w="4470" w:type="dxa"/>
          </w:tcPr>
          <w:p w14:paraId="33ACE455"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0AC06720" w14:textId="77777777" w:rsidR="00D96612" w:rsidRPr="002F5F3A" w:rsidRDefault="008D442C" w:rsidP="006C580C">
            <w:pPr>
              <w:wordWrap/>
              <w:ind w:right="20"/>
              <w:jc w:val="left"/>
            </w:pPr>
            <w:r>
              <w:t>R</w:t>
            </w:r>
            <w:r w:rsidR="00D96612" w:rsidRPr="002F5F3A">
              <w:t>eturn</w:t>
            </w:r>
            <w:r>
              <w:t>s</w:t>
            </w:r>
            <w:r w:rsidR="00D96612" w:rsidRPr="002F5F3A">
              <w:t xml:space="preserve"> to enable mode </w:t>
            </w:r>
          </w:p>
        </w:tc>
      </w:tr>
      <w:tr w:rsidR="00D96612" w:rsidRPr="00AF5FC7" w14:paraId="07331535" w14:textId="77777777" w:rsidTr="000B40CD">
        <w:tc>
          <w:tcPr>
            <w:tcW w:w="4470" w:type="dxa"/>
          </w:tcPr>
          <w:p w14:paraId="5FC65497" w14:textId="77777777"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14:paraId="56A80776" w14:textId="77777777" w:rsidR="00D96612" w:rsidRPr="002F5F3A" w:rsidRDefault="008D442C" w:rsidP="006C580C">
            <w:pPr>
              <w:wordWrap/>
              <w:ind w:right="20"/>
              <w:jc w:val="left"/>
            </w:pPr>
            <w:r>
              <w:t>C</w:t>
            </w:r>
            <w:r w:rsidR="00D96612" w:rsidRPr="002F5F3A">
              <w:t>heck</w:t>
            </w:r>
            <w:r>
              <w:t>s out</w:t>
            </w:r>
            <w:r w:rsidR="00D96612" w:rsidRPr="002F5F3A">
              <w:t xml:space="preserve"> the setting </w:t>
            </w:r>
          </w:p>
        </w:tc>
      </w:tr>
    </w:tbl>
    <w:p w14:paraId="4DC155D7" w14:textId="77777777" w:rsidR="00D96612" w:rsidRPr="002F5F3A" w:rsidRDefault="00D96612" w:rsidP="006C580C">
      <w:pPr>
        <w:pStyle w:val="a3"/>
        <w:ind w:left="0" w:right="20"/>
      </w:pPr>
      <w:r w:rsidRPr="002F5F3A">
        <w:t>You must pay attention to the following when you configure the logging system message of DAI:</w:t>
      </w:r>
    </w:p>
    <w:p w14:paraId="0D06ECCE" w14:textId="77777777"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logs </w:t>
      </w:r>
      <w:r w:rsidRPr="00A70820">
        <w:t>number_of_messges</w:t>
      </w:r>
      <w:r w:rsidRPr="00A70820">
        <w:t>’</w:t>
      </w:r>
      <w:r w:rsidRPr="00A70820">
        <w:t xml:space="preserve"> </w:t>
      </w:r>
      <w:r w:rsidRPr="002F5F3A">
        <w:t xml:space="preserve">(default: 5): the range is from 0 to 1024. If it is set to be 0, then log message will not be generated. </w:t>
      </w:r>
    </w:p>
    <w:p w14:paraId="5DB74A30" w14:textId="77777777"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interval </w:t>
      </w:r>
      <w:r w:rsidRPr="00A70820">
        <w:t>length_in_seconds</w:t>
      </w:r>
      <w:r w:rsidRPr="00A70820">
        <w:t>’</w:t>
      </w:r>
      <w:r w:rsidRPr="002F5F3A">
        <w:t xml:space="preserve"> (default: 1): the range is from 0 to 86400 (one day). If it is set to be 0, then a log message will be generated immediately. That means that the log buffer is constantly empty.</w:t>
      </w:r>
    </w:p>
    <w:p w14:paraId="5BA60BD9" w14:textId="77777777" w:rsidR="00D96612" w:rsidRDefault="00D96612" w:rsidP="006C580C">
      <w:pPr>
        <w:pStyle w:val="Randomlist"/>
        <w:tabs>
          <w:tab w:val="clear" w:pos="3968"/>
          <w:tab w:val="num" w:pos="1980"/>
          <w:tab w:val="num" w:pos="3320"/>
        </w:tabs>
        <w:ind w:left="0" w:right="20" w:hanging="403"/>
      </w:pPr>
      <w:r w:rsidRPr="002F5F3A">
        <w:t xml:space="preserve">The system log message shall be generated in the ratio of </w:t>
      </w:r>
      <w:r w:rsidRPr="002F5F3A">
        <w:t>‘</w:t>
      </w:r>
      <w:r w:rsidRPr="00A70820">
        <w:t>number_of_messages</w:t>
      </w:r>
      <w:r w:rsidRPr="00A70820">
        <w:t>’</w:t>
      </w:r>
      <w:r w:rsidRPr="00A70820">
        <w:t xml:space="preserve"> times per </w:t>
      </w:r>
      <w:r w:rsidRPr="00A70820">
        <w:t>‘</w:t>
      </w:r>
      <w:r w:rsidRPr="00A70820">
        <w:t>length_in_seconds</w:t>
      </w:r>
      <w:r w:rsidRPr="00A70820">
        <w:t>’</w:t>
      </w:r>
      <w:r w:rsidRPr="002F5F3A">
        <w:t xml:space="preserve"> </w:t>
      </w:r>
      <w:r w:rsidRPr="00A70820">
        <w:t xml:space="preserve">duration. </w:t>
      </w:r>
    </w:p>
    <w:p w14:paraId="0C2159B4" w14:textId="77777777" w:rsidR="00D96612" w:rsidRPr="00F94A5C" w:rsidRDefault="00D96612" w:rsidP="006C580C">
      <w:pPr>
        <w:pStyle w:val="a3"/>
        <w:ind w:left="0" w:right="20"/>
      </w:pPr>
      <w:r w:rsidRPr="002F5F3A">
        <w:t>The following example shows how to configure the system to generate 12 DA</w:t>
      </w:r>
      <w:r w:rsidR="000B40CD">
        <w:t>I log messages every 2 seconds:</w:t>
      </w:r>
    </w:p>
    <w:tbl>
      <w:tblPr>
        <w:tblStyle w:val="48"/>
        <w:tblW w:w="0" w:type="auto"/>
        <w:tblLook w:val="01E0" w:firstRow="1" w:lastRow="1" w:firstColumn="1" w:lastColumn="1" w:noHBand="0" w:noVBand="0"/>
      </w:tblPr>
      <w:tblGrid>
        <w:gridCol w:w="8045"/>
      </w:tblGrid>
      <w:tr w:rsidR="00D96612" w:rsidRPr="006A5FA0" w14:paraId="0FA03A51" w14:textId="77777777" w:rsidTr="000B40CD">
        <w:tc>
          <w:tcPr>
            <w:tcW w:w="9068" w:type="dxa"/>
          </w:tcPr>
          <w:p w14:paraId="767B0802" w14:textId="77777777" w:rsidR="00D96612" w:rsidRPr="006A5FA0" w:rsidRDefault="00D96612" w:rsidP="006C580C">
            <w:pPr>
              <w:ind w:right="20"/>
            </w:pPr>
            <w:r w:rsidRPr="006A5FA0">
              <w:t xml:space="preserve">Switch# </w:t>
            </w:r>
            <w:r w:rsidRPr="006A5FA0">
              <w:rPr>
                <w:b/>
              </w:rPr>
              <w:t>configure terminal</w:t>
            </w:r>
          </w:p>
          <w:p w14:paraId="68EF28B7" w14:textId="77777777" w:rsidR="00D96612" w:rsidRPr="006A5FA0" w:rsidRDefault="00D96612" w:rsidP="006C580C">
            <w:pPr>
              <w:ind w:right="20"/>
            </w:pPr>
            <w:r w:rsidRPr="006A5FA0">
              <w:t xml:space="preserve">Switch(config)# </w:t>
            </w:r>
            <w:r w:rsidRPr="006A5FA0">
              <w:rPr>
                <w:b/>
              </w:rPr>
              <w:t>ip arp inspection log-buffer logs 12 interval 2</w:t>
            </w:r>
          </w:p>
          <w:p w14:paraId="39F9D537" w14:textId="77777777" w:rsidR="00D96612" w:rsidRPr="006A5FA0" w:rsidRDefault="00D96612" w:rsidP="006C580C">
            <w:pPr>
              <w:ind w:right="20"/>
              <w:jc w:val="left"/>
              <w:rPr>
                <w:b/>
              </w:rPr>
            </w:pPr>
            <w:r w:rsidRPr="006A5FA0">
              <w:t xml:space="preserve">Switch(config)# </w:t>
            </w:r>
            <w:r w:rsidRPr="006A5FA0">
              <w:rPr>
                <w:b/>
              </w:rPr>
              <w:t>end</w:t>
            </w:r>
          </w:p>
          <w:p w14:paraId="40756590" w14:textId="77777777" w:rsidR="00D96612" w:rsidRPr="006A5FA0" w:rsidRDefault="00D96612" w:rsidP="006C580C">
            <w:pPr>
              <w:ind w:right="20"/>
            </w:pPr>
            <w:r w:rsidRPr="006A5FA0">
              <w:t xml:space="preserve">Switch# </w:t>
            </w:r>
            <w:r w:rsidRPr="006A5FA0">
              <w:rPr>
                <w:b/>
              </w:rPr>
              <w:t>show ip arp inspection log</w:t>
            </w:r>
          </w:p>
          <w:p w14:paraId="72C62332" w14:textId="77777777" w:rsidR="00D96612" w:rsidRPr="006A5FA0" w:rsidRDefault="00D96612" w:rsidP="006C580C">
            <w:pPr>
              <w:ind w:right="20"/>
              <w:jc w:val="left"/>
            </w:pPr>
            <w:r w:rsidRPr="006A5FA0">
              <w:t>Total Log Buffer Size: 32</w:t>
            </w:r>
          </w:p>
          <w:p w14:paraId="364125DB" w14:textId="77777777" w:rsidR="00D96612" w:rsidRPr="006A5FA0" w:rsidRDefault="00D96612" w:rsidP="006C580C">
            <w:pPr>
              <w:ind w:right="20"/>
              <w:jc w:val="left"/>
            </w:pPr>
            <w:r w:rsidRPr="006A5FA0">
              <w:t>Syslog rate : 12 entries per 2 seconds.</w:t>
            </w:r>
          </w:p>
          <w:p w14:paraId="7C562396" w14:textId="77777777" w:rsidR="00D96612" w:rsidRPr="006A5FA0" w:rsidRDefault="00D96612" w:rsidP="006C580C">
            <w:pPr>
              <w:ind w:right="20"/>
            </w:pPr>
            <w:r w:rsidRPr="006A5FA0">
              <w:t>No entries in log buffer.</w:t>
            </w:r>
          </w:p>
        </w:tc>
      </w:tr>
    </w:tbl>
    <w:p w14:paraId="10E9DC9E" w14:textId="77777777" w:rsidR="00D96612" w:rsidRDefault="00D96612" w:rsidP="006C580C">
      <w:pPr>
        <w:ind w:right="20"/>
        <w:jc w:val="left"/>
        <w:rPr>
          <w:rFonts w:ascii="굴림" w:eastAsia="굴림" w:hAnsi="굴림" w:cs="Times New Roman"/>
        </w:rPr>
      </w:pPr>
    </w:p>
    <w:p w14:paraId="76C14CCC" w14:textId="77777777" w:rsidR="00D96612" w:rsidRDefault="00D96612" w:rsidP="006C580C">
      <w:pPr>
        <w:pStyle w:val="3"/>
        <w:ind w:left="0" w:right="20"/>
      </w:pPr>
      <w:bookmarkStart w:id="3958" w:name="wp1076226"/>
      <w:bookmarkStart w:id="3959" w:name="_Toc253407660"/>
      <w:bookmarkStart w:id="3960" w:name="_Toc363228731"/>
      <w:bookmarkStart w:id="3961" w:name="_Toc445131106"/>
      <w:r>
        <w:rPr>
          <w:rFonts w:hint="eastAsia"/>
        </w:rPr>
        <w:t>Configuring the DAI Log Filtering</w:t>
      </w:r>
      <w:bookmarkEnd w:id="3958"/>
      <w:bookmarkEnd w:id="3959"/>
      <w:bookmarkEnd w:id="3960"/>
      <w:bookmarkEnd w:id="3961"/>
    </w:p>
    <w:p w14:paraId="70AC1F2C" w14:textId="77777777" w:rsidR="00D96612" w:rsidRPr="002F5F3A" w:rsidRDefault="00D96612" w:rsidP="006C580C">
      <w:pPr>
        <w:pStyle w:val="a3"/>
        <w:ind w:left="0" w:right="20"/>
      </w:pPr>
      <w:r w:rsidRPr="002F5F3A">
        <w:t>After an inspection of ARP packets you can selectively generate the system message according to the result.</w:t>
      </w:r>
    </w:p>
    <w:p w14:paraId="1634DEF0" w14:textId="77777777" w:rsidR="00D96612" w:rsidRDefault="00D96612" w:rsidP="006C580C">
      <w:pPr>
        <w:pStyle w:val="a3"/>
        <w:ind w:left="0" w:right="20"/>
      </w:pPr>
      <w:r w:rsidRPr="002F5F3A">
        <w:t>Use the following commands in order to configure the log filtering of DAI:</w:t>
      </w:r>
    </w:p>
    <w:p w14:paraId="05594BB9" w14:textId="77777777" w:rsidR="006A5FA0" w:rsidRPr="002F5F3A" w:rsidRDefault="006A5FA0" w:rsidP="006C580C">
      <w:pPr>
        <w:pStyle w:val="afffff3"/>
        <w:ind w:left="0" w:right="20"/>
      </w:pPr>
      <w:bookmarkStart w:id="3962" w:name="_Toc391575375"/>
      <w:r>
        <w:t xml:space="preserve">Table </w:t>
      </w:r>
      <w:r w:rsidR="005832B8">
        <w:fldChar w:fldCharType="begin"/>
      </w:r>
      <w:r w:rsidR="00092D8C">
        <w:instrText xml:space="preserve"> SEQ Table \* ARABIC </w:instrText>
      </w:r>
      <w:r w:rsidR="005832B8">
        <w:fldChar w:fldCharType="separate"/>
      </w:r>
      <w:r w:rsidR="008B56C1">
        <w:rPr>
          <w:noProof/>
        </w:rPr>
        <w:t>233</w:t>
      </w:r>
      <w:r w:rsidR="005832B8">
        <w:rPr>
          <w:noProof/>
        </w:rPr>
        <w:fldChar w:fldCharType="end"/>
      </w:r>
      <w:r>
        <w:rPr>
          <w:rFonts w:hint="eastAsia"/>
        </w:rPr>
        <w:t xml:space="preserve"> </w:t>
      </w:r>
      <w:r w:rsidRPr="002F5F3A">
        <w:t>Configuring the DAI Log Filtering</w:t>
      </w:r>
      <w:bookmarkEnd w:id="3962"/>
    </w:p>
    <w:tbl>
      <w:tblPr>
        <w:tblStyle w:val="CLIWide"/>
        <w:tblW w:w="0" w:type="auto"/>
        <w:tblLook w:val="01E0" w:firstRow="1" w:lastRow="1" w:firstColumn="1" w:lastColumn="1" w:noHBand="0" w:noVBand="0"/>
      </w:tblPr>
      <w:tblGrid>
        <w:gridCol w:w="3948"/>
        <w:gridCol w:w="3984"/>
      </w:tblGrid>
      <w:tr w:rsidR="00D96612" w:rsidRPr="00AF5FC7"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2F5F3A" w:rsidRDefault="00D96612" w:rsidP="006C580C">
            <w:pPr>
              <w:wordWrap/>
              <w:ind w:right="20"/>
              <w:jc w:val="left"/>
              <w:rPr>
                <w:b/>
              </w:rPr>
            </w:pPr>
            <w:r w:rsidRPr="002F5F3A">
              <w:rPr>
                <w:b/>
              </w:rPr>
              <w:t>Command</w:t>
            </w:r>
          </w:p>
        </w:tc>
        <w:tc>
          <w:tcPr>
            <w:tcW w:w="4578" w:type="dxa"/>
          </w:tcPr>
          <w:p w14:paraId="0C311792" w14:textId="77777777" w:rsidR="00D96612" w:rsidRPr="002F5F3A" w:rsidRDefault="00D96612" w:rsidP="006C580C">
            <w:pPr>
              <w:wordWrap/>
              <w:ind w:right="20"/>
              <w:jc w:val="left"/>
              <w:rPr>
                <w:b/>
              </w:rPr>
            </w:pPr>
            <w:r w:rsidRPr="002F5F3A">
              <w:rPr>
                <w:b/>
              </w:rPr>
              <w:t>Purpose</w:t>
            </w:r>
          </w:p>
        </w:tc>
      </w:tr>
      <w:tr w:rsidR="00D96612" w:rsidRPr="00AF5FC7" w14:paraId="680E7EA7" w14:textId="77777777" w:rsidTr="000B40CD">
        <w:tc>
          <w:tcPr>
            <w:tcW w:w="4490" w:type="dxa"/>
          </w:tcPr>
          <w:p w14:paraId="127C0923"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3B773A90" w14:textId="77777777" w:rsidR="00D96612" w:rsidRPr="002F5F3A" w:rsidRDefault="008D442C" w:rsidP="006C580C">
            <w:pPr>
              <w:wordWrap/>
              <w:ind w:right="20"/>
              <w:jc w:val="left"/>
            </w:pPr>
            <w:r>
              <w:t xml:space="preserve">Enters </w:t>
            </w:r>
            <w:r w:rsidR="00D96612" w:rsidRPr="002F5F3A">
              <w:t xml:space="preserve">global configuration mode </w:t>
            </w:r>
          </w:p>
        </w:tc>
      </w:tr>
      <w:tr w:rsidR="00D96612" w:rsidRPr="00AF5FC7" w14:paraId="64C2F04E" w14:textId="77777777" w:rsidTr="000B40CD">
        <w:tc>
          <w:tcPr>
            <w:tcW w:w="4490" w:type="dxa"/>
          </w:tcPr>
          <w:p w14:paraId="0F1DAC6E" w14:textId="77777777" w:rsidR="00D96612" w:rsidRPr="002F5F3A" w:rsidRDefault="00D96612" w:rsidP="006C580C">
            <w:pPr>
              <w:wordWrap/>
              <w:ind w:right="20"/>
              <w:jc w:val="left"/>
              <w:rPr>
                <w:i/>
              </w:rPr>
            </w:pPr>
            <w:r w:rsidRPr="002F5F3A">
              <w:t xml:space="preserve">Switch(config)# </w:t>
            </w:r>
            <w:r w:rsidRPr="002F5F3A">
              <w:rPr>
                <w:b/>
              </w:rPr>
              <w:t xml:space="preserve">ip arp inspection VLAN </w:t>
            </w:r>
            <w:r w:rsidRPr="002F5F3A">
              <w:rPr>
                <w:i/>
              </w:rPr>
              <w:t xml:space="preserve">VLAN-id </w:t>
            </w:r>
            <w:r w:rsidRPr="002F5F3A">
              <w:t>{</w:t>
            </w:r>
            <w:r w:rsidRPr="002F5F3A">
              <w:rPr>
                <w:b/>
              </w:rPr>
              <w:t xml:space="preserve">acl-match </w:t>
            </w:r>
            <w:r w:rsidRPr="002F5F3A">
              <w:t>{</w:t>
            </w:r>
            <w:r w:rsidRPr="002F5F3A">
              <w:rPr>
                <w:b/>
              </w:rPr>
              <w:t xml:space="preserve">matchlog </w:t>
            </w:r>
            <w:r w:rsidRPr="002F5F3A">
              <w:t>|</w:t>
            </w:r>
            <w:r w:rsidRPr="002F5F3A">
              <w:rPr>
                <w:b/>
              </w:rPr>
              <w:t xml:space="preserve"> none</w:t>
            </w:r>
            <w:r w:rsidRPr="002F5F3A">
              <w:t xml:space="preserve">} | </w:t>
            </w:r>
            <w:r w:rsidRPr="002F5F3A">
              <w:rPr>
                <w:b/>
              </w:rPr>
              <w:t xml:space="preserve">dhcp-bindings </w:t>
            </w:r>
            <w:r w:rsidRPr="002F5F3A">
              <w:t>{</w:t>
            </w:r>
            <w:r w:rsidRPr="002F5F3A">
              <w:rPr>
                <w:b/>
              </w:rPr>
              <w:t xml:space="preserve">all </w:t>
            </w:r>
            <w:r w:rsidRPr="002F5F3A">
              <w:t xml:space="preserve">| </w:t>
            </w:r>
            <w:r w:rsidRPr="002F5F3A">
              <w:rPr>
                <w:b/>
              </w:rPr>
              <w:t xml:space="preserve">none </w:t>
            </w:r>
            <w:r w:rsidRPr="002F5F3A">
              <w:t xml:space="preserve">| </w:t>
            </w:r>
            <w:r w:rsidRPr="002F5F3A">
              <w:rPr>
                <w:b/>
              </w:rPr>
              <w:t>permit</w:t>
            </w:r>
            <w:r w:rsidRPr="002F5F3A">
              <w:t>}}</w:t>
            </w:r>
          </w:p>
        </w:tc>
        <w:tc>
          <w:tcPr>
            <w:tcW w:w="4578" w:type="dxa"/>
          </w:tcPr>
          <w:p w14:paraId="006CB0B0" w14:textId="77777777" w:rsidR="00D96612" w:rsidRPr="002F5F3A" w:rsidRDefault="008D442C" w:rsidP="006C580C">
            <w:pPr>
              <w:wordWrap/>
              <w:ind w:right="20"/>
              <w:jc w:val="left"/>
            </w:pPr>
            <w:r>
              <w:t>Applies</w:t>
            </w:r>
            <w:r w:rsidR="00D96612" w:rsidRPr="002F5F3A">
              <w:t xml:space="preserve"> log filtering to each VLAN </w:t>
            </w:r>
          </w:p>
        </w:tc>
      </w:tr>
      <w:tr w:rsidR="00D96612" w:rsidRPr="00AF5FC7" w14:paraId="29B9052E" w14:textId="77777777" w:rsidTr="000B40CD">
        <w:tc>
          <w:tcPr>
            <w:tcW w:w="4490" w:type="dxa"/>
          </w:tcPr>
          <w:p w14:paraId="2589CC29"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326A0E72" w14:textId="77777777" w:rsidR="00D96612" w:rsidRPr="002F5F3A" w:rsidRDefault="008D442C" w:rsidP="006C580C">
            <w:pPr>
              <w:wordWrap/>
              <w:ind w:right="20"/>
              <w:jc w:val="left"/>
            </w:pPr>
            <w:r>
              <w:t>R</w:t>
            </w:r>
            <w:r w:rsidR="00D96612" w:rsidRPr="002F5F3A">
              <w:t xml:space="preserve">eturn to enable mode </w:t>
            </w:r>
          </w:p>
        </w:tc>
      </w:tr>
      <w:tr w:rsidR="00D96612" w:rsidRPr="00AF5FC7" w14:paraId="102BCDAC" w14:textId="77777777" w:rsidTr="000B40CD">
        <w:tc>
          <w:tcPr>
            <w:tcW w:w="4490" w:type="dxa"/>
          </w:tcPr>
          <w:p w14:paraId="3A08806A" w14:textId="77777777" w:rsidR="00D96612" w:rsidRPr="002F5F3A" w:rsidRDefault="00D96612" w:rsidP="006C580C">
            <w:pPr>
              <w:wordWrap/>
              <w:ind w:right="20"/>
              <w:jc w:val="left"/>
            </w:pPr>
            <w:r w:rsidRPr="002F5F3A">
              <w:t xml:space="preserve">Switch# </w:t>
            </w:r>
            <w:r w:rsidRPr="002F5F3A">
              <w:rPr>
                <w:b/>
              </w:rPr>
              <w:t>show running-config</w:t>
            </w:r>
          </w:p>
        </w:tc>
        <w:tc>
          <w:tcPr>
            <w:tcW w:w="4578" w:type="dxa"/>
          </w:tcPr>
          <w:p w14:paraId="73334004" w14:textId="77777777" w:rsidR="00D96612" w:rsidRPr="002F5F3A" w:rsidRDefault="008D442C" w:rsidP="006C580C">
            <w:pPr>
              <w:wordWrap/>
              <w:ind w:right="20"/>
              <w:jc w:val="left"/>
            </w:pPr>
            <w:r>
              <w:t>C</w:t>
            </w:r>
            <w:r w:rsidR="00D96612" w:rsidRPr="002F5F3A">
              <w:t>heck</w:t>
            </w:r>
            <w:r>
              <w:t xml:space="preserve"> out</w:t>
            </w:r>
            <w:r w:rsidR="00D96612" w:rsidRPr="002F5F3A">
              <w:t xml:space="preserve"> the setting </w:t>
            </w:r>
          </w:p>
        </w:tc>
      </w:tr>
    </w:tbl>
    <w:p w14:paraId="7B7DE878" w14:textId="77777777" w:rsidR="00D96612" w:rsidRPr="002F5F3A" w:rsidRDefault="00D96612" w:rsidP="006C580C">
      <w:pPr>
        <w:pStyle w:val="a3"/>
        <w:ind w:left="0" w:right="20"/>
      </w:pPr>
      <w:r w:rsidRPr="002F5F3A">
        <w:t>You must pay attention to the following items setting the logging system message of DAI.</w:t>
      </w:r>
    </w:p>
    <w:p w14:paraId="284C2B25" w14:textId="77777777" w:rsidR="00D96612" w:rsidRPr="002F5F3A" w:rsidRDefault="00D96612" w:rsidP="006C580C">
      <w:pPr>
        <w:pStyle w:val="Randomlist"/>
        <w:tabs>
          <w:tab w:val="clear" w:pos="3968"/>
          <w:tab w:val="num" w:pos="1980"/>
          <w:tab w:val="num" w:pos="3320"/>
        </w:tabs>
        <w:ind w:left="0" w:right="20" w:firstLine="0"/>
      </w:pPr>
      <w:r w:rsidRPr="002F5F3A">
        <w:t xml:space="preserve">All denied packets will be logged as default. </w:t>
      </w:r>
    </w:p>
    <w:p w14:paraId="0D20057C" w14:textId="77777777" w:rsidR="00D96612" w:rsidRPr="002F5F3A" w:rsidRDefault="00D96612" w:rsidP="006C580C">
      <w:pPr>
        <w:pStyle w:val="Randomlist"/>
        <w:tabs>
          <w:tab w:val="clear" w:pos="3968"/>
          <w:tab w:val="num" w:pos="1980"/>
          <w:tab w:val="num" w:pos="3320"/>
        </w:tabs>
        <w:ind w:left="0" w:right="20" w:firstLine="0"/>
      </w:pPr>
      <w:r w:rsidRPr="002F5F3A">
        <w:lastRenderedPageBreak/>
        <w:t xml:space="preserve">acl-match matchlog - it makes logging work based upon ACL setting. If </w:t>
      </w:r>
      <w:r w:rsidRPr="002F5F3A">
        <w:t>‘</w:t>
      </w:r>
      <w:r w:rsidRPr="002F5F3A">
        <w:t>matchlog</w:t>
      </w:r>
      <w:r w:rsidRPr="002F5F3A">
        <w:t>’</w:t>
      </w:r>
      <w:r w:rsidRPr="002F5F3A">
        <w:t xml:space="preserve"> is specified and </w:t>
      </w:r>
      <w:r w:rsidRPr="002F5F3A">
        <w:t>‘</w:t>
      </w:r>
      <w:r w:rsidRPr="002F5F3A">
        <w:t>log</w:t>
      </w:r>
      <w:r w:rsidRPr="002F5F3A">
        <w:t>’</w:t>
      </w:r>
      <w:r w:rsidRPr="002F5F3A">
        <w:t xml:space="preserve"> keyword is used in the permit or deny command of ARP access-list configuration, the ARP packets that are permitted or denied by ACL will be logged.</w:t>
      </w:r>
    </w:p>
    <w:p w14:paraId="207F0DC3" w14:textId="77777777" w:rsidR="00D96612" w:rsidRPr="002F5F3A" w:rsidRDefault="00D96612" w:rsidP="006C580C">
      <w:pPr>
        <w:pStyle w:val="Randomlist"/>
        <w:tabs>
          <w:tab w:val="clear" w:pos="3968"/>
          <w:tab w:val="num" w:pos="1980"/>
          <w:tab w:val="num" w:pos="3320"/>
        </w:tabs>
        <w:ind w:left="0" w:right="20" w:firstLine="0"/>
      </w:pPr>
      <w:bookmarkStart w:id="3963" w:name="_Toc253407661"/>
      <w:bookmarkEnd w:id="3963"/>
      <w:r w:rsidRPr="002F5F3A">
        <w:t>acl-match none - it will NOT log for the packets that are consistent with ACL.</w:t>
      </w:r>
    </w:p>
    <w:p w14:paraId="453FAFA8" w14:textId="77777777" w:rsidR="00D96612" w:rsidRPr="002F5F3A" w:rsidRDefault="00D96612" w:rsidP="006C580C">
      <w:pPr>
        <w:pStyle w:val="Randomlist"/>
        <w:tabs>
          <w:tab w:val="clear" w:pos="3968"/>
          <w:tab w:val="num" w:pos="1980"/>
          <w:tab w:val="num" w:pos="3320"/>
        </w:tabs>
        <w:ind w:left="0" w:right="20" w:firstLine="0"/>
      </w:pPr>
      <w:bookmarkStart w:id="3964" w:name="_Toc363228732"/>
      <w:bookmarkEnd w:id="3964"/>
      <w:r w:rsidRPr="002F5F3A">
        <w:t>dhcp-bindings all - it will do log for the packets that are consistent with DHCP binding.</w:t>
      </w:r>
    </w:p>
    <w:p w14:paraId="37429440" w14:textId="77777777" w:rsidR="00D96612" w:rsidRPr="002F5F3A" w:rsidRDefault="00D96612" w:rsidP="006C580C">
      <w:pPr>
        <w:pStyle w:val="Randomlist"/>
        <w:tabs>
          <w:tab w:val="clear" w:pos="3968"/>
          <w:tab w:val="num" w:pos="1980"/>
          <w:tab w:val="num" w:pos="3320"/>
        </w:tabs>
        <w:ind w:left="0" w:right="20" w:firstLine="0"/>
      </w:pPr>
      <w:r w:rsidRPr="002F5F3A">
        <w:t>dhcp-bindings none - it will NOT log for the packets that are consistent with DHCP binding.</w:t>
      </w:r>
    </w:p>
    <w:p w14:paraId="103E3B63" w14:textId="77777777" w:rsidR="00D96612" w:rsidRPr="002F5F3A" w:rsidRDefault="00D96612" w:rsidP="006C580C">
      <w:pPr>
        <w:pStyle w:val="Randomlist"/>
        <w:tabs>
          <w:tab w:val="clear" w:pos="3968"/>
          <w:tab w:val="num" w:pos="1980"/>
          <w:tab w:val="num" w:pos="3320"/>
        </w:tabs>
        <w:ind w:left="0" w:right="20" w:firstLine="0"/>
      </w:pPr>
      <w:bookmarkStart w:id="3965" w:name="_Toc253407662"/>
      <w:bookmarkEnd w:id="3965"/>
      <w:r w:rsidRPr="002F5F3A">
        <w:t>dhcp-bindings permit - it will do log for the packets that are allowed by DHCP binding</w:t>
      </w:r>
    </w:p>
    <w:p w14:paraId="3E78FA2A" w14:textId="77777777" w:rsidR="00D96612" w:rsidRPr="00F94A5C" w:rsidRDefault="00D96612" w:rsidP="006C580C">
      <w:pPr>
        <w:pStyle w:val="a3"/>
        <w:ind w:left="0" w:right="20"/>
      </w:pPr>
      <w:r w:rsidRPr="002F5F3A">
        <w:t>The following example shows how to configure the system not to generate log message for the packet</w:t>
      </w:r>
      <w:r w:rsidR="00DC7270">
        <w:t>s that are consistent with ACL:</w:t>
      </w:r>
    </w:p>
    <w:tbl>
      <w:tblPr>
        <w:tblStyle w:val="48"/>
        <w:tblW w:w="0" w:type="auto"/>
        <w:tblLook w:val="01E0" w:firstRow="1" w:lastRow="1" w:firstColumn="1" w:lastColumn="1" w:noHBand="0" w:noVBand="0"/>
      </w:tblPr>
      <w:tblGrid>
        <w:gridCol w:w="8045"/>
      </w:tblGrid>
      <w:tr w:rsidR="00D96612" w:rsidRPr="006A5FA0" w14:paraId="42925A5C" w14:textId="77777777" w:rsidTr="000B40CD">
        <w:tc>
          <w:tcPr>
            <w:tcW w:w="9048" w:type="dxa"/>
          </w:tcPr>
          <w:p w14:paraId="4221F5C0" w14:textId="77777777" w:rsidR="00D96612" w:rsidRPr="006A5FA0" w:rsidRDefault="00D96612" w:rsidP="006C580C">
            <w:pPr>
              <w:ind w:right="20"/>
            </w:pPr>
            <w:r w:rsidRPr="006A5FA0">
              <w:t xml:space="preserve">Switch# </w:t>
            </w:r>
            <w:r w:rsidRPr="006A5FA0">
              <w:rPr>
                <w:b/>
              </w:rPr>
              <w:t>configure terminal</w:t>
            </w:r>
          </w:p>
          <w:p w14:paraId="2BDD8E15" w14:textId="77777777" w:rsidR="00D96612" w:rsidRPr="006A5FA0" w:rsidRDefault="00D96612" w:rsidP="006C580C">
            <w:pPr>
              <w:ind w:right="20"/>
            </w:pPr>
            <w:r w:rsidRPr="006A5FA0">
              <w:t xml:space="preserve">Switch(config)# </w:t>
            </w:r>
            <w:r w:rsidRPr="006A5FA0">
              <w:rPr>
                <w:b/>
              </w:rPr>
              <w:t>ip arp inspection vlan 200 logging acl-match none</w:t>
            </w:r>
          </w:p>
          <w:p w14:paraId="6DA09278" w14:textId="77777777" w:rsidR="00D96612" w:rsidRPr="006A5FA0" w:rsidRDefault="00D96612" w:rsidP="006C580C">
            <w:pPr>
              <w:ind w:right="20"/>
              <w:jc w:val="left"/>
              <w:rPr>
                <w:b/>
              </w:rPr>
            </w:pPr>
            <w:r w:rsidRPr="006A5FA0">
              <w:t xml:space="preserve">Switch(config)# </w:t>
            </w:r>
            <w:r w:rsidRPr="006A5FA0">
              <w:rPr>
                <w:b/>
              </w:rPr>
              <w:t>end</w:t>
            </w:r>
          </w:p>
          <w:p w14:paraId="441FF370" w14:textId="77777777" w:rsidR="00D96612" w:rsidRPr="006A5FA0" w:rsidRDefault="00D96612" w:rsidP="006C580C">
            <w:pPr>
              <w:ind w:right="20"/>
            </w:pPr>
            <w:r w:rsidRPr="006A5FA0">
              <w:t xml:space="preserve">Switch# </w:t>
            </w:r>
            <w:r w:rsidRPr="006A5FA0">
              <w:rPr>
                <w:b/>
              </w:rPr>
              <w:t>show ip arp inspection</w:t>
            </w:r>
          </w:p>
          <w:p w14:paraId="18CAF49E" w14:textId="77777777" w:rsidR="00D96612" w:rsidRPr="006A5FA0" w:rsidRDefault="00D96612" w:rsidP="006C580C">
            <w:pPr>
              <w:ind w:right="20"/>
              <w:jc w:val="left"/>
            </w:pPr>
            <w:r w:rsidRPr="006A5FA0">
              <w:t>DHCP Snoop Bootstrap       : Disabled</w:t>
            </w:r>
          </w:p>
          <w:p w14:paraId="3D171E93" w14:textId="77777777" w:rsidR="00D96612" w:rsidRPr="006A5FA0" w:rsidRDefault="00D96612" w:rsidP="006C580C">
            <w:pPr>
              <w:ind w:right="20"/>
              <w:jc w:val="left"/>
            </w:pPr>
            <w:r w:rsidRPr="006A5FA0">
              <w:t>Source MAC Validation      : Disabled</w:t>
            </w:r>
          </w:p>
          <w:p w14:paraId="3AFCCAB0" w14:textId="77777777" w:rsidR="00D96612" w:rsidRPr="006A5FA0" w:rsidRDefault="00D96612" w:rsidP="006C580C">
            <w:pPr>
              <w:ind w:right="20"/>
              <w:jc w:val="left"/>
            </w:pPr>
            <w:r w:rsidRPr="006A5FA0">
              <w:t>Destination MAC Validation : Disabled</w:t>
            </w:r>
          </w:p>
          <w:p w14:paraId="0EF8A140" w14:textId="77777777" w:rsidR="00D96612" w:rsidRPr="006A5FA0" w:rsidRDefault="00D96612" w:rsidP="006C580C">
            <w:pPr>
              <w:ind w:right="20"/>
              <w:jc w:val="left"/>
            </w:pPr>
            <w:r w:rsidRPr="006A5FA0">
              <w:t>IP Address Validation      : Disabled</w:t>
            </w:r>
          </w:p>
          <w:p w14:paraId="734EC985" w14:textId="77777777" w:rsidR="00D96612" w:rsidRPr="006A5FA0" w:rsidRDefault="00D96612" w:rsidP="006C580C">
            <w:pPr>
              <w:ind w:right="20"/>
              <w:jc w:val="left"/>
            </w:pPr>
            <w:r w:rsidRPr="006A5FA0">
              <w:t>ARP Field Validation       : Disabled</w:t>
            </w:r>
          </w:p>
          <w:p w14:paraId="3095F924" w14:textId="77777777" w:rsidR="00D96612" w:rsidRPr="006A5FA0" w:rsidRDefault="00D96612" w:rsidP="006C580C">
            <w:pPr>
              <w:ind w:right="20"/>
              <w:jc w:val="left"/>
            </w:pPr>
          </w:p>
          <w:p w14:paraId="04839D71" w14:textId="77777777" w:rsidR="00D96612" w:rsidRPr="006A5FA0" w:rsidRDefault="00D96612" w:rsidP="006C580C">
            <w:pPr>
              <w:ind w:right="20"/>
              <w:jc w:val="left"/>
            </w:pPr>
            <w:r w:rsidRPr="006A5FA0">
              <w:t>Vlan  Config    Operation  ACL Match             Static ACL  ACL Log   DHCP Log</w:t>
            </w:r>
          </w:p>
          <w:p w14:paraId="483BB6D7" w14:textId="77777777" w:rsidR="00D96612" w:rsidRPr="006A5FA0" w:rsidRDefault="00D96612" w:rsidP="006C580C">
            <w:pPr>
              <w:ind w:right="20"/>
              <w:jc w:val="left"/>
            </w:pPr>
            <w:r w:rsidRPr="006A5FA0">
              <w:t>----  --------  ---------  --------------------  ----------  --------- --------</w:t>
            </w:r>
          </w:p>
          <w:p w14:paraId="35E23830" w14:textId="77777777" w:rsidR="00D96612" w:rsidRPr="006A5FA0" w:rsidRDefault="00D96612" w:rsidP="006C580C">
            <w:pPr>
              <w:ind w:right="20"/>
            </w:pPr>
            <w:r w:rsidRPr="006A5FA0">
              <w:t xml:space="preserve"> 200  Enabled   Active                           No          None      Deny</w:t>
            </w:r>
          </w:p>
        </w:tc>
      </w:tr>
    </w:tbl>
    <w:p w14:paraId="03A15BDC" w14:textId="77777777" w:rsidR="00D96612" w:rsidRPr="0017592B" w:rsidRDefault="00D96612" w:rsidP="006C580C">
      <w:pPr>
        <w:ind w:right="20"/>
        <w:jc w:val="left"/>
        <w:rPr>
          <w:rFonts w:ascii="굴림" w:eastAsia="굴림" w:hAnsi="굴림" w:cs="Times New Roman"/>
        </w:rPr>
      </w:pPr>
    </w:p>
    <w:p w14:paraId="604DB1A1" w14:textId="77777777" w:rsidR="00D96612" w:rsidRPr="003F5DC1" w:rsidRDefault="00D96612" w:rsidP="006C580C">
      <w:pPr>
        <w:pStyle w:val="3"/>
        <w:ind w:left="0" w:right="20"/>
      </w:pPr>
      <w:bookmarkStart w:id="3966" w:name="_Toc363228733"/>
      <w:bookmarkStart w:id="3967" w:name="_MON_1241868418"/>
      <w:bookmarkStart w:id="3968" w:name="_Toc445131107"/>
      <w:r>
        <w:rPr>
          <w:rFonts w:hint="eastAsia"/>
        </w:rPr>
        <w:t>Displaying DAI Information</w:t>
      </w:r>
      <w:bookmarkEnd w:id="3966"/>
      <w:bookmarkEnd w:id="3967"/>
      <w:bookmarkEnd w:id="3968"/>
    </w:p>
    <w:p w14:paraId="1FA45BDC" w14:textId="77777777" w:rsidR="00D96612" w:rsidRDefault="00D96612" w:rsidP="006C580C">
      <w:pPr>
        <w:pStyle w:val="a3"/>
        <w:ind w:left="0" w:right="20"/>
      </w:pPr>
      <w:r w:rsidRPr="002F5F3A">
        <w:t>To retrieve information, use the following commands:</w:t>
      </w:r>
    </w:p>
    <w:p w14:paraId="7F64CFC0" w14:textId="77777777" w:rsidR="00C6755A" w:rsidRPr="002F5F3A" w:rsidRDefault="00C6755A" w:rsidP="006C580C">
      <w:pPr>
        <w:pStyle w:val="afffff3"/>
        <w:ind w:left="0" w:right="20"/>
      </w:pPr>
      <w:bookmarkStart w:id="3969" w:name="_Toc391575376"/>
      <w:r>
        <w:t xml:space="preserve">Table </w:t>
      </w:r>
      <w:r w:rsidR="005832B8">
        <w:fldChar w:fldCharType="begin"/>
      </w:r>
      <w:r w:rsidR="00092D8C">
        <w:instrText xml:space="preserve"> SEQ Table \* ARABIC </w:instrText>
      </w:r>
      <w:r w:rsidR="005832B8">
        <w:fldChar w:fldCharType="separate"/>
      </w:r>
      <w:r w:rsidR="008B56C1">
        <w:rPr>
          <w:noProof/>
        </w:rPr>
        <w:t>234</w:t>
      </w:r>
      <w:r w:rsidR="005832B8">
        <w:rPr>
          <w:noProof/>
        </w:rPr>
        <w:fldChar w:fldCharType="end"/>
      </w:r>
      <w:r>
        <w:rPr>
          <w:rFonts w:hint="eastAsia"/>
        </w:rPr>
        <w:t xml:space="preserve"> </w:t>
      </w:r>
      <w:r w:rsidRPr="002F5F3A">
        <w:t>Displaying DAI Information</w:t>
      </w:r>
      <w:bookmarkEnd w:id="3969"/>
    </w:p>
    <w:tbl>
      <w:tblPr>
        <w:tblStyle w:val="CLIWide"/>
        <w:tblW w:w="0" w:type="auto"/>
        <w:tblLook w:val="01E0" w:firstRow="1" w:lastRow="1" w:firstColumn="1" w:lastColumn="1" w:noHBand="0" w:noVBand="0"/>
      </w:tblPr>
      <w:tblGrid>
        <w:gridCol w:w="3911"/>
        <w:gridCol w:w="4021"/>
      </w:tblGrid>
      <w:tr w:rsidR="00D96612" w:rsidRPr="00AF5FC7"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2F5F3A" w:rsidRDefault="00D96612" w:rsidP="006C580C">
            <w:pPr>
              <w:wordWrap/>
              <w:ind w:right="20"/>
              <w:jc w:val="left"/>
              <w:rPr>
                <w:b/>
              </w:rPr>
            </w:pPr>
            <w:r w:rsidRPr="002F5F3A">
              <w:rPr>
                <w:b/>
              </w:rPr>
              <w:t>Command</w:t>
            </w:r>
          </w:p>
        </w:tc>
        <w:tc>
          <w:tcPr>
            <w:tcW w:w="4578" w:type="dxa"/>
          </w:tcPr>
          <w:p w14:paraId="0E0617E1" w14:textId="77777777" w:rsidR="00D96612" w:rsidRPr="002F5F3A" w:rsidRDefault="00D96612" w:rsidP="006C580C">
            <w:pPr>
              <w:wordWrap/>
              <w:ind w:right="20"/>
              <w:jc w:val="left"/>
              <w:rPr>
                <w:b/>
              </w:rPr>
            </w:pPr>
            <w:r w:rsidRPr="002F5F3A">
              <w:rPr>
                <w:b/>
              </w:rPr>
              <w:t>Description</w:t>
            </w:r>
          </w:p>
        </w:tc>
      </w:tr>
      <w:tr w:rsidR="00D96612" w:rsidRPr="00AF5FC7" w14:paraId="1FD4DF99" w14:textId="77777777" w:rsidTr="000B40CD">
        <w:tc>
          <w:tcPr>
            <w:tcW w:w="4470" w:type="dxa"/>
          </w:tcPr>
          <w:p w14:paraId="07A5B408" w14:textId="77777777" w:rsidR="00D96612" w:rsidRPr="002F5F3A" w:rsidRDefault="00D96612" w:rsidP="006C580C">
            <w:pPr>
              <w:wordWrap/>
              <w:ind w:right="20"/>
              <w:jc w:val="left"/>
              <w:rPr>
                <w:b/>
              </w:rPr>
            </w:pPr>
            <w:r w:rsidRPr="002F5F3A">
              <w:rPr>
                <w:b/>
              </w:rPr>
              <w:t>show arp access-list</w:t>
            </w:r>
          </w:p>
        </w:tc>
        <w:tc>
          <w:tcPr>
            <w:tcW w:w="4578" w:type="dxa"/>
          </w:tcPr>
          <w:p w14:paraId="7AF839F8" w14:textId="77777777" w:rsidR="00D96612" w:rsidRPr="002F5F3A" w:rsidRDefault="00D96612" w:rsidP="006C580C">
            <w:pPr>
              <w:wordWrap/>
              <w:ind w:right="20"/>
            </w:pPr>
            <w:r w:rsidRPr="002F5F3A">
              <w:t xml:space="preserve">Shows the information of ARP ACL. </w:t>
            </w:r>
          </w:p>
        </w:tc>
      </w:tr>
      <w:tr w:rsidR="00D96612" w:rsidRPr="00AF5FC7" w14:paraId="5AE4A2C9" w14:textId="77777777" w:rsidTr="000B40CD">
        <w:tc>
          <w:tcPr>
            <w:tcW w:w="4470" w:type="dxa"/>
          </w:tcPr>
          <w:p w14:paraId="4492B7D7" w14:textId="77777777" w:rsidR="00D96612" w:rsidRPr="002F5F3A" w:rsidRDefault="00D96612" w:rsidP="006C580C">
            <w:pPr>
              <w:wordWrap/>
              <w:ind w:right="20"/>
              <w:jc w:val="left"/>
              <w:rPr>
                <w:b/>
              </w:rPr>
            </w:pPr>
            <w:r w:rsidRPr="002F5F3A">
              <w:rPr>
                <w:b/>
              </w:rPr>
              <w:t>show ip arp inspection interfaces</w:t>
            </w:r>
          </w:p>
        </w:tc>
        <w:tc>
          <w:tcPr>
            <w:tcW w:w="4578" w:type="dxa"/>
          </w:tcPr>
          <w:p w14:paraId="4BA382FB" w14:textId="77777777" w:rsidR="00D96612" w:rsidRPr="002F5F3A" w:rsidRDefault="00D96612" w:rsidP="006C580C">
            <w:pPr>
              <w:wordWrap/>
              <w:ind w:right="20"/>
            </w:pPr>
            <w:r w:rsidRPr="002F5F3A">
              <w:t xml:space="preserve">Shows the trust status of the interface. </w:t>
            </w:r>
          </w:p>
        </w:tc>
      </w:tr>
      <w:tr w:rsidR="00D96612" w:rsidRPr="00AF5FC7" w14:paraId="043FDA32" w14:textId="77777777" w:rsidTr="000B40CD">
        <w:tc>
          <w:tcPr>
            <w:tcW w:w="4470" w:type="dxa"/>
          </w:tcPr>
          <w:p w14:paraId="1045DD6D" w14:textId="77777777" w:rsidR="00D96612" w:rsidRPr="002F5F3A" w:rsidRDefault="00D96612" w:rsidP="006C580C">
            <w:pPr>
              <w:wordWrap/>
              <w:ind w:right="20"/>
              <w:jc w:val="left"/>
            </w:pPr>
            <w:r w:rsidRPr="002F5F3A">
              <w:rPr>
                <w:b/>
              </w:rPr>
              <w:t>show ip arp inspection VLAN</w:t>
            </w:r>
            <w:r w:rsidRPr="002F5F3A">
              <w:t xml:space="preserve"> [</w:t>
            </w:r>
            <w:r w:rsidRPr="002F5F3A">
              <w:rPr>
                <w:i/>
              </w:rPr>
              <w:t>VLAN-id</w:t>
            </w:r>
            <w:r w:rsidRPr="002F5F3A">
              <w:t>]</w:t>
            </w:r>
          </w:p>
        </w:tc>
        <w:tc>
          <w:tcPr>
            <w:tcW w:w="4578" w:type="dxa"/>
          </w:tcPr>
          <w:p w14:paraId="634C615B" w14:textId="77777777" w:rsidR="00D96612" w:rsidRPr="002F5F3A" w:rsidRDefault="00D96612" w:rsidP="006C580C">
            <w:pPr>
              <w:wordWrap/>
              <w:ind w:right="20"/>
            </w:pPr>
            <w:r w:rsidRPr="002F5F3A">
              <w:t xml:space="preserve">Shows the DAI configuration and its behavior of a VLAN. </w:t>
            </w:r>
          </w:p>
        </w:tc>
      </w:tr>
      <w:tr w:rsidR="00D96612" w:rsidRPr="00AF5FC7" w14:paraId="42B4947C" w14:textId="77777777" w:rsidTr="000B40CD">
        <w:tc>
          <w:tcPr>
            <w:tcW w:w="4470" w:type="dxa"/>
          </w:tcPr>
          <w:p w14:paraId="20A2667D" w14:textId="77777777" w:rsidR="00D96612" w:rsidRPr="002F5F3A" w:rsidRDefault="00D96612" w:rsidP="006C580C">
            <w:pPr>
              <w:wordWrap/>
              <w:ind w:right="20"/>
              <w:jc w:val="left"/>
              <w:rPr>
                <w:b/>
              </w:rPr>
            </w:pPr>
            <w:r w:rsidRPr="002F5F3A">
              <w:rPr>
                <w:b/>
              </w:rPr>
              <w:t>show ip arp inspection arp-rate</w:t>
            </w:r>
          </w:p>
        </w:tc>
        <w:tc>
          <w:tcPr>
            <w:tcW w:w="4578" w:type="dxa"/>
          </w:tcPr>
          <w:p w14:paraId="11429757" w14:textId="77777777" w:rsidR="00D96612" w:rsidRPr="002F5F3A" w:rsidRDefault="00D96612" w:rsidP="006C580C">
            <w:pPr>
              <w:wordWrap/>
              <w:ind w:right="20"/>
            </w:pPr>
            <w:r w:rsidRPr="002F5F3A">
              <w:t>Shows the rate of ARP packet reception in the interface.</w:t>
            </w:r>
          </w:p>
        </w:tc>
      </w:tr>
    </w:tbl>
    <w:p w14:paraId="24B13583" w14:textId="77777777" w:rsidR="00D96612" w:rsidRDefault="00D96612" w:rsidP="006C580C">
      <w:pPr>
        <w:pStyle w:val="a3"/>
        <w:ind w:left="0" w:right="20"/>
      </w:pPr>
      <w:r w:rsidRPr="002F5F3A">
        <w:t>To retrieve or initialize DAI statistics, use the following commands.</w:t>
      </w:r>
    </w:p>
    <w:p w14:paraId="3D5E9B9C" w14:textId="77777777" w:rsidR="00C6755A" w:rsidRDefault="00C6755A" w:rsidP="006C580C">
      <w:pPr>
        <w:pStyle w:val="afffff3"/>
        <w:ind w:left="0" w:right="20"/>
        <w:rPr>
          <w:rFonts w:ascii="굴림" w:eastAsia="굴림" w:hAnsi="굴림" w:cs="Times New Roman"/>
        </w:rPr>
      </w:pPr>
      <w:bookmarkStart w:id="3970" w:name="_Toc391575377"/>
      <w:r>
        <w:t xml:space="preserve">Table </w:t>
      </w:r>
      <w:r w:rsidR="005832B8">
        <w:fldChar w:fldCharType="begin"/>
      </w:r>
      <w:r w:rsidR="00092D8C">
        <w:instrText xml:space="preserve"> SEQ Table \* ARABIC </w:instrText>
      </w:r>
      <w:r w:rsidR="005832B8">
        <w:fldChar w:fldCharType="separate"/>
      </w:r>
      <w:r w:rsidR="008B56C1">
        <w:rPr>
          <w:noProof/>
        </w:rPr>
        <w:t>235</w:t>
      </w:r>
      <w:r w:rsidR="005832B8">
        <w:rPr>
          <w:noProof/>
        </w:rPr>
        <w:fldChar w:fldCharType="end"/>
      </w:r>
      <w:r>
        <w:rPr>
          <w:rFonts w:hint="eastAsia"/>
        </w:rPr>
        <w:t xml:space="preserve"> </w:t>
      </w:r>
      <w:r w:rsidRPr="002F5F3A">
        <w:t>Initialize DAI Statistics</w:t>
      </w:r>
      <w:bookmarkEnd w:id="3970"/>
    </w:p>
    <w:tbl>
      <w:tblPr>
        <w:tblStyle w:val="CLIWide"/>
        <w:tblW w:w="0" w:type="auto"/>
        <w:tblLook w:val="01E0" w:firstRow="1" w:lastRow="1" w:firstColumn="1" w:lastColumn="1" w:noHBand="0" w:noVBand="0"/>
      </w:tblPr>
      <w:tblGrid>
        <w:gridCol w:w="3911"/>
        <w:gridCol w:w="4021"/>
      </w:tblGrid>
      <w:tr w:rsidR="00D96612" w:rsidRPr="00AF5FC7"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2F5F3A" w:rsidRDefault="00D96612" w:rsidP="006C580C">
            <w:pPr>
              <w:wordWrap/>
              <w:ind w:right="20"/>
              <w:jc w:val="left"/>
              <w:rPr>
                <w:b/>
              </w:rPr>
            </w:pPr>
            <w:r w:rsidRPr="002F5F3A">
              <w:rPr>
                <w:b/>
              </w:rPr>
              <w:t>Command</w:t>
            </w:r>
          </w:p>
        </w:tc>
        <w:tc>
          <w:tcPr>
            <w:tcW w:w="4578" w:type="dxa"/>
          </w:tcPr>
          <w:p w14:paraId="05EC8922" w14:textId="77777777" w:rsidR="00D96612" w:rsidRPr="002F5F3A" w:rsidRDefault="00D96612" w:rsidP="006C580C">
            <w:pPr>
              <w:wordWrap/>
              <w:ind w:right="20"/>
              <w:jc w:val="left"/>
              <w:rPr>
                <w:b/>
              </w:rPr>
            </w:pPr>
            <w:r w:rsidRPr="002F5F3A">
              <w:rPr>
                <w:b/>
              </w:rPr>
              <w:t>Description</w:t>
            </w:r>
          </w:p>
        </w:tc>
      </w:tr>
      <w:tr w:rsidR="00D96612" w:rsidRPr="00AF5FC7" w14:paraId="1E1E5B8A" w14:textId="77777777" w:rsidTr="000B40CD">
        <w:tc>
          <w:tcPr>
            <w:tcW w:w="4470" w:type="dxa"/>
          </w:tcPr>
          <w:p w14:paraId="160ECAC2" w14:textId="77777777" w:rsidR="00D96612" w:rsidRPr="002F5F3A" w:rsidRDefault="00D96612" w:rsidP="006C580C">
            <w:pPr>
              <w:wordWrap/>
              <w:ind w:right="20"/>
              <w:jc w:val="left"/>
              <w:rPr>
                <w:b/>
              </w:rPr>
            </w:pPr>
            <w:r w:rsidRPr="002F5F3A">
              <w:rPr>
                <w:b/>
              </w:rPr>
              <w:t>clear ip arp inspection statistics</w:t>
            </w:r>
          </w:p>
        </w:tc>
        <w:tc>
          <w:tcPr>
            <w:tcW w:w="4578" w:type="dxa"/>
          </w:tcPr>
          <w:p w14:paraId="50851FB6" w14:textId="77777777" w:rsidR="00D96612" w:rsidRPr="002F5F3A" w:rsidRDefault="00D96612" w:rsidP="006C580C">
            <w:pPr>
              <w:wordWrap/>
              <w:ind w:right="20"/>
            </w:pPr>
            <w:r w:rsidRPr="002F5F3A">
              <w:t xml:space="preserve">To initialize DAI statistics </w:t>
            </w:r>
          </w:p>
        </w:tc>
      </w:tr>
      <w:tr w:rsidR="00D96612" w:rsidRPr="00AF5FC7" w14:paraId="6F808E4F" w14:textId="77777777" w:rsidTr="000B40CD">
        <w:tc>
          <w:tcPr>
            <w:tcW w:w="4470" w:type="dxa"/>
          </w:tcPr>
          <w:p w14:paraId="0DAA8F7B" w14:textId="77777777" w:rsidR="00D96612" w:rsidRPr="002F5F3A" w:rsidRDefault="00D96612" w:rsidP="006C580C">
            <w:pPr>
              <w:wordWrap/>
              <w:ind w:right="20"/>
              <w:jc w:val="left"/>
              <w:rPr>
                <w:b/>
              </w:rPr>
            </w:pPr>
            <w:r w:rsidRPr="002F5F3A">
              <w:rPr>
                <w:b/>
              </w:rPr>
              <w:lastRenderedPageBreak/>
              <w:t xml:space="preserve">show ip arp inspection statistics </w:t>
            </w:r>
            <w:r w:rsidRPr="002F5F3A">
              <w:t>[</w:t>
            </w:r>
            <w:r w:rsidRPr="002F5F3A">
              <w:rPr>
                <w:b/>
              </w:rPr>
              <w:t xml:space="preserve">VLAN </w:t>
            </w:r>
            <w:r w:rsidRPr="002F5F3A">
              <w:rPr>
                <w:i/>
              </w:rPr>
              <w:t>VLAN-id</w:t>
            </w:r>
            <w:r w:rsidRPr="002F5F3A">
              <w:t>]</w:t>
            </w:r>
          </w:p>
        </w:tc>
        <w:tc>
          <w:tcPr>
            <w:tcW w:w="4578" w:type="dxa"/>
          </w:tcPr>
          <w:p w14:paraId="634F2D0F" w14:textId="77777777" w:rsidR="00D96612" w:rsidRPr="002F5F3A" w:rsidRDefault="00D96612" w:rsidP="006C580C">
            <w:pPr>
              <w:wordWrap/>
              <w:ind w:right="20"/>
            </w:pPr>
            <w:r w:rsidRPr="002F5F3A">
              <w:t xml:space="preserve">To display the DAI statistics of ARP packets </w:t>
            </w:r>
          </w:p>
        </w:tc>
      </w:tr>
    </w:tbl>
    <w:p w14:paraId="31E06230" w14:textId="77777777" w:rsidR="00D96612" w:rsidRDefault="00D96612" w:rsidP="006C580C">
      <w:pPr>
        <w:pStyle w:val="a3"/>
        <w:ind w:left="0" w:right="20"/>
      </w:pPr>
      <w:r w:rsidRPr="002F5F3A">
        <w:t>To show or initialize the DAI logging information, use the following commands:</w:t>
      </w:r>
    </w:p>
    <w:p w14:paraId="08239E16" w14:textId="77777777" w:rsidR="00C6755A" w:rsidRPr="002F5F3A" w:rsidRDefault="00C6755A" w:rsidP="006C580C">
      <w:pPr>
        <w:pStyle w:val="afffff3"/>
        <w:ind w:left="0" w:right="20"/>
      </w:pPr>
      <w:bookmarkStart w:id="3971" w:name="_Toc391575378"/>
      <w:r>
        <w:t xml:space="preserve">Table </w:t>
      </w:r>
      <w:r w:rsidR="005832B8">
        <w:fldChar w:fldCharType="begin"/>
      </w:r>
      <w:r w:rsidR="00092D8C">
        <w:instrText xml:space="preserve"> SEQ Table \* ARABIC </w:instrText>
      </w:r>
      <w:r w:rsidR="005832B8">
        <w:fldChar w:fldCharType="separate"/>
      </w:r>
      <w:r w:rsidR="008B56C1">
        <w:rPr>
          <w:noProof/>
        </w:rPr>
        <w:t>236</w:t>
      </w:r>
      <w:r w:rsidR="005832B8">
        <w:rPr>
          <w:noProof/>
        </w:rPr>
        <w:fldChar w:fldCharType="end"/>
      </w:r>
      <w:r>
        <w:rPr>
          <w:rFonts w:hint="eastAsia"/>
        </w:rPr>
        <w:t xml:space="preserve"> </w:t>
      </w:r>
      <w:r w:rsidRPr="002F5F3A">
        <w:t>Initialize the DAI logging information</w:t>
      </w:r>
      <w:bookmarkEnd w:id="3971"/>
    </w:p>
    <w:tbl>
      <w:tblPr>
        <w:tblStyle w:val="CLIWide"/>
        <w:tblW w:w="0" w:type="auto"/>
        <w:tblLook w:val="01E0" w:firstRow="1" w:lastRow="1" w:firstColumn="1" w:lastColumn="1" w:noHBand="0" w:noVBand="0"/>
      </w:tblPr>
      <w:tblGrid>
        <w:gridCol w:w="3911"/>
        <w:gridCol w:w="4021"/>
      </w:tblGrid>
      <w:tr w:rsidR="00D96612" w:rsidRPr="00AF5FC7"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2F5F3A" w:rsidRDefault="00D96612" w:rsidP="006C580C">
            <w:pPr>
              <w:wordWrap/>
              <w:ind w:right="20"/>
              <w:jc w:val="left"/>
              <w:rPr>
                <w:b/>
              </w:rPr>
            </w:pPr>
            <w:r w:rsidRPr="002F5F3A">
              <w:rPr>
                <w:b/>
              </w:rPr>
              <w:t>Command</w:t>
            </w:r>
          </w:p>
        </w:tc>
        <w:tc>
          <w:tcPr>
            <w:tcW w:w="4578" w:type="dxa"/>
          </w:tcPr>
          <w:p w14:paraId="6368071D" w14:textId="77777777" w:rsidR="00D96612" w:rsidRPr="002F5F3A" w:rsidRDefault="00D96612" w:rsidP="006C580C">
            <w:pPr>
              <w:wordWrap/>
              <w:ind w:right="20"/>
              <w:jc w:val="left"/>
              <w:rPr>
                <w:b/>
              </w:rPr>
            </w:pPr>
            <w:r w:rsidRPr="002F5F3A">
              <w:rPr>
                <w:b/>
              </w:rPr>
              <w:t>Description</w:t>
            </w:r>
          </w:p>
        </w:tc>
      </w:tr>
      <w:tr w:rsidR="00D96612" w:rsidRPr="00AF5FC7" w14:paraId="37B2CD5A" w14:textId="77777777" w:rsidTr="000B40CD">
        <w:tc>
          <w:tcPr>
            <w:tcW w:w="4470" w:type="dxa"/>
          </w:tcPr>
          <w:p w14:paraId="14FD0B3E" w14:textId="77777777" w:rsidR="00D96612" w:rsidRPr="002F5F3A" w:rsidRDefault="00D96612" w:rsidP="006C580C">
            <w:pPr>
              <w:wordWrap/>
              <w:ind w:right="20"/>
              <w:jc w:val="left"/>
              <w:rPr>
                <w:b/>
              </w:rPr>
            </w:pPr>
            <w:r w:rsidRPr="002F5F3A">
              <w:rPr>
                <w:b/>
              </w:rPr>
              <w:t>clear ip arp inspection log</w:t>
            </w:r>
          </w:p>
        </w:tc>
        <w:tc>
          <w:tcPr>
            <w:tcW w:w="4578" w:type="dxa"/>
          </w:tcPr>
          <w:p w14:paraId="4AA504B7" w14:textId="77777777" w:rsidR="00D96612" w:rsidRPr="002F5F3A" w:rsidRDefault="00D96612" w:rsidP="006C580C">
            <w:pPr>
              <w:wordWrap/>
              <w:ind w:right="20"/>
            </w:pPr>
            <w:r w:rsidRPr="002F5F3A">
              <w:t xml:space="preserve">To initialize DAI log buffer </w:t>
            </w:r>
          </w:p>
        </w:tc>
      </w:tr>
      <w:tr w:rsidR="00D96612" w:rsidRPr="00AF5FC7" w14:paraId="3D8882B4" w14:textId="77777777" w:rsidTr="000B40CD">
        <w:tc>
          <w:tcPr>
            <w:tcW w:w="4470" w:type="dxa"/>
          </w:tcPr>
          <w:p w14:paraId="617CCC9C" w14:textId="77777777" w:rsidR="00D96612" w:rsidRPr="002F5F3A" w:rsidRDefault="00D96612" w:rsidP="006C580C">
            <w:pPr>
              <w:wordWrap/>
              <w:ind w:right="20"/>
              <w:jc w:val="left"/>
              <w:rPr>
                <w:b/>
              </w:rPr>
            </w:pPr>
            <w:r w:rsidRPr="002F5F3A">
              <w:rPr>
                <w:b/>
              </w:rPr>
              <w:t>show ip arp inspection log</w:t>
            </w:r>
          </w:p>
        </w:tc>
        <w:tc>
          <w:tcPr>
            <w:tcW w:w="4578" w:type="dxa"/>
          </w:tcPr>
          <w:p w14:paraId="0BC2717D" w14:textId="77777777" w:rsidR="00D96612" w:rsidRPr="002F5F3A" w:rsidRDefault="00D96612" w:rsidP="006C580C">
            <w:pPr>
              <w:wordWrap/>
              <w:ind w:right="20"/>
            </w:pPr>
            <w:r w:rsidRPr="002F5F3A">
              <w:t xml:space="preserve">To display the configuration and contents of DAI log buffer </w:t>
            </w:r>
          </w:p>
        </w:tc>
      </w:tr>
    </w:tbl>
    <w:p w14:paraId="390B195E" w14:textId="77777777" w:rsidR="00D96612" w:rsidRDefault="00D96612" w:rsidP="006C580C">
      <w:pPr>
        <w:ind w:right="20"/>
        <w:jc w:val="left"/>
        <w:rPr>
          <w:rFonts w:ascii="굴림" w:eastAsia="굴림" w:hAnsi="굴림" w:cs="Times New Roman"/>
        </w:rPr>
      </w:pPr>
    </w:p>
    <w:p w14:paraId="79D90D27" w14:textId="77777777" w:rsidR="00D96612" w:rsidRDefault="00D96612" w:rsidP="006C580C">
      <w:pPr>
        <w:ind w:right="20"/>
        <w:jc w:val="left"/>
        <w:rPr>
          <w:rFonts w:ascii="굴림" w:eastAsia="굴림" w:hAnsi="굴림" w:cs="Times New Roman"/>
        </w:rPr>
      </w:pPr>
    </w:p>
    <w:p w14:paraId="16DA817D" w14:textId="77777777" w:rsidR="00D96612" w:rsidRDefault="00D96612" w:rsidP="0021019A">
      <w:pPr>
        <w:pStyle w:val="2"/>
        <w:ind w:right="20"/>
      </w:pPr>
      <w:bookmarkStart w:id="3972" w:name="_MON_1241869637"/>
      <w:bookmarkStart w:id="3973" w:name="_MON_1271661836"/>
      <w:bookmarkStart w:id="3974" w:name="_MON_1271661896"/>
      <w:bookmarkStart w:id="3975" w:name="_Toc445131108"/>
      <w:r>
        <w:rPr>
          <w:rFonts w:hint="eastAsia"/>
        </w:rPr>
        <w:lastRenderedPageBreak/>
        <w:t xml:space="preserve">DAI </w:t>
      </w:r>
      <w:r w:rsidRPr="00196AFC">
        <w:rPr>
          <w:rFonts w:hint="eastAsia"/>
        </w:rPr>
        <w:t>Configuration</w:t>
      </w:r>
      <w:r>
        <w:rPr>
          <w:rFonts w:hint="eastAsia"/>
        </w:rPr>
        <w:t xml:space="preserve"> Samples</w:t>
      </w:r>
      <w:bookmarkEnd w:id="3972"/>
      <w:bookmarkEnd w:id="3973"/>
      <w:bookmarkEnd w:id="3974"/>
      <w:bookmarkEnd w:id="3975"/>
    </w:p>
    <w:p w14:paraId="57A656AD" w14:textId="77777777" w:rsidR="00D96612" w:rsidRPr="002F5F3A" w:rsidRDefault="00D96612" w:rsidP="006C580C">
      <w:pPr>
        <w:pStyle w:val="a3"/>
        <w:ind w:left="0" w:right="20"/>
      </w:pPr>
      <w:r w:rsidRPr="002F5F3A">
        <w:t>This section includes the following examples:</w:t>
      </w:r>
    </w:p>
    <w:p w14:paraId="23580284" w14:textId="77777777" w:rsidR="00D96612" w:rsidRPr="002F5F3A" w:rsidRDefault="00D96612" w:rsidP="006C580C">
      <w:pPr>
        <w:pStyle w:val="Randomlist"/>
        <w:tabs>
          <w:tab w:val="clear" w:pos="3968"/>
          <w:tab w:val="num" w:pos="1980"/>
          <w:tab w:val="num" w:pos="3320"/>
        </w:tabs>
        <w:ind w:left="0" w:right="20" w:firstLine="0"/>
      </w:pPr>
      <w:r w:rsidRPr="002F5F3A">
        <w:t>Sample One: Interoperate with DHCP Relay</w:t>
      </w:r>
    </w:p>
    <w:p w14:paraId="0265495D" w14:textId="77777777" w:rsidR="00D96612" w:rsidRPr="002F5F3A" w:rsidRDefault="00D96612" w:rsidP="006C580C">
      <w:pPr>
        <w:pStyle w:val="Randomlist"/>
        <w:tabs>
          <w:tab w:val="clear" w:pos="3968"/>
          <w:tab w:val="num" w:pos="1980"/>
          <w:tab w:val="num" w:pos="3320"/>
        </w:tabs>
        <w:ind w:left="0" w:right="20" w:firstLine="0"/>
      </w:pPr>
      <w:r w:rsidRPr="002F5F3A">
        <w:t>Sample Two: Interoperate with DHCP Server</w:t>
      </w:r>
    </w:p>
    <w:p w14:paraId="02BC2C3C" w14:textId="77777777" w:rsidR="00D96612" w:rsidRDefault="00D96612" w:rsidP="006C580C">
      <w:pPr>
        <w:pStyle w:val="3"/>
        <w:ind w:left="0" w:right="20"/>
      </w:pPr>
      <w:bookmarkStart w:id="3976" w:name="_MON_1271662827"/>
      <w:bookmarkStart w:id="3977" w:name="_Toc445131109"/>
      <w:r>
        <w:rPr>
          <w:rFonts w:hint="eastAsia"/>
        </w:rPr>
        <w:t>Sample: Interoperate with DHCP Relay</w:t>
      </w:r>
      <w:bookmarkEnd w:id="3976"/>
      <w:bookmarkEnd w:id="3977"/>
    </w:p>
    <w:p w14:paraId="07F9BD2A" w14:textId="77777777" w:rsidR="00D96612" w:rsidRPr="002F5F3A" w:rsidRDefault="00D96612" w:rsidP="006C580C">
      <w:pPr>
        <w:pStyle w:val="a3"/>
        <w:ind w:left="0" w:right="20"/>
      </w:pPr>
      <w:r w:rsidRPr="002F5F3A">
        <w:t>This example explains how you can configure DAI upon a switch that uses DHCP snoop function. Consider the network in the figure below:</w:t>
      </w:r>
    </w:p>
    <w:p w14:paraId="12DAA3B0" w14:textId="77777777" w:rsidR="00D96612" w:rsidRDefault="000B40CD" w:rsidP="006C580C">
      <w:pPr>
        <w:ind w:leftChars="945" w:left="1701" w:right="20"/>
        <w:jc w:val="left"/>
        <w:rPr>
          <w:rFonts w:ascii="굴림" w:eastAsia="굴림" w:hAnsi="굴림" w:cs="Times New Roman"/>
        </w:rPr>
      </w:pPr>
      <w:bookmarkStart w:id="3978" w:name="_Toc294857238"/>
      <w:bookmarkStart w:id="3979" w:name="_Toc294857401"/>
      <w:bookmarkStart w:id="3980" w:name="_Toc294857467"/>
      <w:bookmarkStart w:id="3981" w:name="_Toc294877610"/>
      <w:bookmarkEnd w:id="3978"/>
      <w:bookmarkEnd w:id="3979"/>
      <w:bookmarkEnd w:id="3980"/>
      <w:bookmarkEnd w:id="3981"/>
      <w:r>
        <w:rPr>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2F5F3A" w:rsidRDefault="00D96612" w:rsidP="006C580C">
      <w:pPr>
        <w:pStyle w:val="a3"/>
        <w:ind w:left="0" w:right="20"/>
      </w:pPr>
      <w:r w:rsidRPr="002F5F3A">
        <w:t xml:space="preserve">L3 switch relays DHCP message to DHCP server via VLAN 10 and connects with host or L2 switch. </w:t>
      </w:r>
    </w:p>
    <w:p w14:paraId="18DD7CC4" w14:textId="77777777" w:rsidR="00D96612" w:rsidRPr="002F5F3A" w:rsidRDefault="00D96612" w:rsidP="006C580C">
      <w:pPr>
        <w:pStyle w:val="a3"/>
        <w:ind w:left="0" w:right="20"/>
      </w:pPr>
      <w:r w:rsidRPr="002F5F3A">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1003"/>
        <w:gridCol w:w="6042"/>
      </w:tblGrid>
      <w:tr w:rsidR="00D96612" w:rsidRPr="002F5F3A" w14:paraId="35C3A563" w14:textId="77777777" w:rsidTr="000B40CD">
        <w:tc>
          <w:tcPr>
            <w:tcW w:w="887" w:type="dxa"/>
            <w:vAlign w:val="center"/>
          </w:tcPr>
          <w:p w14:paraId="040818EA" w14:textId="77777777" w:rsidR="00D96612" w:rsidRPr="002F5F3A" w:rsidRDefault="00D96612" w:rsidP="006C580C">
            <w:pPr>
              <w:pStyle w:val="aa"/>
              <w:spacing w:after="120"/>
              <w:ind w:right="20" w:firstLine="200"/>
              <w:jc w:val="both"/>
            </w:pPr>
            <w:r>
              <w:rPr>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2F5F3A" w:rsidRDefault="00D96612" w:rsidP="006C580C">
            <w:pPr>
              <w:pStyle w:val="aa"/>
              <w:ind w:right="20" w:firstLine="196"/>
              <w:jc w:val="both"/>
              <w:rPr>
                <w:b/>
                <w:bCs/>
              </w:rPr>
            </w:pPr>
            <w:r w:rsidRPr="002F5F3A">
              <w:rPr>
                <w:b/>
                <w:bCs/>
              </w:rPr>
              <w:t>Note</w:t>
            </w:r>
          </w:p>
        </w:tc>
        <w:tc>
          <w:tcPr>
            <w:tcW w:w="6767" w:type="dxa"/>
            <w:vAlign w:val="center"/>
          </w:tcPr>
          <w:p w14:paraId="1D7F3FEA" w14:textId="77777777" w:rsidR="00D96612" w:rsidRPr="002F5F3A" w:rsidRDefault="00D96612" w:rsidP="006C580C">
            <w:pPr>
              <w:pStyle w:val="aa"/>
              <w:ind w:right="20"/>
              <w:jc w:val="both"/>
            </w:pPr>
            <w:r w:rsidRPr="002F5F3A">
              <w:t>The DAI in this configuration depends on DHCP snooping binding information about IP-to-MAC binding information. Refer to DHCP snooping chapter about DHCP snooping configuration.</w:t>
            </w:r>
          </w:p>
        </w:tc>
      </w:tr>
    </w:tbl>
    <w:p w14:paraId="2DAC9557" w14:textId="77777777" w:rsidR="00D96612" w:rsidRDefault="00D96612" w:rsidP="006C580C">
      <w:pPr>
        <w:pStyle w:val="a3"/>
        <w:ind w:left="0" w:right="20"/>
      </w:pPr>
      <w:r w:rsidRPr="002F5F3A">
        <w:t xml:space="preserve">To use DAI on a switch that is enabled for DHCP relay function, do the following steps. </w:t>
      </w:r>
    </w:p>
    <w:p w14:paraId="50EA044B" w14:textId="77777777" w:rsidR="006A5FA0" w:rsidRPr="002F5F3A" w:rsidRDefault="006A5FA0" w:rsidP="006C580C">
      <w:pPr>
        <w:pStyle w:val="afffff3"/>
        <w:ind w:left="0" w:right="20"/>
      </w:pPr>
      <w:bookmarkStart w:id="3982" w:name="_Toc294878137"/>
      <w:bookmarkStart w:id="3983" w:name="_Toc391575379"/>
      <w:r>
        <w:t xml:space="preserve">Table </w:t>
      </w:r>
      <w:r w:rsidR="005832B8">
        <w:fldChar w:fldCharType="begin"/>
      </w:r>
      <w:r w:rsidR="00092D8C">
        <w:instrText xml:space="preserve"> SEQ Table \* ARABIC </w:instrText>
      </w:r>
      <w:r w:rsidR="005832B8">
        <w:fldChar w:fldCharType="separate"/>
      </w:r>
      <w:r w:rsidR="008B56C1">
        <w:rPr>
          <w:noProof/>
        </w:rPr>
        <w:t>237</w:t>
      </w:r>
      <w:r w:rsidR="005832B8">
        <w:rPr>
          <w:noProof/>
        </w:rPr>
        <w:fldChar w:fldCharType="end"/>
      </w:r>
      <w:r>
        <w:rPr>
          <w:rFonts w:hint="eastAsia"/>
        </w:rPr>
        <w:t xml:space="preserve"> </w:t>
      </w:r>
      <w:r w:rsidRPr="002F5F3A">
        <w:t>DAI Configuration</w:t>
      </w:r>
      <w:bookmarkEnd w:id="3982"/>
      <w:bookmarkEnd w:id="3983"/>
    </w:p>
    <w:tbl>
      <w:tblPr>
        <w:tblStyle w:val="CLIWide"/>
        <w:tblW w:w="0" w:type="auto"/>
        <w:tblLook w:val="01E0" w:firstRow="1" w:lastRow="1" w:firstColumn="1" w:lastColumn="1" w:noHBand="0" w:noVBand="0"/>
      </w:tblPr>
      <w:tblGrid>
        <w:gridCol w:w="1022"/>
        <w:gridCol w:w="6910"/>
      </w:tblGrid>
      <w:tr w:rsidR="000B40CD" w:rsidRPr="00AF5FC7"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2F0887" w:rsidRDefault="000B40CD" w:rsidP="006C580C">
            <w:pPr>
              <w:ind w:right="20"/>
              <w:rPr>
                <w:rFonts w:eastAsia="굴림"/>
                <w:b/>
              </w:rPr>
            </w:pPr>
            <w:r w:rsidRPr="002F0887">
              <w:rPr>
                <w:rFonts w:eastAsia="굴림"/>
                <w:b/>
              </w:rPr>
              <w:t>Step</w:t>
            </w:r>
          </w:p>
        </w:tc>
        <w:tc>
          <w:tcPr>
            <w:tcW w:w="7276" w:type="dxa"/>
          </w:tcPr>
          <w:p w14:paraId="515B6099" w14:textId="77777777" w:rsidR="000B40CD" w:rsidRPr="000B40CD" w:rsidRDefault="000B40CD" w:rsidP="006C580C">
            <w:pPr>
              <w:wordWrap/>
              <w:ind w:right="20"/>
              <w:rPr>
                <w:b/>
              </w:rPr>
            </w:pPr>
            <w:r w:rsidRPr="000B40CD">
              <w:rPr>
                <w:rFonts w:hint="eastAsia"/>
                <w:b/>
              </w:rPr>
              <w:t>Descripiton</w:t>
            </w:r>
          </w:p>
        </w:tc>
      </w:tr>
      <w:tr w:rsidR="00D96612" w:rsidRPr="00AF5FC7" w14:paraId="0220A196" w14:textId="77777777" w:rsidTr="00DC7270">
        <w:tc>
          <w:tcPr>
            <w:tcW w:w="1046" w:type="dxa"/>
          </w:tcPr>
          <w:p w14:paraId="412A1F08" w14:textId="77777777" w:rsidR="00D96612" w:rsidRPr="002F0887" w:rsidRDefault="00D96612" w:rsidP="006C580C">
            <w:pPr>
              <w:ind w:right="20"/>
              <w:rPr>
                <w:rFonts w:eastAsia="굴림"/>
                <w:b/>
              </w:rPr>
            </w:pPr>
            <w:r w:rsidRPr="002F0887">
              <w:rPr>
                <w:rFonts w:eastAsia="굴림"/>
                <w:b/>
              </w:rPr>
              <w:t>Step 1</w:t>
            </w:r>
          </w:p>
        </w:tc>
        <w:tc>
          <w:tcPr>
            <w:tcW w:w="7276" w:type="dxa"/>
          </w:tcPr>
          <w:p w14:paraId="07F544BC" w14:textId="77777777" w:rsidR="00D96612" w:rsidRPr="002F5F3A" w:rsidRDefault="00D96612" w:rsidP="006C580C">
            <w:pPr>
              <w:wordWrap/>
              <w:ind w:right="20"/>
            </w:pPr>
            <w:r w:rsidRPr="002F5F3A">
              <w:t>Enables DHCP relay function.</w:t>
            </w:r>
          </w:p>
          <w:p w14:paraId="675A9711" w14:textId="77777777" w:rsidR="00D96612" w:rsidRPr="002F5F3A" w:rsidRDefault="00D96612" w:rsidP="006C580C">
            <w:pPr>
              <w:wordWrap/>
              <w:ind w:right="20"/>
              <w:rPr>
                <w:b/>
                <w:bCs/>
              </w:rPr>
            </w:pPr>
            <w:r w:rsidRPr="002F5F3A">
              <w:t xml:space="preserve">Switch# </w:t>
            </w:r>
            <w:r w:rsidRPr="002F5F3A">
              <w:rPr>
                <w:b/>
                <w:bCs/>
              </w:rPr>
              <w:t>configure terminal</w:t>
            </w:r>
          </w:p>
          <w:p w14:paraId="19625EEA" w14:textId="77777777" w:rsidR="00D96612" w:rsidRPr="002F5F3A" w:rsidRDefault="00D96612" w:rsidP="006C580C">
            <w:pPr>
              <w:wordWrap/>
              <w:ind w:right="20"/>
            </w:pPr>
            <w:r w:rsidRPr="002F5F3A">
              <w:t xml:space="preserve">Switch(config)# </w:t>
            </w:r>
            <w:r w:rsidRPr="002F5F3A">
              <w:rPr>
                <w:b/>
                <w:bCs/>
              </w:rPr>
              <w:t>ip dhcp helper-address 10.1.1.1</w:t>
            </w:r>
          </w:p>
          <w:p w14:paraId="6DDFF485" w14:textId="77777777" w:rsidR="00D96612" w:rsidRPr="002F5F3A" w:rsidRDefault="00D96612" w:rsidP="006C580C">
            <w:pPr>
              <w:wordWrap/>
              <w:ind w:right="20"/>
              <w:rPr>
                <w:b/>
                <w:bCs/>
              </w:rPr>
            </w:pPr>
            <w:r w:rsidRPr="002F5F3A">
              <w:t xml:space="preserve">Switch(config)# </w:t>
            </w:r>
            <w:r w:rsidRPr="002F5F3A">
              <w:rPr>
                <w:b/>
                <w:bCs/>
              </w:rPr>
              <w:t>service dhcp relay</w:t>
            </w:r>
          </w:p>
          <w:p w14:paraId="43B49764" w14:textId="77777777" w:rsidR="00D96612" w:rsidRPr="002F5F3A" w:rsidRDefault="00D96612" w:rsidP="006C580C">
            <w:pPr>
              <w:wordWrap/>
              <w:ind w:right="20"/>
            </w:pPr>
          </w:p>
        </w:tc>
      </w:tr>
      <w:tr w:rsidR="00D96612" w:rsidRPr="00AF5FC7" w14:paraId="2E30FECC" w14:textId="77777777" w:rsidTr="00DC7270">
        <w:tc>
          <w:tcPr>
            <w:tcW w:w="1046" w:type="dxa"/>
          </w:tcPr>
          <w:p w14:paraId="38E3AB32" w14:textId="77777777" w:rsidR="00D96612" w:rsidRPr="002F0887" w:rsidRDefault="00D96612" w:rsidP="006C580C">
            <w:pPr>
              <w:ind w:right="20"/>
              <w:rPr>
                <w:rFonts w:eastAsia="굴림"/>
                <w:b/>
              </w:rPr>
            </w:pPr>
            <w:r w:rsidRPr="002F0887">
              <w:rPr>
                <w:rFonts w:eastAsia="굴림"/>
                <w:b/>
              </w:rPr>
              <w:t>Step 2</w:t>
            </w:r>
          </w:p>
        </w:tc>
        <w:tc>
          <w:tcPr>
            <w:tcW w:w="7276" w:type="dxa"/>
          </w:tcPr>
          <w:p w14:paraId="112B5D62" w14:textId="77777777" w:rsidR="00D96612" w:rsidRPr="002F5F3A" w:rsidRDefault="00D96612" w:rsidP="006C580C">
            <w:pPr>
              <w:wordWrap/>
              <w:ind w:right="20"/>
            </w:pPr>
            <w:r w:rsidRPr="002F5F3A">
              <w:t>To configure IP-to-MAC binding information of host assigned IP from DHCP, enable DHCP snooping within VLAN 10 to build up the IP-to-MAC binding information of a host.</w:t>
            </w:r>
          </w:p>
          <w:p w14:paraId="47AA3644" w14:textId="77777777" w:rsidR="00D96612" w:rsidRPr="002F5F3A" w:rsidRDefault="00D96612" w:rsidP="006C580C">
            <w:pPr>
              <w:wordWrap/>
              <w:ind w:right="20"/>
            </w:pPr>
            <w:r w:rsidRPr="002F5F3A">
              <w:t xml:space="preserve">Switch# </w:t>
            </w:r>
            <w:r w:rsidRPr="002F5F3A">
              <w:rPr>
                <w:b/>
                <w:bCs/>
              </w:rPr>
              <w:t>configure terminal</w:t>
            </w:r>
          </w:p>
          <w:p w14:paraId="67F0BB59" w14:textId="77777777" w:rsidR="00D96612" w:rsidRPr="002F5F3A" w:rsidRDefault="00D96612" w:rsidP="006C580C">
            <w:pPr>
              <w:wordWrap/>
              <w:ind w:right="20"/>
              <w:rPr>
                <w:b/>
                <w:bCs/>
              </w:rPr>
            </w:pPr>
            <w:r w:rsidRPr="002F5F3A">
              <w:lastRenderedPageBreak/>
              <w:t xml:space="preserve">Switch(config)# </w:t>
            </w:r>
            <w:r w:rsidRPr="002F5F3A">
              <w:rPr>
                <w:b/>
                <w:bCs/>
              </w:rPr>
              <w:t>ip dhcp snooping VLAN 1</w:t>
            </w:r>
          </w:p>
          <w:p w14:paraId="19502DB6" w14:textId="77777777" w:rsidR="00D96612" w:rsidRPr="002F5F3A" w:rsidRDefault="00D96612" w:rsidP="006C580C">
            <w:pPr>
              <w:wordWrap/>
              <w:ind w:right="20"/>
            </w:pPr>
            <w:r w:rsidRPr="002F5F3A">
              <w:t xml:space="preserve">Switch(config)# </w:t>
            </w:r>
            <w:r w:rsidRPr="002F5F3A">
              <w:rPr>
                <w:b/>
                <w:bCs/>
              </w:rPr>
              <w:t>ip dhcp snooping VLAN 10</w:t>
            </w:r>
          </w:p>
          <w:p w14:paraId="33F65391" w14:textId="77777777" w:rsidR="00D96612" w:rsidRPr="002F5F3A" w:rsidRDefault="00D96612" w:rsidP="006C580C">
            <w:pPr>
              <w:wordWrap/>
              <w:ind w:right="20"/>
            </w:pPr>
            <w:r w:rsidRPr="002F5F3A">
              <w:t xml:space="preserve">Switch(config)# </w:t>
            </w:r>
            <w:r w:rsidRPr="002F5F3A">
              <w:rPr>
                <w:b/>
                <w:bCs/>
              </w:rPr>
              <w:t>ip dhcp snooping</w:t>
            </w:r>
          </w:p>
          <w:p w14:paraId="0BF0C136" w14:textId="77777777" w:rsidR="00D96612" w:rsidRPr="002F5F3A" w:rsidRDefault="00D96612" w:rsidP="006C580C">
            <w:pPr>
              <w:wordWrap/>
              <w:ind w:right="20"/>
            </w:pPr>
          </w:p>
        </w:tc>
      </w:tr>
      <w:tr w:rsidR="00D96612" w:rsidRPr="00AF5FC7" w14:paraId="2B65B581" w14:textId="77777777" w:rsidTr="00DC7270">
        <w:tc>
          <w:tcPr>
            <w:tcW w:w="1046" w:type="dxa"/>
          </w:tcPr>
          <w:p w14:paraId="28ABAB35" w14:textId="77777777" w:rsidR="00D96612" w:rsidRPr="002F0887" w:rsidRDefault="00D96612" w:rsidP="006C580C">
            <w:pPr>
              <w:ind w:right="20"/>
              <w:rPr>
                <w:rFonts w:eastAsia="굴림"/>
                <w:b/>
              </w:rPr>
            </w:pPr>
            <w:r w:rsidRPr="002F0887">
              <w:rPr>
                <w:rFonts w:eastAsia="굴림"/>
                <w:b/>
              </w:rPr>
              <w:lastRenderedPageBreak/>
              <w:t>Step 3</w:t>
            </w:r>
          </w:p>
        </w:tc>
        <w:tc>
          <w:tcPr>
            <w:tcW w:w="7276" w:type="dxa"/>
          </w:tcPr>
          <w:p w14:paraId="5CD3D496" w14:textId="77777777" w:rsidR="00D96612" w:rsidRPr="002F5F3A" w:rsidRDefault="00D96612" w:rsidP="006C580C">
            <w:pPr>
              <w:wordWrap/>
              <w:ind w:right="20"/>
            </w:pPr>
            <w:r w:rsidRPr="002F5F3A">
              <w:t>To permit ARP packet of switch using static ip, set ARP ACL.</w:t>
            </w:r>
          </w:p>
          <w:p w14:paraId="458F7182" w14:textId="77777777" w:rsidR="00D96612" w:rsidRPr="002F5F3A" w:rsidRDefault="00D96612" w:rsidP="006C580C">
            <w:pPr>
              <w:wordWrap/>
              <w:ind w:right="20"/>
            </w:pPr>
            <w:r w:rsidRPr="002F5F3A">
              <w:t xml:space="preserve">Switch# </w:t>
            </w:r>
            <w:r w:rsidRPr="002F5F3A">
              <w:rPr>
                <w:b/>
                <w:bCs/>
              </w:rPr>
              <w:t>configure terminal</w:t>
            </w:r>
          </w:p>
          <w:p w14:paraId="2B025B19" w14:textId="77777777" w:rsidR="00D96612" w:rsidRPr="002F5F3A" w:rsidRDefault="00D96612" w:rsidP="006C580C">
            <w:pPr>
              <w:wordWrap/>
              <w:ind w:right="20"/>
              <w:rPr>
                <w:b/>
                <w:bCs/>
              </w:rPr>
            </w:pPr>
            <w:r w:rsidRPr="002F5F3A">
              <w:t xml:space="preserve">Switch(config)# </w:t>
            </w:r>
            <w:r w:rsidRPr="002F5F3A">
              <w:rPr>
                <w:b/>
                <w:bCs/>
              </w:rPr>
              <w:t>arp access-list permit-switch</w:t>
            </w:r>
          </w:p>
          <w:p w14:paraId="146DA3E1" w14:textId="77777777" w:rsidR="00D96612" w:rsidRPr="002F5F3A" w:rsidRDefault="00D96612" w:rsidP="006C580C">
            <w:pPr>
              <w:wordWrap/>
              <w:ind w:right="20"/>
              <w:jc w:val="left"/>
              <w:rPr>
                <w:b/>
                <w:bCs/>
              </w:rPr>
            </w:pPr>
            <w:r w:rsidRPr="002F5F3A">
              <w:t xml:space="preserve">Switch(config-arp-nacl)# </w:t>
            </w:r>
            <w:r w:rsidRPr="002F5F3A">
              <w:rPr>
                <w:b/>
                <w:bCs/>
              </w:rPr>
              <w:t>permit ip host 192.168.0.1 mac host 0007.7000.1234</w:t>
            </w:r>
          </w:p>
          <w:p w14:paraId="4D34A164" w14:textId="77777777" w:rsidR="00D96612" w:rsidRPr="002F5F3A" w:rsidRDefault="00D96612" w:rsidP="006C580C">
            <w:pPr>
              <w:wordWrap/>
              <w:ind w:right="20"/>
              <w:rPr>
                <w:b/>
                <w:bCs/>
              </w:rPr>
            </w:pPr>
            <w:r w:rsidRPr="002F5F3A">
              <w:t xml:space="preserve">Switch(config-arp-nacl)# </w:t>
            </w:r>
            <w:r w:rsidRPr="002F5F3A">
              <w:rPr>
                <w:b/>
                <w:bCs/>
              </w:rPr>
              <w:t>exit</w:t>
            </w:r>
          </w:p>
          <w:p w14:paraId="77204B12" w14:textId="77777777" w:rsidR="00D96612" w:rsidRPr="002F5F3A" w:rsidRDefault="00D96612" w:rsidP="006C580C">
            <w:pPr>
              <w:wordWrap/>
              <w:ind w:right="20"/>
              <w:rPr>
                <w:b/>
                <w:bCs/>
              </w:rPr>
            </w:pPr>
            <w:r w:rsidRPr="002F5F3A">
              <w:t xml:space="preserve">Switch(config)# </w:t>
            </w:r>
            <w:r w:rsidRPr="002F5F3A">
              <w:rPr>
                <w:b/>
                <w:bCs/>
              </w:rPr>
              <w:t>ip arp inspection filter permit-switch VLAN 1</w:t>
            </w:r>
          </w:p>
          <w:p w14:paraId="2CECF843" w14:textId="77777777" w:rsidR="00D96612" w:rsidRPr="002F5F3A" w:rsidRDefault="00D96612" w:rsidP="006C580C">
            <w:pPr>
              <w:wordWrap/>
              <w:ind w:right="20"/>
              <w:rPr>
                <w:b/>
                <w:bCs/>
              </w:rPr>
            </w:pPr>
            <w:r w:rsidRPr="002F5F3A">
              <w:t xml:space="preserve">Switch(config)# </w:t>
            </w:r>
            <w:r w:rsidRPr="002F5F3A">
              <w:rPr>
                <w:b/>
                <w:bCs/>
              </w:rPr>
              <w:t>end</w:t>
            </w:r>
          </w:p>
          <w:p w14:paraId="19FCEC99" w14:textId="77777777" w:rsidR="00D96612" w:rsidRPr="002F5F3A" w:rsidRDefault="00D96612" w:rsidP="006C580C">
            <w:pPr>
              <w:wordWrap/>
              <w:ind w:right="20"/>
              <w:rPr>
                <w:b/>
                <w:bCs/>
              </w:rPr>
            </w:pPr>
          </w:p>
          <w:p w14:paraId="170D5D49" w14:textId="77777777" w:rsidR="00D96612" w:rsidRPr="002F5F3A" w:rsidRDefault="00D96612" w:rsidP="006C580C">
            <w:pPr>
              <w:wordWrap/>
              <w:ind w:right="20"/>
            </w:pPr>
            <w:r w:rsidRPr="002F5F3A">
              <w:t>To see if the configuration has been set correctly.</w:t>
            </w:r>
          </w:p>
          <w:p w14:paraId="76C079BB" w14:textId="77777777" w:rsidR="00D96612" w:rsidRPr="002F5F3A" w:rsidRDefault="00D96612" w:rsidP="006C580C">
            <w:pPr>
              <w:wordWrap/>
              <w:ind w:right="20"/>
            </w:pPr>
            <w:r w:rsidRPr="002F5F3A">
              <w:t xml:space="preserve">Switch# </w:t>
            </w:r>
            <w:r w:rsidRPr="002F5F3A">
              <w:rPr>
                <w:b/>
                <w:bCs/>
              </w:rPr>
              <w:t>show ip arp inspection VLAN 1</w:t>
            </w:r>
          </w:p>
          <w:p w14:paraId="510AEE53" w14:textId="77777777" w:rsidR="00D96612" w:rsidRPr="002F5F3A" w:rsidRDefault="00D96612" w:rsidP="006C580C">
            <w:pPr>
              <w:wordWrap/>
              <w:ind w:right="20"/>
              <w:rPr>
                <w:b/>
                <w:bCs/>
              </w:rPr>
            </w:pPr>
          </w:p>
        </w:tc>
      </w:tr>
      <w:tr w:rsidR="00D96612" w:rsidRPr="00AF5FC7" w14:paraId="31931142" w14:textId="77777777" w:rsidTr="00DC7270">
        <w:tc>
          <w:tcPr>
            <w:tcW w:w="1046" w:type="dxa"/>
          </w:tcPr>
          <w:p w14:paraId="77F0D70C" w14:textId="77777777" w:rsidR="00D96612" w:rsidRPr="002F0887" w:rsidRDefault="00D96612" w:rsidP="006C580C">
            <w:pPr>
              <w:ind w:right="20"/>
              <w:rPr>
                <w:rFonts w:eastAsia="굴림"/>
                <w:b/>
              </w:rPr>
            </w:pPr>
            <w:r w:rsidRPr="002F0887">
              <w:rPr>
                <w:rFonts w:eastAsia="굴림"/>
                <w:b/>
              </w:rPr>
              <w:t>Step 4</w:t>
            </w:r>
          </w:p>
        </w:tc>
        <w:tc>
          <w:tcPr>
            <w:tcW w:w="7276" w:type="dxa"/>
          </w:tcPr>
          <w:p w14:paraId="6D76E89C" w14:textId="77777777" w:rsidR="00D96612" w:rsidRPr="002F5F3A" w:rsidRDefault="00D96612" w:rsidP="006C580C">
            <w:pPr>
              <w:wordWrap/>
              <w:ind w:right="20"/>
            </w:pPr>
            <w:r w:rsidRPr="002F5F3A">
              <w:t>Enables DAI to VLAN1 connected with host.</w:t>
            </w:r>
          </w:p>
          <w:p w14:paraId="05C68F41" w14:textId="77777777" w:rsidR="00D96612" w:rsidRPr="002F5F3A" w:rsidRDefault="00D96612" w:rsidP="006C580C">
            <w:pPr>
              <w:wordWrap/>
              <w:ind w:right="20"/>
            </w:pPr>
          </w:p>
          <w:p w14:paraId="2D72575A" w14:textId="77777777" w:rsidR="00D96612" w:rsidRPr="002F5F3A" w:rsidRDefault="00D96612" w:rsidP="006C580C">
            <w:pPr>
              <w:wordWrap/>
              <w:ind w:right="20"/>
            </w:pPr>
            <w:r w:rsidRPr="002F5F3A">
              <w:t xml:space="preserve">Switch# </w:t>
            </w:r>
            <w:r w:rsidRPr="002F5F3A">
              <w:rPr>
                <w:b/>
                <w:bCs/>
              </w:rPr>
              <w:t>configure terminal</w:t>
            </w:r>
          </w:p>
          <w:p w14:paraId="168DEE04" w14:textId="77777777" w:rsidR="00D96612" w:rsidRPr="002F5F3A" w:rsidRDefault="00D96612" w:rsidP="006C580C">
            <w:pPr>
              <w:wordWrap/>
              <w:ind w:right="20"/>
              <w:rPr>
                <w:b/>
                <w:bCs/>
              </w:rPr>
            </w:pPr>
            <w:r w:rsidRPr="002F5F3A">
              <w:t xml:space="preserve">Switch(config)# </w:t>
            </w:r>
            <w:r w:rsidRPr="002F5F3A">
              <w:rPr>
                <w:b/>
                <w:bCs/>
              </w:rPr>
              <w:t>ip arp inspection VLAN 1</w:t>
            </w:r>
          </w:p>
          <w:p w14:paraId="5DF0CC85" w14:textId="77777777" w:rsidR="00D96612" w:rsidRPr="002F5F3A" w:rsidRDefault="00D96612" w:rsidP="006C580C">
            <w:pPr>
              <w:wordWrap/>
              <w:ind w:right="20"/>
              <w:rPr>
                <w:b/>
                <w:bCs/>
              </w:rPr>
            </w:pPr>
            <w:r w:rsidRPr="002F5F3A">
              <w:t xml:space="preserve">Switch(config)# </w:t>
            </w:r>
            <w:r w:rsidRPr="002F5F3A">
              <w:rPr>
                <w:b/>
                <w:bCs/>
              </w:rPr>
              <w:t>end</w:t>
            </w:r>
          </w:p>
          <w:p w14:paraId="79E2E593" w14:textId="77777777" w:rsidR="00D96612" w:rsidRPr="002F5F3A" w:rsidRDefault="00D96612" w:rsidP="006C580C">
            <w:pPr>
              <w:wordWrap/>
              <w:ind w:right="20"/>
            </w:pPr>
          </w:p>
          <w:p w14:paraId="108E41C0" w14:textId="77777777" w:rsidR="00D96612" w:rsidRPr="002F5F3A" w:rsidRDefault="00D96612" w:rsidP="006C580C">
            <w:pPr>
              <w:wordWrap/>
              <w:ind w:right="20"/>
            </w:pPr>
            <w:r w:rsidRPr="002F5F3A">
              <w:t>To see if the configuration has been set correctly.</w:t>
            </w:r>
          </w:p>
          <w:p w14:paraId="3C7D1447" w14:textId="77777777" w:rsidR="00D96612" w:rsidRPr="002F5F3A" w:rsidRDefault="00D96612" w:rsidP="006C580C">
            <w:pPr>
              <w:wordWrap/>
              <w:ind w:right="20"/>
            </w:pPr>
            <w:r w:rsidRPr="002F5F3A">
              <w:t xml:space="preserve">Switch# </w:t>
            </w:r>
            <w:r w:rsidRPr="002F5F3A">
              <w:rPr>
                <w:b/>
                <w:bCs/>
              </w:rPr>
              <w:t>show ip arp inspection VLAN 1</w:t>
            </w:r>
          </w:p>
          <w:p w14:paraId="257FC41B" w14:textId="77777777" w:rsidR="00D96612" w:rsidRPr="002F5F3A" w:rsidRDefault="00D96612" w:rsidP="006C580C">
            <w:pPr>
              <w:wordWrap/>
              <w:ind w:right="20"/>
            </w:pPr>
          </w:p>
        </w:tc>
      </w:tr>
    </w:tbl>
    <w:p w14:paraId="7209D575" w14:textId="77777777" w:rsidR="00D96612" w:rsidRPr="002F5F3A" w:rsidRDefault="00D96612" w:rsidP="006C580C">
      <w:pPr>
        <w:pStyle w:val="a3"/>
        <w:ind w:left="0" w:right="20"/>
      </w:pPr>
      <w:r w:rsidRPr="002F5F3A">
        <w:t xml:space="preserve">The setting of L3 switch is as follows: </w:t>
      </w:r>
    </w:p>
    <w:tbl>
      <w:tblPr>
        <w:tblStyle w:val="48"/>
        <w:tblW w:w="0" w:type="auto"/>
        <w:tblLook w:val="01E0" w:firstRow="1" w:lastRow="1" w:firstColumn="1" w:lastColumn="1" w:noHBand="0" w:noVBand="0"/>
      </w:tblPr>
      <w:tblGrid>
        <w:gridCol w:w="8045"/>
      </w:tblGrid>
      <w:tr w:rsidR="00D96612" w:rsidRPr="006A5FA0" w14:paraId="734FF134" w14:textId="77777777" w:rsidTr="00DC7270">
        <w:tc>
          <w:tcPr>
            <w:tcW w:w="9068" w:type="dxa"/>
          </w:tcPr>
          <w:p w14:paraId="7E4EEA74" w14:textId="77777777" w:rsidR="00D96612" w:rsidRPr="006A5FA0" w:rsidRDefault="00D96612" w:rsidP="006C580C">
            <w:pPr>
              <w:ind w:right="20"/>
              <w:rPr>
                <w:rFonts w:eastAsia="굴림"/>
              </w:rPr>
            </w:pPr>
            <w:r w:rsidRPr="006A5FA0">
              <w:rPr>
                <w:rFonts w:eastAsia="굴림"/>
              </w:rPr>
              <w:t>!</w:t>
            </w:r>
          </w:p>
          <w:p w14:paraId="34855535" w14:textId="77777777" w:rsidR="00D96612" w:rsidRPr="006A5FA0" w:rsidRDefault="00D96612" w:rsidP="006C580C">
            <w:pPr>
              <w:ind w:right="20"/>
              <w:rPr>
                <w:rFonts w:eastAsia="굴림"/>
              </w:rPr>
            </w:pPr>
            <w:r w:rsidRPr="006A5FA0">
              <w:rPr>
                <w:rFonts w:eastAsia="굴림"/>
              </w:rPr>
              <w:t>arp access-list permit-switch</w:t>
            </w:r>
          </w:p>
          <w:p w14:paraId="7A22AFD6" w14:textId="77777777" w:rsidR="00D96612" w:rsidRPr="006A5FA0" w:rsidRDefault="00D96612" w:rsidP="006C580C">
            <w:pPr>
              <w:ind w:right="20"/>
              <w:rPr>
                <w:rFonts w:eastAsia="굴림"/>
              </w:rPr>
            </w:pPr>
            <w:r w:rsidRPr="006A5FA0">
              <w:rPr>
                <w:rFonts w:eastAsia="굴림"/>
              </w:rPr>
              <w:t xml:space="preserve">  permit ip host 192.168.0.1 mac host 0007.7000.1234</w:t>
            </w:r>
          </w:p>
          <w:p w14:paraId="1FC09FED" w14:textId="77777777" w:rsidR="00D96612" w:rsidRPr="006A5FA0" w:rsidRDefault="00D96612" w:rsidP="006C580C">
            <w:pPr>
              <w:ind w:right="20"/>
              <w:rPr>
                <w:rFonts w:eastAsia="굴림"/>
              </w:rPr>
            </w:pPr>
            <w:r w:rsidRPr="006A5FA0">
              <w:rPr>
                <w:rFonts w:eastAsia="굴림"/>
              </w:rPr>
              <w:t>!</w:t>
            </w:r>
          </w:p>
          <w:p w14:paraId="3BC41240" w14:textId="77777777" w:rsidR="00D96612" w:rsidRPr="006A5FA0" w:rsidRDefault="00D96612" w:rsidP="006C580C">
            <w:pPr>
              <w:ind w:right="20"/>
              <w:rPr>
                <w:rFonts w:eastAsia="굴림"/>
              </w:rPr>
            </w:pPr>
            <w:r w:rsidRPr="006A5FA0">
              <w:rPr>
                <w:rFonts w:eastAsia="굴림"/>
              </w:rPr>
              <w:t>ip arp inspection vlan 1</w:t>
            </w:r>
          </w:p>
          <w:p w14:paraId="6BFD0234" w14:textId="77777777" w:rsidR="00D96612" w:rsidRPr="006A5FA0" w:rsidRDefault="00D96612" w:rsidP="006C580C">
            <w:pPr>
              <w:ind w:right="20"/>
              <w:rPr>
                <w:rFonts w:eastAsia="굴림"/>
              </w:rPr>
            </w:pPr>
            <w:r w:rsidRPr="006A5FA0">
              <w:rPr>
                <w:rFonts w:eastAsia="굴림"/>
              </w:rPr>
              <w:t>ip arp inspection filter permit-switch vlan 1</w:t>
            </w:r>
          </w:p>
          <w:p w14:paraId="644A86BD" w14:textId="77777777" w:rsidR="00D96612" w:rsidRPr="006A5FA0" w:rsidRDefault="00D96612" w:rsidP="006C580C">
            <w:pPr>
              <w:ind w:right="20"/>
              <w:rPr>
                <w:rFonts w:eastAsia="굴림"/>
              </w:rPr>
            </w:pPr>
            <w:r w:rsidRPr="006A5FA0">
              <w:rPr>
                <w:rFonts w:eastAsia="굴림"/>
              </w:rPr>
              <w:t>!</w:t>
            </w:r>
          </w:p>
          <w:p w14:paraId="1A1FF89F" w14:textId="77777777" w:rsidR="00D96612" w:rsidRPr="006A5FA0" w:rsidRDefault="00D96612" w:rsidP="006C580C">
            <w:pPr>
              <w:ind w:right="20"/>
              <w:rPr>
                <w:rFonts w:eastAsia="굴림"/>
              </w:rPr>
            </w:pPr>
            <w:r w:rsidRPr="006A5FA0">
              <w:rPr>
                <w:rFonts w:eastAsia="굴림"/>
              </w:rPr>
              <w:t>ip dhcp helper-address 10.1.1.1</w:t>
            </w:r>
          </w:p>
          <w:p w14:paraId="5791BE2F" w14:textId="77777777" w:rsidR="00D96612" w:rsidRPr="006A5FA0" w:rsidRDefault="00D96612" w:rsidP="006C580C">
            <w:pPr>
              <w:ind w:right="20"/>
              <w:rPr>
                <w:rFonts w:eastAsia="굴림"/>
              </w:rPr>
            </w:pPr>
            <w:r w:rsidRPr="006A5FA0">
              <w:rPr>
                <w:rFonts w:eastAsia="굴림"/>
              </w:rPr>
              <w:t>service dhcp relay</w:t>
            </w:r>
          </w:p>
          <w:p w14:paraId="0D39E36D" w14:textId="77777777" w:rsidR="00D96612" w:rsidRPr="006A5FA0" w:rsidRDefault="00D96612" w:rsidP="006C580C">
            <w:pPr>
              <w:ind w:right="20"/>
              <w:rPr>
                <w:rFonts w:eastAsia="굴림"/>
              </w:rPr>
            </w:pPr>
            <w:r w:rsidRPr="006A5FA0">
              <w:rPr>
                <w:rFonts w:eastAsia="굴림"/>
              </w:rPr>
              <w:t>!</w:t>
            </w:r>
          </w:p>
          <w:p w14:paraId="00D6719E" w14:textId="77777777" w:rsidR="00D96612" w:rsidRPr="006A5FA0" w:rsidRDefault="00D96612" w:rsidP="006C580C">
            <w:pPr>
              <w:ind w:right="20"/>
              <w:rPr>
                <w:rFonts w:eastAsia="굴림"/>
              </w:rPr>
            </w:pPr>
            <w:r w:rsidRPr="006A5FA0">
              <w:rPr>
                <w:rFonts w:eastAsia="굴림"/>
              </w:rPr>
              <w:t>ip dhcp snooping vlan 1</w:t>
            </w:r>
          </w:p>
          <w:p w14:paraId="3DD16389" w14:textId="77777777" w:rsidR="00D96612" w:rsidRPr="006A5FA0" w:rsidRDefault="00D96612" w:rsidP="006C580C">
            <w:pPr>
              <w:ind w:right="20"/>
              <w:rPr>
                <w:rFonts w:eastAsia="굴림"/>
              </w:rPr>
            </w:pPr>
            <w:r w:rsidRPr="006A5FA0">
              <w:rPr>
                <w:rFonts w:eastAsia="굴림"/>
              </w:rPr>
              <w:t>ip dhcp snooping vlan 10</w:t>
            </w:r>
          </w:p>
          <w:p w14:paraId="24E44DE6" w14:textId="77777777" w:rsidR="00D96612" w:rsidRPr="006A5FA0" w:rsidRDefault="00D96612" w:rsidP="006C580C">
            <w:pPr>
              <w:ind w:right="20"/>
              <w:rPr>
                <w:rFonts w:eastAsia="굴림"/>
              </w:rPr>
            </w:pPr>
            <w:r w:rsidRPr="006A5FA0">
              <w:rPr>
                <w:rFonts w:eastAsia="굴림"/>
              </w:rPr>
              <w:t>ip dhcp snooping</w:t>
            </w:r>
          </w:p>
          <w:p w14:paraId="658D284D" w14:textId="77777777" w:rsidR="00D96612" w:rsidRPr="006A5FA0" w:rsidRDefault="00D96612" w:rsidP="006C580C">
            <w:pPr>
              <w:ind w:right="20"/>
              <w:rPr>
                <w:rFonts w:eastAsia="굴림"/>
              </w:rPr>
            </w:pPr>
            <w:r w:rsidRPr="006A5FA0">
              <w:rPr>
                <w:rFonts w:eastAsia="굴림"/>
              </w:rPr>
              <w:t>!</w:t>
            </w:r>
          </w:p>
        </w:tc>
      </w:tr>
    </w:tbl>
    <w:p w14:paraId="5CE552EC" w14:textId="77777777" w:rsidR="00D96612" w:rsidRDefault="00D96612" w:rsidP="006C580C">
      <w:pPr>
        <w:ind w:right="20"/>
        <w:rPr>
          <w:rFonts w:ascii="굴림" w:eastAsia="굴림" w:hAnsi="굴림" w:cs="Times New Roman"/>
        </w:rPr>
      </w:pPr>
    </w:p>
    <w:p w14:paraId="64AB0B76" w14:textId="77777777" w:rsidR="003F4897" w:rsidRDefault="00F5522C" w:rsidP="0021019A">
      <w:pPr>
        <w:pStyle w:val="1"/>
        <w:ind w:right="20"/>
      </w:pPr>
      <w:bookmarkStart w:id="3984" w:name="_Toc294879762"/>
      <w:bookmarkStart w:id="3985" w:name="_Toc294880446"/>
      <w:bookmarkStart w:id="3986" w:name="_Toc391378375"/>
      <w:bookmarkStart w:id="3987" w:name="_Toc445131110"/>
      <w:r>
        <w:rPr>
          <w:rFonts w:hint="eastAsia"/>
        </w:rPr>
        <w:lastRenderedPageBreak/>
        <w:t>Qos and ACL</w:t>
      </w:r>
      <w:bookmarkEnd w:id="3984"/>
      <w:bookmarkEnd w:id="3985"/>
      <w:bookmarkEnd w:id="3986"/>
      <w:bookmarkEnd w:id="3987"/>
    </w:p>
    <w:p w14:paraId="10E3A502" w14:textId="77777777" w:rsidR="00F5522C" w:rsidRPr="00F5522C" w:rsidRDefault="00F5522C" w:rsidP="0021019A">
      <w:pPr>
        <w:ind w:right="20"/>
      </w:pPr>
      <w:bookmarkStart w:id="3988" w:name="_Toc294880972"/>
      <w:bookmarkStart w:id="3989" w:name="_Toc294882276"/>
      <w:bookmarkStart w:id="3990" w:name="_Toc294882801"/>
      <w:bookmarkStart w:id="3991" w:name="_Toc295242063"/>
      <w:bookmarkStart w:id="3992" w:name="_Toc295242504"/>
      <w:bookmarkStart w:id="3993" w:name="_Toc295290824"/>
      <w:bookmarkStart w:id="3994" w:name="_Toc295390160"/>
      <w:bookmarkStart w:id="3995" w:name="_Toc295402242"/>
      <w:bookmarkStart w:id="3996" w:name="_Toc295402284"/>
      <w:bookmarkStart w:id="3997" w:name="_Toc295470762"/>
      <w:bookmarkStart w:id="3998" w:name="_Toc295741880"/>
      <w:bookmarkStart w:id="3999" w:name="_Toc295750569"/>
      <w:bookmarkStart w:id="4000" w:name="_Toc295808319"/>
      <w:bookmarkStart w:id="4001" w:name="_Toc295808991"/>
      <w:bookmarkStart w:id="4002" w:name="_Toc295820003"/>
      <w:bookmarkStart w:id="4003" w:name="_Toc295820038"/>
      <w:bookmarkStart w:id="4004" w:name="_Toc295820074"/>
      <w:bookmarkStart w:id="4005" w:name="_Toc295825917"/>
      <w:bookmarkStart w:id="4006" w:name="_Toc295832361"/>
      <w:bookmarkStart w:id="4007" w:name="_Toc295832404"/>
      <w:bookmarkStart w:id="4008" w:name="_Toc295833080"/>
      <w:bookmarkStart w:id="4009" w:name="_Toc295833844"/>
      <w:bookmarkStart w:id="4010" w:name="_Toc295836594"/>
      <w:bookmarkStart w:id="4011" w:name="_Toc295894143"/>
      <w:bookmarkStart w:id="4012" w:name="_Toc295987303"/>
      <w:bookmarkStart w:id="4013" w:name="_Toc296000233"/>
      <w:bookmarkStart w:id="4014" w:name="_Toc296001327"/>
      <w:bookmarkStart w:id="4015" w:name="_Toc296020358"/>
      <w:bookmarkStart w:id="4016" w:name="_Toc296083592"/>
      <w:bookmarkStart w:id="4017" w:name="_Toc296087063"/>
      <w:bookmarkStart w:id="4018" w:name="_Toc296176573"/>
      <w:bookmarkStart w:id="4019" w:name="_Toc296177348"/>
      <w:bookmarkStart w:id="4020" w:name="_Toc296180955"/>
      <w:bookmarkStart w:id="4021" w:name="_Toc296182032"/>
      <w:bookmarkStart w:id="4022" w:name="_Toc296182806"/>
      <w:bookmarkStart w:id="4023" w:name="_Toc296184045"/>
      <w:bookmarkStart w:id="4024" w:name="_Toc296339875"/>
      <w:bookmarkStart w:id="4025" w:name="_Toc296340655"/>
      <w:bookmarkStart w:id="4026" w:name="_Toc296671325"/>
      <w:bookmarkStart w:id="4027" w:name="_Toc296671369"/>
      <w:bookmarkStart w:id="4028" w:name="_Toc296671848"/>
      <w:bookmarkStart w:id="4029" w:name="_Toc296690668"/>
      <w:bookmarkStart w:id="4030" w:name="_Toc296959277"/>
      <w:bookmarkStart w:id="4031" w:name="_Toc297822549"/>
      <w:bookmarkStart w:id="4032" w:name="_Toc306024401"/>
      <w:bookmarkStart w:id="4033" w:name="_Toc306029296"/>
      <w:bookmarkStart w:id="4034" w:name="_Toc306092053"/>
      <w:bookmarkStart w:id="4035" w:name="_Toc306093390"/>
      <w:bookmarkStart w:id="4036" w:name="_Toc306283357"/>
      <w:bookmarkStart w:id="4037" w:name="_Toc306284162"/>
      <w:bookmarkStart w:id="4038" w:name="_Toc306284967"/>
      <w:bookmarkStart w:id="4039" w:name="_Toc325378235"/>
      <w:bookmarkStart w:id="4040" w:name="_Toc327782425"/>
      <w:bookmarkStart w:id="4041" w:name="_Toc329073644"/>
      <w:bookmarkStart w:id="4042" w:name="_Toc329076586"/>
      <w:bookmarkStart w:id="4043" w:name="_Toc335384422"/>
      <w:bookmarkStart w:id="4044" w:name="_Toc335385235"/>
      <w:bookmarkStart w:id="4045" w:name="_Toc335386048"/>
      <w:bookmarkStart w:id="4046" w:name="_Toc335640826"/>
      <w:bookmarkStart w:id="4047" w:name="_Toc336588086"/>
      <w:bookmarkStart w:id="4048" w:name="_Toc336589655"/>
      <w:bookmarkStart w:id="4049" w:name="_Toc336590525"/>
      <w:bookmarkStart w:id="4050" w:name="_Toc336591261"/>
      <w:bookmarkStart w:id="4051" w:name="_Toc336604878"/>
      <w:bookmarkStart w:id="4052" w:name="_Toc336605858"/>
      <w:bookmarkStart w:id="4053" w:name="_Toc337193675"/>
      <w:bookmarkStart w:id="4054" w:name="_Toc337194482"/>
      <w:bookmarkStart w:id="4055" w:name="_Toc337195558"/>
      <w:bookmarkStart w:id="4056" w:name="_Toc337196318"/>
      <w:bookmarkStart w:id="4057" w:name="_Toc337197078"/>
      <w:bookmarkStart w:id="4058" w:name="_Toc337199468"/>
      <w:bookmarkStart w:id="4059" w:name="_Toc337200266"/>
      <w:bookmarkStart w:id="4060" w:name="_Toc337201182"/>
      <w:bookmarkStart w:id="4061" w:name="_Toc337728709"/>
      <w:bookmarkStart w:id="4062" w:name="_Toc337819182"/>
      <w:bookmarkStart w:id="4063" w:name="_Toc338756006"/>
      <w:bookmarkStart w:id="4064" w:name="_Toc339539519"/>
      <w:bookmarkStart w:id="4065" w:name="_Toc340647731"/>
      <w:bookmarkStart w:id="4066" w:name="_Toc340663651"/>
      <w:bookmarkStart w:id="4067" w:name="_Toc341455541"/>
      <w:bookmarkStart w:id="4068" w:name="_Toc341693779"/>
      <w:bookmarkStart w:id="4069" w:name="_Toc341699513"/>
      <w:bookmarkStart w:id="4070" w:name="_Toc341886337"/>
      <w:bookmarkStart w:id="4071" w:name="_Toc341976134"/>
      <w:bookmarkStart w:id="4072" w:name="_Toc342046104"/>
      <w:bookmarkStart w:id="4073" w:name="_Toc343863889"/>
      <w:bookmarkStart w:id="4074" w:name="_Toc348529239"/>
      <w:bookmarkStart w:id="4075" w:name="_Toc348536313"/>
      <w:bookmarkStart w:id="4076" w:name="_Toc348537257"/>
      <w:bookmarkStart w:id="4077" w:name="_Toc348538202"/>
      <w:bookmarkStart w:id="4078" w:name="_Toc348539147"/>
      <w:bookmarkStart w:id="4079" w:name="_Toc348540092"/>
      <w:bookmarkStart w:id="4080" w:name="_Toc348541037"/>
      <w:bookmarkStart w:id="4081" w:name="_Toc348541982"/>
      <w:bookmarkStart w:id="4082" w:name="_Toc348542927"/>
      <w:bookmarkStart w:id="4083" w:name="_Toc348624852"/>
      <w:bookmarkStart w:id="4084" w:name="_Toc348625797"/>
      <w:bookmarkStart w:id="4085" w:name="_Toc354409718"/>
      <w:bookmarkStart w:id="4086" w:name="_Toc354416033"/>
      <w:bookmarkStart w:id="4087" w:name="_Toc277777835"/>
      <w:bookmarkStart w:id="4088" w:name="_Toc363228735"/>
      <w:bookmarkStart w:id="4089" w:name="_Toc337198727"/>
      <w:bookmarkStart w:id="4090" w:name="_Toc354416386"/>
      <w:bookmarkStart w:id="4091" w:name="_Toc254870967"/>
    </w:p>
    <w:p w14:paraId="083DE9DD" w14:textId="77777777" w:rsidR="00F5522C" w:rsidRPr="002F5F3A" w:rsidRDefault="00F5522C" w:rsidP="0021019A">
      <w:pPr>
        <w:pStyle w:val="a3"/>
        <w:ind w:right="20"/>
      </w:pPr>
      <w:r w:rsidRPr="002F5F3A">
        <w:t>This chapter describes the QoS configuration and the ACL of system.</w:t>
      </w:r>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p>
    <w:p w14:paraId="4A41763C" w14:textId="77777777" w:rsidR="00F5522C" w:rsidRDefault="00F5522C" w:rsidP="0021019A">
      <w:pPr>
        <w:ind w:right="20"/>
      </w:pPr>
    </w:p>
    <w:p w14:paraId="4C61C96B" w14:textId="77777777" w:rsidR="00F5522C" w:rsidRDefault="00F5522C" w:rsidP="0021019A">
      <w:pPr>
        <w:ind w:right="20"/>
      </w:pPr>
      <w:r>
        <w:br w:type="page"/>
      </w:r>
    </w:p>
    <w:p w14:paraId="5E78DDBE" w14:textId="77777777" w:rsidR="00F5522C" w:rsidRDefault="00F5522C" w:rsidP="0021019A">
      <w:pPr>
        <w:pStyle w:val="2"/>
        <w:ind w:right="20"/>
      </w:pPr>
      <w:bookmarkStart w:id="4092" w:name="_Toc277777853"/>
      <w:bookmarkStart w:id="4093" w:name="_Toc361679402"/>
      <w:bookmarkStart w:id="4094" w:name="_Toc445131111"/>
      <w:r>
        <w:rPr>
          <w:rFonts w:hint="eastAsia"/>
        </w:rPr>
        <w:lastRenderedPageBreak/>
        <w:t>QOS</w:t>
      </w:r>
      <w:bookmarkEnd w:id="4092"/>
      <w:bookmarkEnd w:id="4093"/>
      <w:bookmarkEnd w:id="4094"/>
    </w:p>
    <w:p w14:paraId="5DDFB3FD" w14:textId="77777777" w:rsidR="00F5522C" w:rsidRDefault="00F5522C" w:rsidP="00466742">
      <w:pPr>
        <w:pStyle w:val="3"/>
        <w:ind w:left="0" w:right="20"/>
      </w:pPr>
      <w:bookmarkStart w:id="4095" w:name="_Toc277777837"/>
      <w:bookmarkStart w:id="4096" w:name="_Toc363228737"/>
      <w:bookmarkStart w:id="4097" w:name="_Toc445131112"/>
      <w:r w:rsidRPr="00DC7270">
        <w:t>Global</w:t>
      </w:r>
      <w:r w:rsidRPr="002F5F3A">
        <w:t xml:space="preserve"> Configuration</w:t>
      </w:r>
      <w:bookmarkEnd w:id="4095"/>
      <w:bookmarkEnd w:id="4096"/>
      <w:bookmarkEnd w:id="4097"/>
    </w:p>
    <w:p w14:paraId="6A08D550" w14:textId="77777777" w:rsidR="00F5522C" w:rsidRDefault="00F5522C" w:rsidP="00466742">
      <w:pPr>
        <w:pStyle w:val="a3"/>
        <w:ind w:left="0" w:right="20"/>
      </w:pPr>
      <w:r w:rsidRPr="002F5F3A">
        <w:t>Use the following commands to enable QOS global.</w:t>
      </w:r>
    </w:p>
    <w:p w14:paraId="6FEC472F" w14:textId="77777777" w:rsidR="00F5522C" w:rsidRDefault="006A4BB0" w:rsidP="00466742">
      <w:pPr>
        <w:pStyle w:val="afffff3"/>
        <w:ind w:left="0" w:right="20"/>
      </w:pPr>
      <w:bookmarkStart w:id="4098" w:name="_Toc254870968"/>
      <w:bookmarkStart w:id="4099" w:name="_Toc277777854"/>
      <w:bookmarkStart w:id="4100" w:name="_Toc361679403"/>
      <w:bookmarkStart w:id="4101" w:name="_Toc391575380"/>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238</w:t>
      </w:r>
      <w:r w:rsidR="005832B8">
        <w:fldChar w:fldCharType="end"/>
      </w:r>
      <w:r w:rsidR="00F5522C">
        <w:t xml:space="preserve"> </w:t>
      </w:r>
      <w:bookmarkEnd w:id="4098"/>
      <w:bookmarkEnd w:id="4099"/>
      <w:bookmarkEnd w:id="4100"/>
      <w:r w:rsidR="00F5522C" w:rsidRPr="002F5F3A">
        <w:t>QOS Global Configuration Command</w:t>
      </w:r>
      <w:bookmarkEnd w:id="4101"/>
    </w:p>
    <w:tbl>
      <w:tblPr>
        <w:tblStyle w:val="CLIWide"/>
        <w:tblW w:w="0" w:type="auto"/>
        <w:tblLook w:val="01E0" w:firstRow="1" w:lastRow="1" w:firstColumn="1" w:lastColumn="1" w:noHBand="0" w:noVBand="0"/>
      </w:tblPr>
      <w:tblGrid>
        <w:gridCol w:w="2693"/>
        <w:gridCol w:w="4088"/>
        <w:gridCol w:w="1151"/>
      </w:tblGrid>
      <w:tr w:rsidR="00F5522C"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2F5F3A" w:rsidRDefault="00F5522C" w:rsidP="00466742">
            <w:pPr>
              <w:wordWrap/>
              <w:ind w:right="20"/>
              <w:rPr>
                <w:b/>
                <w:bCs/>
              </w:rPr>
            </w:pPr>
            <w:r w:rsidRPr="002F5F3A">
              <w:rPr>
                <w:b/>
                <w:bCs/>
              </w:rPr>
              <w:t>Command</w:t>
            </w:r>
          </w:p>
        </w:tc>
        <w:tc>
          <w:tcPr>
            <w:tcW w:w="4820" w:type="dxa"/>
          </w:tcPr>
          <w:p w14:paraId="34075E17" w14:textId="77777777" w:rsidR="00F5522C" w:rsidRPr="002F5F3A" w:rsidRDefault="00F5522C" w:rsidP="00466742">
            <w:pPr>
              <w:pStyle w:val="ac"/>
            </w:pPr>
            <w:r w:rsidRPr="002F5F3A">
              <w:t>Description</w:t>
            </w:r>
          </w:p>
        </w:tc>
        <w:tc>
          <w:tcPr>
            <w:tcW w:w="1183" w:type="dxa"/>
          </w:tcPr>
          <w:p w14:paraId="19B17438" w14:textId="77777777" w:rsidR="00F5522C" w:rsidRPr="002F5F3A" w:rsidRDefault="00F5522C" w:rsidP="00466742">
            <w:pPr>
              <w:pStyle w:val="ac"/>
            </w:pPr>
            <w:r w:rsidRPr="002F5F3A">
              <w:t>Mode</w:t>
            </w:r>
          </w:p>
        </w:tc>
      </w:tr>
      <w:tr w:rsidR="00F5522C" w14:paraId="694473C4" w14:textId="77777777" w:rsidTr="00DC7270">
        <w:tc>
          <w:tcPr>
            <w:tcW w:w="3076" w:type="dxa"/>
          </w:tcPr>
          <w:p w14:paraId="52314B2E" w14:textId="77777777" w:rsidR="00F5522C" w:rsidRPr="002F5F3A" w:rsidRDefault="00F5522C" w:rsidP="00466742">
            <w:pPr>
              <w:wordWrap/>
              <w:ind w:right="20"/>
            </w:pPr>
            <w:r w:rsidRPr="002F5F3A">
              <w:rPr>
                <w:b/>
                <w:bCs/>
              </w:rPr>
              <w:t xml:space="preserve">mls qos </w:t>
            </w:r>
          </w:p>
        </w:tc>
        <w:tc>
          <w:tcPr>
            <w:tcW w:w="4820" w:type="dxa"/>
          </w:tcPr>
          <w:p w14:paraId="481DFC0D" w14:textId="77777777" w:rsidR="00F5522C" w:rsidRPr="002F5F3A" w:rsidRDefault="00F5522C" w:rsidP="00466742">
            <w:pPr>
              <w:wordWrap/>
              <w:ind w:right="20"/>
            </w:pPr>
            <w:r w:rsidRPr="002F5F3A">
              <w:t xml:space="preserve">Enables QOS global configuration </w:t>
            </w:r>
          </w:p>
        </w:tc>
        <w:tc>
          <w:tcPr>
            <w:tcW w:w="1183" w:type="dxa"/>
          </w:tcPr>
          <w:p w14:paraId="415B5E7B" w14:textId="77777777" w:rsidR="00F5522C" w:rsidRPr="002F5F3A" w:rsidRDefault="00F5522C" w:rsidP="00466742">
            <w:pPr>
              <w:wordWrap/>
              <w:ind w:right="20"/>
            </w:pPr>
            <w:r w:rsidRPr="002F5F3A">
              <w:t>Config</w:t>
            </w:r>
          </w:p>
        </w:tc>
      </w:tr>
      <w:tr w:rsidR="00F5522C" w14:paraId="0D656EEF" w14:textId="77777777" w:rsidTr="00DC7270">
        <w:tc>
          <w:tcPr>
            <w:tcW w:w="3076" w:type="dxa"/>
          </w:tcPr>
          <w:p w14:paraId="021A134E" w14:textId="77777777" w:rsidR="00F5522C" w:rsidRPr="002F5F3A" w:rsidRDefault="00F5522C" w:rsidP="00466742">
            <w:pPr>
              <w:wordWrap/>
              <w:ind w:right="20"/>
            </w:pPr>
            <w:r w:rsidRPr="002F5F3A">
              <w:rPr>
                <w:b/>
                <w:bCs/>
              </w:rPr>
              <w:t xml:space="preserve">no mls qos </w:t>
            </w:r>
          </w:p>
        </w:tc>
        <w:tc>
          <w:tcPr>
            <w:tcW w:w="4820" w:type="dxa"/>
          </w:tcPr>
          <w:p w14:paraId="3D63366F" w14:textId="77777777" w:rsidR="00F5522C" w:rsidRPr="002F5F3A" w:rsidRDefault="00F5522C" w:rsidP="00466742">
            <w:pPr>
              <w:wordWrap/>
              <w:ind w:right="20"/>
            </w:pPr>
            <w:r w:rsidRPr="002F5F3A">
              <w:t xml:space="preserve">Disables QOS global configuration </w:t>
            </w:r>
          </w:p>
        </w:tc>
        <w:tc>
          <w:tcPr>
            <w:tcW w:w="1183" w:type="dxa"/>
          </w:tcPr>
          <w:p w14:paraId="222C026A" w14:textId="77777777" w:rsidR="00F5522C" w:rsidRPr="002F5F3A" w:rsidRDefault="00F5522C" w:rsidP="00466742">
            <w:pPr>
              <w:wordWrap/>
              <w:ind w:right="20"/>
            </w:pPr>
            <w:r w:rsidRPr="002F5F3A">
              <w:t>Config</w:t>
            </w:r>
          </w:p>
        </w:tc>
      </w:tr>
      <w:tr w:rsidR="00F5522C" w14:paraId="223472D4" w14:textId="77777777" w:rsidTr="00DC7270">
        <w:tc>
          <w:tcPr>
            <w:tcW w:w="3076" w:type="dxa"/>
          </w:tcPr>
          <w:p w14:paraId="075D72D0" w14:textId="77777777" w:rsidR="00F5522C" w:rsidRPr="002F5F3A" w:rsidRDefault="00F5522C" w:rsidP="00466742">
            <w:pPr>
              <w:wordWrap/>
              <w:ind w:right="20"/>
              <w:rPr>
                <w:b/>
                <w:bCs/>
              </w:rPr>
            </w:pPr>
            <w:r w:rsidRPr="002F5F3A">
              <w:rPr>
                <w:b/>
                <w:bCs/>
              </w:rPr>
              <w:t>show mls qos</w:t>
            </w:r>
          </w:p>
        </w:tc>
        <w:tc>
          <w:tcPr>
            <w:tcW w:w="4820" w:type="dxa"/>
          </w:tcPr>
          <w:p w14:paraId="270A3A94" w14:textId="77777777" w:rsidR="00F5522C" w:rsidRPr="002F5F3A" w:rsidRDefault="00F5522C" w:rsidP="00466742">
            <w:pPr>
              <w:wordWrap/>
              <w:ind w:right="20"/>
            </w:pPr>
            <w:r w:rsidRPr="002F5F3A">
              <w:t xml:space="preserve">Searches the status of QOS global configuration </w:t>
            </w:r>
          </w:p>
        </w:tc>
        <w:tc>
          <w:tcPr>
            <w:tcW w:w="1183" w:type="dxa"/>
          </w:tcPr>
          <w:p w14:paraId="4E760F44" w14:textId="77777777" w:rsidR="00F5522C" w:rsidRPr="002F5F3A" w:rsidRDefault="00C81E24" w:rsidP="00466742">
            <w:pPr>
              <w:wordWrap/>
              <w:ind w:right="20"/>
            </w:pPr>
            <w:r>
              <w:rPr>
                <w:rFonts w:hint="eastAsia"/>
              </w:rPr>
              <w:t>Privileged</w:t>
            </w:r>
          </w:p>
        </w:tc>
      </w:tr>
    </w:tbl>
    <w:p w14:paraId="512601A9" w14:textId="77777777" w:rsidR="00F5522C" w:rsidRPr="002F5F3A" w:rsidRDefault="00F5522C" w:rsidP="00466742">
      <w:pPr>
        <w:pStyle w:val="a3"/>
        <w:ind w:left="0" w:right="20"/>
      </w:pPr>
      <w:r w:rsidRPr="002F5F3A">
        <w:t xml:space="preserve">All QOS-related settings of a </w:t>
      </w:r>
      <w:r w:rsidR="00094318">
        <w:t>C9500</w:t>
      </w:r>
      <w:r w:rsidRPr="002F5F3A">
        <w:t xml:space="preserve"> work only under global configuration. Most QOS-related commands are not possible to set if Mls qos is not enabled. </w:t>
      </w:r>
    </w:p>
    <w:p w14:paraId="3A1A97A5" w14:textId="77777777" w:rsidR="00F5522C" w:rsidRDefault="00F5522C" w:rsidP="00466742">
      <w:pPr>
        <w:pStyle w:val="3"/>
        <w:ind w:left="0" w:right="20"/>
      </w:pPr>
      <w:bookmarkStart w:id="4102" w:name="_Toc254870969"/>
      <w:bookmarkStart w:id="4103" w:name="_Toc277777855"/>
      <w:bookmarkStart w:id="4104" w:name="_Toc361679404"/>
      <w:bookmarkStart w:id="4105" w:name="_Toc445131113"/>
      <w:r>
        <w:rPr>
          <w:rFonts w:hint="eastAsia"/>
        </w:rPr>
        <w:t xml:space="preserve">TX </w:t>
      </w:r>
      <w:r>
        <w:t>Scheduling</w:t>
      </w:r>
      <w:r>
        <w:rPr>
          <w:rFonts w:hint="eastAsia"/>
        </w:rPr>
        <w:t xml:space="preserve"> </w:t>
      </w:r>
      <w:bookmarkEnd w:id="4102"/>
      <w:bookmarkEnd w:id="4103"/>
      <w:r w:rsidRPr="002F5F3A">
        <w:t>Configuration</w:t>
      </w:r>
      <w:bookmarkEnd w:id="4104"/>
      <w:bookmarkEnd w:id="4105"/>
    </w:p>
    <w:p w14:paraId="29387A52" w14:textId="77777777" w:rsidR="00F5522C" w:rsidRPr="002F5F3A" w:rsidRDefault="00094318" w:rsidP="00466742">
      <w:pPr>
        <w:pStyle w:val="a3"/>
        <w:ind w:left="0" w:right="20"/>
      </w:pPr>
      <w:r>
        <w:t>C9500</w:t>
      </w:r>
      <w:r w:rsidR="00F5522C" w:rsidRPr="002F5F3A">
        <w:t xml:space="preserve"> provides SPQ (Strict Priority Queue) and WRR (Weighted Round Robin) for scheduling. These two ways can be used together.</w:t>
      </w:r>
    </w:p>
    <w:p w14:paraId="76B96C69" w14:textId="77777777" w:rsidR="00F5522C" w:rsidRPr="002F5F3A" w:rsidRDefault="00F5522C" w:rsidP="00466742">
      <w:pPr>
        <w:pStyle w:val="a3"/>
        <w:ind w:left="0" w:right="20"/>
      </w:pPr>
      <w:r w:rsidRPr="002F5F3A">
        <w:t xml:space="preserve">The WRR provided by </w:t>
      </w:r>
      <w:r w:rsidR="00094318">
        <w:t>C9500</w:t>
      </w:r>
      <w:r w:rsidRPr="002F5F3A">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592989" w:rsidRDefault="00F5522C" w:rsidP="00466742">
      <w:pPr>
        <w:pStyle w:val="a3"/>
        <w:ind w:left="0" w:right="20"/>
      </w:pPr>
      <w:r w:rsidRPr="00592989">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592989" w:rsidRDefault="00F5522C" w:rsidP="00466742">
      <w:pPr>
        <w:pStyle w:val="a3"/>
        <w:ind w:left="0" w:right="20"/>
      </w:pPr>
      <w:r w:rsidRPr="00592989">
        <w:t>Each port has 8 queues: Queue 7 has the highest priority, and Queue 0 has the lowest priority.</w:t>
      </w:r>
    </w:p>
    <w:p w14:paraId="75BDA6AC" w14:textId="77777777" w:rsidR="00F5522C" w:rsidRPr="00592989" w:rsidRDefault="00F5522C" w:rsidP="00466742">
      <w:pPr>
        <w:pStyle w:val="a3"/>
        <w:ind w:left="0" w:right="20"/>
      </w:pPr>
      <w:r w:rsidRPr="00592989">
        <w:t>The following table shows an example about scheduling per queue.</w:t>
      </w:r>
    </w:p>
    <w:p w14:paraId="07B00DA6" w14:textId="77777777" w:rsidR="003F1039" w:rsidRPr="003E3F42" w:rsidRDefault="003F1039" w:rsidP="00466742">
      <w:pPr>
        <w:pStyle w:val="afffff3"/>
        <w:ind w:left="0" w:right="20"/>
        <w:rPr>
          <w:highlight w:val="yellow"/>
        </w:rPr>
      </w:pPr>
      <w:bookmarkStart w:id="4106" w:name="_Toc391575381"/>
      <w:r w:rsidRPr="00592989">
        <w:t xml:space="preserve">Table </w:t>
      </w:r>
      <w:r w:rsidR="005832B8" w:rsidRPr="003E3F42">
        <w:fldChar w:fldCharType="begin"/>
      </w:r>
      <w:r w:rsidR="00092D8C" w:rsidRPr="003E3F42">
        <w:instrText xml:space="preserve"> SEQ Table \* ARABIC </w:instrText>
      </w:r>
      <w:r w:rsidR="005832B8" w:rsidRPr="003E3F42">
        <w:fldChar w:fldCharType="separate"/>
      </w:r>
      <w:r w:rsidR="008B56C1" w:rsidRPr="003E3F42">
        <w:rPr>
          <w:noProof/>
        </w:rPr>
        <w:t>239</w:t>
      </w:r>
      <w:r w:rsidR="005832B8" w:rsidRPr="003E3F42">
        <w:rPr>
          <w:noProof/>
        </w:rPr>
        <w:fldChar w:fldCharType="end"/>
      </w:r>
      <w:r w:rsidRPr="003E3F42">
        <w:rPr>
          <w:rFonts w:hint="eastAsia"/>
        </w:rPr>
        <w:t xml:space="preserve"> </w:t>
      </w:r>
      <w:r w:rsidRPr="003E3F42">
        <w:t>TX Scheduling Configuration</w:t>
      </w:r>
      <w:bookmarkEnd w:id="4106"/>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3E3F42" w14:paraId="121819DF" w14:textId="77777777" w:rsidTr="003E3F42">
        <w:trPr>
          <w:trHeight w:val="532"/>
        </w:trPr>
        <w:tc>
          <w:tcPr>
            <w:tcW w:w="2145" w:type="dxa"/>
            <w:shd w:val="clear" w:color="auto" w:fill="E6E6E6"/>
            <w:vAlign w:val="center"/>
          </w:tcPr>
          <w:p w14:paraId="080841D8" w14:textId="77777777" w:rsidR="003F1039" w:rsidRPr="003E3F42" w:rsidRDefault="003F1039" w:rsidP="00466742">
            <w:pPr>
              <w:spacing w:line="240" w:lineRule="auto"/>
              <w:ind w:right="20"/>
              <w:rPr>
                <w:rFonts w:eastAsia="굴림"/>
                <w:b/>
                <w:kern w:val="0"/>
              </w:rPr>
            </w:pPr>
            <w:r w:rsidRPr="003E3F42">
              <w:rPr>
                <w:rFonts w:eastAsia="굴림" w:hint="eastAsia"/>
                <w:b/>
                <w:kern w:val="0"/>
              </w:rPr>
              <w:t>Queue</w:t>
            </w:r>
          </w:p>
        </w:tc>
        <w:tc>
          <w:tcPr>
            <w:tcW w:w="3734" w:type="dxa"/>
            <w:shd w:val="clear" w:color="auto" w:fill="E6E6E6"/>
            <w:vAlign w:val="center"/>
          </w:tcPr>
          <w:p w14:paraId="3FD2B936" w14:textId="77777777" w:rsidR="003F1039" w:rsidRPr="003E3F42" w:rsidRDefault="003F1039" w:rsidP="00466742">
            <w:pPr>
              <w:spacing w:line="240" w:lineRule="auto"/>
              <w:ind w:right="20"/>
              <w:rPr>
                <w:rFonts w:eastAsia="굴림"/>
                <w:b/>
                <w:kern w:val="0"/>
              </w:rPr>
            </w:pPr>
            <w:r w:rsidRPr="003E3F42">
              <w:rPr>
                <w:rFonts w:eastAsia="굴림" w:hint="eastAsia"/>
                <w:b/>
                <w:kern w:val="0"/>
              </w:rPr>
              <w:t>Description</w:t>
            </w:r>
          </w:p>
        </w:tc>
      </w:tr>
      <w:tr w:rsidR="003E3F42" w:rsidRPr="003E3F42" w14:paraId="130BC1D3" w14:textId="77777777" w:rsidTr="00466742">
        <w:trPr>
          <w:trHeight w:val="422"/>
        </w:trPr>
        <w:tc>
          <w:tcPr>
            <w:tcW w:w="2145" w:type="dxa"/>
            <w:shd w:val="clear" w:color="auto" w:fill="auto"/>
            <w:vAlign w:val="center"/>
          </w:tcPr>
          <w:p w14:paraId="41A53DE7" w14:textId="77777777" w:rsidR="003F1039" w:rsidRPr="003E3F42" w:rsidRDefault="003F1039" w:rsidP="00466742">
            <w:pPr>
              <w:spacing w:line="240" w:lineRule="auto"/>
              <w:ind w:right="20"/>
              <w:rPr>
                <w:rFonts w:eastAsia="굴림"/>
                <w:kern w:val="0"/>
              </w:rPr>
            </w:pPr>
            <w:r w:rsidRPr="003E3F42">
              <w:rPr>
                <w:rFonts w:eastAsia="굴림"/>
                <w:kern w:val="0"/>
              </w:rPr>
              <w:t>Queue 7</w:t>
            </w:r>
          </w:p>
        </w:tc>
        <w:tc>
          <w:tcPr>
            <w:tcW w:w="3734" w:type="dxa"/>
            <w:shd w:val="clear" w:color="auto" w:fill="auto"/>
            <w:vAlign w:val="center"/>
          </w:tcPr>
          <w:p w14:paraId="7B44A21A" w14:textId="77777777"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14:paraId="0098BFBA" w14:textId="77777777" w:rsidTr="00466742">
        <w:trPr>
          <w:trHeight w:val="413"/>
        </w:trPr>
        <w:tc>
          <w:tcPr>
            <w:tcW w:w="2145" w:type="dxa"/>
            <w:shd w:val="clear" w:color="auto" w:fill="auto"/>
            <w:vAlign w:val="center"/>
          </w:tcPr>
          <w:p w14:paraId="4517713A" w14:textId="77777777" w:rsidR="003F1039" w:rsidRPr="003E3F42" w:rsidRDefault="003F1039" w:rsidP="00466742">
            <w:pPr>
              <w:spacing w:line="240" w:lineRule="auto"/>
              <w:ind w:right="20"/>
              <w:rPr>
                <w:rFonts w:eastAsia="굴림"/>
                <w:kern w:val="0"/>
              </w:rPr>
            </w:pPr>
            <w:r w:rsidRPr="003E3F42">
              <w:rPr>
                <w:rFonts w:eastAsia="굴림"/>
                <w:kern w:val="0"/>
              </w:rPr>
              <w:t>Queue 6</w:t>
            </w:r>
          </w:p>
        </w:tc>
        <w:tc>
          <w:tcPr>
            <w:tcW w:w="3734" w:type="dxa"/>
            <w:shd w:val="clear" w:color="auto" w:fill="auto"/>
            <w:vAlign w:val="center"/>
          </w:tcPr>
          <w:p w14:paraId="2F5F930A" w14:textId="77777777"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14:paraId="5E476F8C" w14:textId="77777777" w:rsidTr="00466742">
        <w:trPr>
          <w:trHeight w:val="413"/>
        </w:trPr>
        <w:tc>
          <w:tcPr>
            <w:tcW w:w="2145" w:type="dxa"/>
            <w:shd w:val="clear" w:color="auto" w:fill="auto"/>
            <w:vAlign w:val="center"/>
          </w:tcPr>
          <w:p w14:paraId="7EFFF4EB" w14:textId="77777777" w:rsidR="005413F5" w:rsidRPr="003E3F42" w:rsidRDefault="005413F5" w:rsidP="00466742">
            <w:pPr>
              <w:spacing w:line="240" w:lineRule="auto"/>
              <w:ind w:right="20"/>
              <w:rPr>
                <w:rFonts w:eastAsia="굴림"/>
              </w:rPr>
            </w:pPr>
            <w:r w:rsidRPr="003E3F42">
              <w:rPr>
                <w:rFonts w:eastAsia="굴림"/>
                <w:kern w:val="0"/>
              </w:rPr>
              <w:t xml:space="preserve">Queue 5 </w:t>
            </w:r>
          </w:p>
        </w:tc>
        <w:tc>
          <w:tcPr>
            <w:tcW w:w="3734" w:type="dxa"/>
            <w:shd w:val="clear" w:color="auto" w:fill="auto"/>
          </w:tcPr>
          <w:p w14:paraId="3C63DDF9" w14:textId="77777777"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14:paraId="72623205" w14:textId="77777777" w:rsidTr="00466742">
        <w:trPr>
          <w:trHeight w:val="413"/>
        </w:trPr>
        <w:tc>
          <w:tcPr>
            <w:tcW w:w="2145" w:type="dxa"/>
            <w:shd w:val="clear" w:color="auto" w:fill="auto"/>
            <w:vAlign w:val="center"/>
          </w:tcPr>
          <w:p w14:paraId="758F42BF" w14:textId="77777777" w:rsidR="005413F5" w:rsidRPr="003E3F42" w:rsidRDefault="005413F5" w:rsidP="00466742">
            <w:pPr>
              <w:spacing w:line="240" w:lineRule="auto"/>
              <w:ind w:right="20"/>
              <w:rPr>
                <w:rFonts w:eastAsia="굴림"/>
              </w:rPr>
            </w:pPr>
            <w:r w:rsidRPr="003E3F42">
              <w:rPr>
                <w:rFonts w:eastAsia="굴림"/>
                <w:kern w:val="0"/>
              </w:rPr>
              <w:t>Queue 4</w:t>
            </w:r>
          </w:p>
        </w:tc>
        <w:tc>
          <w:tcPr>
            <w:tcW w:w="3734" w:type="dxa"/>
            <w:shd w:val="clear" w:color="auto" w:fill="auto"/>
          </w:tcPr>
          <w:p w14:paraId="14008104" w14:textId="77777777"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14:paraId="5E3B92E3" w14:textId="77777777" w:rsidTr="00466742">
        <w:trPr>
          <w:trHeight w:val="413"/>
        </w:trPr>
        <w:tc>
          <w:tcPr>
            <w:tcW w:w="2145" w:type="dxa"/>
            <w:shd w:val="clear" w:color="auto" w:fill="auto"/>
            <w:vAlign w:val="center"/>
          </w:tcPr>
          <w:p w14:paraId="3C25D32B" w14:textId="77777777" w:rsidR="005413F5" w:rsidRPr="003E3F42" w:rsidRDefault="005413F5" w:rsidP="00466742">
            <w:pPr>
              <w:spacing w:line="240" w:lineRule="auto"/>
              <w:ind w:right="20"/>
              <w:rPr>
                <w:rFonts w:eastAsia="굴림"/>
              </w:rPr>
            </w:pPr>
            <w:r w:rsidRPr="003E3F42">
              <w:rPr>
                <w:rFonts w:eastAsia="굴림"/>
                <w:kern w:val="0"/>
              </w:rPr>
              <w:t>Queue 3</w:t>
            </w:r>
          </w:p>
        </w:tc>
        <w:tc>
          <w:tcPr>
            <w:tcW w:w="3734" w:type="dxa"/>
            <w:shd w:val="clear" w:color="auto" w:fill="auto"/>
          </w:tcPr>
          <w:p w14:paraId="1222DB16" w14:textId="77777777" w:rsidR="005413F5" w:rsidRPr="003E3F42" w:rsidRDefault="005413F5" w:rsidP="00466742">
            <w:pPr>
              <w:pStyle w:val="bonmun"/>
              <w:spacing w:line="240" w:lineRule="auto"/>
              <w:ind w:right="20"/>
              <w:rPr>
                <w:sz w:val="18"/>
              </w:rPr>
            </w:pPr>
            <w:r w:rsidRPr="003E3F42">
              <w:rPr>
                <w:rFonts w:hint="eastAsia"/>
                <w:sz w:val="18"/>
              </w:rPr>
              <w:t>WRR  (20)</w:t>
            </w:r>
          </w:p>
        </w:tc>
      </w:tr>
      <w:tr w:rsidR="003E3F42" w:rsidRPr="003E3F42" w14:paraId="04233FE9" w14:textId="77777777" w:rsidTr="00466742">
        <w:trPr>
          <w:trHeight w:val="404"/>
        </w:trPr>
        <w:tc>
          <w:tcPr>
            <w:tcW w:w="2145" w:type="dxa"/>
            <w:shd w:val="clear" w:color="auto" w:fill="auto"/>
            <w:vAlign w:val="center"/>
          </w:tcPr>
          <w:p w14:paraId="2E7EFBA3" w14:textId="77777777" w:rsidR="005413F5" w:rsidRPr="003E3F42" w:rsidRDefault="005413F5" w:rsidP="00466742">
            <w:pPr>
              <w:spacing w:line="240" w:lineRule="auto"/>
              <w:ind w:right="20"/>
              <w:rPr>
                <w:rFonts w:eastAsia="굴림"/>
              </w:rPr>
            </w:pPr>
            <w:r w:rsidRPr="003E3F42">
              <w:rPr>
                <w:rFonts w:eastAsia="굴림"/>
                <w:kern w:val="0"/>
              </w:rPr>
              <w:t>Queue 2</w:t>
            </w:r>
          </w:p>
        </w:tc>
        <w:tc>
          <w:tcPr>
            <w:tcW w:w="3734" w:type="dxa"/>
            <w:shd w:val="clear" w:color="auto" w:fill="auto"/>
          </w:tcPr>
          <w:p w14:paraId="588868A4" w14:textId="77777777"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14:paraId="4585BB14" w14:textId="77777777" w:rsidTr="00466742">
        <w:trPr>
          <w:trHeight w:val="404"/>
        </w:trPr>
        <w:tc>
          <w:tcPr>
            <w:tcW w:w="2145" w:type="dxa"/>
            <w:shd w:val="clear" w:color="auto" w:fill="auto"/>
            <w:vAlign w:val="center"/>
          </w:tcPr>
          <w:p w14:paraId="57578970" w14:textId="77777777" w:rsidR="005413F5" w:rsidRPr="003E3F42" w:rsidRDefault="005413F5" w:rsidP="00466742">
            <w:pPr>
              <w:spacing w:line="240" w:lineRule="auto"/>
              <w:ind w:right="20"/>
              <w:rPr>
                <w:rFonts w:eastAsia="굴림"/>
              </w:rPr>
            </w:pPr>
            <w:r w:rsidRPr="003E3F42">
              <w:rPr>
                <w:rFonts w:eastAsia="굴림"/>
                <w:kern w:val="0"/>
              </w:rPr>
              <w:t>Queue 1</w:t>
            </w:r>
          </w:p>
        </w:tc>
        <w:tc>
          <w:tcPr>
            <w:tcW w:w="3734" w:type="dxa"/>
            <w:shd w:val="clear" w:color="auto" w:fill="auto"/>
          </w:tcPr>
          <w:p w14:paraId="54406594" w14:textId="77777777"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14:paraId="029A4553" w14:textId="77777777" w:rsidTr="00466742">
        <w:trPr>
          <w:trHeight w:val="449"/>
        </w:trPr>
        <w:tc>
          <w:tcPr>
            <w:tcW w:w="2145" w:type="dxa"/>
            <w:shd w:val="clear" w:color="auto" w:fill="auto"/>
            <w:vAlign w:val="center"/>
          </w:tcPr>
          <w:p w14:paraId="3666BFB7" w14:textId="77777777" w:rsidR="005413F5" w:rsidRPr="003E3F42" w:rsidRDefault="005413F5" w:rsidP="00466742">
            <w:pPr>
              <w:spacing w:line="240" w:lineRule="auto"/>
              <w:ind w:right="20"/>
              <w:rPr>
                <w:rFonts w:eastAsia="굴림"/>
              </w:rPr>
            </w:pPr>
            <w:r w:rsidRPr="003E3F42">
              <w:rPr>
                <w:rFonts w:eastAsia="굴림"/>
                <w:kern w:val="0"/>
              </w:rPr>
              <w:t>Queue 0</w:t>
            </w:r>
          </w:p>
        </w:tc>
        <w:tc>
          <w:tcPr>
            <w:tcW w:w="3734" w:type="dxa"/>
            <w:shd w:val="clear" w:color="auto" w:fill="auto"/>
          </w:tcPr>
          <w:p w14:paraId="1ED593F8" w14:textId="77777777" w:rsidR="005413F5" w:rsidRPr="003E3F42" w:rsidRDefault="005413F5" w:rsidP="00466742">
            <w:pPr>
              <w:pStyle w:val="bonmun"/>
              <w:spacing w:line="240" w:lineRule="auto"/>
              <w:ind w:right="20"/>
              <w:rPr>
                <w:sz w:val="18"/>
              </w:rPr>
            </w:pPr>
            <w:r w:rsidRPr="003E3F42">
              <w:rPr>
                <w:rFonts w:hint="eastAsia"/>
                <w:sz w:val="18"/>
              </w:rPr>
              <w:t>SPQ</w:t>
            </w:r>
          </w:p>
        </w:tc>
      </w:tr>
    </w:tbl>
    <w:p w14:paraId="7362256A" w14:textId="77777777" w:rsidR="00F5522C" w:rsidRPr="003E3F42" w:rsidRDefault="00F5522C" w:rsidP="00466742">
      <w:pPr>
        <w:ind w:right="20"/>
      </w:pPr>
    </w:p>
    <w:p w14:paraId="1742506B" w14:textId="77777777" w:rsidR="00F5522C" w:rsidRPr="002F5F3A" w:rsidRDefault="00F5522C" w:rsidP="005952E4">
      <w:pPr>
        <w:pStyle w:val="Randomlist"/>
        <w:tabs>
          <w:tab w:val="clear" w:pos="3968"/>
          <w:tab w:val="num" w:pos="1980"/>
          <w:tab w:val="num" w:pos="3320"/>
        </w:tabs>
        <w:ind w:left="0" w:right="20" w:firstLine="0"/>
      </w:pPr>
      <w:r w:rsidRPr="002F5F3A">
        <w:t xml:space="preserve">Q7 and Q6 </w:t>
      </w:r>
      <w:r w:rsidRPr="00487725">
        <w:t>are</w:t>
      </w:r>
      <w:r w:rsidRPr="002F5F3A">
        <w:t xml:space="preserve"> set for SPQ. Q7 will be treated as the highest priority because it is the first in order and is SPQ at the same time. Then Q6 will be treated the next. </w:t>
      </w:r>
    </w:p>
    <w:p w14:paraId="6613DB7B" w14:textId="77777777" w:rsidR="005413F5" w:rsidRPr="005413F5" w:rsidRDefault="005413F5" w:rsidP="005952E4">
      <w:pPr>
        <w:pStyle w:val="Randomlist"/>
        <w:tabs>
          <w:tab w:val="clear" w:pos="3968"/>
          <w:tab w:val="num" w:pos="1980"/>
          <w:tab w:val="num" w:pos="3320"/>
        </w:tabs>
        <w:ind w:left="0" w:right="20" w:firstLine="0"/>
      </w:pPr>
      <w:r w:rsidRPr="00487725">
        <w:rPr>
          <w:rFonts w:hint="eastAsia"/>
        </w:rPr>
        <w:t xml:space="preserve">Q5,4,3,2,1 </w:t>
      </w:r>
      <w:r w:rsidRPr="002F5F3A">
        <w:t>are set for</w:t>
      </w:r>
      <w:r w:rsidRPr="00487725">
        <w:rPr>
          <w:rFonts w:hint="eastAsia"/>
        </w:rPr>
        <w:t xml:space="preserve"> WRR</w:t>
      </w:r>
      <w:r w:rsidRPr="00487725">
        <w:t xml:space="preserve"> and their respective </w:t>
      </w:r>
      <w:r w:rsidRPr="00487725">
        <w:rPr>
          <w:rFonts w:hint="eastAsia"/>
        </w:rPr>
        <w:t>weight is assigned as 30:30:20:10:10</w:t>
      </w:r>
      <w:r w:rsidRPr="00487725">
        <w:t xml:space="preserve">. The priority of </w:t>
      </w:r>
      <w:r w:rsidRPr="00487725">
        <w:rPr>
          <w:rFonts w:hint="eastAsia"/>
        </w:rPr>
        <w:t>WRR</w:t>
      </w:r>
      <w:r w:rsidRPr="00487725">
        <w:t xml:space="preserve"> is lower than that of </w:t>
      </w:r>
      <w:r w:rsidRPr="00487725">
        <w:rPr>
          <w:rFonts w:hint="eastAsia"/>
        </w:rPr>
        <w:t>SPQ.</w:t>
      </w:r>
    </w:p>
    <w:p w14:paraId="22D7E9E2" w14:textId="77777777" w:rsidR="005413F5" w:rsidRPr="002F5F3A" w:rsidRDefault="005413F5" w:rsidP="005952E4">
      <w:pPr>
        <w:pStyle w:val="Randomlist"/>
        <w:tabs>
          <w:tab w:val="clear" w:pos="3968"/>
          <w:tab w:val="num" w:pos="1980"/>
          <w:tab w:val="num" w:pos="3320"/>
        </w:tabs>
        <w:ind w:left="0" w:right="20" w:firstLine="0"/>
      </w:pPr>
      <w:r w:rsidRPr="00487725">
        <w:lastRenderedPageBreak/>
        <w:t xml:space="preserve">Although </w:t>
      </w:r>
      <w:r w:rsidRPr="00487725">
        <w:rPr>
          <w:rFonts w:hint="eastAsia"/>
        </w:rPr>
        <w:t>Q0 i</w:t>
      </w:r>
      <w:r w:rsidRPr="00487725">
        <w:t>s pronounced as</w:t>
      </w:r>
      <w:r w:rsidRPr="00487725">
        <w:rPr>
          <w:rFonts w:hint="eastAsia"/>
        </w:rPr>
        <w:t xml:space="preserve"> SPQ </w:t>
      </w:r>
      <w:r w:rsidR="00487725" w:rsidRPr="00487725">
        <w:rPr>
          <w:rFonts w:hint="eastAsia"/>
        </w:rPr>
        <w:t>i</w:t>
      </w:r>
      <w:r w:rsidR="00487725" w:rsidRPr="00487725">
        <w:t>t has the lowest priority. So it will be processes after all the other queues, i.e. from</w:t>
      </w:r>
      <w:r w:rsidR="00487725" w:rsidRPr="00487725">
        <w:rPr>
          <w:rFonts w:hint="eastAsia"/>
        </w:rPr>
        <w:t xml:space="preserve"> Q7 to Q</w:t>
      </w:r>
      <w:r w:rsidRPr="00487725">
        <w:rPr>
          <w:rFonts w:hint="eastAsia"/>
        </w:rPr>
        <w:t xml:space="preserve">1 </w:t>
      </w:r>
      <w:r w:rsidR="00487725" w:rsidRPr="00487725">
        <w:rPr>
          <w:rFonts w:hint="eastAsia"/>
        </w:rPr>
        <w:t>h</w:t>
      </w:r>
      <w:r w:rsidR="00487725" w:rsidRPr="00487725">
        <w:t>ave been done</w:t>
      </w:r>
      <w:r w:rsidRPr="00487725">
        <w:rPr>
          <w:rFonts w:hint="eastAsia"/>
        </w:rPr>
        <w:t>.</w:t>
      </w:r>
    </w:p>
    <w:p w14:paraId="503441AB" w14:textId="77777777" w:rsidR="00F5522C" w:rsidRPr="002F5F3A" w:rsidRDefault="00F5522C" w:rsidP="00466742">
      <w:pPr>
        <w:wordWrap/>
        <w:ind w:right="20"/>
      </w:pPr>
    </w:p>
    <w:tbl>
      <w:tblPr>
        <w:tblStyle w:val="NOTICE"/>
        <w:tblW w:w="0" w:type="auto"/>
        <w:tblLook w:val="01E0" w:firstRow="1" w:lastRow="1" w:firstColumn="1" w:lastColumn="1" w:noHBand="0" w:noVBand="0"/>
      </w:tblPr>
      <w:tblGrid>
        <w:gridCol w:w="868"/>
        <w:gridCol w:w="1044"/>
        <w:gridCol w:w="6020"/>
      </w:tblGrid>
      <w:tr w:rsidR="00F5522C" w:rsidRPr="002F5F3A" w14:paraId="6E69CC01" w14:textId="77777777" w:rsidTr="009416D6">
        <w:tc>
          <w:tcPr>
            <w:tcW w:w="887" w:type="dxa"/>
            <w:vAlign w:val="center"/>
          </w:tcPr>
          <w:p w14:paraId="7FC80A4B" w14:textId="77777777" w:rsidR="00F5522C" w:rsidRPr="002F5F3A" w:rsidRDefault="00F5522C" w:rsidP="00466742">
            <w:pPr>
              <w:pStyle w:val="aa"/>
              <w:spacing w:after="120"/>
              <w:ind w:right="20"/>
              <w:jc w:val="both"/>
            </w:pPr>
            <w:r>
              <w:rPr>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2F5F3A" w:rsidRDefault="00F5522C" w:rsidP="00466742">
            <w:pPr>
              <w:pStyle w:val="aa"/>
              <w:ind w:right="20"/>
              <w:jc w:val="both"/>
              <w:rPr>
                <w:b/>
                <w:bCs/>
              </w:rPr>
            </w:pPr>
            <w:r w:rsidRPr="002F5F3A">
              <w:rPr>
                <w:b/>
                <w:bCs/>
              </w:rPr>
              <w:t>Notice</w:t>
            </w:r>
          </w:p>
        </w:tc>
        <w:tc>
          <w:tcPr>
            <w:tcW w:w="6499" w:type="dxa"/>
            <w:vAlign w:val="center"/>
          </w:tcPr>
          <w:p w14:paraId="05F04A94" w14:textId="77777777" w:rsidR="00F5522C" w:rsidRPr="002F5F3A" w:rsidRDefault="00487725" w:rsidP="00466742">
            <w:pPr>
              <w:pStyle w:val="aa"/>
              <w:ind w:right="20"/>
              <w:jc w:val="both"/>
            </w:pPr>
            <w:r>
              <w:rPr>
                <w:rFonts w:hint="eastAsia"/>
              </w:rPr>
              <w:t xml:space="preserve">It is not recommended that SPQ is used in-between </w:t>
            </w:r>
            <w:r w:rsidR="00F5522C" w:rsidRPr="002F5F3A">
              <w:t xml:space="preserve">WRR groups </w:t>
            </w:r>
            <w:r>
              <w:t xml:space="preserve">or among lower priority queues. If that is the case, the actual scheduling would not work out as configured. </w:t>
            </w:r>
          </w:p>
        </w:tc>
      </w:tr>
    </w:tbl>
    <w:p w14:paraId="6BC44410" w14:textId="77777777" w:rsidR="00F5522C" w:rsidRPr="002F5F3A" w:rsidRDefault="00F5522C" w:rsidP="00466742">
      <w:pPr>
        <w:pStyle w:val="a3"/>
        <w:ind w:left="0" w:right="20"/>
      </w:pPr>
      <w:r w:rsidRPr="002F5F3A">
        <w:t>In the scheduling setting, it first generates a mapping table then applies to a port. It can apply seven maps to each module.</w:t>
      </w:r>
    </w:p>
    <w:p w14:paraId="637403D6" w14:textId="77777777" w:rsidR="00F5522C" w:rsidRPr="002F5F3A" w:rsidRDefault="00F5522C" w:rsidP="00466742">
      <w:pPr>
        <w:pStyle w:val="a3"/>
        <w:ind w:left="0" w:right="20"/>
      </w:pPr>
      <w:r w:rsidRPr="002F5F3A">
        <w:t xml:space="preserve">In fact, it can apply eight maps in total, but queue 0 is used as the default SPQ and it cannot be changed. Therefore you can manage only seven of them. </w:t>
      </w:r>
    </w:p>
    <w:p w14:paraId="74C4037A" w14:textId="77777777" w:rsidR="00F5522C" w:rsidRDefault="006A4BB0" w:rsidP="00466742">
      <w:pPr>
        <w:pStyle w:val="afffff3"/>
        <w:ind w:left="0" w:right="20"/>
      </w:pPr>
      <w:bookmarkStart w:id="4107" w:name="_Toc277777838"/>
      <w:bookmarkStart w:id="4108" w:name="_Toc363228738"/>
      <w:bookmarkStart w:id="4109" w:name="_Toc391575382"/>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240</w:t>
      </w:r>
      <w:r w:rsidR="005832B8">
        <w:fldChar w:fldCharType="end"/>
      </w:r>
      <w:r w:rsidR="006A5FA0">
        <w:rPr>
          <w:rFonts w:hint="eastAsia"/>
        </w:rPr>
        <w:t xml:space="preserve"> </w:t>
      </w:r>
      <w:r w:rsidR="00F5522C">
        <w:rPr>
          <w:rFonts w:hint="eastAsia"/>
        </w:rPr>
        <w:t xml:space="preserve">Tx-scheduling map </w:t>
      </w:r>
      <w:bookmarkEnd w:id="4107"/>
      <w:bookmarkEnd w:id="4108"/>
      <w:r w:rsidR="00F5522C" w:rsidRPr="002F5F3A">
        <w:t>Configuration Command</w:t>
      </w:r>
      <w:bookmarkEnd w:id="4109"/>
    </w:p>
    <w:tbl>
      <w:tblPr>
        <w:tblStyle w:val="CLIWide"/>
        <w:tblW w:w="0" w:type="auto"/>
        <w:tblLook w:val="01E0" w:firstRow="1" w:lastRow="1" w:firstColumn="1" w:lastColumn="1" w:noHBand="0" w:noVBand="0"/>
      </w:tblPr>
      <w:tblGrid>
        <w:gridCol w:w="3574"/>
        <w:gridCol w:w="3331"/>
        <w:gridCol w:w="1027"/>
      </w:tblGrid>
      <w:tr w:rsidR="00F5522C"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2F5F3A" w:rsidRDefault="00F5522C" w:rsidP="005952E4">
            <w:pPr>
              <w:wordWrap/>
              <w:spacing w:line="240" w:lineRule="auto"/>
              <w:ind w:right="20"/>
              <w:rPr>
                <w:b/>
                <w:bCs/>
              </w:rPr>
            </w:pPr>
            <w:r w:rsidRPr="002F5F3A">
              <w:rPr>
                <w:b/>
                <w:bCs/>
              </w:rPr>
              <w:t>Command</w:t>
            </w:r>
          </w:p>
        </w:tc>
        <w:tc>
          <w:tcPr>
            <w:tcW w:w="3960" w:type="dxa"/>
          </w:tcPr>
          <w:p w14:paraId="3B1A8BB3" w14:textId="77777777" w:rsidR="00F5522C" w:rsidRPr="002F5F3A" w:rsidRDefault="00F5522C" w:rsidP="005952E4">
            <w:pPr>
              <w:pStyle w:val="ac"/>
            </w:pPr>
            <w:r w:rsidRPr="002F5F3A">
              <w:t>Description</w:t>
            </w:r>
          </w:p>
        </w:tc>
        <w:tc>
          <w:tcPr>
            <w:tcW w:w="900" w:type="dxa"/>
          </w:tcPr>
          <w:p w14:paraId="046E32B0" w14:textId="77777777" w:rsidR="00F5522C" w:rsidRPr="002F5F3A" w:rsidRDefault="00F5522C" w:rsidP="005952E4">
            <w:pPr>
              <w:pStyle w:val="ac"/>
            </w:pPr>
            <w:r w:rsidRPr="002F5F3A">
              <w:t>Mode</w:t>
            </w:r>
          </w:p>
        </w:tc>
      </w:tr>
      <w:tr w:rsidR="00F5522C" w14:paraId="4ACF6204" w14:textId="77777777" w:rsidTr="00DC7270">
        <w:tc>
          <w:tcPr>
            <w:tcW w:w="4219" w:type="dxa"/>
          </w:tcPr>
          <w:p w14:paraId="6A61883A" w14:textId="77777777" w:rsidR="00F5522C" w:rsidRPr="002F5F3A" w:rsidRDefault="00F5522C" w:rsidP="005952E4">
            <w:pPr>
              <w:wordWrap/>
              <w:spacing w:line="240" w:lineRule="auto"/>
              <w:ind w:right="20"/>
            </w:pPr>
            <w:r w:rsidRPr="002F5F3A">
              <w:rPr>
                <w:b/>
                <w:bCs/>
              </w:rPr>
              <w:t>mls qos map tx-scheduling NAME queueing-method &lt;0-7&gt; (strict|wrr1|wrr2)</w:t>
            </w:r>
          </w:p>
        </w:tc>
        <w:tc>
          <w:tcPr>
            <w:tcW w:w="3960" w:type="dxa"/>
          </w:tcPr>
          <w:p w14:paraId="3AB40963" w14:textId="77777777" w:rsidR="00F5522C" w:rsidRPr="002F5F3A" w:rsidRDefault="00F5522C" w:rsidP="005952E4">
            <w:pPr>
              <w:wordWrap/>
              <w:spacing w:line="240" w:lineRule="auto"/>
              <w:ind w:right="20"/>
            </w:pPr>
            <w:r w:rsidRPr="002F5F3A">
              <w:t>Sets the queueing-method of nth queue of the mapping table. When no mapping table, it generates a new one.</w:t>
            </w:r>
          </w:p>
        </w:tc>
        <w:tc>
          <w:tcPr>
            <w:tcW w:w="900" w:type="dxa"/>
          </w:tcPr>
          <w:p w14:paraId="27D8FF85" w14:textId="77777777" w:rsidR="00F5522C" w:rsidRPr="002F5F3A" w:rsidRDefault="00F5522C" w:rsidP="005952E4">
            <w:pPr>
              <w:wordWrap/>
              <w:spacing w:line="240" w:lineRule="auto"/>
              <w:ind w:right="20"/>
            </w:pPr>
            <w:r w:rsidRPr="002F5F3A">
              <w:t>Config</w:t>
            </w:r>
          </w:p>
        </w:tc>
      </w:tr>
      <w:tr w:rsidR="00F5522C" w14:paraId="38213F56" w14:textId="77777777" w:rsidTr="00DC7270">
        <w:tc>
          <w:tcPr>
            <w:tcW w:w="4219" w:type="dxa"/>
          </w:tcPr>
          <w:p w14:paraId="10EFFEFC" w14:textId="77777777" w:rsidR="00F5522C" w:rsidRPr="002F5F3A" w:rsidRDefault="00F5522C" w:rsidP="005952E4">
            <w:pPr>
              <w:wordWrap/>
              <w:spacing w:line="240" w:lineRule="auto"/>
              <w:ind w:right="20"/>
            </w:pPr>
            <w:r w:rsidRPr="002F5F3A">
              <w:rPr>
                <w:b/>
                <w:bCs/>
              </w:rPr>
              <w:t>mls qos map tx-scheduling NAME queueing-method &lt;0-7&gt; (wrr1|wrr2) &lt;1-100&gt;</w:t>
            </w:r>
          </w:p>
        </w:tc>
        <w:tc>
          <w:tcPr>
            <w:tcW w:w="3960" w:type="dxa"/>
          </w:tcPr>
          <w:p w14:paraId="6215C09E" w14:textId="77777777" w:rsidR="00F5522C" w:rsidRPr="002F5F3A" w:rsidRDefault="00F5522C" w:rsidP="005952E4">
            <w:pPr>
              <w:wordWrap/>
              <w:spacing w:line="240" w:lineRule="auto"/>
              <w:ind w:right="20"/>
            </w:pPr>
            <w:r w:rsidRPr="002F5F3A">
              <w:t>When setting wrr1 or wrr2, you can set WRR weights simultaneously. (Default: 1)</w:t>
            </w:r>
          </w:p>
        </w:tc>
        <w:tc>
          <w:tcPr>
            <w:tcW w:w="900" w:type="dxa"/>
          </w:tcPr>
          <w:p w14:paraId="778B5AA4" w14:textId="77777777" w:rsidR="00F5522C" w:rsidRPr="002F5F3A" w:rsidRDefault="00F5522C" w:rsidP="005952E4">
            <w:pPr>
              <w:wordWrap/>
              <w:spacing w:line="240" w:lineRule="auto"/>
              <w:ind w:right="20"/>
            </w:pPr>
            <w:r w:rsidRPr="002F5F3A">
              <w:t>Config</w:t>
            </w:r>
          </w:p>
        </w:tc>
      </w:tr>
      <w:tr w:rsidR="00F5522C" w14:paraId="7CD5B572" w14:textId="77777777" w:rsidTr="00DC7270">
        <w:tc>
          <w:tcPr>
            <w:tcW w:w="4219" w:type="dxa"/>
          </w:tcPr>
          <w:p w14:paraId="6E87A686" w14:textId="77777777" w:rsidR="00F5522C" w:rsidRPr="002F5F3A" w:rsidRDefault="00F5522C" w:rsidP="005952E4">
            <w:pPr>
              <w:wordWrap/>
              <w:spacing w:line="240" w:lineRule="auto"/>
              <w:ind w:right="20"/>
            </w:pPr>
            <w:r w:rsidRPr="002F5F3A">
              <w:rPr>
                <w:b/>
                <w:bCs/>
              </w:rPr>
              <w:t>mls qos map tx-scheduling NAME wrr-weight &lt;0-7&gt; &lt;1-100&gt;</w:t>
            </w:r>
          </w:p>
        </w:tc>
        <w:tc>
          <w:tcPr>
            <w:tcW w:w="3960" w:type="dxa"/>
          </w:tcPr>
          <w:p w14:paraId="650C4C2D" w14:textId="77777777" w:rsidR="00F5522C" w:rsidRPr="002F5F3A" w:rsidRDefault="00F5522C" w:rsidP="005952E4">
            <w:pPr>
              <w:wordWrap/>
              <w:spacing w:line="240" w:lineRule="auto"/>
              <w:ind w:right="20"/>
            </w:pPr>
            <w:r w:rsidRPr="002F5F3A">
              <w:t xml:space="preserve">Sets the weight for WRR of the selected queue. </w:t>
            </w:r>
          </w:p>
        </w:tc>
        <w:tc>
          <w:tcPr>
            <w:tcW w:w="900" w:type="dxa"/>
          </w:tcPr>
          <w:p w14:paraId="23D350F6" w14:textId="77777777" w:rsidR="00F5522C" w:rsidRPr="002F5F3A" w:rsidRDefault="00F5522C" w:rsidP="005952E4">
            <w:pPr>
              <w:wordWrap/>
              <w:spacing w:line="240" w:lineRule="auto"/>
              <w:ind w:right="20"/>
            </w:pPr>
            <w:r w:rsidRPr="002F5F3A">
              <w:t>Config</w:t>
            </w:r>
          </w:p>
        </w:tc>
      </w:tr>
      <w:tr w:rsidR="00F5522C" w14:paraId="52814B68" w14:textId="77777777" w:rsidTr="00DC7270">
        <w:tc>
          <w:tcPr>
            <w:tcW w:w="4219" w:type="dxa"/>
          </w:tcPr>
          <w:p w14:paraId="2D9ECC94" w14:textId="77777777" w:rsidR="00F5522C" w:rsidRPr="002F5F3A" w:rsidRDefault="00F5522C" w:rsidP="005952E4">
            <w:pPr>
              <w:wordWrap/>
              <w:spacing w:line="240" w:lineRule="auto"/>
              <w:ind w:right="20"/>
            </w:pPr>
            <w:r w:rsidRPr="002F5F3A">
              <w:rPr>
                <w:b/>
                <w:bCs/>
              </w:rPr>
              <w:t>no mls qos map tx-scheduling NAME queueing-method &lt;0-7&gt;</w:t>
            </w:r>
          </w:p>
        </w:tc>
        <w:tc>
          <w:tcPr>
            <w:tcW w:w="3960" w:type="dxa"/>
          </w:tcPr>
          <w:p w14:paraId="401B0E7A" w14:textId="77777777" w:rsidR="00F5522C" w:rsidRPr="002F5F3A" w:rsidRDefault="00F5522C" w:rsidP="005952E4">
            <w:pPr>
              <w:wordWrap/>
              <w:spacing w:line="240" w:lineRule="auto"/>
              <w:ind w:right="20"/>
            </w:pPr>
            <w:r w:rsidRPr="002F5F3A">
              <w:t>Disables the queueing-method of the queue. Then it changes into the default, strict.</w:t>
            </w:r>
          </w:p>
        </w:tc>
        <w:tc>
          <w:tcPr>
            <w:tcW w:w="900" w:type="dxa"/>
          </w:tcPr>
          <w:p w14:paraId="69072773" w14:textId="77777777" w:rsidR="00F5522C" w:rsidRPr="002F5F3A" w:rsidRDefault="00F5522C" w:rsidP="005952E4">
            <w:pPr>
              <w:wordWrap/>
              <w:spacing w:line="240" w:lineRule="auto"/>
              <w:ind w:right="20"/>
            </w:pPr>
            <w:r w:rsidRPr="002F5F3A">
              <w:t>Config</w:t>
            </w:r>
          </w:p>
        </w:tc>
      </w:tr>
      <w:tr w:rsidR="00F5522C" w14:paraId="6A12C6D3" w14:textId="77777777" w:rsidTr="00DC7270">
        <w:tc>
          <w:tcPr>
            <w:tcW w:w="4219" w:type="dxa"/>
          </w:tcPr>
          <w:p w14:paraId="4536AC73" w14:textId="77777777" w:rsidR="00F5522C" w:rsidRPr="002F5F3A" w:rsidRDefault="00F5522C" w:rsidP="005952E4">
            <w:pPr>
              <w:wordWrap/>
              <w:spacing w:line="240" w:lineRule="auto"/>
              <w:ind w:right="20"/>
            </w:pPr>
            <w:r w:rsidRPr="002F5F3A">
              <w:rPr>
                <w:b/>
                <w:bCs/>
              </w:rPr>
              <w:t xml:space="preserve">no mls qos map tx-scheduling NAME wrr-weight &lt;0-7&gt; </w:t>
            </w:r>
          </w:p>
        </w:tc>
        <w:tc>
          <w:tcPr>
            <w:tcW w:w="3960" w:type="dxa"/>
          </w:tcPr>
          <w:p w14:paraId="5D827F2F" w14:textId="77777777" w:rsidR="00F5522C" w:rsidRPr="002F5F3A" w:rsidRDefault="00F5522C" w:rsidP="005952E4">
            <w:pPr>
              <w:wordWrap/>
              <w:spacing w:line="240" w:lineRule="auto"/>
              <w:ind w:right="20"/>
            </w:pPr>
            <w:r w:rsidRPr="002F5F3A">
              <w:t>Disables the weight of the queue that is set for WRR. (Default :1)</w:t>
            </w:r>
          </w:p>
        </w:tc>
        <w:tc>
          <w:tcPr>
            <w:tcW w:w="900" w:type="dxa"/>
          </w:tcPr>
          <w:p w14:paraId="72560BE2" w14:textId="77777777" w:rsidR="00F5522C" w:rsidRPr="002F5F3A" w:rsidRDefault="00F5522C" w:rsidP="005952E4">
            <w:pPr>
              <w:wordWrap/>
              <w:spacing w:line="240" w:lineRule="auto"/>
              <w:ind w:right="20"/>
            </w:pPr>
            <w:r w:rsidRPr="002F5F3A">
              <w:t>Config</w:t>
            </w:r>
          </w:p>
        </w:tc>
      </w:tr>
      <w:tr w:rsidR="00F5522C" w14:paraId="305B0AB3" w14:textId="77777777" w:rsidTr="00DC7270">
        <w:tc>
          <w:tcPr>
            <w:tcW w:w="4219" w:type="dxa"/>
          </w:tcPr>
          <w:p w14:paraId="6D6271E1" w14:textId="77777777" w:rsidR="00F5522C" w:rsidRPr="002F5F3A" w:rsidRDefault="00F5522C" w:rsidP="005952E4">
            <w:pPr>
              <w:wordWrap/>
              <w:spacing w:line="240" w:lineRule="auto"/>
              <w:ind w:right="20"/>
            </w:pPr>
            <w:r w:rsidRPr="002F5F3A">
              <w:rPr>
                <w:b/>
                <w:bCs/>
              </w:rPr>
              <w:t>no mls qos map tx-scheduling NAME</w:t>
            </w:r>
          </w:p>
        </w:tc>
        <w:tc>
          <w:tcPr>
            <w:tcW w:w="3960" w:type="dxa"/>
          </w:tcPr>
          <w:p w14:paraId="74B7ADC9" w14:textId="77777777" w:rsidR="00F5522C" w:rsidRPr="002F5F3A" w:rsidRDefault="00F5522C" w:rsidP="005952E4">
            <w:pPr>
              <w:wordWrap/>
              <w:spacing w:line="240" w:lineRule="auto"/>
              <w:ind w:right="20"/>
            </w:pPr>
            <w:r w:rsidRPr="002F5F3A">
              <w:t>Deletes mapping table with the relevant name.</w:t>
            </w:r>
          </w:p>
        </w:tc>
        <w:tc>
          <w:tcPr>
            <w:tcW w:w="900" w:type="dxa"/>
          </w:tcPr>
          <w:p w14:paraId="4592EB56" w14:textId="77777777" w:rsidR="00F5522C" w:rsidRPr="002F5F3A" w:rsidRDefault="00F5522C" w:rsidP="005952E4">
            <w:pPr>
              <w:wordWrap/>
              <w:spacing w:line="240" w:lineRule="auto"/>
              <w:ind w:right="20"/>
            </w:pPr>
            <w:r w:rsidRPr="002F5F3A">
              <w:t>Config</w:t>
            </w:r>
          </w:p>
        </w:tc>
      </w:tr>
      <w:tr w:rsidR="00F5522C" w14:paraId="465F813C" w14:textId="77777777" w:rsidTr="00DC7270">
        <w:trPr>
          <w:trHeight w:val="386"/>
        </w:trPr>
        <w:tc>
          <w:tcPr>
            <w:tcW w:w="4219" w:type="dxa"/>
          </w:tcPr>
          <w:p w14:paraId="2FB6414E" w14:textId="77777777" w:rsidR="00F5522C" w:rsidRPr="002F5F3A" w:rsidRDefault="00F5522C" w:rsidP="005952E4">
            <w:pPr>
              <w:wordWrap/>
              <w:spacing w:line="240" w:lineRule="auto"/>
              <w:ind w:right="20"/>
            </w:pPr>
            <w:r w:rsidRPr="002F5F3A">
              <w:rPr>
                <w:b/>
                <w:bCs/>
              </w:rPr>
              <w:t>show mls qos map tx-scheduling</w:t>
            </w:r>
          </w:p>
        </w:tc>
        <w:tc>
          <w:tcPr>
            <w:tcW w:w="3960" w:type="dxa"/>
          </w:tcPr>
          <w:p w14:paraId="7DF423BA" w14:textId="77777777" w:rsidR="00F5522C" w:rsidRPr="002F5F3A" w:rsidRDefault="00F5522C" w:rsidP="005952E4">
            <w:pPr>
              <w:wordWrap/>
              <w:spacing w:line="240" w:lineRule="auto"/>
              <w:ind w:right="20"/>
            </w:pPr>
            <w:r w:rsidRPr="002F5F3A">
              <w:t xml:space="preserve">Displays configuration of Tx-scheduling. </w:t>
            </w:r>
          </w:p>
        </w:tc>
        <w:tc>
          <w:tcPr>
            <w:tcW w:w="900" w:type="dxa"/>
          </w:tcPr>
          <w:p w14:paraId="1A0B80F9" w14:textId="77777777" w:rsidR="00F5522C" w:rsidRPr="002F5F3A" w:rsidRDefault="00C81E24" w:rsidP="005952E4">
            <w:pPr>
              <w:wordWrap/>
              <w:spacing w:line="240" w:lineRule="auto"/>
              <w:ind w:right="20"/>
            </w:pPr>
            <w:r>
              <w:rPr>
                <w:rFonts w:hint="eastAsia"/>
              </w:rPr>
              <w:t>Privileged</w:t>
            </w:r>
          </w:p>
        </w:tc>
      </w:tr>
    </w:tbl>
    <w:p w14:paraId="58EDBE27" w14:textId="77777777" w:rsidR="00F5522C" w:rsidRPr="009416D6" w:rsidRDefault="00F5522C" w:rsidP="00466742">
      <w:pPr>
        <w:pStyle w:val="a3"/>
        <w:ind w:left="0" w:right="20"/>
      </w:pPr>
      <w:r w:rsidRPr="002F5F3A">
        <w:t>Set a mapping table of tx-scheduling to a designated por</w:t>
      </w:r>
      <w:r w:rsidR="009416D6">
        <w:t>t using the following settings:</w:t>
      </w:r>
    </w:p>
    <w:p w14:paraId="33A4B277" w14:textId="77777777" w:rsidR="00F5522C" w:rsidRDefault="006A4BB0" w:rsidP="00466742">
      <w:pPr>
        <w:pStyle w:val="afffff3"/>
        <w:ind w:left="0" w:right="20"/>
      </w:pPr>
      <w:bookmarkStart w:id="4110" w:name="_Toc254870970"/>
      <w:bookmarkStart w:id="4111" w:name="_Toc277777856"/>
      <w:bookmarkStart w:id="4112" w:name="_Toc361679405"/>
      <w:bookmarkStart w:id="4113" w:name="_Toc391575383"/>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241</w:t>
      </w:r>
      <w:r w:rsidR="005832B8">
        <w:fldChar w:fldCharType="end"/>
      </w:r>
      <w:r w:rsidR="00F5522C">
        <w:t xml:space="preserve"> </w:t>
      </w:r>
      <w:r w:rsidR="00F5522C">
        <w:rPr>
          <w:rFonts w:hint="eastAsia"/>
        </w:rPr>
        <w:t xml:space="preserve">Tx-scheduling </w:t>
      </w:r>
      <w:bookmarkEnd w:id="4110"/>
      <w:bookmarkEnd w:id="4111"/>
      <w:bookmarkEnd w:id="4112"/>
      <w:r w:rsidR="00F5522C" w:rsidRPr="002F5F3A">
        <w:t>Configuration Command</w:t>
      </w:r>
      <w:bookmarkEnd w:id="4113"/>
    </w:p>
    <w:tbl>
      <w:tblPr>
        <w:tblStyle w:val="CLIWide"/>
        <w:tblW w:w="0" w:type="auto"/>
        <w:tblLook w:val="01E0" w:firstRow="1" w:lastRow="1" w:firstColumn="1" w:lastColumn="1" w:noHBand="0" w:noVBand="0"/>
      </w:tblPr>
      <w:tblGrid>
        <w:gridCol w:w="3085"/>
        <w:gridCol w:w="3592"/>
        <w:gridCol w:w="1255"/>
      </w:tblGrid>
      <w:tr w:rsidR="00F5522C"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2F5F3A" w:rsidRDefault="00F5522C" w:rsidP="005952E4">
            <w:pPr>
              <w:wordWrap/>
              <w:spacing w:line="240" w:lineRule="auto"/>
              <w:ind w:right="20"/>
              <w:rPr>
                <w:b/>
                <w:bCs/>
              </w:rPr>
            </w:pPr>
            <w:r w:rsidRPr="002F5F3A">
              <w:rPr>
                <w:b/>
                <w:bCs/>
              </w:rPr>
              <w:t>Command</w:t>
            </w:r>
          </w:p>
        </w:tc>
        <w:tc>
          <w:tcPr>
            <w:tcW w:w="4252" w:type="dxa"/>
          </w:tcPr>
          <w:p w14:paraId="7125E488" w14:textId="77777777" w:rsidR="00F5522C" w:rsidRPr="002F5F3A" w:rsidRDefault="00F5522C" w:rsidP="005952E4">
            <w:pPr>
              <w:pStyle w:val="ac"/>
            </w:pPr>
            <w:r w:rsidRPr="002F5F3A">
              <w:t>Description</w:t>
            </w:r>
          </w:p>
        </w:tc>
        <w:tc>
          <w:tcPr>
            <w:tcW w:w="1335" w:type="dxa"/>
          </w:tcPr>
          <w:p w14:paraId="55BD34A2" w14:textId="77777777" w:rsidR="00F5522C" w:rsidRPr="002F5F3A" w:rsidRDefault="00F5522C" w:rsidP="005952E4">
            <w:pPr>
              <w:pStyle w:val="ac"/>
            </w:pPr>
            <w:r w:rsidRPr="002F5F3A">
              <w:t>Mode</w:t>
            </w:r>
          </w:p>
        </w:tc>
      </w:tr>
      <w:tr w:rsidR="00F5522C" w14:paraId="1CFD6F62" w14:textId="77777777" w:rsidTr="00DC7270">
        <w:tc>
          <w:tcPr>
            <w:tcW w:w="3558" w:type="dxa"/>
          </w:tcPr>
          <w:p w14:paraId="49CE2F85" w14:textId="77777777" w:rsidR="00F5522C" w:rsidRPr="002F5F3A" w:rsidRDefault="00F5522C" w:rsidP="005952E4">
            <w:pPr>
              <w:wordWrap/>
              <w:spacing w:line="240" w:lineRule="auto"/>
              <w:ind w:right="20"/>
            </w:pPr>
            <w:r w:rsidRPr="002F5F3A">
              <w:rPr>
                <w:b/>
                <w:bCs/>
              </w:rPr>
              <w:t>mls qos tx-scheduling NAME</w:t>
            </w:r>
          </w:p>
        </w:tc>
        <w:tc>
          <w:tcPr>
            <w:tcW w:w="4252" w:type="dxa"/>
          </w:tcPr>
          <w:p w14:paraId="0601E8CC" w14:textId="77777777" w:rsidR="00F5522C" w:rsidRPr="002F5F3A" w:rsidRDefault="00F5522C" w:rsidP="005952E4">
            <w:pPr>
              <w:wordWrap/>
              <w:spacing w:line="240" w:lineRule="auto"/>
              <w:ind w:right="20"/>
            </w:pPr>
            <w:r w:rsidRPr="002F5F3A">
              <w:t>Sets a mapping table to a relevant port interface with the correct name</w:t>
            </w:r>
          </w:p>
        </w:tc>
        <w:tc>
          <w:tcPr>
            <w:tcW w:w="1335" w:type="dxa"/>
          </w:tcPr>
          <w:p w14:paraId="124C87AB"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009A8B44" w14:textId="77777777" w:rsidTr="00DC7270">
        <w:tc>
          <w:tcPr>
            <w:tcW w:w="3558" w:type="dxa"/>
          </w:tcPr>
          <w:p w14:paraId="41A6C849" w14:textId="77777777" w:rsidR="00F5522C" w:rsidRPr="002F5F3A" w:rsidRDefault="00F5522C" w:rsidP="005952E4">
            <w:pPr>
              <w:wordWrap/>
              <w:spacing w:line="240" w:lineRule="auto"/>
              <w:ind w:right="20"/>
            </w:pPr>
            <w:r w:rsidRPr="002F5F3A">
              <w:rPr>
                <w:b/>
                <w:bCs/>
              </w:rPr>
              <w:t>no mls qos tx-scheduling NAME</w:t>
            </w:r>
          </w:p>
        </w:tc>
        <w:tc>
          <w:tcPr>
            <w:tcW w:w="4252" w:type="dxa"/>
          </w:tcPr>
          <w:p w14:paraId="365E6F83" w14:textId="77777777" w:rsidR="00F5522C" w:rsidRPr="002F5F3A" w:rsidRDefault="00F5522C" w:rsidP="005952E4">
            <w:pPr>
              <w:wordWrap/>
              <w:spacing w:line="240" w:lineRule="auto"/>
              <w:ind w:right="20"/>
            </w:pPr>
            <w:r w:rsidRPr="002F5F3A">
              <w:t xml:space="preserve">Disables the mapping table with the name from the port interface. </w:t>
            </w:r>
          </w:p>
        </w:tc>
        <w:tc>
          <w:tcPr>
            <w:tcW w:w="1335" w:type="dxa"/>
          </w:tcPr>
          <w:p w14:paraId="5FE8CA02" w14:textId="77777777" w:rsidR="00F5522C" w:rsidRPr="002F5F3A" w:rsidRDefault="00C81E24" w:rsidP="005952E4">
            <w:pPr>
              <w:wordWrap/>
              <w:spacing w:line="240" w:lineRule="auto"/>
              <w:ind w:right="20"/>
            </w:pPr>
            <w:r>
              <w:rPr>
                <w:rFonts w:hint="eastAsia"/>
              </w:rPr>
              <w:t>I</w:t>
            </w:r>
            <w:r w:rsidR="00F5522C" w:rsidRPr="002F5F3A">
              <w:t>nterface</w:t>
            </w:r>
          </w:p>
        </w:tc>
      </w:tr>
    </w:tbl>
    <w:p w14:paraId="43DD6FB1" w14:textId="77777777" w:rsidR="00F5522C" w:rsidRDefault="00F5522C" w:rsidP="00466742">
      <w:pPr>
        <w:pStyle w:val="3"/>
        <w:ind w:left="0" w:right="20"/>
      </w:pPr>
      <w:bookmarkStart w:id="4114" w:name="_Toc277777839"/>
      <w:bookmarkStart w:id="4115" w:name="_Toc337198730"/>
      <w:bookmarkStart w:id="4116" w:name="_Toc354416389"/>
      <w:bookmarkStart w:id="4117" w:name="_Toc445131114"/>
      <w:r>
        <w:rPr>
          <w:rFonts w:hint="eastAsia"/>
        </w:rPr>
        <w:t xml:space="preserve">Port trust </w:t>
      </w:r>
      <w:bookmarkEnd w:id="4114"/>
      <w:bookmarkEnd w:id="4115"/>
      <w:r>
        <w:rPr>
          <w:rFonts w:hint="eastAsia"/>
        </w:rPr>
        <w:t>mode</w:t>
      </w:r>
      <w:bookmarkEnd w:id="4116"/>
      <w:bookmarkEnd w:id="4117"/>
    </w:p>
    <w:p w14:paraId="2112B7CA" w14:textId="77777777" w:rsidR="00F5522C" w:rsidRPr="002F5F3A" w:rsidRDefault="00F5522C" w:rsidP="00466742">
      <w:pPr>
        <w:pStyle w:val="a3"/>
        <w:ind w:left="0" w:right="20"/>
      </w:pPr>
      <w:r w:rsidRPr="002F5F3A">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2F5F3A" w:rsidRDefault="00F5522C" w:rsidP="00466742">
      <w:pPr>
        <w:pStyle w:val="a3"/>
        <w:ind w:left="0" w:right="20"/>
      </w:pPr>
      <w:r w:rsidRPr="002F5F3A">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2F5F3A" w:rsidRDefault="00F5522C" w:rsidP="00466742">
      <w:pPr>
        <w:pStyle w:val="a3"/>
        <w:ind w:left="0" w:right="20"/>
      </w:pPr>
      <w:r w:rsidRPr="002F5F3A">
        <w:t xml:space="preserve">You can set </w:t>
      </w:r>
      <w:r w:rsidRPr="002F5F3A">
        <w:t>“</w:t>
      </w:r>
      <w:r w:rsidRPr="002F5F3A">
        <w:t>trust mode</w:t>
      </w:r>
      <w:r w:rsidRPr="002F5F3A">
        <w:t>”</w:t>
      </w:r>
      <w:r w:rsidRPr="002F5F3A">
        <w:t xml:space="preserve"> to </w:t>
      </w:r>
      <w:r w:rsidR="00B429CB">
        <w:t xml:space="preserve">either </w:t>
      </w:r>
      <w:r w:rsidRPr="002F5F3A">
        <w:t xml:space="preserve">COS </w:t>
      </w:r>
      <w:r w:rsidR="00B429CB">
        <w:t>or DSCP</w:t>
      </w:r>
      <w:r w:rsidRPr="002F5F3A">
        <w:t xml:space="preserve"> or neither.</w:t>
      </w:r>
    </w:p>
    <w:p w14:paraId="22BB9126" w14:textId="77777777" w:rsidR="00F5522C" w:rsidRPr="002F5F3A" w:rsidRDefault="00F5522C" w:rsidP="005952E4">
      <w:pPr>
        <w:pStyle w:val="Randomlist"/>
        <w:tabs>
          <w:tab w:val="clear" w:pos="3968"/>
          <w:tab w:val="num" w:pos="1980"/>
          <w:tab w:val="num" w:pos="3320"/>
        </w:tabs>
        <w:ind w:left="0" w:right="20" w:firstLine="0"/>
      </w:pPr>
      <w:r w:rsidRPr="002F5F3A">
        <w:t>When a packet h</w:t>
      </w:r>
      <w:r w:rsidR="00B429CB">
        <w:t>as a DSCP</w:t>
      </w:r>
      <w:r w:rsidR="003C3196">
        <w:t xml:space="preserve"> value</w:t>
      </w:r>
      <w:r w:rsidR="00B429CB">
        <w:t xml:space="preserve"> and is in Trust DSCP </w:t>
      </w:r>
      <w:r w:rsidRPr="002F5F3A">
        <w:t xml:space="preserve">mode, then use this. </w:t>
      </w:r>
    </w:p>
    <w:p w14:paraId="10BC22FE" w14:textId="77777777" w:rsidR="00F5522C" w:rsidRPr="002F5F3A" w:rsidRDefault="00F5522C" w:rsidP="005952E4">
      <w:pPr>
        <w:pStyle w:val="Randomlist"/>
        <w:tabs>
          <w:tab w:val="clear" w:pos="3968"/>
          <w:tab w:val="num" w:pos="1980"/>
          <w:tab w:val="num" w:pos="3320"/>
        </w:tabs>
        <w:ind w:left="0" w:right="20" w:firstLine="0"/>
      </w:pPr>
      <w:r w:rsidRPr="002F5F3A">
        <w:t>When a packet</w:t>
      </w:r>
      <w:r w:rsidR="00B429CB">
        <w:t xml:space="preserve"> has a COS </w:t>
      </w:r>
      <w:r w:rsidR="003C3196">
        <w:t xml:space="preserve">value </w:t>
      </w:r>
      <w:r w:rsidR="00B429CB">
        <w:t xml:space="preserve">and is in trust COS </w:t>
      </w:r>
      <w:r w:rsidRPr="002F5F3A">
        <w:t xml:space="preserve">mode, then use this. </w:t>
      </w:r>
    </w:p>
    <w:p w14:paraId="1C9728FE" w14:textId="77777777" w:rsidR="00F5522C" w:rsidRPr="002F5F3A" w:rsidRDefault="00F5522C" w:rsidP="005952E4">
      <w:pPr>
        <w:pStyle w:val="Randomlist"/>
        <w:tabs>
          <w:tab w:val="clear" w:pos="3968"/>
          <w:tab w:val="num" w:pos="1980"/>
          <w:tab w:val="num" w:pos="3320"/>
        </w:tabs>
        <w:ind w:left="0" w:right="20" w:firstLine="0"/>
      </w:pPr>
      <w:r w:rsidRPr="002F5F3A">
        <w:t>When a packet has no COS and is in trust COS, then use</w:t>
      </w:r>
      <w:r w:rsidR="00B429CB">
        <w:t xml:space="preserve"> the</w:t>
      </w:r>
      <w:r w:rsidRPr="002F5F3A">
        <w:t xml:space="preserve"> default </w:t>
      </w:r>
      <w:r w:rsidR="00B429CB">
        <w:t>COS value</w:t>
      </w:r>
      <w:r w:rsidR="003C3196">
        <w:t xml:space="preserve"> which is set for the port.</w:t>
      </w:r>
    </w:p>
    <w:p w14:paraId="6E0C4D05" w14:textId="77777777" w:rsidR="00F5522C" w:rsidRDefault="00F5522C" w:rsidP="005952E4">
      <w:pPr>
        <w:pStyle w:val="Randomlist"/>
        <w:tabs>
          <w:tab w:val="clear" w:pos="3968"/>
          <w:tab w:val="num" w:pos="1980"/>
          <w:tab w:val="num" w:pos="3320"/>
        </w:tabs>
        <w:ind w:left="0" w:right="20" w:firstLine="0"/>
      </w:pPr>
      <w:r w:rsidRPr="002F5F3A">
        <w:t>In</w:t>
      </w:r>
      <w:r w:rsidR="009416D6">
        <w:t xml:space="preserve"> other cases, use default COS</w:t>
      </w:r>
      <w:r w:rsidR="003C3196">
        <w:t xml:space="preserve"> value</w:t>
      </w:r>
      <w:r w:rsidR="009416D6">
        <w:t xml:space="preserve">. </w:t>
      </w:r>
    </w:p>
    <w:p w14:paraId="68F3B439" w14:textId="77777777" w:rsidR="00F5522C" w:rsidRDefault="00F5522C" w:rsidP="00466742">
      <w:pPr>
        <w:pStyle w:val="a3"/>
        <w:ind w:left="0" w:right="20"/>
      </w:pPr>
      <w:r w:rsidRPr="002F5F3A">
        <w:lastRenderedPageBreak/>
        <w:t>When a packet has a DSCP and is in trust DSCP mode, it operates QOS based on DSCP. Otherwise, it operates QOS based on</w:t>
      </w:r>
      <w:r w:rsidR="009416D6">
        <w:t xml:space="preserve"> COS.</w:t>
      </w:r>
    </w:p>
    <w:p w14:paraId="6855CED7" w14:textId="77777777" w:rsidR="00F5522C" w:rsidRDefault="006A4BB0" w:rsidP="00466742">
      <w:pPr>
        <w:pStyle w:val="afffff3"/>
        <w:ind w:left="0" w:right="20"/>
      </w:pPr>
      <w:bookmarkStart w:id="4118" w:name="_Toc363228740"/>
      <w:bookmarkStart w:id="4119" w:name="_Toc254870972"/>
      <w:bookmarkStart w:id="4120" w:name="_Toc277777858"/>
      <w:bookmarkStart w:id="4121" w:name="_Toc39157538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242</w:t>
      </w:r>
      <w:r w:rsidR="005832B8">
        <w:fldChar w:fldCharType="end"/>
      </w:r>
      <w:r w:rsidR="00F5522C">
        <w:t xml:space="preserve"> </w:t>
      </w:r>
      <w:r w:rsidR="00F5522C">
        <w:rPr>
          <w:rFonts w:hint="eastAsia"/>
        </w:rPr>
        <w:t xml:space="preserve">port trust </w:t>
      </w:r>
      <w:bookmarkEnd w:id="4118"/>
      <w:bookmarkEnd w:id="4119"/>
      <w:r w:rsidR="00F5522C" w:rsidRPr="002F5F3A">
        <w:t>Configuration Command</w:t>
      </w:r>
      <w:bookmarkEnd w:id="4120"/>
      <w:bookmarkEnd w:id="4121"/>
    </w:p>
    <w:tbl>
      <w:tblPr>
        <w:tblStyle w:val="CLIWide"/>
        <w:tblW w:w="0" w:type="auto"/>
        <w:tblLook w:val="01E0" w:firstRow="1" w:lastRow="1" w:firstColumn="1" w:lastColumn="1" w:noHBand="0" w:noVBand="0"/>
      </w:tblPr>
      <w:tblGrid>
        <w:gridCol w:w="3091"/>
        <w:gridCol w:w="3658"/>
        <w:gridCol w:w="1183"/>
      </w:tblGrid>
      <w:tr w:rsidR="00F5522C"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2F5F3A" w:rsidRDefault="00F5522C" w:rsidP="00466742">
            <w:pPr>
              <w:wordWrap/>
              <w:ind w:right="20"/>
              <w:rPr>
                <w:b/>
                <w:bCs/>
              </w:rPr>
            </w:pPr>
            <w:r w:rsidRPr="002F5F3A">
              <w:rPr>
                <w:b/>
                <w:bCs/>
              </w:rPr>
              <w:t>Command</w:t>
            </w:r>
          </w:p>
        </w:tc>
        <w:tc>
          <w:tcPr>
            <w:tcW w:w="4395" w:type="dxa"/>
          </w:tcPr>
          <w:p w14:paraId="21CD1D9D" w14:textId="77777777" w:rsidR="00F5522C" w:rsidRPr="002F5F3A" w:rsidRDefault="00F5522C" w:rsidP="00466742">
            <w:pPr>
              <w:pStyle w:val="ac"/>
            </w:pPr>
            <w:r w:rsidRPr="002F5F3A">
              <w:t>Description</w:t>
            </w:r>
          </w:p>
        </w:tc>
        <w:tc>
          <w:tcPr>
            <w:tcW w:w="1249" w:type="dxa"/>
          </w:tcPr>
          <w:p w14:paraId="54F5D75E" w14:textId="77777777" w:rsidR="00F5522C" w:rsidRPr="002F5F3A" w:rsidRDefault="00F5522C" w:rsidP="00466742">
            <w:pPr>
              <w:pStyle w:val="ac"/>
            </w:pPr>
            <w:r w:rsidRPr="002F5F3A">
              <w:t>Mode</w:t>
            </w:r>
          </w:p>
        </w:tc>
      </w:tr>
      <w:tr w:rsidR="00F5522C" w14:paraId="74E83F44" w14:textId="77777777" w:rsidTr="00DC7270">
        <w:tc>
          <w:tcPr>
            <w:tcW w:w="3501" w:type="dxa"/>
          </w:tcPr>
          <w:p w14:paraId="10C362C2" w14:textId="77777777" w:rsidR="00F5522C" w:rsidRPr="002F5F3A" w:rsidRDefault="00F5522C" w:rsidP="00466742">
            <w:pPr>
              <w:wordWrap/>
              <w:ind w:right="20"/>
            </w:pPr>
            <w:r w:rsidRPr="002F5F3A">
              <w:rPr>
                <w:b/>
                <w:bCs/>
              </w:rPr>
              <w:t>mls qos trust (cos|dscp|both)</w:t>
            </w:r>
          </w:p>
        </w:tc>
        <w:tc>
          <w:tcPr>
            <w:tcW w:w="4395" w:type="dxa"/>
          </w:tcPr>
          <w:p w14:paraId="32B06B0B" w14:textId="77777777" w:rsidR="00F5522C" w:rsidRPr="002F5F3A" w:rsidRDefault="00F5522C" w:rsidP="00466742">
            <w:pPr>
              <w:wordWrap/>
              <w:ind w:right="20"/>
            </w:pPr>
            <w:r w:rsidRPr="002F5F3A">
              <w:t>Sets a port interface for the trust mode.</w:t>
            </w:r>
          </w:p>
        </w:tc>
        <w:tc>
          <w:tcPr>
            <w:tcW w:w="1249" w:type="dxa"/>
          </w:tcPr>
          <w:p w14:paraId="3507522C" w14:textId="77777777" w:rsidR="00F5522C" w:rsidRPr="002F5F3A" w:rsidRDefault="00C81E24" w:rsidP="00466742">
            <w:pPr>
              <w:wordWrap/>
              <w:ind w:right="20"/>
            </w:pPr>
            <w:r>
              <w:rPr>
                <w:rFonts w:hint="eastAsia"/>
              </w:rPr>
              <w:t>I</w:t>
            </w:r>
            <w:r w:rsidR="00F5522C" w:rsidRPr="002F5F3A">
              <w:t>nterface</w:t>
            </w:r>
          </w:p>
        </w:tc>
      </w:tr>
      <w:tr w:rsidR="00F5522C" w14:paraId="6314510A" w14:textId="77777777" w:rsidTr="00DC7270">
        <w:tc>
          <w:tcPr>
            <w:tcW w:w="3501" w:type="dxa"/>
          </w:tcPr>
          <w:p w14:paraId="0CD01961" w14:textId="77777777" w:rsidR="00F5522C" w:rsidRPr="002F5F3A" w:rsidRDefault="00F5522C" w:rsidP="00466742">
            <w:pPr>
              <w:wordWrap/>
              <w:ind w:right="20"/>
            </w:pPr>
            <w:r w:rsidRPr="002F5F3A">
              <w:rPr>
                <w:b/>
                <w:bCs/>
              </w:rPr>
              <w:t xml:space="preserve">no mls qos trust </w:t>
            </w:r>
          </w:p>
        </w:tc>
        <w:tc>
          <w:tcPr>
            <w:tcW w:w="4395" w:type="dxa"/>
          </w:tcPr>
          <w:p w14:paraId="266A5384" w14:textId="77777777" w:rsidR="00F5522C" w:rsidRPr="002F5F3A" w:rsidRDefault="00F5522C" w:rsidP="00466742">
            <w:pPr>
              <w:wordWrap/>
              <w:ind w:right="20"/>
            </w:pPr>
            <w:r w:rsidRPr="002F5F3A">
              <w:t xml:space="preserve">Disables the interface set for trust mode. </w:t>
            </w:r>
          </w:p>
          <w:p w14:paraId="5812A80C" w14:textId="77777777" w:rsidR="00F5522C" w:rsidRPr="002F5F3A" w:rsidRDefault="00F5522C" w:rsidP="00466742">
            <w:pPr>
              <w:wordWrap/>
              <w:ind w:right="20"/>
            </w:pPr>
            <w:r w:rsidRPr="002F5F3A">
              <w:t>Then it will be set as none.</w:t>
            </w:r>
          </w:p>
        </w:tc>
        <w:tc>
          <w:tcPr>
            <w:tcW w:w="1249" w:type="dxa"/>
          </w:tcPr>
          <w:p w14:paraId="5EC5BDEF" w14:textId="77777777" w:rsidR="00F5522C" w:rsidRPr="002F5F3A" w:rsidRDefault="00C81E24" w:rsidP="00466742">
            <w:pPr>
              <w:wordWrap/>
              <w:ind w:right="20"/>
            </w:pPr>
            <w:r>
              <w:rPr>
                <w:rFonts w:hint="eastAsia"/>
              </w:rPr>
              <w:t>I</w:t>
            </w:r>
            <w:r w:rsidR="00F5522C" w:rsidRPr="002F5F3A">
              <w:t>nterface</w:t>
            </w:r>
          </w:p>
        </w:tc>
      </w:tr>
      <w:tr w:rsidR="00F5522C" w14:paraId="03D89093" w14:textId="77777777" w:rsidTr="00DC7270">
        <w:tc>
          <w:tcPr>
            <w:tcW w:w="3501" w:type="dxa"/>
          </w:tcPr>
          <w:p w14:paraId="1D75D6F5" w14:textId="77777777" w:rsidR="00F5522C" w:rsidRPr="002F5F3A" w:rsidRDefault="00F5522C" w:rsidP="00466742">
            <w:pPr>
              <w:wordWrap/>
              <w:ind w:right="20"/>
              <w:rPr>
                <w:b/>
                <w:bCs/>
              </w:rPr>
            </w:pPr>
            <w:r w:rsidRPr="002F5F3A">
              <w:rPr>
                <w:b/>
                <w:bCs/>
              </w:rPr>
              <w:t xml:space="preserve">mls qos cos </w:t>
            </w:r>
            <w:r w:rsidRPr="002F5F3A">
              <w:rPr>
                <w:bCs/>
                <w:i/>
              </w:rPr>
              <w:t>&lt;0-7&gt;</w:t>
            </w:r>
          </w:p>
        </w:tc>
        <w:tc>
          <w:tcPr>
            <w:tcW w:w="4395" w:type="dxa"/>
          </w:tcPr>
          <w:p w14:paraId="4CC4452D" w14:textId="77777777" w:rsidR="00F5522C" w:rsidRPr="002F5F3A" w:rsidRDefault="00F5522C" w:rsidP="00466742">
            <w:pPr>
              <w:wordWrap/>
              <w:ind w:right="20"/>
            </w:pPr>
            <w:r w:rsidRPr="002F5F3A">
              <w:t>Sets the default COS value of a port.</w:t>
            </w:r>
          </w:p>
        </w:tc>
        <w:tc>
          <w:tcPr>
            <w:tcW w:w="1249" w:type="dxa"/>
          </w:tcPr>
          <w:p w14:paraId="209EB6D3" w14:textId="77777777" w:rsidR="00F5522C" w:rsidRPr="002F5F3A" w:rsidRDefault="00C81E24" w:rsidP="00466742">
            <w:pPr>
              <w:wordWrap/>
              <w:ind w:right="20"/>
            </w:pPr>
            <w:r>
              <w:rPr>
                <w:rFonts w:hint="eastAsia"/>
              </w:rPr>
              <w:t>I</w:t>
            </w:r>
            <w:r w:rsidR="00F5522C" w:rsidRPr="002F5F3A">
              <w:t>nterface</w:t>
            </w:r>
          </w:p>
        </w:tc>
      </w:tr>
      <w:tr w:rsidR="00F5522C" w14:paraId="3BD1677D" w14:textId="77777777" w:rsidTr="00DC7270">
        <w:tc>
          <w:tcPr>
            <w:tcW w:w="3501" w:type="dxa"/>
          </w:tcPr>
          <w:p w14:paraId="262F1BAA" w14:textId="77777777" w:rsidR="00F5522C" w:rsidRPr="002F5F3A" w:rsidRDefault="00F5522C" w:rsidP="00466742">
            <w:pPr>
              <w:wordWrap/>
              <w:ind w:right="20"/>
              <w:rPr>
                <w:b/>
                <w:bCs/>
              </w:rPr>
            </w:pPr>
            <w:r w:rsidRPr="002F5F3A">
              <w:rPr>
                <w:b/>
                <w:bCs/>
              </w:rPr>
              <w:t>no mls qos cos</w:t>
            </w:r>
          </w:p>
        </w:tc>
        <w:tc>
          <w:tcPr>
            <w:tcW w:w="4395" w:type="dxa"/>
          </w:tcPr>
          <w:p w14:paraId="78450E70" w14:textId="77777777" w:rsidR="00F5522C" w:rsidRPr="002F5F3A" w:rsidRDefault="00F5522C" w:rsidP="00466742">
            <w:pPr>
              <w:wordWrap/>
              <w:ind w:right="20"/>
            </w:pPr>
            <w:r w:rsidRPr="002F5F3A">
              <w:t>Disables the default COS value of a port.</w:t>
            </w:r>
          </w:p>
        </w:tc>
        <w:tc>
          <w:tcPr>
            <w:tcW w:w="1249" w:type="dxa"/>
          </w:tcPr>
          <w:p w14:paraId="0C47DC0C" w14:textId="77777777" w:rsidR="00F5522C" w:rsidRPr="002F5F3A" w:rsidRDefault="00C81E24" w:rsidP="00466742">
            <w:pPr>
              <w:wordWrap/>
              <w:ind w:right="20"/>
            </w:pPr>
            <w:r>
              <w:rPr>
                <w:rFonts w:hint="eastAsia"/>
              </w:rPr>
              <w:t>I</w:t>
            </w:r>
            <w:r w:rsidR="00F5522C" w:rsidRPr="002F5F3A">
              <w:t>nterface</w:t>
            </w:r>
          </w:p>
        </w:tc>
      </w:tr>
    </w:tbl>
    <w:p w14:paraId="6B7C09EA" w14:textId="77777777" w:rsidR="00F5522C" w:rsidRDefault="00F5522C" w:rsidP="00466742">
      <w:pPr>
        <w:pStyle w:val="3"/>
        <w:ind w:left="0" w:right="20"/>
      </w:pPr>
      <w:bookmarkStart w:id="4122" w:name="_Toc361679406"/>
      <w:bookmarkStart w:id="4123" w:name="_Toc363228741"/>
      <w:bookmarkStart w:id="4124" w:name="_Toc254870973"/>
      <w:bookmarkStart w:id="4125" w:name="_Toc445131115"/>
      <w:r w:rsidRPr="002F5F3A">
        <w:t>DSCP Conversion Map</w:t>
      </w:r>
      <w:bookmarkEnd w:id="4122"/>
      <w:r w:rsidRPr="002F5F3A">
        <w:t xml:space="preserve"> Configuration</w:t>
      </w:r>
      <w:bookmarkEnd w:id="4123"/>
      <w:bookmarkEnd w:id="4124"/>
      <w:bookmarkEnd w:id="4125"/>
    </w:p>
    <w:p w14:paraId="1095383E" w14:textId="77777777" w:rsidR="00F5522C" w:rsidRPr="002F5F3A" w:rsidRDefault="00F5522C" w:rsidP="00466742">
      <w:pPr>
        <w:pStyle w:val="a3"/>
        <w:ind w:left="0" w:right="20"/>
      </w:pPr>
      <w:r w:rsidRPr="002F5F3A">
        <w:t>When a packet is carried out by DSCP as a standard in Trust DSCP mode, the packet will be operated as follows.</w:t>
      </w:r>
    </w:p>
    <w:p w14:paraId="479B5B18" w14:textId="77777777" w:rsidR="00F5522C" w:rsidRPr="002F5F3A" w:rsidRDefault="00F5522C" w:rsidP="005952E4">
      <w:pPr>
        <w:pStyle w:val="Randomlist"/>
        <w:tabs>
          <w:tab w:val="clear" w:pos="3968"/>
          <w:tab w:val="num" w:pos="1980"/>
          <w:tab w:val="num" w:pos="3320"/>
        </w:tabs>
        <w:ind w:left="0" w:right="20" w:firstLine="0"/>
      </w:pPr>
      <w:r w:rsidRPr="002F5F3A">
        <w:t xml:space="preserve">Queueing operation by DSCP value </w:t>
      </w:r>
    </w:p>
    <w:p w14:paraId="2E0286E1" w14:textId="77777777" w:rsidR="00F5522C" w:rsidRPr="002F5F3A" w:rsidRDefault="00F5522C" w:rsidP="005952E4">
      <w:pPr>
        <w:pStyle w:val="Randomlist"/>
        <w:tabs>
          <w:tab w:val="clear" w:pos="3968"/>
          <w:tab w:val="num" w:pos="1980"/>
          <w:tab w:val="num" w:pos="3320"/>
        </w:tabs>
        <w:ind w:left="0" w:right="20" w:firstLine="0"/>
      </w:pPr>
      <w:r w:rsidRPr="002F5F3A">
        <w:t xml:space="preserve">COS marking (or remarking) operation by DSCP value </w:t>
      </w:r>
    </w:p>
    <w:p w14:paraId="31FD3371" w14:textId="77777777" w:rsidR="00F5522C" w:rsidRPr="002F5F3A" w:rsidRDefault="00F5522C" w:rsidP="005952E4">
      <w:pPr>
        <w:pStyle w:val="Randomlist"/>
        <w:tabs>
          <w:tab w:val="clear" w:pos="3968"/>
          <w:tab w:val="num" w:pos="1980"/>
          <w:tab w:val="num" w:pos="3320"/>
        </w:tabs>
        <w:ind w:left="0" w:right="20" w:firstLine="0"/>
      </w:pPr>
      <w:r w:rsidRPr="002F5F3A">
        <w:t>DSCP remarking operation by DSCP value</w:t>
      </w:r>
    </w:p>
    <w:p w14:paraId="59AB3763" w14:textId="77777777" w:rsidR="00F5522C" w:rsidRDefault="00F5522C" w:rsidP="00466742">
      <w:pPr>
        <w:pStyle w:val="4"/>
        <w:ind w:left="0" w:right="20"/>
      </w:pPr>
      <w:bookmarkStart w:id="4126" w:name="_Toc277777859"/>
      <w:r w:rsidRPr="009416D6">
        <w:rPr>
          <w:rFonts w:hint="eastAsia"/>
        </w:rPr>
        <w:t>DSCP</w:t>
      </w:r>
      <w:r>
        <w:rPr>
          <w:rFonts w:hint="eastAsia"/>
        </w:rPr>
        <w:t xml:space="preserve"> to COS</w:t>
      </w:r>
      <w:bookmarkEnd w:id="4126"/>
      <w:r w:rsidRPr="00053546">
        <w:t xml:space="preserve"> </w:t>
      </w:r>
      <w:r w:rsidRPr="002F5F3A">
        <w:t>Configuration</w:t>
      </w:r>
    </w:p>
    <w:p w14:paraId="1878B9CB" w14:textId="77777777" w:rsidR="00F5522C" w:rsidRPr="002F5F3A" w:rsidRDefault="00F5522C" w:rsidP="00466742">
      <w:pPr>
        <w:pStyle w:val="a3"/>
        <w:ind w:left="0" w:right="20"/>
      </w:pPr>
      <w:r w:rsidRPr="002F5F3A">
        <w:t xml:space="preserve">A packet can be carried out COS marking (or remarking) operation depending on DSCP values. This can be set as </w:t>
      </w:r>
      <w:r w:rsidRPr="002F5F3A">
        <w:t>“</w:t>
      </w:r>
      <w:r w:rsidRPr="002F5F3A">
        <w:t>enable</w:t>
      </w:r>
      <w:r w:rsidRPr="002F5F3A">
        <w:t>”</w:t>
      </w:r>
      <w:r w:rsidRPr="002F5F3A">
        <w:t xml:space="preserve"> or </w:t>
      </w:r>
      <w:r w:rsidRPr="002F5F3A">
        <w:t>“</w:t>
      </w:r>
      <w:r w:rsidRPr="002F5F3A">
        <w:t>disable</w:t>
      </w:r>
      <w:r w:rsidRPr="002F5F3A">
        <w:t>”</w:t>
      </w:r>
      <w:r w:rsidRPr="002F5F3A">
        <w:t xml:space="preserve">, and the default is </w:t>
      </w:r>
      <w:r w:rsidRPr="002F5F3A">
        <w:t>“</w:t>
      </w:r>
      <w:r w:rsidRPr="002F5F3A">
        <w:t>disable</w:t>
      </w:r>
      <w:r w:rsidRPr="002F5F3A">
        <w:t>”</w:t>
      </w:r>
      <w:r w:rsidRPr="002F5F3A">
        <w:t>. For this operation DSCP to COS map is maintained with the global setting.</w:t>
      </w:r>
    </w:p>
    <w:tbl>
      <w:tblPr>
        <w:tblStyle w:val="48"/>
        <w:tblW w:w="0" w:type="auto"/>
        <w:tblLook w:val="04A0" w:firstRow="1" w:lastRow="0" w:firstColumn="1" w:lastColumn="0" w:noHBand="0" w:noVBand="1"/>
      </w:tblPr>
      <w:tblGrid>
        <w:gridCol w:w="8045"/>
      </w:tblGrid>
      <w:tr w:rsidR="009416D6" w14:paraId="1109D114" w14:textId="77777777" w:rsidTr="009416D6">
        <w:tc>
          <w:tcPr>
            <w:tcW w:w="10118" w:type="dxa"/>
          </w:tcPr>
          <w:p w14:paraId="6A7C58A4"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Switch#show mls qos map dscp-</w:t>
            </w:r>
            <w:r w:rsidRPr="005952E4">
              <w:rPr>
                <w:rFonts w:ascii="Courier New" w:hAnsi="Courier New" w:cs="Courier New" w:hint="eastAsia"/>
                <w:sz w:val="17"/>
                <w:szCs w:val="17"/>
              </w:rPr>
              <w:t>cos</w:t>
            </w:r>
          </w:p>
          <w:p w14:paraId="3F6178C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DSCP-TO-</w:t>
            </w:r>
            <w:r w:rsidRPr="005952E4">
              <w:rPr>
                <w:rFonts w:ascii="Courier New" w:hAnsi="Courier New" w:cs="Courier New" w:hint="eastAsia"/>
                <w:sz w:val="17"/>
                <w:szCs w:val="17"/>
              </w:rPr>
              <w:t xml:space="preserve">COS </w:t>
            </w:r>
            <w:r w:rsidRPr="005952E4">
              <w:rPr>
                <w:rFonts w:ascii="Courier New" w:hAnsi="Courier New" w:cs="Courier New"/>
                <w:sz w:val="17"/>
                <w:szCs w:val="17"/>
              </w:rPr>
              <w:t xml:space="preserve">MAP </w:t>
            </w:r>
          </w:p>
          <w:p w14:paraId="19622A2E"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14:paraId="65F8E4A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1869A302"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0   0   0   0   0   0   0   1   1</w:t>
            </w:r>
          </w:p>
          <w:p w14:paraId="279F3542"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   1   1   1   1   1   2   2   2   2</w:t>
            </w:r>
          </w:p>
          <w:p w14:paraId="21CADAE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   2   2   2   3   3   3   3   3   3</w:t>
            </w:r>
          </w:p>
          <w:p w14:paraId="7E3D878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   3   4   4   4   4   4   4   4   4</w:t>
            </w:r>
          </w:p>
          <w:p w14:paraId="1985CA59"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5   5   5   5   5   5   5   5   6   6</w:t>
            </w:r>
          </w:p>
          <w:p w14:paraId="3CB06CB5"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6   6   6   6   6   6   7   7   7   7</w:t>
            </w:r>
          </w:p>
          <w:p w14:paraId="57473451"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6 :       7   7   7   7</w:t>
            </w:r>
          </w:p>
          <w:p w14:paraId="61AEFC16" w14:textId="77777777" w:rsidR="009416D6" w:rsidRDefault="009416D6" w:rsidP="00466742">
            <w:pPr>
              <w:ind w:right="20"/>
            </w:pPr>
          </w:p>
        </w:tc>
      </w:tr>
    </w:tbl>
    <w:p w14:paraId="40A6B41F" w14:textId="77777777" w:rsidR="00F5522C" w:rsidRDefault="006A4BB0" w:rsidP="00466742">
      <w:pPr>
        <w:pStyle w:val="afffff3"/>
        <w:ind w:left="0" w:right="20"/>
      </w:pPr>
      <w:bookmarkStart w:id="4127" w:name="_Toc361679407"/>
      <w:bookmarkStart w:id="4128" w:name="_Toc277777840"/>
      <w:bookmarkStart w:id="4129" w:name="_Toc337198734"/>
      <w:bookmarkStart w:id="4130" w:name="_Toc39157538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243</w:t>
      </w:r>
      <w:r w:rsidR="005832B8">
        <w:fldChar w:fldCharType="end"/>
      </w:r>
      <w:r w:rsidR="00F5522C">
        <w:t xml:space="preserve"> </w:t>
      </w:r>
      <w:r w:rsidR="00F5522C">
        <w:rPr>
          <w:rFonts w:hint="eastAsia"/>
        </w:rPr>
        <w:t xml:space="preserve">dscp-cos map </w:t>
      </w:r>
      <w:bookmarkEnd w:id="4127"/>
      <w:bookmarkEnd w:id="4128"/>
      <w:r w:rsidR="00F5522C" w:rsidRPr="002F5F3A">
        <w:rPr>
          <w:lang w:val="fr-FR"/>
        </w:rPr>
        <w:t>Configuration Command</w:t>
      </w:r>
      <w:bookmarkEnd w:id="4129"/>
      <w:bookmarkEnd w:id="4130"/>
    </w:p>
    <w:tbl>
      <w:tblPr>
        <w:tblStyle w:val="CLIWide"/>
        <w:tblW w:w="0" w:type="auto"/>
        <w:tblLook w:val="01E0" w:firstRow="1" w:lastRow="1" w:firstColumn="1" w:lastColumn="1" w:noHBand="0" w:noVBand="0"/>
      </w:tblPr>
      <w:tblGrid>
        <w:gridCol w:w="3240"/>
        <w:gridCol w:w="3665"/>
        <w:gridCol w:w="1027"/>
      </w:tblGrid>
      <w:tr w:rsidR="00F5522C"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2F5F3A" w:rsidRDefault="00F5522C" w:rsidP="005952E4">
            <w:pPr>
              <w:wordWrap/>
              <w:spacing w:line="240" w:lineRule="auto"/>
              <w:ind w:right="20"/>
              <w:rPr>
                <w:b/>
                <w:bCs/>
              </w:rPr>
            </w:pPr>
            <w:r w:rsidRPr="002F5F3A">
              <w:rPr>
                <w:b/>
                <w:bCs/>
              </w:rPr>
              <w:t>Command</w:t>
            </w:r>
          </w:p>
        </w:tc>
        <w:tc>
          <w:tcPr>
            <w:tcW w:w="3787" w:type="dxa"/>
          </w:tcPr>
          <w:p w14:paraId="2C29C151" w14:textId="77777777" w:rsidR="00F5522C" w:rsidRPr="002F5F3A" w:rsidRDefault="00F5522C" w:rsidP="005952E4">
            <w:pPr>
              <w:pStyle w:val="ac"/>
            </w:pPr>
            <w:r w:rsidRPr="002F5F3A">
              <w:t>Description</w:t>
            </w:r>
          </w:p>
        </w:tc>
        <w:tc>
          <w:tcPr>
            <w:tcW w:w="1027" w:type="dxa"/>
          </w:tcPr>
          <w:p w14:paraId="58EA0176" w14:textId="77777777" w:rsidR="00F5522C" w:rsidRPr="002F5F3A" w:rsidRDefault="00F5522C" w:rsidP="005952E4">
            <w:pPr>
              <w:pStyle w:val="ac"/>
            </w:pPr>
            <w:r w:rsidRPr="002F5F3A">
              <w:t>Mode</w:t>
            </w:r>
          </w:p>
        </w:tc>
      </w:tr>
      <w:tr w:rsidR="00F5522C" w14:paraId="1B5FB3EE" w14:textId="77777777" w:rsidTr="005952E4">
        <w:tc>
          <w:tcPr>
            <w:tcW w:w="3334" w:type="dxa"/>
          </w:tcPr>
          <w:p w14:paraId="52B87674" w14:textId="77777777" w:rsidR="00F5522C" w:rsidRDefault="00F5522C" w:rsidP="005952E4">
            <w:pPr>
              <w:spacing w:line="240" w:lineRule="auto"/>
              <w:ind w:right="20"/>
            </w:pPr>
            <w:r>
              <w:rPr>
                <w:rFonts w:hint="eastAsia"/>
                <w:b/>
                <w:bCs/>
              </w:rPr>
              <w:t xml:space="preserve">mls qos map dscp-cos &lt;0-63&gt; </w:t>
            </w:r>
            <w:r>
              <w:rPr>
                <w:b/>
                <w:bCs/>
              </w:rPr>
              <w:t>…</w:t>
            </w:r>
            <w:r>
              <w:rPr>
                <w:rFonts w:hint="eastAsia"/>
                <w:b/>
                <w:bCs/>
              </w:rPr>
              <w:t xml:space="preserve"> &lt;0-63&gt; to &lt;0-7&gt;</w:t>
            </w:r>
          </w:p>
        </w:tc>
        <w:tc>
          <w:tcPr>
            <w:tcW w:w="3787" w:type="dxa"/>
          </w:tcPr>
          <w:p w14:paraId="09A52BD1" w14:textId="77777777" w:rsidR="00F5522C" w:rsidRDefault="00012AC5" w:rsidP="005952E4">
            <w:pPr>
              <w:spacing w:line="240" w:lineRule="auto"/>
              <w:ind w:right="20"/>
              <w:jc w:val="left"/>
            </w:pPr>
            <w:r>
              <w:t xml:space="preserve">Set </w:t>
            </w:r>
            <w:r w:rsidR="00F5522C">
              <w:t>D</w:t>
            </w:r>
            <w:r>
              <w:rPr>
                <w:rFonts w:hint="eastAsia"/>
              </w:rPr>
              <w:t>scp-cos map.</w:t>
            </w:r>
          </w:p>
        </w:tc>
        <w:tc>
          <w:tcPr>
            <w:tcW w:w="1027" w:type="dxa"/>
          </w:tcPr>
          <w:p w14:paraId="208EA514" w14:textId="77777777" w:rsidR="00F5522C" w:rsidRDefault="00C81E24" w:rsidP="005952E4">
            <w:pPr>
              <w:spacing w:line="240" w:lineRule="auto"/>
              <w:ind w:right="20"/>
            </w:pPr>
            <w:r>
              <w:rPr>
                <w:rFonts w:hint="eastAsia"/>
              </w:rPr>
              <w:t>C</w:t>
            </w:r>
            <w:r w:rsidR="00F5522C">
              <w:rPr>
                <w:rFonts w:hint="eastAsia"/>
              </w:rPr>
              <w:t>onfig</w:t>
            </w:r>
          </w:p>
        </w:tc>
      </w:tr>
      <w:tr w:rsidR="00F5522C" w14:paraId="32C02685" w14:textId="77777777" w:rsidTr="005952E4">
        <w:tc>
          <w:tcPr>
            <w:tcW w:w="3334" w:type="dxa"/>
          </w:tcPr>
          <w:p w14:paraId="418665C3" w14:textId="77777777" w:rsidR="00F5522C" w:rsidRDefault="00F5522C" w:rsidP="005952E4">
            <w:pPr>
              <w:spacing w:line="240" w:lineRule="auto"/>
              <w:ind w:right="20"/>
              <w:rPr>
                <w:rFonts w:cs="Times New Roman"/>
              </w:rPr>
            </w:pPr>
            <w:r>
              <w:rPr>
                <w:rFonts w:hint="eastAsia"/>
                <w:b/>
                <w:bCs/>
              </w:rPr>
              <w:t>no mls qos map dscp-cos</w:t>
            </w:r>
          </w:p>
        </w:tc>
        <w:tc>
          <w:tcPr>
            <w:tcW w:w="3787" w:type="dxa"/>
          </w:tcPr>
          <w:p w14:paraId="5BFABB6F" w14:textId="77777777" w:rsidR="00F5522C" w:rsidRPr="002859DB" w:rsidRDefault="00012AC5" w:rsidP="005952E4">
            <w:pPr>
              <w:spacing w:line="240" w:lineRule="auto"/>
              <w:ind w:right="20"/>
              <w:jc w:val="left"/>
            </w:pPr>
            <w:r>
              <w:t xml:space="preserve">Initialize </w:t>
            </w:r>
            <w:r w:rsidR="00F5522C">
              <w:t>D</w:t>
            </w:r>
            <w:r>
              <w:rPr>
                <w:rFonts w:hint="eastAsia"/>
              </w:rPr>
              <w:t>scp-cos map</w:t>
            </w:r>
            <w:r w:rsidR="00F5522C">
              <w:rPr>
                <w:rFonts w:hint="eastAsia"/>
              </w:rPr>
              <w:t>.</w:t>
            </w:r>
          </w:p>
        </w:tc>
        <w:tc>
          <w:tcPr>
            <w:tcW w:w="1027" w:type="dxa"/>
          </w:tcPr>
          <w:p w14:paraId="3CF58A1C" w14:textId="77777777" w:rsidR="00F5522C" w:rsidRDefault="00C81E24" w:rsidP="005952E4">
            <w:pPr>
              <w:spacing w:line="240" w:lineRule="auto"/>
              <w:ind w:right="20"/>
            </w:pPr>
            <w:r>
              <w:rPr>
                <w:rFonts w:hint="eastAsia"/>
              </w:rPr>
              <w:t>C</w:t>
            </w:r>
            <w:r w:rsidR="00F5522C">
              <w:rPr>
                <w:rFonts w:hint="eastAsia"/>
              </w:rPr>
              <w:t>onfig</w:t>
            </w:r>
          </w:p>
        </w:tc>
      </w:tr>
      <w:tr w:rsidR="00F5522C" w14:paraId="54C8F33F" w14:textId="77777777" w:rsidTr="005952E4">
        <w:tc>
          <w:tcPr>
            <w:tcW w:w="3334" w:type="dxa"/>
          </w:tcPr>
          <w:p w14:paraId="109287B3" w14:textId="77777777" w:rsidR="00F5522C" w:rsidRDefault="00F5522C" w:rsidP="005952E4">
            <w:pPr>
              <w:spacing w:line="240" w:lineRule="auto"/>
              <w:ind w:right="20"/>
              <w:rPr>
                <w:b/>
                <w:bCs/>
              </w:rPr>
            </w:pPr>
            <w:r>
              <w:rPr>
                <w:rFonts w:hint="eastAsia"/>
                <w:b/>
                <w:bCs/>
              </w:rPr>
              <w:t>mls qos dscp-cos</w:t>
            </w:r>
          </w:p>
        </w:tc>
        <w:tc>
          <w:tcPr>
            <w:tcW w:w="3787" w:type="dxa"/>
          </w:tcPr>
          <w:p w14:paraId="606C8729" w14:textId="77777777" w:rsidR="008C2D15" w:rsidRDefault="008C2D15" w:rsidP="005952E4">
            <w:pPr>
              <w:spacing w:line="240" w:lineRule="auto"/>
              <w:ind w:right="20"/>
              <w:jc w:val="left"/>
            </w:pPr>
            <w:r>
              <w:t xml:space="preserve">Configure the port interface to set </w:t>
            </w:r>
            <w:r>
              <w:rPr>
                <w:rFonts w:hint="eastAsia"/>
              </w:rPr>
              <w:t>dscp-cos</w:t>
            </w:r>
            <w:r>
              <w:t xml:space="preserve">. </w:t>
            </w:r>
          </w:p>
        </w:tc>
        <w:tc>
          <w:tcPr>
            <w:tcW w:w="1027" w:type="dxa"/>
          </w:tcPr>
          <w:p w14:paraId="3E8A2562" w14:textId="77777777" w:rsidR="00F5522C" w:rsidRDefault="00C81E24" w:rsidP="005952E4">
            <w:pPr>
              <w:spacing w:line="240" w:lineRule="auto"/>
              <w:ind w:right="20"/>
            </w:pPr>
            <w:r>
              <w:rPr>
                <w:rFonts w:hint="eastAsia"/>
              </w:rPr>
              <w:t>I</w:t>
            </w:r>
            <w:r w:rsidR="00F5522C">
              <w:rPr>
                <w:rFonts w:hint="eastAsia"/>
              </w:rPr>
              <w:t>nterface</w:t>
            </w:r>
          </w:p>
        </w:tc>
      </w:tr>
      <w:tr w:rsidR="00F5522C" w14:paraId="577B7887" w14:textId="77777777" w:rsidTr="005952E4">
        <w:tc>
          <w:tcPr>
            <w:tcW w:w="3334" w:type="dxa"/>
          </w:tcPr>
          <w:p w14:paraId="3C289F23" w14:textId="77777777" w:rsidR="00F5522C" w:rsidRDefault="00F5522C" w:rsidP="005952E4">
            <w:pPr>
              <w:spacing w:line="240" w:lineRule="auto"/>
              <w:ind w:right="20"/>
              <w:rPr>
                <w:b/>
                <w:bCs/>
              </w:rPr>
            </w:pPr>
            <w:r>
              <w:rPr>
                <w:rFonts w:hint="eastAsia"/>
                <w:b/>
                <w:bCs/>
              </w:rPr>
              <w:t>no mls qos dscp-cos</w:t>
            </w:r>
          </w:p>
        </w:tc>
        <w:tc>
          <w:tcPr>
            <w:tcW w:w="3787" w:type="dxa"/>
          </w:tcPr>
          <w:p w14:paraId="7D6DE717" w14:textId="77777777" w:rsidR="00F5522C" w:rsidRDefault="008C2D15" w:rsidP="005952E4">
            <w:pPr>
              <w:spacing w:line="240" w:lineRule="auto"/>
              <w:ind w:right="20"/>
              <w:jc w:val="left"/>
            </w:pPr>
            <w:r>
              <w:t xml:space="preserve">Configure the port interface not to set </w:t>
            </w:r>
            <w:r>
              <w:rPr>
                <w:rFonts w:hint="eastAsia"/>
              </w:rPr>
              <w:t>dscp-cos</w:t>
            </w:r>
            <w:r>
              <w:t>.</w:t>
            </w:r>
          </w:p>
        </w:tc>
        <w:tc>
          <w:tcPr>
            <w:tcW w:w="1027" w:type="dxa"/>
          </w:tcPr>
          <w:p w14:paraId="7C475457" w14:textId="77777777" w:rsidR="00F5522C" w:rsidRDefault="00C81E24" w:rsidP="005952E4">
            <w:pPr>
              <w:spacing w:line="240" w:lineRule="auto"/>
              <w:ind w:right="20"/>
            </w:pPr>
            <w:r>
              <w:rPr>
                <w:rFonts w:hint="eastAsia"/>
              </w:rPr>
              <w:t>I</w:t>
            </w:r>
            <w:r w:rsidR="00F5522C">
              <w:rPr>
                <w:rFonts w:hint="eastAsia"/>
              </w:rPr>
              <w:t>nterface</w:t>
            </w:r>
          </w:p>
        </w:tc>
      </w:tr>
      <w:tr w:rsidR="00F5522C" w14:paraId="747EC119" w14:textId="77777777" w:rsidTr="005952E4">
        <w:tc>
          <w:tcPr>
            <w:tcW w:w="3334" w:type="dxa"/>
          </w:tcPr>
          <w:p w14:paraId="36CBB4AD" w14:textId="77777777" w:rsidR="00F5522C" w:rsidRDefault="00F5522C" w:rsidP="005952E4">
            <w:pPr>
              <w:spacing w:line="240" w:lineRule="auto"/>
              <w:ind w:right="20"/>
              <w:rPr>
                <w:b/>
                <w:bCs/>
              </w:rPr>
            </w:pPr>
            <w:r>
              <w:rPr>
                <w:rFonts w:hint="eastAsia"/>
                <w:b/>
                <w:bCs/>
              </w:rPr>
              <w:t>show mls qos map dscp-cos</w:t>
            </w:r>
          </w:p>
        </w:tc>
        <w:tc>
          <w:tcPr>
            <w:tcW w:w="3787" w:type="dxa"/>
          </w:tcPr>
          <w:p w14:paraId="3FDF1E53" w14:textId="77777777" w:rsidR="00F5522C" w:rsidRDefault="008C2D15" w:rsidP="005952E4">
            <w:pPr>
              <w:spacing w:line="240" w:lineRule="auto"/>
              <w:ind w:right="20"/>
              <w:jc w:val="left"/>
            </w:pPr>
            <w:r>
              <w:rPr>
                <w:rFonts w:hint="eastAsia"/>
              </w:rPr>
              <w:t>D</w:t>
            </w:r>
            <w:r>
              <w:t xml:space="preserve">isplay the current </w:t>
            </w:r>
            <w:r w:rsidR="00F5522C">
              <w:rPr>
                <w:rFonts w:hint="eastAsia"/>
              </w:rPr>
              <w:t xml:space="preserve">dscp-cos map </w:t>
            </w:r>
            <w:r>
              <w:rPr>
                <w:rFonts w:hint="eastAsia"/>
              </w:rPr>
              <w:t xml:space="preserve">setting. </w:t>
            </w:r>
          </w:p>
        </w:tc>
        <w:tc>
          <w:tcPr>
            <w:tcW w:w="1027" w:type="dxa"/>
          </w:tcPr>
          <w:p w14:paraId="6D9B28F2" w14:textId="77777777" w:rsidR="00F5522C" w:rsidRPr="000F572A" w:rsidRDefault="00C81E24" w:rsidP="005952E4">
            <w:pPr>
              <w:spacing w:line="240" w:lineRule="auto"/>
              <w:ind w:right="20"/>
            </w:pPr>
            <w:r>
              <w:rPr>
                <w:rFonts w:hint="eastAsia"/>
              </w:rPr>
              <w:t>Privileged</w:t>
            </w:r>
          </w:p>
        </w:tc>
      </w:tr>
    </w:tbl>
    <w:p w14:paraId="3DC2DF95" w14:textId="77777777" w:rsidR="00F5522C" w:rsidRDefault="00F5522C" w:rsidP="00466742">
      <w:pPr>
        <w:pStyle w:val="4"/>
        <w:ind w:left="0" w:right="20"/>
      </w:pPr>
      <w:bookmarkStart w:id="4131" w:name="_Toc354416391"/>
      <w:r>
        <w:rPr>
          <w:rFonts w:hint="eastAsia"/>
        </w:rPr>
        <w:t xml:space="preserve">DSCP to DSCP </w:t>
      </w:r>
      <w:bookmarkEnd w:id="4131"/>
      <w:r w:rsidRPr="009416D6">
        <w:t>Configuration</w:t>
      </w:r>
    </w:p>
    <w:p w14:paraId="78082893" w14:textId="77777777" w:rsidR="00F5522C" w:rsidRPr="002F5F3A" w:rsidRDefault="00F5522C" w:rsidP="00466742">
      <w:pPr>
        <w:pStyle w:val="a3"/>
        <w:ind w:left="0" w:right="20"/>
      </w:pPr>
      <w:r w:rsidRPr="002F5F3A">
        <w:t xml:space="preserve">A packet can be carried out DSCP remarking operation depending on DSCP values. This is called </w:t>
      </w:r>
      <w:r w:rsidRPr="002F5F3A">
        <w:t>“</w:t>
      </w:r>
      <w:r w:rsidRPr="002F5F3A">
        <w:t>mutation</w:t>
      </w:r>
      <w:r w:rsidRPr="002F5F3A">
        <w:t>”</w:t>
      </w:r>
      <w:r w:rsidRPr="002F5F3A">
        <w:t xml:space="preserve"> because it changes DSCP of itself. Each port can be set as enable/disable, and the default is </w:t>
      </w:r>
      <w:r w:rsidRPr="002F5F3A">
        <w:t>“</w:t>
      </w:r>
      <w:r w:rsidRPr="002F5F3A">
        <w:t>disable</w:t>
      </w:r>
      <w:r w:rsidRPr="002F5F3A">
        <w:t>”</w:t>
      </w:r>
      <w:r w:rsidRPr="002F5F3A">
        <w:t>.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14:paraId="532F86B6" w14:textId="77777777" w:rsidTr="009416D6">
        <w:tc>
          <w:tcPr>
            <w:tcW w:w="10118" w:type="dxa"/>
          </w:tcPr>
          <w:p w14:paraId="6C097A3F"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lastRenderedPageBreak/>
              <w:t>Switch#</w:t>
            </w:r>
            <w:r w:rsidRPr="005952E4">
              <w:rPr>
                <w:rFonts w:ascii="Courier New" w:hAnsi="Courier New" w:cs="Courier New"/>
                <w:sz w:val="17"/>
                <w:szCs w:val="17"/>
              </w:rPr>
              <w:t xml:space="preserve">show mls qos map dscp-mutation </w:t>
            </w:r>
          </w:p>
          <w:p w14:paraId="42A3C3F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 MUTATION MAP </w:t>
            </w:r>
          </w:p>
          <w:p w14:paraId="1FA2998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14:paraId="3BE98B7E"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09992F6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1   2   3   4   5   6   7   8   9</w:t>
            </w:r>
          </w:p>
          <w:p w14:paraId="54BB3E1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10  11  12  13  14  15  16  17  18  19</w:t>
            </w:r>
          </w:p>
          <w:p w14:paraId="2E4A6F8C"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20  21  22  23  24  25  26  27  28  29</w:t>
            </w:r>
          </w:p>
          <w:p w14:paraId="78A60A4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30  31  32  33  34  35  36  37  38  39</w:t>
            </w:r>
          </w:p>
          <w:p w14:paraId="14E4228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40  41  42  43  44  45  46  47  48  49</w:t>
            </w:r>
          </w:p>
          <w:p w14:paraId="0F0D507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50  51  52  53  54  55  56  57  58  59</w:t>
            </w:r>
          </w:p>
          <w:p w14:paraId="0CD49A48" w14:textId="77777777"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6 :      60  61  62  63</w:t>
            </w:r>
          </w:p>
        </w:tc>
      </w:tr>
    </w:tbl>
    <w:p w14:paraId="614FC3B0" w14:textId="77777777" w:rsidR="00F5522C" w:rsidRDefault="006A4BB0" w:rsidP="00466742">
      <w:pPr>
        <w:pStyle w:val="afffff3"/>
        <w:ind w:left="0" w:right="20"/>
      </w:pPr>
      <w:bookmarkStart w:id="4132" w:name="_Toc337198736"/>
      <w:bookmarkStart w:id="4133" w:name="_Toc254870975"/>
      <w:bookmarkStart w:id="4134" w:name="_Toc277777861"/>
      <w:bookmarkStart w:id="4135" w:name="_Toc39157538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244</w:t>
      </w:r>
      <w:r w:rsidR="005832B8">
        <w:fldChar w:fldCharType="end"/>
      </w:r>
      <w:r w:rsidR="00F5522C">
        <w:t xml:space="preserve"> </w:t>
      </w:r>
      <w:r w:rsidR="00F5522C">
        <w:rPr>
          <w:rFonts w:hint="eastAsia"/>
        </w:rPr>
        <w:t xml:space="preserve">dscp-mutation map </w:t>
      </w:r>
      <w:bookmarkEnd w:id="4132"/>
      <w:bookmarkEnd w:id="4133"/>
      <w:r w:rsidR="006A5FA0">
        <w:rPr>
          <w:rFonts w:hint="eastAsia"/>
        </w:rPr>
        <w:t>Setting</w:t>
      </w:r>
      <w:bookmarkEnd w:id="4134"/>
      <w:bookmarkEnd w:id="4135"/>
      <w:r w:rsidR="006A5FA0">
        <w:rPr>
          <w:rFonts w:hint="eastAsia"/>
        </w:rPr>
        <w:t xml:space="preserve"> </w:t>
      </w:r>
    </w:p>
    <w:tbl>
      <w:tblPr>
        <w:tblStyle w:val="CLIWide"/>
        <w:tblW w:w="0" w:type="auto"/>
        <w:tblLook w:val="01E0" w:firstRow="1" w:lastRow="1" w:firstColumn="1" w:lastColumn="1" w:noHBand="0" w:noVBand="0"/>
      </w:tblPr>
      <w:tblGrid>
        <w:gridCol w:w="3554"/>
        <w:gridCol w:w="3351"/>
        <w:gridCol w:w="1027"/>
      </w:tblGrid>
      <w:tr w:rsidR="003F5DC1"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Default="003F5DC1" w:rsidP="005952E4">
            <w:pPr>
              <w:spacing w:line="240" w:lineRule="auto"/>
              <w:ind w:right="20"/>
              <w:rPr>
                <w:rFonts w:cs="Times New Roman"/>
                <w:b/>
                <w:bCs/>
              </w:rPr>
            </w:pPr>
            <w:r w:rsidRPr="002F5F3A">
              <w:rPr>
                <w:b/>
                <w:bCs/>
              </w:rPr>
              <w:t>Command</w:t>
            </w:r>
          </w:p>
        </w:tc>
        <w:tc>
          <w:tcPr>
            <w:tcW w:w="3602" w:type="dxa"/>
          </w:tcPr>
          <w:p w14:paraId="17A77838" w14:textId="77777777" w:rsidR="003F5DC1" w:rsidRPr="00A93285" w:rsidRDefault="003F5DC1" w:rsidP="005952E4">
            <w:pPr>
              <w:pStyle w:val="ac"/>
            </w:pPr>
            <w:r w:rsidRPr="002F5F3A">
              <w:t>Description</w:t>
            </w:r>
          </w:p>
        </w:tc>
        <w:tc>
          <w:tcPr>
            <w:tcW w:w="907" w:type="dxa"/>
          </w:tcPr>
          <w:p w14:paraId="0EBBBD9C" w14:textId="77777777" w:rsidR="003F5DC1" w:rsidRPr="002F5F3A" w:rsidRDefault="003F5DC1" w:rsidP="005952E4">
            <w:pPr>
              <w:pStyle w:val="ac"/>
            </w:pPr>
            <w:r w:rsidRPr="002F5F3A">
              <w:t>Mode</w:t>
            </w:r>
          </w:p>
        </w:tc>
      </w:tr>
      <w:tr w:rsidR="003F5DC1" w14:paraId="32782035" w14:textId="77777777" w:rsidTr="003F5DC1">
        <w:tc>
          <w:tcPr>
            <w:tcW w:w="3813" w:type="dxa"/>
          </w:tcPr>
          <w:p w14:paraId="0249BEA5" w14:textId="77777777" w:rsidR="003F5DC1" w:rsidRDefault="003F5DC1" w:rsidP="005952E4">
            <w:pPr>
              <w:spacing w:line="240" w:lineRule="auto"/>
              <w:ind w:right="20"/>
            </w:pPr>
            <w:r w:rsidRPr="00CA6D4C">
              <w:rPr>
                <w:rFonts w:hint="eastAsia"/>
                <w:b/>
                <w:bCs/>
                <w:lang w:val="fr-FR"/>
              </w:rPr>
              <w:t xml:space="preserve">mls qos map dscp-mutation &lt;0-63&gt; </w:t>
            </w:r>
            <w:r w:rsidRPr="00CA6D4C">
              <w:rPr>
                <w:b/>
                <w:bCs/>
                <w:lang w:val="fr-FR"/>
              </w:rPr>
              <w:t>…</w:t>
            </w:r>
            <w:r w:rsidRPr="00CA6D4C">
              <w:rPr>
                <w:rFonts w:hint="eastAsia"/>
                <w:b/>
                <w:bCs/>
                <w:lang w:val="fr-FR"/>
              </w:rPr>
              <w:t xml:space="preserve"> </w:t>
            </w:r>
            <w:r>
              <w:rPr>
                <w:rFonts w:hint="eastAsia"/>
                <w:b/>
                <w:bCs/>
              </w:rPr>
              <w:t>&lt;0-63&gt; to &lt;0-63&gt;</w:t>
            </w:r>
          </w:p>
        </w:tc>
        <w:tc>
          <w:tcPr>
            <w:tcW w:w="3602" w:type="dxa"/>
          </w:tcPr>
          <w:p w14:paraId="62236002" w14:textId="77777777" w:rsidR="003F5DC1" w:rsidRDefault="007B3D66" w:rsidP="005952E4">
            <w:pPr>
              <w:spacing w:line="240" w:lineRule="auto"/>
              <w:ind w:right="20"/>
            </w:pPr>
            <w:r>
              <w:t xml:space="preserve">Set </w:t>
            </w:r>
            <w:r w:rsidR="003F5DC1">
              <w:t>D</w:t>
            </w:r>
            <w:r>
              <w:rPr>
                <w:rFonts w:hint="eastAsia"/>
              </w:rPr>
              <w:t>scp-mutation map.</w:t>
            </w:r>
          </w:p>
        </w:tc>
        <w:tc>
          <w:tcPr>
            <w:tcW w:w="907" w:type="dxa"/>
          </w:tcPr>
          <w:p w14:paraId="0227230B" w14:textId="77777777" w:rsidR="003F5DC1" w:rsidRDefault="00C81E24" w:rsidP="005952E4">
            <w:pPr>
              <w:spacing w:line="240" w:lineRule="auto"/>
              <w:ind w:right="20"/>
            </w:pPr>
            <w:r>
              <w:rPr>
                <w:rFonts w:hint="eastAsia"/>
              </w:rPr>
              <w:t>C</w:t>
            </w:r>
            <w:r w:rsidR="003F5DC1">
              <w:rPr>
                <w:rFonts w:hint="eastAsia"/>
              </w:rPr>
              <w:t>onfig</w:t>
            </w:r>
          </w:p>
        </w:tc>
      </w:tr>
      <w:tr w:rsidR="003F5DC1" w14:paraId="74FC1867" w14:textId="77777777" w:rsidTr="003F5DC1">
        <w:tc>
          <w:tcPr>
            <w:tcW w:w="3813" w:type="dxa"/>
          </w:tcPr>
          <w:p w14:paraId="45786879" w14:textId="77777777" w:rsidR="003F5DC1" w:rsidRDefault="003F5DC1" w:rsidP="005952E4">
            <w:pPr>
              <w:spacing w:line="240" w:lineRule="auto"/>
              <w:ind w:right="20"/>
              <w:rPr>
                <w:rFonts w:cs="Times New Roman"/>
              </w:rPr>
            </w:pPr>
            <w:r>
              <w:rPr>
                <w:rFonts w:hint="eastAsia"/>
                <w:b/>
                <w:bCs/>
              </w:rPr>
              <w:t>no mls qos map dscp-mutation</w:t>
            </w:r>
          </w:p>
        </w:tc>
        <w:tc>
          <w:tcPr>
            <w:tcW w:w="3602" w:type="dxa"/>
          </w:tcPr>
          <w:p w14:paraId="374CC4EC" w14:textId="77777777" w:rsidR="003F5DC1" w:rsidRPr="002859DB" w:rsidRDefault="007B3D66" w:rsidP="005952E4">
            <w:pPr>
              <w:spacing w:line="240" w:lineRule="auto"/>
              <w:ind w:right="20"/>
            </w:pPr>
            <w:r>
              <w:t xml:space="preserve">Initialize </w:t>
            </w:r>
            <w:r w:rsidR="003F5DC1">
              <w:t>D</w:t>
            </w:r>
            <w:r w:rsidR="003F5DC1">
              <w:rPr>
                <w:rFonts w:hint="eastAsia"/>
              </w:rPr>
              <w:t>scp-mutation map.</w:t>
            </w:r>
          </w:p>
        </w:tc>
        <w:tc>
          <w:tcPr>
            <w:tcW w:w="907" w:type="dxa"/>
          </w:tcPr>
          <w:p w14:paraId="172B58D8" w14:textId="77777777" w:rsidR="003F5DC1" w:rsidRDefault="00C81E24" w:rsidP="005952E4">
            <w:pPr>
              <w:spacing w:line="240" w:lineRule="auto"/>
              <w:ind w:right="20"/>
            </w:pPr>
            <w:r>
              <w:rPr>
                <w:rFonts w:hint="eastAsia"/>
              </w:rPr>
              <w:t>c</w:t>
            </w:r>
            <w:r w:rsidR="003F5DC1">
              <w:rPr>
                <w:rFonts w:hint="eastAsia"/>
              </w:rPr>
              <w:t>onfig</w:t>
            </w:r>
          </w:p>
        </w:tc>
      </w:tr>
      <w:tr w:rsidR="003F5DC1" w14:paraId="5EE19360" w14:textId="77777777" w:rsidTr="003F5DC1">
        <w:tc>
          <w:tcPr>
            <w:tcW w:w="3813" w:type="dxa"/>
          </w:tcPr>
          <w:p w14:paraId="064121A1" w14:textId="77777777" w:rsidR="003F5DC1" w:rsidRDefault="003F5DC1" w:rsidP="005952E4">
            <w:pPr>
              <w:spacing w:line="240" w:lineRule="auto"/>
              <w:ind w:right="20"/>
              <w:rPr>
                <w:b/>
                <w:bCs/>
              </w:rPr>
            </w:pPr>
            <w:r>
              <w:rPr>
                <w:rFonts w:hint="eastAsia"/>
                <w:b/>
                <w:bCs/>
              </w:rPr>
              <w:t>mls qos dscp-mutation</w:t>
            </w:r>
          </w:p>
        </w:tc>
        <w:tc>
          <w:tcPr>
            <w:tcW w:w="3602" w:type="dxa"/>
          </w:tcPr>
          <w:p w14:paraId="0BB3DADC" w14:textId="77777777" w:rsidR="007B3D66" w:rsidRDefault="007B3D66" w:rsidP="005952E4">
            <w:pPr>
              <w:spacing w:line="240" w:lineRule="auto"/>
              <w:ind w:right="20"/>
            </w:pPr>
            <w:r>
              <w:t xml:space="preserve">Configure the port interface to set </w:t>
            </w:r>
            <w:r>
              <w:rPr>
                <w:rFonts w:hint="eastAsia"/>
              </w:rPr>
              <w:t>dscp remarking</w:t>
            </w:r>
            <w:r>
              <w:t>.</w:t>
            </w:r>
          </w:p>
        </w:tc>
        <w:tc>
          <w:tcPr>
            <w:tcW w:w="907" w:type="dxa"/>
          </w:tcPr>
          <w:p w14:paraId="0DDFD456" w14:textId="77777777" w:rsidR="003F5DC1" w:rsidRDefault="00C81E24" w:rsidP="005952E4">
            <w:pPr>
              <w:spacing w:line="240" w:lineRule="auto"/>
              <w:ind w:right="20"/>
            </w:pPr>
            <w:r>
              <w:rPr>
                <w:rFonts w:hint="eastAsia"/>
              </w:rPr>
              <w:t>I</w:t>
            </w:r>
            <w:r w:rsidR="003F5DC1">
              <w:rPr>
                <w:rFonts w:hint="eastAsia"/>
              </w:rPr>
              <w:t>nterface</w:t>
            </w:r>
          </w:p>
        </w:tc>
      </w:tr>
      <w:tr w:rsidR="003F5DC1" w14:paraId="453134C1" w14:textId="77777777" w:rsidTr="003F5DC1">
        <w:tc>
          <w:tcPr>
            <w:tcW w:w="3813" w:type="dxa"/>
          </w:tcPr>
          <w:p w14:paraId="0EDFA331" w14:textId="77777777" w:rsidR="003F5DC1" w:rsidRDefault="003F5DC1" w:rsidP="005952E4">
            <w:pPr>
              <w:spacing w:line="240" w:lineRule="auto"/>
              <w:ind w:right="20"/>
              <w:rPr>
                <w:b/>
                <w:bCs/>
              </w:rPr>
            </w:pPr>
            <w:r>
              <w:rPr>
                <w:rFonts w:hint="eastAsia"/>
                <w:b/>
                <w:bCs/>
              </w:rPr>
              <w:t>no mls qos dscp-mutation</w:t>
            </w:r>
          </w:p>
        </w:tc>
        <w:tc>
          <w:tcPr>
            <w:tcW w:w="3602" w:type="dxa"/>
          </w:tcPr>
          <w:p w14:paraId="3484560F" w14:textId="77777777" w:rsidR="003F5DC1" w:rsidRDefault="007B3D66" w:rsidP="005952E4">
            <w:pPr>
              <w:spacing w:line="240" w:lineRule="auto"/>
              <w:ind w:right="20"/>
            </w:pPr>
            <w:r>
              <w:t xml:space="preserve">Configure the port interface not to set </w:t>
            </w:r>
            <w:r>
              <w:rPr>
                <w:rFonts w:hint="eastAsia"/>
              </w:rPr>
              <w:t>dscp remarking</w:t>
            </w:r>
            <w:r>
              <w:t>.</w:t>
            </w:r>
          </w:p>
        </w:tc>
        <w:tc>
          <w:tcPr>
            <w:tcW w:w="907" w:type="dxa"/>
          </w:tcPr>
          <w:p w14:paraId="53E64D52" w14:textId="77777777" w:rsidR="003F5DC1" w:rsidRDefault="00C81E24" w:rsidP="005952E4">
            <w:pPr>
              <w:spacing w:line="240" w:lineRule="auto"/>
              <w:ind w:right="20"/>
            </w:pPr>
            <w:r>
              <w:rPr>
                <w:rFonts w:hint="eastAsia"/>
              </w:rPr>
              <w:t>I</w:t>
            </w:r>
            <w:r w:rsidR="003F5DC1">
              <w:rPr>
                <w:rFonts w:hint="eastAsia"/>
              </w:rPr>
              <w:t>nterface</w:t>
            </w:r>
          </w:p>
        </w:tc>
      </w:tr>
      <w:tr w:rsidR="003F5DC1" w14:paraId="32E059F5" w14:textId="77777777" w:rsidTr="003F5DC1">
        <w:tc>
          <w:tcPr>
            <w:tcW w:w="3813" w:type="dxa"/>
          </w:tcPr>
          <w:p w14:paraId="0BC1B485" w14:textId="77777777" w:rsidR="003F5DC1" w:rsidRDefault="003F5DC1" w:rsidP="005952E4">
            <w:pPr>
              <w:spacing w:line="240" w:lineRule="auto"/>
              <w:ind w:right="20"/>
              <w:rPr>
                <w:b/>
                <w:bCs/>
              </w:rPr>
            </w:pPr>
            <w:r>
              <w:rPr>
                <w:rFonts w:hint="eastAsia"/>
                <w:b/>
                <w:bCs/>
              </w:rPr>
              <w:t>show mls qos map dscp-mutation</w:t>
            </w:r>
          </w:p>
        </w:tc>
        <w:tc>
          <w:tcPr>
            <w:tcW w:w="3602" w:type="dxa"/>
          </w:tcPr>
          <w:p w14:paraId="21371514" w14:textId="77777777" w:rsidR="003F5DC1" w:rsidRDefault="007B3D66" w:rsidP="005952E4">
            <w:pPr>
              <w:spacing w:line="240" w:lineRule="auto"/>
              <w:ind w:right="20"/>
            </w:pPr>
            <w:r>
              <w:rPr>
                <w:rFonts w:hint="eastAsia"/>
              </w:rPr>
              <w:t>D</w:t>
            </w:r>
            <w:r>
              <w:t>isplay the current</w:t>
            </w:r>
            <w:r w:rsidR="003F5DC1">
              <w:rPr>
                <w:rFonts w:hint="eastAsia"/>
              </w:rPr>
              <w:t xml:space="preserve"> dscp-mutation map.</w:t>
            </w:r>
          </w:p>
        </w:tc>
        <w:tc>
          <w:tcPr>
            <w:tcW w:w="907" w:type="dxa"/>
          </w:tcPr>
          <w:p w14:paraId="59307409" w14:textId="77777777" w:rsidR="003F5DC1" w:rsidRPr="000F572A" w:rsidRDefault="00C81E24" w:rsidP="005952E4">
            <w:pPr>
              <w:spacing w:line="240" w:lineRule="auto"/>
              <w:ind w:right="20"/>
            </w:pPr>
            <w:r>
              <w:rPr>
                <w:rFonts w:hint="eastAsia"/>
              </w:rPr>
              <w:t>Privileged</w:t>
            </w:r>
          </w:p>
        </w:tc>
      </w:tr>
    </w:tbl>
    <w:p w14:paraId="63E7D9ED" w14:textId="77777777" w:rsidR="00F5522C" w:rsidRDefault="00F5522C" w:rsidP="00466742">
      <w:pPr>
        <w:pStyle w:val="3"/>
        <w:ind w:left="0" w:right="20"/>
      </w:pPr>
      <w:bookmarkStart w:id="4136" w:name="_Toc361679408"/>
      <w:bookmarkStart w:id="4137" w:name="_Toc363228744"/>
      <w:bookmarkStart w:id="4138" w:name="_Toc254870976"/>
      <w:bookmarkStart w:id="4139" w:name="_Toc445131116"/>
      <w:r w:rsidRPr="002F5F3A">
        <w:t xml:space="preserve">COS Conversion Map </w:t>
      </w:r>
      <w:bookmarkEnd w:id="4136"/>
      <w:r w:rsidRPr="002F5F3A">
        <w:t>Configuration</w:t>
      </w:r>
      <w:bookmarkEnd w:id="4137"/>
      <w:bookmarkEnd w:id="4138"/>
      <w:bookmarkEnd w:id="4139"/>
    </w:p>
    <w:p w14:paraId="50A055B4" w14:textId="77777777" w:rsidR="00F5522C" w:rsidRPr="002F5F3A" w:rsidRDefault="00F5522C" w:rsidP="00466742">
      <w:pPr>
        <w:pStyle w:val="a3"/>
        <w:ind w:left="0" w:right="20"/>
      </w:pPr>
      <w:r w:rsidRPr="002F5F3A">
        <w:t xml:space="preserve">When a packet is carried out by COS as a standard in Trust COS mode, the packet will be operated as follows. </w:t>
      </w:r>
    </w:p>
    <w:p w14:paraId="3204B6DA" w14:textId="77777777" w:rsidR="00F5522C" w:rsidRPr="00BE7520" w:rsidRDefault="00F5522C" w:rsidP="005952E4">
      <w:pPr>
        <w:pStyle w:val="Randomlist"/>
        <w:tabs>
          <w:tab w:val="clear" w:pos="3968"/>
          <w:tab w:val="num" w:pos="1980"/>
          <w:tab w:val="num" w:pos="3320"/>
        </w:tabs>
        <w:ind w:left="0" w:right="20" w:firstLine="0"/>
      </w:pPr>
      <w:r w:rsidRPr="00BE7520">
        <w:t xml:space="preserve">Queueing operation by COS value </w:t>
      </w:r>
    </w:p>
    <w:p w14:paraId="79E7A893" w14:textId="77777777" w:rsidR="00F5522C" w:rsidRPr="00BE7520" w:rsidRDefault="00F5522C" w:rsidP="005952E4">
      <w:pPr>
        <w:pStyle w:val="Randomlist"/>
        <w:tabs>
          <w:tab w:val="clear" w:pos="3968"/>
          <w:tab w:val="num" w:pos="1980"/>
          <w:tab w:val="num" w:pos="3320"/>
        </w:tabs>
        <w:ind w:left="0" w:right="20" w:firstLine="0"/>
      </w:pPr>
      <w:r w:rsidRPr="00BE7520">
        <w:t xml:space="preserve">COS remarking operation depending on COS value </w:t>
      </w:r>
    </w:p>
    <w:p w14:paraId="473B185F" w14:textId="77777777" w:rsidR="00F5522C" w:rsidRDefault="00F5522C" w:rsidP="00466742">
      <w:pPr>
        <w:pStyle w:val="4"/>
        <w:ind w:left="0" w:right="20"/>
      </w:pPr>
      <w:r>
        <w:rPr>
          <w:rFonts w:hint="eastAsia"/>
        </w:rPr>
        <w:t xml:space="preserve">COS to COS </w:t>
      </w:r>
      <w:r w:rsidRPr="002F5F3A">
        <w:t>Configuration</w:t>
      </w:r>
    </w:p>
    <w:p w14:paraId="4122CFD9" w14:textId="77777777" w:rsidR="00F5522C" w:rsidRPr="002F5F3A" w:rsidRDefault="00F5522C" w:rsidP="00466742">
      <w:pPr>
        <w:pStyle w:val="a3"/>
        <w:ind w:left="0" w:right="20"/>
      </w:pPr>
      <w:r w:rsidRPr="00EE01DF">
        <w:t xml:space="preserve"> </w:t>
      </w:r>
      <w:r w:rsidRPr="002F5F3A">
        <w:t xml:space="preserve">A packet can be carried out COS remarking operation depending on COS values. This is called </w:t>
      </w:r>
      <w:r w:rsidRPr="002F5F3A">
        <w:t>“</w:t>
      </w:r>
      <w:r w:rsidRPr="002F5F3A">
        <w:t>mutation</w:t>
      </w:r>
      <w:r w:rsidRPr="002F5F3A">
        <w:t>”</w:t>
      </w:r>
      <w:r w:rsidRPr="002F5F3A">
        <w:t xml:space="preserve"> because it changes COS of itself. Each port can be set as enable/disable, and the default is </w:t>
      </w:r>
      <w:r w:rsidRPr="002F5F3A">
        <w:t>“</w:t>
      </w:r>
      <w:r w:rsidRPr="002F5F3A">
        <w:t>disable</w:t>
      </w:r>
      <w:r w:rsidRPr="002F5F3A">
        <w:t>”</w:t>
      </w:r>
      <w:r w:rsidRPr="002F5F3A">
        <w:t xml:space="preserv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14:paraId="5F476E8A" w14:textId="77777777" w:rsidTr="009416D6">
        <w:tc>
          <w:tcPr>
            <w:tcW w:w="10118" w:type="dxa"/>
          </w:tcPr>
          <w:p w14:paraId="6F8CA1C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t>Switch#s</w:t>
            </w:r>
            <w:r w:rsidRPr="005952E4">
              <w:rPr>
                <w:rFonts w:ascii="Courier New" w:hAnsi="Courier New" w:cs="Courier New"/>
                <w:sz w:val="17"/>
                <w:szCs w:val="17"/>
              </w:rPr>
              <w:t xml:space="preserve">how mls qos map cos-mutation </w:t>
            </w:r>
          </w:p>
          <w:p w14:paraId="0127495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COS MUTATION MAP </w:t>
            </w:r>
          </w:p>
          <w:p w14:paraId="5B35D77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In COS  :   0   1   2   3   4   5   6   7</w:t>
            </w:r>
          </w:p>
          <w:p w14:paraId="3B98AF6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6B8EC5CE" w14:textId="77777777"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Out cos :   0   1   2   3   4   5   6   7</w:t>
            </w:r>
          </w:p>
        </w:tc>
      </w:tr>
    </w:tbl>
    <w:p w14:paraId="526883F7" w14:textId="77777777" w:rsidR="00F5522C" w:rsidRDefault="006A4BB0" w:rsidP="00466742">
      <w:pPr>
        <w:pStyle w:val="afffff3"/>
        <w:ind w:left="0" w:right="20"/>
      </w:pPr>
      <w:bookmarkStart w:id="4140" w:name="_Toc277777842"/>
      <w:bookmarkStart w:id="4141" w:name="_Toc363228746"/>
      <w:bookmarkStart w:id="4142" w:name="_Toc254870977"/>
      <w:bookmarkStart w:id="4143" w:name="_Toc39157538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245</w:t>
      </w:r>
      <w:r w:rsidR="005832B8">
        <w:fldChar w:fldCharType="end"/>
      </w:r>
      <w:r w:rsidR="00F5522C">
        <w:t xml:space="preserve"> </w:t>
      </w:r>
      <w:bookmarkEnd w:id="4140"/>
      <w:bookmarkEnd w:id="4141"/>
      <w:r w:rsidR="00F5522C" w:rsidRPr="002F5F3A">
        <w:t>cos-mutation Map Configuration Command</w:t>
      </w:r>
      <w:bookmarkEnd w:id="4142"/>
      <w:bookmarkEnd w:id="4143"/>
    </w:p>
    <w:tbl>
      <w:tblPr>
        <w:tblStyle w:val="CLIWide"/>
        <w:tblW w:w="0" w:type="auto"/>
        <w:tblLook w:val="01E0" w:firstRow="1" w:lastRow="1" w:firstColumn="1" w:lastColumn="1" w:noHBand="0" w:noVBand="0"/>
      </w:tblPr>
      <w:tblGrid>
        <w:gridCol w:w="3326"/>
        <w:gridCol w:w="3579"/>
        <w:gridCol w:w="1027"/>
      </w:tblGrid>
      <w:tr w:rsidR="00F5522C"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2F5F3A" w:rsidRDefault="00F5522C" w:rsidP="005952E4">
            <w:pPr>
              <w:wordWrap/>
              <w:spacing w:line="240" w:lineRule="auto"/>
              <w:ind w:right="20"/>
              <w:rPr>
                <w:b/>
                <w:bCs/>
              </w:rPr>
            </w:pPr>
            <w:r w:rsidRPr="002F5F3A">
              <w:rPr>
                <w:b/>
                <w:bCs/>
              </w:rPr>
              <w:t>Command</w:t>
            </w:r>
          </w:p>
        </w:tc>
        <w:tc>
          <w:tcPr>
            <w:tcW w:w="3697" w:type="dxa"/>
          </w:tcPr>
          <w:p w14:paraId="7EA861A1" w14:textId="77777777" w:rsidR="00F5522C" w:rsidRPr="002F5F3A" w:rsidRDefault="00F5522C" w:rsidP="005952E4">
            <w:pPr>
              <w:pStyle w:val="ac"/>
            </w:pPr>
            <w:r w:rsidRPr="002F5F3A">
              <w:t>Description</w:t>
            </w:r>
          </w:p>
        </w:tc>
        <w:tc>
          <w:tcPr>
            <w:tcW w:w="1027" w:type="dxa"/>
          </w:tcPr>
          <w:p w14:paraId="1CB649B0" w14:textId="77777777" w:rsidR="00F5522C" w:rsidRPr="002F5F3A" w:rsidRDefault="00F5522C" w:rsidP="005952E4">
            <w:pPr>
              <w:pStyle w:val="ac"/>
            </w:pPr>
            <w:r w:rsidRPr="002F5F3A">
              <w:t>Mode</w:t>
            </w:r>
          </w:p>
        </w:tc>
      </w:tr>
      <w:tr w:rsidR="00F5522C" w14:paraId="7BA4E5D8" w14:textId="77777777" w:rsidTr="005952E4">
        <w:tc>
          <w:tcPr>
            <w:tcW w:w="3424" w:type="dxa"/>
          </w:tcPr>
          <w:p w14:paraId="5CCE590A" w14:textId="77777777" w:rsidR="00F5522C" w:rsidRPr="002F5F3A" w:rsidRDefault="00F5522C" w:rsidP="005952E4">
            <w:pPr>
              <w:wordWrap/>
              <w:spacing w:line="240" w:lineRule="auto"/>
              <w:ind w:right="20"/>
            </w:pPr>
            <w:r w:rsidRPr="002F5F3A">
              <w:rPr>
                <w:b/>
                <w:bCs/>
              </w:rPr>
              <w:t>mls qos map cos-mutation &lt;0-7&gt;  &lt;0-7&gt;</w:t>
            </w:r>
          </w:p>
        </w:tc>
        <w:tc>
          <w:tcPr>
            <w:tcW w:w="3697" w:type="dxa"/>
          </w:tcPr>
          <w:p w14:paraId="733AB1EA" w14:textId="77777777" w:rsidR="00F5522C" w:rsidRPr="002F5F3A" w:rsidRDefault="00F5522C" w:rsidP="005952E4">
            <w:pPr>
              <w:wordWrap/>
              <w:spacing w:line="240" w:lineRule="auto"/>
              <w:ind w:right="20"/>
            </w:pPr>
            <w:r w:rsidRPr="002F5F3A">
              <w:t xml:space="preserve">Sets Cos-mutation map. </w:t>
            </w:r>
          </w:p>
        </w:tc>
        <w:tc>
          <w:tcPr>
            <w:tcW w:w="1027" w:type="dxa"/>
          </w:tcPr>
          <w:p w14:paraId="2DC863AE"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574CA96" w14:textId="77777777" w:rsidTr="005952E4">
        <w:tc>
          <w:tcPr>
            <w:tcW w:w="3424" w:type="dxa"/>
          </w:tcPr>
          <w:p w14:paraId="0012954B" w14:textId="77777777" w:rsidR="00F5522C" w:rsidRPr="002F5F3A" w:rsidRDefault="00F5522C" w:rsidP="005952E4">
            <w:pPr>
              <w:wordWrap/>
              <w:spacing w:line="240" w:lineRule="auto"/>
              <w:ind w:right="20"/>
            </w:pPr>
            <w:r w:rsidRPr="002F5F3A">
              <w:rPr>
                <w:b/>
                <w:bCs/>
              </w:rPr>
              <w:t>no mls qos map cos-mutation</w:t>
            </w:r>
          </w:p>
        </w:tc>
        <w:tc>
          <w:tcPr>
            <w:tcW w:w="3697" w:type="dxa"/>
          </w:tcPr>
          <w:p w14:paraId="63F6219B" w14:textId="77777777" w:rsidR="00F5522C" w:rsidRPr="002F5F3A" w:rsidRDefault="00F5522C" w:rsidP="005952E4">
            <w:pPr>
              <w:wordWrap/>
              <w:spacing w:line="240" w:lineRule="auto"/>
              <w:ind w:right="20"/>
            </w:pPr>
            <w:r w:rsidRPr="002F5F3A">
              <w:t xml:space="preserve">Initializes Cos-mutation map. </w:t>
            </w:r>
          </w:p>
        </w:tc>
        <w:tc>
          <w:tcPr>
            <w:tcW w:w="1027" w:type="dxa"/>
          </w:tcPr>
          <w:p w14:paraId="74741C76"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532A16B" w14:textId="77777777" w:rsidTr="005952E4">
        <w:tc>
          <w:tcPr>
            <w:tcW w:w="3424" w:type="dxa"/>
          </w:tcPr>
          <w:p w14:paraId="0C8CAFBE" w14:textId="77777777" w:rsidR="00F5522C" w:rsidRPr="002F5F3A" w:rsidRDefault="00F5522C" w:rsidP="005952E4">
            <w:pPr>
              <w:wordWrap/>
              <w:spacing w:line="240" w:lineRule="auto"/>
              <w:ind w:right="20"/>
              <w:rPr>
                <w:b/>
                <w:bCs/>
              </w:rPr>
            </w:pPr>
            <w:r w:rsidRPr="002F5F3A">
              <w:rPr>
                <w:b/>
                <w:bCs/>
              </w:rPr>
              <w:t>mls qos cos-mutation</w:t>
            </w:r>
          </w:p>
        </w:tc>
        <w:tc>
          <w:tcPr>
            <w:tcW w:w="3697" w:type="dxa"/>
          </w:tcPr>
          <w:p w14:paraId="0C3EB7EF" w14:textId="77777777" w:rsidR="00F5522C" w:rsidRPr="002F5F3A" w:rsidRDefault="00F5522C" w:rsidP="005952E4">
            <w:pPr>
              <w:wordWrap/>
              <w:spacing w:line="240" w:lineRule="auto"/>
              <w:ind w:right="20"/>
            </w:pPr>
            <w:r w:rsidRPr="002F5F3A">
              <w:t xml:space="preserve">Sets cos remarking on the port interface. </w:t>
            </w:r>
          </w:p>
        </w:tc>
        <w:tc>
          <w:tcPr>
            <w:tcW w:w="1027" w:type="dxa"/>
          </w:tcPr>
          <w:p w14:paraId="5D23103B"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47DBEC38" w14:textId="77777777" w:rsidTr="005952E4">
        <w:tc>
          <w:tcPr>
            <w:tcW w:w="3424" w:type="dxa"/>
          </w:tcPr>
          <w:p w14:paraId="2267549F" w14:textId="77777777" w:rsidR="00F5522C" w:rsidRPr="002F5F3A" w:rsidRDefault="00F5522C" w:rsidP="005952E4">
            <w:pPr>
              <w:wordWrap/>
              <w:spacing w:line="240" w:lineRule="auto"/>
              <w:ind w:right="20"/>
              <w:rPr>
                <w:b/>
                <w:bCs/>
              </w:rPr>
            </w:pPr>
            <w:r w:rsidRPr="002F5F3A">
              <w:rPr>
                <w:b/>
                <w:bCs/>
              </w:rPr>
              <w:t>no mls qos cos-mutation</w:t>
            </w:r>
          </w:p>
        </w:tc>
        <w:tc>
          <w:tcPr>
            <w:tcW w:w="3697" w:type="dxa"/>
          </w:tcPr>
          <w:p w14:paraId="71262DED" w14:textId="77777777" w:rsidR="00F5522C" w:rsidRPr="002F5F3A" w:rsidRDefault="00F5522C" w:rsidP="005952E4">
            <w:pPr>
              <w:wordWrap/>
              <w:spacing w:line="240" w:lineRule="auto"/>
              <w:ind w:right="20"/>
            </w:pPr>
            <w:r w:rsidRPr="002F5F3A">
              <w:t xml:space="preserve">Disables cos remarking on the port interface. </w:t>
            </w:r>
          </w:p>
        </w:tc>
        <w:tc>
          <w:tcPr>
            <w:tcW w:w="1027" w:type="dxa"/>
          </w:tcPr>
          <w:p w14:paraId="60BCD8F4"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3585103C" w14:textId="77777777" w:rsidTr="005952E4">
        <w:tc>
          <w:tcPr>
            <w:tcW w:w="3424" w:type="dxa"/>
          </w:tcPr>
          <w:p w14:paraId="5B02098B" w14:textId="77777777" w:rsidR="00F5522C" w:rsidRPr="002F5F3A" w:rsidRDefault="00F5522C" w:rsidP="005952E4">
            <w:pPr>
              <w:wordWrap/>
              <w:spacing w:line="240" w:lineRule="auto"/>
              <w:ind w:right="20"/>
              <w:rPr>
                <w:b/>
                <w:bCs/>
              </w:rPr>
            </w:pPr>
            <w:r w:rsidRPr="002F5F3A">
              <w:rPr>
                <w:b/>
                <w:bCs/>
              </w:rPr>
              <w:t>show mls qos map cos-mutation</w:t>
            </w:r>
          </w:p>
        </w:tc>
        <w:tc>
          <w:tcPr>
            <w:tcW w:w="3697" w:type="dxa"/>
          </w:tcPr>
          <w:p w14:paraId="7834F43B" w14:textId="77777777" w:rsidR="00F5522C" w:rsidRPr="002F5F3A" w:rsidRDefault="00F5522C" w:rsidP="005952E4">
            <w:pPr>
              <w:wordWrap/>
              <w:spacing w:line="240" w:lineRule="auto"/>
              <w:ind w:right="20"/>
            </w:pPr>
            <w:r w:rsidRPr="002F5F3A">
              <w:t>Displays the current settings of cos-mutation map.</w:t>
            </w:r>
          </w:p>
        </w:tc>
        <w:tc>
          <w:tcPr>
            <w:tcW w:w="1027" w:type="dxa"/>
          </w:tcPr>
          <w:p w14:paraId="228A7A5D" w14:textId="77777777" w:rsidR="00F5522C" w:rsidRPr="002F5F3A" w:rsidRDefault="00C81E24" w:rsidP="005952E4">
            <w:pPr>
              <w:wordWrap/>
              <w:spacing w:line="240" w:lineRule="auto"/>
              <w:ind w:right="20"/>
            </w:pPr>
            <w:r>
              <w:rPr>
                <w:rFonts w:hint="eastAsia"/>
              </w:rPr>
              <w:t>Privileged</w:t>
            </w:r>
          </w:p>
        </w:tc>
      </w:tr>
    </w:tbl>
    <w:p w14:paraId="4CCCAE74" w14:textId="77777777" w:rsidR="00F5522C" w:rsidRDefault="00F5522C" w:rsidP="0021019A">
      <w:pPr>
        <w:pStyle w:val="2"/>
        <w:ind w:right="20"/>
      </w:pPr>
      <w:bookmarkStart w:id="4144" w:name="_Toc277777863"/>
      <w:bookmarkStart w:id="4145" w:name="_Toc361679410"/>
      <w:bookmarkStart w:id="4146" w:name="_Toc445131117"/>
      <w:r>
        <w:rPr>
          <w:rFonts w:hint="eastAsia"/>
        </w:rPr>
        <w:lastRenderedPageBreak/>
        <w:t xml:space="preserve">ACL </w:t>
      </w:r>
      <w:bookmarkEnd w:id="4144"/>
      <w:bookmarkEnd w:id="4145"/>
      <w:r w:rsidRPr="00DC7270">
        <w:t>Configuration</w:t>
      </w:r>
      <w:bookmarkEnd w:id="4146"/>
    </w:p>
    <w:p w14:paraId="634D7E1E" w14:textId="77777777" w:rsidR="00F5522C" w:rsidRPr="002F5F3A" w:rsidRDefault="005952E4" w:rsidP="005952E4">
      <w:pPr>
        <w:pStyle w:val="a3"/>
        <w:ind w:left="0" w:right="20"/>
      </w:pPr>
      <w:r>
        <w:t xml:space="preserve">The </w:t>
      </w:r>
      <w:r w:rsidR="00094318">
        <w:t>C9500</w:t>
      </w:r>
      <w:r w:rsidR="00F5522C" w:rsidRPr="002F5F3A">
        <w:t xml:space="preserve"> ha</w:t>
      </w:r>
      <w:r>
        <w:t>s</w:t>
      </w:r>
      <w:r w:rsidR="00F5522C" w:rsidRPr="002F5F3A">
        <w:t xml:space="preserve"> various options in ACL configuration including a feature sorting packets into easily acceptable ones and not easily acceptable ones. </w:t>
      </w:r>
    </w:p>
    <w:p w14:paraId="2EEC26E8" w14:textId="77777777" w:rsidR="00F5522C" w:rsidRPr="002F5F3A" w:rsidRDefault="005952E4" w:rsidP="005952E4">
      <w:pPr>
        <w:pStyle w:val="a3"/>
        <w:ind w:left="0" w:right="20"/>
      </w:pPr>
      <w:r>
        <w:t xml:space="preserve">The </w:t>
      </w:r>
      <w:r w:rsidR="00094318">
        <w:t>C9500</w:t>
      </w:r>
      <w:r w:rsidR="00F5522C" w:rsidRPr="002F5F3A">
        <w:t xml:space="preserve"> provides three ACLs: standard IP ACL, extended IP ACL, and MAC ACL.</w:t>
      </w:r>
    </w:p>
    <w:p w14:paraId="349D5C3D" w14:textId="77777777" w:rsidR="00F5522C" w:rsidRPr="002F5F3A" w:rsidRDefault="00F5522C" w:rsidP="005952E4">
      <w:pPr>
        <w:pStyle w:val="a3"/>
        <w:ind w:left="0" w:right="20"/>
      </w:pPr>
      <w:r w:rsidRPr="002F5F3A">
        <w:t>Standard IP ACL classifies packets by source IP only. Ranges of &lt;1-99&gt; and &lt;1300-1999&gt; are assigned for Standard IP ACL, and it can be generated with names other than numbers.</w:t>
      </w:r>
    </w:p>
    <w:p w14:paraId="13E84E5B" w14:textId="77777777" w:rsidR="00F5522C" w:rsidRPr="002F5F3A" w:rsidRDefault="00F5522C" w:rsidP="005952E4">
      <w:pPr>
        <w:pStyle w:val="a3"/>
        <w:ind w:left="0" w:right="20"/>
      </w:pPr>
      <w:r w:rsidRPr="002F5F3A">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77777777" w:rsidR="00F5522C" w:rsidRPr="002F5F3A" w:rsidRDefault="00F5522C" w:rsidP="005952E4">
      <w:pPr>
        <w:pStyle w:val="a3"/>
        <w:ind w:left="0" w:right="20"/>
      </w:pPr>
      <w:r w:rsidRPr="002F5F3A">
        <w:t xml:space="preserve">MAC ACL sorts packets by MAC address. The command </w:t>
      </w:r>
      <w:r w:rsidRPr="002F5F3A">
        <w:t>“</w:t>
      </w:r>
      <w:r w:rsidRPr="002F5F3A">
        <w:t>mac-access-list</w:t>
      </w:r>
      <w:r w:rsidRPr="002F5F3A">
        <w:t>”</w:t>
      </w:r>
      <w:r w:rsidRPr="002F5F3A">
        <w:t xml:space="preserve"> is used. The range of &lt;1100-1199&gt; is assigned for MAC ACL.</w:t>
      </w:r>
    </w:p>
    <w:p w14:paraId="30132538" w14:textId="77777777" w:rsidR="00F5522C" w:rsidRDefault="00F5522C" w:rsidP="005952E4">
      <w:pPr>
        <w:pStyle w:val="3"/>
        <w:ind w:left="0" w:right="20"/>
      </w:pPr>
      <w:bookmarkStart w:id="4147" w:name="_Toc277777843"/>
      <w:bookmarkStart w:id="4148" w:name="_Toc363228747"/>
      <w:bookmarkStart w:id="4149" w:name="_Toc445131118"/>
      <w:r>
        <w:t>S</w:t>
      </w:r>
      <w:r>
        <w:rPr>
          <w:rFonts w:hint="eastAsia"/>
        </w:rPr>
        <w:t>tandard IP ACL</w:t>
      </w:r>
      <w:bookmarkEnd w:id="4147"/>
      <w:bookmarkEnd w:id="4148"/>
      <w:bookmarkEnd w:id="4149"/>
    </w:p>
    <w:p w14:paraId="6987B2C7" w14:textId="77777777" w:rsidR="00F5522C" w:rsidRPr="002F5F3A" w:rsidRDefault="00F5522C" w:rsidP="005952E4">
      <w:pPr>
        <w:pStyle w:val="a3"/>
        <w:ind w:left="0" w:right="20"/>
      </w:pPr>
      <w:r w:rsidRPr="002F5F3A">
        <w:t>Standard IP ACL classifies packets by source IP. A figure or a series of access-list can be connected, each condition can take a permit or deny.</w:t>
      </w:r>
    </w:p>
    <w:p w14:paraId="15E2698B" w14:textId="77777777" w:rsidR="00F5522C" w:rsidRPr="002F5F3A" w:rsidRDefault="00F5522C" w:rsidP="005952E4">
      <w:pPr>
        <w:pStyle w:val="a3"/>
        <w:ind w:left="0" w:right="20"/>
      </w:pPr>
      <w:r w:rsidRPr="002F5F3A">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Default="006A4BB0" w:rsidP="005952E4">
      <w:pPr>
        <w:pStyle w:val="afffff3"/>
        <w:ind w:left="0" w:right="20"/>
      </w:pPr>
      <w:bookmarkStart w:id="4150" w:name="_Toc254870978"/>
      <w:bookmarkStart w:id="4151" w:name="_Toc277777864"/>
      <w:bookmarkStart w:id="4152" w:name="_Toc361679411"/>
      <w:bookmarkStart w:id="4153" w:name="_Toc391575388"/>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246</w:t>
      </w:r>
      <w:r w:rsidR="005832B8">
        <w:fldChar w:fldCharType="end"/>
      </w:r>
      <w:r w:rsidR="00F5522C">
        <w:t xml:space="preserve"> </w:t>
      </w:r>
      <w:r w:rsidR="00F5522C">
        <w:rPr>
          <w:rFonts w:hint="eastAsia"/>
        </w:rPr>
        <w:t>standard IP ACL</w:t>
      </w:r>
      <w:bookmarkEnd w:id="4150"/>
      <w:bookmarkEnd w:id="4151"/>
      <w:bookmarkEnd w:id="4152"/>
      <w:r w:rsidR="00F5522C" w:rsidRPr="009A1668">
        <w:t xml:space="preserve"> </w:t>
      </w:r>
      <w:r w:rsidR="00F5522C" w:rsidRPr="002F5F3A">
        <w:t>Configuration Command</w:t>
      </w:r>
      <w:bookmarkEnd w:id="4153"/>
    </w:p>
    <w:tbl>
      <w:tblPr>
        <w:tblStyle w:val="CLIWide"/>
        <w:tblW w:w="0" w:type="auto"/>
        <w:tblLook w:val="01E0" w:firstRow="1" w:lastRow="1" w:firstColumn="1" w:lastColumn="1" w:noHBand="0" w:noVBand="0"/>
      </w:tblPr>
      <w:tblGrid>
        <w:gridCol w:w="3625"/>
        <w:gridCol w:w="3280"/>
        <w:gridCol w:w="1027"/>
      </w:tblGrid>
      <w:tr w:rsidR="00F5522C"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2F5F3A" w:rsidRDefault="00F5522C" w:rsidP="005952E4">
            <w:pPr>
              <w:wordWrap/>
              <w:spacing w:line="240" w:lineRule="auto"/>
              <w:ind w:right="20"/>
              <w:rPr>
                <w:b/>
                <w:bCs/>
              </w:rPr>
            </w:pPr>
            <w:r w:rsidRPr="002F5F3A">
              <w:rPr>
                <w:b/>
                <w:bCs/>
              </w:rPr>
              <w:t xml:space="preserve">Command </w:t>
            </w:r>
          </w:p>
        </w:tc>
        <w:tc>
          <w:tcPr>
            <w:tcW w:w="3960" w:type="dxa"/>
          </w:tcPr>
          <w:p w14:paraId="031E9EC9" w14:textId="77777777" w:rsidR="00F5522C" w:rsidRPr="002F5F3A" w:rsidRDefault="00F5522C" w:rsidP="005952E4">
            <w:pPr>
              <w:pStyle w:val="ac"/>
            </w:pPr>
            <w:r w:rsidRPr="002F5F3A">
              <w:t xml:space="preserve">Description </w:t>
            </w:r>
          </w:p>
        </w:tc>
        <w:tc>
          <w:tcPr>
            <w:tcW w:w="900" w:type="dxa"/>
          </w:tcPr>
          <w:p w14:paraId="48BE3306" w14:textId="77777777" w:rsidR="00F5522C" w:rsidRPr="002F5F3A" w:rsidRDefault="00F5522C" w:rsidP="005952E4">
            <w:pPr>
              <w:pStyle w:val="ac"/>
            </w:pPr>
            <w:r w:rsidRPr="002F5F3A">
              <w:t xml:space="preserve">Mode </w:t>
            </w:r>
          </w:p>
        </w:tc>
      </w:tr>
      <w:tr w:rsidR="00F5522C" w14:paraId="3C431787" w14:textId="77777777" w:rsidTr="00DC7270">
        <w:tc>
          <w:tcPr>
            <w:tcW w:w="4219" w:type="dxa"/>
          </w:tcPr>
          <w:p w14:paraId="12919094" w14:textId="77777777" w:rsidR="00F5522C" w:rsidRPr="002F5F3A" w:rsidRDefault="00F5522C" w:rsidP="005952E4">
            <w:pPr>
              <w:wordWrap/>
              <w:spacing w:line="240" w:lineRule="auto"/>
              <w:ind w:right="20"/>
              <w:rPr>
                <w:b/>
                <w:bCs/>
              </w:rPr>
            </w:pPr>
            <w:r w:rsidRPr="002F5F3A">
              <w:rPr>
                <w:b/>
                <w:bCs/>
              </w:rPr>
              <w:t>access-list &lt;1-99&gt; (permit|deny)</w:t>
            </w:r>
          </w:p>
          <w:p w14:paraId="75642793"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1E4F19E1" w14:textId="77777777" w:rsidR="00F5522C" w:rsidRPr="002F5F3A" w:rsidRDefault="00F5522C" w:rsidP="005952E4">
            <w:pPr>
              <w:wordWrap/>
              <w:spacing w:line="240" w:lineRule="auto"/>
              <w:ind w:right="20"/>
            </w:pPr>
            <w:r w:rsidRPr="002F5F3A">
              <w:t xml:space="preserve">Enables standard IP ACL </w:t>
            </w:r>
          </w:p>
        </w:tc>
        <w:tc>
          <w:tcPr>
            <w:tcW w:w="900" w:type="dxa"/>
          </w:tcPr>
          <w:p w14:paraId="5BA0A0BB"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8E0390F" w14:textId="77777777" w:rsidTr="00DC7270">
        <w:tc>
          <w:tcPr>
            <w:tcW w:w="4219" w:type="dxa"/>
          </w:tcPr>
          <w:p w14:paraId="74EA579A" w14:textId="77777777" w:rsidR="00F5522C" w:rsidRPr="002F5F3A" w:rsidRDefault="00F5522C" w:rsidP="005952E4">
            <w:pPr>
              <w:wordWrap/>
              <w:spacing w:line="240" w:lineRule="auto"/>
              <w:ind w:right="20"/>
            </w:pPr>
            <w:r w:rsidRPr="002F5F3A">
              <w:rPr>
                <w:b/>
                <w:bCs/>
              </w:rPr>
              <w:t>no access-list &lt;1-99&gt; (permit|deny) SRC_IP_ADDRESS</w:t>
            </w:r>
          </w:p>
        </w:tc>
        <w:tc>
          <w:tcPr>
            <w:tcW w:w="3960" w:type="dxa"/>
          </w:tcPr>
          <w:p w14:paraId="5D2FACAC" w14:textId="77777777" w:rsidR="00F5522C" w:rsidRPr="002F5F3A" w:rsidRDefault="00F5522C" w:rsidP="005952E4">
            <w:pPr>
              <w:wordWrap/>
              <w:spacing w:line="240" w:lineRule="auto"/>
              <w:ind w:right="20"/>
            </w:pPr>
            <w:r w:rsidRPr="002F5F3A">
              <w:t xml:space="preserve">Disables standard IP ACL </w:t>
            </w:r>
          </w:p>
        </w:tc>
        <w:tc>
          <w:tcPr>
            <w:tcW w:w="900" w:type="dxa"/>
          </w:tcPr>
          <w:p w14:paraId="09003AE6"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DA7C3AB" w14:textId="77777777" w:rsidTr="00DC7270">
        <w:tc>
          <w:tcPr>
            <w:tcW w:w="4219" w:type="dxa"/>
          </w:tcPr>
          <w:p w14:paraId="7CF9D46E" w14:textId="77777777" w:rsidR="00F5522C" w:rsidRPr="002F5F3A" w:rsidRDefault="00F5522C" w:rsidP="005952E4">
            <w:pPr>
              <w:wordWrap/>
              <w:spacing w:line="240" w:lineRule="auto"/>
              <w:ind w:right="20"/>
              <w:rPr>
                <w:b/>
                <w:bCs/>
              </w:rPr>
            </w:pPr>
            <w:r w:rsidRPr="002F5F3A">
              <w:rPr>
                <w:b/>
                <w:bCs/>
              </w:rPr>
              <w:t>no access-list &lt;1-99&gt;</w:t>
            </w:r>
          </w:p>
        </w:tc>
        <w:tc>
          <w:tcPr>
            <w:tcW w:w="3960" w:type="dxa"/>
          </w:tcPr>
          <w:p w14:paraId="175773F4" w14:textId="77777777" w:rsidR="00F5522C" w:rsidRPr="002F5F3A" w:rsidRDefault="00F5522C" w:rsidP="005952E4">
            <w:pPr>
              <w:wordWrap/>
              <w:spacing w:line="240" w:lineRule="auto"/>
              <w:ind w:right="20"/>
            </w:pPr>
            <w:r w:rsidRPr="002F5F3A">
              <w:t>Deletes all ACL with the relevant names (numbers)</w:t>
            </w:r>
          </w:p>
        </w:tc>
        <w:tc>
          <w:tcPr>
            <w:tcW w:w="900" w:type="dxa"/>
          </w:tcPr>
          <w:p w14:paraId="11081203"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962BD10" w14:textId="77777777" w:rsidTr="00DC7270">
        <w:tc>
          <w:tcPr>
            <w:tcW w:w="4219" w:type="dxa"/>
          </w:tcPr>
          <w:p w14:paraId="280A7B5F" w14:textId="77777777" w:rsidR="00F5522C" w:rsidRPr="002F5F3A" w:rsidRDefault="00F5522C" w:rsidP="005952E4">
            <w:pPr>
              <w:wordWrap/>
              <w:spacing w:line="240" w:lineRule="auto"/>
              <w:ind w:right="20"/>
              <w:rPr>
                <w:b/>
                <w:bCs/>
              </w:rPr>
            </w:pPr>
            <w:r w:rsidRPr="002F5F3A">
              <w:rPr>
                <w:b/>
                <w:bCs/>
              </w:rPr>
              <w:t>access-list &lt;1-99&gt; remark LINE</w:t>
            </w:r>
          </w:p>
        </w:tc>
        <w:tc>
          <w:tcPr>
            <w:tcW w:w="3960" w:type="dxa"/>
          </w:tcPr>
          <w:p w14:paraId="352BB5EB" w14:textId="77777777" w:rsidR="00F5522C" w:rsidRPr="002F5F3A" w:rsidRDefault="00F5522C" w:rsidP="005952E4">
            <w:pPr>
              <w:wordWrap/>
              <w:spacing w:line="240" w:lineRule="auto"/>
              <w:ind w:right="20"/>
            </w:pPr>
            <w:r w:rsidRPr="002F5F3A">
              <w:t>Adds the description of the relevant ACL</w:t>
            </w:r>
          </w:p>
        </w:tc>
        <w:tc>
          <w:tcPr>
            <w:tcW w:w="900" w:type="dxa"/>
          </w:tcPr>
          <w:p w14:paraId="68EEBA02"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8D0FDB4" w14:textId="77777777" w:rsidTr="00DC7270">
        <w:tc>
          <w:tcPr>
            <w:tcW w:w="4219" w:type="dxa"/>
          </w:tcPr>
          <w:p w14:paraId="4BFBDC96" w14:textId="77777777" w:rsidR="00F5522C" w:rsidRPr="002F5F3A" w:rsidRDefault="00F5522C" w:rsidP="005952E4">
            <w:pPr>
              <w:wordWrap/>
              <w:spacing w:line="240" w:lineRule="auto"/>
              <w:ind w:right="20"/>
              <w:rPr>
                <w:b/>
                <w:bCs/>
              </w:rPr>
            </w:pPr>
            <w:r w:rsidRPr="002F5F3A">
              <w:rPr>
                <w:b/>
                <w:bCs/>
              </w:rPr>
              <w:t>access-list &lt;1300-1999&gt; (permit|deny)</w:t>
            </w:r>
          </w:p>
          <w:p w14:paraId="184A552A"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76B1EA98" w14:textId="77777777" w:rsidR="00F5522C" w:rsidRPr="002F5F3A" w:rsidRDefault="00F5522C" w:rsidP="005952E4">
            <w:pPr>
              <w:wordWrap/>
              <w:spacing w:line="240" w:lineRule="auto"/>
              <w:ind w:right="20"/>
            </w:pPr>
            <w:r w:rsidRPr="002F5F3A">
              <w:t>Sets standard IP ACL of expanded range</w:t>
            </w:r>
          </w:p>
        </w:tc>
        <w:tc>
          <w:tcPr>
            <w:tcW w:w="900" w:type="dxa"/>
          </w:tcPr>
          <w:p w14:paraId="2281CE3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13084F60" w14:textId="77777777" w:rsidTr="00DC7270">
        <w:tc>
          <w:tcPr>
            <w:tcW w:w="4219" w:type="dxa"/>
          </w:tcPr>
          <w:p w14:paraId="34A1C78B" w14:textId="77777777" w:rsidR="00F5522C" w:rsidRPr="002F5F3A" w:rsidRDefault="00F5522C" w:rsidP="005952E4">
            <w:pPr>
              <w:wordWrap/>
              <w:spacing w:line="240" w:lineRule="auto"/>
              <w:ind w:right="20"/>
            </w:pPr>
            <w:r w:rsidRPr="002F5F3A">
              <w:rPr>
                <w:b/>
                <w:bCs/>
              </w:rPr>
              <w:t>no access-list &lt;1300-1999&gt;  (permit|deny) SRC_IP_ADDRESS</w:t>
            </w:r>
          </w:p>
        </w:tc>
        <w:tc>
          <w:tcPr>
            <w:tcW w:w="3960" w:type="dxa"/>
          </w:tcPr>
          <w:p w14:paraId="3D710194" w14:textId="77777777" w:rsidR="00F5522C" w:rsidRPr="002F5F3A" w:rsidRDefault="00F5522C" w:rsidP="005952E4">
            <w:pPr>
              <w:wordWrap/>
              <w:spacing w:line="240" w:lineRule="auto"/>
              <w:ind w:right="20"/>
            </w:pPr>
            <w:r w:rsidRPr="002F5F3A">
              <w:t>Disables standard IP ACL of expanded range</w:t>
            </w:r>
          </w:p>
        </w:tc>
        <w:tc>
          <w:tcPr>
            <w:tcW w:w="900" w:type="dxa"/>
          </w:tcPr>
          <w:p w14:paraId="33565BB0"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B09D2A2" w14:textId="77777777" w:rsidTr="00DC7270">
        <w:tc>
          <w:tcPr>
            <w:tcW w:w="4219" w:type="dxa"/>
          </w:tcPr>
          <w:p w14:paraId="40D9C096" w14:textId="77777777" w:rsidR="00F5522C" w:rsidRPr="002F5F3A" w:rsidRDefault="00F5522C" w:rsidP="005952E4">
            <w:pPr>
              <w:wordWrap/>
              <w:spacing w:line="240" w:lineRule="auto"/>
              <w:ind w:right="20"/>
              <w:rPr>
                <w:b/>
                <w:bCs/>
              </w:rPr>
            </w:pPr>
            <w:r w:rsidRPr="002F5F3A">
              <w:rPr>
                <w:b/>
                <w:bCs/>
              </w:rPr>
              <w:t>no access-list &lt;1300-1999&gt;</w:t>
            </w:r>
          </w:p>
        </w:tc>
        <w:tc>
          <w:tcPr>
            <w:tcW w:w="3960" w:type="dxa"/>
          </w:tcPr>
          <w:p w14:paraId="7CBE027F" w14:textId="77777777" w:rsidR="00F5522C" w:rsidRPr="002F5F3A" w:rsidRDefault="00F5522C" w:rsidP="005952E4">
            <w:pPr>
              <w:wordWrap/>
              <w:spacing w:line="240" w:lineRule="auto"/>
              <w:ind w:right="20"/>
            </w:pPr>
            <w:r w:rsidRPr="002F5F3A">
              <w:t>Deletes all ACL with the relevant numbers</w:t>
            </w:r>
          </w:p>
        </w:tc>
        <w:tc>
          <w:tcPr>
            <w:tcW w:w="900" w:type="dxa"/>
          </w:tcPr>
          <w:p w14:paraId="2072B155"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06562384" w14:textId="77777777" w:rsidTr="00DC7270">
        <w:tc>
          <w:tcPr>
            <w:tcW w:w="4219" w:type="dxa"/>
          </w:tcPr>
          <w:p w14:paraId="72E27900" w14:textId="77777777" w:rsidR="00F5522C" w:rsidRPr="002F5F3A" w:rsidRDefault="00F5522C" w:rsidP="005952E4">
            <w:pPr>
              <w:wordWrap/>
              <w:spacing w:line="240" w:lineRule="auto"/>
              <w:ind w:right="20"/>
              <w:rPr>
                <w:b/>
                <w:bCs/>
              </w:rPr>
            </w:pPr>
            <w:r w:rsidRPr="002F5F3A">
              <w:rPr>
                <w:b/>
                <w:bCs/>
              </w:rPr>
              <w:t>access-list &lt;1300-1999&gt; remark LINE</w:t>
            </w:r>
          </w:p>
        </w:tc>
        <w:tc>
          <w:tcPr>
            <w:tcW w:w="3960" w:type="dxa"/>
          </w:tcPr>
          <w:p w14:paraId="7548E16B" w14:textId="77777777" w:rsidR="00F5522C" w:rsidRPr="002F5F3A" w:rsidRDefault="00F5522C" w:rsidP="005952E4">
            <w:pPr>
              <w:wordWrap/>
              <w:spacing w:line="240" w:lineRule="auto"/>
              <w:ind w:right="20"/>
            </w:pPr>
            <w:r w:rsidRPr="002F5F3A">
              <w:t>Adds the description of the relevant ACL</w:t>
            </w:r>
          </w:p>
        </w:tc>
        <w:tc>
          <w:tcPr>
            <w:tcW w:w="900" w:type="dxa"/>
          </w:tcPr>
          <w:p w14:paraId="07FCBFC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45E80608" w14:textId="77777777" w:rsidTr="00DC7270">
        <w:tc>
          <w:tcPr>
            <w:tcW w:w="4219" w:type="dxa"/>
          </w:tcPr>
          <w:p w14:paraId="319D39D9" w14:textId="77777777" w:rsidR="00F5522C" w:rsidRPr="002F5F3A" w:rsidRDefault="00F5522C" w:rsidP="005952E4">
            <w:pPr>
              <w:wordWrap/>
              <w:spacing w:line="240" w:lineRule="auto"/>
              <w:ind w:right="20"/>
              <w:rPr>
                <w:b/>
                <w:bCs/>
              </w:rPr>
            </w:pPr>
            <w:r w:rsidRPr="002F5F3A">
              <w:rPr>
                <w:b/>
                <w:bCs/>
              </w:rPr>
              <w:t>access-list standard WORD (permit|deny)</w:t>
            </w:r>
          </w:p>
          <w:p w14:paraId="77C10AD4"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43C94E6B" w14:textId="77777777" w:rsidR="00F5522C" w:rsidRPr="002F5F3A" w:rsidRDefault="00F5522C" w:rsidP="005952E4">
            <w:pPr>
              <w:wordWrap/>
              <w:spacing w:line="240" w:lineRule="auto"/>
              <w:ind w:right="20"/>
            </w:pPr>
            <w:r w:rsidRPr="002F5F3A">
              <w:t>Sets named standard IP ACL</w:t>
            </w:r>
          </w:p>
        </w:tc>
        <w:tc>
          <w:tcPr>
            <w:tcW w:w="900" w:type="dxa"/>
          </w:tcPr>
          <w:p w14:paraId="1CD22BD3"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0A9F2998" w14:textId="77777777" w:rsidTr="00DC7270">
        <w:tc>
          <w:tcPr>
            <w:tcW w:w="4219" w:type="dxa"/>
          </w:tcPr>
          <w:p w14:paraId="713C4C93" w14:textId="77777777" w:rsidR="00F5522C" w:rsidRPr="002F5F3A" w:rsidRDefault="00F5522C" w:rsidP="005952E4">
            <w:pPr>
              <w:wordWrap/>
              <w:spacing w:line="240" w:lineRule="auto"/>
              <w:ind w:right="20"/>
            </w:pPr>
            <w:r w:rsidRPr="002F5F3A">
              <w:rPr>
                <w:b/>
                <w:bCs/>
              </w:rPr>
              <w:t>no access-list standard WORD (permit|deny) SRC_IP_ADDRESS</w:t>
            </w:r>
          </w:p>
        </w:tc>
        <w:tc>
          <w:tcPr>
            <w:tcW w:w="3960" w:type="dxa"/>
          </w:tcPr>
          <w:p w14:paraId="3152A448" w14:textId="77777777" w:rsidR="00F5522C" w:rsidRPr="002F5F3A" w:rsidRDefault="00F5522C" w:rsidP="005952E4">
            <w:pPr>
              <w:wordWrap/>
              <w:spacing w:line="240" w:lineRule="auto"/>
              <w:ind w:right="20"/>
            </w:pPr>
            <w:r w:rsidRPr="002F5F3A">
              <w:t xml:space="preserve">Disables named standard IP ACL </w:t>
            </w:r>
          </w:p>
        </w:tc>
        <w:tc>
          <w:tcPr>
            <w:tcW w:w="900" w:type="dxa"/>
          </w:tcPr>
          <w:p w14:paraId="4A7521D1"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914B3C5" w14:textId="77777777" w:rsidTr="00DC7270">
        <w:tc>
          <w:tcPr>
            <w:tcW w:w="4219" w:type="dxa"/>
          </w:tcPr>
          <w:p w14:paraId="170B5775" w14:textId="77777777" w:rsidR="00F5522C" w:rsidRPr="002F5F3A" w:rsidRDefault="00F5522C" w:rsidP="005952E4">
            <w:pPr>
              <w:wordWrap/>
              <w:spacing w:line="240" w:lineRule="auto"/>
              <w:ind w:right="20"/>
              <w:rPr>
                <w:b/>
                <w:bCs/>
              </w:rPr>
            </w:pPr>
            <w:r w:rsidRPr="002F5F3A">
              <w:rPr>
                <w:b/>
                <w:bCs/>
              </w:rPr>
              <w:t>no access-list standard WORD</w:t>
            </w:r>
          </w:p>
        </w:tc>
        <w:tc>
          <w:tcPr>
            <w:tcW w:w="3960" w:type="dxa"/>
          </w:tcPr>
          <w:p w14:paraId="2926CF90" w14:textId="77777777" w:rsidR="00F5522C" w:rsidRPr="002F5F3A" w:rsidRDefault="00F5522C" w:rsidP="005952E4">
            <w:pPr>
              <w:wordWrap/>
              <w:spacing w:line="240" w:lineRule="auto"/>
              <w:ind w:right="20"/>
            </w:pPr>
            <w:r w:rsidRPr="002F5F3A">
              <w:t xml:space="preserve">Deletes all ACLs with the relevant names </w:t>
            </w:r>
          </w:p>
        </w:tc>
        <w:tc>
          <w:tcPr>
            <w:tcW w:w="900" w:type="dxa"/>
          </w:tcPr>
          <w:p w14:paraId="50F599A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48F1115B" w14:textId="77777777" w:rsidTr="00DC7270">
        <w:tc>
          <w:tcPr>
            <w:tcW w:w="4219" w:type="dxa"/>
          </w:tcPr>
          <w:p w14:paraId="2A41826E" w14:textId="77777777" w:rsidR="00F5522C" w:rsidRPr="002F5F3A" w:rsidRDefault="00F5522C" w:rsidP="005952E4">
            <w:pPr>
              <w:wordWrap/>
              <w:spacing w:line="240" w:lineRule="auto"/>
              <w:ind w:right="20"/>
              <w:rPr>
                <w:b/>
                <w:bCs/>
              </w:rPr>
            </w:pPr>
            <w:r w:rsidRPr="002F5F3A">
              <w:rPr>
                <w:b/>
                <w:bCs/>
              </w:rPr>
              <w:t>access-list WORD remark LINE</w:t>
            </w:r>
          </w:p>
        </w:tc>
        <w:tc>
          <w:tcPr>
            <w:tcW w:w="3960" w:type="dxa"/>
          </w:tcPr>
          <w:p w14:paraId="2E358529" w14:textId="77777777" w:rsidR="00F5522C" w:rsidRPr="002F5F3A" w:rsidRDefault="00F5522C" w:rsidP="005952E4">
            <w:pPr>
              <w:wordWrap/>
              <w:spacing w:line="240" w:lineRule="auto"/>
              <w:ind w:right="20"/>
            </w:pPr>
            <w:r w:rsidRPr="002F5F3A">
              <w:t xml:space="preserve">Adds the description of the relevant ACL </w:t>
            </w:r>
          </w:p>
        </w:tc>
        <w:tc>
          <w:tcPr>
            <w:tcW w:w="900" w:type="dxa"/>
          </w:tcPr>
          <w:p w14:paraId="56424F82"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FE30D54" w14:textId="77777777" w:rsidTr="00DC7270">
        <w:tc>
          <w:tcPr>
            <w:tcW w:w="4219" w:type="dxa"/>
          </w:tcPr>
          <w:p w14:paraId="6333B5CF" w14:textId="77777777" w:rsidR="00F5522C" w:rsidRPr="002F5F3A" w:rsidRDefault="00F5522C" w:rsidP="005952E4">
            <w:pPr>
              <w:wordWrap/>
              <w:spacing w:line="240" w:lineRule="auto"/>
              <w:ind w:right="20"/>
              <w:rPr>
                <w:b/>
                <w:bCs/>
              </w:rPr>
            </w:pPr>
            <w:r w:rsidRPr="002F5F3A">
              <w:rPr>
                <w:b/>
                <w:bCs/>
              </w:rPr>
              <w:t>Show access-list</w:t>
            </w:r>
          </w:p>
        </w:tc>
        <w:tc>
          <w:tcPr>
            <w:tcW w:w="3960" w:type="dxa"/>
          </w:tcPr>
          <w:p w14:paraId="51D2B9AA" w14:textId="77777777" w:rsidR="00F5522C" w:rsidRPr="002F5F3A" w:rsidRDefault="00F5522C" w:rsidP="005952E4">
            <w:pPr>
              <w:wordWrap/>
              <w:spacing w:line="240" w:lineRule="auto"/>
              <w:ind w:right="20"/>
            </w:pPr>
            <w:r w:rsidRPr="002F5F3A">
              <w:t xml:space="preserve">Searches ACL configuration </w:t>
            </w:r>
          </w:p>
        </w:tc>
        <w:tc>
          <w:tcPr>
            <w:tcW w:w="900" w:type="dxa"/>
          </w:tcPr>
          <w:p w14:paraId="1C298514" w14:textId="77777777" w:rsidR="00F5522C" w:rsidRPr="002F5F3A" w:rsidRDefault="00C81E24" w:rsidP="005952E4">
            <w:pPr>
              <w:wordWrap/>
              <w:spacing w:line="240" w:lineRule="auto"/>
              <w:ind w:right="20"/>
            </w:pPr>
            <w:r>
              <w:rPr>
                <w:rFonts w:hint="eastAsia"/>
              </w:rPr>
              <w:t>Privileged</w:t>
            </w:r>
          </w:p>
        </w:tc>
      </w:tr>
    </w:tbl>
    <w:p w14:paraId="44835124" w14:textId="77777777" w:rsidR="00F5522C" w:rsidRPr="009A1668" w:rsidRDefault="00F5522C" w:rsidP="005952E4">
      <w:pPr>
        <w:pStyle w:val="a3"/>
        <w:ind w:left="0" w:right="20"/>
      </w:pPr>
      <w:r w:rsidRPr="002F5F3A">
        <w:t xml:space="preserve">The command, </w:t>
      </w:r>
      <w:r w:rsidRPr="002F5F3A">
        <w:rPr>
          <w:b/>
        </w:rPr>
        <w:t>SRC_IP_ADDRESS</w:t>
      </w:r>
      <w:r w:rsidR="0068526C">
        <w:t xml:space="preserve"> can be set as follows. </w:t>
      </w:r>
    </w:p>
    <w:tbl>
      <w:tblPr>
        <w:tblStyle w:val="CLIWide"/>
        <w:tblW w:w="0" w:type="auto"/>
        <w:tblLook w:val="01E0" w:firstRow="1" w:lastRow="1" w:firstColumn="1" w:lastColumn="1" w:noHBand="0" w:noVBand="0"/>
      </w:tblPr>
      <w:tblGrid>
        <w:gridCol w:w="2340"/>
        <w:gridCol w:w="5400"/>
      </w:tblGrid>
      <w:tr w:rsidR="00F5522C"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2F5F3A" w:rsidRDefault="00F5522C" w:rsidP="005952E4">
            <w:pPr>
              <w:wordWrap/>
              <w:ind w:right="20"/>
              <w:rPr>
                <w:b/>
                <w:bCs/>
              </w:rPr>
            </w:pPr>
            <w:r w:rsidRPr="002F5F3A">
              <w:rPr>
                <w:b/>
                <w:bCs/>
              </w:rPr>
              <w:t>A.B.C.D A.B.C.D</w:t>
            </w:r>
          </w:p>
        </w:tc>
        <w:tc>
          <w:tcPr>
            <w:tcW w:w="5400" w:type="dxa"/>
            <w:shd w:val="clear" w:color="auto" w:fill="auto"/>
          </w:tcPr>
          <w:p w14:paraId="54509801" w14:textId="77777777" w:rsidR="00F5522C" w:rsidRPr="002F5F3A" w:rsidRDefault="00F5522C" w:rsidP="005952E4">
            <w:pPr>
              <w:wordWrap/>
              <w:ind w:right="20"/>
            </w:pPr>
            <w:r w:rsidRPr="002F5F3A">
              <w:t>IP range can be set in the form of wildcard. As opposed to the general IP configuration, marking value is 0</w:t>
            </w:r>
          </w:p>
        </w:tc>
      </w:tr>
      <w:tr w:rsidR="00F5522C" w14:paraId="51F2BA71" w14:textId="77777777" w:rsidTr="0068526C">
        <w:tc>
          <w:tcPr>
            <w:tcW w:w="2340" w:type="dxa"/>
          </w:tcPr>
          <w:p w14:paraId="7C29C812" w14:textId="77777777" w:rsidR="00F5522C" w:rsidRPr="002F5F3A" w:rsidRDefault="00F5522C" w:rsidP="005952E4">
            <w:pPr>
              <w:wordWrap/>
              <w:ind w:right="20"/>
              <w:rPr>
                <w:b/>
                <w:bCs/>
              </w:rPr>
            </w:pPr>
            <w:r w:rsidRPr="002F5F3A">
              <w:rPr>
                <w:b/>
                <w:bCs/>
              </w:rPr>
              <w:t>host A.B.C.D</w:t>
            </w:r>
          </w:p>
        </w:tc>
        <w:tc>
          <w:tcPr>
            <w:tcW w:w="5400" w:type="dxa"/>
          </w:tcPr>
          <w:p w14:paraId="69ED5C16" w14:textId="77777777" w:rsidR="00F5522C" w:rsidRPr="002F5F3A" w:rsidRDefault="00F5522C" w:rsidP="005952E4">
            <w:pPr>
              <w:wordWrap/>
              <w:ind w:right="20"/>
            </w:pPr>
            <w:r w:rsidRPr="002F5F3A">
              <w:t xml:space="preserve">Add a host prefix to indicated only one IP address. </w:t>
            </w:r>
          </w:p>
        </w:tc>
      </w:tr>
      <w:tr w:rsidR="00F5522C" w14:paraId="1BF94AAA" w14:textId="77777777" w:rsidTr="0068526C">
        <w:tc>
          <w:tcPr>
            <w:tcW w:w="2340" w:type="dxa"/>
          </w:tcPr>
          <w:p w14:paraId="67E763F4" w14:textId="77777777" w:rsidR="00F5522C" w:rsidRPr="002F5F3A" w:rsidRDefault="00F5522C" w:rsidP="005952E4">
            <w:pPr>
              <w:wordWrap/>
              <w:ind w:right="20"/>
              <w:rPr>
                <w:b/>
                <w:bCs/>
              </w:rPr>
            </w:pPr>
            <w:r w:rsidRPr="002F5F3A">
              <w:rPr>
                <w:b/>
                <w:bCs/>
              </w:rPr>
              <w:t>A.B.C.D</w:t>
            </w:r>
          </w:p>
        </w:tc>
        <w:tc>
          <w:tcPr>
            <w:tcW w:w="5400" w:type="dxa"/>
          </w:tcPr>
          <w:p w14:paraId="32F27EDA" w14:textId="77777777" w:rsidR="00F5522C" w:rsidRPr="002F5F3A" w:rsidRDefault="00F5522C" w:rsidP="005952E4">
            <w:pPr>
              <w:wordWrap/>
              <w:ind w:right="20"/>
            </w:pPr>
            <w:r w:rsidRPr="002F5F3A">
              <w:t xml:space="preserve">It will be treated the same as host A.B.C.D when only one IP is </w:t>
            </w:r>
            <w:r w:rsidRPr="002F5F3A">
              <w:lastRenderedPageBreak/>
              <w:t>provided.</w:t>
            </w:r>
          </w:p>
        </w:tc>
      </w:tr>
      <w:tr w:rsidR="00F5522C" w14:paraId="589829C3" w14:textId="77777777" w:rsidTr="0068526C">
        <w:tc>
          <w:tcPr>
            <w:tcW w:w="2340" w:type="dxa"/>
          </w:tcPr>
          <w:p w14:paraId="45B20A97" w14:textId="77777777" w:rsidR="00F5522C" w:rsidRPr="002F5F3A" w:rsidRDefault="00F5522C" w:rsidP="005952E4">
            <w:pPr>
              <w:wordWrap/>
              <w:ind w:right="20"/>
              <w:rPr>
                <w:b/>
                <w:bCs/>
              </w:rPr>
            </w:pPr>
            <w:r w:rsidRPr="002F5F3A">
              <w:rPr>
                <w:b/>
                <w:bCs/>
              </w:rPr>
              <w:lastRenderedPageBreak/>
              <w:t>any</w:t>
            </w:r>
          </w:p>
        </w:tc>
        <w:tc>
          <w:tcPr>
            <w:tcW w:w="5400" w:type="dxa"/>
          </w:tcPr>
          <w:p w14:paraId="5A4D0A7C" w14:textId="77777777" w:rsidR="00F5522C" w:rsidRPr="002F5F3A" w:rsidRDefault="00F5522C" w:rsidP="005952E4">
            <w:pPr>
              <w:wordWrap/>
              <w:ind w:right="20"/>
            </w:pPr>
            <w:r w:rsidRPr="002F5F3A">
              <w:t xml:space="preserve">Use any when assigning all IP addresses. </w:t>
            </w:r>
          </w:p>
        </w:tc>
      </w:tr>
    </w:tbl>
    <w:p w14:paraId="6086FB33" w14:textId="77777777" w:rsidR="00F5522C" w:rsidRDefault="00F5522C" w:rsidP="005952E4">
      <w:pPr>
        <w:pStyle w:val="ac"/>
      </w:pPr>
    </w:p>
    <w:tbl>
      <w:tblPr>
        <w:tblStyle w:val="NOTICE"/>
        <w:tblW w:w="0" w:type="auto"/>
        <w:tblLook w:val="0000" w:firstRow="0" w:lastRow="0" w:firstColumn="0" w:lastColumn="0" w:noHBand="0" w:noVBand="0"/>
      </w:tblPr>
      <w:tblGrid>
        <w:gridCol w:w="868"/>
        <w:gridCol w:w="1053"/>
        <w:gridCol w:w="6011"/>
      </w:tblGrid>
      <w:tr w:rsidR="00F5522C" w14:paraId="293D51B2" w14:textId="77777777" w:rsidTr="00DC7270">
        <w:tc>
          <w:tcPr>
            <w:tcW w:w="900" w:type="dxa"/>
            <w:vAlign w:val="center"/>
          </w:tcPr>
          <w:p w14:paraId="355FB9CE"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Default="00F5522C" w:rsidP="005952E4">
            <w:pPr>
              <w:pStyle w:val="aa"/>
              <w:ind w:right="20"/>
              <w:jc w:val="both"/>
              <w:rPr>
                <w:b/>
                <w:bCs/>
              </w:rPr>
            </w:pPr>
            <w:r>
              <w:rPr>
                <w:b/>
                <w:bCs/>
              </w:rPr>
              <w:t>Notice</w:t>
            </w:r>
          </w:p>
        </w:tc>
        <w:tc>
          <w:tcPr>
            <w:tcW w:w="6800" w:type="dxa"/>
            <w:vAlign w:val="center"/>
          </w:tcPr>
          <w:p w14:paraId="11BCBB88" w14:textId="77777777" w:rsidR="00F5522C" w:rsidRPr="002F5F3A" w:rsidRDefault="00F5522C" w:rsidP="005952E4">
            <w:pPr>
              <w:wordWrap/>
              <w:ind w:right="20"/>
            </w:pPr>
            <w:r w:rsidRPr="002F5F3A">
              <w:t>10.1.1.0/24 means the same as 255.255.255.0 when indicating an IP range in general. This implies an IP range of 10.1.1.0 ~ 10.1.1.255.</w:t>
            </w:r>
          </w:p>
          <w:p w14:paraId="10731019" w14:textId="77777777" w:rsidR="00F5522C" w:rsidRPr="000124B1" w:rsidRDefault="00F5522C" w:rsidP="005952E4">
            <w:pPr>
              <w:pStyle w:val="aa"/>
              <w:ind w:right="20"/>
              <w:jc w:val="both"/>
            </w:pPr>
            <w:r w:rsidRPr="002F5F3A">
              <w:t>However ACL configuration of wildcard needs the opposite way: you should set 10.1.1.0.0.0.255 when assigning the IP range of 10.1.1.0 ~ 10.1.1.255.</w:t>
            </w:r>
          </w:p>
        </w:tc>
      </w:tr>
    </w:tbl>
    <w:p w14:paraId="3073DF80" w14:textId="77777777" w:rsidR="00F5522C" w:rsidRPr="00DC7270" w:rsidRDefault="00F5522C" w:rsidP="005952E4">
      <w:pPr>
        <w:pStyle w:val="3"/>
        <w:ind w:left="0" w:right="20"/>
      </w:pPr>
      <w:bookmarkStart w:id="4154" w:name="_Toc277777844"/>
      <w:bookmarkStart w:id="4155" w:name="_Toc363228748"/>
      <w:bookmarkStart w:id="4156" w:name="_Toc445131119"/>
      <w:r>
        <w:rPr>
          <w:rFonts w:hint="eastAsia"/>
        </w:rPr>
        <w:t>Extended IP ACL</w:t>
      </w:r>
      <w:bookmarkEnd w:id="4154"/>
      <w:bookmarkEnd w:id="4155"/>
      <w:bookmarkEnd w:id="4156"/>
    </w:p>
    <w:p w14:paraId="6851F010" w14:textId="77777777" w:rsidR="00F5522C" w:rsidRDefault="00F5522C" w:rsidP="005952E4">
      <w:pPr>
        <w:pStyle w:val="a3"/>
        <w:ind w:left="0" w:right="20"/>
      </w:pPr>
      <w:r w:rsidRPr="002F5F3A">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4B553A" w:rsidRDefault="00F5522C" w:rsidP="005952E4">
      <w:pPr>
        <w:pStyle w:val="a3"/>
        <w:ind w:left="0" w:right="20"/>
      </w:pPr>
      <w:r w:rsidRPr="002F5F3A">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Default="006A4BB0" w:rsidP="005952E4">
      <w:pPr>
        <w:pStyle w:val="afffff3"/>
        <w:ind w:left="0" w:right="20"/>
      </w:pPr>
      <w:bookmarkStart w:id="4157" w:name="_Toc254870979"/>
      <w:bookmarkStart w:id="4158" w:name="_Toc277777865"/>
      <w:bookmarkStart w:id="4159" w:name="_Toc361679412"/>
      <w:bookmarkStart w:id="4160" w:name="_Toc391575389"/>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247</w:t>
      </w:r>
      <w:r w:rsidR="005832B8">
        <w:fldChar w:fldCharType="end"/>
      </w:r>
      <w:r w:rsidR="00F5522C">
        <w:t xml:space="preserve"> </w:t>
      </w:r>
      <w:bookmarkEnd w:id="4157"/>
      <w:bookmarkEnd w:id="4158"/>
      <w:r w:rsidR="00F5522C" w:rsidRPr="002F5F3A">
        <w:t>Extended IP ACL Configuration Command</w:t>
      </w:r>
      <w:bookmarkEnd w:id="4159"/>
      <w:bookmarkEnd w:id="416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68"/>
        <w:gridCol w:w="2937"/>
        <w:gridCol w:w="1027"/>
      </w:tblGrid>
      <w:tr w:rsidR="00926B1B" w:rsidRPr="001A412F" w14:paraId="3BBE9B85" w14:textId="77777777" w:rsidTr="004E0388">
        <w:tc>
          <w:tcPr>
            <w:tcW w:w="4399" w:type="dxa"/>
            <w:shd w:val="clear" w:color="auto" w:fill="E6E6E6"/>
            <w:vAlign w:val="center"/>
          </w:tcPr>
          <w:p w14:paraId="34D6627E" w14:textId="77777777" w:rsidR="00926B1B" w:rsidRPr="001A412F" w:rsidRDefault="00926B1B" w:rsidP="00111BCB">
            <w:pPr>
              <w:spacing w:line="240" w:lineRule="auto"/>
              <w:ind w:right="20"/>
              <w:rPr>
                <w:rFonts w:eastAsia="굴림"/>
                <w:b/>
                <w:bCs/>
              </w:rPr>
            </w:pPr>
            <w:r w:rsidRPr="001A412F">
              <w:rPr>
                <w:rFonts w:eastAsia="굴림"/>
                <w:b/>
                <w:bCs/>
              </w:rPr>
              <w:t>Command</w:t>
            </w:r>
          </w:p>
        </w:tc>
        <w:tc>
          <w:tcPr>
            <w:tcW w:w="3780" w:type="dxa"/>
            <w:shd w:val="clear" w:color="auto" w:fill="E6E6E6"/>
            <w:vAlign w:val="center"/>
          </w:tcPr>
          <w:p w14:paraId="1F8D576A" w14:textId="77777777" w:rsidR="00926B1B" w:rsidRPr="001A412F" w:rsidRDefault="00926B1B" w:rsidP="00111BCB">
            <w:pPr>
              <w:pStyle w:val="ac"/>
            </w:pPr>
            <w:r w:rsidRPr="001A412F">
              <w:t>Description</w:t>
            </w:r>
          </w:p>
        </w:tc>
        <w:tc>
          <w:tcPr>
            <w:tcW w:w="900" w:type="dxa"/>
            <w:shd w:val="clear" w:color="auto" w:fill="E6E6E6"/>
            <w:vAlign w:val="center"/>
          </w:tcPr>
          <w:p w14:paraId="0C5F369B" w14:textId="77777777" w:rsidR="00926B1B" w:rsidRPr="001A412F" w:rsidRDefault="00926B1B" w:rsidP="00111BCB">
            <w:pPr>
              <w:pStyle w:val="ac"/>
            </w:pPr>
            <w:r w:rsidRPr="001A412F">
              <w:t xml:space="preserve">Mode </w:t>
            </w:r>
          </w:p>
        </w:tc>
      </w:tr>
      <w:tr w:rsidR="00926B1B" w:rsidRPr="001A412F" w14:paraId="0AEBDC71" w14:textId="77777777" w:rsidTr="004E0388">
        <w:tc>
          <w:tcPr>
            <w:tcW w:w="4399" w:type="dxa"/>
            <w:shd w:val="clear" w:color="auto" w:fill="auto"/>
            <w:vAlign w:val="center"/>
          </w:tcPr>
          <w:p w14:paraId="1A611489"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w:t>
            </w:r>
          </w:p>
          <w:p w14:paraId="195D8FBB" w14:textId="77777777" w:rsidR="00926B1B" w:rsidRPr="001A412F" w:rsidRDefault="00926B1B" w:rsidP="00111BCB">
            <w:pPr>
              <w:spacing w:line="240" w:lineRule="auto"/>
              <w:ind w:right="20"/>
              <w:jc w:val="left"/>
              <w:rPr>
                <w:rFonts w:eastAsia="굴림"/>
              </w:rPr>
            </w:pPr>
            <w:r w:rsidRPr="001A412F">
              <w:rPr>
                <w:rFonts w:eastAsia="굴림"/>
                <w:b/>
                <w:bCs/>
              </w:rPr>
              <w:t>(&lt;0-255&gt;|icmp|igmp|ip|ospf|pim|tcp|udp)  SRC_IP_ADDRESS DST_IP_ADDRESS</w:t>
            </w:r>
          </w:p>
        </w:tc>
        <w:tc>
          <w:tcPr>
            <w:tcW w:w="3780" w:type="dxa"/>
            <w:shd w:val="clear" w:color="auto" w:fill="auto"/>
            <w:vAlign w:val="center"/>
          </w:tcPr>
          <w:p w14:paraId="355FC91C" w14:textId="77777777" w:rsidR="00926B1B" w:rsidRPr="001A412F" w:rsidRDefault="00926B1B" w:rsidP="00111BCB">
            <w:pPr>
              <w:spacing w:line="240" w:lineRule="auto"/>
              <w:ind w:right="20"/>
              <w:rPr>
                <w:rFonts w:eastAsia="굴림"/>
              </w:rPr>
            </w:pPr>
            <w:r w:rsidRPr="001A412F">
              <w:rPr>
                <w:rFonts w:eastAsia="굴림"/>
              </w:rPr>
              <w:t>Sets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36B2F849"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2F16E92" w14:textId="77777777" w:rsidTr="004E0388">
        <w:tc>
          <w:tcPr>
            <w:tcW w:w="4399" w:type="dxa"/>
            <w:shd w:val="clear" w:color="auto" w:fill="auto"/>
            <w:vAlign w:val="center"/>
          </w:tcPr>
          <w:p w14:paraId="15749F50"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icmp </w:t>
            </w:r>
          </w:p>
          <w:p w14:paraId="361085BF"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ICMP-TYPE</w:t>
            </w:r>
          </w:p>
        </w:tc>
        <w:tc>
          <w:tcPr>
            <w:tcW w:w="3780" w:type="dxa"/>
            <w:shd w:val="clear" w:color="auto" w:fill="auto"/>
            <w:vAlign w:val="center"/>
          </w:tcPr>
          <w:p w14:paraId="32E7C761" w14:textId="77777777"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14:paraId="00D8A9A9"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26D4B28" w14:textId="77777777" w:rsidTr="004E0388">
        <w:tc>
          <w:tcPr>
            <w:tcW w:w="4399" w:type="dxa"/>
            <w:shd w:val="clear" w:color="auto" w:fill="auto"/>
            <w:vAlign w:val="center"/>
          </w:tcPr>
          <w:p w14:paraId="532B9707"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igmp </w:t>
            </w:r>
          </w:p>
          <w:p w14:paraId="4A4DD187"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IGMP-TYPE</w:t>
            </w:r>
          </w:p>
        </w:tc>
        <w:tc>
          <w:tcPr>
            <w:tcW w:w="3780" w:type="dxa"/>
            <w:shd w:val="clear" w:color="auto" w:fill="auto"/>
            <w:vAlign w:val="center"/>
          </w:tcPr>
          <w:p w14:paraId="266C1271" w14:textId="77777777"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14:paraId="1B0C5032"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4E95AF3" w14:textId="77777777" w:rsidTr="004E0388">
        <w:tc>
          <w:tcPr>
            <w:tcW w:w="4399" w:type="dxa"/>
            <w:shd w:val="clear" w:color="auto" w:fill="auto"/>
            <w:vAlign w:val="center"/>
          </w:tcPr>
          <w:p w14:paraId="75E911D3"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(tcp|udp) </w:t>
            </w:r>
          </w:p>
          <w:p w14:paraId="095DB2C2"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eq &lt;0-65536&gt;</w:t>
            </w:r>
          </w:p>
        </w:tc>
        <w:tc>
          <w:tcPr>
            <w:tcW w:w="3780" w:type="dxa"/>
            <w:shd w:val="clear" w:color="auto" w:fill="auto"/>
            <w:vAlign w:val="center"/>
          </w:tcPr>
          <w:p w14:paraId="6A9F6D8D" w14:textId="77777777" w:rsidR="00926B1B" w:rsidRPr="001A412F" w:rsidRDefault="00926B1B" w:rsidP="00111BCB">
            <w:pPr>
              <w:spacing w:line="240" w:lineRule="auto"/>
              <w:ind w:right="20"/>
              <w:rPr>
                <w:rFonts w:eastAsia="굴림"/>
              </w:rPr>
            </w:pPr>
            <w:r w:rsidRPr="001A412F">
              <w:rPr>
                <w:rFonts w:eastAsia="굴림"/>
              </w:rPr>
              <w:t>Sets Extended IP ACL of TCP / UDP type</w:t>
            </w:r>
            <w:r w:rsidRPr="001A412F">
              <w:rPr>
                <w:rFonts w:eastAsia="굴림" w:hint="eastAsia"/>
              </w:rPr>
              <w:t>.</w:t>
            </w:r>
          </w:p>
        </w:tc>
        <w:tc>
          <w:tcPr>
            <w:tcW w:w="900" w:type="dxa"/>
            <w:shd w:val="clear" w:color="auto" w:fill="auto"/>
            <w:vAlign w:val="center"/>
          </w:tcPr>
          <w:p w14:paraId="013AB974"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F9C7B67" w14:textId="77777777" w:rsidTr="004E0388">
        <w:tc>
          <w:tcPr>
            <w:tcW w:w="4399" w:type="dxa"/>
            <w:shd w:val="clear" w:color="auto" w:fill="auto"/>
            <w:vAlign w:val="center"/>
          </w:tcPr>
          <w:p w14:paraId="475304E1" w14:textId="77777777" w:rsidR="00926B1B" w:rsidRPr="001A412F" w:rsidRDefault="00926B1B" w:rsidP="00111BCB">
            <w:pPr>
              <w:spacing w:line="240" w:lineRule="auto"/>
              <w:ind w:right="20"/>
              <w:jc w:val="left"/>
              <w:rPr>
                <w:rFonts w:eastAsia="굴림"/>
              </w:rPr>
            </w:pPr>
            <w:r w:rsidRPr="001A412F">
              <w:rPr>
                <w:rFonts w:eastAsia="굴림"/>
                <w:b/>
                <w:bCs/>
              </w:rPr>
              <w:t xml:space="preserve">no access-list &lt;100-199&gt; (permit|deny) </w:t>
            </w:r>
            <w:r w:rsidRPr="001A412F">
              <w:rPr>
                <w:rFonts w:eastAsia="굴림"/>
                <w:b/>
                <w:bCs/>
              </w:rPr>
              <w:br/>
              <w:t>(&lt;0-255&gt;|icmp|igmp|ip|ospf|pim|tcp|udp)</w:t>
            </w:r>
            <w:r w:rsidRPr="001A412F">
              <w:rPr>
                <w:rFonts w:eastAsia="굴림"/>
                <w:b/>
                <w:bCs/>
              </w:rPr>
              <w:br/>
              <w:t>SRC_IP_ADDRESS DST_IP_ADDRESS</w:t>
            </w:r>
          </w:p>
        </w:tc>
        <w:tc>
          <w:tcPr>
            <w:tcW w:w="3780" w:type="dxa"/>
            <w:shd w:val="clear" w:color="auto" w:fill="auto"/>
            <w:vAlign w:val="center"/>
          </w:tcPr>
          <w:p w14:paraId="56EF008E" w14:textId="77777777"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29F5391B"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D288959" w14:textId="77777777" w:rsidTr="004E0388">
        <w:tc>
          <w:tcPr>
            <w:tcW w:w="4399" w:type="dxa"/>
            <w:shd w:val="clear" w:color="auto" w:fill="auto"/>
            <w:vAlign w:val="center"/>
          </w:tcPr>
          <w:p w14:paraId="7136F9E7" w14:textId="77777777" w:rsidR="00926B1B" w:rsidRPr="001A412F" w:rsidRDefault="00926B1B" w:rsidP="00111BCB">
            <w:pPr>
              <w:spacing w:line="240" w:lineRule="auto"/>
              <w:ind w:right="20"/>
              <w:jc w:val="left"/>
              <w:rPr>
                <w:rFonts w:eastAsia="굴림"/>
                <w:b/>
                <w:bCs/>
              </w:rPr>
            </w:pPr>
            <w:r w:rsidRPr="001A412F">
              <w:rPr>
                <w:rFonts w:eastAsia="굴림"/>
                <w:b/>
                <w:bCs/>
              </w:rPr>
              <w:t>no access-list &lt;100-199&gt;</w:t>
            </w:r>
          </w:p>
        </w:tc>
        <w:tc>
          <w:tcPr>
            <w:tcW w:w="3780" w:type="dxa"/>
            <w:shd w:val="clear" w:color="auto" w:fill="auto"/>
            <w:vAlign w:val="center"/>
          </w:tcPr>
          <w:p w14:paraId="651E0ACD" w14:textId="77777777" w:rsidR="00926B1B" w:rsidRPr="001A412F" w:rsidRDefault="00926B1B" w:rsidP="00111BCB">
            <w:pPr>
              <w:spacing w:line="240" w:lineRule="auto"/>
              <w:ind w:right="20"/>
              <w:rPr>
                <w:rFonts w:eastAsia="굴림"/>
              </w:rPr>
            </w:pPr>
            <w:r w:rsidRPr="001A412F">
              <w:rPr>
                <w:rFonts w:eastAsia="굴림"/>
              </w:rPr>
              <w:t>Deletes all ACLs with the relevant name (number)</w:t>
            </w:r>
            <w:r w:rsidRPr="001A412F">
              <w:rPr>
                <w:rFonts w:eastAsia="굴림" w:hint="eastAsia"/>
              </w:rPr>
              <w:t>.</w:t>
            </w:r>
            <w:r w:rsidRPr="001A412F">
              <w:rPr>
                <w:rFonts w:eastAsia="굴림"/>
              </w:rPr>
              <w:t xml:space="preserve">  </w:t>
            </w:r>
          </w:p>
        </w:tc>
        <w:tc>
          <w:tcPr>
            <w:tcW w:w="900" w:type="dxa"/>
            <w:shd w:val="clear" w:color="auto" w:fill="auto"/>
            <w:vAlign w:val="center"/>
          </w:tcPr>
          <w:p w14:paraId="4C914C4A"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EAE2F05" w14:textId="77777777" w:rsidTr="004E0388">
        <w:tc>
          <w:tcPr>
            <w:tcW w:w="4399" w:type="dxa"/>
            <w:shd w:val="clear" w:color="auto" w:fill="auto"/>
            <w:vAlign w:val="center"/>
          </w:tcPr>
          <w:p w14:paraId="172A0CB4" w14:textId="77777777" w:rsidR="00926B1B" w:rsidRPr="001A412F" w:rsidRDefault="00926B1B" w:rsidP="00111BCB">
            <w:pPr>
              <w:spacing w:line="240" w:lineRule="auto"/>
              <w:ind w:right="20"/>
              <w:jc w:val="left"/>
              <w:rPr>
                <w:rFonts w:eastAsia="굴림"/>
                <w:b/>
                <w:bCs/>
              </w:rPr>
            </w:pPr>
            <w:r w:rsidRPr="001A412F">
              <w:rPr>
                <w:rFonts w:eastAsia="굴림"/>
                <w:b/>
                <w:bCs/>
              </w:rPr>
              <w:t>access-list &lt;100-199&gt; remark LINE</w:t>
            </w:r>
          </w:p>
        </w:tc>
        <w:tc>
          <w:tcPr>
            <w:tcW w:w="3780" w:type="dxa"/>
            <w:shd w:val="clear" w:color="auto" w:fill="auto"/>
            <w:vAlign w:val="center"/>
          </w:tcPr>
          <w:p w14:paraId="4336021F"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r w:rsidRPr="001A412F">
              <w:rPr>
                <w:rFonts w:eastAsia="굴림"/>
              </w:rPr>
              <w:t xml:space="preserve"> </w:t>
            </w:r>
          </w:p>
        </w:tc>
        <w:tc>
          <w:tcPr>
            <w:tcW w:w="900" w:type="dxa"/>
            <w:shd w:val="clear" w:color="auto" w:fill="auto"/>
            <w:vAlign w:val="center"/>
          </w:tcPr>
          <w:p w14:paraId="09FC49F7"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4532E71" w14:textId="77777777" w:rsidTr="004E0388">
        <w:tc>
          <w:tcPr>
            <w:tcW w:w="4399" w:type="dxa"/>
            <w:shd w:val="clear" w:color="auto" w:fill="auto"/>
            <w:vAlign w:val="center"/>
          </w:tcPr>
          <w:p w14:paraId="6B4EA5AF" w14:textId="77777777" w:rsidR="00926B1B" w:rsidRPr="001A412F" w:rsidRDefault="00926B1B" w:rsidP="00111BCB">
            <w:pPr>
              <w:spacing w:line="240" w:lineRule="auto"/>
              <w:ind w:right="20"/>
              <w:jc w:val="left"/>
              <w:rPr>
                <w:rFonts w:eastAsia="굴림"/>
                <w:b/>
                <w:bCs/>
              </w:rPr>
            </w:pPr>
            <w:r w:rsidRPr="001A412F">
              <w:rPr>
                <w:rFonts w:eastAsia="굴림"/>
                <w:b/>
                <w:bCs/>
              </w:rPr>
              <w:t>access-list &lt;2000-2699&gt; (permit|deny)</w:t>
            </w:r>
          </w:p>
          <w:p w14:paraId="433726BB" w14:textId="77777777" w:rsidR="00926B1B" w:rsidRPr="001A412F" w:rsidRDefault="00926B1B" w:rsidP="00111BCB">
            <w:pPr>
              <w:spacing w:line="240" w:lineRule="auto"/>
              <w:ind w:right="20"/>
              <w:jc w:val="left"/>
              <w:rPr>
                <w:rFonts w:eastAsia="굴림"/>
                <w:b/>
                <w:bCs/>
              </w:rPr>
            </w:pPr>
            <w:r w:rsidRPr="001A412F">
              <w:rPr>
                <w:rFonts w:eastAsia="굴림"/>
                <w:b/>
                <w:bCs/>
              </w:rPr>
              <w:t>(&lt;0-255&gt;|icmp|igmp|ip|ospf|pim|tcp|udp)</w:t>
            </w:r>
          </w:p>
          <w:p w14:paraId="35D5AD06"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14:paraId="615B97E5" w14:textId="77777777" w:rsidR="00926B1B" w:rsidRPr="001A412F" w:rsidRDefault="00926B1B" w:rsidP="00111BCB">
            <w:pPr>
              <w:spacing w:line="240" w:lineRule="auto"/>
              <w:ind w:right="20"/>
              <w:rPr>
                <w:rFonts w:eastAsia="굴림"/>
              </w:rPr>
            </w:pPr>
            <w:r w:rsidRPr="001A412F">
              <w:rPr>
                <w:rFonts w:eastAsia="굴림"/>
              </w:rPr>
              <w:t>Sets Extended IP ACL of Expanded range</w:t>
            </w:r>
            <w:r w:rsidRPr="001A412F">
              <w:rPr>
                <w:rFonts w:eastAsia="굴림" w:hint="eastAsia"/>
              </w:rPr>
              <w:t>.</w:t>
            </w:r>
            <w:r w:rsidRPr="001A412F">
              <w:rPr>
                <w:rFonts w:eastAsia="굴림"/>
              </w:rPr>
              <w:t xml:space="preserve"> </w:t>
            </w:r>
          </w:p>
        </w:tc>
        <w:tc>
          <w:tcPr>
            <w:tcW w:w="900" w:type="dxa"/>
            <w:shd w:val="clear" w:color="auto" w:fill="auto"/>
            <w:vAlign w:val="center"/>
          </w:tcPr>
          <w:p w14:paraId="11DF086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044123F9" w14:textId="77777777" w:rsidTr="004E0388">
        <w:tc>
          <w:tcPr>
            <w:tcW w:w="4399" w:type="dxa"/>
            <w:shd w:val="clear" w:color="auto" w:fill="auto"/>
            <w:vAlign w:val="center"/>
          </w:tcPr>
          <w:p w14:paraId="76296DA7"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icmp </w:t>
            </w:r>
          </w:p>
          <w:p w14:paraId="2E60A03F"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14:paraId="4BF05F09" w14:textId="77777777" w:rsidR="00926B1B" w:rsidRPr="001A412F" w:rsidRDefault="00926B1B" w:rsidP="00111BCB">
            <w:pPr>
              <w:spacing w:line="240" w:lineRule="auto"/>
              <w:ind w:right="20"/>
              <w:rPr>
                <w:rFonts w:eastAsia="굴림"/>
              </w:rPr>
            </w:pPr>
            <w:r w:rsidRPr="001A412F">
              <w:rPr>
                <w:rFonts w:eastAsia="굴림"/>
              </w:rPr>
              <w:t>Sets Extended IP ACL of Expanded range of ICMP type</w:t>
            </w:r>
            <w:r w:rsidRPr="001A412F">
              <w:rPr>
                <w:rFonts w:eastAsia="굴림" w:hint="eastAsia"/>
              </w:rPr>
              <w:t>.</w:t>
            </w:r>
            <w:r w:rsidRPr="001A412F">
              <w:rPr>
                <w:rFonts w:eastAsia="굴림"/>
              </w:rPr>
              <w:t xml:space="preserve"> </w:t>
            </w:r>
          </w:p>
        </w:tc>
        <w:tc>
          <w:tcPr>
            <w:tcW w:w="900" w:type="dxa"/>
            <w:shd w:val="clear" w:color="auto" w:fill="auto"/>
            <w:vAlign w:val="center"/>
          </w:tcPr>
          <w:p w14:paraId="5F7AC76A"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F10B467" w14:textId="77777777" w:rsidTr="004E0388">
        <w:tc>
          <w:tcPr>
            <w:tcW w:w="4399" w:type="dxa"/>
            <w:shd w:val="clear" w:color="auto" w:fill="auto"/>
            <w:vAlign w:val="center"/>
          </w:tcPr>
          <w:p w14:paraId="520DC19A"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igmp </w:t>
            </w:r>
          </w:p>
          <w:p w14:paraId="74C908FC" w14:textId="77777777" w:rsidR="00926B1B" w:rsidRPr="001A412F" w:rsidRDefault="00926B1B" w:rsidP="00111BCB">
            <w:pPr>
              <w:spacing w:line="240" w:lineRule="auto"/>
              <w:ind w:right="20"/>
              <w:jc w:val="left"/>
              <w:rPr>
                <w:rFonts w:eastAsia="굴림"/>
              </w:rPr>
            </w:pPr>
            <w:r w:rsidRPr="001A412F">
              <w:rPr>
                <w:rFonts w:eastAsia="굴림"/>
                <w:b/>
                <w:bCs/>
              </w:rPr>
              <w:lastRenderedPageBreak/>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14:paraId="5F6A95CB" w14:textId="77777777" w:rsidR="00926B1B" w:rsidRPr="001A412F" w:rsidRDefault="00926B1B" w:rsidP="00111BCB">
            <w:pPr>
              <w:spacing w:line="240" w:lineRule="auto"/>
              <w:ind w:right="20"/>
              <w:rPr>
                <w:rFonts w:eastAsia="굴림"/>
              </w:rPr>
            </w:pPr>
            <w:r w:rsidRPr="001A412F">
              <w:rPr>
                <w:rFonts w:eastAsia="굴림"/>
              </w:rPr>
              <w:lastRenderedPageBreak/>
              <w:t xml:space="preserve">Sets Extended IP ACL of </w:t>
            </w:r>
            <w:r w:rsidRPr="001A412F">
              <w:rPr>
                <w:rFonts w:eastAsia="굴림"/>
              </w:rPr>
              <w:lastRenderedPageBreak/>
              <w:t>Expanded range of IQMP type</w:t>
            </w:r>
            <w:r w:rsidRPr="001A412F">
              <w:rPr>
                <w:rFonts w:eastAsia="굴림" w:hint="eastAsia"/>
              </w:rPr>
              <w:t>.</w:t>
            </w:r>
          </w:p>
        </w:tc>
        <w:tc>
          <w:tcPr>
            <w:tcW w:w="900" w:type="dxa"/>
            <w:shd w:val="clear" w:color="auto" w:fill="auto"/>
            <w:vAlign w:val="center"/>
          </w:tcPr>
          <w:p w14:paraId="17017C78" w14:textId="77777777" w:rsidR="00926B1B" w:rsidRPr="001A412F" w:rsidRDefault="00C81E24" w:rsidP="00111BCB">
            <w:pPr>
              <w:spacing w:line="240" w:lineRule="auto"/>
              <w:ind w:right="20"/>
              <w:rPr>
                <w:rFonts w:eastAsia="굴림"/>
              </w:rPr>
            </w:pPr>
            <w:r>
              <w:rPr>
                <w:rFonts w:eastAsia="굴림" w:hint="eastAsia"/>
              </w:rPr>
              <w:lastRenderedPageBreak/>
              <w:t>C</w:t>
            </w:r>
            <w:r w:rsidR="00926B1B" w:rsidRPr="001A412F">
              <w:rPr>
                <w:rFonts w:eastAsia="굴림"/>
              </w:rPr>
              <w:t>onfig</w:t>
            </w:r>
          </w:p>
        </w:tc>
      </w:tr>
      <w:tr w:rsidR="00926B1B" w:rsidRPr="001A412F" w14:paraId="45E919FF" w14:textId="77777777" w:rsidTr="004E0388">
        <w:tc>
          <w:tcPr>
            <w:tcW w:w="4399" w:type="dxa"/>
            <w:shd w:val="clear" w:color="auto" w:fill="auto"/>
            <w:vAlign w:val="center"/>
          </w:tcPr>
          <w:p w14:paraId="2EE59EB9" w14:textId="77777777" w:rsidR="00926B1B" w:rsidRPr="001A412F" w:rsidRDefault="00926B1B" w:rsidP="00111BCB">
            <w:pPr>
              <w:spacing w:line="240" w:lineRule="auto"/>
              <w:ind w:right="20"/>
              <w:jc w:val="left"/>
              <w:rPr>
                <w:rFonts w:eastAsia="굴림"/>
                <w:b/>
                <w:bCs/>
              </w:rPr>
            </w:pPr>
            <w:r w:rsidRPr="001A412F">
              <w:rPr>
                <w:rFonts w:eastAsia="굴림"/>
                <w:b/>
                <w:bCs/>
              </w:rPr>
              <w:lastRenderedPageBreak/>
              <w:t xml:space="preserve">access-list &lt;2000-2699&gt; (permit|deny) (tcp|udp) </w:t>
            </w:r>
          </w:p>
          <w:p w14:paraId="3A06E7BD"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eq &lt;0-65536&gt;</w:t>
            </w:r>
          </w:p>
        </w:tc>
        <w:tc>
          <w:tcPr>
            <w:tcW w:w="3780" w:type="dxa"/>
            <w:shd w:val="clear" w:color="auto" w:fill="auto"/>
            <w:vAlign w:val="center"/>
          </w:tcPr>
          <w:p w14:paraId="35F510E8" w14:textId="77777777" w:rsidR="00926B1B" w:rsidRPr="001A412F" w:rsidRDefault="00926B1B" w:rsidP="00111BCB">
            <w:pPr>
              <w:spacing w:line="240" w:lineRule="auto"/>
              <w:ind w:right="20"/>
              <w:rPr>
                <w:rFonts w:eastAsia="굴림"/>
              </w:rPr>
            </w:pPr>
            <w:r w:rsidRPr="001A412F">
              <w:rPr>
                <w:rFonts w:eastAsia="굴림"/>
              </w:rPr>
              <w:t>Sets Extended IP ACL of Expanded range of TCP / UDP type</w:t>
            </w:r>
            <w:r w:rsidRPr="001A412F">
              <w:rPr>
                <w:rFonts w:eastAsia="굴림" w:hint="eastAsia"/>
              </w:rPr>
              <w:t>.</w:t>
            </w:r>
          </w:p>
        </w:tc>
        <w:tc>
          <w:tcPr>
            <w:tcW w:w="900" w:type="dxa"/>
            <w:shd w:val="clear" w:color="auto" w:fill="auto"/>
            <w:vAlign w:val="center"/>
          </w:tcPr>
          <w:p w14:paraId="1596668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A384626" w14:textId="77777777" w:rsidTr="004E0388">
        <w:tc>
          <w:tcPr>
            <w:tcW w:w="4399" w:type="dxa"/>
            <w:shd w:val="clear" w:color="auto" w:fill="auto"/>
            <w:vAlign w:val="center"/>
          </w:tcPr>
          <w:p w14:paraId="1A971F42" w14:textId="77777777" w:rsidR="00926B1B" w:rsidRPr="001A412F" w:rsidRDefault="00926B1B" w:rsidP="00111BCB">
            <w:pPr>
              <w:spacing w:line="240" w:lineRule="auto"/>
              <w:ind w:right="20"/>
              <w:jc w:val="left"/>
              <w:rPr>
                <w:rFonts w:eastAsia="굴림"/>
              </w:rPr>
            </w:pPr>
            <w:r w:rsidRPr="001A412F">
              <w:rPr>
                <w:rFonts w:eastAsia="굴림"/>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645DB6BC"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DD1D5F3" w14:textId="77777777" w:rsidTr="004E0388">
        <w:tc>
          <w:tcPr>
            <w:tcW w:w="4399" w:type="dxa"/>
            <w:shd w:val="clear" w:color="auto" w:fill="auto"/>
            <w:vAlign w:val="center"/>
          </w:tcPr>
          <w:p w14:paraId="5BE829AC" w14:textId="77777777" w:rsidR="00926B1B" w:rsidRPr="001A412F" w:rsidRDefault="00926B1B" w:rsidP="00111BCB">
            <w:pPr>
              <w:spacing w:line="240" w:lineRule="auto"/>
              <w:ind w:right="20"/>
              <w:jc w:val="left"/>
              <w:rPr>
                <w:rFonts w:eastAsia="굴림"/>
                <w:b/>
                <w:bCs/>
              </w:rPr>
            </w:pPr>
            <w:r w:rsidRPr="001A412F">
              <w:rPr>
                <w:rFonts w:eastAsia="굴림"/>
                <w:b/>
                <w:bCs/>
              </w:rPr>
              <w:t>no access-list &lt;2000-2699&gt;</w:t>
            </w:r>
          </w:p>
        </w:tc>
        <w:tc>
          <w:tcPr>
            <w:tcW w:w="3780" w:type="dxa"/>
            <w:shd w:val="clear" w:color="auto" w:fill="auto"/>
            <w:vAlign w:val="center"/>
          </w:tcPr>
          <w:p w14:paraId="74938DB6" w14:textId="77777777" w:rsidR="00926B1B" w:rsidRPr="001A412F" w:rsidRDefault="00926B1B" w:rsidP="00111BCB">
            <w:pPr>
              <w:spacing w:line="240" w:lineRule="auto"/>
              <w:ind w:right="20"/>
              <w:rPr>
                <w:rFonts w:eastAsia="굴림"/>
              </w:rPr>
            </w:pPr>
            <w:r w:rsidRPr="001A412F">
              <w:rPr>
                <w:rFonts w:eastAsia="굴림"/>
              </w:rPr>
              <w:t>Deletes all ACLs with the relevant name</w:t>
            </w:r>
            <w:r w:rsidRPr="001A412F">
              <w:rPr>
                <w:rFonts w:eastAsia="굴림" w:hint="eastAsia"/>
              </w:rPr>
              <w:t>.</w:t>
            </w:r>
          </w:p>
        </w:tc>
        <w:tc>
          <w:tcPr>
            <w:tcW w:w="900" w:type="dxa"/>
            <w:shd w:val="clear" w:color="auto" w:fill="auto"/>
            <w:vAlign w:val="center"/>
          </w:tcPr>
          <w:p w14:paraId="5BB08457"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9033D64" w14:textId="77777777" w:rsidTr="004E0388">
        <w:tc>
          <w:tcPr>
            <w:tcW w:w="4399" w:type="dxa"/>
            <w:shd w:val="clear" w:color="auto" w:fill="auto"/>
            <w:vAlign w:val="center"/>
          </w:tcPr>
          <w:p w14:paraId="160984AD" w14:textId="77777777" w:rsidR="00926B1B" w:rsidRPr="001A412F" w:rsidRDefault="00926B1B" w:rsidP="00111BCB">
            <w:pPr>
              <w:spacing w:line="240" w:lineRule="auto"/>
              <w:ind w:right="20"/>
              <w:jc w:val="left"/>
              <w:rPr>
                <w:rFonts w:eastAsia="굴림"/>
                <w:b/>
                <w:bCs/>
              </w:rPr>
            </w:pPr>
            <w:r w:rsidRPr="001A412F">
              <w:rPr>
                <w:rFonts w:eastAsia="굴림"/>
                <w:b/>
                <w:bCs/>
              </w:rPr>
              <w:t>access-list &lt;2000-2699&gt; remark LINE</w:t>
            </w:r>
          </w:p>
        </w:tc>
        <w:tc>
          <w:tcPr>
            <w:tcW w:w="3780" w:type="dxa"/>
            <w:shd w:val="clear" w:color="auto" w:fill="auto"/>
            <w:vAlign w:val="center"/>
          </w:tcPr>
          <w:p w14:paraId="06339992"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p>
        </w:tc>
        <w:tc>
          <w:tcPr>
            <w:tcW w:w="900" w:type="dxa"/>
            <w:shd w:val="clear" w:color="auto" w:fill="auto"/>
            <w:vAlign w:val="center"/>
          </w:tcPr>
          <w:p w14:paraId="04973CC6"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1BA3DD5" w14:textId="77777777" w:rsidTr="004E0388">
        <w:tc>
          <w:tcPr>
            <w:tcW w:w="4399" w:type="dxa"/>
            <w:shd w:val="clear" w:color="auto" w:fill="auto"/>
            <w:vAlign w:val="center"/>
          </w:tcPr>
          <w:p w14:paraId="4C56E76A" w14:textId="77777777" w:rsidR="00926B1B" w:rsidRPr="001A412F" w:rsidRDefault="00926B1B" w:rsidP="00111BCB">
            <w:pPr>
              <w:spacing w:line="240" w:lineRule="auto"/>
              <w:ind w:right="20"/>
              <w:jc w:val="left"/>
              <w:rPr>
                <w:rFonts w:eastAsia="굴림"/>
                <w:b/>
                <w:bCs/>
              </w:rPr>
            </w:pPr>
            <w:r w:rsidRPr="001A412F">
              <w:rPr>
                <w:rFonts w:eastAsia="굴림"/>
                <w:b/>
                <w:bCs/>
              </w:rPr>
              <w:t>access-list extended WORD (permit|deny)</w:t>
            </w:r>
            <w:r w:rsidRPr="001A412F">
              <w:rPr>
                <w:rFonts w:eastAsia="굴림" w:hint="eastAsia"/>
                <w:b/>
                <w:bCs/>
              </w:rPr>
              <w:t xml:space="preserve"> </w:t>
            </w:r>
            <w:r w:rsidRPr="001A412F">
              <w:rPr>
                <w:rFonts w:eastAsia="굴림"/>
                <w:b/>
                <w:bCs/>
              </w:rPr>
              <w:t xml:space="preserve"> (&lt;0-255&gt;|icmp|igmp|ip|ospf|pim|tcp|udp)</w:t>
            </w:r>
          </w:p>
          <w:p w14:paraId="3CF8AF4A"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14:paraId="2B69854C" w14:textId="77777777" w:rsidR="00926B1B" w:rsidRPr="001A412F" w:rsidRDefault="00926B1B" w:rsidP="00111BCB">
            <w:pPr>
              <w:spacing w:line="240" w:lineRule="auto"/>
              <w:ind w:right="20"/>
              <w:rPr>
                <w:rFonts w:eastAsia="굴림"/>
              </w:rPr>
            </w:pPr>
            <w:r w:rsidRPr="001A412F">
              <w:rPr>
                <w:rFonts w:eastAsia="굴림"/>
              </w:rPr>
              <w:t>Sets Named Extended IP ACL</w:t>
            </w:r>
            <w:r w:rsidRPr="001A412F">
              <w:rPr>
                <w:rFonts w:eastAsia="굴림" w:hint="eastAsia"/>
              </w:rPr>
              <w:t>.</w:t>
            </w:r>
          </w:p>
        </w:tc>
        <w:tc>
          <w:tcPr>
            <w:tcW w:w="900" w:type="dxa"/>
            <w:shd w:val="clear" w:color="auto" w:fill="auto"/>
            <w:vAlign w:val="center"/>
          </w:tcPr>
          <w:p w14:paraId="0A2B7F2B"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F07421E" w14:textId="77777777" w:rsidTr="004E0388">
        <w:tc>
          <w:tcPr>
            <w:tcW w:w="4399" w:type="dxa"/>
            <w:shd w:val="clear" w:color="auto" w:fill="auto"/>
            <w:vAlign w:val="center"/>
          </w:tcPr>
          <w:p w14:paraId="20E2EA79"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icmp </w:t>
            </w:r>
          </w:p>
          <w:p w14:paraId="3C49F27C"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14:paraId="7BE8404E" w14:textId="77777777"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14:paraId="17F7F88F"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56EDC5D2" w14:textId="77777777" w:rsidTr="004E0388">
        <w:tc>
          <w:tcPr>
            <w:tcW w:w="4399" w:type="dxa"/>
            <w:shd w:val="clear" w:color="auto" w:fill="auto"/>
            <w:vAlign w:val="center"/>
          </w:tcPr>
          <w:p w14:paraId="74804D44"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igmp </w:t>
            </w:r>
          </w:p>
          <w:p w14:paraId="792117C5"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14:paraId="0599DA54" w14:textId="77777777"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14:paraId="7A59826F"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04680D8" w14:textId="77777777" w:rsidTr="004E0388">
        <w:tc>
          <w:tcPr>
            <w:tcW w:w="4399" w:type="dxa"/>
            <w:shd w:val="clear" w:color="auto" w:fill="auto"/>
            <w:vAlign w:val="center"/>
          </w:tcPr>
          <w:p w14:paraId="7ACAFFE6" w14:textId="77777777" w:rsidR="00926B1B" w:rsidRPr="001A412F" w:rsidRDefault="00926B1B" w:rsidP="00111BCB">
            <w:pPr>
              <w:spacing w:line="240" w:lineRule="auto"/>
              <w:ind w:right="20"/>
              <w:jc w:val="left"/>
              <w:rPr>
                <w:rFonts w:eastAsia="굴림"/>
              </w:rPr>
            </w:pPr>
            <w:r w:rsidRPr="001A412F">
              <w:rPr>
                <w:rFonts w:eastAsia="굴림"/>
                <w:b/>
                <w:bCs/>
              </w:rPr>
              <w:t>no access-list extended WORD (permit|deny)</w:t>
            </w:r>
            <w:r w:rsidRPr="001A412F">
              <w:rPr>
                <w:rFonts w:eastAsia="굴림"/>
                <w:b/>
                <w:bCs/>
              </w:rPr>
              <w:br/>
              <w:t>(&lt;0-255&gt;|icmp|igmp|ip|ospf|pim|tcp|udp) SRC_IP_ADDRESS DST_IP_ADDRESS</w:t>
            </w:r>
          </w:p>
        </w:tc>
        <w:tc>
          <w:tcPr>
            <w:tcW w:w="3780" w:type="dxa"/>
            <w:shd w:val="clear" w:color="auto" w:fill="auto"/>
            <w:vAlign w:val="center"/>
          </w:tcPr>
          <w:p w14:paraId="58C808FF" w14:textId="77777777" w:rsidR="00926B1B" w:rsidRPr="001A412F" w:rsidRDefault="00926B1B" w:rsidP="00111BCB">
            <w:pPr>
              <w:spacing w:line="240" w:lineRule="auto"/>
              <w:ind w:right="20"/>
              <w:rPr>
                <w:rFonts w:eastAsia="굴림"/>
              </w:rPr>
            </w:pPr>
            <w:r w:rsidRPr="001A412F">
              <w:rPr>
                <w:rFonts w:eastAsia="굴림"/>
              </w:rPr>
              <w:t>Disables Named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0D0E14F4"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8C25049" w14:textId="77777777" w:rsidTr="004E0388">
        <w:tc>
          <w:tcPr>
            <w:tcW w:w="4399" w:type="dxa"/>
            <w:shd w:val="clear" w:color="auto" w:fill="auto"/>
            <w:vAlign w:val="center"/>
          </w:tcPr>
          <w:p w14:paraId="5BC9E51D" w14:textId="77777777" w:rsidR="00926B1B" w:rsidRPr="001A412F" w:rsidRDefault="00926B1B" w:rsidP="00111BCB">
            <w:pPr>
              <w:spacing w:line="240" w:lineRule="auto"/>
              <w:ind w:right="20"/>
              <w:jc w:val="left"/>
              <w:rPr>
                <w:rFonts w:eastAsia="굴림"/>
                <w:b/>
                <w:bCs/>
              </w:rPr>
            </w:pPr>
            <w:r w:rsidRPr="001A412F">
              <w:rPr>
                <w:rFonts w:eastAsia="굴림"/>
                <w:b/>
                <w:bCs/>
              </w:rPr>
              <w:t>no access-list extended WORD</w:t>
            </w:r>
          </w:p>
        </w:tc>
        <w:tc>
          <w:tcPr>
            <w:tcW w:w="3780" w:type="dxa"/>
            <w:shd w:val="clear" w:color="auto" w:fill="auto"/>
            <w:vAlign w:val="center"/>
          </w:tcPr>
          <w:p w14:paraId="6B67731B" w14:textId="77777777" w:rsidR="00926B1B" w:rsidRPr="001A412F" w:rsidRDefault="00926B1B" w:rsidP="00111BCB">
            <w:pPr>
              <w:spacing w:line="240" w:lineRule="auto"/>
              <w:ind w:right="20"/>
              <w:rPr>
                <w:rFonts w:eastAsia="굴림"/>
              </w:rPr>
            </w:pPr>
            <w:r w:rsidRPr="001A412F">
              <w:rPr>
                <w:rFonts w:eastAsia="굴림"/>
              </w:rPr>
              <w:t>Deletes all ACLs with the relevant</w:t>
            </w:r>
            <w:r w:rsidRPr="001A412F">
              <w:rPr>
                <w:rFonts w:eastAsia="굴림" w:hint="eastAsia"/>
              </w:rPr>
              <w:t>.</w:t>
            </w:r>
            <w:r w:rsidRPr="001A412F">
              <w:rPr>
                <w:rFonts w:eastAsia="굴림"/>
              </w:rPr>
              <w:t xml:space="preserve"> name</w:t>
            </w:r>
          </w:p>
        </w:tc>
        <w:tc>
          <w:tcPr>
            <w:tcW w:w="900" w:type="dxa"/>
            <w:shd w:val="clear" w:color="auto" w:fill="auto"/>
            <w:vAlign w:val="center"/>
          </w:tcPr>
          <w:p w14:paraId="7AB7D063"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322174D" w14:textId="77777777" w:rsidTr="004E0388">
        <w:tc>
          <w:tcPr>
            <w:tcW w:w="4399" w:type="dxa"/>
            <w:shd w:val="clear" w:color="auto" w:fill="auto"/>
            <w:vAlign w:val="center"/>
          </w:tcPr>
          <w:p w14:paraId="518EF721" w14:textId="77777777" w:rsidR="00926B1B" w:rsidRPr="001A412F" w:rsidRDefault="00926B1B" w:rsidP="00111BCB">
            <w:pPr>
              <w:spacing w:line="240" w:lineRule="auto"/>
              <w:ind w:right="20"/>
              <w:rPr>
                <w:rFonts w:eastAsia="굴림"/>
                <w:b/>
                <w:bCs/>
              </w:rPr>
            </w:pPr>
            <w:r w:rsidRPr="001A412F">
              <w:rPr>
                <w:rFonts w:eastAsia="굴림"/>
                <w:b/>
                <w:bCs/>
              </w:rPr>
              <w:t>access-list WORD remark LINE</w:t>
            </w:r>
          </w:p>
        </w:tc>
        <w:tc>
          <w:tcPr>
            <w:tcW w:w="3780" w:type="dxa"/>
            <w:shd w:val="clear" w:color="auto" w:fill="auto"/>
            <w:vAlign w:val="center"/>
          </w:tcPr>
          <w:p w14:paraId="74AB9B81"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p>
        </w:tc>
        <w:tc>
          <w:tcPr>
            <w:tcW w:w="900" w:type="dxa"/>
            <w:shd w:val="clear" w:color="auto" w:fill="auto"/>
            <w:vAlign w:val="center"/>
          </w:tcPr>
          <w:p w14:paraId="7679A0F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D309C85" w14:textId="77777777" w:rsidTr="004E0388">
        <w:tc>
          <w:tcPr>
            <w:tcW w:w="4399" w:type="dxa"/>
            <w:shd w:val="clear" w:color="auto" w:fill="auto"/>
            <w:vAlign w:val="center"/>
          </w:tcPr>
          <w:p w14:paraId="3DE4B585" w14:textId="77777777" w:rsidR="00926B1B" w:rsidRPr="001A412F" w:rsidRDefault="00926B1B" w:rsidP="00111BCB">
            <w:pPr>
              <w:spacing w:line="240" w:lineRule="auto"/>
              <w:ind w:right="20"/>
              <w:rPr>
                <w:rFonts w:eastAsia="굴림"/>
                <w:b/>
                <w:bCs/>
              </w:rPr>
            </w:pPr>
            <w:r w:rsidRPr="001A412F">
              <w:rPr>
                <w:rFonts w:eastAsia="굴림"/>
                <w:b/>
                <w:bCs/>
              </w:rPr>
              <w:t>Show access-list</w:t>
            </w:r>
          </w:p>
        </w:tc>
        <w:tc>
          <w:tcPr>
            <w:tcW w:w="3780" w:type="dxa"/>
            <w:shd w:val="clear" w:color="auto" w:fill="auto"/>
            <w:vAlign w:val="center"/>
          </w:tcPr>
          <w:p w14:paraId="0A149346" w14:textId="77777777" w:rsidR="00926B1B" w:rsidRPr="001A412F" w:rsidRDefault="00926B1B" w:rsidP="00111BCB">
            <w:pPr>
              <w:spacing w:line="240" w:lineRule="auto"/>
              <w:ind w:right="20"/>
              <w:rPr>
                <w:rFonts w:eastAsia="굴림"/>
              </w:rPr>
            </w:pPr>
            <w:r w:rsidRPr="001A412F">
              <w:rPr>
                <w:rFonts w:eastAsia="굴림"/>
              </w:rPr>
              <w:t xml:space="preserve">Searches the configuration of ACL </w:t>
            </w:r>
          </w:p>
        </w:tc>
        <w:tc>
          <w:tcPr>
            <w:tcW w:w="900" w:type="dxa"/>
            <w:shd w:val="clear" w:color="auto" w:fill="auto"/>
            <w:vAlign w:val="center"/>
          </w:tcPr>
          <w:p w14:paraId="5262A3BE" w14:textId="77777777" w:rsidR="00926B1B" w:rsidRPr="001A412F" w:rsidRDefault="00C81E24" w:rsidP="00111BCB">
            <w:pPr>
              <w:spacing w:line="240" w:lineRule="auto"/>
              <w:ind w:right="20"/>
              <w:rPr>
                <w:rFonts w:eastAsia="굴림"/>
              </w:rPr>
            </w:pPr>
            <w:r>
              <w:rPr>
                <w:rFonts w:eastAsia="굴림" w:hint="eastAsia"/>
              </w:rPr>
              <w:t>Privileged</w:t>
            </w:r>
          </w:p>
        </w:tc>
      </w:tr>
    </w:tbl>
    <w:p w14:paraId="3CF174C1" w14:textId="77777777" w:rsidR="00F5522C" w:rsidRDefault="00F5522C" w:rsidP="005952E4">
      <w:pPr>
        <w:pStyle w:val="a3"/>
        <w:ind w:left="0" w:right="20"/>
      </w:pPr>
      <w:r w:rsidRPr="002F5F3A">
        <w:t xml:space="preserve">The command, SRC_IP_ADDRESS and DST_IP_ADDRESS can be set as follows. </w:t>
      </w:r>
    </w:p>
    <w:p w14:paraId="1618F32C" w14:textId="77777777" w:rsidR="006A5FA0" w:rsidRPr="002F5F3A" w:rsidRDefault="006A5FA0" w:rsidP="005952E4">
      <w:pPr>
        <w:pStyle w:val="afffff3"/>
        <w:ind w:left="0" w:right="20"/>
      </w:pPr>
      <w:bookmarkStart w:id="4161" w:name="_Toc391575390"/>
      <w:r>
        <w:t xml:space="preserve">Table </w:t>
      </w:r>
      <w:r w:rsidR="005832B8">
        <w:fldChar w:fldCharType="begin"/>
      </w:r>
      <w:r w:rsidR="00092D8C">
        <w:instrText xml:space="preserve"> SEQ Table \* ARABIC </w:instrText>
      </w:r>
      <w:r w:rsidR="005832B8">
        <w:fldChar w:fldCharType="separate"/>
      </w:r>
      <w:r w:rsidR="002375BA">
        <w:rPr>
          <w:noProof/>
        </w:rPr>
        <w:t>248</w:t>
      </w:r>
      <w:r w:rsidR="005832B8">
        <w:rPr>
          <w:noProof/>
        </w:rPr>
        <w:fldChar w:fldCharType="end"/>
      </w:r>
      <w:r>
        <w:rPr>
          <w:rFonts w:hint="eastAsia"/>
        </w:rPr>
        <w:t xml:space="preserve"> </w:t>
      </w:r>
      <w:r w:rsidRPr="002F5F3A">
        <w:t>SRC_IP_ADDRESS</w:t>
      </w:r>
      <w:bookmarkEnd w:id="4161"/>
    </w:p>
    <w:tbl>
      <w:tblPr>
        <w:tblStyle w:val="CLIWide"/>
        <w:tblW w:w="0" w:type="auto"/>
        <w:tblLook w:val="01E0" w:firstRow="1" w:lastRow="1" w:firstColumn="1" w:lastColumn="1" w:noHBand="0" w:noVBand="0"/>
      </w:tblPr>
      <w:tblGrid>
        <w:gridCol w:w="2340"/>
        <w:gridCol w:w="5400"/>
      </w:tblGrid>
      <w:tr w:rsidR="00926B1B"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2F5F3A" w:rsidRDefault="00926B1B" w:rsidP="005952E4">
            <w:pPr>
              <w:wordWrap/>
              <w:spacing w:line="240" w:lineRule="auto"/>
              <w:ind w:right="20"/>
              <w:rPr>
                <w:b/>
                <w:bCs/>
              </w:rPr>
            </w:pPr>
            <w:r>
              <w:rPr>
                <w:rFonts w:hint="eastAsia"/>
                <w:b/>
                <w:bCs/>
              </w:rPr>
              <w:t>Command</w:t>
            </w:r>
          </w:p>
        </w:tc>
        <w:tc>
          <w:tcPr>
            <w:tcW w:w="5400" w:type="dxa"/>
          </w:tcPr>
          <w:p w14:paraId="60FE4200" w14:textId="77777777" w:rsidR="00926B1B" w:rsidRPr="00926B1B" w:rsidRDefault="00926B1B" w:rsidP="005952E4">
            <w:pPr>
              <w:wordWrap/>
              <w:spacing w:line="240" w:lineRule="auto"/>
              <w:ind w:right="20"/>
              <w:rPr>
                <w:b/>
              </w:rPr>
            </w:pPr>
            <w:r w:rsidRPr="00926B1B">
              <w:rPr>
                <w:rFonts w:hint="eastAsia"/>
                <w:b/>
              </w:rPr>
              <w:t>Description</w:t>
            </w:r>
          </w:p>
        </w:tc>
      </w:tr>
      <w:tr w:rsidR="00F5522C" w14:paraId="31147426" w14:textId="77777777" w:rsidTr="00926B1B">
        <w:tc>
          <w:tcPr>
            <w:tcW w:w="2340" w:type="dxa"/>
          </w:tcPr>
          <w:p w14:paraId="7893F549" w14:textId="77777777" w:rsidR="00F5522C" w:rsidRPr="002F5F3A" w:rsidRDefault="00F5522C" w:rsidP="005952E4">
            <w:pPr>
              <w:wordWrap/>
              <w:spacing w:line="240" w:lineRule="auto"/>
              <w:ind w:right="20"/>
              <w:rPr>
                <w:b/>
                <w:bCs/>
              </w:rPr>
            </w:pPr>
            <w:r w:rsidRPr="002F5F3A">
              <w:rPr>
                <w:b/>
                <w:bCs/>
              </w:rPr>
              <w:t>A.B.C.D A.B.C.D</w:t>
            </w:r>
          </w:p>
        </w:tc>
        <w:tc>
          <w:tcPr>
            <w:tcW w:w="5400" w:type="dxa"/>
          </w:tcPr>
          <w:p w14:paraId="5F35E163" w14:textId="77777777" w:rsidR="00F5522C" w:rsidRPr="002F5F3A" w:rsidRDefault="00F5522C" w:rsidP="005952E4">
            <w:pPr>
              <w:wordWrap/>
              <w:spacing w:line="240" w:lineRule="auto"/>
              <w:ind w:right="20"/>
            </w:pPr>
            <w:r w:rsidRPr="002F5F3A">
              <w:t xml:space="preserve">IP range can be set in the form of wildcard. As opposed to the general IP configuration, </w:t>
            </w:r>
          </w:p>
        </w:tc>
      </w:tr>
      <w:tr w:rsidR="00F5522C" w14:paraId="5994FF92" w14:textId="77777777" w:rsidTr="00926B1B">
        <w:tc>
          <w:tcPr>
            <w:tcW w:w="2340" w:type="dxa"/>
          </w:tcPr>
          <w:p w14:paraId="78B89FD5" w14:textId="77777777" w:rsidR="00F5522C" w:rsidRPr="002F5F3A" w:rsidRDefault="00F5522C" w:rsidP="005952E4">
            <w:pPr>
              <w:wordWrap/>
              <w:spacing w:line="240" w:lineRule="auto"/>
              <w:ind w:right="20"/>
              <w:rPr>
                <w:b/>
                <w:bCs/>
              </w:rPr>
            </w:pPr>
            <w:r w:rsidRPr="002F5F3A">
              <w:rPr>
                <w:b/>
                <w:bCs/>
              </w:rPr>
              <w:t>host A.B.C.D</w:t>
            </w:r>
          </w:p>
        </w:tc>
        <w:tc>
          <w:tcPr>
            <w:tcW w:w="5400" w:type="dxa"/>
          </w:tcPr>
          <w:p w14:paraId="5DD899E6" w14:textId="77777777" w:rsidR="00F5522C" w:rsidRPr="002F5F3A" w:rsidRDefault="00F5522C" w:rsidP="005952E4">
            <w:pPr>
              <w:wordWrap/>
              <w:spacing w:line="240" w:lineRule="auto"/>
              <w:ind w:right="20"/>
            </w:pPr>
            <w:r w:rsidRPr="002F5F3A">
              <w:t>Add a host prefix to indicated only one IP address.</w:t>
            </w:r>
          </w:p>
        </w:tc>
      </w:tr>
      <w:tr w:rsidR="00F5522C" w14:paraId="5F7CE7B3" w14:textId="77777777" w:rsidTr="00926B1B">
        <w:tc>
          <w:tcPr>
            <w:tcW w:w="2340" w:type="dxa"/>
          </w:tcPr>
          <w:p w14:paraId="441D56E9" w14:textId="77777777" w:rsidR="00F5522C" w:rsidRPr="002F5F3A" w:rsidRDefault="00F5522C" w:rsidP="005952E4">
            <w:pPr>
              <w:wordWrap/>
              <w:spacing w:line="240" w:lineRule="auto"/>
              <w:ind w:right="20"/>
              <w:rPr>
                <w:b/>
                <w:bCs/>
              </w:rPr>
            </w:pPr>
            <w:r w:rsidRPr="002F5F3A">
              <w:rPr>
                <w:b/>
                <w:bCs/>
              </w:rPr>
              <w:t>any</w:t>
            </w:r>
          </w:p>
        </w:tc>
        <w:tc>
          <w:tcPr>
            <w:tcW w:w="5400" w:type="dxa"/>
          </w:tcPr>
          <w:p w14:paraId="349BFE70" w14:textId="77777777" w:rsidR="00F5522C" w:rsidRPr="002F5F3A" w:rsidRDefault="00F5522C" w:rsidP="005952E4">
            <w:pPr>
              <w:wordWrap/>
              <w:spacing w:line="240" w:lineRule="auto"/>
              <w:ind w:right="20"/>
            </w:pPr>
            <w:r w:rsidRPr="002F5F3A">
              <w:t xml:space="preserve">Use any when assigning all IP addresses. </w:t>
            </w:r>
          </w:p>
        </w:tc>
      </w:tr>
    </w:tbl>
    <w:p w14:paraId="55D1B623" w14:textId="77777777" w:rsidR="00F5522C" w:rsidRPr="00596B89" w:rsidRDefault="00F5522C" w:rsidP="005952E4">
      <w:pPr>
        <w:ind w:right="20"/>
      </w:pPr>
    </w:p>
    <w:tbl>
      <w:tblPr>
        <w:tblStyle w:val="NOTICE"/>
        <w:tblW w:w="0" w:type="auto"/>
        <w:tblLook w:val="0000" w:firstRow="0" w:lastRow="0" w:firstColumn="0" w:lastColumn="0" w:noHBand="0" w:noVBand="0"/>
      </w:tblPr>
      <w:tblGrid>
        <w:gridCol w:w="870"/>
        <w:gridCol w:w="1057"/>
        <w:gridCol w:w="6005"/>
      </w:tblGrid>
      <w:tr w:rsidR="00F5522C" w14:paraId="351F7E04" w14:textId="77777777" w:rsidTr="00CA62CE">
        <w:tc>
          <w:tcPr>
            <w:tcW w:w="900" w:type="dxa"/>
            <w:vAlign w:val="center"/>
          </w:tcPr>
          <w:p w14:paraId="69453D12"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Default="00F5522C" w:rsidP="005952E4">
            <w:pPr>
              <w:pStyle w:val="aa"/>
              <w:ind w:right="20"/>
              <w:jc w:val="both"/>
              <w:rPr>
                <w:b/>
                <w:bCs/>
              </w:rPr>
            </w:pPr>
            <w:r>
              <w:rPr>
                <w:b/>
                <w:bCs/>
              </w:rPr>
              <w:t>Notice</w:t>
            </w:r>
          </w:p>
        </w:tc>
        <w:tc>
          <w:tcPr>
            <w:tcW w:w="6800" w:type="dxa"/>
            <w:vAlign w:val="center"/>
          </w:tcPr>
          <w:p w14:paraId="0A5334DB" w14:textId="77777777" w:rsidR="00F5522C" w:rsidRPr="000124B1" w:rsidRDefault="00F5522C" w:rsidP="005952E4">
            <w:pPr>
              <w:pStyle w:val="aa"/>
              <w:ind w:right="20"/>
              <w:jc w:val="both"/>
            </w:pPr>
            <w:r w:rsidRPr="002F5F3A">
              <w:t>A.B.C.D is not supported in extended IP ACL to prevent confusion. Host A.B.C.D is used to appoint a single IP.</w:t>
            </w:r>
          </w:p>
        </w:tc>
      </w:tr>
    </w:tbl>
    <w:p w14:paraId="14322BBC" w14:textId="77777777" w:rsidR="00F5522C" w:rsidRPr="0048471D" w:rsidRDefault="00F5522C" w:rsidP="005952E4">
      <w:pPr>
        <w:ind w:right="20"/>
      </w:pPr>
    </w:p>
    <w:tbl>
      <w:tblPr>
        <w:tblStyle w:val="NOTICE"/>
        <w:tblW w:w="0" w:type="auto"/>
        <w:tblLook w:val="0000" w:firstRow="0" w:lastRow="0" w:firstColumn="0" w:lastColumn="0" w:noHBand="0" w:noVBand="0"/>
      </w:tblPr>
      <w:tblGrid>
        <w:gridCol w:w="865"/>
        <w:gridCol w:w="1048"/>
        <w:gridCol w:w="6019"/>
      </w:tblGrid>
      <w:tr w:rsidR="00F5522C" w14:paraId="3D9AC55F" w14:textId="77777777" w:rsidTr="00CA62CE">
        <w:tc>
          <w:tcPr>
            <w:tcW w:w="900" w:type="dxa"/>
            <w:vAlign w:val="center"/>
          </w:tcPr>
          <w:p w14:paraId="63C47B53" w14:textId="77777777" w:rsidR="00F5522C" w:rsidRDefault="00F5522C" w:rsidP="005952E4">
            <w:pPr>
              <w:pStyle w:val="aa"/>
              <w:spacing w:after="120"/>
              <w:ind w:right="20"/>
              <w:jc w:val="both"/>
              <w:rPr>
                <w:rFonts w:cs="Times New Roman"/>
              </w:rPr>
            </w:pPr>
            <w:r>
              <w:rPr>
                <w:rFonts w:cs="Times New Roman" w:hint="eastAsia"/>
                <w:noProof/>
              </w:rPr>
              <w:lastRenderedPageBreak/>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Default="00F5522C" w:rsidP="005952E4">
            <w:pPr>
              <w:pStyle w:val="aa"/>
              <w:ind w:right="20"/>
              <w:jc w:val="both"/>
              <w:rPr>
                <w:b/>
                <w:bCs/>
              </w:rPr>
            </w:pPr>
            <w:r>
              <w:rPr>
                <w:b/>
                <w:bCs/>
              </w:rPr>
              <w:t>Notice</w:t>
            </w:r>
          </w:p>
        </w:tc>
        <w:tc>
          <w:tcPr>
            <w:tcW w:w="6800" w:type="dxa"/>
            <w:vAlign w:val="center"/>
          </w:tcPr>
          <w:p w14:paraId="5FC73D5D" w14:textId="77777777" w:rsidR="00F5522C" w:rsidRPr="002F5F3A" w:rsidRDefault="00F5522C" w:rsidP="005952E4">
            <w:pPr>
              <w:wordWrap/>
              <w:ind w:right="20"/>
            </w:pPr>
            <w:r w:rsidRPr="002F5F3A">
              <w:t>An address such as 10.1.1.0/24 has the same meaning as 10.1.1.0.255.255.255.0 when indicating the IP range of 10.1.1.0 ~ 10.1.1.255.</w:t>
            </w:r>
          </w:p>
          <w:p w14:paraId="7989FC23" w14:textId="77777777" w:rsidR="00F5522C" w:rsidRPr="000124B1" w:rsidRDefault="00F5522C" w:rsidP="005952E4">
            <w:pPr>
              <w:pStyle w:val="aa"/>
              <w:ind w:right="20"/>
              <w:jc w:val="both"/>
            </w:pPr>
            <w:r w:rsidRPr="002F5F3A">
              <w:t xml:space="preserve">However ACL configuration of wildcard </w:t>
            </w:r>
            <w:r w:rsidR="005952E4">
              <w:t>should be</w:t>
            </w:r>
            <w:r w:rsidRPr="002F5F3A">
              <w:t xml:space="preserve"> the opposite way: you should set 10.1.1.0.0.0.255 when assigning the IP range of 10.1.1.0 ~ 10.1.1.255.</w:t>
            </w:r>
          </w:p>
        </w:tc>
      </w:tr>
    </w:tbl>
    <w:p w14:paraId="7592B4AF" w14:textId="77777777" w:rsidR="00F5522C" w:rsidRDefault="00F5522C" w:rsidP="005952E4">
      <w:pPr>
        <w:pStyle w:val="3"/>
        <w:ind w:left="0" w:right="20"/>
      </w:pPr>
      <w:bookmarkStart w:id="4162" w:name="_Toc337198744"/>
      <w:bookmarkStart w:id="4163" w:name="_Toc354416398"/>
      <w:bookmarkStart w:id="4164" w:name="_Toc277777845"/>
      <w:bookmarkStart w:id="4165" w:name="_Toc445131120"/>
      <w:r>
        <w:rPr>
          <w:rFonts w:hint="eastAsia"/>
        </w:rPr>
        <w:t>MAC ACL</w:t>
      </w:r>
      <w:bookmarkEnd w:id="4162"/>
      <w:bookmarkEnd w:id="4163"/>
      <w:bookmarkEnd w:id="4164"/>
      <w:bookmarkEnd w:id="4165"/>
    </w:p>
    <w:p w14:paraId="182AA25A" w14:textId="77777777" w:rsidR="00F5522C" w:rsidRPr="002F5F3A" w:rsidRDefault="00F5522C" w:rsidP="005952E4">
      <w:pPr>
        <w:pStyle w:val="a3"/>
        <w:ind w:left="0" w:right="20"/>
      </w:pPr>
      <w:r w:rsidRPr="002F5F3A">
        <w:t>MAC ACL uses MAC address to sort packets. MAC ACL was originally designed &lt;1100-1199&gt; of ACL. Unlike IP ACL, MAC ACL uses mac-access-list.</w:t>
      </w:r>
    </w:p>
    <w:p w14:paraId="36A30514" w14:textId="77777777" w:rsidR="00F5522C" w:rsidRDefault="006A4BB0" w:rsidP="005952E4">
      <w:pPr>
        <w:pStyle w:val="afffff3"/>
        <w:ind w:left="0" w:right="20"/>
      </w:pPr>
      <w:bookmarkStart w:id="4166" w:name="_Toc254870980"/>
      <w:bookmarkStart w:id="4167" w:name="_Toc277777866"/>
      <w:bookmarkStart w:id="4168" w:name="_Toc361679413"/>
      <w:bookmarkStart w:id="4169" w:name="_Toc391575391"/>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249</w:t>
      </w:r>
      <w:r w:rsidR="005832B8">
        <w:fldChar w:fldCharType="end"/>
      </w:r>
      <w:r w:rsidR="00F5522C">
        <w:t xml:space="preserve"> </w:t>
      </w:r>
      <w:r w:rsidR="00F5522C">
        <w:rPr>
          <w:rFonts w:hint="eastAsia"/>
        </w:rPr>
        <w:t>standard IP ACL</w:t>
      </w:r>
      <w:bookmarkEnd w:id="4166"/>
      <w:bookmarkEnd w:id="4167"/>
      <w:r w:rsidR="00F5522C" w:rsidRPr="004B553A">
        <w:t xml:space="preserve"> </w:t>
      </w:r>
      <w:r w:rsidR="00F5522C" w:rsidRPr="002F5F3A">
        <w:t>Configuration Command</w:t>
      </w:r>
      <w:bookmarkEnd w:id="4168"/>
      <w:bookmarkEnd w:id="4169"/>
    </w:p>
    <w:tbl>
      <w:tblPr>
        <w:tblStyle w:val="CLIWide"/>
        <w:tblW w:w="0" w:type="auto"/>
        <w:tblLook w:val="01E0" w:firstRow="1" w:lastRow="1" w:firstColumn="1" w:lastColumn="1" w:noHBand="0" w:noVBand="0"/>
      </w:tblPr>
      <w:tblGrid>
        <w:gridCol w:w="3263"/>
        <w:gridCol w:w="3642"/>
        <w:gridCol w:w="1027"/>
      </w:tblGrid>
      <w:tr w:rsidR="00F5522C"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2F5F3A" w:rsidRDefault="00F5522C" w:rsidP="00111BCB">
            <w:pPr>
              <w:wordWrap/>
              <w:spacing w:line="240" w:lineRule="auto"/>
              <w:ind w:right="20"/>
              <w:rPr>
                <w:b/>
                <w:bCs/>
              </w:rPr>
            </w:pPr>
            <w:r w:rsidRPr="002F5F3A">
              <w:rPr>
                <w:b/>
                <w:bCs/>
              </w:rPr>
              <w:t>Command</w:t>
            </w:r>
          </w:p>
        </w:tc>
        <w:tc>
          <w:tcPr>
            <w:tcW w:w="3787" w:type="dxa"/>
          </w:tcPr>
          <w:p w14:paraId="4279E4DB" w14:textId="77777777" w:rsidR="00F5522C" w:rsidRPr="002F5F3A" w:rsidRDefault="00F5522C" w:rsidP="00111BCB">
            <w:pPr>
              <w:pStyle w:val="ac"/>
            </w:pPr>
            <w:r w:rsidRPr="002F5F3A">
              <w:t>Description</w:t>
            </w:r>
          </w:p>
        </w:tc>
        <w:tc>
          <w:tcPr>
            <w:tcW w:w="1027" w:type="dxa"/>
          </w:tcPr>
          <w:p w14:paraId="594D80AC" w14:textId="77777777" w:rsidR="00F5522C" w:rsidRPr="002F5F3A" w:rsidRDefault="00F5522C" w:rsidP="00111BCB">
            <w:pPr>
              <w:pStyle w:val="ac"/>
            </w:pPr>
            <w:r w:rsidRPr="002F5F3A">
              <w:t>Mode</w:t>
            </w:r>
          </w:p>
        </w:tc>
      </w:tr>
      <w:tr w:rsidR="00F5522C" w14:paraId="3FC83FD8" w14:textId="77777777" w:rsidTr="00111BCB">
        <w:tc>
          <w:tcPr>
            <w:tcW w:w="3334" w:type="dxa"/>
          </w:tcPr>
          <w:p w14:paraId="0882EA1B" w14:textId="77777777" w:rsidR="00F5522C" w:rsidRPr="002F5F3A" w:rsidRDefault="00F5522C" w:rsidP="00111BCB">
            <w:pPr>
              <w:wordWrap/>
              <w:spacing w:line="240" w:lineRule="auto"/>
              <w:ind w:right="20"/>
              <w:jc w:val="left"/>
            </w:pPr>
            <w:r w:rsidRPr="002F5F3A">
              <w:rPr>
                <w:b/>
                <w:bCs/>
              </w:rPr>
              <w:t>mac-access-list &lt;1100-1199&gt; (permit|deny) SRC_MAC_ADDRESS DST_MAC_ADDRESS &lt;1-8&gt;</w:t>
            </w:r>
          </w:p>
        </w:tc>
        <w:tc>
          <w:tcPr>
            <w:tcW w:w="3787" w:type="dxa"/>
          </w:tcPr>
          <w:p w14:paraId="215BBC0B" w14:textId="77777777" w:rsidR="00F5522C" w:rsidRPr="002F5F3A" w:rsidRDefault="00F5522C" w:rsidP="00111BCB">
            <w:pPr>
              <w:wordWrap/>
              <w:spacing w:line="240" w:lineRule="auto"/>
              <w:ind w:right="20"/>
            </w:pPr>
            <w:r w:rsidRPr="002F5F3A">
              <w:t xml:space="preserve">Enables MAC ACL  </w:t>
            </w:r>
          </w:p>
        </w:tc>
        <w:tc>
          <w:tcPr>
            <w:tcW w:w="1027" w:type="dxa"/>
          </w:tcPr>
          <w:p w14:paraId="5749A83E" w14:textId="77777777" w:rsidR="00F5522C" w:rsidRPr="002F5F3A" w:rsidRDefault="00C81E24" w:rsidP="00111BCB">
            <w:pPr>
              <w:wordWrap/>
              <w:spacing w:line="240" w:lineRule="auto"/>
              <w:ind w:right="20"/>
            </w:pPr>
            <w:r>
              <w:rPr>
                <w:rFonts w:hint="eastAsia"/>
              </w:rPr>
              <w:t>C</w:t>
            </w:r>
            <w:r w:rsidR="00F5522C" w:rsidRPr="002F5F3A">
              <w:t>onfig</w:t>
            </w:r>
          </w:p>
        </w:tc>
      </w:tr>
      <w:tr w:rsidR="00F5522C" w14:paraId="6A14BBF2" w14:textId="77777777" w:rsidTr="00111BCB">
        <w:tc>
          <w:tcPr>
            <w:tcW w:w="3334" w:type="dxa"/>
          </w:tcPr>
          <w:p w14:paraId="00461BD6" w14:textId="77777777" w:rsidR="00F5522C" w:rsidRPr="002F5F3A" w:rsidRDefault="00F5522C" w:rsidP="00111BCB">
            <w:pPr>
              <w:wordWrap/>
              <w:spacing w:line="240" w:lineRule="auto"/>
              <w:ind w:right="20"/>
              <w:jc w:val="left"/>
            </w:pPr>
            <w:r w:rsidRPr="002F5F3A">
              <w:rPr>
                <w:b/>
                <w:bCs/>
              </w:rPr>
              <w:t>no mac-access-list &lt;1100-1199&gt; (permit|deny) SRC_MAC_ADDRESS DST_MAC_ADDRESS &lt;1-8&gt;</w:t>
            </w:r>
          </w:p>
        </w:tc>
        <w:tc>
          <w:tcPr>
            <w:tcW w:w="3787" w:type="dxa"/>
          </w:tcPr>
          <w:p w14:paraId="1CA69678" w14:textId="77777777" w:rsidR="00F5522C" w:rsidRPr="002F5F3A" w:rsidRDefault="00F5522C" w:rsidP="00111BCB">
            <w:pPr>
              <w:wordWrap/>
              <w:spacing w:line="240" w:lineRule="auto"/>
              <w:ind w:right="20"/>
            </w:pPr>
            <w:r w:rsidRPr="002F5F3A">
              <w:t xml:space="preserve">Disables MAC ACL </w:t>
            </w:r>
          </w:p>
        </w:tc>
        <w:tc>
          <w:tcPr>
            <w:tcW w:w="1027" w:type="dxa"/>
          </w:tcPr>
          <w:p w14:paraId="3DE73623" w14:textId="77777777" w:rsidR="00F5522C" w:rsidRPr="002F5F3A" w:rsidRDefault="00C81E24" w:rsidP="00111BCB">
            <w:pPr>
              <w:wordWrap/>
              <w:spacing w:line="240" w:lineRule="auto"/>
              <w:ind w:right="20"/>
            </w:pPr>
            <w:r>
              <w:rPr>
                <w:rFonts w:hint="eastAsia"/>
              </w:rPr>
              <w:t>C</w:t>
            </w:r>
            <w:r w:rsidR="00F5522C" w:rsidRPr="002F5F3A">
              <w:t>onfig</w:t>
            </w:r>
          </w:p>
        </w:tc>
      </w:tr>
      <w:tr w:rsidR="00F5522C" w14:paraId="56AD0D32" w14:textId="77777777" w:rsidTr="00111BCB">
        <w:tc>
          <w:tcPr>
            <w:tcW w:w="3334" w:type="dxa"/>
          </w:tcPr>
          <w:p w14:paraId="387B2DF2" w14:textId="77777777" w:rsidR="00F5522C" w:rsidRPr="002F5F3A" w:rsidRDefault="00F5522C" w:rsidP="00111BCB">
            <w:pPr>
              <w:wordWrap/>
              <w:spacing w:line="240" w:lineRule="auto"/>
              <w:ind w:right="20"/>
              <w:jc w:val="left"/>
              <w:rPr>
                <w:b/>
                <w:bCs/>
              </w:rPr>
            </w:pPr>
            <w:r w:rsidRPr="002F5F3A">
              <w:rPr>
                <w:b/>
                <w:bCs/>
              </w:rPr>
              <w:t>no mac-access-list &lt;1100-1199&gt;</w:t>
            </w:r>
          </w:p>
        </w:tc>
        <w:tc>
          <w:tcPr>
            <w:tcW w:w="3787" w:type="dxa"/>
          </w:tcPr>
          <w:p w14:paraId="689E807E" w14:textId="77777777" w:rsidR="00F5522C" w:rsidRPr="002F5F3A" w:rsidRDefault="00F5522C" w:rsidP="00111BCB">
            <w:pPr>
              <w:wordWrap/>
              <w:spacing w:line="240" w:lineRule="auto"/>
              <w:ind w:right="20"/>
            </w:pPr>
            <w:r w:rsidRPr="002F5F3A">
              <w:t>Deletes all ACLs with the relevant names</w:t>
            </w:r>
          </w:p>
        </w:tc>
        <w:tc>
          <w:tcPr>
            <w:tcW w:w="1027" w:type="dxa"/>
          </w:tcPr>
          <w:p w14:paraId="23B44AFA" w14:textId="77777777" w:rsidR="00F5522C" w:rsidRPr="002F5F3A" w:rsidRDefault="00F5522C" w:rsidP="00111BCB">
            <w:pPr>
              <w:wordWrap/>
              <w:spacing w:line="240" w:lineRule="auto"/>
              <w:ind w:right="20"/>
            </w:pPr>
          </w:p>
        </w:tc>
      </w:tr>
      <w:tr w:rsidR="00F5522C" w14:paraId="2298052D" w14:textId="77777777" w:rsidTr="00111BCB">
        <w:tc>
          <w:tcPr>
            <w:tcW w:w="3334" w:type="dxa"/>
          </w:tcPr>
          <w:p w14:paraId="47E00FBB" w14:textId="77777777" w:rsidR="00F5522C" w:rsidRPr="002F5F3A" w:rsidRDefault="00F5522C" w:rsidP="00111BCB">
            <w:pPr>
              <w:wordWrap/>
              <w:spacing w:line="240" w:lineRule="auto"/>
              <w:ind w:right="20"/>
              <w:jc w:val="left"/>
            </w:pPr>
            <w:r w:rsidRPr="002F5F3A">
              <w:rPr>
                <w:b/>
                <w:bCs/>
              </w:rPr>
              <w:t xml:space="preserve">Show mac-access-list </w:t>
            </w:r>
          </w:p>
        </w:tc>
        <w:tc>
          <w:tcPr>
            <w:tcW w:w="3787" w:type="dxa"/>
          </w:tcPr>
          <w:p w14:paraId="79C8473B" w14:textId="77777777" w:rsidR="00F5522C" w:rsidRPr="002F5F3A" w:rsidRDefault="00F5522C" w:rsidP="00111BCB">
            <w:pPr>
              <w:wordWrap/>
              <w:spacing w:line="240" w:lineRule="auto"/>
              <w:ind w:right="20"/>
            </w:pPr>
            <w:r w:rsidRPr="002F5F3A">
              <w:t xml:space="preserve">Retrieves the configuration of MAC ACL </w:t>
            </w:r>
          </w:p>
        </w:tc>
        <w:tc>
          <w:tcPr>
            <w:tcW w:w="1027" w:type="dxa"/>
          </w:tcPr>
          <w:p w14:paraId="13619B85" w14:textId="77777777" w:rsidR="00F5522C" w:rsidRPr="002F5F3A" w:rsidRDefault="00C81E24" w:rsidP="00111BCB">
            <w:pPr>
              <w:wordWrap/>
              <w:spacing w:line="240" w:lineRule="auto"/>
              <w:ind w:right="20"/>
            </w:pPr>
            <w:r>
              <w:rPr>
                <w:rFonts w:hint="eastAsia"/>
              </w:rPr>
              <w:t>Privileged</w:t>
            </w:r>
          </w:p>
        </w:tc>
      </w:tr>
    </w:tbl>
    <w:p w14:paraId="3D0B4A3E" w14:textId="77777777" w:rsidR="00F5522C" w:rsidRPr="00305918" w:rsidRDefault="00F5522C" w:rsidP="005952E4">
      <w:pPr>
        <w:pStyle w:val="a3"/>
        <w:ind w:left="0" w:right="20"/>
      </w:pPr>
      <w:r w:rsidRPr="002F5F3A">
        <w:t xml:space="preserve">src_ip_address and dst_ip_address can be set as follows. however src_mac and dst_mac cannot be </w:t>
      </w:r>
      <w:r w:rsidRPr="002F5F3A">
        <w:rPr>
          <w:b/>
        </w:rPr>
        <w:t>any</w:t>
      </w:r>
      <w:r w:rsidRPr="002F5F3A">
        <w:t xml:space="preserve"> simultaneously.</w:t>
      </w:r>
    </w:p>
    <w:tbl>
      <w:tblPr>
        <w:tblStyle w:val="CLIWide"/>
        <w:tblW w:w="0" w:type="auto"/>
        <w:tblLook w:val="01E0" w:firstRow="1" w:lastRow="1" w:firstColumn="1" w:lastColumn="1" w:noHBand="0" w:noVBand="0"/>
      </w:tblPr>
      <w:tblGrid>
        <w:gridCol w:w="2340"/>
        <w:gridCol w:w="5400"/>
      </w:tblGrid>
      <w:tr w:rsidR="00F5522C"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2F5F3A" w:rsidRDefault="00F5522C" w:rsidP="00111BCB">
            <w:pPr>
              <w:wordWrap/>
              <w:spacing w:line="240" w:lineRule="auto"/>
              <w:ind w:right="20"/>
              <w:rPr>
                <w:b/>
                <w:bCs/>
              </w:rPr>
            </w:pPr>
            <w:r w:rsidRPr="002F5F3A">
              <w:rPr>
                <w:b/>
                <w:bCs/>
              </w:rPr>
              <w:t>Item</w:t>
            </w:r>
          </w:p>
        </w:tc>
        <w:tc>
          <w:tcPr>
            <w:tcW w:w="5400" w:type="dxa"/>
          </w:tcPr>
          <w:p w14:paraId="33A9BEB8" w14:textId="77777777" w:rsidR="00F5522C" w:rsidRPr="002F5F3A" w:rsidRDefault="00F5522C" w:rsidP="00111BCB">
            <w:pPr>
              <w:wordWrap/>
              <w:spacing w:line="240" w:lineRule="auto"/>
              <w:ind w:right="20"/>
              <w:rPr>
                <w:b/>
              </w:rPr>
            </w:pPr>
            <w:r w:rsidRPr="002F5F3A">
              <w:rPr>
                <w:b/>
              </w:rPr>
              <w:t>Description</w:t>
            </w:r>
          </w:p>
        </w:tc>
      </w:tr>
      <w:tr w:rsidR="00F5522C" w14:paraId="3CDD4E25" w14:textId="77777777" w:rsidTr="0068526C">
        <w:tc>
          <w:tcPr>
            <w:tcW w:w="2340" w:type="dxa"/>
          </w:tcPr>
          <w:p w14:paraId="1A7C0B7E" w14:textId="77777777" w:rsidR="00F5522C" w:rsidRPr="002F5F3A" w:rsidRDefault="00F96130" w:rsidP="00111BCB">
            <w:pPr>
              <w:wordWrap/>
              <w:spacing w:line="240" w:lineRule="auto"/>
              <w:ind w:right="20"/>
              <w:rPr>
                <w:b/>
                <w:bCs/>
              </w:rPr>
            </w:pPr>
            <w:r w:rsidRPr="008763DA">
              <w:rPr>
                <w:rFonts w:hint="eastAsia"/>
                <w:b/>
                <w:bCs/>
              </w:rPr>
              <w:t>H</w:t>
            </w:r>
            <w:r>
              <w:rPr>
                <w:rFonts w:hint="eastAsia"/>
                <w:b/>
                <w:bCs/>
              </w:rPr>
              <w:t>:H:H:H:H:</w:t>
            </w:r>
            <w:r w:rsidRPr="008763DA">
              <w:rPr>
                <w:rFonts w:hint="eastAsia"/>
                <w:b/>
                <w:bCs/>
              </w:rPr>
              <w:t>H</w:t>
            </w:r>
          </w:p>
        </w:tc>
        <w:tc>
          <w:tcPr>
            <w:tcW w:w="5400" w:type="dxa"/>
          </w:tcPr>
          <w:p w14:paraId="23D1A616" w14:textId="77777777" w:rsidR="00F5522C" w:rsidRPr="002F5F3A" w:rsidRDefault="00F5522C" w:rsidP="00111BCB">
            <w:pPr>
              <w:wordWrap/>
              <w:spacing w:line="240" w:lineRule="auto"/>
              <w:ind w:right="20"/>
            </w:pPr>
            <w:r w:rsidRPr="002F5F3A">
              <w:t>You can set MAC address bandwidth as wildcard.</w:t>
            </w:r>
          </w:p>
        </w:tc>
      </w:tr>
      <w:tr w:rsidR="00F96130" w14:paraId="029C50C6" w14:textId="77777777" w:rsidTr="0068526C">
        <w:tc>
          <w:tcPr>
            <w:tcW w:w="2340" w:type="dxa"/>
          </w:tcPr>
          <w:p w14:paraId="110BA51B" w14:textId="77777777" w:rsidR="00F96130" w:rsidRPr="008763DA" w:rsidRDefault="00F96130" w:rsidP="00111BCB">
            <w:pPr>
              <w:spacing w:line="240" w:lineRule="auto"/>
              <w:ind w:right="20"/>
              <w:rPr>
                <w:b/>
                <w:bCs/>
              </w:rPr>
            </w:pPr>
            <w:r w:rsidRPr="008763DA">
              <w:rPr>
                <w:rFonts w:hint="eastAsia"/>
                <w:b/>
                <w:bCs/>
              </w:rPr>
              <w:t>any</w:t>
            </w:r>
          </w:p>
        </w:tc>
        <w:tc>
          <w:tcPr>
            <w:tcW w:w="5400" w:type="dxa"/>
          </w:tcPr>
          <w:p w14:paraId="06C9B11D" w14:textId="77777777" w:rsidR="00F96130" w:rsidRDefault="00F96130" w:rsidP="00111BCB">
            <w:pPr>
              <w:spacing w:line="240" w:lineRule="auto"/>
              <w:ind w:right="20"/>
            </w:pPr>
            <w:r>
              <w:t>W</w:t>
            </w:r>
            <w:r>
              <w:rPr>
                <w:rFonts w:hint="eastAsia"/>
              </w:rPr>
              <w:t xml:space="preserve">hen all MAC addresses are specified, </w:t>
            </w:r>
            <w:r>
              <w:t>“</w:t>
            </w:r>
            <w:r>
              <w:t>any</w:t>
            </w:r>
            <w:r>
              <w:t>”</w:t>
            </w:r>
            <w:r>
              <w:t xml:space="preserve"> can be used.</w:t>
            </w:r>
          </w:p>
        </w:tc>
      </w:tr>
    </w:tbl>
    <w:p w14:paraId="41D367FD" w14:textId="77777777" w:rsidR="00F5522C" w:rsidRPr="002F5F3A" w:rsidRDefault="00F5522C" w:rsidP="005952E4">
      <w:pPr>
        <w:pStyle w:val="3"/>
        <w:ind w:left="0" w:right="20"/>
      </w:pPr>
      <w:bookmarkStart w:id="4170" w:name="_Toc277777846"/>
      <w:bookmarkStart w:id="4171" w:name="_Toc445131121"/>
      <w:bookmarkStart w:id="4172" w:name="_Toc363228750"/>
      <w:r w:rsidRPr="00DC7270">
        <w:t>Application</w:t>
      </w:r>
      <w:r w:rsidRPr="002F5F3A">
        <w:t xml:space="preserve"> of ACL to Interface</w:t>
      </w:r>
      <w:bookmarkEnd w:id="4170"/>
      <w:bookmarkEnd w:id="4171"/>
      <w:r w:rsidRPr="002F5F3A">
        <w:t xml:space="preserve"> </w:t>
      </w:r>
      <w:bookmarkEnd w:id="4172"/>
    </w:p>
    <w:p w14:paraId="66492742" w14:textId="77777777" w:rsidR="00F5522C" w:rsidRPr="002F5F3A" w:rsidRDefault="00F5522C" w:rsidP="005952E4">
      <w:pPr>
        <w:pStyle w:val="a3"/>
        <w:ind w:left="0" w:right="20"/>
      </w:pPr>
      <w:r w:rsidRPr="002F5F3A">
        <w:t>The ACL set as above can be applied to an interface as follows. The interfaces mentioned here means VLAN interfaces, and they are applicable to port interfaces set as router ports.</w:t>
      </w:r>
    </w:p>
    <w:p w14:paraId="1F73F15C" w14:textId="77777777" w:rsidR="00F5522C" w:rsidRDefault="006A4BB0" w:rsidP="005952E4">
      <w:pPr>
        <w:pStyle w:val="afffff3"/>
        <w:ind w:left="0" w:right="20"/>
      </w:pPr>
      <w:bookmarkStart w:id="4173" w:name="_Toc277777847"/>
      <w:bookmarkStart w:id="4174" w:name="_Toc363228751"/>
      <w:bookmarkStart w:id="4175" w:name="_Toc254870981"/>
      <w:bookmarkStart w:id="4176" w:name="_Toc391575392"/>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250</w:t>
      </w:r>
      <w:r w:rsidR="005832B8">
        <w:fldChar w:fldCharType="end"/>
      </w:r>
      <w:r w:rsidR="00F5522C">
        <w:t xml:space="preserve"> </w:t>
      </w:r>
      <w:bookmarkEnd w:id="4173"/>
      <w:bookmarkEnd w:id="4174"/>
      <w:r w:rsidR="00F5522C">
        <w:t xml:space="preserve">Commands for the Applying </w:t>
      </w:r>
      <w:r w:rsidR="00F5522C" w:rsidRPr="002F5F3A">
        <w:t>ACL to Interface</w:t>
      </w:r>
      <w:bookmarkEnd w:id="4175"/>
      <w:bookmarkEnd w:id="4176"/>
    </w:p>
    <w:tbl>
      <w:tblPr>
        <w:tblStyle w:val="CLIWide"/>
        <w:tblW w:w="0" w:type="auto"/>
        <w:tblLook w:val="01E0" w:firstRow="1" w:lastRow="1" w:firstColumn="1" w:lastColumn="1" w:noHBand="0" w:noVBand="0"/>
      </w:tblPr>
      <w:tblGrid>
        <w:gridCol w:w="4408"/>
        <w:gridCol w:w="2555"/>
        <w:gridCol w:w="969"/>
      </w:tblGrid>
      <w:tr w:rsidR="00F5522C"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2F5F3A" w:rsidRDefault="00F5522C" w:rsidP="00111BCB">
            <w:pPr>
              <w:wordWrap/>
              <w:spacing w:line="240" w:lineRule="auto"/>
              <w:ind w:right="20"/>
              <w:rPr>
                <w:b/>
                <w:bCs/>
              </w:rPr>
            </w:pPr>
            <w:r w:rsidRPr="002F5F3A">
              <w:rPr>
                <w:b/>
                <w:bCs/>
              </w:rPr>
              <w:t>Command</w:t>
            </w:r>
          </w:p>
        </w:tc>
        <w:tc>
          <w:tcPr>
            <w:tcW w:w="2977" w:type="dxa"/>
          </w:tcPr>
          <w:p w14:paraId="7F02CD81" w14:textId="77777777" w:rsidR="00F5522C" w:rsidRPr="002F5F3A" w:rsidRDefault="00F5522C" w:rsidP="00111BCB">
            <w:pPr>
              <w:pStyle w:val="ac"/>
            </w:pPr>
            <w:r w:rsidRPr="002F5F3A">
              <w:t>Description</w:t>
            </w:r>
          </w:p>
        </w:tc>
        <w:tc>
          <w:tcPr>
            <w:tcW w:w="977" w:type="dxa"/>
          </w:tcPr>
          <w:p w14:paraId="2992C6CD" w14:textId="77777777" w:rsidR="00F5522C" w:rsidRPr="002F5F3A" w:rsidRDefault="00F5522C" w:rsidP="00111BCB">
            <w:pPr>
              <w:pStyle w:val="ac"/>
            </w:pPr>
            <w:r w:rsidRPr="002F5F3A">
              <w:t>Mode</w:t>
            </w:r>
          </w:p>
        </w:tc>
      </w:tr>
      <w:tr w:rsidR="00F5522C" w14:paraId="05365F57" w14:textId="77777777" w:rsidTr="00CA62CE">
        <w:tc>
          <w:tcPr>
            <w:tcW w:w="5202" w:type="dxa"/>
          </w:tcPr>
          <w:p w14:paraId="27418592" w14:textId="77777777" w:rsidR="00F5522C" w:rsidRPr="002F5F3A" w:rsidRDefault="00F5522C" w:rsidP="00111BCB">
            <w:pPr>
              <w:wordWrap/>
              <w:spacing w:line="240" w:lineRule="auto"/>
              <w:ind w:right="20"/>
              <w:jc w:val="left"/>
            </w:pPr>
            <w:r w:rsidRPr="002F5F3A">
              <w:rPr>
                <w:b/>
                <w:bCs/>
              </w:rPr>
              <w:t xml:space="preserve">ip access-group { &lt;1-199&gt; | &lt;1300&gt;2699&gt; | WORD} } {in|out} </w:t>
            </w:r>
          </w:p>
        </w:tc>
        <w:tc>
          <w:tcPr>
            <w:tcW w:w="2977" w:type="dxa"/>
          </w:tcPr>
          <w:p w14:paraId="17ADFA33" w14:textId="77777777" w:rsidR="00F5522C" w:rsidRPr="002F5F3A" w:rsidRDefault="00F5522C" w:rsidP="00111BCB">
            <w:pPr>
              <w:wordWrap/>
              <w:spacing w:line="240" w:lineRule="auto"/>
              <w:ind w:right="20"/>
              <w:jc w:val="left"/>
            </w:pPr>
            <w:r w:rsidRPr="002F5F3A">
              <w:t>Sets acl to the relevant interface</w:t>
            </w:r>
          </w:p>
        </w:tc>
        <w:tc>
          <w:tcPr>
            <w:tcW w:w="977" w:type="dxa"/>
          </w:tcPr>
          <w:p w14:paraId="086426EF" w14:textId="77777777" w:rsidR="00F5522C" w:rsidRPr="002F5F3A" w:rsidRDefault="00F5522C" w:rsidP="00111BCB">
            <w:pPr>
              <w:wordWrap/>
              <w:spacing w:line="240" w:lineRule="auto"/>
              <w:ind w:right="20"/>
            </w:pPr>
            <w:r w:rsidRPr="002F5F3A">
              <w:t>Interface</w:t>
            </w:r>
          </w:p>
        </w:tc>
      </w:tr>
      <w:tr w:rsidR="00F5522C" w14:paraId="663CDCC4" w14:textId="77777777" w:rsidTr="00CA62CE">
        <w:tc>
          <w:tcPr>
            <w:tcW w:w="5202" w:type="dxa"/>
          </w:tcPr>
          <w:p w14:paraId="11F44F25" w14:textId="77777777" w:rsidR="00F5522C" w:rsidRPr="002F5F3A" w:rsidRDefault="00F5522C" w:rsidP="00111BCB">
            <w:pPr>
              <w:wordWrap/>
              <w:spacing w:line="240" w:lineRule="auto"/>
              <w:ind w:right="20"/>
              <w:jc w:val="left"/>
            </w:pPr>
            <w:r w:rsidRPr="002F5F3A">
              <w:rPr>
                <w:b/>
                <w:bCs/>
              </w:rPr>
              <w:t>no ip access-group { &lt;1-199&gt; | &lt;1300&gt;2699&gt; | WORD} } {in|out}</w:t>
            </w:r>
          </w:p>
        </w:tc>
        <w:tc>
          <w:tcPr>
            <w:tcW w:w="2977" w:type="dxa"/>
          </w:tcPr>
          <w:p w14:paraId="648CFD4E" w14:textId="77777777" w:rsidR="00F5522C" w:rsidRPr="002F5F3A" w:rsidRDefault="00F5522C" w:rsidP="00111BCB">
            <w:pPr>
              <w:wordWrap/>
              <w:spacing w:line="240" w:lineRule="auto"/>
              <w:ind w:right="20"/>
              <w:jc w:val="left"/>
            </w:pPr>
            <w:r w:rsidRPr="002F5F3A">
              <w:t>Disables acl of the relevant interface</w:t>
            </w:r>
          </w:p>
        </w:tc>
        <w:tc>
          <w:tcPr>
            <w:tcW w:w="977" w:type="dxa"/>
          </w:tcPr>
          <w:p w14:paraId="0FDE8263" w14:textId="77777777" w:rsidR="00F5522C" w:rsidRPr="002F5F3A" w:rsidRDefault="00F5522C" w:rsidP="00111BCB">
            <w:pPr>
              <w:wordWrap/>
              <w:spacing w:line="240" w:lineRule="auto"/>
              <w:ind w:right="20"/>
            </w:pPr>
            <w:r w:rsidRPr="002F5F3A">
              <w:t>Interface</w:t>
            </w:r>
          </w:p>
        </w:tc>
      </w:tr>
    </w:tbl>
    <w:p w14:paraId="47EE2C03" w14:textId="77777777" w:rsidR="00F5522C" w:rsidRPr="00596B89" w:rsidRDefault="00F5522C" w:rsidP="005952E4">
      <w:pPr>
        <w:ind w:right="20"/>
      </w:pPr>
    </w:p>
    <w:tbl>
      <w:tblPr>
        <w:tblStyle w:val="NOTICE"/>
        <w:tblW w:w="0" w:type="auto"/>
        <w:tblLook w:val="0000" w:firstRow="0" w:lastRow="0" w:firstColumn="0" w:lastColumn="0" w:noHBand="0" w:noVBand="0"/>
      </w:tblPr>
      <w:tblGrid>
        <w:gridCol w:w="871"/>
        <w:gridCol w:w="1056"/>
        <w:gridCol w:w="6005"/>
      </w:tblGrid>
      <w:tr w:rsidR="00F5522C" w14:paraId="41F636FF" w14:textId="77777777" w:rsidTr="00CA62CE">
        <w:tc>
          <w:tcPr>
            <w:tcW w:w="900" w:type="dxa"/>
            <w:vAlign w:val="center"/>
          </w:tcPr>
          <w:p w14:paraId="171B3CA5"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Default="00F5522C" w:rsidP="005952E4">
            <w:pPr>
              <w:pStyle w:val="aa"/>
              <w:ind w:right="20"/>
              <w:jc w:val="both"/>
              <w:rPr>
                <w:b/>
                <w:bCs/>
              </w:rPr>
            </w:pPr>
            <w:r>
              <w:rPr>
                <w:b/>
                <w:bCs/>
              </w:rPr>
              <w:t>Notice</w:t>
            </w:r>
          </w:p>
        </w:tc>
        <w:tc>
          <w:tcPr>
            <w:tcW w:w="6800" w:type="dxa"/>
            <w:vAlign w:val="center"/>
          </w:tcPr>
          <w:p w14:paraId="098EAFAD" w14:textId="77777777" w:rsidR="00F5522C" w:rsidRPr="000124B1" w:rsidRDefault="00F5522C" w:rsidP="005952E4">
            <w:pPr>
              <w:pStyle w:val="aa"/>
              <w:ind w:right="20"/>
              <w:jc w:val="both"/>
            </w:pPr>
            <w:r w:rsidRPr="002F5F3A">
              <w:t>Router port means a port with no switchport.</w:t>
            </w:r>
          </w:p>
        </w:tc>
      </w:tr>
    </w:tbl>
    <w:p w14:paraId="1DA8A27D" w14:textId="77777777" w:rsidR="00F5522C" w:rsidRDefault="00F5522C" w:rsidP="005952E4">
      <w:pPr>
        <w:ind w:right="20"/>
      </w:pPr>
    </w:p>
    <w:tbl>
      <w:tblPr>
        <w:tblStyle w:val="NOTICE"/>
        <w:tblW w:w="0" w:type="auto"/>
        <w:tblLook w:val="0000" w:firstRow="0" w:lastRow="0" w:firstColumn="0" w:lastColumn="0" w:noHBand="0" w:noVBand="0"/>
      </w:tblPr>
      <w:tblGrid>
        <w:gridCol w:w="871"/>
        <w:gridCol w:w="1057"/>
        <w:gridCol w:w="6004"/>
      </w:tblGrid>
      <w:tr w:rsidR="00F5522C" w14:paraId="0CF73B43" w14:textId="77777777" w:rsidTr="0068526C">
        <w:tc>
          <w:tcPr>
            <w:tcW w:w="900" w:type="dxa"/>
            <w:vAlign w:val="center"/>
          </w:tcPr>
          <w:p w14:paraId="696E64AF"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Default="00F5522C" w:rsidP="005952E4">
            <w:pPr>
              <w:pStyle w:val="aa"/>
              <w:ind w:right="20"/>
              <w:jc w:val="both"/>
              <w:rPr>
                <w:b/>
                <w:bCs/>
              </w:rPr>
            </w:pPr>
            <w:r>
              <w:rPr>
                <w:b/>
                <w:bCs/>
              </w:rPr>
              <w:t>Notice</w:t>
            </w:r>
          </w:p>
        </w:tc>
        <w:tc>
          <w:tcPr>
            <w:tcW w:w="6800" w:type="dxa"/>
            <w:vAlign w:val="center"/>
          </w:tcPr>
          <w:p w14:paraId="29A3D38B" w14:textId="77777777" w:rsidR="00F5522C" w:rsidRPr="000124B1" w:rsidRDefault="00F5522C" w:rsidP="005952E4">
            <w:pPr>
              <w:pStyle w:val="aa"/>
              <w:ind w:right="20"/>
              <w:jc w:val="both"/>
            </w:pPr>
            <w:r w:rsidRPr="002F5F3A">
              <w:t>Service-policy can set up to 16000 rules in the input direction, 4000 rules in the output direction summed with ACLs.</w:t>
            </w:r>
          </w:p>
        </w:tc>
      </w:tr>
    </w:tbl>
    <w:p w14:paraId="03A942EC" w14:textId="77777777" w:rsidR="00F5522C" w:rsidRPr="006C68DB" w:rsidRDefault="00F5522C" w:rsidP="005952E4">
      <w:pPr>
        <w:ind w:right="20"/>
      </w:pPr>
    </w:p>
    <w:tbl>
      <w:tblPr>
        <w:tblStyle w:val="NOTICE"/>
        <w:tblW w:w="0" w:type="auto"/>
        <w:tblLook w:val="0000" w:firstRow="0" w:lastRow="0" w:firstColumn="0" w:lastColumn="0" w:noHBand="0" w:noVBand="0"/>
      </w:tblPr>
      <w:tblGrid>
        <w:gridCol w:w="868"/>
        <w:gridCol w:w="1054"/>
        <w:gridCol w:w="6010"/>
      </w:tblGrid>
      <w:tr w:rsidR="00F5522C" w14:paraId="6C722A2E" w14:textId="77777777" w:rsidTr="0068526C">
        <w:tc>
          <w:tcPr>
            <w:tcW w:w="900" w:type="dxa"/>
            <w:vAlign w:val="center"/>
          </w:tcPr>
          <w:p w14:paraId="0F791973"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Default="00F5522C" w:rsidP="005952E4">
            <w:pPr>
              <w:pStyle w:val="aa"/>
              <w:ind w:right="20"/>
              <w:jc w:val="both"/>
              <w:rPr>
                <w:b/>
                <w:bCs/>
              </w:rPr>
            </w:pPr>
            <w:r>
              <w:rPr>
                <w:b/>
                <w:bCs/>
              </w:rPr>
              <w:t>Notice</w:t>
            </w:r>
          </w:p>
        </w:tc>
        <w:tc>
          <w:tcPr>
            <w:tcW w:w="6800" w:type="dxa"/>
            <w:vAlign w:val="center"/>
          </w:tcPr>
          <w:p w14:paraId="1CB1CF80" w14:textId="77777777" w:rsidR="00F5522C" w:rsidRPr="000124B1" w:rsidRDefault="00F5522C" w:rsidP="005952E4">
            <w:pPr>
              <w:pStyle w:val="aa"/>
              <w:ind w:right="20"/>
              <w:jc w:val="both"/>
            </w:pPr>
            <w:r w:rsidRPr="002F5F3A">
              <w:t>In the input direction, you can set service and ACL simultaneously. For the output direction, you can set only either one at a time.</w:t>
            </w:r>
          </w:p>
        </w:tc>
      </w:tr>
    </w:tbl>
    <w:p w14:paraId="72C907E4" w14:textId="77777777" w:rsidR="00F5522C" w:rsidRPr="006C68DB" w:rsidRDefault="00F5522C" w:rsidP="005952E4">
      <w:pPr>
        <w:ind w:right="20"/>
      </w:pPr>
    </w:p>
    <w:p w14:paraId="2540A64C" w14:textId="77777777" w:rsidR="00F5522C" w:rsidRDefault="00F5522C" w:rsidP="0021019A">
      <w:pPr>
        <w:pStyle w:val="2"/>
        <w:ind w:right="20"/>
      </w:pPr>
      <w:bookmarkStart w:id="4177" w:name="_Toc277777867"/>
      <w:bookmarkStart w:id="4178" w:name="_Toc361679414"/>
      <w:bookmarkStart w:id="4179" w:name="_Toc445131122"/>
      <w:r w:rsidRPr="00DC7270">
        <w:rPr>
          <w:rFonts w:hint="eastAsia"/>
        </w:rPr>
        <w:lastRenderedPageBreak/>
        <w:t>Service</w:t>
      </w:r>
      <w:r>
        <w:rPr>
          <w:rFonts w:hint="eastAsia"/>
        </w:rPr>
        <w:t xml:space="preserve">-policy </w:t>
      </w:r>
      <w:bookmarkEnd w:id="4177"/>
      <w:bookmarkEnd w:id="4178"/>
      <w:r w:rsidRPr="002F5F3A">
        <w:t>Configuration</w:t>
      </w:r>
      <w:bookmarkEnd w:id="4179"/>
    </w:p>
    <w:p w14:paraId="3C387DD0" w14:textId="77777777" w:rsidR="00F5522C" w:rsidRDefault="00F5522C" w:rsidP="003F797B">
      <w:pPr>
        <w:pStyle w:val="a3"/>
        <w:ind w:left="0" w:right="20"/>
      </w:pPr>
      <w:r w:rsidRPr="002F5F3A">
        <w:t xml:space="preserve">For configurations of complicated QOS you can set various forms of rules and actions using class-map and policy-map. </w:t>
      </w:r>
    </w:p>
    <w:p w14:paraId="5E3F63FC" w14:textId="77777777" w:rsidR="00F5522C" w:rsidRDefault="00F5522C" w:rsidP="003F797B">
      <w:pPr>
        <w:pStyle w:val="a3"/>
        <w:ind w:left="0" w:right="20"/>
      </w:pPr>
      <w:r w:rsidRPr="002F5F3A">
        <w:t>Class-map sorts packets using one of the choices from ACL, ehtertype, cos, VLAN, protocol, dscp, ip-preedence(TOS), l4 port, tcp flag, and mlps flag, etc.</w:t>
      </w:r>
    </w:p>
    <w:p w14:paraId="40EBA911" w14:textId="77777777" w:rsidR="00F5522C" w:rsidRPr="004A56AC" w:rsidRDefault="003F797B" w:rsidP="003F797B">
      <w:pPr>
        <w:pStyle w:val="a3"/>
        <w:ind w:left="0" w:right="20"/>
      </w:pPr>
      <w:r>
        <w:t>T</w:t>
      </w:r>
      <w:r w:rsidR="00F5522C" w:rsidRPr="002F5F3A">
        <w:t xml:space="preserve">raffic that is sorted as a class-map carries out the basic </w:t>
      </w:r>
      <w:r>
        <w:t>actions</w:t>
      </w:r>
      <w:r w:rsidR="00F5522C" w:rsidRPr="002F5F3A">
        <w:t xml:space="preserve"> </w:t>
      </w:r>
      <w:r>
        <w:t>like</w:t>
      </w:r>
      <w:r w:rsidR="00F5522C" w:rsidRPr="002F5F3A">
        <w:t xml:space="preserve"> permit / drop, </w:t>
      </w:r>
      <w:r>
        <w:t>as well</w:t>
      </w:r>
      <w:r w:rsidR="00F5522C" w:rsidRPr="002F5F3A">
        <w:t xml:space="preserve"> 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14:paraId="2BC1C7F2" w14:textId="77777777" w:rsidR="00F5522C" w:rsidRDefault="00F5522C" w:rsidP="003F797B">
      <w:pPr>
        <w:pStyle w:val="3"/>
        <w:ind w:left="0" w:right="20"/>
      </w:pPr>
      <w:bookmarkStart w:id="4180" w:name="_Toc277777848"/>
      <w:bookmarkStart w:id="4181" w:name="_Toc363228752"/>
      <w:bookmarkStart w:id="4182" w:name="_Toc445131123"/>
      <w:r w:rsidRPr="00DC7270">
        <w:rPr>
          <w:rFonts w:hint="eastAsia"/>
        </w:rPr>
        <w:t>Class</w:t>
      </w:r>
      <w:r>
        <w:rPr>
          <w:rFonts w:hint="eastAsia"/>
        </w:rPr>
        <w:t>-map</w:t>
      </w:r>
      <w:bookmarkEnd w:id="4180"/>
      <w:bookmarkEnd w:id="4181"/>
      <w:bookmarkEnd w:id="4182"/>
    </w:p>
    <w:p w14:paraId="44204F6D" w14:textId="77777777" w:rsidR="00F5522C" w:rsidRPr="002F5F3A" w:rsidRDefault="00F5522C" w:rsidP="003F797B">
      <w:pPr>
        <w:pStyle w:val="a3"/>
        <w:ind w:left="0" w:right="20"/>
      </w:pPr>
      <w:r w:rsidRPr="002F5F3A">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2F5F3A" w:rsidRDefault="00F5522C" w:rsidP="003F797B">
      <w:pPr>
        <w:pStyle w:val="a3"/>
        <w:ind w:left="0" w:right="20"/>
      </w:pPr>
      <w:r w:rsidRPr="002F5F3A">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2F5F3A" w:rsidRDefault="00F5522C" w:rsidP="003F797B">
      <w:pPr>
        <w:pStyle w:val="a3"/>
        <w:ind w:left="0" w:right="20"/>
      </w:pPr>
      <w:r w:rsidRPr="002F5F3A">
        <w:t>In addition, IPv4 ACL should be set in class-map and IPv6 ACL should be set in class-map ipv6..</w:t>
      </w:r>
    </w:p>
    <w:p w14:paraId="04F72AD7" w14:textId="77777777" w:rsidR="00F5522C" w:rsidRPr="002F5F3A" w:rsidRDefault="00F5522C" w:rsidP="003F797B">
      <w:pPr>
        <w:pStyle w:val="a3"/>
        <w:ind w:left="0" w:right="20"/>
      </w:pPr>
      <w:r w:rsidRPr="002F5F3A">
        <w:t>Sorting options including ACL basically run AND operation. For example if both ACL and DSCP are enabled, only packets that satisfy the two conditions will be sorted.</w:t>
      </w:r>
    </w:p>
    <w:p w14:paraId="1933208C" w14:textId="77777777" w:rsidR="00F5522C" w:rsidRDefault="006A4BB0" w:rsidP="003F797B">
      <w:pPr>
        <w:pStyle w:val="afffff3"/>
        <w:ind w:left="0" w:right="20"/>
      </w:pPr>
      <w:bookmarkStart w:id="4183" w:name="_Toc277777868"/>
      <w:bookmarkStart w:id="4184" w:name="_Toc361679415"/>
      <w:bookmarkStart w:id="4185" w:name="_Toc391575393"/>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251</w:t>
      </w:r>
      <w:r w:rsidR="005832B8">
        <w:fldChar w:fldCharType="end"/>
      </w:r>
      <w:r w:rsidR="00F5522C">
        <w:t xml:space="preserve"> </w:t>
      </w:r>
      <w:r w:rsidR="00F5522C">
        <w:rPr>
          <w:rFonts w:hint="eastAsia"/>
        </w:rPr>
        <w:t xml:space="preserve">Class-map </w:t>
      </w:r>
      <w:bookmarkEnd w:id="4183"/>
      <w:bookmarkEnd w:id="4184"/>
      <w:r w:rsidR="00F5522C" w:rsidRPr="002F5F3A">
        <w:t>Configuration Command</w:t>
      </w:r>
      <w:bookmarkEnd w:id="418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0"/>
        <w:gridCol w:w="3387"/>
        <w:gridCol w:w="875"/>
      </w:tblGrid>
      <w:tr w:rsidR="004E0388" w:rsidRPr="001A412F" w14:paraId="3E411623" w14:textId="77777777" w:rsidTr="004E0388">
        <w:tc>
          <w:tcPr>
            <w:tcW w:w="3861" w:type="dxa"/>
            <w:shd w:val="clear" w:color="auto" w:fill="E6E6E6"/>
            <w:vAlign w:val="center"/>
          </w:tcPr>
          <w:p w14:paraId="5974554D" w14:textId="77777777" w:rsidR="004E0388" w:rsidRPr="001A412F" w:rsidRDefault="004E0388" w:rsidP="004E6EBF">
            <w:pPr>
              <w:spacing w:line="240" w:lineRule="auto"/>
              <w:ind w:right="20"/>
              <w:rPr>
                <w:rFonts w:eastAsia="굴림"/>
                <w:b/>
                <w:bCs/>
              </w:rPr>
            </w:pPr>
            <w:r w:rsidRPr="001A412F">
              <w:rPr>
                <w:rFonts w:eastAsia="굴림"/>
                <w:b/>
                <w:bCs/>
              </w:rPr>
              <w:t xml:space="preserve">Command </w:t>
            </w:r>
          </w:p>
        </w:tc>
        <w:tc>
          <w:tcPr>
            <w:tcW w:w="3576" w:type="dxa"/>
            <w:shd w:val="clear" w:color="auto" w:fill="E6E6E6"/>
            <w:vAlign w:val="center"/>
          </w:tcPr>
          <w:p w14:paraId="5EF95EE3" w14:textId="77777777" w:rsidR="004E0388" w:rsidRPr="001A412F" w:rsidRDefault="004E0388" w:rsidP="004E6EBF">
            <w:pPr>
              <w:pStyle w:val="ac"/>
            </w:pPr>
            <w:r w:rsidRPr="001A412F">
              <w:t xml:space="preserve">Description </w:t>
            </w:r>
          </w:p>
        </w:tc>
        <w:tc>
          <w:tcPr>
            <w:tcW w:w="885" w:type="dxa"/>
            <w:shd w:val="clear" w:color="auto" w:fill="E6E6E6"/>
            <w:vAlign w:val="center"/>
          </w:tcPr>
          <w:p w14:paraId="1FBA043B" w14:textId="77777777" w:rsidR="004E0388" w:rsidRPr="001A412F" w:rsidRDefault="004E0388" w:rsidP="004E6EBF">
            <w:pPr>
              <w:pStyle w:val="ac"/>
            </w:pPr>
            <w:r w:rsidRPr="001A412F">
              <w:t>Mode</w:t>
            </w:r>
          </w:p>
        </w:tc>
      </w:tr>
      <w:tr w:rsidR="004E0388" w:rsidRPr="001A412F" w14:paraId="4A58F675" w14:textId="77777777" w:rsidTr="004E0388">
        <w:tc>
          <w:tcPr>
            <w:tcW w:w="3861" w:type="dxa"/>
            <w:shd w:val="clear" w:color="auto" w:fill="auto"/>
            <w:vAlign w:val="center"/>
          </w:tcPr>
          <w:p w14:paraId="61FB1A39" w14:textId="77777777" w:rsidR="004E0388" w:rsidRPr="001A412F" w:rsidRDefault="004E0388" w:rsidP="004E6EBF">
            <w:pPr>
              <w:spacing w:line="240" w:lineRule="auto"/>
              <w:ind w:right="20"/>
              <w:rPr>
                <w:rFonts w:eastAsia="굴림"/>
              </w:rPr>
            </w:pPr>
            <w:r w:rsidRPr="001A412F">
              <w:rPr>
                <w:rFonts w:eastAsia="굴림"/>
                <w:b/>
                <w:bCs/>
              </w:rPr>
              <w:t>class-map WORD</w:t>
            </w:r>
          </w:p>
        </w:tc>
        <w:tc>
          <w:tcPr>
            <w:tcW w:w="3576" w:type="dxa"/>
            <w:shd w:val="clear" w:color="auto" w:fill="auto"/>
            <w:vAlign w:val="center"/>
          </w:tcPr>
          <w:p w14:paraId="7929F0EB"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14:paraId="590C5D02"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4FC0A106" w14:textId="77777777" w:rsidTr="004E0388">
        <w:tc>
          <w:tcPr>
            <w:tcW w:w="3861" w:type="dxa"/>
            <w:shd w:val="clear" w:color="auto" w:fill="auto"/>
            <w:vAlign w:val="center"/>
          </w:tcPr>
          <w:p w14:paraId="51F3D373" w14:textId="77777777" w:rsidR="004E0388" w:rsidRPr="001A412F" w:rsidRDefault="004E0388" w:rsidP="004E6EBF">
            <w:pPr>
              <w:spacing w:line="240" w:lineRule="auto"/>
              <w:ind w:right="20"/>
              <w:rPr>
                <w:rFonts w:eastAsia="굴림"/>
              </w:rPr>
            </w:pPr>
            <w:r w:rsidRPr="001A412F">
              <w:rPr>
                <w:rFonts w:eastAsia="굴림"/>
                <w:b/>
                <w:bCs/>
              </w:rPr>
              <w:t>class-map match-all WORD</w:t>
            </w:r>
          </w:p>
        </w:tc>
        <w:tc>
          <w:tcPr>
            <w:tcW w:w="3576" w:type="dxa"/>
            <w:shd w:val="clear" w:color="auto" w:fill="auto"/>
            <w:vAlign w:val="center"/>
          </w:tcPr>
          <w:p w14:paraId="1203C0AA"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14:paraId="35030416"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53E75C04" w14:textId="77777777" w:rsidTr="004E0388">
        <w:tc>
          <w:tcPr>
            <w:tcW w:w="3861" w:type="dxa"/>
            <w:shd w:val="clear" w:color="auto" w:fill="auto"/>
            <w:vAlign w:val="center"/>
          </w:tcPr>
          <w:p w14:paraId="2BEE45A3" w14:textId="77777777" w:rsidR="004E0388" w:rsidRPr="001A412F" w:rsidRDefault="004E0388" w:rsidP="004E6EBF">
            <w:pPr>
              <w:spacing w:line="240" w:lineRule="auto"/>
              <w:ind w:right="20"/>
              <w:rPr>
                <w:rFonts w:eastAsia="굴림"/>
              </w:rPr>
            </w:pPr>
            <w:r w:rsidRPr="001A412F">
              <w:rPr>
                <w:rFonts w:eastAsia="굴림"/>
                <w:b/>
                <w:bCs/>
              </w:rPr>
              <w:t>class-map match-any WORD</w:t>
            </w:r>
          </w:p>
        </w:tc>
        <w:tc>
          <w:tcPr>
            <w:tcW w:w="3576" w:type="dxa"/>
            <w:shd w:val="clear" w:color="auto" w:fill="auto"/>
            <w:vAlign w:val="center"/>
          </w:tcPr>
          <w:p w14:paraId="6EF24B9D"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OR operation and moves to the node</w:t>
            </w:r>
            <w:r w:rsidRPr="001A412F">
              <w:rPr>
                <w:rFonts w:eastAsia="굴림"/>
              </w:rPr>
              <w:t>.</w:t>
            </w:r>
            <w:r w:rsidRPr="001A412F">
              <w:rPr>
                <w:rFonts w:eastAsia="굴림" w:hint="eastAsia"/>
              </w:rPr>
              <w:t xml:space="preserve"> </w:t>
            </w:r>
          </w:p>
        </w:tc>
        <w:tc>
          <w:tcPr>
            <w:tcW w:w="885" w:type="dxa"/>
            <w:shd w:val="clear" w:color="auto" w:fill="auto"/>
            <w:vAlign w:val="center"/>
          </w:tcPr>
          <w:p w14:paraId="604BB839"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00DD47D9" w14:textId="77777777" w:rsidTr="004E0388">
        <w:tc>
          <w:tcPr>
            <w:tcW w:w="3861" w:type="dxa"/>
            <w:shd w:val="clear" w:color="auto" w:fill="auto"/>
            <w:vAlign w:val="center"/>
          </w:tcPr>
          <w:p w14:paraId="6DC1E236" w14:textId="77777777" w:rsidR="004E0388" w:rsidRPr="001A412F" w:rsidRDefault="004E0388" w:rsidP="004E6EBF">
            <w:pPr>
              <w:spacing w:line="240" w:lineRule="auto"/>
              <w:ind w:right="20"/>
              <w:rPr>
                <w:rFonts w:eastAsia="굴림"/>
              </w:rPr>
            </w:pPr>
            <w:r w:rsidRPr="001A412F">
              <w:rPr>
                <w:rFonts w:eastAsia="굴림"/>
                <w:b/>
                <w:bCs/>
              </w:rPr>
              <w:t>no class-map WORD</w:t>
            </w:r>
          </w:p>
        </w:tc>
        <w:tc>
          <w:tcPr>
            <w:tcW w:w="3576" w:type="dxa"/>
            <w:shd w:val="clear" w:color="auto" w:fill="auto"/>
            <w:vAlign w:val="center"/>
          </w:tcPr>
          <w:p w14:paraId="42102CE0" w14:textId="77777777" w:rsidR="004E0388" w:rsidRPr="001A412F" w:rsidRDefault="004E0388" w:rsidP="004E6EBF">
            <w:pPr>
              <w:spacing w:line="240" w:lineRule="auto"/>
              <w:ind w:right="20"/>
              <w:rPr>
                <w:rFonts w:eastAsia="굴림"/>
              </w:rPr>
            </w:pPr>
            <w:r w:rsidRPr="001A412F">
              <w:rPr>
                <w:rFonts w:eastAsia="굴림"/>
              </w:rPr>
              <w:t xml:space="preserve">Deletes </w:t>
            </w:r>
            <w:r w:rsidRPr="001A412F">
              <w:rPr>
                <w:rFonts w:eastAsia="굴림" w:hint="eastAsia"/>
              </w:rPr>
              <w:t xml:space="preserve">the </w:t>
            </w:r>
            <w:r w:rsidRPr="001A412F">
              <w:rPr>
                <w:rFonts w:eastAsia="굴림"/>
              </w:rPr>
              <w:t>Class-map</w:t>
            </w:r>
            <w:r w:rsidRPr="001A412F">
              <w:rPr>
                <w:rFonts w:eastAsia="굴림" w:hint="eastAsia"/>
              </w:rPr>
              <w:t>.</w:t>
            </w:r>
            <w:r w:rsidRPr="001A412F">
              <w:rPr>
                <w:rFonts w:eastAsia="굴림"/>
              </w:rPr>
              <w:t xml:space="preserve"> </w:t>
            </w:r>
          </w:p>
        </w:tc>
        <w:tc>
          <w:tcPr>
            <w:tcW w:w="885" w:type="dxa"/>
            <w:shd w:val="clear" w:color="auto" w:fill="auto"/>
            <w:vAlign w:val="center"/>
          </w:tcPr>
          <w:p w14:paraId="01965F93"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2AD0B453" w14:textId="77777777" w:rsidTr="004E0388">
        <w:tc>
          <w:tcPr>
            <w:tcW w:w="3861" w:type="dxa"/>
            <w:shd w:val="clear" w:color="auto" w:fill="auto"/>
            <w:vAlign w:val="center"/>
          </w:tcPr>
          <w:p w14:paraId="441A0136" w14:textId="77777777" w:rsidR="004E0388" w:rsidRPr="001A412F" w:rsidRDefault="004E0388" w:rsidP="004E6EBF">
            <w:pPr>
              <w:spacing w:line="240" w:lineRule="auto"/>
              <w:ind w:right="20"/>
              <w:rPr>
                <w:rFonts w:eastAsia="굴림"/>
                <w:b/>
                <w:bCs/>
              </w:rPr>
            </w:pPr>
            <w:r w:rsidRPr="001A412F">
              <w:rPr>
                <w:rFonts w:eastAsia="굴림"/>
                <w:b/>
                <w:bCs/>
              </w:rPr>
              <w:t>match access-group NAME</w:t>
            </w:r>
          </w:p>
        </w:tc>
        <w:tc>
          <w:tcPr>
            <w:tcW w:w="3576" w:type="dxa"/>
            <w:shd w:val="clear" w:color="auto" w:fill="auto"/>
            <w:vAlign w:val="center"/>
          </w:tcPr>
          <w:p w14:paraId="34AD4E7E"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ACL.</w:t>
            </w:r>
          </w:p>
        </w:tc>
        <w:tc>
          <w:tcPr>
            <w:tcW w:w="885" w:type="dxa"/>
            <w:shd w:val="clear" w:color="auto" w:fill="auto"/>
            <w:vAlign w:val="center"/>
          </w:tcPr>
          <w:p w14:paraId="77A90924"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31AF5721" w14:textId="77777777" w:rsidTr="004E0388">
        <w:tc>
          <w:tcPr>
            <w:tcW w:w="3861" w:type="dxa"/>
            <w:shd w:val="clear" w:color="auto" w:fill="auto"/>
            <w:vAlign w:val="center"/>
          </w:tcPr>
          <w:p w14:paraId="23A28C93" w14:textId="77777777" w:rsidR="004E0388" w:rsidRPr="001A412F" w:rsidRDefault="004E0388" w:rsidP="004E6EBF">
            <w:pPr>
              <w:spacing w:line="240" w:lineRule="auto"/>
              <w:ind w:right="20"/>
              <w:rPr>
                <w:rFonts w:eastAsia="굴림"/>
                <w:b/>
                <w:bCs/>
              </w:rPr>
            </w:pPr>
            <w:r w:rsidRPr="001A412F">
              <w:rPr>
                <w:rFonts w:eastAsia="굴림"/>
                <w:b/>
                <w:bCs/>
              </w:rPr>
              <w:t>match cos &lt;0-7&gt;</w:t>
            </w:r>
          </w:p>
        </w:tc>
        <w:tc>
          <w:tcPr>
            <w:tcW w:w="3576" w:type="dxa"/>
            <w:shd w:val="clear" w:color="auto" w:fill="auto"/>
            <w:vAlign w:val="center"/>
          </w:tcPr>
          <w:p w14:paraId="2DF7B4A0"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COS</w:t>
            </w:r>
            <w:r w:rsidRPr="001A412F">
              <w:rPr>
                <w:rFonts w:eastAsia="굴림"/>
              </w:rPr>
              <w:t>.</w:t>
            </w:r>
          </w:p>
        </w:tc>
        <w:tc>
          <w:tcPr>
            <w:tcW w:w="885" w:type="dxa"/>
            <w:shd w:val="clear" w:color="auto" w:fill="auto"/>
            <w:vAlign w:val="center"/>
          </w:tcPr>
          <w:p w14:paraId="12D93412"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61AA919C" w14:textId="77777777" w:rsidTr="004E0388">
        <w:tc>
          <w:tcPr>
            <w:tcW w:w="3861" w:type="dxa"/>
            <w:shd w:val="clear" w:color="auto" w:fill="auto"/>
            <w:vAlign w:val="center"/>
          </w:tcPr>
          <w:p w14:paraId="2EAE567F" w14:textId="77777777" w:rsidR="004E0388" w:rsidRPr="001A412F" w:rsidRDefault="004E0388" w:rsidP="004E6EBF">
            <w:pPr>
              <w:spacing w:line="240" w:lineRule="auto"/>
              <w:ind w:right="20"/>
              <w:rPr>
                <w:rFonts w:eastAsia="굴림"/>
                <w:b/>
                <w:bCs/>
              </w:rPr>
            </w:pPr>
            <w:r w:rsidRPr="001A412F">
              <w:rPr>
                <w:rFonts w:eastAsia="굴림"/>
                <w:b/>
                <w:bCs/>
              </w:rPr>
              <w:t>match ethertype WORD</w:t>
            </w:r>
          </w:p>
        </w:tc>
        <w:tc>
          <w:tcPr>
            <w:tcW w:w="3576" w:type="dxa"/>
            <w:shd w:val="clear" w:color="auto" w:fill="auto"/>
            <w:vAlign w:val="center"/>
          </w:tcPr>
          <w:p w14:paraId="713900E1"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Ethertype</w:t>
            </w:r>
            <w:r w:rsidRPr="001A412F">
              <w:rPr>
                <w:rFonts w:eastAsia="굴림"/>
              </w:rPr>
              <w:t>.</w:t>
            </w:r>
          </w:p>
        </w:tc>
        <w:tc>
          <w:tcPr>
            <w:tcW w:w="885" w:type="dxa"/>
            <w:shd w:val="clear" w:color="auto" w:fill="auto"/>
            <w:vAlign w:val="center"/>
          </w:tcPr>
          <w:p w14:paraId="32E3A12A"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79419EED" w14:textId="77777777" w:rsidTr="004E0388">
        <w:tc>
          <w:tcPr>
            <w:tcW w:w="3861" w:type="dxa"/>
            <w:shd w:val="clear" w:color="auto" w:fill="auto"/>
            <w:vAlign w:val="center"/>
          </w:tcPr>
          <w:p w14:paraId="67A10734" w14:textId="77777777" w:rsidR="004E0388" w:rsidRPr="001A412F" w:rsidRDefault="004E0388" w:rsidP="004E6EBF">
            <w:pPr>
              <w:spacing w:line="240" w:lineRule="auto"/>
              <w:ind w:right="20"/>
              <w:rPr>
                <w:rFonts w:eastAsia="굴림"/>
                <w:b/>
                <w:bCs/>
              </w:rPr>
            </w:pPr>
            <w:r w:rsidRPr="001A412F">
              <w:rPr>
                <w:rFonts w:eastAsia="굴림"/>
                <w:b/>
                <w:bCs/>
              </w:rPr>
              <w:t>match ip-dscp &lt;0-63&gt;</w:t>
            </w:r>
          </w:p>
        </w:tc>
        <w:tc>
          <w:tcPr>
            <w:tcW w:w="3576" w:type="dxa"/>
            <w:shd w:val="clear" w:color="auto" w:fill="auto"/>
            <w:vAlign w:val="center"/>
          </w:tcPr>
          <w:p w14:paraId="279E478F"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DSCP</w:t>
            </w:r>
            <w:r w:rsidRPr="001A412F">
              <w:rPr>
                <w:rFonts w:eastAsia="굴림"/>
              </w:rPr>
              <w:t>.</w:t>
            </w:r>
          </w:p>
        </w:tc>
        <w:tc>
          <w:tcPr>
            <w:tcW w:w="885" w:type="dxa"/>
            <w:shd w:val="clear" w:color="auto" w:fill="auto"/>
            <w:vAlign w:val="center"/>
          </w:tcPr>
          <w:p w14:paraId="7E2C017A"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368E0CB8" w14:textId="77777777" w:rsidTr="004E0388">
        <w:tc>
          <w:tcPr>
            <w:tcW w:w="3861" w:type="dxa"/>
            <w:shd w:val="clear" w:color="auto" w:fill="auto"/>
            <w:vAlign w:val="center"/>
          </w:tcPr>
          <w:p w14:paraId="657AE2CE" w14:textId="77777777" w:rsidR="004E0388" w:rsidRPr="001A412F" w:rsidRDefault="004E0388" w:rsidP="004E6EBF">
            <w:pPr>
              <w:spacing w:line="240" w:lineRule="auto"/>
              <w:ind w:right="20"/>
              <w:rPr>
                <w:rFonts w:eastAsia="굴림"/>
                <w:b/>
                <w:bCs/>
              </w:rPr>
            </w:pPr>
            <w:r w:rsidRPr="001A412F">
              <w:rPr>
                <w:rFonts w:eastAsia="굴림"/>
                <w:b/>
                <w:bCs/>
              </w:rPr>
              <w:t>match ip-precedence &lt;0-7&gt;</w:t>
            </w:r>
          </w:p>
        </w:tc>
        <w:tc>
          <w:tcPr>
            <w:tcW w:w="3576" w:type="dxa"/>
            <w:shd w:val="clear" w:color="auto" w:fill="auto"/>
            <w:vAlign w:val="center"/>
          </w:tcPr>
          <w:p w14:paraId="365BEAA7"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IP-Precedence</w:t>
            </w:r>
            <w:r w:rsidRPr="001A412F">
              <w:rPr>
                <w:rFonts w:eastAsia="굴림"/>
              </w:rPr>
              <w:t>.</w:t>
            </w:r>
          </w:p>
        </w:tc>
        <w:tc>
          <w:tcPr>
            <w:tcW w:w="885" w:type="dxa"/>
            <w:shd w:val="clear" w:color="auto" w:fill="auto"/>
            <w:vAlign w:val="center"/>
          </w:tcPr>
          <w:p w14:paraId="7F45DF22"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4314C3C6" w14:textId="77777777" w:rsidTr="004E0388">
        <w:tc>
          <w:tcPr>
            <w:tcW w:w="3861" w:type="dxa"/>
            <w:shd w:val="clear" w:color="auto" w:fill="auto"/>
            <w:vAlign w:val="center"/>
          </w:tcPr>
          <w:p w14:paraId="028AC1F1" w14:textId="77777777" w:rsidR="004E0388" w:rsidRPr="001A412F" w:rsidRDefault="004E0388" w:rsidP="004E6EBF">
            <w:pPr>
              <w:spacing w:line="240" w:lineRule="auto"/>
              <w:ind w:right="20"/>
              <w:jc w:val="left"/>
              <w:rPr>
                <w:rFonts w:eastAsia="굴림"/>
                <w:b/>
                <w:bCs/>
              </w:rPr>
            </w:pPr>
            <w:r w:rsidRPr="001A412F">
              <w:rPr>
                <w:rFonts w:eastAsia="굴림"/>
                <w:b/>
                <w:bCs/>
              </w:rPr>
              <w:t>match layer4 {source-port|destination-port} &lt;1-65536&gt;</w:t>
            </w:r>
          </w:p>
        </w:tc>
        <w:tc>
          <w:tcPr>
            <w:tcW w:w="3576" w:type="dxa"/>
            <w:shd w:val="clear" w:color="auto" w:fill="auto"/>
            <w:vAlign w:val="center"/>
          </w:tcPr>
          <w:p w14:paraId="203EFEE3"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L4 port</w:t>
            </w:r>
            <w:r w:rsidRPr="001A412F">
              <w:rPr>
                <w:rFonts w:eastAsia="굴림"/>
              </w:rPr>
              <w:t>.</w:t>
            </w:r>
          </w:p>
        </w:tc>
        <w:tc>
          <w:tcPr>
            <w:tcW w:w="885" w:type="dxa"/>
            <w:shd w:val="clear" w:color="auto" w:fill="auto"/>
            <w:vAlign w:val="center"/>
          </w:tcPr>
          <w:p w14:paraId="2BC5171F"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51201FF7" w14:textId="77777777" w:rsidTr="004E0388">
        <w:tc>
          <w:tcPr>
            <w:tcW w:w="3861" w:type="dxa"/>
            <w:shd w:val="clear" w:color="auto" w:fill="auto"/>
            <w:vAlign w:val="center"/>
          </w:tcPr>
          <w:p w14:paraId="0EA74FA9" w14:textId="77777777" w:rsidR="004E0388" w:rsidRPr="001A412F" w:rsidRDefault="004E0388" w:rsidP="004E6EBF">
            <w:pPr>
              <w:spacing w:line="240" w:lineRule="auto"/>
              <w:ind w:right="20"/>
              <w:rPr>
                <w:rFonts w:eastAsia="굴림"/>
                <w:b/>
                <w:bCs/>
              </w:rPr>
            </w:pPr>
            <w:r w:rsidRPr="001A412F">
              <w:rPr>
                <w:rFonts w:eastAsia="굴림"/>
                <w:b/>
                <w:bCs/>
              </w:rPr>
              <w:t>match mpls exp-bit topmost &lt;0-7&gt;</w:t>
            </w:r>
          </w:p>
        </w:tc>
        <w:tc>
          <w:tcPr>
            <w:tcW w:w="3576" w:type="dxa"/>
            <w:shd w:val="clear" w:color="auto" w:fill="auto"/>
            <w:vAlign w:val="center"/>
          </w:tcPr>
          <w:p w14:paraId="43A7B9DF"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 xml:space="preserve">ets the classification criteria using </w:t>
            </w:r>
            <w:r w:rsidRPr="001A412F">
              <w:rPr>
                <w:rFonts w:eastAsia="굴림" w:hint="eastAsia"/>
              </w:rPr>
              <w:lastRenderedPageBreak/>
              <w:t>MPLS flag</w:t>
            </w:r>
            <w:r w:rsidRPr="001A412F">
              <w:rPr>
                <w:rFonts w:eastAsia="굴림"/>
              </w:rPr>
              <w:t>.</w:t>
            </w:r>
          </w:p>
        </w:tc>
        <w:tc>
          <w:tcPr>
            <w:tcW w:w="885" w:type="dxa"/>
            <w:shd w:val="clear" w:color="auto" w:fill="auto"/>
            <w:vAlign w:val="center"/>
          </w:tcPr>
          <w:p w14:paraId="149271B0" w14:textId="77777777" w:rsidR="004E0388" w:rsidRPr="001A412F" w:rsidRDefault="004E0388" w:rsidP="004E6EBF">
            <w:pPr>
              <w:spacing w:line="240" w:lineRule="auto"/>
              <w:ind w:right="20"/>
              <w:rPr>
                <w:rFonts w:eastAsia="굴림"/>
              </w:rPr>
            </w:pPr>
            <w:r w:rsidRPr="001A412F">
              <w:rPr>
                <w:rFonts w:eastAsia="굴림"/>
              </w:rPr>
              <w:lastRenderedPageBreak/>
              <w:t>cmap</w:t>
            </w:r>
          </w:p>
        </w:tc>
      </w:tr>
      <w:tr w:rsidR="004E0388" w:rsidRPr="001A412F" w14:paraId="53145F2C" w14:textId="77777777" w:rsidTr="004E0388">
        <w:tc>
          <w:tcPr>
            <w:tcW w:w="3861" w:type="dxa"/>
            <w:shd w:val="clear" w:color="auto" w:fill="auto"/>
            <w:vAlign w:val="center"/>
          </w:tcPr>
          <w:p w14:paraId="587714F4" w14:textId="77777777" w:rsidR="004E0388" w:rsidRPr="001A412F" w:rsidRDefault="004E0388" w:rsidP="004E6EBF">
            <w:pPr>
              <w:spacing w:line="240" w:lineRule="auto"/>
              <w:ind w:right="20"/>
              <w:rPr>
                <w:rFonts w:eastAsia="굴림"/>
                <w:b/>
                <w:bCs/>
              </w:rPr>
            </w:pPr>
            <w:r w:rsidRPr="001A412F">
              <w:rPr>
                <w:rFonts w:eastAsia="굴림"/>
                <w:b/>
                <w:bCs/>
              </w:rPr>
              <w:lastRenderedPageBreak/>
              <w:t xml:space="preserve">match tcp-control VALUE </w:t>
            </w:r>
          </w:p>
        </w:tc>
        <w:tc>
          <w:tcPr>
            <w:tcW w:w="3576" w:type="dxa"/>
            <w:shd w:val="clear" w:color="auto" w:fill="auto"/>
            <w:vAlign w:val="center"/>
          </w:tcPr>
          <w:p w14:paraId="6B6BC6C1"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TCP-control</w:t>
            </w:r>
            <w:r w:rsidRPr="001A412F">
              <w:rPr>
                <w:rFonts w:eastAsia="굴림"/>
              </w:rPr>
              <w:t>.</w:t>
            </w:r>
          </w:p>
        </w:tc>
        <w:tc>
          <w:tcPr>
            <w:tcW w:w="885" w:type="dxa"/>
            <w:shd w:val="clear" w:color="auto" w:fill="auto"/>
            <w:vAlign w:val="center"/>
          </w:tcPr>
          <w:p w14:paraId="20B4CC75"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2486E30B" w14:textId="77777777" w:rsidTr="004E0388">
        <w:tc>
          <w:tcPr>
            <w:tcW w:w="3861" w:type="dxa"/>
            <w:shd w:val="clear" w:color="auto" w:fill="auto"/>
            <w:vAlign w:val="center"/>
          </w:tcPr>
          <w:p w14:paraId="4F93FD71" w14:textId="77777777" w:rsidR="004E0388" w:rsidRPr="001A412F" w:rsidRDefault="004E0388" w:rsidP="004E6EBF">
            <w:pPr>
              <w:spacing w:line="240" w:lineRule="auto"/>
              <w:ind w:right="20"/>
              <w:rPr>
                <w:rFonts w:eastAsia="굴림"/>
                <w:b/>
                <w:bCs/>
              </w:rPr>
            </w:pPr>
            <w:r w:rsidRPr="001A412F">
              <w:rPr>
                <w:rFonts w:eastAsia="굴림"/>
                <w:b/>
                <w:bCs/>
              </w:rPr>
              <w:t>match vlan &lt;1-4095&gt;</w:t>
            </w:r>
          </w:p>
        </w:tc>
        <w:tc>
          <w:tcPr>
            <w:tcW w:w="3576" w:type="dxa"/>
            <w:shd w:val="clear" w:color="auto" w:fill="auto"/>
            <w:vAlign w:val="center"/>
          </w:tcPr>
          <w:p w14:paraId="7B6EA573"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VLAN.</w:t>
            </w:r>
          </w:p>
        </w:tc>
        <w:tc>
          <w:tcPr>
            <w:tcW w:w="885" w:type="dxa"/>
            <w:shd w:val="clear" w:color="auto" w:fill="auto"/>
            <w:vAlign w:val="center"/>
          </w:tcPr>
          <w:p w14:paraId="5ECE1EF7" w14:textId="77777777" w:rsidR="004E0388" w:rsidRPr="001A412F" w:rsidRDefault="004E0388" w:rsidP="004E6EBF">
            <w:pPr>
              <w:spacing w:line="240" w:lineRule="auto"/>
              <w:ind w:right="20"/>
              <w:rPr>
                <w:rFonts w:eastAsia="굴림"/>
              </w:rPr>
            </w:pPr>
            <w:r w:rsidRPr="001A412F">
              <w:rPr>
                <w:rFonts w:eastAsia="굴림"/>
              </w:rPr>
              <w:t>cmap</w:t>
            </w:r>
          </w:p>
        </w:tc>
      </w:tr>
    </w:tbl>
    <w:p w14:paraId="65C0D364" w14:textId="77777777" w:rsidR="004E0388" w:rsidRPr="00596B89" w:rsidRDefault="004E0388" w:rsidP="003F797B">
      <w:pPr>
        <w:ind w:right="20"/>
      </w:pPr>
    </w:p>
    <w:tbl>
      <w:tblPr>
        <w:tblStyle w:val="NOTICE"/>
        <w:tblW w:w="0" w:type="auto"/>
        <w:tblLook w:val="0000" w:firstRow="0" w:lastRow="0" w:firstColumn="0" w:lastColumn="0" w:noHBand="0" w:noVBand="0"/>
      </w:tblPr>
      <w:tblGrid>
        <w:gridCol w:w="869"/>
        <w:gridCol w:w="1055"/>
        <w:gridCol w:w="6008"/>
      </w:tblGrid>
      <w:tr w:rsidR="00F5522C" w14:paraId="6CBFFFDF" w14:textId="77777777" w:rsidTr="00DC7270">
        <w:tc>
          <w:tcPr>
            <w:tcW w:w="900" w:type="dxa"/>
            <w:vAlign w:val="center"/>
          </w:tcPr>
          <w:p w14:paraId="317A9E96"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Default="00F5522C" w:rsidP="003F797B">
            <w:pPr>
              <w:pStyle w:val="aa"/>
              <w:ind w:right="20"/>
              <w:jc w:val="both"/>
              <w:rPr>
                <w:b/>
                <w:bCs/>
              </w:rPr>
            </w:pPr>
            <w:r>
              <w:rPr>
                <w:b/>
                <w:bCs/>
              </w:rPr>
              <w:t>Notice</w:t>
            </w:r>
          </w:p>
        </w:tc>
        <w:tc>
          <w:tcPr>
            <w:tcW w:w="6800" w:type="dxa"/>
            <w:vAlign w:val="center"/>
          </w:tcPr>
          <w:p w14:paraId="762B0DDE" w14:textId="77777777" w:rsidR="00F5522C" w:rsidRPr="000124B1" w:rsidRDefault="00F5522C" w:rsidP="003F797B">
            <w:pPr>
              <w:pStyle w:val="aa"/>
              <w:ind w:right="20"/>
              <w:jc w:val="both"/>
            </w:pPr>
            <w:r w:rsidRPr="002F5F3A">
              <w:t>Ethertype is classified as a 4-digit hexadecimal. For example, you can enter 0806 for ARP type.</w:t>
            </w:r>
          </w:p>
        </w:tc>
      </w:tr>
    </w:tbl>
    <w:p w14:paraId="1CC80287" w14:textId="77777777" w:rsidR="00F5522C" w:rsidRPr="00596B89" w:rsidRDefault="00F5522C" w:rsidP="003F797B">
      <w:pPr>
        <w:ind w:right="20"/>
      </w:pPr>
    </w:p>
    <w:tbl>
      <w:tblPr>
        <w:tblStyle w:val="NOTICE"/>
        <w:tblW w:w="0" w:type="auto"/>
        <w:tblLook w:val="0000" w:firstRow="0" w:lastRow="0" w:firstColumn="0" w:lastColumn="0" w:noHBand="0" w:noVBand="0"/>
      </w:tblPr>
      <w:tblGrid>
        <w:gridCol w:w="871"/>
        <w:gridCol w:w="1057"/>
        <w:gridCol w:w="6004"/>
      </w:tblGrid>
      <w:tr w:rsidR="00F5522C" w14:paraId="21091D3E" w14:textId="77777777" w:rsidTr="00DC7270">
        <w:tc>
          <w:tcPr>
            <w:tcW w:w="900" w:type="dxa"/>
            <w:vAlign w:val="center"/>
          </w:tcPr>
          <w:p w14:paraId="4015B9E7"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Default="00F5522C" w:rsidP="003F797B">
            <w:pPr>
              <w:pStyle w:val="aa"/>
              <w:ind w:right="20"/>
              <w:jc w:val="both"/>
              <w:rPr>
                <w:b/>
                <w:bCs/>
              </w:rPr>
            </w:pPr>
            <w:r>
              <w:rPr>
                <w:b/>
                <w:bCs/>
              </w:rPr>
              <w:t>Notice</w:t>
            </w:r>
          </w:p>
        </w:tc>
        <w:tc>
          <w:tcPr>
            <w:tcW w:w="6800" w:type="dxa"/>
            <w:vAlign w:val="center"/>
          </w:tcPr>
          <w:p w14:paraId="684B04EE" w14:textId="77777777" w:rsidR="00F5522C" w:rsidRPr="000124B1" w:rsidRDefault="00F5522C" w:rsidP="003F797B">
            <w:pPr>
              <w:pStyle w:val="aa"/>
              <w:ind w:right="20"/>
              <w:jc w:val="both"/>
            </w:pPr>
            <w:r w:rsidRPr="002F5F3A">
              <w:rPr>
                <w:kern w:val="0"/>
              </w:rPr>
              <w:t>TCP-control is classified as a six-digit binary number. For example, you can see the fifth digit, SYN flag by declaring 00010</w:t>
            </w:r>
            <w:r w:rsidRPr="002F5F3A">
              <w:t>.</w:t>
            </w:r>
          </w:p>
        </w:tc>
      </w:tr>
    </w:tbl>
    <w:p w14:paraId="75B393E2" w14:textId="77777777" w:rsidR="00F5522C" w:rsidRDefault="00F5522C" w:rsidP="003F797B">
      <w:pPr>
        <w:ind w:right="20"/>
      </w:pPr>
    </w:p>
    <w:p w14:paraId="053D466F" w14:textId="77777777" w:rsidR="00F5522C" w:rsidRDefault="00F5522C" w:rsidP="003F797B">
      <w:pPr>
        <w:pStyle w:val="3"/>
        <w:ind w:left="0" w:right="20"/>
      </w:pPr>
      <w:bookmarkStart w:id="4186" w:name="_Toc277777849"/>
      <w:bookmarkStart w:id="4187" w:name="_Toc363228753"/>
      <w:bookmarkStart w:id="4188" w:name="_Toc445131124"/>
      <w:r>
        <w:t>P</w:t>
      </w:r>
      <w:r>
        <w:rPr>
          <w:rFonts w:hint="eastAsia"/>
        </w:rPr>
        <w:t>olicy-</w:t>
      </w:r>
      <w:r w:rsidRPr="00DC7270">
        <w:rPr>
          <w:rFonts w:hint="eastAsia"/>
        </w:rPr>
        <w:t>map</w:t>
      </w:r>
      <w:bookmarkEnd w:id="4186"/>
      <w:bookmarkEnd w:id="4187"/>
      <w:bookmarkEnd w:id="4188"/>
    </w:p>
    <w:p w14:paraId="1AC3B138" w14:textId="77777777" w:rsidR="00F5522C" w:rsidRPr="002F5F3A" w:rsidRDefault="004E6EBF" w:rsidP="003F797B">
      <w:pPr>
        <w:pStyle w:val="a3"/>
        <w:ind w:left="0" w:right="20"/>
      </w:pPr>
      <w:r>
        <w:t>T</w:t>
      </w:r>
      <w:r w:rsidR="00F5522C" w:rsidRPr="002F5F3A">
        <w:t xml:space="preserve">raffic that is sorted as a class-map carries out the basic </w:t>
      </w:r>
      <w:r>
        <w:t>actions such</w:t>
      </w:r>
      <w:r w:rsidR="00F5522C" w:rsidRPr="002F5F3A">
        <w:t xml:space="preserve"> as permit / drop, </w:t>
      </w:r>
      <w:r>
        <w:t xml:space="preserve">as well </w:t>
      </w:r>
      <w:r w:rsidR="00F5522C" w:rsidRPr="002F5F3A">
        <w:t xml:space="preserve">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14:paraId="60728137" w14:textId="77777777" w:rsidR="00F5522C" w:rsidRPr="002F5F3A" w:rsidRDefault="00F5522C" w:rsidP="003F797B">
      <w:pPr>
        <w:pStyle w:val="a3"/>
        <w:ind w:left="0" w:right="20"/>
      </w:pPr>
      <w:r w:rsidRPr="002F5F3A">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Default="00CA62CE" w:rsidP="003F797B">
      <w:pPr>
        <w:ind w:leftChars="945" w:left="1701" w:right="20"/>
      </w:pPr>
      <w:r>
        <w:rPr>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Default="00434B55" w:rsidP="003F797B">
      <w:pPr>
        <w:pStyle w:val="afffff3"/>
        <w:ind w:left="0" w:right="20"/>
      </w:pPr>
      <w:bookmarkStart w:id="4189" w:name="_Toc277777869"/>
      <w:bookmarkStart w:id="4190" w:name="_Toc391575503"/>
      <w:r>
        <w:t xml:space="preserve">Figure </w:t>
      </w:r>
      <w:fldSimple w:instr=" SEQ Figure \* ARABIC ">
        <w:r w:rsidR="00D52C4A">
          <w:rPr>
            <w:noProof/>
          </w:rPr>
          <w:t>49</w:t>
        </w:r>
      </w:fldSimple>
      <w:r w:rsidR="00D52C4A">
        <w:rPr>
          <w:rFonts w:hint="eastAsia"/>
        </w:rPr>
        <w:t xml:space="preserve"> </w:t>
      </w:r>
      <w:r w:rsidR="00F5522C" w:rsidRPr="002F5F3A">
        <w:t>Hierarchy of Policy-Map</w:t>
      </w:r>
      <w:bookmarkEnd w:id="4189"/>
      <w:bookmarkEnd w:id="4190"/>
    </w:p>
    <w:p w14:paraId="6A3E008C" w14:textId="77777777" w:rsidR="00F5522C" w:rsidRDefault="00F5522C" w:rsidP="003F797B">
      <w:pPr>
        <w:pStyle w:val="a3"/>
        <w:ind w:left="0" w:right="20"/>
      </w:pPr>
      <w:r w:rsidRPr="002F5F3A">
        <w:t>Marking and remarking are used without distinction. When there is a correspondent field to a</w:t>
      </w:r>
      <w:r w:rsidR="004E6EBF">
        <w:t>n</w:t>
      </w:r>
      <w:r w:rsidRPr="002F5F3A">
        <w:t xml:space="preserve"> incoming packet remarking will work, when no correspondent field marking will work. It enables other operations, which </w:t>
      </w:r>
      <w:r w:rsidR="004E6EBF">
        <w:t>are</w:t>
      </w:r>
      <w:r w:rsidRPr="002F5F3A">
        <w:t xml:space="preserve"> not related to QOS, such as trap-cpu, m</w:t>
      </w:r>
      <w:r w:rsidR="00CA62CE">
        <w:t xml:space="preserve">irrot, redirect, netflow, etc. </w:t>
      </w:r>
    </w:p>
    <w:p w14:paraId="67A7F4FE" w14:textId="77777777" w:rsidR="00F5522C" w:rsidRDefault="006A4BB0" w:rsidP="003F797B">
      <w:pPr>
        <w:pStyle w:val="afffff3"/>
        <w:ind w:left="0" w:right="20"/>
      </w:pPr>
      <w:bookmarkStart w:id="4191" w:name="_Toc361679416"/>
      <w:bookmarkStart w:id="4192" w:name="_Toc275801041"/>
      <w:bookmarkStart w:id="4193" w:name="_Toc39157539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252</w:t>
      </w:r>
      <w:r w:rsidR="005832B8">
        <w:fldChar w:fldCharType="end"/>
      </w:r>
      <w:r w:rsidR="00F5522C">
        <w:t xml:space="preserve"> </w:t>
      </w:r>
      <w:r w:rsidR="00F5522C">
        <w:rPr>
          <w:rFonts w:hint="eastAsia"/>
        </w:rPr>
        <w:t xml:space="preserve">Class-map </w:t>
      </w:r>
      <w:bookmarkEnd w:id="4191"/>
      <w:r w:rsidR="00F5522C" w:rsidRPr="002F5F3A">
        <w:t>Configuration Command</w:t>
      </w:r>
      <w:bookmarkEnd w:id="4192"/>
      <w:bookmarkEnd w:id="4193"/>
    </w:p>
    <w:tbl>
      <w:tblPr>
        <w:tblStyle w:val="CLIWide"/>
        <w:tblW w:w="0" w:type="auto"/>
        <w:tblLook w:val="01E0" w:firstRow="1" w:lastRow="1" w:firstColumn="1" w:lastColumn="1" w:noHBand="0" w:noVBand="0"/>
      </w:tblPr>
      <w:tblGrid>
        <w:gridCol w:w="3620"/>
        <w:gridCol w:w="3441"/>
        <w:gridCol w:w="871"/>
      </w:tblGrid>
      <w:tr w:rsidR="00F5522C"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2F5F3A" w:rsidRDefault="00F5522C" w:rsidP="004E6EBF">
            <w:pPr>
              <w:wordWrap/>
              <w:spacing w:line="240" w:lineRule="auto"/>
              <w:ind w:right="20"/>
              <w:rPr>
                <w:b/>
                <w:bCs/>
              </w:rPr>
            </w:pPr>
            <w:r w:rsidRPr="002F5F3A">
              <w:rPr>
                <w:b/>
                <w:bCs/>
              </w:rPr>
              <w:t>Command</w:t>
            </w:r>
          </w:p>
        </w:tc>
        <w:tc>
          <w:tcPr>
            <w:tcW w:w="3960" w:type="dxa"/>
          </w:tcPr>
          <w:p w14:paraId="79BBFB4A" w14:textId="77777777" w:rsidR="00F5522C" w:rsidRPr="002F5F3A" w:rsidRDefault="00F5522C" w:rsidP="004E6EBF">
            <w:pPr>
              <w:pStyle w:val="ac"/>
            </w:pPr>
            <w:r w:rsidRPr="002F5F3A">
              <w:t>Description</w:t>
            </w:r>
          </w:p>
        </w:tc>
        <w:tc>
          <w:tcPr>
            <w:tcW w:w="900" w:type="dxa"/>
          </w:tcPr>
          <w:p w14:paraId="3BA4427D" w14:textId="77777777" w:rsidR="00F5522C" w:rsidRPr="002F5F3A" w:rsidRDefault="00F5522C" w:rsidP="004E6EBF">
            <w:pPr>
              <w:pStyle w:val="ac"/>
            </w:pPr>
            <w:r w:rsidRPr="002F5F3A">
              <w:t>Mode</w:t>
            </w:r>
          </w:p>
        </w:tc>
      </w:tr>
      <w:tr w:rsidR="00F5522C" w14:paraId="64542B2D" w14:textId="77777777" w:rsidTr="004E0388">
        <w:tc>
          <w:tcPr>
            <w:tcW w:w="4219" w:type="dxa"/>
          </w:tcPr>
          <w:p w14:paraId="7CC6D743" w14:textId="77777777" w:rsidR="00F5522C" w:rsidRPr="002F5F3A" w:rsidRDefault="00F5522C" w:rsidP="004E6EBF">
            <w:pPr>
              <w:wordWrap/>
              <w:spacing w:line="240" w:lineRule="auto"/>
              <w:ind w:right="20"/>
            </w:pPr>
            <w:r w:rsidRPr="002F5F3A">
              <w:rPr>
                <w:b/>
                <w:bCs/>
              </w:rPr>
              <w:t>policy-map NAME</w:t>
            </w:r>
          </w:p>
        </w:tc>
        <w:tc>
          <w:tcPr>
            <w:tcW w:w="3960" w:type="dxa"/>
          </w:tcPr>
          <w:p w14:paraId="733D2A2F" w14:textId="77777777" w:rsidR="00F5522C" w:rsidRPr="002F5F3A" w:rsidRDefault="00F5522C" w:rsidP="004E6EBF">
            <w:pPr>
              <w:wordWrap/>
              <w:spacing w:line="240" w:lineRule="auto"/>
              <w:ind w:right="20"/>
            </w:pPr>
            <w:r w:rsidRPr="002F5F3A">
              <w:t>Generates a policy-map and moves to the corresponding node.</w:t>
            </w:r>
          </w:p>
        </w:tc>
        <w:tc>
          <w:tcPr>
            <w:tcW w:w="900" w:type="dxa"/>
          </w:tcPr>
          <w:p w14:paraId="0C884F3A" w14:textId="77777777" w:rsidR="00F5522C" w:rsidRPr="002F5F3A" w:rsidRDefault="00F5522C" w:rsidP="004E6EBF">
            <w:pPr>
              <w:wordWrap/>
              <w:spacing w:line="240" w:lineRule="auto"/>
              <w:ind w:right="20"/>
            </w:pPr>
            <w:r w:rsidRPr="002F5F3A">
              <w:t>Config</w:t>
            </w:r>
          </w:p>
        </w:tc>
      </w:tr>
      <w:tr w:rsidR="00F5522C" w14:paraId="7E9146AB" w14:textId="77777777" w:rsidTr="004E0388">
        <w:tc>
          <w:tcPr>
            <w:tcW w:w="4219" w:type="dxa"/>
          </w:tcPr>
          <w:p w14:paraId="0C0945A7" w14:textId="77777777" w:rsidR="00F5522C" w:rsidRPr="002F5F3A" w:rsidRDefault="00F5522C" w:rsidP="004E6EBF">
            <w:pPr>
              <w:wordWrap/>
              <w:spacing w:line="240" w:lineRule="auto"/>
              <w:ind w:right="20"/>
            </w:pPr>
            <w:r w:rsidRPr="002F5F3A">
              <w:rPr>
                <w:b/>
                <w:bCs/>
              </w:rPr>
              <w:t>no policy-map NAME</w:t>
            </w:r>
          </w:p>
        </w:tc>
        <w:tc>
          <w:tcPr>
            <w:tcW w:w="3960" w:type="dxa"/>
          </w:tcPr>
          <w:p w14:paraId="5AC1C526" w14:textId="77777777" w:rsidR="00F5522C" w:rsidRPr="002F5F3A" w:rsidRDefault="00F5522C" w:rsidP="004E6EBF">
            <w:pPr>
              <w:wordWrap/>
              <w:spacing w:line="240" w:lineRule="auto"/>
              <w:ind w:right="20"/>
            </w:pPr>
            <w:r w:rsidRPr="002F5F3A">
              <w:t>Deletes the policy-map.</w:t>
            </w:r>
          </w:p>
        </w:tc>
        <w:tc>
          <w:tcPr>
            <w:tcW w:w="900" w:type="dxa"/>
          </w:tcPr>
          <w:p w14:paraId="56B52675" w14:textId="77777777" w:rsidR="00F5522C" w:rsidRPr="002F5F3A" w:rsidRDefault="00F5522C" w:rsidP="004E6EBF">
            <w:pPr>
              <w:wordWrap/>
              <w:spacing w:line="240" w:lineRule="auto"/>
              <w:ind w:right="20"/>
            </w:pPr>
            <w:r w:rsidRPr="002F5F3A">
              <w:t>Config</w:t>
            </w:r>
          </w:p>
        </w:tc>
      </w:tr>
      <w:tr w:rsidR="00F5522C" w14:paraId="0D8AE281" w14:textId="77777777" w:rsidTr="004E0388">
        <w:tc>
          <w:tcPr>
            <w:tcW w:w="4219" w:type="dxa"/>
          </w:tcPr>
          <w:p w14:paraId="26510B1A" w14:textId="77777777" w:rsidR="00F5522C" w:rsidRPr="002F5F3A" w:rsidRDefault="00F5522C" w:rsidP="004E6EBF">
            <w:pPr>
              <w:wordWrap/>
              <w:spacing w:line="240" w:lineRule="auto"/>
              <w:ind w:right="20"/>
              <w:rPr>
                <w:b/>
                <w:bCs/>
              </w:rPr>
            </w:pPr>
            <w:r w:rsidRPr="002F5F3A">
              <w:rPr>
                <w:b/>
                <w:bCs/>
              </w:rPr>
              <w:lastRenderedPageBreak/>
              <w:t>class NAME</w:t>
            </w:r>
          </w:p>
        </w:tc>
        <w:tc>
          <w:tcPr>
            <w:tcW w:w="3960" w:type="dxa"/>
          </w:tcPr>
          <w:p w14:paraId="0E23BD63" w14:textId="77777777" w:rsidR="00F5522C" w:rsidRPr="002F5F3A" w:rsidRDefault="00F5522C" w:rsidP="004E6EBF">
            <w:pPr>
              <w:wordWrap/>
              <w:spacing w:line="240" w:lineRule="auto"/>
              <w:ind w:right="20"/>
            </w:pPr>
            <w:r w:rsidRPr="002F5F3A">
              <w:t>Moves to the sub node which assigns the operation of Class-map.</w:t>
            </w:r>
          </w:p>
        </w:tc>
        <w:tc>
          <w:tcPr>
            <w:tcW w:w="900" w:type="dxa"/>
          </w:tcPr>
          <w:p w14:paraId="0C2549BF" w14:textId="77777777" w:rsidR="00F5522C" w:rsidRPr="002F5F3A" w:rsidRDefault="00F5522C" w:rsidP="004E6EBF">
            <w:pPr>
              <w:wordWrap/>
              <w:spacing w:line="240" w:lineRule="auto"/>
              <w:ind w:right="20"/>
            </w:pPr>
            <w:r w:rsidRPr="002F5F3A">
              <w:t>pmap</w:t>
            </w:r>
          </w:p>
        </w:tc>
      </w:tr>
      <w:tr w:rsidR="00F5522C" w14:paraId="5ADFEB86" w14:textId="77777777" w:rsidTr="004E0388">
        <w:tc>
          <w:tcPr>
            <w:tcW w:w="4219" w:type="dxa"/>
          </w:tcPr>
          <w:p w14:paraId="24203898" w14:textId="77777777" w:rsidR="00F5522C" w:rsidRPr="002F5F3A" w:rsidRDefault="00F5522C" w:rsidP="004E6EBF">
            <w:pPr>
              <w:wordWrap/>
              <w:spacing w:line="240" w:lineRule="auto"/>
              <w:ind w:right="20"/>
              <w:rPr>
                <w:b/>
                <w:bCs/>
              </w:rPr>
            </w:pPr>
            <w:r w:rsidRPr="002F5F3A">
              <w:rPr>
                <w:b/>
                <w:bCs/>
              </w:rPr>
              <w:t>no class NAME</w:t>
            </w:r>
          </w:p>
        </w:tc>
        <w:tc>
          <w:tcPr>
            <w:tcW w:w="3960" w:type="dxa"/>
          </w:tcPr>
          <w:p w14:paraId="0327EEDF" w14:textId="77777777" w:rsidR="00F5522C" w:rsidRPr="002F5F3A" w:rsidRDefault="00F5522C" w:rsidP="004E6EBF">
            <w:pPr>
              <w:wordWrap/>
              <w:spacing w:line="240" w:lineRule="auto"/>
              <w:ind w:right="20"/>
            </w:pPr>
            <w:r w:rsidRPr="002F5F3A">
              <w:t>Deletes the class-map setting.</w:t>
            </w:r>
          </w:p>
        </w:tc>
        <w:tc>
          <w:tcPr>
            <w:tcW w:w="900" w:type="dxa"/>
          </w:tcPr>
          <w:p w14:paraId="2E0397B6" w14:textId="77777777" w:rsidR="00F5522C" w:rsidRPr="002F5F3A" w:rsidRDefault="00F5522C" w:rsidP="004E6EBF">
            <w:pPr>
              <w:wordWrap/>
              <w:spacing w:line="240" w:lineRule="auto"/>
              <w:ind w:right="20"/>
            </w:pPr>
            <w:r w:rsidRPr="002F5F3A">
              <w:t>pmap</w:t>
            </w:r>
          </w:p>
        </w:tc>
      </w:tr>
      <w:tr w:rsidR="00F5522C" w14:paraId="5F5FA3F4" w14:textId="77777777" w:rsidTr="004E0388">
        <w:tc>
          <w:tcPr>
            <w:tcW w:w="4219" w:type="dxa"/>
          </w:tcPr>
          <w:p w14:paraId="5B5B4C52" w14:textId="77777777" w:rsidR="00F5522C" w:rsidRPr="002F5F3A" w:rsidRDefault="00F5522C" w:rsidP="004E6EBF">
            <w:pPr>
              <w:wordWrap/>
              <w:spacing w:line="240" w:lineRule="auto"/>
              <w:ind w:right="20"/>
              <w:rPr>
                <w:b/>
                <w:bCs/>
              </w:rPr>
            </w:pPr>
            <w:r w:rsidRPr="002F5F3A">
              <w:rPr>
                <w:b/>
                <w:bCs/>
              </w:rPr>
              <w:t>drop</w:t>
            </w:r>
          </w:p>
        </w:tc>
        <w:tc>
          <w:tcPr>
            <w:tcW w:w="3960" w:type="dxa"/>
          </w:tcPr>
          <w:p w14:paraId="588BBB0E" w14:textId="77777777" w:rsidR="00F5522C" w:rsidRPr="002F5F3A" w:rsidRDefault="00F5522C" w:rsidP="004E6EBF">
            <w:pPr>
              <w:wordWrap/>
              <w:spacing w:line="240" w:lineRule="auto"/>
              <w:ind w:right="20"/>
            </w:pPr>
            <w:r w:rsidRPr="002F5F3A">
              <w:t xml:space="preserve">Drops traffic that is classified according to the class-map. </w:t>
            </w:r>
          </w:p>
        </w:tc>
        <w:tc>
          <w:tcPr>
            <w:tcW w:w="900" w:type="dxa"/>
          </w:tcPr>
          <w:p w14:paraId="0393FD0E" w14:textId="77777777" w:rsidR="00F5522C" w:rsidRPr="002F5F3A" w:rsidRDefault="00F5522C" w:rsidP="004E6EBF">
            <w:pPr>
              <w:wordWrap/>
              <w:spacing w:line="240" w:lineRule="auto"/>
              <w:ind w:right="20"/>
            </w:pPr>
            <w:r w:rsidRPr="002F5F3A">
              <w:t>pmap-c</w:t>
            </w:r>
          </w:p>
        </w:tc>
      </w:tr>
      <w:tr w:rsidR="00F5522C" w14:paraId="63E4855C" w14:textId="77777777" w:rsidTr="004E0388">
        <w:tc>
          <w:tcPr>
            <w:tcW w:w="4219" w:type="dxa"/>
          </w:tcPr>
          <w:p w14:paraId="7321A560" w14:textId="77777777" w:rsidR="00F5522C" w:rsidRPr="002F5F3A" w:rsidRDefault="00F5522C" w:rsidP="004E6EBF">
            <w:pPr>
              <w:wordWrap/>
              <w:spacing w:line="240" w:lineRule="auto"/>
              <w:ind w:right="20"/>
              <w:rPr>
                <w:b/>
                <w:bCs/>
              </w:rPr>
            </w:pPr>
            <w:r w:rsidRPr="002F5F3A">
              <w:rPr>
                <w:b/>
                <w:bCs/>
              </w:rPr>
              <w:t>set cos &lt;0-7&gt;</w:t>
            </w:r>
          </w:p>
        </w:tc>
        <w:tc>
          <w:tcPr>
            <w:tcW w:w="3960" w:type="dxa"/>
          </w:tcPr>
          <w:p w14:paraId="6CD236A1" w14:textId="77777777" w:rsidR="00F5522C" w:rsidRPr="002F5F3A" w:rsidRDefault="00F5522C" w:rsidP="004E6EBF">
            <w:pPr>
              <w:wordWrap/>
              <w:spacing w:line="240" w:lineRule="auto"/>
              <w:ind w:right="20"/>
            </w:pPr>
            <w:r w:rsidRPr="002F5F3A">
              <w:t xml:space="preserve">Cos marking setting. </w:t>
            </w:r>
          </w:p>
        </w:tc>
        <w:tc>
          <w:tcPr>
            <w:tcW w:w="900" w:type="dxa"/>
          </w:tcPr>
          <w:p w14:paraId="5786A7E9" w14:textId="77777777" w:rsidR="00F5522C" w:rsidRPr="002F5F3A" w:rsidRDefault="00F5522C" w:rsidP="004E6EBF">
            <w:pPr>
              <w:wordWrap/>
              <w:spacing w:line="240" w:lineRule="auto"/>
              <w:ind w:right="20"/>
            </w:pPr>
            <w:r w:rsidRPr="002F5F3A">
              <w:t>pmap-c</w:t>
            </w:r>
          </w:p>
        </w:tc>
      </w:tr>
      <w:tr w:rsidR="00F5522C" w14:paraId="73A3DEAD" w14:textId="77777777" w:rsidTr="004E0388">
        <w:tc>
          <w:tcPr>
            <w:tcW w:w="4219" w:type="dxa"/>
          </w:tcPr>
          <w:p w14:paraId="50DD13F4" w14:textId="77777777" w:rsidR="00F5522C" w:rsidRPr="002F5F3A" w:rsidRDefault="00F5522C" w:rsidP="004E6EBF">
            <w:pPr>
              <w:wordWrap/>
              <w:spacing w:line="240" w:lineRule="auto"/>
              <w:ind w:right="20"/>
              <w:rPr>
                <w:b/>
                <w:bCs/>
              </w:rPr>
            </w:pPr>
            <w:r w:rsidRPr="002F5F3A">
              <w:rPr>
                <w:b/>
                <w:bCs/>
              </w:rPr>
              <w:t>set drop-precedence &lt;0-2&gt;</w:t>
            </w:r>
          </w:p>
        </w:tc>
        <w:tc>
          <w:tcPr>
            <w:tcW w:w="3960" w:type="dxa"/>
          </w:tcPr>
          <w:p w14:paraId="4C53694E" w14:textId="77777777" w:rsidR="00F5522C" w:rsidRPr="002F5F3A" w:rsidRDefault="00F5522C" w:rsidP="004E6EBF">
            <w:pPr>
              <w:wordWrap/>
              <w:spacing w:line="240" w:lineRule="auto"/>
              <w:ind w:right="20"/>
            </w:pPr>
            <w:r w:rsidRPr="002F5F3A">
              <w:t xml:space="preserve">Drop precedence setting. </w:t>
            </w:r>
          </w:p>
        </w:tc>
        <w:tc>
          <w:tcPr>
            <w:tcW w:w="900" w:type="dxa"/>
          </w:tcPr>
          <w:p w14:paraId="36FBC43B" w14:textId="77777777" w:rsidR="00F5522C" w:rsidRPr="002F5F3A" w:rsidRDefault="00F5522C" w:rsidP="004E6EBF">
            <w:pPr>
              <w:wordWrap/>
              <w:spacing w:line="240" w:lineRule="auto"/>
              <w:ind w:right="20"/>
            </w:pPr>
            <w:r w:rsidRPr="002F5F3A">
              <w:t>pmap-c</w:t>
            </w:r>
          </w:p>
        </w:tc>
      </w:tr>
      <w:tr w:rsidR="00F5522C" w14:paraId="6B675206" w14:textId="77777777" w:rsidTr="004E0388">
        <w:tc>
          <w:tcPr>
            <w:tcW w:w="4219" w:type="dxa"/>
          </w:tcPr>
          <w:p w14:paraId="70A28B7B" w14:textId="77777777" w:rsidR="00F5522C" w:rsidRPr="002F5F3A" w:rsidRDefault="00F5522C" w:rsidP="004E6EBF">
            <w:pPr>
              <w:wordWrap/>
              <w:spacing w:line="240" w:lineRule="auto"/>
              <w:ind w:right="20"/>
              <w:rPr>
                <w:b/>
                <w:bCs/>
              </w:rPr>
            </w:pPr>
            <w:r w:rsidRPr="002F5F3A">
              <w:rPr>
                <w:b/>
                <w:bCs/>
              </w:rPr>
              <w:t>set ip-dscp &lt;0-63&gt;</w:t>
            </w:r>
          </w:p>
        </w:tc>
        <w:tc>
          <w:tcPr>
            <w:tcW w:w="3960" w:type="dxa"/>
          </w:tcPr>
          <w:p w14:paraId="26CDD89C" w14:textId="77777777" w:rsidR="00F5522C" w:rsidRPr="002F5F3A" w:rsidRDefault="00F5522C" w:rsidP="004E6EBF">
            <w:pPr>
              <w:wordWrap/>
              <w:spacing w:line="240" w:lineRule="auto"/>
              <w:ind w:right="20"/>
            </w:pPr>
            <w:r w:rsidRPr="002F5F3A">
              <w:t>Dscp marking setting.</w:t>
            </w:r>
          </w:p>
        </w:tc>
        <w:tc>
          <w:tcPr>
            <w:tcW w:w="900" w:type="dxa"/>
          </w:tcPr>
          <w:p w14:paraId="41FB93F1" w14:textId="77777777" w:rsidR="00F5522C" w:rsidRPr="002F5F3A" w:rsidRDefault="00F5522C" w:rsidP="004E6EBF">
            <w:pPr>
              <w:wordWrap/>
              <w:spacing w:line="240" w:lineRule="auto"/>
              <w:ind w:right="20"/>
            </w:pPr>
            <w:r w:rsidRPr="002F5F3A">
              <w:t>pmap-c</w:t>
            </w:r>
          </w:p>
        </w:tc>
      </w:tr>
      <w:tr w:rsidR="00F5522C" w14:paraId="6DD11437" w14:textId="77777777" w:rsidTr="004E0388">
        <w:tc>
          <w:tcPr>
            <w:tcW w:w="4219" w:type="dxa"/>
          </w:tcPr>
          <w:p w14:paraId="75C2A956" w14:textId="77777777" w:rsidR="00F5522C" w:rsidRPr="002F5F3A" w:rsidRDefault="00F5522C" w:rsidP="004E6EBF">
            <w:pPr>
              <w:wordWrap/>
              <w:spacing w:line="240" w:lineRule="auto"/>
              <w:ind w:right="20"/>
              <w:rPr>
                <w:b/>
                <w:bCs/>
              </w:rPr>
            </w:pPr>
            <w:r w:rsidRPr="002F5F3A">
              <w:rPr>
                <w:b/>
                <w:bCs/>
              </w:rPr>
              <w:t>set ip-precedence &lt;0-7&gt;</w:t>
            </w:r>
          </w:p>
        </w:tc>
        <w:tc>
          <w:tcPr>
            <w:tcW w:w="3960" w:type="dxa"/>
          </w:tcPr>
          <w:p w14:paraId="47E73D81" w14:textId="77777777" w:rsidR="00F5522C" w:rsidRPr="002F5F3A" w:rsidRDefault="00F5522C" w:rsidP="004E6EBF">
            <w:pPr>
              <w:wordWrap/>
              <w:spacing w:line="240" w:lineRule="auto"/>
              <w:ind w:right="20"/>
            </w:pPr>
            <w:r w:rsidRPr="002F5F3A">
              <w:t xml:space="preserve">Ip precedence (tos) setting. </w:t>
            </w:r>
          </w:p>
        </w:tc>
        <w:tc>
          <w:tcPr>
            <w:tcW w:w="900" w:type="dxa"/>
          </w:tcPr>
          <w:p w14:paraId="0D2F620C" w14:textId="77777777" w:rsidR="00F5522C" w:rsidRPr="002F5F3A" w:rsidRDefault="00F5522C" w:rsidP="004E6EBF">
            <w:pPr>
              <w:wordWrap/>
              <w:spacing w:line="240" w:lineRule="auto"/>
              <w:ind w:right="20"/>
            </w:pPr>
            <w:r w:rsidRPr="002F5F3A">
              <w:t>pmap-c</w:t>
            </w:r>
          </w:p>
        </w:tc>
      </w:tr>
      <w:tr w:rsidR="00F5522C" w14:paraId="1C56D1A1" w14:textId="77777777" w:rsidTr="004E0388">
        <w:tc>
          <w:tcPr>
            <w:tcW w:w="4219" w:type="dxa"/>
          </w:tcPr>
          <w:p w14:paraId="0901621E" w14:textId="77777777" w:rsidR="00F5522C" w:rsidRPr="002F5F3A" w:rsidRDefault="00F5522C" w:rsidP="004E6EBF">
            <w:pPr>
              <w:wordWrap/>
              <w:spacing w:line="240" w:lineRule="auto"/>
              <w:ind w:right="20"/>
              <w:rPr>
                <w:b/>
                <w:bCs/>
              </w:rPr>
            </w:pPr>
            <w:r w:rsidRPr="002F5F3A">
              <w:rPr>
                <w:b/>
                <w:bCs/>
              </w:rPr>
              <w:t>set queueing &lt;0-7&gt;</w:t>
            </w:r>
          </w:p>
        </w:tc>
        <w:tc>
          <w:tcPr>
            <w:tcW w:w="3960" w:type="dxa"/>
          </w:tcPr>
          <w:p w14:paraId="151DCE2D" w14:textId="77777777" w:rsidR="00F5522C" w:rsidRPr="002F5F3A" w:rsidRDefault="00F5522C" w:rsidP="004E6EBF">
            <w:pPr>
              <w:wordWrap/>
              <w:spacing w:line="240" w:lineRule="auto"/>
              <w:ind w:right="20"/>
            </w:pPr>
            <w:r w:rsidRPr="002F5F3A">
              <w:t>Queueing setting.</w:t>
            </w:r>
          </w:p>
        </w:tc>
        <w:tc>
          <w:tcPr>
            <w:tcW w:w="900" w:type="dxa"/>
          </w:tcPr>
          <w:p w14:paraId="337B4D72" w14:textId="77777777" w:rsidR="00F5522C" w:rsidRPr="002F5F3A" w:rsidRDefault="00F5522C" w:rsidP="004E6EBF">
            <w:pPr>
              <w:wordWrap/>
              <w:spacing w:line="240" w:lineRule="auto"/>
              <w:ind w:right="20"/>
            </w:pPr>
            <w:r w:rsidRPr="002F5F3A">
              <w:t>pmap-c</w:t>
            </w:r>
          </w:p>
        </w:tc>
      </w:tr>
      <w:tr w:rsidR="00F5522C" w14:paraId="299C0154" w14:textId="77777777" w:rsidTr="004E0388">
        <w:tc>
          <w:tcPr>
            <w:tcW w:w="4219" w:type="dxa"/>
          </w:tcPr>
          <w:p w14:paraId="49B4BE57" w14:textId="77777777" w:rsidR="00F5522C" w:rsidRPr="002F7900" w:rsidRDefault="00F5522C" w:rsidP="004E6EBF">
            <w:pPr>
              <w:spacing w:line="240" w:lineRule="auto"/>
              <w:ind w:right="20"/>
              <w:rPr>
                <w:b/>
                <w:bCs/>
              </w:rPr>
            </w:pPr>
            <w:r w:rsidRPr="002F7900">
              <w:rPr>
                <w:b/>
                <w:bCs/>
              </w:rPr>
              <w:t>P</w:t>
            </w:r>
            <w:r w:rsidRPr="002F7900">
              <w:rPr>
                <w:rFonts w:hint="eastAsia"/>
                <w:b/>
                <w:bCs/>
              </w:rPr>
              <w:t xml:space="preserve">olice kbps &lt;1-10000000&gt; &lt;1-10000000&gt; </w:t>
            </w:r>
            <w:r w:rsidRPr="002F7900">
              <w:rPr>
                <w:b/>
                <w:bCs/>
              </w:rPr>
              <w:t>exceed-action drop</w:t>
            </w:r>
          </w:p>
        </w:tc>
        <w:tc>
          <w:tcPr>
            <w:tcW w:w="3960" w:type="dxa"/>
          </w:tcPr>
          <w:p w14:paraId="35F6F9EE" w14:textId="77777777" w:rsidR="00F5522C" w:rsidRPr="002F7900" w:rsidRDefault="00F5522C" w:rsidP="004E6EBF">
            <w:pPr>
              <w:spacing w:line="240" w:lineRule="auto"/>
              <w:ind w:right="20"/>
            </w:pPr>
            <w:r w:rsidRPr="002F7900">
              <w:rPr>
                <w:rFonts w:hint="eastAsia"/>
              </w:rPr>
              <w:t xml:space="preserve">Rate-limit </w:t>
            </w:r>
            <w:r w:rsidR="002F7900" w:rsidRPr="002F5F3A">
              <w:t>setting</w:t>
            </w:r>
            <w:r w:rsidR="002F7900">
              <w:t xml:space="preserve"> by unit of </w:t>
            </w:r>
            <w:r w:rsidR="002F7900" w:rsidRPr="002F7900">
              <w:t>K</w:t>
            </w:r>
            <w:r w:rsidR="002F7900">
              <w:rPr>
                <w:rFonts w:hint="eastAsia"/>
              </w:rPr>
              <w:t>bps.</w:t>
            </w:r>
          </w:p>
        </w:tc>
        <w:tc>
          <w:tcPr>
            <w:tcW w:w="900" w:type="dxa"/>
          </w:tcPr>
          <w:p w14:paraId="5EDEEFA2" w14:textId="77777777" w:rsidR="00F5522C" w:rsidRPr="002F7900" w:rsidRDefault="003E6CFF" w:rsidP="004E6EBF">
            <w:pPr>
              <w:spacing w:line="240" w:lineRule="auto"/>
              <w:ind w:right="20"/>
            </w:pPr>
            <w:r w:rsidRPr="002F7900">
              <w:rPr>
                <w:rFonts w:hint="eastAsia"/>
              </w:rPr>
              <w:t>pmap-c</w:t>
            </w:r>
          </w:p>
        </w:tc>
      </w:tr>
      <w:tr w:rsidR="00F5522C" w14:paraId="74AB965B" w14:textId="77777777" w:rsidTr="004E0388">
        <w:tc>
          <w:tcPr>
            <w:tcW w:w="4219" w:type="dxa"/>
          </w:tcPr>
          <w:p w14:paraId="60EBC76F" w14:textId="77777777" w:rsidR="00F5522C" w:rsidRPr="002F7900" w:rsidRDefault="00F5522C" w:rsidP="004E6EBF">
            <w:pPr>
              <w:spacing w:line="240" w:lineRule="auto"/>
              <w:ind w:right="20"/>
              <w:rPr>
                <w:b/>
                <w:bCs/>
              </w:rPr>
            </w:pPr>
            <w:r w:rsidRPr="002F7900">
              <w:rPr>
                <w:b/>
                <w:bCs/>
              </w:rPr>
              <w:t xml:space="preserve">police </w:t>
            </w:r>
            <w:r w:rsidRPr="002F7900">
              <w:rPr>
                <w:rFonts w:hint="eastAsia"/>
                <w:b/>
                <w:bCs/>
              </w:rPr>
              <w:t>pps &lt;1-10000000&gt; &lt;1-10000000&gt;</w:t>
            </w:r>
            <w:r w:rsidRPr="002F7900">
              <w:rPr>
                <w:b/>
                <w:bCs/>
              </w:rPr>
              <w:t xml:space="preserve"> exceed-action drop</w:t>
            </w:r>
          </w:p>
        </w:tc>
        <w:tc>
          <w:tcPr>
            <w:tcW w:w="3960" w:type="dxa"/>
          </w:tcPr>
          <w:p w14:paraId="504ED7F2" w14:textId="77777777" w:rsidR="00F5522C" w:rsidRPr="002F7900" w:rsidRDefault="00F5522C" w:rsidP="004E6EBF">
            <w:pPr>
              <w:spacing w:line="240" w:lineRule="auto"/>
              <w:ind w:right="20"/>
            </w:pPr>
            <w:r w:rsidRPr="002F7900">
              <w:t>R</w:t>
            </w:r>
            <w:r w:rsidRPr="002F7900">
              <w:rPr>
                <w:rFonts w:hint="eastAsia"/>
              </w:rPr>
              <w:t xml:space="preserve">ate-limit </w:t>
            </w:r>
            <w:r w:rsidR="002F7900" w:rsidRPr="002F5F3A">
              <w:t>setting</w:t>
            </w:r>
            <w:r w:rsidR="002F7900">
              <w:t xml:space="preserve"> by unit of </w:t>
            </w:r>
            <w:r w:rsidR="002F7900" w:rsidRPr="002F7900">
              <w:t>P</w:t>
            </w:r>
            <w:r w:rsidR="002F7900">
              <w:rPr>
                <w:rFonts w:hint="eastAsia"/>
              </w:rPr>
              <w:t>PS.</w:t>
            </w:r>
          </w:p>
        </w:tc>
        <w:tc>
          <w:tcPr>
            <w:tcW w:w="900" w:type="dxa"/>
          </w:tcPr>
          <w:p w14:paraId="7BBF4AF5" w14:textId="77777777" w:rsidR="00F5522C" w:rsidRPr="002F7900" w:rsidRDefault="00F5522C" w:rsidP="004E6EBF">
            <w:pPr>
              <w:spacing w:line="240" w:lineRule="auto"/>
              <w:ind w:right="20"/>
            </w:pPr>
            <w:r w:rsidRPr="002F7900">
              <w:rPr>
                <w:rFonts w:hint="eastAsia"/>
              </w:rPr>
              <w:t>pmap-c</w:t>
            </w:r>
          </w:p>
        </w:tc>
      </w:tr>
      <w:tr w:rsidR="00F5522C" w14:paraId="19E657EA" w14:textId="77777777" w:rsidTr="004E0388">
        <w:tc>
          <w:tcPr>
            <w:tcW w:w="4219" w:type="dxa"/>
          </w:tcPr>
          <w:p w14:paraId="75B41CEA" w14:textId="77777777" w:rsidR="00F5522C" w:rsidRPr="002F5F3A" w:rsidRDefault="00F5522C" w:rsidP="004E6EBF">
            <w:pPr>
              <w:wordWrap/>
              <w:spacing w:line="240" w:lineRule="auto"/>
              <w:ind w:right="20"/>
              <w:rPr>
                <w:b/>
                <w:bCs/>
              </w:rPr>
            </w:pPr>
            <w:r w:rsidRPr="002F5F3A">
              <w:rPr>
                <w:b/>
                <w:bCs/>
              </w:rPr>
              <w:t>police aggregate NAME</w:t>
            </w:r>
          </w:p>
        </w:tc>
        <w:tc>
          <w:tcPr>
            <w:tcW w:w="3960" w:type="dxa"/>
          </w:tcPr>
          <w:p w14:paraId="19C62097" w14:textId="77777777" w:rsidR="00F5522C" w:rsidRPr="002F5F3A" w:rsidRDefault="00F5522C" w:rsidP="004E6EBF">
            <w:pPr>
              <w:wordWrap/>
              <w:spacing w:line="240" w:lineRule="auto"/>
              <w:ind w:right="20"/>
            </w:pPr>
            <w:r w:rsidRPr="002F5F3A">
              <w:t xml:space="preserve">Aggregated rate-limit setting.  </w:t>
            </w:r>
          </w:p>
        </w:tc>
        <w:tc>
          <w:tcPr>
            <w:tcW w:w="900" w:type="dxa"/>
          </w:tcPr>
          <w:p w14:paraId="60DD03C4" w14:textId="77777777" w:rsidR="00F5522C" w:rsidRPr="002F5F3A" w:rsidRDefault="00F5522C" w:rsidP="004E6EBF">
            <w:pPr>
              <w:wordWrap/>
              <w:spacing w:line="240" w:lineRule="auto"/>
              <w:ind w:right="20"/>
            </w:pPr>
            <w:r w:rsidRPr="002F5F3A">
              <w:t>pmap-c</w:t>
            </w:r>
          </w:p>
        </w:tc>
      </w:tr>
      <w:tr w:rsidR="00F5522C" w14:paraId="36686A6C" w14:textId="77777777" w:rsidTr="004E0388">
        <w:tc>
          <w:tcPr>
            <w:tcW w:w="4219" w:type="dxa"/>
          </w:tcPr>
          <w:p w14:paraId="34C75A17" w14:textId="77777777" w:rsidR="00F5522C" w:rsidRPr="002F5F3A" w:rsidRDefault="00F5522C" w:rsidP="004E6EBF">
            <w:pPr>
              <w:wordWrap/>
              <w:spacing w:line="240" w:lineRule="auto"/>
              <w:ind w:right="20"/>
              <w:rPr>
                <w:b/>
                <w:bCs/>
              </w:rPr>
            </w:pPr>
            <w:r w:rsidRPr="002F5F3A">
              <w:rPr>
                <w:b/>
                <w:bCs/>
              </w:rPr>
              <w:t>nexthop A.B.C.D { priority &lt;1-8&gt; | }</w:t>
            </w:r>
          </w:p>
        </w:tc>
        <w:tc>
          <w:tcPr>
            <w:tcW w:w="3960" w:type="dxa"/>
          </w:tcPr>
          <w:p w14:paraId="5ED7F307" w14:textId="77777777" w:rsidR="00F5522C" w:rsidRPr="002F5F3A" w:rsidRDefault="00F5522C" w:rsidP="004E6EBF">
            <w:pPr>
              <w:wordWrap/>
              <w:spacing w:line="240" w:lineRule="auto"/>
              <w:ind w:right="20"/>
            </w:pPr>
            <w:r w:rsidRPr="002F5F3A">
              <w:t>PBR nexthop setting and nexthop priority setting.</w:t>
            </w:r>
          </w:p>
        </w:tc>
        <w:tc>
          <w:tcPr>
            <w:tcW w:w="900" w:type="dxa"/>
          </w:tcPr>
          <w:p w14:paraId="1D93491C" w14:textId="77777777" w:rsidR="00F5522C" w:rsidRPr="002F5F3A" w:rsidRDefault="00F5522C" w:rsidP="004E6EBF">
            <w:pPr>
              <w:wordWrap/>
              <w:spacing w:line="240" w:lineRule="auto"/>
              <w:ind w:right="20"/>
            </w:pPr>
            <w:r w:rsidRPr="002F5F3A">
              <w:t>pmap-c</w:t>
            </w:r>
          </w:p>
        </w:tc>
      </w:tr>
      <w:tr w:rsidR="00F5522C" w14:paraId="3259A41E" w14:textId="77777777" w:rsidTr="004E0388">
        <w:tc>
          <w:tcPr>
            <w:tcW w:w="4219" w:type="dxa"/>
          </w:tcPr>
          <w:p w14:paraId="5EC7945D" w14:textId="77777777" w:rsidR="00F5522C" w:rsidRPr="002F5F3A" w:rsidRDefault="00F5522C" w:rsidP="004E6EBF">
            <w:pPr>
              <w:wordWrap/>
              <w:spacing w:line="240" w:lineRule="auto"/>
              <w:ind w:right="20"/>
              <w:rPr>
                <w:b/>
                <w:bCs/>
              </w:rPr>
            </w:pPr>
            <w:r w:rsidRPr="002F5F3A">
              <w:rPr>
                <w:b/>
                <w:bCs/>
              </w:rPr>
              <w:t>netflow</w:t>
            </w:r>
          </w:p>
        </w:tc>
        <w:tc>
          <w:tcPr>
            <w:tcW w:w="3960" w:type="dxa"/>
          </w:tcPr>
          <w:p w14:paraId="2993998A" w14:textId="77777777" w:rsidR="00F5522C" w:rsidRPr="002F5F3A" w:rsidRDefault="00F5522C" w:rsidP="004E6EBF">
            <w:pPr>
              <w:wordWrap/>
              <w:spacing w:line="240" w:lineRule="auto"/>
              <w:ind w:right="20"/>
            </w:pPr>
            <w:r w:rsidRPr="002F5F3A">
              <w:t>Netflow setting.</w:t>
            </w:r>
          </w:p>
        </w:tc>
        <w:tc>
          <w:tcPr>
            <w:tcW w:w="900" w:type="dxa"/>
          </w:tcPr>
          <w:p w14:paraId="1E76103D" w14:textId="77777777" w:rsidR="00F5522C" w:rsidRPr="002F5F3A" w:rsidRDefault="00F5522C" w:rsidP="004E6EBF">
            <w:pPr>
              <w:wordWrap/>
              <w:spacing w:line="240" w:lineRule="auto"/>
              <w:ind w:right="20"/>
            </w:pPr>
            <w:r w:rsidRPr="002F5F3A">
              <w:t>pmap-c</w:t>
            </w:r>
          </w:p>
        </w:tc>
      </w:tr>
      <w:tr w:rsidR="00F5522C" w14:paraId="2451356E" w14:textId="77777777" w:rsidTr="004E0388">
        <w:tc>
          <w:tcPr>
            <w:tcW w:w="4219" w:type="dxa"/>
          </w:tcPr>
          <w:p w14:paraId="33F9CFF7" w14:textId="77777777" w:rsidR="00F5522C" w:rsidRPr="002F5F3A" w:rsidRDefault="00F5522C" w:rsidP="004E6EBF">
            <w:pPr>
              <w:wordWrap/>
              <w:spacing w:line="240" w:lineRule="auto"/>
              <w:ind w:right="20"/>
              <w:rPr>
                <w:b/>
                <w:bCs/>
              </w:rPr>
            </w:pPr>
            <w:r w:rsidRPr="002F5F3A">
              <w:rPr>
                <w:b/>
                <w:bCs/>
              </w:rPr>
              <w:t>redirect IFNAME</w:t>
            </w:r>
          </w:p>
        </w:tc>
        <w:tc>
          <w:tcPr>
            <w:tcW w:w="3960" w:type="dxa"/>
          </w:tcPr>
          <w:p w14:paraId="11AC11FF" w14:textId="77777777" w:rsidR="00F5522C" w:rsidRPr="002F5F3A" w:rsidRDefault="00F5522C" w:rsidP="004E6EBF">
            <w:pPr>
              <w:wordWrap/>
              <w:spacing w:line="240" w:lineRule="auto"/>
              <w:ind w:right="20"/>
            </w:pPr>
            <w:r w:rsidRPr="002F5F3A">
              <w:t>Redirect setting.</w:t>
            </w:r>
          </w:p>
        </w:tc>
        <w:tc>
          <w:tcPr>
            <w:tcW w:w="900" w:type="dxa"/>
          </w:tcPr>
          <w:p w14:paraId="113B2042" w14:textId="77777777" w:rsidR="00F5522C" w:rsidRPr="002F5F3A" w:rsidRDefault="00F5522C" w:rsidP="004E6EBF">
            <w:pPr>
              <w:wordWrap/>
              <w:spacing w:line="240" w:lineRule="auto"/>
              <w:ind w:right="20"/>
            </w:pPr>
            <w:r w:rsidRPr="002F5F3A">
              <w:t>pmap-c</w:t>
            </w:r>
          </w:p>
        </w:tc>
      </w:tr>
      <w:tr w:rsidR="00F5522C" w14:paraId="497B8970" w14:textId="77777777" w:rsidTr="004E0388">
        <w:tc>
          <w:tcPr>
            <w:tcW w:w="4219" w:type="dxa"/>
          </w:tcPr>
          <w:p w14:paraId="5A7B924E" w14:textId="77777777" w:rsidR="00F5522C" w:rsidRPr="002F5F3A" w:rsidRDefault="00F5522C" w:rsidP="004E6EBF">
            <w:pPr>
              <w:wordWrap/>
              <w:spacing w:line="240" w:lineRule="auto"/>
              <w:ind w:right="20"/>
              <w:rPr>
                <w:b/>
                <w:bCs/>
              </w:rPr>
            </w:pPr>
            <w:r w:rsidRPr="002F5F3A">
              <w:rPr>
                <w:b/>
                <w:bCs/>
              </w:rPr>
              <w:t xml:space="preserve">mirror </w:t>
            </w:r>
          </w:p>
        </w:tc>
        <w:tc>
          <w:tcPr>
            <w:tcW w:w="3960" w:type="dxa"/>
          </w:tcPr>
          <w:p w14:paraId="51A88FE7" w14:textId="77777777" w:rsidR="00F5522C" w:rsidRPr="002F5F3A" w:rsidRDefault="00F5522C" w:rsidP="004E6EBF">
            <w:pPr>
              <w:wordWrap/>
              <w:spacing w:line="240" w:lineRule="auto"/>
              <w:ind w:right="20"/>
            </w:pPr>
            <w:r w:rsidRPr="002F5F3A">
              <w:t>Mirror setting.</w:t>
            </w:r>
          </w:p>
        </w:tc>
        <w:tc>
          <w:tcPr>
            <w:tcW w:w="900" w:type="dxa"/>
          </w:tcPr>
          <w:p w14:paraId="4AA57B64" w14:textId="77777777" w:rsidR="00F5522C" w:rsidRPr="002F5F3A" w:rsidRDefault="00F5522C" w:rsidP="004E6EBF">
            <w:pPr>
              <w:wordWrap/>
              <w:spacing w:line="240" w:lineRule="auto"/>
              <w:ind w:right="20"/>
            </w:pPr>
            <w:r w:rsidRPr="002F5F3A">
              <w:t>pmap-c</w:t>
            </w:r>
          </w:p>
        </w:tc>
      </w:tr>
      <w:tr w:rsidR="00F5522C" w14:paraId="0D7047EA" w14:textId="77777777" w:rsidTr="004E0388">
        <w:tc>
          <w:tcPr>
            <w:tcW w:w="4219" w:type="dxa"/>
          </w:tcPr>
          <w:p w14:paraId="23546CEC" w14:textId="77777777" w:rsidR="00F5522C" w:rsidRPr="002F5F3A" w:rsidRDefault="00F5522C" w:rsidP="004E6EBF">
            <w:pPr>
              <w:wordWrap/>
              <w:spacing w:line="240" w:lineRule="auto"/>
              <w:ind w:right="20"/>
              <w:rPr>
                <w:b/>
                <w:bCs/>
              </w:rPr>
            </w:pPr>
            <w:r w:rsidRPr="002F5F3A">
              <w:rPr>
                <w:b/>
                <w:bCs/>
              </w:rPr>
              <w:t>trap-cpu { high-priority| }</w:t>
            </w:r>
          </w:p>
        </w:tc>
        <w:tc>
          <w:tcPr>
            <w:tcW w:w="3960" w:type="dxa"/>
          </w:tcPr>
          <w:p w14:paraId="78E36E66" w14:textId="77777777" w:rsidR="00F5522C" w:rsidRPr="002F5F3A" w:rsidRDefault="00F5522C" w:rsidP="004E6EBF">
            <w:pPr>
              <w:wordWrap/>
              <w:spacing w:line="240" w:lineRule="auto"/>
              <w:ind w:right="20"/>
            </w:pPr>
            <w:r w:rsidRPr="002F5F3A">
              <w:t>CPU trap setting.</w:t>
            </w:r>
          </w:p>
        </w:tc>
        <w:tc>
          <w:tcPr>
            <w:tcW w:w="900" w:type="dxa"/>
          </w:tcPr>
          <w:p w14:paraId="480F48FF" w14:textId="77777777" w:rsidR="00F5522C" w:rsidRPr="002F5F3A" w:rsidRDefault="00F5522C" w:rsidP="004E6EBF">
            <w:pPr>
              <w:wordWrap/>
              <w:spacing w:line="240" w:lineRule="auto"/>
              <w:ind w:right="20"/>
            </w:pPr>
            <w:r w:rsidRPr="002F5F3A">
              <w:t>pmap-c</w:t>
            </w:r>
          </w:p>
        </w:tc>
      </w:tr>
    </w:tbl>
    <w:p w14:paraId="2783975A" w14:textId="77777777" w:rsidR="00F5522C" w:rsidRDefault="00F5522C" w:rsidP="003F797B">
      <w:pPr>
        <w:pStyle w:val="3"/>
        <w:ind w:left="0" w:right="20"/>
      </w:pPr>
      <w:bookmarkStart w:id="4194" w:name="_Toc277777850"/>
      <w:bookmarkStart w:id="4195" w:name="_Toc363228754"/>
      <w:bookmarkStart w:id="4196" w:name="_Toc445131125"/>
      <w:r w:rsidRPr="00DC7270">
        <w:t>S</w:t>
      </w:r>
      <w:r w:rsidRPr="00DC7270">
        <w:rPr>
          <w:rFonts w:hint="eastAsia"/>
        </w:rPr>
        <w:t>ervice</w:t>
      </w:r>
      <w:r>
        <w:rPr>
          <w:rFonts w:hint="eastAsia"/>
        </w:rPr>
        <w:t>-policy</w:t>
      </w:r>
      <w:bookmarkEnd w:id="4194"/>
      <w:bookmarkEnd w:id="4195"/>
      <w:bookmarkEnd w:id="4196"/>
    </w:p>
    <w:p w14:paraId="7E522C23" w14:textId="77777777" w:rsidR="00F5522C" w:rsidRPr="002F5F3A" w:rsidRDefault="00F5522C" w:rsidP="003F797B">
      <w:pPr>
        <w:pStyle w:val="a3"/>
        <w:ind w:left="0" w:right="20"/>
      </w:pPr>
      <w:r w:rsidRPr="002F5F3A">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Default="006A4BB0" w:rsidP="003F797B">
      <w:pPr>
        <w:pStyle w:val="afffff3"/>
        <w:ind w:left="0" w:right="20"/>
      </w:pPr>
      <w:bookmarkStart w:id="4197" w:name="_Toc275801042"/>
      <w:bookmarkStart w:id="4198" w:name="_Toc277777851"/>
      <w:bookmarkStart w:id="4199" w:name="_Toc363228755"/>
      <w:bookmarkStart w:id="4200" w:name="_Toc39157539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253</w:t>
      </w:r>
      <w:r w:rsidR="005832B8">
        <w:fldChar w:fldCharType="end"/>
      </w:r>
      <w:r w:rsidR="00F5522C">
        <w:t xml:space="preserve"> </w:t>
      </w:r>
      <w:r w:rsidR="00F5522C">
        <w:rPr>
          <w:rFonts w:hint="eastAsia"/>
        </w:rPr>
        <w:t>service-policy</w:t>
      </w:r>
      <w:bookmarkEnd w:id="4197"/>
      <w:bookmarkEnd w:id="4198"/>
      <w:r w:rsidR="00F5522C" w:rsidRPr="0069115A">
        <w:t xml:space="preserve"> </w:t>
      </w:r>
      <w:r w:rsidR="00F5522C" w:rsidRPr="002F5F3A">
        <w:t>Configuration Command</w:t>
      </w:r>
      <w:bookmarkEnd w:id="4199"/>
      <w:bookmarkEnd w:id="4200"/>
    </w:p>
    <w:tbl>
      <w:tblPr>
        <w:tblStyle w:val="CLIWide"/>
        <w:tblW w:w="0" w:type="auto"/>
        <w:tblLook w:val="01E0" w:firstRow="1" w:lastRow="1" w:firstColumn="1" w:lastColumn="1" w:noHBand="0" w:noVBand="0"/>
      </w:tblPr>
      <w:tblGrid>
        <w:gridCol w:w="3625"/>
        <w:gridCol w:w="3370"/>
        <w:gridCol w:w="937"/>
      </w:tblGrid>
      <w:tr w:rsidR="00F5522C"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2F5F3A" w:rsidRDefault="00F5522C" w:rsidP="004E6EBF">
            <w:pPr>
              <w:wordWrap/>
              <w:spacing w:line="240" w:lineRule="auto"/>
              <w:ind w:right="20"/>
              <w:rPr>
                <w:b/>
                <w:bCs/>
              </w:rPr>
            </w:pPr>
            <w:r w:rsidRPr="002F5F3A">
              <w:rPr>
                <w:b/>
                <w:bCs/>
              </w:rPr>
              <w:t>Command</w:t>
            </w:r>
          </w:p>
        </w:tc>
        <w:tc>
          <w:tcPr>
            <w:tcW w:w="3960" w:type="dxa"/>
          </w:tcPr>
          <w:p w14:paraId="56F56C6B" w14:textId="77777777" w:rsidR="00F5522C" w:rsidRPr="002F5F3A" w:rsidRDefault="00F5522C" w:rsidP="004E6EBF">
            <w:pPr>
              <w:pStyle w:val="ac"/>
            </w:pPr>
            <w:r w:rsidRPr="002F5F3A">
              <w:t>Description</w:t>
            </w:r>
          </w:p>
        </w:tc>
        <w:tc>
          <w:tcPr>
            <w:tcW w:w="900" w:type="dxa"/>
          </w:tcPr>
          <w:p w14:paraId="204D1FC3" w14:textId="77777777" w:rsidR="00F5522C" w:rsidRPr="002F5F3A" w:rsidRDefault="00F5522C" w:rsidP="004E6EBF">
            <w:pPr>
              <w:pStyle w:val="ac"/>
            </w:pPr>
            <w:r w:rsidRPr="002F5F3A">
              <w:t>Mode</w:t>
            </w:r>
          </w:p>
        </w:tc>
      </w:tr>
      <w:tr w:rsidR="00F5522C" w14:paraId="729AB42F" w14:textId="77777777" w:rsidTr="004E0388">
        <w:tc>
          <w:tcPr>
            <w:tcW w:w="4219" w:type="dxa"/>
          </w:tcPr>
          <w:p w14:paraId="21B1D23E" w14:textId="77777777" w:rsidR="00F5522C" w:rsidRPr="002F5F3A" w:rsidRDefault="00F5522C" w:rsidP="004E6EBF">
            <w:pPr>
              <w:wordWrap/>
              <w:spacing w:line="240" w:lineRule="auto"/>
              <w:ind w:right="20"/>
            </w:pPr>
            <w:r w:rsidRPr="002F5F3A">
              <w:rPr>
                <w:b/>
                <w:bCs/>
              </w:rPr>
              <w:t>service-policy { input | output } NAME</w:t>
            </w:r>
          </w:p>
        </w:tc>
        <w:tc>
          <w:tcPr>
            <w:tcW w:w="3960" w:type="dxa"/>
          </w:tcPr>
          <w:p w14:paraId="3DDB67FE" w14:textId="77777777" w:rsidR="00F5522C" w:rsidRPr="002F5F3A" w:rsidRDefault="00F5522C" w:rsidP="004E6EBF">
            <w:pPr>
              <w:wordWrap/>
              <w:spacing w:line="240" w:lineRule="auto"/>
              <w:ind w:right="20"/>
            </w:pPr>
            <w:r w:rsidRPr="002F5F3A">
              <w:t>Applies a policy-map of the relevant name to an interface.</w:t>
            </w:r>
          </w:p>
        </w:tc>
        <w:tc>
          <w:tcPr>
            <w:tcW w:w="900" w:type="dxa"/>
          </w:tcPr>
          <w:p w14:paraId="25316274" w14:textId="77777777" w:rsidR="00F5522C" w:rsidRPr="002F5F3A" w:rsidRDefault="00C81E24" w:rsidP="004E6EBF">
            <w:pPr>
              <w:wordWrap/>
              <w:spacing w:line="240" w:lineRule="auto"/>
              <w:ind w:right="20"/>
            </w:pPr>
            <w:r>
              <w:rPr>
                <w:rFonts w:hint="eastAsia"/>
              </w:rPr>
              <w:t>I</w:t>
            </w:r>
            <w:r w:rsidR="00F5522C" w:rsidRPr="002F5F3A">
              <w:t>nterface</w:t>
            </w:r>
          </w:p>
        </w:tc>
      </w:tr>
      <w:tr w:rsidR="00F5522C" w14:paraId="029FFC18" w14:textId="77777777" w:rsidTr="004E0388">
        <w:tc>
          <w:tcPr>
            <w:tcW w:w="4219" w:type="dxa"/>
          </w:tcPr>
          <w:p w14:paraId="33FF6A2F" w14:textId="77777777" w:rsidR="00F5522C" w:rsidRPr="002F5F3A" w:rsidRDefault="00F5522C" w:rsidP="004E6EBF">
            <w:pPr>
              <w:wordWrap/>
              <w:spacing w:line="240" w:lineRule="auto"/>
              <w:ind w:right="20"/>
            </w:pPr>
            <w:r w:rsidRPr="002F5F3A">
              <w:rPr>
                <w:b/>
                <w:bCs/>
              </w:rPr>
              <w:t>no service-policy { input | output } NAME</w:t>
            </w:r>
          </w:p>
        </w:tc>
        <w:tc>
          <w:tcPr>
            <w:tcW w:w="3960" w:type="dxa"/>
          </w:tcPr>
          <w:p w14:paraId="68995155" w14:textId="77777777" w:rsidR="00F5522C" w:rsidRPr="002F5F3A" w:rsidRDefault="00F5522C" w:rsidP="004E6EBF">
            <w:pPr>
              <w:wordWrap/>
              <w:spacing w:line="240" w:lineRule="auto"/>
              <w:ind w:right="20"/>
            </w:pPr>
            <w:r w:rsidRPr="002F5F3A">
              <w:t xml:space="preserve">Deletes the relevant policy-map from the interface. </w:t>
            </w:r>
          </w:p>
        </w:tc>
        <w:tc>
          <w:tcPr>
            <w:tcW w:w="900" w:type="dxa"/>
          </w:tcPr>
          <w:p w14:paraId="5CD215ED" w14:textId="77777777" w:rsidR="00F5522C" w:rsidRPr="002F5F3A" w:rsidRDefault="00C81E24" w:rsidP="004E6EBF">
            <w:pPr>
              <w:wordWrap/>
              <w:spacing w:line="240" w:lineRule="auto"/>
              <w:ind w:right="20"/>
            </w:pPr>
            <w:r>
              <w:rPr>
                <w:rFonts w:hint="eastAsia"/>
              </w:rPr>
              <w:t>I</w:t>
            </w:r>
            <w:r w:rsidR="00F5522C" w:rsidRPr="002F5F3A">
              <w:t>nterface</w:t>
            </w:r>
          </w:p>
        </w:tc>
      </w:tr>
    </w:tbl>
    <w:p w14:paraId="4E96D3C6" w14:textId="77777777" w:rsidR="00F5522C" w:rsidRPr="00596B89" w:rsidRDefault="00F5522C" w:rsidP="003F797B">
      <w:pPr>
        <w:ind w:right="20"/>
      </w:pPr>
    </w:p>
    <w:tbl>
      <w:tblPr>
        <w:tblStyle w:val="NOTICE"/>
        <w:tblW w:w="0" w:type="auto"/>
        <w:tblLook w:val="0000" w:firstRow="0" w:lastRow="0" w:firstColumn="0" w:lastColumn="0" w:noHBand="0" w:noVBand="0"/>
      </w:tblPr>
      <w:tblGrid>
        <w:gridCol w:w="871"/>
        <w:gridCol w:w="1056"/>
        <w:gridCol w:w="6005"/>
      </w:tblGrid>
      <w:tr w:rsidR="00F5522C" w14:paraId="0116472F" w14:textId="77777777" w:rsidTr="004E0388">
        <w:tc>
          <w:tcPr>
            <w:tcW w:w="900" w:type="dxa"/>
            <w:vAlign w:val="center"/>
          </w:tcPr>
          <w:p w14:paraId="0B472F79"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Default="00F5522C" w:rsidP="003F797B">
            <w:pPr>
              <w:pStyle w:val="aa"/>
              <w:ind w:right="20"/>
              <w:jc w:val="both"/>
              <w:rPr>
                <w:b/>
                <w:bCs/>
              </w:rPr>
            </w:pPr>
            <w:r>
              <w:rPr>
                <w:b/>
                <w:bCs/>
              </w:rPr>
              <w:t>Notice</w:t>
            </w:r>
          </w:p>
        </w:tc>
        <w:tc>
          <w:tcPr>
            <w:tcW w:w="6800" w:type="dxa"/>
            <w:vAlign w:val="center"/>
          </w:tcPr>
          <w:p w14:paraId="021880EA" w14:textId="77777777" w:rsidR="00F5522C" w:rsidRPr="000124B1" w:rsidRDefault="00F5522C" w:rsidP="003F797B">
            <w:pPr>
              <w:pStyle w:val="aa"/>
              <w:ind w:right="20"/>
              <w:jc w:val="both"/>
            </w:pPr>
            <w:r w:rsidRPr="002F5F3A">
              <w:t>A router port means a port with no switchport.</w:t>
            </w:r>
          </w:p>
        </w:tc>
      </w:tr>
    </w:tbl>
    <w:p w14:paraId="4EB59611" w14:textId="77777777" w:rsidR="00F5522C" w:rsidRDefault="00F5522C" w:rsidP="003F797B">
      <w:pPr>
        <w:ind w:right="20"/>
      </w:pPr>
    </w:p>
    <w:tbl>
      <w:tblPr>
        <w:tblStyle w:val="NOTICE"/>
        <w:tblW w:w="0" w:type="auto"/>
        <w:tblLook w:val="0000" w:firstRow="0" w:lastRow="0" w:firstColumn="0" w:lastColumn="0" w:noHBand="0" w:noVBand="0"/>
      </w:tblPr>
      <w:tblGrid>
        <w:gridCol w:w="871"/>
        <w:gridCol w:w="1057"/>
        <w:gridCol w:w="6004"/>
      </w:tblGrid>
      <w:tr w:rsidR="00F5522C" w14:paraId="7F7AC09E" w14:textId="77777777" w:rsidTr="004E0388">
        <w:tc>
          <w:tcPr>
            <w:tcW w:w="900" w:type="dxa"/>
            <w:vAlign w:val="center"/>
          </w:tcPr>
          <w:p w14:paraId="274AD94C"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Default="00F5522C" w:rsidP="003F797B">
            <w:pPr>
              <w:pStyle w:val="aa"/>
              <w:ind w:right="20"/>
              <w:jc w:val="both"/>
              <w:rPr>
                <w:b/>
                <w:bCs/>
              </w:rPr>
            </w:pPr>
            <w:r>
              <w:rPr>
                <w:b/>
                <w:bCs/>
              </w:rPr>
              <w:t>Notice</w:t>
            </w:r>
          </w:p>
        </w:tc>
        <w:tc>
          <w:tcPr>
            <w:tcW w:w="6800" w:type="dxa"/>
            <w:vAlign w:val="center"/>
          </w:tcPr>
          <w:p w14:paraId="0B02A4D9" w14:textId="77777777" w:rsidR="00F5522C" w:rsidRPr="000124B1" w:rsidRDefault="00F5522C" w:rsidP="003F797B">
            <w:pPr>
              <w:pStyle w:val="aa"/>
              <w:ind w:right="20"/>
              <w:jc w:val="both"/>
            </w:pPr>
            <w:r w:rsidRPr="002F5F3A">
              <w:t>Service-policy can set up to 16000 rules in the input direction, 4000 rules in the output direction summed with ACLs.</w:t>
            </w:r>
          </w:p>
        </w:tc>
      </w:tr>
    </w:tbl>
    <w:p w14:paraId="233C588C" w14:textId="77777777" w:rsidR="00F5522C" w:rsidRPr="006C68DB" w:rsidRDefault="00F5522C" w:rsidP="003F797B">
      <w:pPr>
        <w:ind w:right="20"/>
      </w:pPr>
    </w:p>
    <w:tbl>
      <w:tblPr>
        <w:tblStyle w:val="NOTICE"/>
        <w:tblW w:w="0" w:type="auto"/>
        <w:tblLook w:val="0000" w:firstRow="0" w:lastRow="0" w:firstColumn="0" w:lastColumn="0" w:noHBand="0" w:noVBand="0"/>
      </w:tblPr>
      <w:tblGrid>
        <w:gridCol w:w="868"/>
        <w:gridCol w:w="1054"/>
        <w:gridCol w:w="6010"/>
      </w:tblGrid>
      <w:tr w:rsidR="00F5522C" w14:paraId="650EF924" w14:textId="77777777" w:rsidTr="0068526C">
        <w:tc>
          <w:tcPr>
            <w:tcW w:w="900" w:type="dxa"/>
            <w:vAlign w:val="center"/>
          </w:tcPr>
          <w:p w14:paraId="5D1DC31B"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Default="00F5522C" w:rsidP="003F797B">
            <w:pPr>
              <w:pStyle w:val="aa"/>
              <w:ind w:right="20"/>
              <w:jc w:val="both"/>
              <w:rPr>
                <w:b/>
                <w:bCs/>
              </w:rPr>
            </w:pPr>
            <w:r>
              <w:rPr>
                <w:b/>
                <w:bCs/>
              </w:rPr>
              <w:t>Notice</w:t>
            </w:r>
          </w:p>
        </w:tc>
        <w:tc>
          <w:tcPr>
            <w:tcW w:w="6800" w:type="dxa"/>
            <w:vAlign w:val="center"/>
          </w:tcPr>
          <w:p w14:paraId="07B27A6A" w14:textId="77777777" w:rsidR="00F5522C" w:rsidRPr="000124B1" w:rsidRDefault="00F5522C" w:rsidP="003F797B">
            <w:pPr>
              <w:pStyle w:val="aa"/>
              <w:ind w:right="20"/>
              <w:jc w:val="both"/>
            </w:pPr>
            <w:r w:rsidRPr="002F5F3A">
              <w:t>In the input direction, you can set service and ACL simultaneously. For the output direction, you can set only either one at a time.</w:t>
            </w:r>
          </w:p>
        </w:tc>
      </w:tr>
    </w:tbl>
    <w:p w14:paraId="0A78C29B" w14:textId="77777777" w:rsidR="00F5522C" w:rsidRDefault="00F5522C" w:rsidP="003F797B">
      <w:pPr>
        <w:ind w:right="20"/>
      </w:pPr>
    </w:p>
    <w:p w14:paraId="55CE76B2" w14:textId="77777777" w:rsidR="00F5522C" w:rsidRDefault="00F5522C" w:rsidP="003F797B">
      <w:pPr>
        <w:ind w:right="20"/>
      </w:pPr>
    </w:p>
    <w:p w14:paraId="6CAC61F4" w14:textId="77777777" w:rsidR="00F5522C" w:rsidRDefault="00F5522C" w:rsidP="0021019A">
      <w:pPr>
        <w:pStyle w:val="2"/>
        <w:ind w:right="20"/>
      </w:pPr>
      <w:bookmarkStart w:id="4201" w:name="_Toc275801133"/>
      <w:bookmarkStart w:id="4202" w:name="_Toc277777870"/>
      <w:bookmarkStart w:id="4203" w:name="_Toc361679417"/>
      <w:bookmarkStart w:id="4204" w:name="_Toc445131126"/>
      <w:r w:rsidRPr="00DC7270">
        <w:rPr>
          <w:rFonts w:hint="eastAsia"/>
        </w:rPr>
        <w:lastRenderedPageBreak/>
        <w:t>COPP</w:t>
      </w:r>
      <w:bookmarkEnd w:id="4201"/>
      <w:bookmarkEnd w:id="4202"/>
      <w:bookmarkEnd w:id="4203"/>
      <w:bookmarkEnd w:id="4204"/>
    </w:p>
    <w:p w14:paraId="2C36BEEF" w14:textId="77777777" w:rsidR="00F5522C" w:rsidRPr="002F5F3A" w:rsidRDefault="00F5522C" w:rsidP="004E6EBF">
      <w:pPr>
        <w:pStyle w:val="a3"/>
        <w:ind w:left="0" w:right="20"/>
      </w:pPr>
      <w:r w:rsidRPr="002F5F3A">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Default="00F5522C" w:rsidP="004E6EBF">
      <w:pPr>
        <w:pStyle w:val="3"/>
        <w:ind w:left="0" w:right="20"/>
      </w:pPr>
      <w:bookmarkStart w:id="4205" w:name="_Toc275801043"/>
      <w:bookmarkStart w:id="4206" w:name="_Toc277777852"/>
      <w:bookmarkStart w:id="4207" w:name="_Toc363228756"/>
      <w:bookmarkStart w:id="4208" w:name="_Toc445131127"/>
      <w:r>
        <w:rPr>
          <w:rFonts w:hint="eastAsia"/>
        </w:rPr>
        <w:t xml:space="preserve">Service-policy </w:t>
      </w:r>
      <w:r w:rsidRPr="00DC7270">
        <w:rPr>
          <w:rFonts w:hint="eastAsia"/>
        </w:rPr>
        <w:t>on</w:t>
      </w:r>
      <w:r>
        <w:rPr>
          <w:rFonts w:hint="eastAsia"/>
        </w:rPr>
        <w:t xml:space="preserve"> COPP</w:t>
      </w:r>
      <w:bookmarkEnd w:id="4205"/>
      <w:bookmarkEnd w:id="4206"/>
      <w:bookmarkEnd w:id="4207"/>
      <w:bookmarkEnd w:id="4208"/>
    </w:p>
    <w:p w14:paraId="1640533A" w14:textId="77777777" w:rsidR="00F5522C" w:rsidRPr="002F5F3A" w:rsidRDefault="00F5522C" w:rsidP="004E6EBF">
      <w:pPr>
        <w:pStyle w:val="a3"/>
        <w:ind w:left="0" w:right="20"/>
      </w:pPr>
      <w:bookmarkStart w:id="4209" w:name="_Toc275801134"/>
      <w:bookmarkStart w:id="4210" w:name="_Toc277777871"/>
      <w:r w:rsidRPr="002F5F3A">
        <w:t>The unit performs policing for traffic that flows into the CPU by applying service-policy in the control plane.</w:t>
      </w:r>
    </w:p>
    <w:p w14:paraId="3CC5A878" w14:textId="77777777" w:rsidR="00F5522C" w:rsidRDefault="006A4BB0" w:rsidP="004E6EBF">
      <w:pPr>
        <w:pStyle w:val="afffff3"/>
        <w:ind w:left="0" w:right="20"/>
      </w:pPr>
      <w:bookmarkStart w:id="4211" w:name="_Toc361679418"/>
      <w:bookmarkStart w:id="4212" w:name="_Toc39157539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254</w:t>
      </w:r>
      <w:r w:rsidR="005832B8">
        <w:fldChar w:fldCharType="end"/>
      </w:r>
      <w:r w:rsidR="00F5522C">
        <w:t xml:space="preserve"> </w:t>
      </w:r>
      <w:r w:rsidR="00F5522C" w:rsidRPr="002F5F3A">
        <w:t>Commands for Control-plane of Service-policy Configuration</w:t>
      </w:r>
      <w:bookmarkEnd w:id="4209"/>
      <w:bookmarkEnd w:id="4210"/>
      <w:bookmarkEnd w:id="4211"/>
      <w:bookmarkEnd w:id="4212"/>
    </w:p>
    <w:tbl>
      <w:tblPr>
        <w:tblStyle w:val="CLIWide"/>
        <w:tblW w:w="0" w:type="auto"/>
        <w:tblLook w:val="01E0" w:firstRow="1" w:lastRow="1" w:firstColumn="1" w:lastColumn="1" w:noHBand="0" w:noVBand="0"/>
      </w:tblPr>
      <w:tblGrid>
        <w:gridCol w:w="2812"/>
        <w:gridCol w:w="3691"/>
        <w:gridCol w:w="1429"/>
      </w:tblGrid>
      <w:tr w:rsidR="00F5522C"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2F5F3A" w:rsidRDefault="00F5522C" w:rsidP="004E6EBF">
            <w:pPr>
              <w:wordWrap/>
              <w:ind w:right="20"/>
              <w:rPr>
                <w:b/>
                <w:bCs/>
              </w:rPr>
            </w:pPr>
            <w:r w:rsidRPr="002F5F3A">
              <w:rPr>
                <w:b/>
                <w:bCs/>
              </w:rPr>
              <w:t>Command</w:t>
            </w:r>
          </w:p>
        </w:tc>
        <w:tc>
          <w:tcPr>
            <w:tcW w:w="4394" w:type="dxa"/>
          </w:tcPr>
          <w:p w14:paraId="04952398" w14:textId="77777777" w:rsidR="00F5522C" w:rsidRPr="002F5F3A" w:rsidRDefault="00F5522C" w:rsidP="004E6EBF">
            <w:pPr>
              <w:pStyle w:val="ac"/>
            </w:pPr>
            <w:r w:rsidRPr="002F5F3A">
              <w:t>Description</w:t>
            </w:r>
          </w:p>
        </w:tc>
        <w:tc>
          <w:tcPr>
            <w:tcW w:w="1544" w:type="dxa"/>
          </w:tcPr>
          <w:p w14:paraId="6883439A" w14:textId="77777777" w:rsidR="00F5522C" w:rsidRPr="002F5F3A" w:rsidRDefault="00F5522C" w:rsidP="004E6EBF">
            <w:pPr>
              <w:pStyle w:val="ac"/>
            </w:pPr>
            <w:r w:rsidRPr="002F5F3A">
              <w:t>Mode</w:t>
            </w:r>
          </w:p>
        </w:tc>
      </w:tr>
      <w:tr w:rsidR="00F5522C" w14:paraId="07C42570" w14:textId="77777777" w:rsidTr="004E0388">
        <w:tc>
          <w:tcPr>
            <w:tcW w:w="3218" w:type="dxa"/>
          </w:tcPr>
          <w:p w14:paraId="4211D780" w14:textId="77777777" w:rsidR="00F5522C" w:rsidRPr="002F5F3A" w:rsidRDefault="00F5522C" w:rsidP="004E6EBF">
            <w:pPr>
              <w:wordWrap/>
              <w:ind w:right="20"/>
            </w:pPr>
            <w:r w:rsidRPr="002F5F3A">
              <w:rPr>
                <w:b/>
                <w:bCs/>
              </w:rPr>
              <w:t>control-plane</w:t>
            </w:r>
          </w:p>
        </w:tc>
        <w:tc>
          <w:tcPr>
            <w:tcW w:w="4394" w:type="dxa"/>
          </w:tcPr>
          <w:p w14:paraId="4185248A" w14:textId="77777777" w:rsidR="00F5522C" w:rsidRPr="002F5F3A" w:rsidRDefault="00F5522C" w:rsidP="004E6EBF">
            <w:pPr>
              <w:wordWrap/>
              <w:ind w:right="20"/>
            </w:pPr>
            <w:r w:rsidRPr="002F5F3A">
              <w:t xml:space="preserve">Enters control-plane mode. </w:t>
            </w:r>
          </w:p>
        </w:tc>
        <w:tc>
          <w:tcPr>
            <w:tcW w:w="1544" w:type="dxa"/>
          </w:tcPr>
          <w:p w14:paraId="2BD79036" w14:textId="77777777" w:rsidR="00F5522C" w:rsidRPr="002F5F3A" w:rsidRDefault="00F5522C" w:rsidP="004E6EBF">
            <w:pPr>
              <w:wordWrap/>
              <w:ind w:right="20"/>
            </w:pPr>
            <w:r w:rsidRPr="002F5F3A">
              <w:t>configure</w:t>
            </w:r>
          </w:p>
        </w:tc>
      </w:tr>
      <w:tr w:rsidR="00F5522C" w14:paraId="20092E37" w14:textId="77777777" w:rsidTr="004E0388">
        <w:tc>
          <w:tcPr>
            <w:tcW w:w="3218" w:type="dxa"/>
          </w:tcPr>
          <w:p w14:paraId="0ADCE78C" w14:textId="77777777" w:rsidR="00F5522C" w:rsidRPr="002F5F3A" w:rsidRDefault="00F5522C" w:rsidP="004E6EBF">
            <w:pPr>
              <w:wordWrap/>
              <w:ind w:right="20"/>
            </w:pPr>
            <w:r w:rsidRPr="002F5F3A">
              <w:rPr>
                <w:b/>
                <w:bCs/>
              </w:rPr>
              <w:t>service-policy input  NAME</w:t>
            </w:r>
          </w:p>
        </w:tc>
        <w:tc>
          <w:tcPr>
            <w:tcW w:w="4394" w:type="dxa"/>
          </w:tcPr>
          <w:p w14:paraId="57AB9FA1" w14:textId="77777777" w:rsidR="00F5522C" w:rsidRPr="002F5F3A" w:rsidRDefault="00F5522C" w:rsidP="004E6EBF">
            <w:pPr>
              <w:wordWrap/>
              <w:ind w:right="20"/>
            </w:pPr>
            <w:r w:rsidRPr="002F5F3A">
              <w:t>Applies a policy-map to a control-plane.</w:t>
            </w:r>
          </w:p>
        </w:tc>
        <w:tc>
          <w:tcPr>
            <w:tcW w:w="1544" w:type="dxa"/>
          </w:tcPr>
          <w:p w14:paraId="6E17BF0C" w14:textId="77777777" w:rsidR="00F5522C" w:rsidRPr="002F5F3A" w:rsidRDefault="00F5522C" w:rsidP="004E6EBF">
            <w:pPr>
              <w:wordWrap/>
              <w:ind w:right="20"/>
            </w:pPr>
            <w:r w:rsidRPr="002F5F3A">
              <w:t>Control-plane</w:t>
            </w:r>
          </w:p>
        </w:tc>
      </w:tr>
      <w:tr w:rsidR="00F5522C" w14:paraId="3FF43ED2" w14:textId="77777777" w:rsidTr="004E0388">
        <w:tc>
          <w:tcPr>
            <w:tcW w:w="3218" w:type="dxa"/>
          </w:tcPr>
          <w:p w14:paraId="1B3EBB64" w14:textId="77777777" w:rsidR="00F5522C" w:rsidRPr="002F5F3A" w:rsidRDefault="00F5522C" w:rsidP="004E6EBF">
            <w:pPr>
              <w:wordWrap/>
              <w:ind w:right="20"/>
            </w:pPr>
            <w:r w:rsidRPr="002F5F3A">
              <w:rPr>
                <w:b/>
                <w:bCs/>
              </w:rPr>
              <w:t>no service-policy input NAME</w:t>
            </w:r>
          </w:p>
        </w:tc>
        <w:tc>
          <w:tcPr>
            <w:tcW w:w="4394" w:type="dxa"/>
          </w:tcPr>
          <w:p w14:paraId="50A7A2C6" w14:textId="77777777" w:rsidR="00F5522C" w:rsidRPr="002F5F3A" w:rsidRDefault="00F5522C" w:rsidP="004E6EBF">
            <w:pPr>
              <w:wordWrap/>
              <w:ind w:right="20"/>
            </w:pPr>
            <w:r w:rsidRPr="002F5F3A">
              <w:t>Disables the policy-map on the control-plane.</w:t>
            </w:r>
          </w:p>
        </w:tc>
        <w:tc>
          <w:tcPr>
            <w:tcW w:w="1544" w:type="dxa"/>
          </w:tcPr>
          <w:p w14:paraId="4A1C6FA7" w14:textId="77777777" w:rsidR="00F5522C" w:rsidRPr="002F5F3A" w:rsidRDefault="00F5522C" w:rsidP="004E6EBF">
            <w:pPr>
              <w:wordWrap/>
              <w:ind w:right="20"/>
            </w:pPr>
            <w:r w:rsidRPr="002F5F3A">
              <w:t>Control-plane</w:t>
            </w:r>
          </w:p>
        </w:tc>
      </w:tr>
    </w:tbl>
    <w:p w14:paraId="181AE05F" w14:textId="77777777" w:rsidR="00F5522C" w:rsidRDefault="00F5522C" w:rsidP="004E6EBF">
      <w:pPr>
        <w:ind w:right="20"/>
      </w:pPr>
    </w:p>
    <w:tbl>
      <w:tblPr>
        <w:tblStyle w:val="NOTICE"/>
        <w:tblW w:w="0" w:type="auto"/>
        <w:tblLook w:val="0000" w:firstRow="0" w:lastRow="0" w:firstColumn="0" w:lastColumn="0" w:noHBand="0" w:noVBand="0"/>
      </w:tblPr>
      <w:tblGrid>
        <w:gridCol w:w="883"/>
        <w:gridCol w:w="1074"/>
        <w:gridCol w:w="5975"/>
      </w:tblGrid>
      <w:tr w:rsidR="00F5522C" w14:paraId="20F0933B" w14:textId="77777777" w:rsidTr="004E0388">
        <w:tc>
          <w:tcPr>
            <w:tcW w:w="897" w:type="dxa"/>
            <w:vAlign w:val="center"/>
          </w:tcPr>
          <w:p w14:paraId="5A1E6D6F" w14:textId="77777777" w:rsidR="00F5522C" w:rsidRDefault="00F5522C" w:rsidP="004E6EBF">
            <w:pPr>
              <w:pStyle w:val="aa"/>
              <w:spacing w:after="120"/>
              <w:ind w:right="20"/>
              <w:jc w:val="both"/>
              <w:rPr>
                <w:rFonts w:cs="Times New Roman"/>
              </w:rPr>
            </w:pPr>
            <w:r>
              <w:rPr>
                <w:rFonts w:cs="Times New Roman" w:hint="eastAsia"/>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Default="00F5522C" w:rsidP="004E6EBF">
            <w:pPr>
              <w:pStyle w:val="aa"/>
              <w:ind w:right="20"/>
              <w:jc w:val="both"/>
              <w:rPr>
                <w:b/>
                <w:bCs/>
              </w:rPr>
            </w:pPr>
            <w:r>
              <w:rPr>
                <w:b/>
                <w:bCs/>
              </w:rPr>
              <w:t>Notice</w:t>
            </w:r>
          </w:p>
        </w:tc>
        <w:tc>
          <w:tcPr>
            <w:tcW w:w="6331" w:type="dxa"/>
            <w:vAlign w:val="center"/>
          </w:tcPr>
          <w:p w14:paraId="618AB28C" w14:textId="77777777" w:rsidR="00F5522C" w:rsidRPr="00035455" w:rsidRDefault="00F5522C" w:rsidP="005A3129">
            <w:pPr>
              <w:pStyle w:val="aa"/>
              <w:ind w:right="20"/>
              <w:jc w:val="both"/>
            </w:pPr>
            <w:r w:rsidRPr="002F5F3A">
              <w:t xml:space="preserve">When Service-policy is in use in </w:t>
            </w:r>
            <w:r w:rsidR="005A3129">
              <w:t xml:space="preserve">the </w:t>
            </w:r>
            <w:r w:rsidRPr="002F5F3A">
              <w:t>control-plane, only polic</w:t>
            </w:r>
            <w:r w:rsidR="005A3129">
              <w:t>y</w:t>
            </w:r>
            <w:r w:rsidRPr="002F5F3A">
              <w:t xml:space="preserve"> drop, and set queueing </w:t>
            </w:r>
            <w:r w:rsidR="00620A55">
              <w:t xml:space="preserve">will </w:t>
            </w:r>
            <w:r w:rsidRPr="002F5F3A">
              <w:t>operate.</w:t>
            </w:r>
          </w:p>
        </w:tc>
      </w:tr>
    </w:tbl>
    <w:p w14:paraId="484D0744" w14:textId="77777777" w:rsidR="00F5522C" w:rsidRDefault="00F5522C" w:rsidP="004E6EBF">
      <w:pPr>
        <w:pStyle w:val="3"/>
        <w:ind w:left="0" w:right="20"/>
      </w:pPr>
      <w:bookmarkStart w:id="4213" w:name="_Toc361325530"/>
      <w:bookmarkStart w:id="4214" w:name="_Toc363228757"/>
      <w:bookmarkStart w:id="4215" w:name="_Toc445131128"/>
      <w:r>
        <w:t>R</w:t>
      </w:r>
      <w:r>
        <w:rPr>
          <w:rFonts w:hint="eastAsia"/>
        </w:rPr>
        <w:t>ate-limit on COPP</w:t>
      </w:r>
      <w:bookmarkEnd w:id="4213"/>
      <w:bookmarkEnd w:id="4214"/>
      <w:bookmarkEnd w:id="4215"/>
    </w:p>
    <w:p w14:paraId="4E1C8475" w14:textId="77777777" w:rsidR="00F5522C" w:rsidRPr="003E59BB" w:rsidRDefault="00F5522C" w:rsidP="004E6EBF">
      <w:pPr>
        <w:pStyle w:val="a3"/>
        <w:ind w:left="0" w:right="20"/>
      </w:pPr>
      <w:r w:rsidRPr="002F5F3A">
        <w:t xml:space="preserve">You can set a rate-limit of a specific traffic that flows into </w:t>
      </w:r>
      <w:r w:rsidR="00620A55">
        <w:t xml:space="preserve">the </w:t>
      </w:r>
      <w:r w:rsidRPr="002F5F3A">
        <w:t>CPU.</w:t>
      </w:r>
    </w:p>
    <w:p w14:paraId="371264A8" w14:textId="77777777" w:rsidR="00F5522C" w:rsidRDefault="006A4BB0" w:rsidP="004E6EBF">
      <w:pPr>
        <w:pStyle w:val="afffff3"/>
        <w:ind w:left="0" w:right="20"/>
      </w:pPr>
      <w:bookmarkStart w:id="4216" w:name="_Toc363228758"/>
      <w:bookmarkStart w:id="4217" w:name="_Toc294800495"/>
      <w:bookmarkStart w:id="4218" w:name="_Toc39157539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255</w:t>
      </w:r>
      <w:r w:rsidR="005832B8">
        <w:fldChar w:fldCharType="end"/>
      </w:r>
      <w:r w:rsidR="00F5522C">
        <w:t xml:space="preserve"> </w:t>
      </w:r>
      <w:bookmarkEnd w:id="4216"/>
      <w:r w:rsidR="00F5522C" w:rsidRPr="002F5F3A">
        <w:t>Commands for Control-plane of Rate-limit Configuration</w:t>
      </w:r>
      <w:bookmarkEnd w:id="4217"/>
      <w:bookmarkEnd w:id="4218"/>
    </w:p>
    <w:tbl>
      <w:tblPr>
        <w:tblStyle w:val="CLIWide"/>
        <w:tblW w:w="0" w:type="auto"/>
        <w:tblLayout w:type="fixed"/>
        <w:tblLook w:val="01E0" w:firstRow="1" w:lastRow="1" w:firstColumn="1" w:lastColumn="1" w:noHBand="0" w:noVBand="0"/>
      </w:tblPr>
      <w:tblGrid>
        <w:gridCol w:w="3784"/>
        <w:gridCol w:w="3060"/>
        <w:gridCol w:w="1262"/>
      </w:tblGrid>
      <w:tr w:rsidR="00F5522C"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2F5F3A" w:rsidRDefault="00F5522C" w:rsidP="00620A55">
            <w:pPr>
              <w:wordWrap/>
              <w:spacing w:line="240" w:lineRule="auto"/>
              <w:ind w:right="20"/>
              <w:rPr>
                <w:b/>
                <w:bCs/>
              </w:rPr>
            </w:pPr>
            <w:r w:rsidRPr="002F5F3A">
              <w:rPr>
                <w:b/>
                <w:bCs/>
              </w:rPr>
              <w:t>Command</w:t>
            </w:r>
          </w:p>
        </w:tc>
        <w:tc>
          <w:tcPr>
            <w:tcW w:w="3060" w:type="dxa"/>
          </w:tcPr>
          <w:p w14:paraId="072A5117" w14:textId="77777777" w:rsidR="00F5522C" w:rsidRPr="002F5F3A" w:rsidRDefault="00F5522C" w:rsidP="00620A55">
            <w:pPr>
              <w:pStyle w:val="ac"/>
            </w:pPr>
            <w:r w:rsidRPr="002F5F3A">
              <w:t>Description</w:t>
            </w:r>
          </w:p>
        </w:tc>
        <w:tc>
          <w:tcPr>
            <w:tcW w:w="1262" w:type="dxa"/>
          </w:tcPr>
          <w:p w14:paraId="7D75820B" w14:textId="77777777" w:rsidR="00F5522C" w:rsidRPr="002F5F3A" w:rsidRDefault="00F5522C" w:rsidP="00620A55">
            <w:pPr>
              <w:pStyle w:val="ac"/>
            </w:pPr>
            <w:r w:rsidRPr="002F5F3A">
              <w:t>Mode</w:t>
            </w:r>
          </w:p>
        </w:tc>
      </w:tr>
      <w:tr w:rsidR="00F5522C" w:rsidRPr="003542C3" w14:paraId="69ED658E" w14:textId="77777777" w:rsidTr="00620A55">
        <w:tc>
          <w:tcPr>
            <w:tcW w:w="3784" w:type="dxa"/>
          </w:tcPr>
          <w:p w14:paraId="5CDA6FC1" w14:textId="77777777" w:rsidR="00F5522C" w:rsidRPr="003542C3" w:rsidRDefault="00F5522C" w:rsidP="00620A55">
            <w:pPr>
              <w:spacing w:line="240" w:lineRule="auto"/>
              <w:ind w:right="20"/>
              <w:rPr>
                <w:b/>
                <w:bCs/>
              </w:rPr>
            </w:pPr>
            <w:r w:rsidRPr="003542C3">
              <w:rPr>
                <w:b/>
                <w:bCs/>
              </w:rPr>
              <w:t>R</w:t>
            </w:r>
            <w:r w:rsidRPr="003542C3">
              <w:rPr>
                <w:rFonts w:hint="eastAsia"/>
                <w:b/>
                <w:bCs/>
              </w:rPr>
              <w:t>ate-limit &lt;0-47&gt; &lt;1-4096&gt; &lt;1-4096&gt;</w:t>
            </w:r>
          </w:p>
        </w:tc>
        <w:tc>
          <w:tcPr>
            <w:tcW w:w="3060" w:type="dxa"/>
          </w:tcPr>
          <w:p w14:paraId="42FE1415" w14:textId="77777777" w:rsidR="00845B1B" w:rsidRPr="003542C3" w:rsidRDefault="00845B1B" w:rsidP="00620A55">
            <w:pPr>
              <w:spacing w:line="240" w:lineRule="auto"/>
              <w:ind w:right="20"/>
              <w:jc w:val="left"/>
            </w:pPr>
            <w:r w:rsidRPr="003542C3">
              <w:t xml:space="preserve">Configure the burst and rate-limit to CPU Queue ID by the unit of PPS. </w:t>
            </w:r>
          </w:p>
        </w:tc>
        <w:tc>
          <w:tcPr>
            <w:tcW w:w="1262" w:type="dxa"/>
          </w:tcPr>
          <w:p w14:paraId="285542B8" w14:textId="77777777" w:rsidR="00F5522C" w:rsidRPr="003542C3" w:rsidRDefault="00F5522C" w:rsidP="00620A55">
            <w:pPr>
              <w:spacing w:line="240" w:lineRule="auto"/>
              <w:ind w:right="20"/>
            </w:pPr>
            <w:r w:rsidRPr="003542C3">
              <w:rPr>
                <w:rFonts w:hint="eastAsia"/>
              </w:rPr>
              <w:t>Control-plane</w:t>
            </w:r>
          </w:p>
        </w:tc>
      </w:tr>
      <w:tr w:rsidR="00F5522C" w:rsidRPr="003542C3" w14:paraId="41809D6C" w14:textId="77777777" w:rsidTr="00620A55">
        <w:tc>
          <w:tcPr>
            <w:tcW w:w="3784" w:type="dxa"/>
          </w:tcPr>
          <w:p w14:paraId="535DFB2F" w14:textId="77777777" w:rsidR="003E6CFF" w:rsidRPr="003542C3" w:rsidRDefault="00F5522C" w:rsidP="00620A55">
            <w:pPr>
              <w:spacing w:line="240" w:lineRule="auto"/>
              <w:ind w:right="20"/>
              <w:rPr>
                <w:b/>
                <w:bCs/>
              </w:rPr>
            </w:pPr>
            <w:r w:rsidRPr="003542C3">
              <w:rPr>
                <w:b/>
                <w:bCs/>
              </w:rPr>
              <w:t>P</w:t>
            </w:r>
            <w:r w:rsidRPr="003542C3">
              <w:rPr>
                <w:rFonts w:hint="eastAsia"/>
                <w:b/>
                <w:bCs/>
              </w:rPr>
              <w:t xml:space="preserve">rotocol-queue-map </w:t>
            </w:r>
          </w:p>
          <w:p w14:paraId="577A2AEA" w14:textId="77777777" w:rsidR="00F5522C" w:rsidRPr="003542C3" w:rsidRDefault="00F5522C" w:rsidP="00620A55">
            <w:pPr>
              <w:spacing w:line="240" w:lineRule="auto"/>
              <w:ind w:right="20"/>
              <w:rPr>
                <w:b/>
                <w:bCs/>
              </w:rPr>
            </w:pPr>
            <w:r w:rsidRPr="003542C3">
              <w:rPr>
                <w:rFonts w:hint="eastAsia"/>
                <w:b/>
                <w:bCs/>
              </w:rPr>
              <w:t>{arp-reply|arp-request|bgp|bpdu|dhcp|filter|icmp|icmpv6|igmp|ipmc_rsvd|isis|l2-cpu|l3-cpu|mld|nd|ospf|pim|rsvp|telnet</w:t>
            </w:r>
            <w:r w:rsidRPr="003542C3">
              <w:rPr>
                <w:b/>
                <w:bCs/>
              </w:rPr>
              <w:t>}</w:t>
            </w:r>
            <w:r w:rsidRPr="003542C3">
              <w:rPr>
                <w:rFonts w:hint="eastAsia"/>
                <w:b/>
                <w:bCs/>
              </w:rPr>
              <w:t xml:space="preserve">} &lt;0-47&gt; </w:t>
            </w:r>
          </w:p>
        </w:tc>
        <w:tc>
          <w:tcPr>
            <w:tcW w:w="3060" w:type="dxa"/>
          </w:tcPr>
          <w:p w14:paraId="04CD41FB" w14:textId="77777777" w:rsidR="00845B1B" w:rsidRPr="003542C3" w:rsidRDefault="00845B1B" w:rsidP="00620A55">
            <w:pPr>
              <w:spacing w:line="240" w:lineRule="auto"/>
              <w:ind w:right="20"/>
              <w:jc w:val="left"/>
            </w:pPr>
            <w:r w:rsidRPr="003542C3">
              <w:t xml:space="preserve">Assign </w:t>
            </w:r>
            <w:r w:rsidR="003542C3" w:rsidRPr="003542C3">
              <w:t xml:space="preserve">CPU Queue </w:t>
            </w:r>
            <w:r w:rsidR="003542C3" w:rsidRPr="003542C3">
              <w:rPr>
                <w:rFonts w:hint="eastAsia"/>
              </w:rPr>
              <w:t xml:space="preserve">for </w:t>
            </w:r>
            <w:r w:rsidR="003542C3" w:rsidRPr="003542C3">
              <w:t>each protocol</w:t>
            </w:r>
            <w:r w:rsidRPr="003542C3">
              <w:t>.</w:t>
            </w:r>
          </w:p>
        </w:tc>
        <w:tc>
          <w:tcPr>
            <w:tcW w:w="1262" w:type="dxa"/>
          </w:tcPr>
          <w:p w14:paraId="5168EE09" w14:textId="77777777" w:rsidR="00F5522C" w:rsidRPr="003542C3" w:rsidRDefault="00F5522C" w:rsidP="00620A55">
            <w:pPr>
              <w:spacing w:line="240" w:lineRule="auto"/>
              <w:ind w:right="20"/>
            </w:pPr>
            <w:r w:rsidRPr="003542C3">
              <w:rPr>
                <w:rFonts w:hint="eastAsia"/>
              </w:rPr>
              <w:t>Control-plane</w:t>
            </w:r>
          </w:p>
        </w:tc>
      </w:tr>
      <w:tr w:rsidR="00F5522C" w:rsidRPr="003542C3" w14:paraId="25E844DE" w14:textId="77777777" w:rsidTr="00620A55">
        <w:tc>
          <w:tcPr>
            <w:tcW w:w="3784" w:type="dxa"/>
          </w:tcPr>
          <w:p w14:paraId="7E23FD04" w14:textId="77777777" w:rsidR="00F5522C" w:rsidRPr="003542C3" w:rsidRDefault="00F5522C" w:rsidP="00620A55">
            <w:pPr>
              <w:spacing w:line="240" w:lineRule="auto"/>
              <w:ind w:right="20"/>
              <w:rPr>
                <w:b/>
                <w:bCs/>
              </w:rPr>
            </w:pPr>
            <w:r w:rsidRPr="003542C3">
              <w:rPr>
                <w:b/>
                <w:bCs/>
              </w:rPr>
              <w:t>S</w:t>
            </w:r>
            <w:r w:rsidRPr="003542C3">
              <w:rPr>
                <w:rFonts w:hint="eastAsia"/>
                <w:b/>
                <w:bCs/>
              </w:rPr>
              <w:t>how control-plane cpu-queue</w:t>
            </w:r>
          </w:p>
        </w:tc>
        <w:tc>
          <w:tcPr>
            <w:tcW w:w="3060" w:type="dxa"/>
          </w:tcPr>
          <w:p w14:paraId="45AE78EA" w14:textId="77777777" w:rsidR="00F5522C" w:rsidRPr="003542C3" w:rsidRDefault="00845B1B" w:rsidP="00620A55">
            <w:pPr>
              <w:spacing w:line="240" w:lineRule="auto"/>
              <w:ind w:right="20"/>
              <w:jc w:val="left"/>
            </w:pPr>
            <w:r w:rsidRPr="003542C3">
              <w:t xml:space="preserve">Display the </w:t>
            </w:r>
            <w:r w:rsidR="00F5522C" w:rsidRPr="003542C3">
              <w:rPr>
                <w:rFonts w:hint="eastAsia"/>
              </w:rPr>
              <w:t>CPU Queue ID</w:t>
            </w:r>
            <w:r w:rsidRPr="003542C3">
              <w:rPr>
                <w:rFonts w:hint="eastAsia"/>
              </w:rPr>
              <w:t xml:space="preserve"> and protocol</w:t>
            </w:r>
            <w:r w:rsidR="00F5522C" w:rsidRPr="003542C3">
              <w:rPr>
                <w:rFonts w:hint="eastAsia"/>
              </w:rPr>
              <w:t xml:space="preserve"> mapping table</w:t>
            </w:r>
            <w:r w:rsidRPr="003542C3">
              <w:rPr>
                <w:rFonts w:hint="eastAsia"/>
              </w:rPr>
              <w:t xml:space="preserve">. </w:t>
            </w:r>
          </w:p>
        </w:tc>
        <w:tc>
          <w:tcPr>
            <w:tcW w:w="1262" w:type="dxa"/>
          </w:tcPr>
          <w:p w14:paraId="51618997" w14:textId="77777777" w:rsidR="00F5522C" w:rsidRPr="003542C3" w:rsidRDefault="00553C39" w:rsidP="00620A55">
            <w:pPr>
              <w:spacing w:line="240" w:lineRule="auto"/>
              <w:ind w:right="20"/>
            </w:pPr>
            <w:r w:rsidRPr="003542C3">
              <w:rPr>
                <w:rFonts w:hint="eastAsia"/>
              </w:rPr>
              <w:t>Privileged</w:t>
            </w:r>
          </w:p>
        </w:tc>
      </w:tr>
    </w:tbl>
    <w:p w14:paraId="5AA6B869" w14:textId="77777777" w:rsidR="00F5522C" w:rsidRPr="003542C3" w:rsidRDefault="009734FC" w:rsidP="004E6EBF">
      <w:pPr>
        <w:pStyle w:val="3"/>
        <w:ind w:left="0" w:right="20"/>
      </w:pPr>
      <w:bookmarkStart w:id="4219" w:name="_Toc294800819"/>
      <w:bookmarkStart w:id="4220" w:name="_Toc294800868"/>
      <w:bookmarkStart w:id="4221" w:name="_Toc294800904"/>
      <w:bookmarkStart w:id="4222" w:name="_Toc445131129"/>
      <w:r w:rsidRPr="003542C3">
        <w:rPr>
          <w:rFonts w:hint="eastAsia"/>
        </w:rPr>
        <w:t>Equipment</w:t>
      </w:r>
      <w:bookmarkEnd w:id="4219"/>
      <w:bookmarkEnd w:id="4220"/>
      <w:bookmarkEnd w:id="4221"/>
      <w:r w:rsidRPr="003542C3">
        <w:rPr>
          <w:rFonts w:hint="eastAsia"/>
        </w:rPr>
        <w:t xml:space="preserve"> Protection feature</w:t>
      </w:r>
      <w:bookmarkEnd w:id="4222"/>
      <w:r w:rsidRPr="003542C3">
        <w:rPr>
          <w:rFonts w:hint="eastAsia"/>
        </w:rPr>
        <w:t xml:space="preserve"> </w:t>
      </w:r>
    </w:p>
    <w:p w14:paraId="48FD8416" w14:textId="77777777" w:rsidR="00F5522C" w:rsidRPr="009734FC" w:rsidRDefault="003F1039" w:rsidP="004E6EBF">
      <w:pPr>
        <w:pStyle w:val="afffff3"/>
        <w:ind w:left="0" w:right="20"/>
      </w:pPr>
      <w:bookmarkStart w:id="4223" w:name="_Toc391575398"/>
      <w:r>
        <w:t xml:space="preserve">Table </w:t>
      </w:r>
      <w:r w:rsidR="005832B8">
        <w:fldChar w:fldCharType="begin"/>
      </w:r>
      <w:r w:rsidR="00092D8C">
        <w:instrText xml:space="preserve"> SEQ Table \* ARABIC </w:instrText>
      </w:r>
      <w:r w:rsidR="005832B8">
        <w:fldChar w:fldCharType="separate"/>
      </w:r>
      <w:r w:rsidR="002375BA">
        <w:rPr>
          <w:noProof/>
        </w:rPr>
        <w:t>256</w:t>
      </w:r>
      <w:r w:rsidR="005832B8">
        <w:rPr>
          <w:noProof/>
        </w:rPr>
        <w:fldChar w:fldCharType="end"/>
      </w:r>
      <w:r>
        <w:rPr>
          <w:rFonts w:hint="eastAsia"/>
        </w:rPr>
        <w:t xml:space="preserve"> </w:t>
      </w:r>
      <w:r w:rsidR="009734FC">
        <w:t>Commands for Equipment protection feature</w:t>
      </w:r>
      <w:bookmarkEnd w:id="4223"/>
    </w:p>
    <w:tbl>
      <w:tblPr>
        <w:tblStyle w:val="CLIWide"/>
        <w:tblW w:w="0" w:type="auto"/>
        <w:tblLook w:val="01E0" w:firstRow="1" w:lastRow="1" w:firstColumn="1" w:lastColumn="1" w:noHBand="0" w:noVBand="0"/>
      </w:tblPr>
      <w:tblGrid>
        <w:gridCol w:w="2701"/>
        <w:gridCol w:w="4294"/>
        <w:gridCol w:w="937"/>
      </w:tblGrid>
      <w:tr w:rsidR="00F5522C" w:rsidRPr="009734FC"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9734FC" w:rsidRDefault="003E6CFF" w:rsidP="00620A55">
            <w:pPr>
              <w:spacing w:line="240" w:lineRule="auto"/>
              <w:ind w:right="20"/>
              <w:rPr>
                <w:rFonts w:cs="Times New Roman"/>
                <w:b/>
                <w:bCs/>
              </w:rPr>
            </w:pPr>
            <w:r w:rsidRPr="009734FC">
              <w:rPr>
                <w:rFonts w:cs="굴림체" w:hint="eastAsia"/>
                <w:b/>
                <w:bCs/>
              </w:rPr>
              <w:t>command</w:t>
            </w:r>
          </w:p>
        </w:tc>
        <w:tc>
          <w:tcPr>
            <w:tcW w:w="5118" w:type="dxa"/>
          </w:tcPr>
          <w:p w14:paraId="4D2AF97A" w14:textId="77777777" w:rsidR="00F5522C" w:rsidRPr="009734FC" w:rsidRDefault="003E6CFF" w:rsidP="00620A55">
            <w:pPr>
              <w:pStyle w:val="ac"/>
            </w:pPr>
            <w:r w:rsidRPr="009734FC">
              <w:rPr>
                <w:rFonts w:hint="eastAsia"/>
              </w:rPr>
              <w:t>Description</w:t>
            </w:r>
          </w:p>
        </w:tc>
        <w:tc>
          <w:tcPr>
            <w:tcW w:w="899" w:type="dxa"/>
          </w:tcPr>
          <w:p w14:paraId="04B1AD58" w14:textId="77777777" w:rsidR="00F5522C" w:rsidRPr="009734FC" w:rsidRDefault="00C81E24" w:rsidP="00620A55">
            <w:pPr>
              <w:pStyle w:val="ac"/>
            </w:pPr>
            <w:r>
              <w:rPr>
                <w:rFonts w:hint="eastAsia"/>
              </w:rPr>
              <w:t>Mo</w:t>
            </w:r>
            <w:r w:rsidR="003E6CFF" w:rsidRPr="009734FC">
              <w:rPr>
                <w:rFonts w:hint="eastAsia"/>
              </w:rPr>
              <w:t>de</w:t>
            </w:r>
          </w:p>
        </w:tc>
      </w:tr>
      <w:tr w:rsidR="00F5522C" w:rsidRPr="009734FC" w14:paraId="7BF26CD2" w14:textId="77777777" w:rsidTr="00434B55">
        <w:tc>
          <w:tcPr>
            <w:tcW w:w="3139" w:type="dxa"/>
          </w:tcPr>
          <w:p w14:paraId="37DEF0B4" w14:textId="77777777" w:rsidR="00F5522C" w:rsidRPr="009734FC" w:rsidRDefault="00F5522C" w:rsidP="00620A55">
            <w:pPr>
              <w:spacing w:line="240" w:lineRule="auto"/>
              <w:ind w:right="20"/>
              <w:rPr>
                <w:b/>
                <w:bCs/>
              </w:rPr>
            </w:pPr>
            <w:r w:rsidRPr="009734FC">
              <w:rPr>
                <w:b/>
                <w:bCs/>
              </w:rPr>
              <w:t>martian-filter</w:t>
            </w:r>
          </w:p>
        </w:tc>
        <w:tc>
          <w:tcPr>
            <w:tcW w:w="5118" w:type="dxa"/>
          </w:tcPr>
          <w:p w14:paraId="7EC4F36B" w14:textId="77777777" w:rsidR="00F5522C" w:rsidRPr="009734FC" w:rsidRDefault="00687B87" w:rsidP="00620A55">
            <w:pPr>
              <w:spacing w:line="240" w:lineRule="auto"/>
              <w:ind w:right="20"/>
            </w:pPr>
            <w:r>
              <w:t xml:space="preserve">Drop the packet if its </w:t>
            </w:r>
            <w:r w:rsidR="00F5522C" w:rsidRPr="009734FC">
              <w:t>S</w:t>
            </w:r>
            <w:r w:rsidR="00F5522C" w:rsidRPr="009734FC">
              <w:rPr>
                <w:rFonts w:hint="eastAsia"/>
              </w:rPr>
              <w:t>ource ip</w:t>
            </w:r>
            <w:r>
              <w:rPr>
                <w:rFonts w:hint="eastAsia"/>
              </w:rPr>
              <w:t xml:space="preserve"> belongs to the below range</w:t>
            </w:r>
            <w:r w:rsidR="00F5522C" w:rsidRPr="009734FC">
              <w:rPr>
                <w:rFonts w:hint="eastAsia"/>
              </w:rPr>
              <w:t>.</w:t>
            </w:r>
          </w:p>
          <w:p w14:paraId="64BB3B64" w14:textId="77777777" w:rsidR="00F5522C" w:rsidRPr="009734FC" w:rsidRDefault="00F5522C" w:rsidP="00620A55">
            <w:pPr>
              <w:spacing w:line="240" w:lineRule="auto"/>
              <w:ind w:right="20"/>
            </w:pPr>
            <w:r w:rsidRPr="009734FC">
              <w:rPr>
                <w:rFonts w:hint="eastAsia"/>
              </w:rPr>
              <w:t>10.0.0.0/8</w:t>
            </w:r>
          </w:p>
          <w:p w14:paraId="7DE25E57" w14:textId="77777777" w:rsidR="00F5522C" w:rsidRPr="009734FC" w:rsidRDefault="00F5522C" w:rsidP="00620A55">
            <w:pPr>
              <w:spacing w:line="240" w:lineRule="auto"/>
              <w:ind w:right="20"/>
            </w:pPr>
            <w:r w:rsidRPr="009734FC">
              <w:rPr>
                <w:rFonts w:hint="eastAsia"/>
              </w:rPr>
              <w:t>127.0.0.0/8</w:t>
            </w:r>
          </w:p>
          <w:p w14:paraId="704A28D6" w14:textId="77777777" w:rsidR="00F5522C" w:rsidRPr="009734FC" w:rsidRDefault="00F5522C" w:rsidP="00620A55">
            <w:pPr>
              <w:spacing w:line="240" w:lineRule="auto"/>
              <w:ind w:right="20"/>
            </w:pPr>
            <w:r w:rsidRPr="009734FC">
              <w:rPr>
                <w:rFonts w:hint="eastAsia"/>
              </w:rPr>
              <w:t>172.16.0.0/12</w:t>
            </w:r>
          </w:p>
          <w:p w14:paraId="680D960C" w14:textId="77777777" w:rsidR="00F5522C" w:rsidRPr="009734FC" w:rsidRDefault="00F5522C" w:rsidP="00620A55">
            <w:pPr>
              <w:spacing w:line="240" w:lineRule="auto"/>
              <w:ind w:right="20"/>
            </w:pPr>
            <w:r w:rsidRPr="009734FC">
              <w:rPr>
                <w:rFonts w:hint="eastAsia"/>
              </w:rPr>
              <w:t>192.168.0.0/16</w:t>
            </w:r>
          </w:p>
          <w:p w14:paraId="6C423162" w14:textId="77777777" w:rsidR="00F5522C" w:rsidRPr="009734FC" w:rsidRDefault="00F5522C" w:rsidP="00620A55">
            <w:pPr>
              <w:spacing w:line="240" w:lineRule="auto"/>
              <w:ind w:right="20"/>
            </w:pPr>
            <w:r w:rsidRPr="009734FC">
              <w:rPr>
                <w:rFonts w:hint="eastAsia"/>
              </w:rPr>
              <w:t>224.0.0.0/4</w:t>
            </w:r>
          </w:p>
        </w:tc>
        <w:tc>
          <w:tcPr>
            <w:tcW w:w="899" w:type="dxa"/>
          </w:tcPr>
          <w:p w14:paraId="426D7370" w14:textId="77777777" w:rsidR="00F5522C" w:rsidRPr="009734FC" w:rsidRDefault="00F5522C" w:rsidP="00620A55">
            <w:pPr>
              <w:spacing w:line="240" w:lineRule="auto"/>
              <w:ind w:right="20"/>
            </w:pPr>
            <w:r w:rsidRPr="009734FC">
              <w:rPr>
                <w:rFonts w:hint="eastAsia"/>
              </w:rPr>
              <w:t>Vlan Interface</w:t>
            </w:r>
          </w:p>
        </w:tc>
      </w:tr>
      <w:tr w:rsidR="00F5522C" w:rsidRPr="0069115A" w14:paraId="1B3AAB05" w14:textId="77777777" w:rsidTr="00434B55">
        <w:tc>
          <w:tcPr>
            <w:tcW w:w="3139" w:type="dxa"/>
          </w:tcPr>
          <w:p w14:paraId="1E45AC07" w14:textId="77777777" w:rsidR="00F5522C" w:rsidRPr="009734FC" w:rsidRDefault="00F5522C" w:rsidP="00620A55">
            <w:pPr>
              <w:spacing w:line="240" w:lineRule="auto"/>
              <w:ind w:right="20"/>
              <w:rPr>
                <w:b/>
                <w:bCs/>
              </w:rPr>
            </w:pPr>
            <w:r w:rsidRPr="009734FC">
              <w:rPr>
                <w:b/>
                <w:bCs/>
              </w:rPr>
              <w:t>S</w:t>
            </w:r>
            <w:r w:rsidRPr="009734FC">
              <w:rPr>
                <w:rFonts w:hint="eastAsia"/>
                <w:b/>
                <w:bCs/>
              </w:rPr>
              <w:t xml:space="preserve">ource-ip-filter </w:t>
            </w:r>
          </w:p>
        </w:tc>
        <w:tc>
          <w:tcPr>
            <w:tcW w:w="5118" w:type="dxa"/>
          </w:tcPr>
          <w:p w14:paraId="71E54635" w14:textId="77777777" w:rsidR="00687B87" w:rsidRPr="009734FC" w:rsidRDefault="00687B87" w:rsidP="00620A55">
            <w:pPr>
              <w:spacing w:line="240" w:lineRule="auto"/>
              <w:ind w:right="20"/>
            </w:pPr>
            <w:r>
              <w:t xml:space="preserve">Drop the packets if its </w:t>
            </w:r>
            <w:r w:rsidRPr="009734FC">
              <w:t>S</w:t>
            </w:r>
            <w:r w:rsidRPr="009734FC">
              <w:rPr>
                <w:rFonts w:hint="eastAsia"/>
              </w:rPr>
              <w:t>ource ip</w:t>
            </w:r>
            <w:r>
              <w:t xml:space="preserve"> is out of the range of the </w:t>
            </w:r>
            <w:r w:rsidRPr="009734FC">
              <w:rPr>
                <w:rFonts w:hint="eastAsia"/>
              </w:rPr>
              <w:t>Vlan interface</w:t>
            </w:r>
            <w:r>
              <w:t xml:space="preserve"> </w:t>
            </w:r>
            <w:r w:rsidRPr="009734FC">
              <w:rPr>
                <w:rFonts w:hint="eastAsia"/>
              </w:rPr>
              <w:t>network</w:t>
            </w:r>
            <w:r>
              <w:t>.</w:t>
            </w:r>
          </w:p>
        </w:tc>
        <w:tc>
          <w:tcPr>
            <w:tcW w:w="899" w:type="dxa"/>
          </w:tcPr>
          <w:p w14:paraId="03C34BE7" w14:textId="77777777" w:rsidR="00F5522C" w:rsidRPr="009734FC" w:rsidRDefault="00F5522C" w:rsidP="00620A55">
            <w:pPr>
              <w:spacing w:line="240" w:lineRule="auto"/>
              <w:ind w:right="20"/>
            </w:pPr>
            <w:r w:rsidRPr="009734FC">
              <w:rPr>
                <w:rFonts w:hint="eastAsia"/>
              </w:rPr>
              <w:t xml:space="preserve">Vlan </w:t>
            </w:r>
          </w:p>
          <w:p w14:paraId="76439F14" w14:textId="77777777" w:rsidR="00F5522C" w:rsidRPr="009734FC" w:rsidRDefault="00F5522C" w:rsidP="00620A55">
            <w:pPr>
              <w:spacing w:line="240" w:lineRule="auto"/>
              <w:ind w:right="20"/>
            </w:pPr>
            <w:r w:rsidRPr="009734FC">
              <w:rPr>
                <w:rFonts w:hint="eastAsia"/>
              </w:rPr>
              <w:t>Interface</w:t>
            </w:r>
          </w:p>
        </w:tc>
      </w:tr>
      <w:tr w:rsidR="00F5522C" w:rsidRPr="0069115A" w14:paraId="675BFF1E" w14:textId="77777777" w:rsidTr="00434B55">
        <w:tc>
          <w:tcPr>
            <w:tcW w:w="3139" w:type="dxa"/>
          </w:tcPr>
          <w:p w14:paraId="34BF8FE5" w14:textId="77777777" w:rsidR="00F5522C" w:rsidRPr="009734FC" w:rsidRDefault="00F5522C" w:rsidP="00620A55">
            <w:pPr>
              <w:spacing w:line="240" w:lineRule="auto"/>
              <w:ind w:right="20"/>
              <w:rPr>
                <w:b/>
                <w:bCs/>
              </w:rPr>
            </w:pPr>
            <w:r w:rsidRPr="009734FC">
              <w:rPr>
                <w:rFonts w:hint="eastAsia"/>
                <w:b/>
                <w:bCs/>
              </w:rPr>
              <w:t>dhcp-filter</w:t>
            </w:r>
          </w:p>
        </w:tc>
        <w:tc>
          <w:tcPr>
            <w:tcW w:w="5118" w:type="dxa"/>
          </w:tcPr>
          <w:p w14:paraId="34001D0F" w14:textId="77777777" w:rsidR="00687B87" w:rsidRPr="009734FC" w:rsidRDefault="00687B87" w:rsidP="00620A55">
            <w:pPr>
              <w:spacing w:line="240" w:lineRule="auto"/>
              <w:ind w:right="20"/>
            </w:pPr>
            <w:r>
              <w:t xml:space="preserve">Drop the packets which come from DHCP server so as to prevent </w:t>
            </w:r>
            <w:r w:rsidRPr="009734FC">
              <w:rPr>
                <w:rFonts w:hint="eastAsia"/>
              </w:rPr>
              <w:t>dhcp spoofing</w:t>
            </w:r>
            <w:r>
              <w:t xml:space="preserve">. </w:t>
            </w:r>
          </w:p>
        </w:tc>
        <w:tc>
          <w:tcPr>
            <w:tcW w:w="899" w:type="dxa"/>
          </w:tcPr>
          <w:p w14:paraId="03678C43" w14:textId="77777777" w:rsidR="00F5522C" w:rsidRPr="009734FC" w:rsidRDefault="00F5522C" w:rsidP="00620A55">
            <w:pPr>
              <w:spacing w:line="240" w:lineRule="auto"/>
              <w:ind w:right="20"/>
            </w:pPr>
            <w:r w:rsidRPr="009734FC">
              <w:rPr>
                <w:rFonts w:hint="eastAsia"/>
              </w:rPr>
              <w:t>Vlan</w:t>
            </w:r>
          </w:p>
          <w:p w14:paraId="367CA894" w14:textId="77777777" w:rsidR="00F5522C" w:rsidRPr="009734FC" w:rsidRDefault="00F5522C" w:rsidP="00620A55">
            <w:pPr>
              <w:spacing w:line="240" w:lineRule="auto"/>
              <w:ind w:right="20"/>
            </w:pPr>
            <w:r w:rsidRPr="009734FC">
              <w:rPr>
                <w:rFonts w:hint="eastAsia"/>
              </w:rPr>
              <w:t>Interface</w:t>
            </w:r>
          </w:p>
        </w:tc>
      </w:tr>
    </w:tbl>
    <w:p w14:paraId="4F571B6E" w14:textId="77777777" w:rsidR="00F5522C" w:rsidRDefault="00444D75" w:rsidP="0021019A">
      <w:pPr>
        <w:pStyle w:val="1"/>
        <w:ind w:right="20"/>
      </w:pPr>
      <w:bookmarkStart w:id="4224" w:name="_Toc294856192"/>
      <w:bookmarkStart w:id="4225" w:name="_Toc294856738"/>
      <w:bookmarkStart w:id="4226" w:name="_Toc294857240"/>
      <w:bookmarkStart w:id="4227" w:name="_Toc391378376"/>
      <w:bookmarkStart w:id="4228" w:name="_Toc445131130"/>
      <w:bookmarkEnd w:id="4224"/>
      <w:r>
        <w:rPr>
          <w:rFonts w:hint="eastAsia"/>
        </w:rPr>
        <w:lastRenderedPageBreak/>
        <w:t>Utilites</w:t>
      </w:r>
      <w:bookmarkEnd w:id="4225"/>
      <w:bookmarkEnd w:id="4226"/>
      <w:bookmarkEnd w:id="4227"/>
      <w:bookmarkEnd w:id="4228"/>
    </w:p>
    <w:p w14:paraId="5BC43CA0" w14:textId="77777777" w:rsidR="00444D75" w:rsidRDefault="00444D75" w:rsidP="0021019A">
      <w:pPr>
        <w:pStyle w:val="bonmun"/>
        <w:tabs>
          <w:tab w:val="left" w:pos="7155"/>
        </w:tabs>
        <w:ind w:right="20"/>
      </w:pPr>
      <w:bookmarkStart w:id="4229" w:name="_Toc294857403"/>
      <w:bookmarkStart w:id="4230" w:name="_Toc294857469"/>
      <w:bookmarkStart w:id="4231" w:name="_Toc294877612"/>
      <w:bookmarkStart w:id="4232" w:name="_Toc294878139"/>
      <w:bookmarkStart w:id="4233" w:name="_Toc294879764"/>
      <w:bookmarkStart w:id="4234" w:name="_Toc294880448"/>
      <w:bookmarkStart w:id="4235" w:name="_Toc294880974"/>
      <w:bookmarkStart w:id="4236" w:name="_Toc294882278"/>
      <w:bookmarkStart w:id="4237" w:name="_Toc294882803"/>
      <w:bookmarkStart w:id="4238" w:name="_Toc295242065"/>
      <w:bookmarkStart w:id="4239" w:name="_Toc295242506"/>
      <w:bookmarkStart w:id="4240" w:name="_Toc295290826"/>
      <w:bookmarkStart w:id="4241" w:name="_Toc295390162"/>
      <w:bookmarkStart w:id="4242" w:name="_Toc295402244"/>
      <w:bookmarkStart w:id="4243" w:name="_Toc295402286"/>
      <w:bookmarkStart w:id="4244" w:name="_Toc295470764"/>
      <w:bookmarkStart w:id="4245" w:name="_Toc295741882"/>
      <w:bookmarkStart w:id="4246" w:name="_Toc295750571"/>
      <w:bookmarkStart w:id="4247" w:name="_Toc295832363"/>
      <w:bookmarkStart w:id="4248" w:name="_Toc295832406"/>
      <w:bookmarkStart w:id="4249" w:name="_Toc295833082"/>
      <w:bookmarkStart w:id="4250" w:name="_Toc295833846"/>
      <w:bookmarkStart w:id="4251" w:name="_Toc295836596"/>
      <w:bookmarkStart w:id="4252" w:name="_Toc295894145"/>
      <w:bookmarkStart w:id="4253" w:name="_Toc295987305"/>
      <w:bookmarkStart w:id="4254" w:name="_Toc296000235"/>
      <w:bookmarkStart w:id="4255" w:name="_Toc296001329"/>
      <w:bookmarkStart w:id="4256" w:name="_Toc296020360"/>
      <w:bookmarkStart w:id="4257" w:name="_Toc296083594"/>
      <w:bookmarkStart w:id="4258" w:name="_Toc296087065"/>
      <w:bookmarkStart w:id="4259" w:name="_Toc296176575"/>
      <w:bookmarkStart w:id="4260" w:name="_Toc296177350"/>
      <w:bookmarkStart w:id="4261" w:name="_Toc296180957"/>
      <w:bookmarkStart w:id="4262" w:name="_Toc296182034"/>
      <w:bookmarkStart w:id="4263" w:name="_Toc296182808"/>
      <w:bookmarkStart w:id="4264" w:name="_Toc296184047"/>
      <w:bookmarkStart w:id="4265" w:name="_Toc296339877"/>
      <w:bookmarkStart w:id="4266" w:name="_Toc296340657"/>
      <w:bookmarkStart w:id="4267" w:name="_Toc296671327"/>
      <w:bookmarkStart w:id="4268" w:name="_Toc296671371"/>
      <w:bookmarkStart w:id="4269" w:name="_Toc296671850"/>
      <w:bookmarkStart w:id="4270" w:name="_Toc296690670"/>
      <w:bookmarkStart w:id="4271" w:name="_Toc296959279"/>
      <w:bookmarkStart w:id="4272" w:name="_Toc297822551"/>
      <w:bookmarkStart w:id="4273" w:name="_Toc306024403"/>
      <w:bookmarkStart w:id="4274" w:name="_Toc306029298"/>
      <w:bookmarkStart w:id="4275" w:name="_Toc306092055"/>
      <w:bookmarkStart w:id="4276" w:name="_Toc306093392"/>
      <w:bookmarkStart w:id="4277" w:name="_Toc306283359"/>
      <w:bookmarkStart w:id="4278" w:name="_Toc306284164"/>
      <w:bookmarkStart w:id="4279" w:name="_Toc306284969"/>
      <w:bookmarkStart w:id="4280" w:name="_Toc325378237"/>
      <w:bookmarkStart w:id="4281" w:name="_Toc327782427"/>
      <w:bookmarkStart w:id="4282" w:name="_Toc329073646"/>
      <w:bookmarkStart w:id="4283" w:name="_Toc329076588"/>
      <w:bookmarkStart w:id="4284" w:name="_Toc335384398"/>
      <w:bookmarkStart w:id="4285" w:name="_Toc335385211"/>
      <w:bookmarkStart w:id="4286" w:name="_Toc335386024"/>
      <w:bookmarkStart w:id="4287" w:name="_Toc335640802"/>
      <w:bookmarkStart w:id="4288" w:name="_Toc336588062"/>
      <w:bookmarkStart w:id="4289" w:name="_Toc336589631"/>
      <w:bookmarkStart w:id="4290" w:name="_Toc336590501"/>
      <w:bookmarkStart w:id="4291" w:name="_Toc336591237"/>
      <w:bookmarkStart w:id="4292" w:name="_Toc336604854"/>
      <w:bookmarkStart w:id="4293" w:name="_Toc336605834"/>
      <w:bookmarkStart w:id="4294" w:name="_Toc337193651"/>
      <w:bookmarkStart w:id="4295" w:name="_Toc337194458"/>
      <w:bookmarkStart w:id="4296" w:name="_Toc337195534"/>
      <w:bookmarkStart w:id="4297" w:name="_Toc337196294"/>
      <w:bookmarkStart w:id="4298" w:name="_Toc337197054"/>
      <w:bookmarkStart w:id="4299" w:name="_Toc337199444"/>
      <w:bookmarkStart w:id="4300" w:name="_Toc337200242"/>
      <w:bookmarkStart w:id="4301" w:name="_Toc337201158"/>
      <w:bookmarkStart w:id="4302" w:name="_Toc337728685"/>
      <w:bookmarkStart w:id="4303" w:name="_Toc337819158"/>
      <w:bookmarkStart w:id="4304" w:name="_Toc338755982"/>
      <w:bookmarkStart w:id="4305" w:name="_Toc339539495"/>
      <w:bookmarkStart w:id="4306" w:name="_Toc340647707"/>
      <w:bookmarkStart w:id="4307" w:name="_Toc340663627"/>
      <w:bookmarkStart w:id="4308" w:name="_Toc341455517"/>
      <w:bookmarkStart w:id="4309" w:name="_Toc341693755"/>
      <w:bookmarkStart w:id="4310" w:name="_Toc341699489"/>
      <w:bookmarkStart w:id="4311" w:name="_Toc341886313"/>
      <w:bookmarkStart w:id="4312" w:name="_Toc341976110"/>
      <w:bookmarkStart w:id="4313" w:name="_Toc342046080"/>
      <w:bookmarkStart w:id="4314" w:name="_Toc343863865"/>
      <w:bookmarkStart w:id="4315" w:name="_Toc348529215"/>
      <w:bookmarkStart w:id="4316" w:name="_Toc348536289"/>
      <w:bookmarkStart w:id="4317" w:name="_Toc348537233"/>
      <w:bookmarkStart w:id="4318" w:name="_Toc348538178"/>
      <w:bookmarkStart w:id="4319" w:name="_Toc348539123"/>
      <w:bookmarkStart w:id="4320" w:name="_Toc348540068"/>
      <w:bookmarkStart w:id="4321" w:name="_Toc348541013"/>
      <w:bookmarkStart w:id="4322" w:name="_Toc348541958"/>
      <w:bookmarkStart w:id="4323" w:name="_Toc348542903"/>
      <w:bookmarkStart w:id="4324" w:name="_Toc348624828"/>
      <w:bookmarkStart w:id="4325" w:name="_Toc348625773"/>
      <w:bookmarkStart w:id="4326" w:name="_Toc354409694"/>
      <w:bookmarkStart w:id="4327" w:name="_Toc354416009"/>
      <w:bookmarkStart w:id="4328" w:name="_Toc280723132"/>
      <w:bookmarkStart w:id="4329" w:name="_Toc292810131"/>
      <w:bookmarkStart w:id="4330" w:name="_Toc294800294"/>
      <w:bookmarkStart w:id="4331" w:name="_Toc294800496"/>
      <w:bookmarkStart w:id="4332" w:name="_Toc294800820"/>
      <w:bookmarkStart w:id="4333" w:name="_Toc337198401"/>
      <w:bookmarkStart w:id="4334" w:name="_Toc354416162"/>
    </w:p>
    <w:p w14:paraId="1256B506" w14:textId="77777777" w:rsidR="00444D75" w:rsidRPr="002F5F3A" w:rsidRDefault="00444D75" w:rsidP="0021019A">
      <w:pPr>
        <w:pStyle w:val="a3"/>
        <w:ind w:right="20"/>
      </w:pPr>
      <w:r w:rsidRPr="002F5F3A">
        <w:t>This chapter describes other functions required for operation of the system.</w:t>
      </w:r>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r>
        <w:tab/>
      </w:r>
    </w:p>
    <w:p w14:paraId="236B5410" w14:textId="77777777" w:rsidR="00444D75" w:rsidRDefault="00444D75" w:rsidP="0021019A">
      <w:pPr>
        <w:ind w:right="20"/>
      </w:pPr>
    </w:p>
    <w:p w14:paraId="6784BC15" w14:textId="77777777" w:rsidR="00444D75" w:rsidRDefault="00444D75" w:rsidP="0021019A">
      <w:pPr>
        <w:ind w:right="20"/>
      </w:pPr>
      <w:r>
        <w:br w:type="page"/>
      </w:r>
    </w:p>
    <w:p w14:paraId="6A305C66" w14:textId="77777777" w:rsidR="00444D75" w:rsidRDefault="00444D75" w:rsidP="0021019A">
      <w:pPr>
        <w:pStyle w:val="2"/>
        <w:ind w:right="20"/>
      </w:pPr>
      <w:bookmarkStart w:id="4335" w:name="_Toc8448090"/>
      <w:bookmarkStart w:id="4336" w:name="_Toc280723133"/>
      <w:bookmarkStart w:id="4337" w:name="_Toc292810132"/>
      <w:bookmarkStart w:id="4338" w:name="_Toc337198402"/>
      <w:bookmarkStart w:id="4339" w:name="_Toc354416163"/>
      <w:bookmarkStart w:id="4340" w:name="_Toc277778264"/>
      <w:bookmarkStart w:id="4341" w:name="_Toc445131131"/>
      <w:r w:rsidRPr="004E0388">
        <w:lastRenderedPageBreak/>
        <w:t>Status</w:t>
      </w:r>
      <w:r w:rsidRPr="002F5F3A">
        <w:t xml:space="preserve"> dump command</w:t>
      </w:r>
      <w:bookmarkEnd w:id="4335"/>
      <w:bookmarkEnd w:id="4336"/>
      <w:bookmarkEnd w:id="4337"/>
      <w:bookmarkEnd w:id="4338"/>
      <w:bookmarkEnd w:id="4339"/>
      <w:bookmarkEnd w:id="4340"/>
      <w:bookmarkEnd w:id="4341"/>
    </w:p>
    <w:p w14:paraId="5C55AF09" w14:textId="77777777" w:rsidR="00444D75" w:rsidRDefault="00444D75" w:rsidP="00316B26">
      <w:pPr>
        <w:pStyle w:val="3"/>
        <w:ind w:left="0" w:right="20"/>
      </w:pPr>
      <w:bookmarkStart w:id="4342" w:name="_Toc363228763"/>
      <w:bookmarkStart w:id="4343" w:name="_Toc158636319"/>
      <w:bookmarkStart w:id="4344" w:name="_Toc277778265"/>
      <w:bookmarkStart w:id="4345" w:name="_Toc363228764"/>
      <w:bookmarkStart w:id="4346" w:name="_Toc445131132"/>
      <w:r w:rsidRPr="004E0388">
        <w:t>Commands</w:t>
      </w:r>
      <w:bookmarkEnd w:id="4342"/>
      <w:bookmarkEnd w:id="4343"/>
      <w:bookmarkEnd w:id="4344"/>
      <w:r>
        <w:t xml:space="preserve"> used</w:t>
      </w:r>
      <w:bookmarkEnd w:id="4345"/>
      <w:bookmarkEnd w:id="4346"/>
      <w:r>
        <w:t xml:space="preserve"> </w:t>
      </w:r>
    </w:p>
    <w:p w14:paraId="5E28E162" w14:textId="77777777" w:rsidR="00444D75" w:rsidRPr="002F5F3A" w:rsidRDefault="00444D75" w:rsidP="00316B26">
      <w:pPr>
        <w:pStyle w:val="a3"/>
        <w:spacing w:line="240" w:lineRule="auto"/>
        <w:ind w:left="0" w:right="20"/>
      </w:pPr>
      <w:r w:rsidRPr="002F5F3A">
        <w:t>“</w:t>
      </w:r>
      <w:r w:rsidRPr="002F5F3A">
        <w:t>show tech-support</w:t>
      </w:r>
      <w:r w:rsidRPr="002F5F3A">
        <w:t>”</w:t>
      </w:r>
      <w:r w:rsidRPr="002F5F3A">
        <w:t xml:space="preserve">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14:paraId="051D5510" w14:textId="77777777" w:rsidTr="004E0388">
        <w:tc>
          <w:tcPr>
            <w:tcW w:w="8435" w:type="dxa"/>
          </w:tcPr>
          <w:p w14:paraId="615B42C4" w14:textId="77777777" w:rsidR="004E0388" w:rsidRPr="004E0388" w:rsidRDefault="004E0388" w:rsidP="00316B26">
            <w:pPr>
              <w:spacing w:line="240" w:lineRule="auto"/>
              <w:ind w:right="20" w:firstLine="195"/>
              <w:rPr>
                <w:b/>
                <w:bCs/>
              </w:rPr>
            </w:pPr>
            <w:r w:rsidRPr="00A01464">
              <w:rPr>
                <w:b/>
                <w:bCs/>
              </w:rPr>
              <w:t xml:space="preserve"># </w:t>
            </w:r>
            <w:r>
              <w:rPr>
                <w:rFonts w:hint="eastAsia"/>
                <w:b/>
                <w:bCs/>
              </w:rPr>
              <w:t>show tech-support</w:t>
            </w:r>
          </w:p>
        </w:tc>
      </w:tr>
    </w:tbl>
    <w:p w14:paraId="515503F4" w14:textId="77777777" w:rsidR="00444D75" w:rsidRPr="002F5F3A" w:rsidRDefault="00444D75" w:rsidP="00316B26">
      <w:pPr>
        <w:pStyle w:val="a3"/>
        <w:spacing w:line="240" w:lineRule="auto"/>
        <w:ind w:left="0" w:right="20"/>
      </w:pPr>
      <w:r w:rsidRPr="002F5F3A">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2F5F3A" w:rsidRDefault="00444D75" w:rsidP="00316B26">
      <w:pPr>
        <w:pStyle w:val="a3"/>
        <w:spacing w:line="240" w:lineRule="auto"/>
        <w:ind w:left="0" w:right="20"/>
      </w:pPr>
      <w:r w:rsidRPr="002F5F3A">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2F5F3A" w:rsidRDefault="00444D75" w:rsidP="00316B26">
      <w:pPr>
        <w:pStyle w:val="a3"/>
        <w:spacing w:line="240" w:lineRule="auto"/>
        <w:ind w:left="0" w:right="20"/>
      </w:pPr>
      <w:r w:rsidRPr="002F5F3A">
        <w:t>See the following example.</w:t>
      </w:r>
    </w:p>
    <w:p w14:paraId="3CD25934" w14:textId="77777777" w:rsidR="00444D75" w:rsidRPr="002F5F3A" w:rsidRDefault="00444D75" w:rsidP="00316B26">
      <w:pPr>
        <w:pStyle w:val="a3"/>
        <w:spacing w:line="240" w:lineRule="auto"/>
        <w:ind w:left="0" w:right="20"/>
      </w:pPr>
      <w:r w:rsidRPr="002F5F3A">
        <w:t xml:space="preserve">Show tech command provides </w:t>
      </w:r>
      <w:r w:rsidR="00316B26">
        <w:t xml:space="preserve">a </w:t>
      </w:r>
      <w:r w:rsidRPr="002F5F3A">
        <w:t>considerable amount of load to CPU, and it takes a long time to process the command.</w:t>
      </w:r>
    </w:p>
    <w:p w14:paraId="6CB4F1B6" w14:textId="77777777" w:rsidR="00444D75" w:rsidRPr="003542C3" w:rsidRDefault="00444D75" w:rsidP="00316B26">
      <w:pPr>
        <w:pStyle w:val="a3"/>
        <w:spacing w:line="240" w:lineRule="auto"/>
        <w:ind w:left="0" w:right="20"/>
      </w:pPr>
      <w:r w:rsidRPr="002F5F3A">
        <w:t xml:space="preserve">As CPU continues to run at 100%, there can be a routing interruption. Therefore, the program requests </w:t>
      </w:r>
      <w:r w:rsidRPr="003542C3">
        <w:t>the operator to confirm whether to run the command.</w:t>
      </w:r>
    </w:p>
    <w:tbl>
      <w:tblPr>
        <w:tblStyle w:val="48"/>
        <w:tblW w:w="0" w:type="auto"/>
        <w:tblLook w:val="04A0" w:firstRow="1" w:lastRow="0" w:firstColumn="1" w:lastColumn="0" w:noHBand="0" w:noVBand="1"/>
      </w:tblPr>
      <w:tblGrid>
        <w:gridCol w:w="8045"/>
      </w:tblGrid>
      <w:tr w:rsidR="004E0388" w:rsidRPr="003542C3" w14:paraId="7F6714DF" w14:textId="77777777" w:rsidTr="004E0388">
        <w:tc>
          <w:tcPr>
            <w:tcW w:w="10118" w:type="dxa"/>
          </w:tcPr>
          <w:p w14:paraId="74A9BA7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hint="eastAsia"/>
              </w:rPr>
              <w:t>Switch</w:t>
            </w:r>
            <w:r w:rsidRPr="003542C3">
              <w:rPr>
                <w:rFonts w:ascii="Courier New" w:hAnsi="Courier New" w:cs="Courier New"/>
              </w:rPr>
              <w:t xml:space="preserve"># </w:t>
            </w:r>
            <w:r w:rsidRPr="003542C3">
              <w:rPr>
                <w:rFonts w:ascii="Courier New" w:hAnsi="Courier New" w:cs="Courier New"/>
                <w:b/>
              </w:rPr>
              <w:t>show tech</w:t>
            </w:r>
            <w:r w:rsidRPr="003542C3">
              <w:rPr>
                <w:rFonts w:ascii="Courier New" w:hAnsi="Courier New" w:cs="Courier New" w:hint="eastAsia"/>
                <w:b/>
              </w:rPr>
              <w:t>-support</w:t>
            </w:r>
          </w:p>
          <w:p w14:paraId="2E626D79" w14:textId="77777777" w:rsidR="004E0388" w:rsidRPr="003542C3" w:rsidRDefault="004E0388" w:rsidP="00316B26">
            <w:pPr>
              <w:pStyle w:val="aa"/>
              <w:ind w:right="20"/>
              <w:jc w:val="both"/>
              <w:rPr>
                <w:rFonts w:ascii="Courier New" w:hAnsi="Courier New" w:cs="Courier New"/>
              </w:rPr>
            </w:pPr>
          </w:p>
          <w:p w14:paraId="110E8E8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information ---</w:t>
            </w:r>
          </w:p>
          <w:p w14:paraId="767DB2A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4F3B3E3B" w14:textId="77777777" w:rsidR="004E0388" w:rsidRPr="003542C3" w:rsidRDefault="004E0388" w:rsidP="00316B26">
            <w:pPr>
              <w:pStyle w:val="aa"/>
              <w:ind w:right="20"/>
              <w:jc w:val="both"/>
              <w:rPr>
                <w:rFonts w:ascii="Courier New" w:hAnsi="Courier New" w:cs="Courier New"/>
              </w:rPr>
            </w:pPr>
          </w:p>
          <w:p w14:paraId="2ECF32A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MODEL-NAME        : </w:t>
            </w:r>
            <w:r w:rsidR="00094318">
              <w:rPr>
                <w:rFonts w:ascii="Courier New" w:hAnsi="Courier New" w:cs="Courier New" w:hint="eastAsia"/>
              </w:rPr>
              <w:t>C9500</w:t>
            </w:r>
          </w:p>
          <w:p w14:paraId="5DD6121E"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SERIAL-NO         : </w:t>
            </w:r>
          </w:p>
          <w:p w14:paraId="7881FB9C"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MAC-ADDRESS: 00:07:70:74:ff:01</w:t>
            </w:r>
          </w:p>
          <w:p w14:paraId="2D9E9366" w14:textId="77777777" w:rsidR="004E0388" w:rsidRPr="003542C3" w:rsidRDefault="004E0388" w:rsidP="00316B26">
            <w:pPr>
              <w:pStyle w:val="aa"/>
              <w:ind w:right="20"/>
              <w:jc w:val="both"/>
              <w:rPr>
                <w:rFonts w:ascii="Courier New" w:hAnsi="Courier New" w:cs="Courier New"/>
              </w:rPr>
            </w:pPr>
          </w:p>
          <w:p w14:paraId="3789701F" w14:textId="77777777" w:rsidR="004E0388" w:rsidRPr="003542C3" w:rsidRDefault="004E0388" w:rsidP="00316B26">
            <w:pPr>
              <w:pStyle w:val="aa"/>
              <w:ind w:right="20"/>
              <w:jc w:val="both"/>
              <w:rPr>
                <w:rFonts w:ascii="Courier New" w:hAnsi="Courier New" w:cs="Courier New"/>
              </w:rPr>
            </w:pPr>
          </w:p>
          <w:p w14:paraId="2E9F145A"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version ---</w:t>
            </w:r>
          </w:p>
          <w:p w14:paraId="27DC984A"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54CB0F52" w14:textId="77777777" w:rsidR="004E0388" w:rsidRPr="003542C3" w:rsidRDefault="004E0388" w:rsidP="00316B26">
            <w:pPr>
              <w:pStyle w:val="aa"/>
              <w:ind w:right="20"/>
              <w:jc w:val="both"/>
              <w:rPr>
                <w:rFonts w:ascii="Courier New" w:hAnsi="Courier New" w:cs="Courier New"/>
              </w:rPr>
            </w:pPr>
          </w:p>
          <w:p w14:paraId="0D179EB9" w14:textId="77777777" w:rsidR="004E0388" w:rsidRPr="003542C3" w:rsidRDefault="004E0388" w:rsidP="00316B26">
            <w:pPr>
              <w:pStyle w:val="aa"/>
              <w:ind w:right="20"/>
              <w:jc w:val="both"/>
              <w:rPr>
                <w:rFonts w:ascii="Courier New" w:hAnsi="Courier New" w:cs="Courier New"/>
              </w:rPr>
            </w:pPr>
          </w:p>
          <w:p w14:paraId="5E30E231" w14:textId="77777777" w:rsidR="004E0388" w:rsidRPr="003542C3" w:rsidRDefault="00E93CDC" w:rsidP="00316B26">
            <w:pPr>
              <w:pStyle w:val="aa"/>
              <w:ind w:right="20"/>
              <w:jc w:val="both"/>
              <w:rPr>
                <w:rFonts w:ascii="Courier New" w:hAnsi="Courier New" w:cs="Courier New"/>
              </w:rPr>
            </w:pPr>
            <w:r>
              <w:rPr>
                <w:rFonts w:ascii="Courier New" w:hAnsi="Courier New" w:cs="Courier New"/>
              </w:rPr>
              <w:t>CommScope</w:t>
            </w:r>
            <w:r w:rsidR="004E0388" w:rsidRPr="003542C3">
              <w:rPr>
                <w:rFonts w:ascii="Courier New" w:hAnsi="Courier New" w:cs="Courier New"/>
              </w:rPr>
              <w:t xml:space="preserve"> Switch Operating System Software</w:t>
            </w:r>
          </w:p>
          <w:p w14:paraId="14625A7B" w14:textId="77777777" w:rsidR="004E0388" w:rsidRPr="003542C3" w:rsidRDefault="00094318" w:rsidP="00316B26">
            <w:pPr>
              <w:pStyle w:val="aa"/>
              <w:ind w:right="20"/>
              <w:jc w:val="both"/>
              <w:rPr>
                <w:rFonts w:ascii="Courier New" w:hAnsi="Courier New" w:cs="Courier New"/>
              </w:rPr>
            </w:pPr>
            <w:r>
              <w:rPr>
                <w:rFonts w:ascii="Courier New" w:hAnsi="Courier New" w:cs="Courier New" w:hint="eastAsia"/>
              </w:rPr>
              <w:t>C9500</w:t>
            </w:r>
            <w:r w:rsidR="00A674AD" w:rsidRPr="003542C3">
              <w:rPr>
                <w:rFonts w:ascii="Courier New" w:hAnsi="Courier New" w:cs="Courier New"/>
              </w:rPr>
              <w:t xml:space="preserve"> </w:t>
            </w:r>
            <w:r w:rsidR="004E0388" w:rsidRPr="003542C3">
              <w:rPr>
                <w:rFonts w:ascii="Courier New" w:hAnsi="Courier New" w:cs="Courier New"/>
              </w:rPr>
              <w:t>Software (</w:t>
            </w:r>
            <w:r>
              <w:rPr>
                <w:rFonts w:ascii="Courier New" w:hAnsi="Courier New" w:cs="Courier New" w:hint="eastAsia"/>
              </w:rPr>
              <w:t>C9500</w:t>
            </w:r>
            <w:r w:rsidR="004E0388" w:rsidRPr="003542C3">
              <w:rPr>
                <w:rFonts w:ascii="Courier New" w:hAnsi="Courier New" w:cs="Courier New"/>
              </w:rPr>
              <w:t>), Version 1.1.0</w:t>
            </w:r>
          </w:p>
          <w:p w14:paraId="1C35CAA5"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Technical Support: http://www.</w:t>
            </w:r>
            <w:r w:rsidR="00E93CDC">
              <w:rPr>
                <w:rFonts w:ascii="Courier New" w:hAnsi="Courier New" w:cs="Courier New"/>
              </w:rPr>
              <w:t>CommScope</w:t>
            </w:r>
            <w:r w:rsidRPr="003542C3">
              <w:rPr>
                <w:rFonts w:ascii="Courier New" w:hAnsi="Courier New" w:cs="Courier New"/>
              </w:rPr>
              <w:t>.com</w:t>
            </w:r>
          </w:p>
          <w:p w14:paraId="56ABEAFD"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Copyright (c) 2001-2010 by </w:t>
            </w:r>
            <w:r w:rsidR="00E93CDC">
              <w:rPr>
                <w:rFonts w:ascii="Courier New" w:hAnsi="Courier New" w:cs="Courier New"/>
              </w:rPr>
              <w:t>CommScope</w:t>
            </w:r>
            <w:r w:rsidRPr="003542C3">
              <w:rPr>
                <w:rFonts w:ascii="Courier New" w:hAnsi="Courier New" w:cs="Courier New"/>
              </w:rPr>
              <w:t xml:space="preserve"> Inc.</w:t>
            </w:r>
          </w:p>
          <w:p w14:paraId="1C62DDF4" w14:textId="77777777" w:rsidR="004E0388" w:rsidRPr="003542C3" w:rsidRDefault="004E0388" w:rsidP="00316B26">
            <w:pPr>
              <w:pStyle w:val="aa"/>
              <w:ind w:right="20"/>
              <w:jc w:val="both"/>
              <w:rPr>
                <w:rFonts w:ascii="Courier New" w:hAnsi="Courier New" w:cs="Courier New"/>
              </w:rPr>
            </w:pPr>
          </w:p>
          <w:p w14:paraId="17E99EA7" w14:textId="77777777" w:rsidR="004E0388" w:rsidRPr="003542C3" w:rsidRDefault="004E0388" w:rsidP="00316B26">
            <w:pPr>
              <w:pStyle w:val="aa"/>
              <w:ind w:right="20"/>
              <w:jc w:val="both"/>
              <w:rPr>
                <w:rFonts w:ascii="Courier New" w:hAnsi="Courier New" w:cs="Courier New"/>
                <w:lang w:val="de-DE"/>
              </w:rPr>
            </w:pPr>
            <w:r w:rsidRPr="003542C3">
              <w:rPr>
                <w:rFonts w:ascii="Courier New" w:hAnsi="Courier New" w:cs="Courier New"/>
                <w:lang w:val="de-DE"/>
              </w:rPr>
              <w:t xml:space="preserve">BOOTLDR: </w:t>
            </w:r>
            <w:r w:rsidR="00094318">
              <w:rPr>
                <w:rFonts w:ascii="Courier New" w:hAnsi="Courier New" w:cs="Courier New"/>
                <w:lang w:val="de-DE"/>
              </w:rPr>
              <w:t>C9500</w:t>
            </w:r>
            <w:r w:rsidRPr="003542C3">
              <w:rPr>
                <w:rFonts w:ascii="Courier New" w:hAnsi="Courier New" w:cs="Courier New"/>
                <w:lang w:val="de-DE"/>
              </w:rPr>
              <w:t xml:space="preserve"> Software (u92h_bsp.r005), Version 1.3.5</w:t>
            </w:r>
          </w:p>
          <w:p w14:paraId="78782B4E" w14:textId="77777777" w:rsidR="004E0388" w:rsidRPr="003542C3" w:rsidRDefault="004E0388" w:rsidP="00316B26">
            <w:pPr>
              <w:pStyle w:val="aa"/>
              <w:ind w:right="20"/>
              <w:jc w:val="both"/>
              <w:rPr>
                <w:rFonts w:ascii="Courier New" w:hAnsi="Courier New" w:cs="Courier New"/>
                <w:lang w:val="de-DE"/>
              </w:rPr>
            </w:pPr>
          </w:p>
          <w:p w14:paraId="352249D8"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uptime is 6 minutes</w:t>
            </w:r>
          </w:p>
          <w:p w14:paraId="7F77BCB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Time since Router switched to active is 4 minutes</w:t>
            </w:r>
          </w:p>
          <w:p w14:paraId="2F8F5268"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restarted at 1970:01:01-00:08:59</w:t>
            </w:r>
          </w:p>
          <w:p w14:paraId="285933ED"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image file is "tftp://192.168.0.9/u92h.r110_ssj"</w:t>
            </w:r>
          </w:p>
          <w:p w14:paraId="0129E444" w14:textId="77777777" w:rsidR="004E0388" w:rsidRPr="003542C3" w:rsidRDefault="004E0388" w:rsidP="00316B26">
            <w:pPr>
              <w:pStyle w:val="aa"/>
              <w:ind w:right="20"/>
              <w:jc w:val="both"/>
              <w:rPr>
                <w:rFonts w:ascii="Courier New" w:hAnsi="Courier New" w:cs="Courier New"/>
              </w:rPr>
            </w:pPr>
          </w:p>
          <w:p w14:paraId="3F26BE06"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If you require further assistance please contact us by sending email to</w:t>
            </w:r>
          </w:p>
          <w:p w14:paraId="4C54C44C"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spot.team@</w:t>
            </w:r>
            <w:r w:rsidR="00E93CDC">
              <w:rPr>
                <w:rFonts w:ascii="Courier New" w:hAnsi="Courier New" w:cs="Courier New"/>
              </w:rPr>
              <w:t>CommScope</w:t>
            </w:r>
            <w:r w:rsidRPr="003542C3">
              <w:rPr>
                <w:rFonts w:ascii="Courier New" w:hAnsi="Courier New" w:cs="Courier New"/>
              </w:rPr>
              <w:t>.com.</w:t>
            </w:r>
          </w:p>
          <w:p w14:paraId="6AFB6DED" w14:textId="77777777" w:rsidR="004E0388" w:rsidRPr="003542C3" w:rsidRDefault="004E0388" w:rsidP="00316B26">
            <w:pPr>
              <w:pStyle w:val="aa"/>
              <w:ind w:right="20"/>
              <w:jc w:val="both"/>
              <w:rPr>
                <w:rFonts w:ascii="Courier New" w:hAnsi="Courier New" w:cs="Courier New"/>
              </w:rPr>
            </w:pPr>
          </w:p>
          <w:p w14:paraId="4AB50087"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Router processor with RouterM bytes of memory.</w:t>
            </w:r>
          </w:p>
          <w:p w14:paraId="1CE21662"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Processor board ID </w:t>
            </w:r>
          </w:p>
          <w:p w14:paraId="28817130"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460EX CPU at 1000Mhz, Rev 24.162 (pvr 1302 18a2), 1024KB L2 Cache</w:t>
            </w:r>
          </w:p>
          <w:p w14:paraId="08E01223"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Last reset from h/w reset</w:t>
            </w:r>
          </w:p>
          <w:p w14:paraId="17247813"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131072K bytes of Flash internal SIMM (Sector size 256K). </w:t>
            </w:r>
          </w:p>
          <w:p w14:paraId="6D1F1C95" w14:textId="77777777" w:rsidR="004E0388" w:rsidRPr="003542C3" w:rsidRDefault="004E0388" w:rsidP="00316B26">
            <w:pPr>
              <w:pStyle w:val="aa"/>
              <w:ind w:right="20"/>
              <w:jc w:val="both"/>
              <w:rPr>
                <w:rFonts w:ascii="Courier New" w:hAnsi="Courier New" w:cs="Courier New"/>
              </w:rPr>
            </w:pPr>
          </w:p>
          <w:p w14:paraId="5D987C5C" w14:textId="77777777" w:rsidR="004E0388" w:rsidRPr="003542C3" w:rsidRDefault="004E0388" w:rsidP="00316B26">
            <w:pPr>
              <w:pStyle w:val="aa"/>
              <w:ind w:right="20"/>
              <w:jc w:val="both"/>
              <w:rPr>
                <w:rFonts w:ascii="Courier New" w:hAnsi="Courier New" w:cs="Courier New"/>
              </w:rPr>
            </w:pPr>
          </w:p>
          <w:p w14:paraId="3DE7B58E"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Show current system's time ---</w:t>
            </w:r>
          </w:p>
          <w:p w14:paraId="7D2CE425"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3E395E4C" w14:textId="77777777" w:rsidR="004E0388" w:rsidRPr="003542C3" w:rsidRDefault="004E0388" w:rsidP="00316B26">
            <w:pPr>
              <w:pStyle w:val="aa"/>
              <w:ind w:right="20"/>
              <w:jc w:val="both"/>
              <w:rPr>
                <w:rFonts w:ascii="Courier New" w:hAnsi="Courier New" w:cs="Courier New"/>
              </w:rPr>
            </w:pPr>
          </w:p>
          <w:p w14:paraId="39E3510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14:26:50 UTC Thu Feb 18 2010</w:t>
            </w:r>
          </w:p>
          <w:p w14:paraId="60A7E443" w14:textId="77777777" w:rsidR="004E0388" w:rsidRPr="003542C3" w:rsidRDefault="004E0388" w:rsidP="00316B26">
            <w:pPr>
              <w:pStyle w:val="aa"/>
              <w:ind w:right="20"/>
              <w:jc w:val="both"/>
              <w:rPr>
                <w:rFonts w:ascii="Courier New" w:hAnsi="Courier New" w:cs="Courier New"/>
              </w:rPr>
            </w:pPr>
          </w:p>
          <w:p w14:paraId="23ECC811" w14:textId="77777777" w:rsidR="004E0388" w:rsidRPr="003542C3" w:rsidRDefault="004E0388" w:rsidP="00316B26">
            <w:pPr>
              <w:pStyle w:val="aa"/>
              <w:ind w:right="20"/>
              <w:jc w:val="both"/>
              <w:rPr>
                <w:rFonts w:ascii="Courier New" w:hAnsi="Courier New" w:cs="Courier New"/>
              </w:rPr>
            </w:pPr>
          </w:p>
          <w:p w14:paraId="4DC3F2F7"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elapsed time since boot ---</w:t>
            </w:r>
          </w:p>
          <w:p w14:paraId="714CCFCF"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2ACD2F7D" w14:textId="77777777" w:rsidR="004E0388" w:rsidRPr="003542C3" w:rsidRDefault="004E0388" w:rsidP="00316B26">
            <w:pPr>
              <w:pStyle w:val="aa"/>
              <w:ind w:right="20"/>
              <w:jc w:val="both"/>
              <w:rPr>
                <w:rFonts w:ascii="Courier New" w:hAnsi="Courier New" w:cs="Courier New"/>
              </w:rPr>
            </w:pPr>
          </w:p>
          <w:p w14:paraId="1CA3887B"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0 days, 5 hours, 11 mins, 39 secs since boot</w:t>
            </w:r>
          </w:p>
          <w:p w14:paraId="48B7A7C1" w14:textId="77777777" w:rsidR="004E0388" w:rsidRPr="003542C3" w:rsidRDefault="004E0388" w:rsidP="00316B26">
            <w:pPr>
              <w:pStyle w:val="aa"/>
              <w:ind w:right="20"/>
              <w:jc w:val="both"/>
              <w:rPr>
                <w:rFonts w:ascii="Courier New" w:hAnsi="Courier New" w:cs="Courier New"/>
              </w:rPr>
            </w:pPr>
          </w:p>
          <w:p w14:paraId="48AB857C" w14:textId="77777777" w:rsidR="004E0388" w:rsidRPr="003542C3" w:rsidRDefault="004E0388" w:rsidP="00316B26">
            <w:pPr>
              <w:pStyle w:val="aa"/>
              <w:ind w:right="20"/>
              <w:jc w:val="both"/>
              <w:rPr>
                <w:rFonts w:ascii="Courier New" w:hAnsi="Courier New" w:cs="Courier New"/>
              </w:rPr>
            </w:pPr>
          </w:p>
          <w:p w14:paraId="772CAEE0"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CPU information ---</w:t>
            </w:r>
          </w:p>
          <w:p w14:paraId="083DB67F"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428EE800" w14:textId="77777777" w:rsidR="004E0388" w:rsidRPr="003542C3" w:rsidRDefault="004E0388" w:rsidP="00316B26">
            <w:pPr>
              <w:spacing w:line="240" w:lineRule="auto"/>
              <w:ind w:right="20"/>
            </w:pPr>
            <w:r w:rsidRPr="003542C3">
              <w:rPr>
                <w:rFonts w:ascii="Courier New" w:hAnsi="Courier New" w:cs="Courier New" w:hint="eastAsia"/>
              </w:rPr>
              <w:t>...</w:t>
            </w:r>
          </w:p>
        </w:tc>
      </w:tr>
    </w:tbl>
    <w:p w14:paraId="3098BD27" w14:textId="77777777" w:rsidR="00444D75" w:rsidRDefault="00444D75" w:rsidP="00316B26">
      <w:pPr>
        <w:spacing w:line="240" w:lineRule="auto"/>
        <w:ind w:right="20"/>
      </w:pPr>
    </w:p>
    <w:p w14:paraId="6E9D4AAC" w14:textId="77777777" w:rsidR="00444D75" w:rsidRDefault="00444D75" w:rsidP="00316B26">
      <w:pPr>
        <w:spacing w:line="240" w:lineRule="auto"/>
        <w:ind w:right="20"/>
      </w:pPr>
    </w:p>
    <w:p w14:paraId="23468998" w14:textId="77777777" w:rsidR="00444D75" w:rsidRDefault="00444D75" w:rsidP="0021019A">
      <w:pPr>
        <w:pStyle w:val="2"/>
        <w:ind w:right="20"/>
      </w:pPr>
      <w:bookmarkStart w:id="4347" w:name="_Toc158636320"/>
      <w:bookmarkStart w:id="4348" w:name="_Toc280723136"/>
      <w:bookmarkStart w:id="4349" w:name="_Toc445131133"/>
      <w:r>
        <w:lastRenderedPageBreak/>
        <w:t>C</w:t>
      </w:r>
      <w:r>
        <w:rPr>
          <w:rFonts w:hint="eastAsia"/>
        </w:rPr>
        <w:t xml:space="preserve">ommand </w:t>
      </w:r>
      <w:r w:rsidRPr="004E0388">
        <w:rPr>
          <w:rFonts w:hint="eastAsia"/>
        </w:rPr>
        <w:t>history</w:t>
      </w:r>
      <w:r>
        <w:rPr>
          <w:rFonts w:hint="eastAsia"/>
        </w:rPr>
        <w:t xml:space="preserve"> </w:t>
      </w:r>
      <w:bookmarkEnd w:id="4347"/>
      <w:r w:rsidRPr="002F5F3A">
        <w:t>Function</w:t>
      </w:r>
      <w:bookmarkEnd w:id="4348"/>
      <w:bookmarkEnd w:id="4349"/>
    </w:p>
    <w:p w14:paraId="64194F47" w14:textId="77777777" w:rsidR="00444D75" w:rsidRPr="002F5F3A" w:rsidRDefault="00444D75" w:rsidP="00316B26">
      <w:pPr>
        <w:pStyle w:val="a3"/>
        <w:ind w:left="0" w:right="20"/>
      </w:pPr>
      <w:r w:rsidRPr="002F5F3A">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Default="00434B55" w:rsidP="00316B26">
      <w:pPr>
        <w:pStyle w:val="afffff3"/>
        <w:ind w:left="0" w:right="20"/>
      </w:pPr>
      <w:bookmarkStart w:id="4350" w:name="_Toc292810135"/>
      <w:bookmarkStart w:id="4351" w:name="_Toc391575399"/>
      <w:r>
        <w:t xml:space="preserve">Table </w:t>
      </w:r>
      <w:r w:rsidR="005832B8">
        <w:fldChar w:fldCharType="begin"/>
      </w:r>
      <w:r w:rsidR="00092D8C">
        <w:instrText xml:space="preserve"> SEQ Table \* ARABIC </w:instrText>
      </w:r>
      <w:r w:rsidR="005832B8">
        <w:fldChar w:fldCharType="separate"/>
      </w:r>
      <w:r w:rsidR="002375BA">
        <w:rPr>
          <w:noProof/>
        </w:rPr>
        <w:t>257</w:t>
      </w:r>
      <w:r w:rsidR="005832B8">
        <w:rPr>
          <w:noProof/>
        </w:rPr>
        <w:fldChar w:fldCharType="end"/>
      </w:r>
      <w:r>
        <w:rPr>
          <w:rFonts w:hint="eastAsia"/>
        </w:rPr>
        <w:t xml:space="preserve"> </w:t>
      </w:r>
      <w:r w:rsidR="00444D75" w:rsidRPr="002F5F3A">
        <w:t>Command history Function</w:t>
      </w:r>
      <w:bookmarkEnd w:id="4350"/>
      <w:bookmarkEnd w:id="4351"/>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2F5F3A" w:rsidRDefault="00444D75" w:rsidP="00316B26">
            <w:pPr>
              <w:wordWrap/>
              <w:ind w:right="20"/>
              <w:rPr>
                <w:bCs/>
              </w:rPr>
            </w:pPr>
            <w:r w:rsidRPr="002F5F3A">
              <w:rPr>
                <w:bCs/>
              </w:rPr>
              <w:t>Command</w:t>
            </w:r>
          </w:p>
        </w:tc>
        <w:tc>
          <w:tcPr>
            <w:tcW w:w="4401" w:type="dxa"/>
          </w:tcPr>
          <w:p w14:paraId="0A25B441" w14:textId="77777777" w:rsidR="00444D75" w:rsidRPr="002F5F3A" w:rsidRDefault="00444D75" w:rsidP="00316B26">
            <w:pPr>
              <w:wordWrap/>
              <w:ind w:right="20"/>
              <w:rPr>
                <w:bCs/>
              </w:rPr>
            </w:pPr>
            <w:r w:rsidRPr="002F5F3A">
              <w:rPr>
                <w:bCs/>
              </w:rPr>
              <w:t>Description</w:t>
            </w:r>
          </w:p>
        </w:tc>
        <w:tc>
          <w:tcPr>
            <w:tcW w:w="1260" w:type="dxa"/>
          </w:tcPr>
          <w:p w14:paraId="6380E9C4" w14:textId="77777777" w:rsidR="00444D75" w:rsidRPr="002F5F3A" w:rsidRDefault="00444D75" w:rsidP="00316B26">
            <w:pPr>
              <w:wordWrap/>
              <w:ind w:right="20"/>
              <w:rPr>
                <w:bCs/>
              </w:rPr>
            </w:pPr>
            <w:r w:rsidRPr="002F5F3A">
              <w:rPr>
                <w:bCs/>
              </w:rPr>
              <w:t>Mode</w:t>
            </w:r>
          </w:p>
        </w:tc>
      </w:tr>
      <w:tr w:rsidR="00444D75" w14:paraId="53004179" w14:textId="77777777" w:rsidTr="004E0388">
        <w:tc>
          <w:tcPr>
            <w:tcW w:w="2979" w:type="dxa"/>
          </w:tcPr>
          <w:p w14:paraId="666100C1" w14:textId="77777777" w:rsidR="00444D75" w:rsidRPr="002F5F3A" w:rsidRDefault="00444D75" w:rsidP="00316B26">
            <w:pPr>
              <w:pStyle w:val="aa"/>
              <w:ind w:right="20"/>
            </w:pPr>
            <w:r w:rsidRPr="002F5F3A">
              <w:rPr>
                <w:b/>
                <w:bCs/>
              </w:rPr>
              <w:t>show history</w:t>
            </w:r>
          </w:p>
        </w:tc>
        <w:tc>
          <w:tcPr>
            <w:tcW w:w="4401" w:type="dxa"/>
          </w:tcPr>
          <w:p w14:paraId="3266D504" w14:textId="77777777" w:rsidR="00444D75" w:rsidRPr="002F5F3A" w:rsidRDefault="00444D75" w:rsidP="002B424F">
            <w:pPr>
              <w:pStyle w:val="a9"/>
              <w:numPr>
                <w:ilvl w:val="0"/>
                <w:numId w:val="9"/>
              </w:numPr>
              <w:wordWrap/>
              <w:ind w:left="0" w:right="20"/>
            </w:pPr>
            <w:r w:rsidRPr="002F5F3A">
              <w:t>Shows the commands used.</w:t>
            </w:r>
          </w:p>
        </w:tc>
        <w:tc>
          <w:tcPr>
            <w:tcW w:w="1260" w:type="dxa"/>
          </w:tcPr>
          <w:p w14:paraId="2E06B952" w14:textId="77777777" w:rsidR="00444D75" w:rsidRPr="002F5F3A" w:rsidRDefault="00444D75" w:rsidP="00316B26">
            <w:pPr>
              <w:pStyle w:val="aa"/>
              <w:ind w:right="20"/>
            </w:pPr>
            <w:r w:rsidRPr="002F5F3A">
              <w:t>Privileged</w:t>
            </w:r>
          </w:p>
        </w:tc>
      </w:tr>
      <w:tr w:rsidR="00444D75" w14:paraId="03C17C33" w14:textId="77777777" w:rsidTr="004E0388">
        <w:tc>
          <w:tcPr>
            <w:tcW w:w="2979" w:type="dxa"/>
          </w:tcPr>
          <w:p w14:paraId="4BDCB21F" w14:textId="77777777" w:rsidR="00444D75" w:rsidRPr="002F5F3A" w:rsidRDefault="00444D75" w:rsidP="00316B26">
            <w:pPr>
              <w:pStyle w:val="aa"/>
              <w:ind w:right="20"/>
              <w:rPr>
                <w:b/>
                <w:bCs/>
              </w:rPr>
            </w:pPr>
            <w:r w:rsidRPr="002F5F3A">
              <w:rPr>
                <w:b/>
                <w:bCs/>
              </w:rPr>
              <w:t>show history back</w:t>
            </w:r>
          </w:p>
        </w:tc>
        <w:tc>
          <w:tcPr>
            <w:tcW w:w="4401" w:type="dxa"/>
          </w:tcPr>
          <w:p w14:paraId="6CAA3011" w14:textId="77777777" w:rsidR="00444D75" w:rsidRPr="002F5F3A" w:rsidRDefault="00444D75" w:rsidP="002B424F">
            <w:pPr>
              <w:pStyle w:val="a9"/>
              <w:numPr>
                <w:ilvl w:val="0"/>
                <w:numId w:val="9"/>
              </w:numPr>
              <w:wordWrap/>
              <w:ind w:left="0" w:right="20"/>
            </w:pPr>
            <w:r w:rsidRPr="002F5F3A">
              <w:t>Show the commands in reverse time order.</w:t>
            </w:r>
          </w:p>
        </w:tc>
        <w:tc>
          <w:tcPr>
            <w:tcW w:w="1260" w:type="dxa"/>
          </w:tcPr>
          <w:p w14:paraId="5802F017" w14:textId="77777777" w:rsidR="00444D75" w:rsidRPr="002F5F3A" w:rsidRDefault="00444D75" w:rsidP="00316B26">
            <w:pPr>
              <w:pStyle w:val="aa"/>
              <w:ind w:right="20"/>
            </w:pPr>
            <w:r w:rsidRPr="002F5F3A">
              <w:t>Privileged</w:t>
            </w:r>
          </w:p>
        </w:tc>
      </w:tr>
      <w:tr w:rsidR="00444D75" w14:paraId="5982D184" w14:textId="77777777" w:rsidTr="004E0388">
        <w:tc>
          <w:tcPr>
            <w:tcW w:w="2979" w:type="dxa"/>
          </w:tcPr>
          <w:p w14:paraId="30C65BD6" w14:textId="77777777" w:rsidR="00444D75" w:rsidRPr="002F5F3A" w:rsidRDefault="00444D75" w:rsidP="00316B26">
            <w:pPr>
              <w:pStyle w:val="aa"/>
              <w:ind w:right="20"/>
              <w:rPr>
                <w:b/>
                <w:bCs/>
              </w:rPr>
            </w:pPr>
            <w:r w:rsidRPr="002F5F3A">
              <w:rPr>
                <w:b/>
                <w:bCs/>
              </w:rPr>
              <w:t>show history detail</w:t>
            </w:r>
          </w:p>
        </w:tc>
        <w:tc>
          <w:tcPr>
            <w:tcW w:w="4401" w:type="dxa"/>
          </w:tcPr>
          <w:p w14:paraId="44BDFA22" w14:textId="77777777" w:rsidR="00444D75" w:rsidRPr="002F5F3A" w:rsidRDefault="00444D75" w:rsidP="002B424F">
            <w:pPr>
              <w:pStyle w:val="a9"/>
              <w:numPr>
                <w:ilvl w:val="0"/>
                <w:numId w:val="9"/>
              </w:numPr>
              <w:wordWrap/>
              <w:ind w:left="0" w:right="20"/>
            </w:pPr>
            <w:r w:rsidRPr="002F5F3A">
              <w:t>Shows additional information including the time of command used/User/Access IP.</w:t>
            </w:r>
          </w:p>
        </w:tc>
        <w:tc>
          <w:tcPr>
            <w:tcW w:w="1260" w:type="dxa"/>
          </w:tcPr>
          <w:p w14:paraId="4731B894" w14:textId="77777777" w:rsidR="00444D75" w:rsidRPr="002F5F3A" w:rsidRDefault="00444D75" w:rsidP="00316B26">
            <w:pPr>
              <w:pStyle w:val="aa"/>
              <w:ind w:right="20"/>
            </w:pPr>
            <w:r w:rsidRPr="002F5F3A">
              <w:t>Privileged</w:t>
            </w:r>
          </w:p>
        </w:tc>
      </w:tr>
    </w:tbl>
    <w:p w14:paraId="0AACA74C" w14:textId="77777777" w:rsidR="00444D75" w:rsidRPr="002F5F3A" w:rsidRDefault="00444D75" w:rsidP="00316B26">
      <w:pPr>
        <w:pStyle w:val="a3"/>
        <w:ind w:left="0" w:right="20"/>
      </w:pPr>
      <w:r w:rsidRPr="002F5F3A">
        <w:t>When a command is used repeatedly, it is saved just once.</w:t>
      </w:r>
    </w:p>
    <w:p w14:paraId="1C9AC922" w14:textId="77777777" w:rsidR="00444D75" w:rsidRPr="00113BF6" w:rsidRDefault="00444D75" w:rsidP="00316B26">
      <w:pPr>
        <w:ind w:right="20"/>
      </w:pPr>
    </w:p>
    <w:p w14:paraId="7922CB81" w14:textId="77777777" w:rsidR="00444D75" w:rsidRDefault="00444D75" w:rsidP="00316B26">
      <w:pPr>
        <w:ind w:right="20"/>
      </w:pPr>
    </w:p>
    <w:p w14:paraId="46E60FDF" w14:textId="77777777" w:rsidR="00444D75" w:rsidRDefault="00444D75" w:rsidP="00316B26">
      <w:pPr>
        <w:ind w:right="20"/>
      </w:pPr>
    </w:p>
    <w:p w14:paraId="02FBA92B" w14:textId="77777777" w:rsidR="00444D75" w:rsidRDefault="00444D75" w:rsidP="0021019A">
      <w:pPr>
        <w:pStyle w:val="2"/>
        <w:ind w:right="20"/>
      </w:pPr>
      <w:bookmarkStart w:id="4352" w:name="_Toc337198405"/>
      <w:bookmarkStart w:id="4353" w:name="_Toc354416166"/>
      <w:bookmarkStart w:id="4354" w:name="_Toc445131134"/>
      <w:r>
        <w:rPr>
          <w:rFonts w:hint="eastAsia"/>
        </w:rPr>
        <w:lastRenderedPageBreak/>
        <w:t xml:space="preserve">Output </w:t>
      </w:r>
      <w:r w:rsidRPr="00D2755E">
        <w:t>Post Processin</w:t>
      </w:r>
      <w:r>
        <w:rPr>
          <w:rFonts w:hint="eastAsia"/>
        </w:rPr>
        <w:t>g</w:t>
      </w:r>
      <w:bookmarkEnd w:id="4352"/>
      <w:bookmarkEnd w:id="4353"/>
      <w:bookmarkEnd w:id="4354"/>
    </w:p>
    <w:p w14:paraId="0B959138" w14:textId="77777777" w:rsidR="00444D75" w:rsidRPr="00D867F8" w:rsidRDefault="00444D75" w:rsidP="00316B26">
      <w:pPr>
        <w:pStyle w:val="3"/>
        <w:ind w:left="0" w:right="20"/>
      </w:pPr>
      <w:bookmarkStart w:id="4355" w:name="_Toc158636321"/>
      <w:bookmarkStart w:id="4356" w:name="_Toc277778267"/>
      <w:bookmarkStart w:id="4357" w:name="_Toc363228766"/>
      <w:bookmarkStart w:id="4358" w:name="_Toc157941275"/>
      <w:bookmarkStart w:id="4359" w:name="_Toc277778268"/>
      <w:bookmarkStart w:id="4360" w:name="_Toc445131135"/>
      <w:r w:rsidRPr="00D867F8">
        <w:t xml:space="preserve">Overview of </w:t>
      </w:r>
      <w:r w:rsidRPr="004E0388">
        <w:t>output</w:t>
      </w:r>
      <w:r w:rsidRPr="00D867F8">
        <w:t xml:space="preserve"> post processing</w:t>
      </w:r>
      <w:bookmarkEnd w:id="4355"/>
      <w:bookmarkEnd w:id="4356"/>
      <w:bookmarkEnd w:id="4357"/>
      <w:bookmarkEnd w:id="4358"/>
      <w:bookmarkEnd w:id="4359"/>
      <w:bookmarkEnd w:id="4360"/>
    </w:p>
    <w:p w14:paraId="03F0C679" w14:textId="77777777" w:rsidR="00444D75" w:rsidRPr="002F5F3A" w:rsidRDefault="00444D75" w:rsidP="00316B26">
      <w:pPr>
        <w:pStyle w:val="a3"/>
        <w:ind w:left="0" w:right="20"/>
      </w:pPr>
      <w:r w:rsidRPr="002F5F3A">
        <w:t xml:space="preserve">Most of the commands that show the current status or setting of a system begin with </w:t>
      </w:r>
      <w:r w:rsidRPr="002F5F3A">
        <w:t>‘</w:t>
      </w:r>
      <w:r w:rsidRPr="002F5F3A">
        <w:t>show</w:t>
      </w:r>
      <w:r w:rsidRPr="002F5F3A">
        <w:t>’</w:t>
      </w:r>
      <w:r w:rsidRPr="002F5F3A">
        <w:t>. The show commands generally show the results on a single page, but there are cases where the list of results is very long.</w:t>
      </w:r>
    </w:p>
    <w:p w14:paraId="46FAD21C" w14:textId="77777777" w:rsidR="00444D75" w:rsidRPr="002F5F3A" w:rsidRDefault="00444D75" w:rsidP="00316B26">
      <w:pPr>
        <w:pStyle w:val="a3"/>
        <w:ind w:left="0" w:right="20"/>
      </w:pPr>
      <w:r w:rsidRPr="002F5F3A">
        <w:t>For example, show mac-address-table may result in thousands of lines, and show interface also provide</w:t>
      </w:r>
      <w:r w:rsidR="00316B26">
        <w:t>s a</w:t>
      </w:r>
      <w:r w:rsidRPr="002F5F3A">
        <w:t xml:space="preserve"> considerable amount of </w:t>
      </w:r>
      <w:r w:rsidR="00316B26">
        <w:t>detail</w:t>
      </w:r>
      <w:r w:rsidRPr="002F5F3A">
        <w:t>. If the results are very long, it is difficult to find the desired part. In this case, you may use the output post processing function provided by this system.</w:t>
      </w:r>
    </w:p>
    <w:p w14:paraId="1F5B55AB" w14:textId="77777777" w:rsidR="00444D75" w:rsidRDefault="00444D75" w:rsidP="00316B26">
      <w:pPr>
        <w:pStyle w:val="a3"/>
        <w:ind w:left="0" w:right="20"/>
      </w:pPr>
      <w:r w:rsidRPr="002F5F3A">
        <w:t>This function is similar with the Unix pipe function. This system provides 3 predefined output post processing functions. In order to use the output post processing function, you should attach a bar (|) after the show command, and then use the following commands:</w:t>
      </w:r>
    </w:p>
    <w:p w14:paraId="0DF2375F" w14:textId="77777777" w:rsidR="00434B55" w:rsidRPr="002F5F3A" w:rsidRDefault="00434B55" w:rsidP="00316B26">
      <w:pPr>
        <w:pStyle w:val="afffff3"/>
        <w:ind w:left="0" w:right="20"/>
      </w:pPr>
      <w:bookmarkStart w:id="4361" w:name="_Toc363228767"/>
      <w:bookmarkStart w:id="4362" w:name="_Toc391575400"/>
      <w:r>
        <w:t xml:space="preserve">Table </w:t>
      </w:r>
      <w:r w:rsidR="005832B8">
        <w:fldChar w:fldCharType="begin"/>
      </w:r>
      <w:r w:rsidR="00092D8C">
        <w:instrText xml:space="preserve"> SEQ Table \* ARABIC </w:instrText>
      </w:r>
      <w:r w:rsidR="005832B8">
        <w:fldChar w:fldCharType="separate"/>
      </w:r>
      <w:r w:rsidR="002375BA">
        <w:rPr>
          <w:noProof/>
        </w:rPr>
        <w:t>258</w:t>
      </w:r>
      <w:r w:rsidR="005832B8">
        <w:rPr>
          <w:noProof/>
        </w:rPr>
        <w:fldChar w:fldCharType="end"/>
      </w:r>
      <w:r>
        <w:rPr>
          <w:rFonts w:hint="eastAsia"/>
        </w:rPr>
        <w:t xml:space="preserve"> </w:t>
      </w:r>
      <w:r w:rsidRPr="002F5F3A">
        <w:t>Overview of output post processing</w:t>
      </w:r>
      <w:bookmarkEnd w:id="4361"/>
      <w:bookmarkEnd w:id="4362"/>
    </w:p>
    <w:tbl>
      <w:tblPr>
        <w:tblStyle w:val="CLIWide"/>
        <w:tblW w:w="0" w:type="auto"/>
        <w:tblLook w:val="01E0" w:firstRow="1" w:lastRow="1" w:firstColumn="1" w:lastColumn="1" w:noHBand="0" w:noVBand="0"/>
      </w:tblPr>
      <w:tblGrid>
        <w:gridCol w:w="2915"/>
        <w:gridCol w:w="5017"/>
      </w:tblGrid>
      <w:tr w:rsidR="00444D75"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2F5F3A" w:rsidRDefault="00444D75" w:rsidP="00316B26">
            <w:pPr>
              <w:wordWrap/>
              <w:ind w:right="20"/>
              <w:rPr>
                <w:bCs/>
              </w:rPr>
            </w:pPr>
            <w:r w:rsidRPr="002F5F3A">
              <w:rPr>
                <w:bCs/>
              </w:rPr>
              <w:t>Commands</w:t>
            </w:r>
          </w:p>
        </w:tc>
        <w:tc>
          <w:tcPr>
            <w:tcW w:w="5760" w:type="dxa"/>
          </w:tcPr>
          <w:p w14:paraId="45291BF5" w14:textId="77777777" w:rsidR="00444D75" w:rsidRPr="002F5F3A" w:rsidRDefault="00444D75" w:rsidP="00316B26">
            <w:pPr>
              <w:wordWrap/>
              <w:ind w:right="20"/>
              <w:rPr>
                <w:bCs/>
              </w:rPr>
            </w:pPr>
            <w:r w:rsidRPr="002F5F3A">
              <w:rPr>
                <w:bCs/>
              </w:rPr>
              <w:t>Description</w:t>
            </w:r>
          </w:p>
        </w:tc>
      </w:tr>
      <w:tr w:rsidR="00444D75" w14:paraId="5CB340E7" w14:textId="77777777" w:rsidTr="004E0388">
        <w:tc>
          <w:tcPr>
            <w:tcW w:w="3240" w:type="dxa"/>
          </w:tcPr>
          <w:p w14:paraId="2319EF43" w14:textId="77777777" w:rsidR="00444D75" w:rsidRPr="002F5F3A" w:rsidRDefault="00444D75" w:rsidP="00316B26">
            <w:pPr>
              <w:pStyle w:val="aa"/>
              <w:ind w:right="20"/>
              <w:rPr>
                <w:b/>
              </w:rPr>
            </w:pPr>
            <w:r w:rsidRPr="002F5F3A">
              <w:rPr>
                <w:b/>
              </w:rPr>
              <w:t>| include WORD</w:t>
            </w:r>
          </w:p>
        </w:tc>
        <w:tc>
          <w:tcPr>
            <w:tcW w:w="5760" w:type="dxa"/>
          </w:tcPr>
          <w:p w14:paraId="34FCAE30" w14:textId="77777777" w:rsidR="00444D75" w:rsidRPr="002F5F3A" w:rsidRDefault="00444D75" w:rsidP="002B424F">
            <w:pPr>
              <w:pStyle w:val="a9"/>
              <w:numPr>
                <w:ilvl w:val="0"/>
                <w:numId w:val="9"/>
              </w:numPr>
              <w:wordWrap/>
              <w:ind w:left="0" w:right="20"/>
            </w:pPr>
            <w:r w:rsidRPr="002F5F3A">
              <w:t>Shows the string containing a specific word.</w:t>
            </w:r>
          </w:p>
        </w:tc>
      </w:tr>
      <w:tr w:rsidR="00444D75" w14:paraId="41B468F9" w14:textId="77777777" w:rsidTr="004E0388">
        <w:tc>
          <w:tcPr>
            <w:tcW w:w="3240" w:type="dxa"/>
          </w:tcPr>
          <w:p w14:paraId="63CDB31C" w14:textId="77777777" w:rsidR="00444D75" w:rsidRPr="002F5F3A" w:rsidRDefault="00444D75" w:rsidP="00316B26">
            <w:pPr>
              <w:pStyle w:val="aa"/>
              <w:ind w:right="20"/>
              <w:rPr>
                <w:b/>
                <w:bCs/>
              </w:rPr>
            </w:pPr>
            <w:r w:rsidRPr="002F5F3A">
              <w:rPr>
                <w:b/>
                <w:bCs/>
              </w:rPr>
              <w:t>| exclude WORD</w:t>
            </w:r>
          </w:p>
        </w:tc>
        <w:tc>
          <w:tcPr>
            <w:tcW w:w="5760" w:type="dxa"/>
          </w:tcPr>
          <w:p w14:paraId="655D272A" w14:textId="77777777" w:rsidR="00444D75" w:rsidRPr="002F5F3A" w:rsidRDefault="00444D75" w:rsidP="002B424F">
            <w:pPr>
              <w:pStyle w:val="a9"/>
              <w:numPr>
                <w:ilvl w:val="0"/>
                <w:numId w:val="9"/>
              </w:numPr>
              <w:wordWrap/>
              <w:ind w:left="0" w:right="20"/>
            </w:pPr>
            <w:r w:rsidRPr="002F5F3A">
              <w:t>Shows the string without a specific word.</w:t>
            </w:r>
          </w:p>
        </w:tc>
      </w:tr>
      <w:tr w:rsidR="00444D75" w14:paraId="74D95767" w14:textId="77777777" w:rsidTr="004E0388">
        <w:tc>
          <w:tcPr>
            <w:tcW w:w="3240" w:type="dxa"/>
          </w:tcPr>
          <w:p w14:paraId="412BF5D1" w14:textId="77777777" w:rsidR="00444D75" w:rsidRPr="002F5F3A" w:rsidRDefault="00444D75" w:rsidP="00316B26">
            <w:pPr>
              <w:pStyle w:val="aa"/>
              <w:ind w:right="20"/>
              <w:rPr>
                <w:b/>
                <w:bCs/>
              </w:rPr>
            </w:pPr>
            <w:r w:rsidRPr="002F5F3A">
              <w:rPr>
                <w:b/>
                <w:bCs/>
              </w:rPr>
              <w:t>| begin WORD</w:t>
            </w:r>
          </w:p>
        </w:tc>
        <w:tc>
          <w:tcPr>
            <w:tcW w:w="5760" w:type="dxa"/>
          </w:tcPr>
          <w:p w14:paraId="4E823934" w14:textId="77777777" w:rsidR="00444D75" w:rsidRPr="002F5F3A" w:rsidRDefault="00444D75" w:rsidP="002B424F">
            <w:pPr>
              <w:pStyle w:val="a9"/>
              <w:numPr>
                <w:ilvl w:val="0"/>
                <w:numId w:val="9"/>
              </w:numPr>
              <w:wordWrap/>
              <w:ind w:left="0" w:right="20"/>
            </w:pPr>
            <w:r w:rsidRPr="002F5F3A">
              <w:t>Shows the lines after a string containing a specific word.</w:t>
            </w:r>
          </w:p>
        </w:tc>
      </w:tr>
      <w:tr w:rsidR="00D279FE" w14:paraId="3F6C3DD6" w14:textId="77777777" w:rsidTr="004E0388">
        <w:tc>
          <w:tcPr>
            <w:tcW w:w="3240" w:type="dxa"/>
          </w:tcPr>
          <w:p w14:paraId="50FB109D" w14:textId="77777777" w:rsidR="00D279FE" w:rsidRPr="002F5F3A" w:rsidRDefault="00D279FE" w:rsidP="00316B26">
            <w:pPr>
              <w:pStyle w:val="aa"/>
              <w:ind w:right="20"/>
              <w:rPr>
                <w:b/>
                <w:bCs/>
              </w:rPr>
            </w:pPr>
            <w:r>
              <w:rPr>
                <w:rFonts w:hint="eastAsia"/>
                <w:b/>
                <w:bCs/>
              </w:rPr>
              <w:t>| ic-include WORD</w:t>
            </w:r>
          </w:p>
        </w:tc>
        <w:tc>
          <w:tcPr>
            <w:tcW w:w="5760" w:type="dxa"/>
          </w:tcPr>
          <w:p w14:paraId="20B28A57" w14:textId="77777777" w:rsidR="001F4044" w:rsidRDefault="001F4044" w:rsidP="002B424F">
            <w:pPr>
              <w:pStyle w:val="a9"/>
              <w:numPr>
                <w:ilvl w:val="0"/>
                <w:numId w:val="9"/>
              </w:numPr>
              <w:wordWrap/>
              <w:ind w:left="0" w:right="20"/>
            </w:pPr>
            <w:r>
              <w:t xml:space="preserve">Shows a certain letter in the running config. </w:t>
            </w:r>
          </w:p>
          <w:p w14:paraId="4AB93D29" w14:textId="01BCF555" w:rsidR="00D279FE" w:rsidRPr="002F5F3A" w:rsidRDefault="001F4044" w:rsidP="002B424F">
            <w:pPr>
              <w:pStyle w:val="a9"/>
              <w:numPr>
                <w:ilvl w:val="0"/>
                <w:numId w:val="9"/>
              </w:numPr>
              <w:wordWrap/>
              <w:ind w:left="0" w:right="20"/>
            </w:pPr>
            <w:r>
              <w:t>Is case-insensitive.</w:t>
            </w:r>
          </w:p>
        </w:tc>
      </w:tr>
    </w:tbl>
    <w:p w14:paraId="368D22D2" w14:textId="7C71DE8E" w:rsidR="00444D75" w:rsidRDefault="00444D75" w:rsidP="00316B26">
      <w:pPr>
        <w:pStyle w:val="3"/>
        <w:ind w:left="0" w:right="20"/>
      </w:pPr>
      <w:bookmarkStart w:id="4363" w:name="_Toc363228768"/>
      <w:bookmarkStart w:id="4364" w:name="_Toc445131136"/>
      <w:bookmarkStart w:id="4365" w:name="_Toc277778269"/>
      <w:r w:rsidRPr="004E0388">
        <w:t>Examples</w:t>
      </w:r>
      <w:r>
        <w:t xml:space="preserve"> of </w:t>
      </w:r>
      <w:r>
        <w:rPr>
          <w:rFonts w:hint="eastAsia"/>
        </w:rPr>
        <w:t>output post processing</w:t>
      </w:r>
      <w:bookmarkEnd w:id="4363"/>
      <w:bookmarkEnd w:id="4364"/>
      <w:r>
        <w:t xml:space="preserve"> </w:t>
      </w:r>
      <w:bookmarkEnd w:id="4365"/>
    </w:p>
    <w:p w14:paraId="5F7D913A" w14:textId="77777777" w:rsidR="00444D75" w:rsidRPr="002F5F3A" w:rsidRDefault="00444D75" w:rsidP="00316B26">
      <w:pPr>
        <w:pStyle w:val="a3"/>
        <w:ind w:left="0" w:right="20"/>
      </w:pPr>
      <w:r w:rsidRPr="002F5F3A">
        <w:t>‘</w:t>
      </w:r>
      <w:r w:rsidRPr="002F5F3A">
        <w:t>show mac-address-table</w:t>
      </w:r>
      <w:r w:rsidRPr="002F5F3A">
        <w:t>’</w:t>
      </w:r>
      <w:r w:rsidRPr="002F5F3A">
        <w:t xml:space="preserve"> outputs a large amount of results. You should use </w:t>
      </w:r>
      <w:r w:rsidRPr="002F5F3A">
        <w:t>‘</w:t>
      </w:r>
      <w:r w:rsidRPr="002F5F3A">
        <w:t>include</w:t>
      </w:r>
      <w:r w:rsidRPr="002F5F3A">
        <w:t>’</w:t>
      </w:r>
      <w:r w:rsidRPr="002F5F3A">
        <w:t xml:space="preserve"> to get the mac addresses containing the desired part only.</w:t>
      </w:r>
    </w:p>
    <w:tbl>
      <w:tblPr>
        <w:tblStyle w:val="48"/>
        <w:tblW w:w="0" w:type="auto"/>
        <w:tblLook w:val="0000" w:firstRow="0" w:lastRow="0" w:firstColumn="0" w:lastColumn="0" w:noHBand="0" w:noVBand="0"/>
      </w:tblPr>
      <w:tblGrid>
        <w:gridCol w:w="8045"/>
      </w:tblGrid>
      <w:tr w:rsidR="00444D75" w:rsidRPr="000A76EF" w14:paraId="43AF8BED" w14:textId="77777777" w:rsidTr="004E0388">
        <w:tc>
          <w:tcPr>
            <w:tcW w:w="8435" w:type="dxa"/>
          </w:tcPr>
          <w:p w14:paraId="6F394E16" w14:textId="77777777" w:rsidR="00444D75" w:rsidRPr="000A76EF" w:rsidRDefault="00444D75" w:rsidP="00316B26">
            <w:pPr>
              <w:pStyle w:val="aa"/>
              <w:ind w:right="20"/>
              <w:rPr>
                <w:rFonts w:ascii="Courier New" w:hAnsi="Courier New" w:cs="Courier New"/>
              </w:rPr>
            </w:pPr>
            <w:r w:rsidRPr="000A76EF">
              <w:rPr>
                <w:rFonts w:ascii="Courier New" w:hAnsi="Courier New" w:cs="Courier New"/>
              </w:rPr>
              <w:t>Switch#</w:t>
            </w:r>
          </w:p>
          <w:p w14:paraId="0475910A" w14:textId="77777777" w:rsidR="00444D75" w:rsidRPr="000A76EF" w:rsidRDefault="00444D75" w:rsidP="00316B26">
            <w:pPr>
              <w:pStyle w:val="aa"/>
              <w:ind w:right="20"/>
              <w:rPr>
                <w:rFonts w:ascii="Courier New" w:hAnsi="Courier New" w:cs="Courier New"/>
              </w:rPr>
            </w:pPr>
            <w:r w:rsidRPr="000A76EF">
              <w:rPr>
                <w:rFonts w:ascii="Courier New" w:hAnsi="Courier New" w:cs="Courier New"/>
              </w:rPr>
              <w:t xml:space="preserve">Switch# </w:t>
            </w:r>
            <w:r w:rsidRPr="000A76EF">
              <w:rPr>
                <w:rFonts w:ascii="Courier New" w:hAnsi="Courier New" w:cs="Courier New"/>
                <w:b/>
              </w:rPr>
              <w:t xml:space="preserve">show </w:t>
            </w:r>
            <w:r w:rsidRPr="000A76EF">
              <w:rPr>
                <w:rFonts w:ascii="Courier New" w:hAnsi="Courier New" w:cs="Courier New" w:hint="eastAsia"/>
                <w:b/>
              </w:rPr>
              <w:t>run | inc service</w:t>
            </w:r>
          </w:p>
          <w:p w14:paraId="2D49E79A" w14:textId="77777777"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password-encryption</w:t>
            </w:r>
          </w:p>
          <w:p w14:paraId="0746D6EA" w14:textId="77777777"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dhcp</w:t>
            </w:r>
          </w:p>
        </w:tc>
      </w:tr>
    </w:tbl>
    <w:p w14:paraId="4097D06D" w14:textId="77777777" w:rsidR="00444D75" w:rsidRPr="002F5F3A" w:rsidRDefault="00444D75" w:rsidP="00316B26">
      <w:pPr>
        <w:pStyle w:val="a3"/>
        <w:ind w:left="0" w:right="20"/>
      </w:pPr>
      <w:r w:rsidRPr="002F5F3A">
        <w:t>‘</w:t>
      </w:r>
      <w:r w:rsidRPr="002F5F3A">
        <w:t>show ip interface</w:t>
      </w:r>
      <w:r w:rsidRPr="002F5F3A">
        <w:t>’</w:t>
      </w:r>
      <w:r w:rsidRPr="002F5F3A">
        <w:t xml:space="preserve"> outputs a large amount of results. You should use </w:t>
      </w:r>
      <w:r w:rsidRPr="002F5F3A">
        <w:t>‘</w:t>
      </w:r>
      <w:r w:rsidRPr="002F5F3A">
        <w:t>begin</w:t>
      </w:r>
      <w:r w:rsidRPr="002F5F3A">
        <w:t>’</w:t>
      </w:r>
      <w:r w:rsidRPr="002F5F3A">
        <w:t xml:space="preserve"> to get the result after a specific VLAN interface.</w:t>
      </w:r>
    </w:p>
    <w:tbl>
      <w:tblPr>
        <w:tblStyle w:val="48"/>
        <w:tblW w:w="0" w:type="auto"/>
        <w:tblLook w:val="04A0" w:firstRow="1" w:lastRow="0" w:firstColumn="1" w:lastColumn="0" w:noHBand="0" w:noVBand="1"/>
      </w:tblPr>
      <w:tblGrid>
        <w:gridCol w:w="8045"/>
      </w:tblGrid>
      <w:tr w:rsidR="004E0388" w:rsidRPr="000A76EF" w14:paraId="6B996CF1" w14:textId="77777777" w:rsidTr="004E0388">
        <w:tc>
          <w:tcPr>
            <w:tcW w:w="10118" w:type="dxa"/>
          </w:tcPr>
          <w:p w14:paraId="1B23AA76"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hint="eastAsia"/>
              </w:rPr>
              <w:t>Switch</w:t>
            </w:r>
            <w:r w:rsidRPr="000A76EF">
              <w:rPr>
                <w:rFonts w:ascii="Courier New" w:hAnsi="Courier New" w:cs="Courier New"/>
              </w:rPr>
              <w:t>#show ip interface | begin Vlan1</w:t>
            </w:r>
          </w:p>
          <w:p w14:paraId="424F2192" w14:textId="77777777" w:rsidR="004E0388" w:rsidRPr="000A76EF" w:rsidRDefault="004E0388" w:rsidP="00316B26">
            <w:pPr>
              <w:pStyle w:val="aa"/>
              <w:ind w:right="20"/>
              <w:rPr>
                <w:rFonts w:ascii="Courier New" w:hAnsi="Courier New" w:cs="Courier New"/>
              </w:rPr>
            </w:pPr>
          </w:p>
          <w:p w14:paraId="70C7BA6C"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...skipping</w:t>
            </w:r>
          </w:p>
          <w:p w14:paraId="3947C00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Vlan1 is up, line protocol is up</w:t>
            </w:r>
          </w:p>
          <w:p w14:paraId="109E19D2"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protocol processing disabled</w:t>
            </w:r>
          </w:p>
          <w:p w14:paraId="1C5141E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14:paraId="74598EEF"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Vlan33 is administratively down, line protocol is down</w:t>
            </w:r>
          </w:p>
          <w:p w14:paraId="2ACD4F20"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20.1.3.2/24</w:t>
            </w:r>
          </w:p>
          <w:p w14:paraId="21615279"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20.1.3.255</w:t>
            </w:r>
          </w:p>
          <w:p w14:paraId="2DA5A940"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14:paraId="475AC60E"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14:paraId="006CDDB5"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14:paraId="6B821B5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14:paraId="795F56A8"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Vlan200 is down, line protocol is down</w:t>
            </w:r>
          </w:p>
          <w:p w14:paraId="598C5B0C"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200.1.1.236/24</w:t>
            </w:r>
          </w:p>
          <w:p w14:paraId="788DCA7A"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200.1.1.255</w:t>
            </w:r>
          </w:p>
          <w:p w14:paraId="729D9278"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14:paraId="2208F20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14:paraId="4C3956FF"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14:paraId="4ECB62C8" w14:textId="77777777" w:rsidR="004E0388" w:rsidRPr="000A76EF" w:rsidRDefault="004E0388" w:rsidP="00316B26">
            <w:pPr>
              <w:ind w:right="20"/>
              <w:rPr>
                <w:sz w:val="20"/>
              </w:rPr>
            </w:pPr>
            <w:r w:rsidRPr="000A76EF">
              <w:rPr>
                <w:rFonts w:ascii="Courier New" w:hAnsi="Courier New" w:cs="Courier New"/>
                <w:sz w:val="20"/>
              </w:rPr>
              <w:t xml:space="preserve">  IP Flow switching is disabled</w:t>
            </w:r>
          </w:p>
        </w:tc>
      </w:tr>
    </w:tbl>
    <w:p w14:paraId="77F55508" w14:textId="77777777" w:rsidR="00444D75" w:rsidRDefault="00444D75" w:rsidP="0021019A">
      <w:pPr>
        <w:pStyle w:val="2"/>
        <w:ind w:right="20"/>
      </w:pPr>
      <w:bookmarkStart w:id="4366" w:name="_Toc295390163"/>
      <w:bookmarkStart w:id="4367" w:name="_Toc295402245"/>
      <w:bookmarkStart w:id="4368" w:name="_Ref364867323"/>
      <w:bookmarkStart w:id="4369" w:name="_Toc445131137"/>
      <w:r>
        <w:rPr>
          <w:rFonts w:hint="eastAsia"/>
        </w:rPr>
        <w:lastRenderedPageBreak/>
        <w:t>DDM (</w:t>
      </w:r>
      <w:r w:rsidRPr="004E0388">
        <w:rPr>
          <w:rFonts w:hint="eastAsia"/>
        </w:rPr>
        <w:t>Digital</w:t>
      </w:r>
      <w:r>
        <w:rPr>
          <w:rFonts w:hint="eastAsia"/>
        </w:rPr>
        <w:t xml:space="preserve"> Diagnostic Monitoring)</w:t>
      </w:r>
      <w:bookmarkEnd w:id="4366"/>
      <w:bookmarkEnd w:id="4367"/>
      <w:bookmarkEnd w:id="4368"/>
      <w:bookmarkEnd w:id="4369"/>
    </w:p>
    <w:p w14:paraId="19CBFAEF" w14:textId="77777777" w:rsidR="00444D75" w:rsidRDefault="00094318" w:rsidP="00A57B69">
      <w:pPr>
        <w:pStyle w:val="a3"/>
        <w:ind w:left="0" w:right="20"/>
      </w:pPr>
      <w:r>
        <w:t>C9500</w:t>
      </w:r>
      <w:r w:rsidR="00444D75" w:rsidRPr="002F5F3A">
        <w:t xml:space="preserve"> supports the commands that show the status of SFP with DDM in detail. The monitoring items are as follows:</w:t>
      </w:r>
    </w:p>
    <w:p w14:paraId="4166735F" w14:textId="77777777" w:rsidR="00434B55" w:rsidRPr="002F5F3A" w:rsidRDefault="00434B55" w:rsidP="00A57B69">
      <w:pPr>
        <w:pStyle w:val="afffff3"/>
        <w:ind w:left="0" w:right="20"/>
      </w:pPr>
      <w:bookmarkStart w:id="4370" w:name="_Toc295402287"/>
      <w:bookmarkStart w:id="4371" w:name="_Toc391575401"/>
      <w:r>
        <w:t xml:space="preserve">Table </w:t>
      </w:r>
      <w:r w:rsidR="005832B8">
        <w:fldChar w:fldCharType="begin"/>
      </w:r>
      <w:r w:rsidR="00092D8C">
        <w:instrText xml:space="preserve"> SEQ Table \* ARABIC </w:instrText>
      </w:r>
      <w:r w:rsidR="005832B8">
        <w:fldChar w:fldCharType="separate"/>
      </w:r>
      <w:r w:rsidR="002375BA">
        <w:rPr>
          <w:noProof/>
        </w:rPr>
        <w:t>259</w:t>
      </w:r>
      <w:r w:rsidR="005832B8">
        <w:rPr>
          <w:noProof/>
        </w:rPr>
        <w:fldChar w:fldCharType="end"/>
      </w:r>
      <w:r>
        <w:rPr>
          <w:rFonts w:hint="eastAsia"/>
        </w:rPr>
        <w:t xml:space="preserve"> </w:t>
      </w:r>
      <w:r w:rsidRPr="002F5F3A">
        <w:t>IP OPTION command</w:t>
      </w:r>
      <w:bookmarkEnd w:id="4370"/>
      <w:bookmarkEnd w:id="4371"/>
    </w:p>
    <w:tbl>
      <w:tblPr>
        <w:tblStyle w:val="CLIWide"/>
        <w:tblW w:w="0" w:type="auto"/>
        <w:tblLook w:val="01E0" w:firstRow="1" w:lastRow="1" w:firstColumn="1" w:lastColumn="1" w:noHBand="0" w:noVBand="0"/>
      </w:tblPr>
      <w:tblGrid>
        <w:gridCol w:w="2667"/>
        <w:gridCol w:w="3093"/>
      </w:tblGrid>
      <w:tr w:rsidR="00444D75"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2F5F3A" w:rsidRDefault="00444D75" w:rsidP="00A57B69">
            <w:pPr>
              <w:wordWrap/>
              <w:ind w:right="20"/>
              <w:rPr>
                <w:bCs/>
              </w:rPr>
            </w:pPr>
            <w:r w:rsidRPr="002F5F3A">
              <w:rPr>
                <w:bCs/>
              </w:rPr>
              <w:t>Item</w:t>
            </w:r>
          </w:p>
        </w:tc>
        <w:tc>
          <w:tcPr>
            <w:tcW w:w="3093" w:type="dxa"/>
          </w:tcPr>
          <w:p w14:paraId="4410A5E9" w14:textId="77777777" w:rsidR="00444D75" w:rsidRPr="002F5F3A" w:rsidRDefault="00444D75" w:rsidP="00A57B69">
            <w:pPr>
              <w:wordWrap/>
              <w:ind w:right="20"/>
              <w:rPr>
                <w:bCs/>
              </w:rPr>
            </w:pPr>
            <w:r w:rsidRPr="002F5F3A">
              <w:rPr>
                <w:bCs/>
              </w:rPr>
              <w:t>Description</w:t>
            </w:r>
          </w:p>
        </w:tc>
      </w:tr>
      <w:tr w:rsidR="00444D75" w:rsidRPr="003C3630" w14:paraId="726441B1" w14:textId="77777777" w:rsidTr="004E0388">
        <w:trPr>
          <w:trHeight w:val="327"/>
        </w:trPr>
        <w:tc>
          <w:tcPr>
            <w:tcW w:w="2667" w:type="dxa"/>
          </w:tcPr>
          <w:p w14:paraId="658029BB" w14:textId="77777777" w:rsidR="00444D75" w:rsidRPr="002F5F3A" w:rsidRDefault="00444D75" w:rsidP="00A57B69">
            <w:pPr>
              <w:pStyle w:val="aa"/>
              <w:ind w:right="20"/>
            </w:pPr>
            <w:r w:rsidRPr="002F5F3A">
              <w:t>Temperature</w:t>
            </w:r>
          </w:p>
        </w:tc>
        <w:tc>
          <w:tcPr>
            <w:tcW w:w="3093" w:type="dxa"/>
          </w:tcPr>
          <w:p w14:paraId="00CDCDFE" w14:textId="77777777" w:rsidR="00444D75" w:rsidRPr="002F5F3A" w:rsidRDefault="00444D75" w:rsidP="00A57B69">
            <w:pPr>
              <w:pStyle w:val="aa"/>
              <w:ind w:right="20"/>
            </w:pPr>
            <w:r w:rsidRPr="002F5F3A">
              <w:t>SFP Port Temp</w:t>
            </w:r>
          </w:p>
        </w:tc>
      </w:tr>
      <w:tr w:rsidR="00444D75" w:rsidRPr="003C3630" w14:paraId="4F3FC4D1" w14:textId="77777777" w:rsidTr="004E0388">
        <w:trPr>
          <w:trHeight w:val="327"/>
        </w:trPr>
        <w:tc>
          <w:tcPr>
            <w:tcW w:w="2667" w:type="dxa"/>
          </w:tcPr>
          <w:p w14:paraId="0B391AE4" w14:textId="77777777" w:rsidR="00444D75" w:rsidRPr="002F5F3A" w:rsidRDefault="00444D75" w:rsidP="00A57B69">
            <w:pPr>
              <w:pStyle w:val="aa"/>
              <w:ind w:right="20"/>
            </w:pPr>
            <w:r w:rsidRPr="002F5F3A">
              <w:t>Voltage</w:t>
            </w:r>
          </w:p>
        </w:tc>
        <w:tc>
          <w:tcPr>
            <w:tcW w:w="3093" w:type="dxa"/>
          </w:tcPr>
          <w:p w14:paraId="28C957F3" w14:textId="77777777" w:rsidR="00444D75" w:rsidRPr="002F5F3A" w:rsidRDefault="00444D75" w:rsidP="00A57B69">
            <w:pPr>
              <w:pStyle w:val="aa"/>
              <w:ind w:right="20"/>
            </w:pPr>
            <w:r w:rsidRPr="002F5F3A">
              <w:t>SFP Port Voltage</w:t>
            </w:r>
          </w:p>
        </w:tc>
      </w:tr>
      <w:tr w:rsidR="00444D75" w:rsidRPr="003C3630" w14:paraId="10D41005" w14:textId="77777777" w:rsidTr="004E0388">
        <w:trPr>
          <w:trHeight w:val="327"/>
        </w:trPr>
        <w:tc>
          <w:tcPr>
            <w:tcW w:w="2667" w:type="dxa"/>
          </w:tcPr>
          <w:p w14:paraId="5C6E60F6" w14:textId="77777777" w:rsidR="00444D75" w:rsidRPr="002F5F3A" w:rsidRDefault="00444D75" w:rsidP="00A57B69">
            <w:pPr>
              <w:pStyle w:val="aa"/>
              <w:ind w:right="20"/>
            </w:pPr>
            <w:r w:rsidRPr="002F5F3A">
              <w:t>Current</w:t>
            </w:r>
          </w:p>
        </w:tc>
        <w:tc>
          <w:tcPr>
            <w:tcW w:w="3093" w:type="dxa"/>
          </w:tcPr>
          <w:p w14:paraId="118AB1CF" w14:textId="77777777" w:rsidR="00444D75" w:rsidRPr="002F5F3A" w:rsidRDefault="00444D75" w:rsidP="00A57B69">
            <w:pPr>
              <w:pStyle w:val="aa"/>
              <w:ind w:right="20"/>
            </w:pPr>
            <w:r w:rsidRPr="002F5F3A">
              <w:t>SFP Port Current</w:t>
            </w:r>
          </w:p>
        </w:tc>
      </w:tr>
      <w:tr w:rsidR="00444D75" w:rsidRPr="003C3630" w14:paraId="5F7ABBF6" w14:textId="77777777" w:rsidTr="004E0388">
        <w:trPr>
          <w:trHeight w:val="327"/>
        </w:trPr>
        <w:tc>
          <w:tcPr>
            <w:tcW w:w="2667" w:type="dxa"/>
          </w:tcPr>
          <w:p w14:paraId="32773DAC" w14:textId="77777777" w:rsidR="00444D75" w:rsidRPr="002F5F3A" w:rsidRDefault="00444D75" w:rsidP="00A57B69">
            <w:pPr>
              <w:pStyle w:val="aa"/>
              <w:ind w:right="20"/>
            </w:pPr>
            <w:r w:rsidRPr="002F5F3A">
              <w:t>RxPower</w:t>
            </w:r>
          </w:p>
        </w:tc>
        <w:tc>
          <w:tcPr>
            <w:tcW w:w="3093" w:type="dxa"/>
          </w:tcPr>
          <w:p w14:paraId="2385CF9F" w14:textId="77777777" w:rsidR="00444D75" w:rsidRPr="002F5F3A" w:rsidRDefault="00444D75" w:rsidP="00A57B69">
            <w:pPr>
              <w:pStyle w:val="aa"/>
              <w:ind w:right="20"/>
            </w:pPr>
            <w:r w:rsidRPr="002F5F3A">
              <w:t>SFP Port Optic Input Power</w:t>
            </w:r>
          </w:p>
        </w:tc>
      </w:tr>
      <w:tr w:rsidR="00444D75" w:rsidRPr="003C3630" w14:paraId="3D34BB75" w14:textId="77777777" w:rsidTr="004E0388">
        <w:trPr>
          <w:trHeight w:val="327"/>
        </w:trPr>
        <w:tc>
          <w:tcPr>
            <w:tcW w:w="2667" w:type="dxa"/>
          </w:tcPr>
          <w:p w14:paraId="0289A4DD" w14:textId="77777777" w:rsidR="00444D75" w:rsidRPr="002F5F3A" w:rsidRDefault="00444D75" w:rsidP="00A57B69">
            <w:pPr>
              <w:pStyle w:val="aa"/>
              <w:ind w:right="20"/>
            </w:pPr>
            <w:r w:rsidRPr="002F5F3A">
              <w:t>TxPower</w:t>
            </w:r>
          </w:p>
        </w:tc>
        <w:tc>
          <w:tcPr>
            <w:tcW w:w="3093" w:type="dxa"/>
          </w:tcPr>
          <w:p w14:paraId="75865340" w14:textId="77777777" w:rsidR="00444D75" w:rsidRPr="002F5F3A" w:rsidRDefault="00444D75" w:rsidP="00A57B69">
            <w:pPr>
              <w:pStyle w:val="aa"/>
              <w:ind w:right="20"/>
            </w:pPr>
            <w:r w:rsidRPr="002F5F3A">
              <w:t>SFP Port Optic Output Power</w:t>
            </w:r>
          </w:p>
        </w:tc>
      </w:tr>
    </w:tbl>
    <w:p w14:paraId="2B0855FD" w14:textId="77777777" w:rsidR="00444D75" w:rsidRDefault="00444D75" w:rsidP="00A57B69">
      <w:pPr>
        <w:pStyle w:val="3"/>
        <w:ind w:left="0" w:right="20"/>
      </w:pPr>
      <w:bookmarkStart w:id="4372" w:name="_Toc295470765"/>
      <w:bookmarkStart w:id="4373" w:name="_Toc295741883"/>
      <w:bookmarkStart w:id="4374" w:name="_Toc295750572"/>
      <w:bookmarkStart w:id="4375" w:name="_Toc445131138"/>
      <w:r w:rsidRPr="003542C3">
        <w:t>SFP</w:t>
      </w:r>
      <w:r w:rsidRPr="003542C3">
        <w:rPr>
          <w:rFonts w:hint="eastAsia"/>
        </w:rPr>
        <w:t xml:space="preserve"> </w:t>
      </w:r>
      <w:r w:rsidRPr="00D13782">
        <w:rPr>
          <w:rFonts w:hint="eastAsia"/>
        </w:rPr>
        <w:t xml:space="preserve">DDM </w:t>
      </w:r>
      <w:r w:rsidRPr="004E0388">
        <w:rPr>
          <w:rFonts w:hint="eastAsia"/>
        </w:rPr>
        <w:t>Monitoring</w:t>
      </w:r>
      <w:bookmarkEnd w:id="4372"/>
      <w:bookmarkEnd w:id="4373"/>
      <w:bookmarkEnd w:id="4374"/>
      <w:bookmarkEnd w:id="4375"/>
    </w:p>
    <w:p w14:paraId="79D7A69F" w14:textId="77777777" w:rsidR="00444D75" w:rsidRDefault="00444D75" w:rsidP="00A57B69">
      <w:pPr>
        <w:pStyle w:val="a3"/>
        <w:ind w:left="0" w:right="20"/>
      </w:pPr>
      <w:r w:rsidRPr="002F5F3A">
        <w:t>The following commands are used to check the status of the SFP with DDM:</w:t>
      </w:r>
    </w:p>
    <w:p w14:paraId="61200830" w14:textId="77777777" w:rsidR="00434B55" w:rsidRPr="002F5F3A" w:rsidRDefault="00434B55" w:rsidP="00A57B69">
      <w:pPr>
        <w:pStyle w:val="afffff3"/>
        <w:ind w:left="0" w:right="20"/>
      </w:pPr>
      <w:bookmarkStart w:id="4376" w:name="_Toc295808321"/>
      <w:bookmarkStart w:id="4377" w:name="_Toc391575402"/>
      <w:r>
        <w:t xml:space="preserve">Table </w:t>
      </w:r>
      <w:r w:rsidR="005832B8">
        <w:fldChar w:fldCharType="begin"/>
      </w:r>
      <w:r w:rsidR="00092D8C">
        <w:instrText xml:space="preserve"> SEQ Table \* ARABIC </w:instrText>
      </w:r>
      <w:r w:rsidR="005832B8">
        <w:fldChar w:fldCharType="separate"/>
      </w:r>
      <w:r w:rsidR="002375BA">
        <w:rPr>
          <w:noProof/>
        </w:rPr>
        <w:t>260</w:t>
      </w:r>
      <w:r w:rsidR="005832B8">
        <w:rPr>
          <w:noProof/>
        </w:rPr>
        <w:fldChar w:fldCharType="end"/>
      </w:r>
      <w:r>
        <w:rPr>
          <w:rFonts w:hint="eastAsia"/>
        </w:rPr>
        <w:t xml:space="preserve"> </w:t>
      </w:r>
      <w:r w:rsidRPr="002F5F3A">
        <w:t>SFP DDM Monitoring</w:t>
      </w:r>
      <w:bookmarkEnd w:id="4376"/>
      <w:bookmarkEnd w:id="4377"/>
    </w:p>
    <w:tbl>
      <w:tblPr>
        <w:tblStyle w:val="CLIWide"/>
        <w:tblW w:w="0" w:type="auto"/>
        <w:tblLook w:val="01E0" w:firstRow="1" w:lastRow="1" w:firstColumn="1" w:lastColumn="1" w:noHBand="0" w:noVBand="0"/>
      </w:tblPr>
      <w:tblGrid>
        <w:gridCol w:w="2375"/>
        <w:gridCol w:w="1238"/>
        <w:gridCol w:w="4319"/>
      </w:tblGrid>
      <w:tr w:rsidR="00444D75"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2F5F3A" w:rsidRDefault="00444D75" w:rsidP="00A57B69">
            <w:pPr>
              <w:wordWrap/>
              <w:ind w:right="20"/>
              <w:rPr>
                <w:bCs/>
              </w:rPr>
            </w:pPr>
            <w:r w:rsidRPr="002F5F3A">
              <w:rPr>
                <w:bCs/>
              </w:rPr>
              <w:t>Commands</w:t>
            </w:r>
          </w:p>
        </w:tc>
        <w:tc>
          <w:tcPr>
            <w:tcW w:w="1257" w:type="dxa"/>
          </w:tcPr>
          <w:p w14:paraId="4CD0284A" w14:textId="77777777" w:rsidR="00444D75" w:rsidRPr="002F5F3A" w:rsidRDefault="00444D75" w:rsidP="00A57B69">
            <w:pPr>
              <w:wordWrap/>
              <w:ind w:right="20"/>
              <w:rPr>
                <w:bCs/>
              </w:rPr>
            </w:pPr>
            <w:r w:rsidRPr="002F5F3A">
              <w:rPr>
                <w:bCs/>
              </w:rPr>
              <w:t>Mode</w:t>
            </w:r>
          </w:p>
        </w:tc>
        <w:tc>
          <w:tcPr>
            <w:tcW w:w="4592" w:type="dxa"/>
          </w:tcPr>
          <w:p w14:paraId="68A68190" w14:textId="77777777" w:rsidR="00444D75" w:rsidRPr="002F5F3A" w:rsidRDefault="00444D75" w:rsidP="00A57B69">
            <w:pPr>
              <w:wordWrap/>
              <w:ind w:right="20"/>
              <w:rPr>
                <w:bCs/>
              </w:rPr>
            </w:pPr>
            <w:r w:rsidRPr="002F5F3A">
              <w:rPr>
                <w:bCs/>
              </w:rPr>
              <w:t>Description</w:t>
            </w:r>
          </w:p>
        </w:tc>
      </w:tr>
      <w:tr w:rsidR="00444D75" w14:paraId="66082AF9" w14:textId="77777777" w:rsidTr="004E0388">
        <w:trPr>
          <w:trHeight w:val="327"/>
        </w:trPr>
        <w:tc>
          <w:tcPr>
            <w:tcW w:w="2473" w:type="dxa"/>
          </w:tcPr>
          <w:p w14:paraId="6B25BA39" w14:textId="77777777" w:rsidR="00444D75" w:rsidRPr="002F5F3A" w:rsidRDefault="00444D75" w:rsidP="00A57B69">
            <w:pPr>
              <w:pStyle w:val="aa"/>
              <w:ind w:right="20"/>
            </w:pPr>
            <w:r w:rsidRPr="002F5F3A">
              <w:t>show interface transceiver</w:t>
            </w:r>
          </w:p>
        </w:tc>
        <w:tc>
          <w:tcPr>
            <w:tcW w:w="1257" w:type="dxa"/>
          </w:tcPr>
          <w:p w14:paraId="21661724" w14:textId="77777777" w:rsidR="00444D75" w:rsidRPr="002F5F3A" w:rsidRDefault="00444D75" w:rsidP="00A57B69">
            <w:pPr>
              <w:pStyle w:val="aa"/>
              <w:ind w:right="20"/>
            </w:pPr>
            <w:r w:rsidRPr="002F5F3A">
              <w:t>Privileged</w:t>
            </w:r>
          </w:p>
        </w:tc>
        <w:tc>
          <w:tcPr>
            <w:tcW w:w="4592" w:type="dxa"/>
          </w:tcPr>
          <w:p w14:paraId="6492926C" w14:textId="77777777" w:rsidR="00444D75" w:rsidRPr="002F5F3A" w:rsidRDefault="00444D75" w:rsidP="00A57B69">
            <w:pPr>
              <w:pStyle w:val="aa"/>
              <w:ind w:right="20"/>
            </w:pPr>
            <w:r w:rsidRPr="002F5F3A">
              <w:t>Checks the status of DDM supporting SFP.</w:t>
            </w:r>
          </w:p>
        </w:tc>
      </w:tr>
    </w:tbl>
    <w:p w14:paraId="62658851" w14:textId="77777777" w:rsidR="00444D75" w:rsidRDefault="00444D75" w:rsidP="00A57B69">
      <w:pPr>
        <w:pStyle w:val="aa"/>
        <w:ind w:right="20"/>
      </w:pPr>
    </w:p>
    <w:tbl>
      <w:tblPr>
        <w:tblStyle w:val="48"/>
        <w:tblW w:w="0" w:type="auto"/>
        <w:tblLook w:val="01E0" w:firstRow="1" w:lastRow="1" w:firstColumn="1" w:lastColumn="1" w:noHBand="0" w:noVBand="0"/>
      </w:tblPr>
      <w:tblGrid>
        <w:gridCol w:w="8045"/>
      </w:tblGrid>
      <w:tr w:rsidR="004E0388" w:rsidRPr="000A76EF" w14:paraId="3983FBF4" w14:textId="77777777" w:rsidTr="003E6CFF">
        <w:tc>
          <w:tcPr>
            <w:tcW w:w="8786" w:type="dxa"/>
          </w:tcPr>
          <w:p w14:paraId="6C2B80E9" w14:textId="77777777" w:rsidR="004E0388" w:rsidRPr="000A76EF" w:rsidRDefault="004E0388" w:rsidP="00A57B69">
            <w:pPr>
              <w:pStyle w:val="aa"/>
              <w:ind w:right="20"/>
              <w:rPr>
                <w:rFonts w:ascii="Courier New" w:hAnsi="Courier New" w:cs="Courier New"/>
                <w:b/>
                <w:bCs/>
                <w:szCs w:val="16"/>
              </w:rPr>
            </w:pPr>
            <w:r w:rsidRPr="000A76EF">
              <w:rPr>
                <w:rFonts w:ascii="Courier New" w:hAnsi="Courier New" w:cs="Courier New" w:hint="eastAsia"/>
                <w:szCs w:val="16"/>
              </w:rPr>
              <w:t>Switch</w:t>
            </w:r>
            <w:r w:rsidRPr="000A76EF">
              <w:rPr>
                <w:rFonts w:ascii="Courier New" w:hAnsi="Courier New" w:cs="Courier New"/>
                <w:szCs w:val="16"/>
              </w:rPr>
              <w:t>#</w:t>
            </w:r>
            <w:r w:rsidRPr="000A76EF">
              <w:rPr>
                <w:rFonts w:ascii="Courier New" w:hAnsi="Courier New" w:cs="Courier New" w:hint="eastAsia"/>
                <w:szCs w:val="16"/>
              </w:rPr>
              <w:t xml:space="preserve"> </w:t>
            </w:r>
            <w:r w:rsidRPr="000A76EF">
              <w:rPr>
                <w:rFonts w:ascii="Courier New" w:hAnsi="Courier New" w:cs="Courier New"/>
                <w:b/>
                <w:bCs/>
                <w:szCs w:val="16"/>
              </w:rPr>
              <w:t>show interface transceiver</w:t>
            </w:r>
          </w:p>
          <w:p w14:paraId="5BFD63A7"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If device is externally calibrated, only calibrated values are printed.</w:t>
            </w:r>
          </w:p>
          <w:p w14:paraId="22E4E4F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 : high alarm, +  : high warning, -  : low warning, -- : low alarm.</w:t>
            </w:r>
          </w:p>
          <w:p w14:paraId="4231D09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NA or N/A: not applicable, Tx: transmit, Rx: receive.</w:t>
            </w:r>
          </w:p>
          <w:p w14:paraId="0C1D3044"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mA: milliamperes, dBm: decibels (milliwatts).</w:t>
            </w:r>
          </w:p>
          <w:p w14:paraId="56D165A3" w14:textId="77777777" w:rsidR="004E0388" w:rsidRPr="000A76EF" w:rsidRDefault="004E0388" w:rsidP="00A57B69">
            <w:pPr>
              <w:pStyle w:val="aa"/>
              <w:ind w:right="20"/>
              <w:rPr>
                <w:rFonts w:ascii="Courier New" w:hAnsi="Courier New" w:cs="Courier New"/>
                <w:szCs w:val="16"/>
              </w:rPr>
            </w:pPr>
          </w:p>
          <w:p w14:paraId="3A34FC40"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Optical   Optical</w:t>
            </w:r>
          </w:p>
          <w:p w14:paraId="1DBDFB85"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Temperature  Voltage  Current    Tx Power  Rx Power</w:t>
            </w:r>
          </w:p>
          <w:p w14:paraId="1C66CFB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Port      (Celsius)    (Volts)  (mA)       (dBm)     (dBm)</w:t>
            </w:r>
          </w:p>
          <w:p w14:paraId="2F3C8F3B"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   -----------  -------  --------   --------  --------</w:t>
            </w:r>
          </w:p>
          <w:p w14:paraId="414F90CB" w14:textId="77777777"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3     42.6       3.32      17.4       -7.7     -40.0 --</w:t>
            </w:r>
          </w:p>
          <w:p w14:paraId="247284BA" w14:textId="77777777"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4     41.5       3.32      15.5       -6.7     -40.0 --................................................................................................</w:t>
            </w:r>
          </w:p>
          <w:p w14:paraId="585AAA43" w14:textId="77777777" w:rsidR="004E0388" w:rsidRPr="000A76EF" w:rsidRDefault="00AC0051"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 xml:space="preserve">    gbic   ddm          50.6'C         3.5 V         14.0 mA       -6.08 dBm     -40.00 dBm</w:t>
            </w:r>
          </w:p>
          <w:p w14:paraId="2942AC40"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Normal         Normal         Normal        Alarm(L)       Alarm(L)</w:t>
            </w:r>
          </w:p>
          <w:p w14:paraId="7DD6D9E7"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(warn)  100.0  -10.0     4.0    1.0   131.0    0.0    8.00   0.00    8.00   0.00</w:t>
            </w:r>
          </w:p>
          <w:p w14:paraId="36727E23"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(alarm)  100.0  -10.0     4.0    1.0   131.0    0.0    8.00   0.00    8.00   0.00</w:t>
            </w:r>
          </w:p>
          <w:p w14:paraId="615DCB12"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szCs w:val="16"/>
              </w:rPr>
              <w:t>................................................................................................</w:t>
            </w:r>
            <w:r w:rsidR="00AC0051">
              <w:rPr>
                <w:rFonts w:ascii="Courier New" w:hAnsi="Courier New" w:cs="Courier New"/>
                <w:w w:val="90"/>
                <w:szCs w:val="16"/>
              </w:rPr>
              <w:t xml:space="preserve"> gi7</w:t>
            </w:r>
            <w:r w:rsidRPr="000A76EF">
              <w:rPr>
                <w:rFonts w:ascii="Courier New" w:hAnsi="Courier New" w:cs="Courier New"/>
                <w:w w:val="90"/>
                <w:szCs w:val="16"/>
              </w:rPr>
              <w:t>/2   .</w:t>
            </w:r>
          </w:p>
          <w:p w14:paraId="664460E1"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Normal         Normal         Normal         Normal         Normal</w:t>
            </w:r>
          </w:p>
          <w:p w14:paraId="684594CB"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(warn)  128.0 -128.0     6.6    0.0   131.0    0.0    8.20 -40.00    8.</w:t>
            </w:r>
            <w:r w:rsidRPr="000A76EF">
              <w:rPr>
                <w:rFonts w:ascii="Courier New" w:hAnsi="Courier New" w:cs="Courier New" w:hint="eastAsia"/>
                <w:w w:val="90"/>
                <w:szCs w:val="16"/>
              </w:rPr>
              <w:t>00</w:t>
            </w:r>
            <w:r w:rsidRPr="000A76EF">
              <w:rPr>
                <w:rFonts w:ascii="Courier New" w:hAnsi="Courier New" w:cs="Courier New"/>
                <w:w w:val="90"/>
                <w:szCs w:val="16"/>
              </w:rPr>
              <w:t xml:space="preserve"> -40.00</w:t>
            </w:r>
          </w:p>
          <w:p w14:paraId="506A0FA7" w14:textId="77777777" w:rsidR="004E0388" w:rsidRPr="000A76EF" w:rsidRDefault="004E0388" w:rsidP="00A57B69">
            <w:pPr>
              <w:pStyle w:val="aa"/>
              <w:ind w:right="20" w:firstLineChars="100" w:firstLine="162"/>
              <w:rPr>
                <w:rFonts w:ascii="Courier New" w:hAnsi="Courier New" w:cs="Courier New"/>
                <w:w w:val="90"/>
                <w:szCs w:val="16"/>
              </w:rPr>
            </w:pPr>
            <w:r w:rsidRPr="000A76EF">
              <w:rPr>
                <w:rFonts w:ascii="Courier New" w:hAnsi="Courier New" w:cs="Courier New"/>
                <w:w w:val="90"/>
                <w:szCs w:val="16"/>
              </w:rPr>
              <w:t>(alarm)  128.0 -128.0</w:t>
            </w:r>
            <w:r w:rsidRPr="000A76EF">
              <w:rPr>
                <w:rFonts w:ascii="Courier New" w:hAnsi="Courier New" w:cs="Courier New" w:hint="eastAsia"/>
                <w:w w:val="90"/>
                <w:szCs w:val="16"/>
              </w:rPr>
              <w:t xml:space="preserve"> </w:t>
            </w:r>
            <w:r w:rsidRPr="000A76EF">
              <w:rPr>
                <w:rFonts w:ascii="Courier New" w:hAnsi="Courier New" w:cs="Courier New"/>
                <w:w w:val="90"/>
                <w:szCs w:val="16"/>
              </w:rPr>
              <w:t xml:space="preserve">    6.6    0.0   131.0    0.0    8.20 -40.00    </w:t>
            </w:r>
            <w:r w:rsidRPr="000A76EF">
              <w:rPr>
                <w:rFonts w:ascii="Courier New" w:hAnsi="Courier New" w:cs="Courier New" w:hint="eastAsia"/>
                <w:w w:val="90"/>
                <w:szCs w:val="16"/>
              </w:rPr>
              <w:t>8.00 -40.00</w:t>
            </w:r>
          </w:p>
          <w:p w14:paraId="0FE766B1"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t>
            </w:r>
          </w:p>
          <w:p w14:paraId="3B5B52CB" w14:textId="77777777" w:rsidR="004E0388" w:rsidRPr="000A76EF" w:rsidRDefault="004E0388" w:rsidP="00A57B69">
            <w:pPr>
              <w:pStyle w:val="aa"/>
              <w:ind w:right="20"/>
            </w:pPr>
          </w:p>
        </w:tc>
      </w:tr>
    </w:tbl>
    <w:p w14:paraId="1765A10D" w14:textId="77777777" w:rsidR="00444D75" w:rsidRPr="008F67D1" w:rsidRDefault="00444D75" w:rsidP="0021019A">
      <w:pPr>
        <w:pStyle w:val="1"/>
        <w:ind w:right="20"/>
      </w:pPr>
      <w:bookmarkStart w:id="4378" w:name="_Toc295808993"/>
      <w:bookmarkStart w:id="4379" w:name="_Toc295820005"/>
      <w:bookmarkStart w:id="4380" w:name="_Toc295820040"/>
      <w:bookmarkStart w:id="4381" w:name="_Toc295820076"/>
      <w:bookmarkStart w:id="4382" w:name="_Toc295825919"/>
      <w:bookmarkStart w:id="4383" w:name="_Toc295832364"/>
      <w:bookmarkStart w:id="4384" w:name="_Toc295832407"/>
      <w:bookmarkStart w:id="4385" w:name="_Toc295833083"/>
      <w:bookmarkStart w:id="4386" w:name="_Toc295833847"/>
      <w:bookmarkStart w:id="4387" w:name="_Toc295836597"/>
      <w:bookmarkStart w:id="4388" w:name="_Toc295894146"/>
      <w:bookmarkStart w:id="4389" w:name="_Toc295987306"/>
      <w:bookmarkStart w:id="4390" w:name="_Toc296000236"/>
      <w:bookmarkStart w:id="4391" w:name="_Toc296001330"/>
      <w:bookmarkStart w:id="4392" w:name="_Toc296020361"/>
      <w:bookmarkStart w:id="4393" w:name="_Toc296083595"/>
      <w:bookmarkStart w:id="4394" w:name="_Toc296087066"/>
      <w:bookmarkStart w:id="4395" w:name="_Toc296176576"/>
      <w:bookmarkStart w:id="4396" w:name="_Toc296177351"/>
      <w:bookmarkStart w:id="4397" w:name="_Toc296180958"/>
      <w:bookmarkStart w:id="4398" w:name="_Toc296182035"/>
      <w:bookmarkStart w:id="4399" w:name="_Toc296182809"/>
      <w:bookmarkStart w:id="4400" w:name="_Toc296184048"/>
      <w:bookmarkStart w:id="4401" w:name="_Toc296339878"/>
      <w:bookmarkStart w:id="4402" w:name="_Toc296340658"/>
      <w:bookmarkStart w:id="4403" w:name="_Toc296671328"/>
      <w:bookmarkStart w:id="4404" w:name="_Toc296671372"/>
      <w:bookmarkStart w:id="4405" w:name="_Toc296671851"/>
      <w:bookmarkStart w:id="4406" w:name="_Toc296690671"/>
      <w:bookmarkStart w:id="4407" w:name="_Toc296959280"/>
      <w:bookmarkStart w:id="4408" w:name="_Toc297822552"/>
      <w:bookmarkStart w:id="4409" w:name="_Toc298773454"/>
      <w:bookmarkStart w:id="4410" w:name="_Toc298774267"/>
      <w:bookmarkStart w:id="4411" w:name="_Toc298782842"/>
      <w:bookmarkStart w:id="4412" w:name="_Toc298783656"/>
      <w:bookmarkStart w:id="4413" w:name="_Toc307486119"/>
      <w:bookmarkStart w:id="4414" w:name="_Toc327781596"/>
      <w:bookmarkStart w:id="4415" w:name="_Toc327797550"/>
      <w:bookmarkStart w:id="4416" w:name="_Toc329087644"/>
      <w:bookmarkStart w:id="4417" w:name="_Toc329088469"/>
      <w:bookmarkStart w:id="4418" w:name="_Toc329090609"/>
      <w:bookmarkStart w:id="4419" w:name="_Toc354415233"/>
      <w:bookmarkStart w:id="4420" w:name="_Toc363826530"/>
      <w:bookmarkStart w:id="4421" w:name="_Toc363832515"/>
      <w:bookmarkStart w:id="4422" w:name="_Toc363832924"/>
      <w:bookmarkStart w:id="4423" w:name="_Toc295832365"/>
      <w:bookmarkStart w:id="4424" w:name="_Toc295832408"/>
      <w:bookmarkStart w:id="4425" w:name="_Toc295833084"/>
      <w:bookmarkStart w:id="4426" w:name="_Toc295833848"/>
      <w:bookmarkStart w:id="4427" w:name="_Toc295836598"/>
      <w:bookmarkStart w:id="4428" w:name="_Toc295894147"/>
      <w:bookmarkStart w:id="4429" w:name="_Toc295987307"/>
      <w:bookmarkStart w:id="4430" w:name="_Toc391378377"/>
      <w:bookmarkStart w:id="4431" w:name="_Toc445131139"/>
      <w:r w:rsidRPr="00444D75">
        <w:lastRenderedPageBreak/>
        <w:t>Saving</w:t>
      </w:r>
      <w:r w:rsidRPr="008F67D1">
        <w:t xml:space="preserve"> Config</w:t>
      </w:r>
      <w:r>
        <w:rPr>
          <w:rFonts w:hint="eastAsia"/>
        </w:rPr>
        <w:t xml:space="preserve"> File</w:t>
      </w:r>
      <w:r w:rsidRPr="008F67D1">
        <w:t xml:space="preserve"> and Software Upgrade</w:t>
      </w:r>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p>
    <w:p w14:paraId="30E0284B" w14:textId="77777777" w:rsidR="002F0887" w:rsidRDefault="002F0887" w:rsidP="0021019A">
      <w:pPr>
        <w:pStyle w:val="-1"/>
        <w:ind w:right="20"/>
        <w:rPr>
          <w:rStyle w:val="-Char"/>
        </w:rPr>
      </w:pPr>
      <w:bookmarkStart w:id="4432" w:name="_Toc296000237"/>
      <w:bookmarkStart w:id="4433" w:name="_Toc296001331"/>
      <w:bookmarkStart w:id="4434" w:name="_Toc296020362"/>
      <w:bookmarkStart w:id="4435" w:name="_Toc296083596"/>
      <w:bookmarkStart w:id="4436" w:name="_Toc296087067"/>
      <w:bookmarkStart w:id="4437" w:name="_Toc296176577"/>
      <w:bookmarkStart w:id="4438" w:name="_Toc296177352"/>
      <w:bookmarkStart w:id="4439" w:name="_Toc296180959"/>
      <w:bookmarkStart w:id="4440" w:name="_Toc296182036"/>
      <w:bookmarkStart w:id="4441" w:name="_Toc296182810"/>
      <w:bookmarkStart w:id="4442" w:name="_Toc296184049"/>
      <w:bookmarkStart w:id="4443" w:name="_Toc296339879"/>
      <w:bookmarkStart w:id="4444" w:name="_Toc296340659"/>
      <w:bookmarkStart w:id="4445" w:name="_Toc296671329"/>
      <w:bookmarkStart w:id="4446" w:name="_Toc296671373"/>
      <w:bookmarkStart w:id="4447" w:name="_Toc296671852"/>
      <w:bookmarkStart w:id="4448" w:name="_Toc296690672"/>
      <w:bookmarkStart w:id="4449" w:name="_Toc296959281"/>
      <w:bookmarkStart w:id="4450" w:name="_Toc297822553"/>
      <w:bookmarkStart w:id="4451" w:name="_Toc298773455"/>
      <w:bookmarkStart w:id="4452" w:name="_Toc298774268"/>
      <w:bookmarkStart w:id="4453" w:name="_Toc298782843"/>
      <w:bookmarkStart w:id="4454" w:name="_Toc298783657"/>
      <w:bookmarkStart w:id="4455" w:name="_Toc307486120"/>
      <w:bookmarkStart w:id="4456" w:name="_Toc327781597"/>
      <w:bookmarkStart w:id="4457" w:name="_Toc327797551"/>
      <w:bookmarkStart w:id="4458" w:name="_Toc329087645"/>
      <w:bookmarkStart w:id="4459" w:name="_Toc329088470"/>
      <w:bookmarkStart w:id="4460" w:name="_Toc329090610"/>
      <w:bookmarkStart w:id="4461" w:name="_Toc354415234"/>
      <w:bookmarkStart w:id="4462" w:name="_Toc363826531"/>
      <w:bookmarkStart w:id="4463" w:name="_Toc363832516"/>
      <w:bookmarkStart w:id="4464" w:name="_Toc18981240"/>
      <w:bookmarkStart w:id="4465" w:name="_Toc254353578"/>
      <w:bookmarkStart w:id="4466" w:name="_Toc277778305"/>
      <w:bookmarkStart w:id="4467" w:name="_Toc292810140"/>
      <w:bookmarkStart w:id="4468" w:name="_Toc294800299"/>
      <w:bookmarkStart w:id="4469" w:name="_Toc294800501"/>
      <w:bookmarkStart w:id="4470" w:name="_Toc294800825"/>
    </w:p>
    <w:p w14:paraId="2276A468" w14:textId="77777777" w:rsidR="00444D75" w:rsidRPr="00444D75" w:rsidRDefault="00444D75" w:rsidP="0021019A">
      <w:pPr>
        <w:pStyle w:val="-1"/>
        <w:ind w:right="20"/>
      </w:pPr>
      <w:bookmarkStart w:id="4471" w:name="_Toc391378378"/>
      <w:r w:rsidRPr="00444D75">
        <w:rPr>
          <w:rStyle w:val="-Char"/>
        </w:rPr>
        <w:t xml:space="preserve">This chapter describes Flash File System management and </w:t>
      </w:r>
      <w:r w:rsidRPr="00444D75">
        <w:rPr>
          <w:rStyle w:val="-Char"/>
          <w:rFonts w:hint="eastAsia"/>
        </w:rPr>
        <w:t>u</w:t>
      </w:r>
      <w:r w:rsidRPr="00444D75">
        <w:rPr>
          <w:rStyle w:val="-Char"/>
        </w:rPr>
        <w:t xml:space="preserve">sing USB or Compact Flash (CF) memory. </w:t>
      </w:r>
      <w:r w:rsidR="004C76B0">
        <w:rPr>
          <w:rStyle w:val="-Char"/>
        </w:rPr>
        <w:t xml:space="preserve">An </w:t>
      </w:r>
      <w:r w:rsidRPr="00444D75">
        <w:rPr>
          <w:rStyle w:val="-Char"/>
        </w:rPr>
        <w:t xml:space="preserve">OS Image and Configuration File are saved </w:t>
      </w:r>
      <w:r w:rsidRPr="00444D75">
        <w:rPr>
          <w:rStyle w:val="-Char"/>
          <w:rFonts w:hint="eastAsia"/>
        </w:rPr>
        <w:t>in the</w:t>
      </w:r>
      <w:r w:rsidRPr="00444D75">
        <w:rPr>
          <w:rStyle w:val="-Char"/>
        </w:rPr>
        <w:t xml:space="preserve"> File System provided by </w:t>
      </w:r>
      <w:r w:rsidR="004C76B0">
        <w:rPr>
          <w:rStyle w:val="-Char"/>
        </w:rPr>
        <w:t xml:space="preserve">the </w:t>
      </w:r>
      <w:r w:rsidR="00094318">
        <w:rPr>
          <w:rStyle w:val="-Char"/>
        </w:rPr>
        <w:t>C9500</w:t>
      </w:r>
      <w:r w:rsidRPr="00444D75">
        <w:rPr>
          <w:rStyle w:val="-Char"/>
        </w:rPr>
        <w:t>.</w:t>
      </w:r>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r w:rsidRPr="00444D75">
        <w:t xml:space="preserve"> When you boot </w:t>
      </w:r>
      <w:r w:rsidRPr="00444D75">
        <w:rPr>
          <w:rFonts w:hint="eastAsia"/>
        </w:rPr>
        <w:t xml:space="preserve">the </w:t>
      </w:r>
      <w:r w:rsidRPr="00444D75">
        <w:t xml:space="preserve">system, </w:t>
      </w:r>
      <w:r w:rsidRPr="00444D75">
        <w:rPr>
          <w:rFonts w:hint="eastAsia"/>
        </w:rPr>
        <w:t xml:space="preserve">the </w:t>
      </w:r>
      <w:r w:rsidRPr="00444D75">
        <w:t>system load</w:t>
      </w:r>
      <w:r w:rsidR="004C76B0">
        <w:t>s</w:t>
      </w:r>
      <w:r w:rsidRPr="00444D75">
        <w:t xml:space="preserve"> the saved OS Image and Configuration file</w:t>
      </w:r>
      <w:r w:rsidR="004C76B0">
        <w:t>s</w:t>
      </w:r>
      <w:r w:rsidRPr="00444D75">
        <w:t>. This chapter describes the following commands:</w:t>
      </w:r>
      <w:bookmarkEnd w:id="4470"/>
      <w:bookmarkEnd w:id="4471"/>
    </w:p>
    <w:p w14:paraId="3C8DF77C" w14:textId="77777777" w:rsidR="00444D75" w:rsidRPr="008F67D1" w:rsidRDefault="00444D75" w:rsidP="0021019A">
      <w:pPr>
        <w:pStyle w:val="Randomlist"/>
        <w:ind w:left="2104" w:right="20" w:hanging="403"/>
      </w:pPr>
      <w:r w:rsidRPr="008F67D1">
        <w:t>File system commands for operation</w:t>
      </w:r>
    </w:p>
    <w:p w14:paraId="2D5C1163" w14:textId="77777777" w:rsidR="00444D75" w:rsidRPr="008F67D1" w:rsidRDefault="00444D75" w:rsidP="0021019A">
      <w:pPr>
        <w:pStyle w:val="Randomlist"/>
        <w:ind w:left="2104" w:right="20" w:hanging="403"/>
      </w:pPr>
      <w:r w:rsidRPr="008F67D1">
        <w:t>OS Image and Configuration File management</w:t>
      </w:r>
    </w:p>
    <w:p w14:paraId="4013C56D" w14:textId="77777777" w:rsidR="00444D75" w:rsidRPr="008F67D1" w:rsidRDefault="00444D75" w:rsidP="0021019A">
      <w:pPr>
        <w:pStyle w:val="Randomlist"/>
        <w:ind w:left="2104" w:right="20" w:hanging="403"/>
      </w:pPr>
      <w:r w:rsidRPr="008F67D1">
        <w:t>Booting Mode Setting</w:t>
      </w:r>
    </w:p>
    <w:p w14:paraId="5189C4DB" w14:textId="77777777" w:rsidR="00444D75" w:rsidRDefault="00444D75" w:rsidP="0021019A">
      <w:pPr>
        <w:ind w:right="20"/>
      </w:pPr>
    </w:p>
    <w:p w14:paraId="2D51F2BB" w14:textId="77777777" w:rsidR="00444D75" w:rsidRDefault="00444D75" w:rsidP="0021019A">
      <w:pPr>
        <w:ind w:right="20"/>
      </w:pPr>
      <w:r>
        <w:br w:type="page"/>
      </w:r>
    </w:p>
    <w:p w14:paraId="3BD9BC5C" w14:textId="77777777" w:rsidR="00444D75" w:rsidRPr="008F67D1" w:rsidRDefault="00444D75" w:rsidP="0021019A">
      <w:pPr>
        <w:pStyle w:val="2"/>
        <w:ind w:right="20"/>
      </w:pPr>
      <w:bookmarkStart w:id="4472" w:name="_Toc363832925"/>
      <w:bookmarkStart w:id="4473" w:name="_Toc363833947"/>
      <w:bookmarkStart w:id="4474" w:name="_Toc254353579"/>
      <w:bookmarkStart w:id="4475" w:name="_Toc277778306"/>
      <w:bookmarkStart w:id="4476" w:name="_Toc292810141"/>
      <w:bookmarkStart w:id="4477" w:name="_Toc294800300"/>
      <w:bookmarkStart w:id="4478" w:name="_Toc294800502"/>
      <w:bookmarkStart w:id="4479" w:name="_Toc445131140"/>
      <w:r w:rsidRPr="008F67D1">
        <w:lastRenderedPageBreak/>
        <w:t xml:space="preserve">File </w:t>
      </w:r>
      <w:bookmarkEnd w:id="4472"/>
      <w:bookmarkEnd w:id="4473"/>
      <w:r w:rsidRPr="008F67D1">
        <w:t>System</w:t>
      </w:r>
      <w:bookmarkEnd w:id="4474"/>
      <w:bookmarkEnd w:id="4475"/>
      <w:bookmarkEnd w:id="4476"/>
      <w:bookmarkEnd w:id="4477"/>
      <w:bookmarkEnd w:id="4478"/>
      <w:bookmarkEnd w:id="4479"/>
    </w:p>
    <w:p w14:paraId="2B1BF9C1" w14:textId="77777777" w:rsidR="00444D75" w:rsidRPr="008F67D1" w:rsidRDefault="00444D75" w:rsidP="007623E2">
      <w:pPr>
        <w:pStyle w:val="a3"/>
        <w:ind w:left="0" w:right="20"/>
        <w:rPr>
          <w:rFonts w:cs="Arial"/>
        </w:rPr>
      </w:pPr>
      <w:r w:rsidRPr="008F67D1">
        <w:rPr>
          <w:rFonts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8F67D1" w:rsidRDefault="00444D75" w:rsidP="007623E2">
      <w:pPr>
        <w:pStyle w:val="a3"/>
        <w:ind w:left="0" w:right="20"/>
        <w:rPr>
          <w:rFonts w:cs="Arial"/>
        </w:rPr>
      </w:pPr>
      <w:r w:rsidRPr="008F67D1">
        <w:rPr>
          <w:rFonts w:cs="Arial"/>
        </w:rPr>
        <w:t>USB memory can connect or disconnect on the system. When it is connected on the system, you can manage it like Flash File System.</w:t>
      </w:r>
    </w:p>
    <w:p w14:paraId="6EE6C82B" w14:textId="77777777" w:rsidR="00444D75" w:rsidRPr="008F67D1" w:rsidRDefault="00444D75" w:rsidP="007623E2">
      <w:pPr>
        <w:pStyle w:val="a3"/>
        <w:ind w:left="0" w:right="20"/>
        <w:rPr>
          <w:rFonts w:cs="Arial"/>
        </w:rPr>
      </w:pPr>
      <w:r w:rsidRPr="008F67D1">
        <w:rPr>
          <w:rFonts w:cs="Arial"/>
        </w:rPr>
        <w:t>The basic commands for management system file</w:t>
      </w:r>
      <w:r w:rsidR="007623E2">
        <w:rPr>
          <w:rFonts w:cs="Arial"/>
        </w:rPr>
        <w:t>s</w:t>
      </w:r>
      <w:r w:rsidRPr="008F67D1">
        <w:rPr>
          <w:rFonts w:cs="Arial"/>
        </w:rPr>
        <w:t xml:space="preserve"> are as follows:</w:t>
      </w:r>
    </w:p>
    <w:p w14:paraId="269A1C5F" w14:textId="77777777" w:rsidR="00444D75" w:rsidRPr="008F67D1" w:rsidRDefault="006A4BB0" w:rsidP="007623E2">
      <w:pPr>
        <w:pStyle w:val="afffff9"/>
        <w:ind w:left="0" w:right="20"/>
        <w:rPr>
          <w:rFonts w:cs="Arial"/>
          <w:bdr w:val="single" w:sz="4" w:space="0" w:color="auto"/>
          <w:shd w:val="pct15" w:color="auto" w:fill="FFFFFF"/>
        </w:rPr>
      </w:pPr>
      <w:bookmarkStart w:id="4480" w:name="_Toc294800826"/>
      <w:bookmarkStart w:id="4481" w:name="_Toc363832926"/>
      <w:bookmarkStart w:id="4482" w:name="_Toc391575403"/>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261</w:t>
      </w:r>
      <w:r w:rsidR="005832B8">
        <w:rPr>
          <w:rFonts w:cs="Arial"/>
        </w:rPr>
        <w:fldChar w:fldCharType="end"/>
      </w:r>
      <w:r w:rsidR="00444D75" w:rsidRPr="008F67D1">
        <w:rPr>
          <w:rFonts w:cs="Arial"/>
        </w:rPr>
        <w:t xml:space="preserve"> File Management Command</w:t>
      </w:r>
      <w:bookmarkEnd w:id="4480"/>
      <w:bookmarkEnd w:id="4481"/>
      <w:bookmarkEnd w:id="448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04"/>
        <w:gridCol w:w="4001"/>
        <w:gridCol w:w="1027"/>
      </w:tblGrid>
      <w:tr w:rsidR="00444D75" w:rsidRPr="001A412F" w14:paraId="75103F52" w14:textId="77777777" w:rsidTr="00444D75">
        <w:trPr>
          <w:trHeight w:val="242"/>
        </w:trPr>
        <w:tc>
          <w:tcPr>
            <w:tcW w:w="0" w:type="auto"/>
            <w:shd w:val="clear" w:color="auto" w:fill="E6E6E6"/>
            <w:vAlign w:val="center"/>
          </w:tcPr>
          <w:p w14:paraId="013F4102" w14:textId="77777777" w:rsidR="00444D75" w:rsidRPr="001A412F" w:rsidRDefault="00444D75" w:rsidP="007623E2">
            <w:pPr>
              <w:ind w:right="20"/>
              <w:rPr>
                <w:rFonts w:eastAsia="굴림"/>
                <w:b/>
                <w:bCs/>
              </w:rPr>
            </w:pPr>
            <w:r w:rsidRPr="001A412F">
              <w:rPr>
                <w:rFonts w:eastAsia="굴림"/>
                <w:b/>
                <w:bCs/>
              </w:rPr>
              <w:t>Command</w:t>
            </w:r>
          </w:p>
        </w:tc>
        <w:tc>
          <w:tcPr>
            <w:tcW w:w="0" w:type="auto"/>
            <w:shd w:val="clear" w:color="auto" w:fill="E6E6E6"/>
            <w:vAlign w:val="center"/>
          </w:tcPr>
          <w:p w14:paraId="72AD8AB1" w14:textId="77777777" w:rsidR="00444D75" w:rsidRPr="001A412F" w:rsidRDefault="00444D75" w:rsidP="007623E2">
            <w:pPr>
              <w:ind w:right="20"/>
              <w:rPr>
                <w:rFonts w:eastAsia="굴림"/>
                <w:b/>
                <w:bCs/>
              </w:rPr>
            </w:pPr>
            <w:r w:rsidRPr="001A412F">
              <w:rPr>
                <w:rFonts w:eastAsia="굴림"/>
                <w:b/>
                <w:bCs/>
              </w:rPr>
              <w:t>Description</w:t>
            </w:r>
          </w:p>
        </w:tc>
        <w:tc>
          <w:tcPr>
            <w:tcW w:w="0" w:type="auto"/>
            <w:shd w:val="clear" w:color="auto" w:fill="E6E6E6"/>
            <w:vAlign w:val="center"/>
          </w:tcPr>
          <w:p w14:paraId="06AEA583" w14:textId="77777777" w:rsidR="00444D75" w:rsidRPr="001A412F" w:rsidRDefault="00444D75" w:rsidP="007623E2">
            <w:pPr>
              <w:ind w:right="20"/>
              <w:rPr>
                <w:rFonts w:eastAsia="굴림"/>
                <w:b/>
                <w:bCs/>
              </w:rPr>
            </w:pPr>
            <w:r w:rsidRPr="001A412F">
              <w:rPr>
                <w:rFonts w:eastAsia="굴림"/>
                <w:b/>
                <w:bCs/>
              </w:rPr>
              <w:t>Mode</w:t>
            </w:r>
          </w:p>
        </w:tc>
      </w:tr>
      <w:tr w:rsidR="00444D75" w:rsidRPr="001A412F" w14:paraId="4CE2A25E" w14:textId="77777777" w:rsidTr="00444D75">
        <w:trPr>
          <w:trHeight w:val="232"/>
        </w:trPr>
        <w:tc>
          <w:tcPr>
            <w:tcW w:w="0" w:type="auto"/>
            <w:shd w:val="clear" w:color="auto" w:fill="auto"/>
            <w:vAlign w:val="center"/>
          </w:tcPr>
          <w:p w14:paraId="0B5A177E" w14:textId="77777777" w:rsidR="00444D75" w:rsidRPr="001A412F" w:rsidRDefault="00444D75" w:rsidP="007623E2">
            <w:pPr>
              <w:pStyle w:val="aa"/>
              <w:ind w:right="20"/>
              <w:rPr>
                <w:rFonts w:eastAsia="굴림"/>
              </w:rPr>
            </w:pPr>
            <w:r w:rsidRPr="001A412F">
              <w:rPr>
                <w:rFonts w:eastAsia="굴림"/>
                <w:bCs/>
              </w:rPr>
              <w:t>show flash:</w:t>
            </w:r>
          </w:p>
        </w:tc>
        <w:tc>
          <w:tcPr>
            <w:tcW w:w="0" w:type="auto"/>
            <w:shd w:val="clear" w:color="auto" w:fill="auto"/>
            <w:vAlign w:val="center"/>
          </w:tcPr>
          <w:p w14:paraId="1A43E310" w14:textId="77777777" w:rsidR="00444D75" w:rsidRPr="001A412F" w:rsidRDefault="00444D75" w:rsidP="007623E2">
            <w:pPr>
              <w:pStyle w:val="aa"/>
              <w:ind w:right="20"/>
              <w:jc w:val="both"/>
              <w:rPr>
                <w:rFonts w:eastAsia="굴림"/>
              </w:rPr>
            </w:pPr>
            <w:r w:rsidRPr="001A412F">
              <w:rPr>
                <w:rFonts w:eastAsia="굴림"/>
              </w:rPr>
              <w:t>Shows flash file status.</w:t>
            </w:r>
          </w:p>
        </w:tc>
        <w:tc>
          <w:tcPr>
            <w:tcW w:w="0" w:type="auto"/>
            <w:shd w:val="clear" w:color="auto" w:fill="auto"/>
            <w:vAlign w:val="center"/>
          </w:tcPr>
          <w:p w14:paraId="396AAFAF"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22A56350" w14:textId="77777777" w:rsidTr="00444D75">
        <w:trPr>
          <w:trHeight w:val="242"/>
        </w:trPr>
        <w:tc>
          <w:tcPr>
            <w:tcW w:w="0" w:type="auto"/>
            <w:shd w:val="clear" w:color="auto" w:fill="auto"/>
            <w:vAlign w:val="center"/>
          </w:tcPr>
          <w:p w14:paraId="2D7BC92A" w14:textId="77777777" w:rsidR="00444D75" w:rsidRPr="001A412F" w:rsidRDefault="00444D75" w:rsidP="007623E2">
            <w:pPr>
              <w:pStyle w:val="aa"/>
              <w:ind w:right="20"/>
              <w:rPr>
                <w:rFonts w:eastAsia="굴림"/>
                <w:bCs/>
              </w:rPr>
            </w:pPr>
            <w:r w:rsidRPr="001A412F">
              <w:rPr>
                <w:rFonts w:eastAsia="굴림"/>
                <w:bCs/>
              </w:rPr>
              <w:t>show usbflash: &lt;0-9&gt;</w:t>
            </w:r>
          </w:p>
        </w:tc>
        <w:tc>
          <w:tcPr>
            <w:tcW w:w="0" w:type="auto"/>
            <w:shd w:val="clear" w:color="auto" w:fill="auto"/>
            <w:vAlign w:val="center"/>
          </w:tcPr>
          <w:p w14:paraId="00E12202" w14:textId="77777777" w:rsidR="00444D75" w:rsidRPr="001A412F" w:rsidRDefault="00444D75" w:rsidP="007623E2">
            <w:pPr>
              <w:pStyle w:val="aa"/>
              <w:ind w:right="20"/>
              <w:jc w:val="both"/>
              <w:rPr>
                <w:rFonts w:eastAsia="굴림"/>
              </w:rPr>
            </w:pPr>
            <w:r w:rsidRPr="001A412F">
              <w:rPr>
                <w:rFonts w:eastAsia="굴림"/>
              </w:rPr>
              <w:t>Shows USB memory status.</w:t>
            </w:r>
          </w:p>
        </w:tc>
        <w:tc>
          <w:tcPr>
            <w:tcW w:w="0" w:type="auto"/>
            <w:shd w:val="clear" w:color="auto" w:fill="auto"/>
            <w:vAlign w:val="center"/>
          </w:tcPr>
          <w:p w14:paraId="57E260B8"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0ADC5308" w14:textId="77777777" w:rsidTr="00444D75">
        <w:trPr>
          <w:trHeight w:val="484"/>
        </w:trPr>
        <w:tc>
          <w:tcPr>
            <w:tcW w:w="0" w:type="auto"/>
            <w:shd w:val="clear" w:color="auto" w:fill="auto"/>
            <w:vAlign w:val="center"/>
          </w:tcPr>
          <w:p w14:paraId="3DDFCBA7" w14:textId="77777777" w:rsidR="00444D75" w:rsidRPr="001A412F" w:rsidRDefault="00444D75" w:rsidP="007623E2">
            <w:pPr>
              <w:pStyle w:val="aa"/>
              <w:ind w:right="20"/>
              <w:rPr>
                <w:rFonts w:eastAsia="굴림"/>
                <w:bCs/>
              </w:rPr>
            </w:pPr>
            <w:r w:rsidRPr="001A412F">
              <w:rPr>
                <w:rFonts w:eastAsia="굴림"/>
                <w:bCs/>
              </w:rPr>
              <w:t>dir (usbflash:| flash:) (&lt;0-9&gt;|) directory</w:t>
            </w:r>
          </w:p>
        </w:tc>
        <w:tc>
          <w:tcPr>
            <w:tcW w:w="0" w:type="auto"/>
            <w:shd w:val="clear" w:color="auto" w:fill="auto"/>
            <w:vAlign w:val="center"/>
          </w:tcPr>
          <w:p w14:paraId="4D94AC78" w14:textId="77777777" w:rsidR="00444D75" w:rsidRPr="001A412F" w:rsidRDefault="00444D75" w:rsidP="007623E2">
            <w:pPr>
              <w:pStyle w:val="aa"/>
              <w:ind w:left="72" w:right="20" w:hangingChars="40" w:hanging="72"/>
              <w:jc w:val="both"/>
              <w:rPr>
                <w:rFonts w:eastAsia="굴림"/>
              </w:rPr>
            </w:pPr>
            <w:r w:rsidRPr="001A412F">
              <w:rPr>
                <w:rFonts w:eastAsia="굴림"/>
              </w:rPr>
              <w:t>Shows relevant file system.</w:t>
            </w:r>
          </w:p>
        </w:tc>
        <w:tc>
          <w:tcPr>
            <w:tcW w:w="0" w:type="auto"/>
            <w:shd w:val="clear" w:color="auto" w:fill="auto"/>
            <w:vAlign w:val="center"/>
          </w:tcPr>
          <w:p w14:paraId="5BA95986"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248016AA" w14:textId="77777777" w:rsidTr="00444D75">
        <w:trPr>
          <w:trHeight w:val="139"/>
        </w:trPr>
        <w:tc>
          <w:tcPr>
            <w:tcW w:w="0" w:type="auto"/>
            <w:shd w:val="clear" w:color="auto" w:fill="auto"/>
            <w:vAlign w:val="center"/>
          </w:tcPr>
          <w:p w14:paraId="416A1C38" w14:textId="77777777" w:rsidR="00444D75" w:rsidRPr="001A412F" w:rsidRDefault="00444D75" w:rsidP="007623E2">
            <w:pPr>
              <w:pStyle w:val="aa"/>
              <w:ind w:right="20"/>
              <w:rPr>
                <w:rFonts w:eastAsia="굴림"/>
              </w:rPr>
            </w:pPr>
            <w:r w:rsidRPr="001A412F">
              <w:rPr>
                <w:rFonts w:eastAsia="굴림"/>
                <w:bCs/>
              </w:rPr>
              <w:t>erase (flash:|)</w:t>
            </w:r>
            <w:r w:rsidRPr="001A412F">
              <w:rPr>
                <w:rFonts w:eastAsia="굴림"/>
                <w:bCs/>
                <w:i/>
                <w:iCs/>
              </w:rPr>
              <w:t xml:space="preserve">filename </w:t>
            </w:r>
          </w:p>
        </w:tc>
        <w:tc>
          <w:tcPr>
            <w:tcW w:w="0" w:type="auto"/>
            <w:shd w:val="clear" w:color="auto" w:fill="auto"/>
            <w:vAlign w:val="center"/>
          </w:tcPr>
          <w:p w14:paraId="1EC960AB" w14:textId="77777777" w:rsidR="00444D75" w:rsidRPr="001A412F" w:rsidRDefault="00444D75" w:rsidP="007623E2">
            <w:pPr>
              <w:pStyle w:val="aa"/>
              <w:ind w:left="180" w:right="20" w:hangingChars="100" w:hanging="180"/>
              <w:jc w:val="both"/>
              <w:rPr>
                <w:rFonts w:eastAsia="굴림"/>
              </w:rPr>
            </w:pPr>
            <w:r w:rsidRPr="001A412F">
              <w:rPr>
                <w:rFonts w:eastAsia="굴림"/>
              </w:rPr>
              <w:t>Erase the saved file in flash memory.</w:t>
            </w:r>
          </w:p>
        </w:tc>
        <w:tc>
          <w:tcPr>
            <w:tcW w:w="0" w:type="auto"/>
            <w:shd w:val="clear" w:color="auto" w:fill="auto"/>
            <w:vAlign w:val="center"/>
          </w:tcPr>
          <w:p w14:paraId="2E8E4F2C"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62E44338" w14:textId="77777777" w:rsidTr="00444D75">
        <w:trPr>
          <w:trHeight w:val="139"/>
        </w:trPr>
        <w:tc>
          <w:tcPr>
            <w:tcW w:w="0" w:type="auto"/>
            <w:shd w:val="clear" w:color="auto" w:fill="auto"/>
            <w:vAlign w:val="center"/>
          </w:tcPr>
          <w:p w14:paraId="60F23CC4" w14:textId="77777777" w:rsidR="00444D75" w:rsidRPr="001A412F" w:rsidRDefault="00444D75" w:rsidP="007623E2">
            <w:pPr>
              <w:pStyle w:val="aa"/>
              <w:ind w:right="20"/>
              <w:rPr>
                <w:rFonts w:eastAsia="굴림"/>
                <w:bCs/>
              </w:rPr>
            </w:pPr>
            <w:r w:rsidRPr="001A412F">
              <w:rPr>
                <w:rFonts w:eastAsia="굴림"/>
                <w:bCs/>
              </w:rPr>
              <w:t>erase (usbflash:) (&lt;0-9&gt;|) filename</w:t>
            </w:r>
          </w:p>
        </w:tc>
        <w:tc>
          <w:tcPr>
            <w:tcW w:w="0" w:type="auto"/>
            <w:shd w:val="clear" w:color="auto" w:fill="auto"/>
            <w:vAlign w:val="center"/>
          </w:tcPr>
          <w:p w14:paraId="48121035" w14:textId="77777777" w:rsidR="00444D75" w:rsidRPr="001A412F" w:rsidRDefault="00444D75" w:rsidP="007623E2">
            <w:pPr>
              <w:pStyle w:val="aa"/>
              <w:ind w:right="20"/>
              <w:jc w:val="both"/>
              <w:rPr>
                <w:rFonts w:eastAsia="굴림"/>
              </w:rPr>
            </w:pPr>
            <w:r w:rsidRPr="001A412F">
              <w:rPr>
                <w:rFonts w:eastAsia="굴림"/>
              </w:rPr>
              <w:t>Erases the file in CF memory, USB memory.</w:t>
            </w:r>
          </w:p>
        </w:tc>
        <w:tc>
          <w:tcPr>
            <w:tcW w:w="0" w:type="auto"/>
            <w:shd w:val="clear" w:color="auto" w:fill="auto"/>
            <w:vAlign w:val="center"/>
          </w:tcPr>
          <w:p w14:paraId="78049565"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59B9D631" w14:textId="77777777" w:rsidTr="00444D75">
        <w:trPr>
          <w:trHeight w:val="139"/>
        </w:trPr>
        <w:tc>
          <w:tcPr>
            <w:tcW w:w="0" w:type="auto"/>
            <w:shd w:val="clear" w:color="auto" w:fill="auto"/>
            <w:vAlign w:val="center"/>
          </w:tcPr>
          <w:p w14:paraId="69F39B2D" w14:textId="77777777" w:rsidR="00444D75" w:rsidRPr="001A412F" w:rsidRDefault="00444D75" w:rsidP="007623E2">
            <w:pPr>
              <w:pStyle w:val="aa"/>
              <w:ind w:right="20"/>
              <w:rPr>
                <w:rFonts w:eastAsia="굴림"/>
                <w:bCs/>
              </w:rPr>
            </w:pPr>
            <w:r w:rsidRPr="001A412F">
              <w:rPr>
                <w:rFonts w:eastAsia="굴림"/>
                <w:bCs/>
              </w:rPr>
              <w:t>rename (usbflash:|flash:)</w:t>
            </w:r>
          </w:p>
          <w:p w14:paraId="4194F366" w14:textId="77777777"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filename</w:t>
            </w:r>
          </w:p>
          <w:p w14:paraId="0A4A7908" w14:textId="77777777" w:rsidR="00444D75" w:rsidRPr="001A412F" w:rsidRDefault="00444D75" w:rsidP="007623E2">
            <w:pPr>
              <w:pStyle w:val="aa"/>
              <w:ind w:right="20"/>
              <w:rPr>
                <w:rFonts w:eastAsia="굴림"/>
                <w:bCs/>
              </w:rPr>
            </w:pPr>
            <w:r w:rsidRPr="001A412F">
              <w:rPr>
                <w:rFonts w:eastAsia="굴림"/>
                <w:bCs/>
              </w:rPr>
              <w:t xml:space="preserve">(usbflash:|flash:) </w:t>
            </w:r>
          </w:p>
          <w:p w14:paraId="6611EDBD" w14:textId="77777777"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change</w:t>
            </w:r>
          </w:p>
        </w:tc>
        <w:tc>
          <w:tcPr>
            <w:tcW w:w="0" w:type="auto"/>
            <w:shd w:val="clear" w:color="auto" w:fill="auto"/>
            <w:vAlign w:val="center"/>
          </w:tcPr>
          <w:p w14:paraId="58DA5096" w14:textId="77777777" w:rsidR="00444D75" w:rsidRPr="001A412F" w:rsidRDefault="00444D75" w:rsidP="007623E2">
            <w:pPr>
              <w:pStyle w:val="aa"/>
              <w:ind w:right="20"/>
              <w:jc w:val="both"/>
              <w:rPr>
                <w:rFonts w:eastAsia="굴림"/>
              </w:rPr>
            </w:pPr>
            <w:r w:rsidRPr="001A412F">
              <w:rPr>
                <w:rFonts w:eastAsia="굴림"/>
              </w:rPr>
              <w:t>Renames file name and changes the place of file system.</w:t>
            </w:r>
          </w:p>
        </w:tc>
        <w:tc>
          <w:tcPr>
            <w:tcW w:w="0" w:type="auto"/>
            <w:shd w:val="clear" w:color="auto" w:fill="auto"/>
            <w:vAlign w:val="center"/>
          </w:tcPr>
          <w:p w14:paraId="4A527E08" w14:textId="77777777" w:rsidR="00444D75" w:rsidRPr="001A412F" w:rsidRDefault="00444D75" w:rsidP="007623E2">
            <w:pPr>
              <w:pStyle w:val="aa"/>
              <w:ind w:right="20"/>
              <w:jc w:val="both"/>
              <w:rPr>
                <w:rFonts w:eastAsia="굴림"/>
              </w:rPr>
            </w:pPr>
            <w:r w:rsidRPr="001A412F">
              <w:rPr>
                <w:rFonts w:eastAsia="굴림"/>
              </w:rPr>
              <w:t>Privileged</w:t>
            </w:r>
          </w:p>
        </w:tc>
      </w:tr>
    </w:tbl>
    <w:p w14:paraId="495AF51C" w14:textId="77777777" w:rsidR="00444D75" w:rsidRPr="008F67D1" w:rsidRDefault="00444D75" w:rsidP="007623E2">
      <w:pPr>
        <w:pStyle w:val="a3"/>
        <w:ind w:left="0" w:right="20"/>
        <w:rPr>
          <w:rFonts w:cs="Arial"/>
        </w:rPr>
      </w:pPr>
      <w:r w:rsidRPr="008F67D1">
        <w:rPr>
          <w:rFonts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0A76EF" w14:paraId="3427FFA3" w14:textId="77777777" w:rsidTr="00444D75">
        <w:tc>
          <w:tcPr>
            <w:tcW w:w="8820" w:type="dxa"/>
            <w:shd w:val="clear" w:color="auto" w:fill="auto"/>
          </w:tcPr>
          <w:p w14:paraId="417A0ECF"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Router#show flash: </w:t>
            </w:r>
          </w:p>
          <w:p w14:paraId="0296FAA9"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-length- -----------type/info------------ CN path</w:t>
            </w:r>
          </w:p>
          <w:p w14:paraId="751AE89A"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1260     text file                        -- dconfig</w:t>
            </w:r>
          </w:p>
          <w:p w14:paraId="245A598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616      text file                        B* igmp_cpuha</w:t>
            </w:r>
          </w:p>
          <w:p w14:paraId="39296B1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3571     text file                        -- econfig</w:t>
            </w:r>
          </w:p>
          <w:p w14:paraId="04FDD2B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1893     text file                        -- igmp_mvlan_final</w:t>
            </w:r>
          </w:p>
          <w:p w14:paraId="18892793"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2048     text file                        -- igmp_cpuha_bk</w:t>
            </w:r>
          </w:p>
          <w:p w14:paraId="60BFE04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50274956 [</w:t>
            </w:r>
            <w:r w:rsidR="00094318">
              <w:rPr>
                <w:rFonts w:ascii="Courier New" w:eastAsia="굴림" w:hAnsi="Courier New" w:cs="Courier New"/>
              </w:rPr>
              <w:t>C9500</w:t>
            </w:r>
            <w:r w:rsidRPr="000A76EF">
              <w:rPr>
                <w:rFonts w:ascii="Courier New" w:eastAsia="굴림" w:hAnsi="Courier New" w:cs="Courier New"/>
              </w:rPr>
              <w:t>] 1.1.0                   -- u92h.r110</w:t>
            </w:r>
          </w:p>
          <w:p w14:paraId="3C0B241C"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59537056 [</w:t>
            </w:r>
            <w:r w:rsidR="00094318">
              <w:rPr>
                <w:rFonts w:ascii="Courier New" w:eastAsia="굴림" w:hAnsi="Courier New" w:cs="Courier New"/>
              </w:rPr>
              <w:t>C9500</w:t>
            </w:r>
            <w:r w:rsidRPr="000A76EF">
              <w:rPr>
                <w:rFonts w:ascii="Courier New" w:eastAsia="굴림" w:hAnsi="Courier New" w:cs="Courier New"/>
              </w:rPr>
              <w:t>] 1.1.1                   -- u92h.r111</w:t>
            </w:r>
          </w:p>
          <w:p w14:paraId="127521BD"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1196     text file                        -- lacp_test</w:t>
            </w:r>
          </w:p>
          <w:p w14:paraId="329C01CA" w14:textId="77777777" w:rsidR="00444D75" w:rsidRPr="000A76EF" w:rsidRDefault="00444D75" w:rsidP="007623E2">
            <w:pPr>
              <w:pStyle w:val="aa"/>
              <w:ind w:right="20"/>
              <w:rPr>
                <w:rFonts w:ascii="Courier New" w:eastAsia="굴림" w:hAnsi="Courier New" w:cs="Courier New"/>
              </w:rPr>
            </w:pPr>
          </w:p>
          <w:p w14:paraId="25FD69B7"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19060 Kbytes available (112012 Kbytes used, 86% used)</w:t>
            </w:r>
          </w:p>
          <w:p w14:paraId="05CD685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Router#</w:t>
            </w:r>
          </w:p>
        </w:tc>
      </w:tr>
    </w:tbl>
    <w:p w14:paraId="7D86CEA0" w14:textId="77777777" w:rsidR="00444D75" w:rsidRPr="008F67D1" w:rsidRDefault="00444D75" w:rsidP="007623E2">
      <w:pPr>
        <w:pStyle w:val="a3"/>
        <w:ind w:left="0" w:right="20"/>
        <w:rPr>
          <w:rFonts w:cs="Arial"/>
        </w:rPr>
      </w:pPr>
      <w:r w:rsidRPr="008F67D1">
        <w:rPr>
          <w:rFonts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0A76EF" w14:paraId="0842D757" w14:textId="77777777" w:rsidTr="00444D75">
        <w:trPr>
          <w:trHeight w:val="2413"/>
        </w:trPr>
        <w:tc>
          <w:tcPr>
            <w:tcW w:w="8603" w:type="dxa"/>
            <w:shd w:val="clear" w:color="auto" w:fill="auto"/>
          </w:tcPr>
          <w:p w14:paraId="37B1DC1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14:paraId="3D5543E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14:paraId="0B1A13AA"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1.avi                    binary data file                 -- 732508160</w:t>
            </w:r>
          </w:p>
          <w:p w14:paraId="02711D1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14:paraId="4875443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14:paraId="55C68B15" w14:textId="77777777" w:rsidR="00444D75" w:rsidRPr="000A76EF" w:rsidRDefault="00444D75" w:rsidP="007623E2">
            <w:pPr>
              <w:pStyle w:val="aa"/>
              <w:ind w:right="20"/>
              <w:rPr>
                <w:rFonts w:ascii="Courier New" w:eastAsia="굴림" w:hAnsi="Courier New" w:cs="Courier New"/>
              </w:rPr>
            </w:pPr>
          </w:p>
          <w:p w14:paraId="3CD28FB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1474004 Kbytes available (2147920 Kbytes, 28 % used)</w:t>
            </w:r>
          </w:p>
          <w:p w14:paraId="74DFB585" w14:textId="77777777" w:rsidR="00444D75" w:rsidRPr="000A76EF" w:rsidRDefault="00444D75" w:rsidP="007623E2">
            <w:pPr>
              <w:pStyle w:val="aa"/>
              <w:ind w:right="20"/>
              <w:rPr>
                <w:rFonts w:ascii="Courier New" w:eastAsia="굴림" w:hAnsi="Courier New" w:cs="Courier New"/>
              </w:rPr>
            </w:pPr>
          </w:p>
          <w:p w14:paraId="454393F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r w:rsidRPr="000A76EF">
              <w:rPr>
                <w:rFonts w:ascii="Courier New" w:eastAsia="굴림" w:hAnsi="Courier New" w:cs="Courier New"/>
                <w:b/>
              </w:rPr>
              <w:t>erase usbflash: 1.avi</w:t>
            </w:r>
          </w:p>
          <w:p w14:paraId="4C8F82A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14:paraId="3894356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14:paraId="28D1B079"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14:paraId="0F6BD5B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14:paraId="36F1C8EF" w14:textId="77777777" w:rsidR="00444D75" w:rsidRPr="000A76EF" w:rsidRDefault="00444D75" w:rsidP="007623E2">
            <w:pPr>
              <w:pStyle w:val="aa"/>
              <w:ind w:right="20"/>
              <w:rPr>
                <w:rFonts w:ascii="Courier New" w:eastAsia="굴림" w:hAnsi="Courier New" w:cs="Courier New"/>
              </w:rPr>
            </w:pPr>
          </w:p>
          <w:p w14:paraId="74B6464C"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2189344 Kbytes available (1432580 Kbytes, 19 % used)</w:t>
            </w:r>
          </w:p>
          <w:p w14:paraId="0FB3CAC6" w14:textId="77777777" w:rsidR="00444D75" w:rsidRPr="000A76EF" w:rsidRDefault="00444D75" w:rsidP="007623E2">
            <w:pPr>
              <w:pStyle w:val="aa"/>
              <w:ind w:right="20"/>
              <w:rPr>
                <w:rFonts w:ascii="Courier New" w:eastAsia="굴림" w:hAnsi="Courier New" w:cs="Courier New"/>
              </w:rPr>
            </w:pPr>
          </w:p>
          <w:p w14:paraId="7F76B676"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p>
        </w:tc>
      </w:tr>
    </w:tbl>
    <w:p w14:paraId="074BCB7F" w14:textId="77777777" w:rsidR="00444D75" w:rsidRPr="008F67D1" w:rsidRDefault="00444D75" w:rsidP="0021019A">
      <w:pPr>
        <w:pStyle w:val="2"/>
        <w:ind w:right="20"/>
      </w:pPr>
      <w:bookmarkStart w:id="4483" w:name="_Toc18981241"/>
      <w:bookmarkStart w:id="4484" w:name="_Toc254353580"/>
      <w:bookmarkStart w:id="4485" w:name="_Toc277778307"/>
      <w:bookmarkStart w:id="4486" w:name="_Toc292810142"/>
      <w:bookmarkStart w:id="4487" w:name="_Toc363832927"/>
      <w:bookmarkStart w:id="4488" w:name="_Toc292810280"/>
      <w:bookmarkStart w:id="4489" w:name="_Toc445131141"/>
      <w:bookmarkStart w:id="4490" w:name="_Toc272248440"/>
      <w:r w:rsidRPr="008F67D1">
        <w:lastRenderedPageBreak/>
        <w:t>Image/Configuration/BSP Down/Up Load</w:t>
      </w:r>
      <w:bookmarkEnd w:id="4483"/>
      <w:bookmarkEnd w:id="4484"/>
      <w:bookmarkEnd w:id="4485"/>
      <w:bookmarkEnd w:id="4486"/>
      <w:bookmarkEnd w:id="4487"/>
      <w:bookmarkEnd w:id="4488"/>
      <w:bookmarkEnd w:id="4489"/>
    </w:p>
    <w:p w14:paraId="01CA8508" w14:textId="77777777" w:rsidR="00444D75" w:rsidRPr="008F67D1" w:rsidRDefault="00444D75" w:rsidP="002B66D8">
      <w:pPr>
        <w:pStyle w:val="a3"/>
        <w:ind w:left="0" w:right="20"/>
        <w:rPr>
          <w:rFonts w:cs="Arial"/>
        </w:rPr>
      </w:pPr>
      <w:r w:rsidRPr="008F67D1">
        <w:rPr>
          <w:rFonts w:cs="Arial"/>
        </w:rPr>
        <w:t xml:space="preserve">You can download the Image and configuration file from a remote TFTP </w:t>
      </w:r>
      <w:r w:rsidR="005E4401">
        <w:rPr>
          <w:rFonts w:cs="Arial"/>
        </w:rPr>
        <w:t>(</w:t>
      </w:r>
      <w:r w:rsidRPr="008F67D1">
        <w:rPr>
          <w:rFonts w:cs="Arial"/>
        </w:rPr>
        <w:t>FTP</w:t>
      </w:r>
      <w:r w:rsidR="005E4401">
        <w:rPr>
          <w:rFonts w:cs="Arial"/>
        </w:rPr>
        <w:t>)</w:t>
      </w:r>
      <w:r w:rsidRPr="008F67D1">
        <w:rPr>
          <w:rFonts w:cs="Arial"/>
        </w:rPr>
        <w:t xml:space="preserve"> server. You can upload the image and cofiguration file to a remote FTP (TFTP) server.</w:t>
      </w:r>
    </w:p>
    <w:p w14:paraId="515E38BB" w14:textId="77777777" w:rsidR="00444D75" w:rsidRPr="008F67D1" w:rsidRDefault="00444D75" w:rsidP="002B66D8">
      <w:pPr>
        <w:pStyle w:val="a3"/>
        <w:ind w:left="0" w:right="20"/>
        <w:rPr>
          <w:rFonts w:cs="Arial"/>
        </w:rPr>
      </w:pPr>
      <w:r w:rsidRPr="008F67D1">
        <w:rPr>
          <w:rFonts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79"/>
        <w:gridCol w:w="5984"/>
      </w:tblGrid>
      <w:tr w:rsidR="00444D75" w:rsidRPr="001A412F" w14:paraId="798814C7" w14:textId="77777777" w:rsidTr="00444D75">
        <w:tc>
          <w:tcPr>
            <w:tcW w:w="900" w:type="dxa"/>
            <w:shd w:val="clear" w:color="auto" w:fill="auto"/>
            <w:vAlign w:val="center"/>
          </w:tcPr>
          <w:p w14:paraId="26B339F3" w14:textId="77777777" w:rsidR="00444D75" w:rsidRPr="001A412F" w:rsidRDefault="00444D75" w:rsidP="002B66D8">
            <w:pPr>
              <w:pStyle w:val="aa"/>
              <w:ind w:right="20"/>
              <w:jc w:val="both"/>
              <w:rPr>
                <w:rFonts w:eastAsia="굴림"/>
              </w:rPr>
            </w:pPr>
            <w:r>
              <w:rPr>
                <w:rFonts w:eastAsia="굴림"/>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14:paraId="04DEFC77" w14:textId="77777777" w:rsidR="00444D75" w:rsidRPr="001A412F" w:rsidRDefault="00444D75" w:rsidP="002B66D8">
            <w:pPr>
              <w:pStyle w:val="aa"/>
              <w:ind w:right="20"/>
              <w:rPr>
                <w:rFonts w:eastAsia="굴림"/>
                <w:bCs/>
              </w:rPr>
            </w:pPr>
            <w:r w:rsidRPr="001A412F">
              <w:rPr>
                <w:rFonts w:eastAsia="굴림"/>
                <w:bCs/>
              </w:rPr>
              <w:t>Do not select image for upgrading without permission because images are diffent as system model and version.</w:t>
            </w:r>
          </w:p>
        </w:tc>
      </w:tr>
    </w:tbl>
    <w:p w14:paraId="7492154B" w14:textId="77777777" w:rsidR="00444D75" w:rsidRPr="00E125F2" w:rsidRDefault="00444D75" w:rsidP="002B66D8">
      <w:pPr>
        <w:pStyle w:val="aa"/>
        <w:ind w:right="20"/>
        <w:jc w:val="both"/>
        <w:rPr>
          <w:rFonts w:ascii="굴림" w:eastAsia="굴림" w:hAnsi="굴림"/>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8"/>
        <w:gridCol w:w="1074"/>
        <w:gridCol w:w="5990"/>
      </w:tblGrid>
      <w:tr w:rsidR="00444D75" w:rsidRPr="001A412F" w14:paraId="118B0993" w14:textId="77777777" w:rsidTr="00444D75">
        <w:tc>
          <w:tcPr>
            <w:tcW w:w="900" w:type="dxa"/>
            <w:shd w:val="clear" w:color="auto" w:fill="auto"/>
            <w:vAlign w:val="center"/>
          </w:tcPr>
          <w:p w14:paraId="2347D9F4" w14:textId="77777777" w:rsidR="00444D75" w:rsidRPr="001A412F" w:rsidRDefault="00444D75" w:rsidP="002B66D8">
            <w:pPr>
              <w:pStyle w:val="aa"/>
              <w:ind w:right="20"/>
              <w:jc w:val="both"/>
              <w:rPr>
                <w:rFonts w:ascii="굴림" w:eastAsia="굴림" w:hAnsi="굴림"/>
                <w:b/>
                <w:color w:val="000000"/>
              </w:rPr>
            </w:pPr>
            <w:r>
              <w:rPr>
                <w:rFonts w:ascii="굴림" w:eastAsia="굴림" w:hAnsi="굴림"/>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1A412F" w:rsidRDefault="00444D75" w:rsidP="002B66D8">
            <w:pPr>
              <w:pStyle w:val="aa"/>
              <w:ind w:right="20"/>
              <w:jc w:val="both"/>
              <w:rPr>
                <w:rFonts w:ascii="굴림" w:eastAsia="굴림" w:hAnsi="굴림"/>
                <w:b/>
                <w:bCs/>
                <w:color w:val="000000"/>
              </w:rPr>
            </w:pPr>
            <w:r w:rsidRPr="001A412F">
              <w:rPr>
                <w:rFonts w:ascii="굴림" w:eastAsia="굴림" w:hAnsi="굴림"/>
                <w:b/>
                <w:bCs/>
                <w:color w:val="000000"/>
              </w:rPr>
              <w:t>Warning</w:t>
            </w:r>
          </w:p>
        </w:tc>
        <w:tc>
          <w:tcPr>
            <w:tcW w:w="6800" w:type="dxa"/>
            <w:shd w:val="clear" w:color="auto" w:fill="auto"/>
            <w:vAlign w:val="center"/>
          </w:tcPr>
          <w:p w14:paraId="76CC2A98" w14:textId="77777777" w:rsidR="00444D75" w:rsidRPr="009C3E26" w:rsidRDefault="00444D75" w:rsidP="002B66D8">
            <w:pPr>
              <w:pStyle w:val="aa"/>
              <w:ind w:right="20"/>
              <w:rPr>
                <w:rFonts w:eastAsia="굴림"/>
                <w:bCs/>
                <w:color w:val="000000"/>
              </w:rPr>
            </w:pPr>
            <w:r w:rsidRPr="009C3E26">
              <w:rPr>
                <w:rFonts w:eastAsia="굴림"/>
                <w:bCs/>
                <w:color w:val="000000"/>
              </w:rPr>
              <w:t xml:space="preserve">The configuration applied via FTP/TFTP is added or changed on the configuration of </w:t>
            </w:r>
            <w:r w:rsidR="0086507D">
              <w:rPr>
                <w:rFonts w:eastAsia="굴림"/>
                <w:bCs/>
                <w:color w:val="000000"/>
              </w:rPr>
              <w:t xml:space="preserve">the </w:t>
            </w:r>
            <w:r w:rsidRPr="009C3E26">
              <w:rPr>
                <w:rFonts w:eastAsia="굴림"/>
                <w:bCs/>
                <w:color w:val="000000"/>
              </w:rPr>
              <w:t>current system. In other word</w:t>
            </w:r>
            <w:r w:rsidR="0086507D">
              <w:rPr>
                <w:rFonts w:eastAsia="굴림"/>
                <w:bCs/>
                <w:color w:val="000000"/>
              </w:rPr>
              <w:t>s</w:t>
            </w:r>
            <w:r w:rsidRPr="009C3E26">
              <w:rPr>
                <w:rFonts w:eastAsia="굴림"/>
                <w:bCs/>
                <w:color w:val="000000"/>
              </w:rPr>
              <w:t xml:space="preserve">, the configuration of </w:t>
            </w:r>
            <w:r w:rsidR="0086507D">
              <w:rPr>
                <w:rFonts w:eastAsia="굴림"/>
                <w:bCs/>
                <w:color w:val="000000"/>
              </w:rPr>
              <w:t xml:space="preserve">the </w:t>
            </w:r>
            <w:r w:rsidRPr="009C3E26">
              <w:rPr>
                <w:rFonts w:eastAsia="굴림"/>
                <w:bCs/>
                <w:color w:val="000000"/>
              </w:rPr>
              <w:t xml:space="preserve">current system is not deleted </w:t>
            </w:r>
            <w:r w:rsidR="0086507D">
              <w:rPr>
                <w:rFonts w:eastAsia="굴림"/>
                <w:bCs/>
                <w:color w:val="000000"/>
              </w:rPr>
              <w:t>completely</w:t>
            </w:r>
            <w:r w:rsidRPr="009C3E26">
              <w:rPr>
                <w:rFonts w:eastAsia="굴림"/>
                <w:bCs/>
                <w:color w:val="000000"/>
              </w:rPr>
              <w:t xml:space="preserve"> and change</w:t>
            </w:r>
            <w:r w:rsidR="0086507D">
              <w:rPr>
                <w:rFonts w:eastAsia="굴림"/>
                <w:bCs/>
                <w:color w:val="000000"/>
              </w:rPr>
              <w:t>s</w:t>
            </w:r>
            <w:r w:rsidRPr="009C3E26">
              <w:rPr>
                <w:rFonts w:eastAsia="굴림"/>
                <w:bCs/>
                <w:color w:val="000000"/>
              </w:rPr>
              <w:t xml:space="preserve"> with the downloaded configuration.</w:t>
            </w:r>
          </w:p>
        </w:tc>
      </w:tr>
    </w:tbl>
    <w:p w14:paraId="1DFB05BA" w14:textId="77777777" w:rsidR="00444D75" w:rsidRPr="008F67D1" w:rsidRDefault="00444D75" w:rsidP="002B66D8">
      <w:pPr>
        <w:pStyle w:val="3"/>
        <w:ind w:left="0" w:right="20"/>
      </w:pPr>
      <w:bookmarkStart w:id="4491" w:name="_Toc363833948"/>
      <w:bookmarkStart w:id="4492" w:name="_Toc254353581"/>
      <w:bookmarkStart w:id="4493" w:name="_Toc277778308"/>
      <w:bookmarkStart w:id="4494" w:name="_Toc292810143"/>
      <w:bookmarkStart w:id="4495" w:name="_Toc445131142"/>
      <w:r w:rsidRPr="008F67D1">
        <w:t>Download/Upload</w:t>
      </w:r>
      <w:bookmarkEnd w:id="4491"/>
      <w:bookmarkEnd w:id="4492"/>
      <w:r w:rsidRPr="008F67D1">
        <w:t xml:space="preserve"> with the FTP</w:t>
      </w:r>
      <w:bookmarkEnd w:id="4493"/>
      <w:bookmarkEnd w:id="4494"/>
      <w:bookmarkEnd w:id="4495"/>
    </w:p>
    <w:p w14:paraId="42176253" w14:textId="77777777" w:rsidR="00444D75" w:rsidRPr="008F67D1" w:rsidRDefault="00444D75" w:rsidP="002B66D8">
      <w:pPr>
        <w:pStyle w:val="a3"/>
        <w:ind w:left="0" w:right="20"/>
        <w:rPr>
          <w:rFonts w:cs="Arial"/>
        </w:rPr>
      </w:pPr>
      <w:r w:rsidRPr="008F67D1">
        <w:rPr>
          <w:rFonts w:cs="Arial"/>
        </w:rPr>
        <w:t xml:space="preserve">The following table shows the download/upload commands with using the FTP. </w:t>
      </w:r>
    </w:p>
    <w:p w14:paraId="1623D502" w14:textId="77777777" w:rsidR="00444D75" w:rsidRPr="008F67D1" w:rsidRDefault="006A4BB0" w:rsidP="002B66D8">
      <w:pPr>
        <w:pStyle w:val="afffff9"/>
        <w:ind w:left="0" w:right="20"/>
        <w:rPr>
          <w:rFonts w:cs="Arial"/>
        </w:rPr>
      </w:pPr>
      <w:bookmarkStart w:id="4496" w:name="_Toc363832928"/>
      <w:bookmarkStart w:id="4497" w:name="_Toc272248441"/>
      <w:bookmarkStart w:id="4498" w:name="_Toc292810281"/>
      <w:bookmarkStart w:id="4499" w:name="_Toc391575404"/>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262</w:t>
      </w:r>
      <w:r w:rsidR="005832B8">
        <w:rPr>
          <w:rFonts w:cs="Arial"/>
        </w:rPr>
        <w:fldChar w:fldCharType="end"/>
      </w:r>
      <w:r w:rsidR="00444D75" w:rsidRPr="008F67D1">
        <w:rPr>
          <w:rFonts w:cs="Arial"/>
        </w:rPr>
        <w:t xml:space="preserve"> </w:t>
      </w:r>
      <w:bookmarkEnd w:id="4496"/>
      <w:r w:rsidR="00444D75" w:rsidRPr="008F67D1">
        <w:rPr>
          <w:rFonts w:cs="Arial"/>
        </w:rPr>
        <w:t>Download/Upload with the FTP</w:t>
      </w:r>
      <w:bookmarkEnd w:id="4497"/>
      <w:bookmarkEnd w:id="4498"/>
      <w:bookmarkEnd w:id="4499"/>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1A412F" w14:paraId="45774123" w14:textId="77777777" w:rsidTr="00444D75">
        <w:trPr>
          <w:trHeight w:val="260"/>
        </w:trPr>
        <w:tc>
          <w:tcPr>
            <w:tcW w:w="3768" w:type="dxa"/>
            <w:shd w:val="clear" w:color="auto" w:fill="E6E6E6"/>
            <w:vAlign w:val="center"/>
          </w:tcPr>
          <w:p w14:paraId="77AF72CF"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3023" w:type="dxa"/>
            <w:shd w:val="clear" w:color="auto" w:fill="E6E6E6"/>
            <w:vAlign w:val="center"/>
          </w:tcPr>
          <w:p w14:paraId="20D45B2C"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1275" w:type="dxa"/>
            <w:shd w:val="clear" w:color="auto" w:fill="E6E6E6"/>
            <w:vAlign w:val="center"/>
          </w:tcPr>
          <w:p w14:paraId="0DBA7716"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681C3281" w14:textId="77777777" w:rsidTr="00444D75">
        <w:trPr>
          <w:trHeight w:val="291"/>
        </w:trPr>
        <w:tc>
          <w:tcPr>
            <w:tcW w:w="3768" w:type="dxa"/>
            <w:shd w:val="clear" w:color="auto" w:fill="auto"/>
            <w:vAlign w:val="center"/>
          </w:tcPr>
          <w:p w14:paraId="0B0AB3C2" w14:textId="77777777" w:rsidR="00444D75" w:rsidRPr="001A412F" w:rsidRDefault="00444D75" w:rsidP="002B66D8">
            <w:pPr>
              <w:pStyle w:val="aa"/>
              <w:ind w:right="20"/>
              <w:rPr>
                <w:rFonts w:eastAsia="굴림"/>
                <w:bCs/>
              </w:rPr>
            </w:pPr>
            <w:r w:rsidRPr="001A412F">
              <w:rPr>
                <w:rFonts w:eastAsia="굴림"/>
                <w:bCs/>
              </w:rPr>
              <w:t>copy ftp: (usbflash:|disk1:| flash:) (&lt;0-9&gt;|)</w:t>
            </w:r>
          </w:p>
        </w:tc>
        <w:tc>
          <w:tcPr>
            <w:tcW w:w="3023" w:type="dxa"/>
            <w:shd w:val="clear" w:color="auto" w:fill="auto"/>
            <w:vAlign w:val="center"/>
          </w:tcPr>
          <w:p w14:paraId="349EDD5D" w14:textId="77777777" w:rsidR="00444D75" w:rsidRPr="001A412F" w:rsidRDefault="00444D75" w:rsidP="002B66D8">
            <w:pPr>
              <w:pStyle w:val="aa"/>
              <w:ind w:right="20"/>
              <w:rPr>
                <w:rFonts w:eastAsia="굴림"/>
              </w:rPr>
            </w:pPr>
            <w:r w:rsidRPr="001A412F">
              <w:rPr>
                <w:rFonts w:eastAsia="굴림"/>
              </w:rPr>
              <w:t>Saves OS image file from FTP to Flash, USB, and CF.</w:t>
            </w:r>
          </w:p>
        </w:tc>
        <w:tc>
          <w:tcPr>
            <w:tcW w:w="1275" w:type="dxa"/>
            <w:shd w:val="clear" w:color="auto" w:fill="auto"/>
            <w:vAlign w:val="center"/>
          </w:tcPr>
          <w:p w14:paraId="4D9F01F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B5FADE7" w14:textId="77777777" w:rsidTr="00444D75">
        <w:trPr>
          <w:trHeight w:val="290"/>
        </w:trPr>
        <w:tc>
          <w:tcPr>
            <w:tcW w:w="3768" w:type="dxa"/>
            <w:shd w:val="clear" w:color="auto" w:fill="auto"/>
            <w:vAlign w:val="center"/>
          </w:tcPr>
          <w:p w14:paraId="1CCA78C6" w14:textId="77777777" w:rsidR="00444D75" w:rsidRPr="001A412F" w:rsidRDefault="00444D75" w:rsidP="002B66D8">
            <w:pPr>
              <w:pStyle w:val="aa"/>
              <w:ind w:right="20"/>
              <w:rPr>
                <w:rFonts w:eastAsia="굴림"/>
                <w:bCs/>
              </w:rPr>
            </w:pPr>
            <w:r w:rsidRPr="001A412F">
              <w:rPr>
                <w:rFonts w:eastAsia="굴림"/>
                <w:bCs/>
              </w:rPr>
              <w:t>copy (usbflash:|disk1:| flash:) (&lt;0-9&gt;|)  ftp</w:t>
            </w:r>
          </w:p>
        </w:tc>
        <w:tc>
          <w:tcPr>
            <w:tcW w:w="3023" w:type="dxa"/>
            <w:shd w:val="clear" w:color="auto" w:fill="auto"/>
            <w:vAlign w:val="center"/>
          </w:tcPr>
          <w:p w14:paraId="1E880BB7" w14:textId="77777777" w:rsidR="00444D75" w:rsidRPr="001A412F" w:rsidRDefault="00444D75" w:rsidP="002B66D8">
            <w:pPr>
              <w:pStyle w:val="aa"/>
              <w:ind w:right="20"/>
              <w:rPr>
                <w:rFonts w:eastAsia="굴림"/>
              </w:rPr>
            </w:pPr>
            <w:r w:rsidRPr="001A412F">
              <w:rPr>
                <w:rFonts w:eastAsia="굴림"/>
              </w:rPr>
              <w:t>Saves OS image from Flash, USB, and CF to FTP.</w:t>
            </w:r>
          </w:p>
        </w:tc>
        <w:tc>
          <w:tcPr>
            <w:tcW w:w="1275" w:type="dxa"/>
            <w:shd w:val="clear" w:color="auto" w:fill="auto"/>
            <w:vAlign w:val="center"/>
          </w:tcPr>
          <w:p w14:paraId="64361F67"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423DB00" w14:textId="77777777" w:rsidTr="00444D75">
        <w:trPr>
          <w:trHeight w:val="260"/>
        </w:trPr>
        <w:tc>
          <w:tcPr>
            <w:tcW w:w="3768" w:type="dxa"/>
            <w:shd w:val="clear" w:color="auto" w:fill="auto"/>
            <w:vAlign w:val="center"/>
          </w:tcPr>
          <w:p w14:paraId="709F3794" w14:textId="77777777" w:rsidR="00444D75" w:rsidRPr="001A412F" w:rsidRDefault="00444D75" w:rsidP="002B66D8">
            <w:pPr>
              <w:pStyle w:val="aa"/>
              <w:ind w:right="20"/>
              <w:rPr>
                <w:rFonts w:eastAsia="굴림"/>
                <w:bCs/>
              </w:rPr>
            </w:pPr>
            <w:r w:rsidRPr="001A412F">
              <w:rPr>
                <w:rFonts w:eastAsia="굴림"/>
                <w:bCs/>
              </w:rPr>
              <w:t>copy ftp: config-file</w:t>
            </w:r>
          </w:p>
        </w:tc>
        <w:tc>
          <w:tcPr>
            <w:tcW w:w="3023" w:type="dxa"/>
            <w:shd w:val="clear" w:color="auto" w:fill="auto"/>
            <w:vAlign w:val="center"/>
          </w:tcPr>
          <w:p w14:paraId="27241F9B" w14:textId="77777777" w:rsidR="00444D75" w:rsidRPr="001A412F" w:rsidRDefault="00444D75" w:rsidP="002B66D8">
            <w:pPr>
              <w:pStyle w:val="aa"/>
              <w:ind w:right="20"/>
              <w:rPr>
                <w:rFonts w:eastAsia="굴림"/>
              </w:rPr>
            </w:pPr>
            <w:r w:rsidRPr="001A412F">
              <w:rPr>
                <w:rFonts w:eastAsia="굴림"/>
              </w:rPr>
              <w:t>Saves Configuration file from FTP to Flash.</w:t>
            </w:r>
          </w:p>
        </w:tc>
        <w:tc>
          <w:tcPr>
            <w:tcW w:w="1275" w:type="dxa"/>
            <w:shd w:val="clear" w:color="auto" w:fill="auto"/>
            <w:vAlign w:val="center"/>
          </w:tcPr>
          <w:p w14:paraId="2FDD3415"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40273AF8" w14:textId="77777777" w:rsidTr="00444D75">
        <w:trPr>
          <w:trHeight w:val="260"/>
        </w:trPr>
        <w:tc>
          <w:tcPr>
            <w:tcW w:w="3768" w:type="dxa"/>
            <w:shd w:val="clear" w:color="auto" w:fill="auto"/>
            <w:vAlign w:val="center"/>
          </w:tcPr>
          <w:p w14:paraId="7E9572E0" w14:textId="77777777" w:rsidR="00444D75" w:rsidRPr="001A412F" w:rsidRDefault="00444D75" w:rsidP="002B66D8">
            <w:pPr>
              <w:pStyle w:val="aa"/>
              <w:ind w:right="20"/>
              <w:rPr>
                <w:rFonts w:eastAsia="굴림"/>
                <w:bCs/>
              </w:rPr>
            </w:pPr>
            <w:r w:rsidRPr="001A412F">
              <w:rPr>
                <w:rFonts w:eastAsia="굴림"/>
                <w:bCs/>
              </w:rPr>
              <w:t>copy ftp: running-config</w:t>
            </w:r>
          </w:p>
        </w:tc>
        <w:tc>
          <w:tcPr>
            <w:tcW w:w="3023" w:type="dxa"/>
            <w:shd w:val="clear" w:color="auto" w:fill="auto"/>
            <w:vAlign w:val="center"/>
          </w:tcPr>
          <w:p w14:paraId="46650073" w14:textId="77777777" w:rsidR="00444D75" w:rsidRPr="001A412F" w:rsidRDefault="00444D75" w:rsidP="002B66D8">
            <w:pPr>
              <w:pStyle w:val="aa"/>
              <w:ind w:right="20"/>
              <w:rPr>
                <w:rFonts w:eastAsia="굴림"/>
              </w:rPr>
            </w:pPr>
            <w:r w:rsidRPr="001A412F">
              <w:rPr>
                <w:rFonts w:eastAsia="굴림"/>
              </w:rPr>
              <w:t xml:space="preserve">Applys Configuration file with the current running-config from FTP </w:t>
            </w:r>
          </w:p>
        </w:tc>
        <w:tc>
          <w:tcPr>
            <w:tcW w:w="1275" w:type="dxa"/>
            <w:shd w:val="clear" w:color="auto" w:fill="auto"/>
            <w:vAlign w:val="center"/>
          </w:tcPr>
          <w:p w14:paraId="2BCF0608"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6D6648C" w14:textId="77777777" w:rsidTr="00444D75">
        <w:trPr>
          <w:trHeight w:val="334"/>
        </w:trPr>
        <w:tc>
          <w:tcPr>
            <w:tcW w:w="3768" w:type="dxa"/>
            <w:shd w:val="clear" w:color="auto" w:fill="auto"/>
            <w:vAlign w:val="center"/>
          </w:tcPr>
          <w:p w14:paraId="3C0E22AC" w14:textId="77777777" w:rsidR="00444D75" w:rsidRPr="001A412F" w:rsidRDefault="00444D75" w:rsidP="002B66D8">
            <w:pPr>
              <w:pStyle w:val="aa"/>
              <w:ind w:right="20"/>
              <w:rPr>
                <w:rFonts w:eastAsia="굴림"/>
                <w:bCs/>
              </w:rPr>
            </w:pPr>
            <w:r w:rsidRPr="001A412F">
              <w:rPr>
                <w:rFonts w:eastAsia="굴림"/>
                <w:bCs/>
              </w:rPr>
              <w:t xml:space="preserve">copy running-config </w:t>
            </w:r>
          </w:p>
          <w:p w14:paraId="0554ED84" w14:textId="77777777" w:rsidR="00444D75" w:rsidRPr="001A412F" w:rsidRDefault="00444D75" w:rsidP="002B66D8">
            <w:pPr>
              <w:pStyle w:val="aa"/>
              <w:ind w:right="20"/>
              <w:rPr>
                <w:rFonts w:eastAsia="굴림"/>
                <w:bCs/>
              </w:rPr>
            </w:pPr>
            <w:r w:rsidRPr="001A412F">
              <w:rPr>
                <w:rFonts w:eastAsia="굴림"/>
                <w:bCs/>
              </w:rPr>
              <w:t xml:space="preserve">(usbflash:|disk1:| flash:) (&lt;0-9&gt;|) </w:t>
            </w:r>
            <w:r w:rsidRPr="001A412F">
              <w:rPr>
                <w:rFonts w:eastAsia="굴림"/>
                <w:bCs/>
                <w:i/>
              </w:rPr>
              <w:t>filename</w:t>
            </w:r>
          </w:p>
        </w:tc>
        <w:tc>
          <w:tcPr>
            <w:tcW w:w="3023" w:type="dxa"/>
            <w:shd w:val="clear" w:color="auto" w:fill="auto"/>
            <w:vAlign w:val="center"/>
          </w:tcPr>
          <w:p w14:paraId="262889F1" w14:textId="77777777" w:rsidR="00444D75" w:rsidRPr="001A412F" w:rsidRDefault="00444D75" w:rsidP="002B66D8">
            <w:pPr>
              <w:pStyle w:val="aa"/>
              <w:ind w:right="20"/>
              <w:rPr>
                <w:rFonts w:eastAsia="굴림"/>
              </w:rPr>
            </w:pPr>
            <w:r w:rsidRPr="001A412F">
              <w:rPr>
                <w:rFonts w:eastAsia="굴림"/>
              </w:rPr>
              <w:t xml:space="preserve">Saves running-config with file filename to relevant file system. </w:t>
            </w:r>
          </w:p>
        </w:tc>
        <w:tc>
          <w:tcPr>
            <w:tcW w:w="1275" w:type="dxa"/>
            <w:shd w:val="clear" w:color="auto" w:fill="auto"/>
            <w:vAlign w:val="center"/>
          </w:tcPr>
          <w:p w14:paraId="7C40A3BC"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77C2191" w14:textId="77777777" w:rsidTr="00444D75">
        <w:trPr>
          <w:trHeight w:val="334"/>
        </w:trPr>
        <w:tc>
          <w:tcPr>
            <w:tcW w:w="3768" w:type="dxa"/>
            <w:shd w:val="clear" w:color="auto" w:fill="auto"/>
            <w:vAlign w:val="center"/>
          </w:tcPr>
          <w:p w14:paraId="79DC356F" w14:textId="77777777" w:rsidR="00444D75" w:rsidRPr="001A412F" w:rsidRDefault="00444D75" w:rsidP="002B66D8">
            <w:pPr>
              <w:pStyle w:val="aa"/>
              <w:ind w:right="20"/>
              <w:rPr>
                <w:rFonts w:eastAsia="굴림"/>
                <w:i/>
                <w:iCs/>
              </w:rPr>
            </w:pPr>
            <w:r w:rsidRPr="001A412F">
              <w:rPr>
                <w:rFonts w:eastAsia="굴림"/>
                <w:bCs/>
              </w:rPr>
              <w:t>copy running-config ftp:</w:t>
            </w:r>
          </w:p>
        </w:tc>
        <w:tc>
          <w:tcPr>
            <w:tcW w:w="3023" w:type="dxa"/>
            <w:shd w:val="clear" w:color="auto" w:fill="auto"/>
            <w:vAlign w:val="center"/>
          </w:tcPr>
          <w:p w14:paraId="0FFAD6B8" w14:textId="77777777" w:rsidR="00444D75" w:rsidRPr="001A412F" w:rsidRDefault="00444D75" w:rsidP="002B66D8">
            <w:pPr>
              <w:pStyle w:val="aa"/>
              <w:ind w:right="20"/>
              <w:rPr>
                <w:rFonts w:eastAsia="굴림"/>
              </w:rPr>
            </w:pPr>
            <w:r w:rsidRPr="001A412F">
              <w:rPr>
                <w:rFonts w:eastAsia="굴림"/>
              </w:rPr>
              <w:t>Saves current running-config to FTP server.</w:t>
            </w:r>
          </w:p>
        </w:tc>
        <w:tc>
          <w:tcPr>
            <w:tcW w:w="1275" w:type="dxa"/>
            <w:shd w:val="clear" w:color="auto" w:fill="auto"/>
            <w:vAlign w:val="center"/>
          </w:tcPr>
          <w:p w14:paraId="250BF9D5"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6779605" w14:textId="77777777" w:rsidTr="00444D75">
        <w:trPr>
          <w:trHeight w:val="334"/>
        </w:trPr>
        <w:tc>
          <w:tcPr>
            <w:tcW w:w="3768" w:type="dxa"/>
            <w:shd w:val="clear" w:color="auto" w:fill="auto"/>
            <w:vAlign w:val="center"/>
          </w:tcPr>
          <w:p w14:paraId="50209290" w14:textId="77777777" w:rsidR="00444D75" w:rsidRPr="001A412F" w:rsidRDefault="00444D75" w:rsidP="002B66D8">
            <w:pPr>
              <w:pStyle w:val="aa"/>
              <w:ind w:right="20"/>
              <w:rPr>
                <w:rFonts w:eastAsia="굴림"/>
                <w:bCs/>
              </w:rPr>
            </w:pPr>
            <w:r w:rsidRPr="001A412F">
              <w:rPr>
                <w:rFonts w:eastAsia="굴림"/>
                <w:bCs/>
              </w:rPr>
              <w:t>copy ftp: bootloader</w:t>
            </w:r>
          </w:p>
        </w:tc>
        <w:tc>
          <w:tcPr>
            <w:tcW w:w="3023" w:type="dxa"/>
            <w:shd w:val="clear" w:color="auto" w:fill="auto"/>
            <w:vAlign w:val="center"/>
          </w:tcPr>
          <w:p w14:paraId="0CA384D1" w14:textId="77777777" w:rsidR="00444D75" w:rsidRPr="001A412F" w:rsidRDefault="00444D75" w:rsidP="002B66D8">
            <w:pPr>
              <w:pStyle w:val="aa"/>
              <w:ind w:right="20"/>
              <w:rPr>
                <w:rFonts w:eastAsia="굴림"/>
              </w:rPr>
            </w:pPr>
          </w:p>
        </w:tc>
        <w:tc>
          <w:tcPr>
            <w:tcW w:w="1275" w:type="dxa"/>
            <w:shd w:val="clear" w:color="auto" w:fill="auto"/>
            <w:vAlign w:val="center"/>
          </w:tcPr>
          <w:p w14:paraId="782B0BFB" w14:textId="77777777" w:rsidR="00444D75" w:rsidRPr="001A412F" w:rsidRDefault="00444D75" w:rsidP="002B66D8">
            <w:pPr>
              <w:pStyle w:val="aa"/>
              <w:ind w:right="20"/>
              <w:jc w:val="both"/>
              <w:rPr>
                <w:rFonts w:eastAsia="굴림"/>
              </w:rPr>
            </w:pPr>
            <w:r w:rsidRPr="001A412F">
              <w:rPr>
                <w:rFonts w:eastAsia="굴림"/>
              </w:rPr>
              <w:t>Privileged</w:t>
            </w:r>
          </w:p>
        </w:tc>
      </w:tr>
    </w:tbl>
    <w:p w14:paraId="54C2FEC7" w14:textId="77777777" w:rsidR="00444D75" w:rsidRPr="008F67D1" w:rsidRDefault="00444D75" w:rsidP="002B66D8">
      <w:pPr>
        <w:pStyle w:val="a3"/>
        <w:ind w:left="0" w:right="20"/>
        <w:rPr>
          <w:rFonts w:cs="Arial"/>
        </w:rPr>
      </w:pPr>
      <w:r w:rsidRPr="008F67D1">
        <w:rPr>
          <w:rFonts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36E0B5FF" w14:textId="77777777" w:rsidTr="00444D75">
        <w:tc>
          <w:tcPr>
            <w:tcW w:w="8820" w:type="dxa"/>
            <w:shd w:val="clear" w:color="auto" w:fill="auto"/>
          </w:tcPr>
          <w:p w14:paraId="57B504A3" w14:textId="77777777"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flash</w:t>
            </w:r>
          </w:p>
          <w:p w14:paraId="567FD414" w14:textId="77777777" w:rsidR="00444D75" w:rsidRPr="001A412F" w:rsidRDefault="00444D75" w:rsidP="002B66D8">
            <w:pPr>
              <w:pStyle w:val="aa"/>
              <w:ind w:right="20"/>
              <w:rPr>
                <w:rFonts w:eastAsia="굴림"/>
              </w:rPr>
            </w:pPr>
            <w:r w:rsidRPr="001A412F">
              <w:rPr>
                <w:rFonts w:eastAsia="굴림"/>
              </w:rPr>
              <w:t>IP address of remote host ? 10.1.13.4</w:t>
            </w:r>
          </w:p>
          <w:p w14:paraId="00F7EE91" w14:textId="77777777" w:rsidR="00444D75" w:rsidRPr="001A412F" w:rsidRDefault="00444D75" w:rsidP="002B66D8">
            <w:pPr>
              <w:pStyle w:val="aa"/>
              <w:ind w:right="20"/>
              <w:rPr>
                <w:rFonts w:eastAsia="굴림"/>
              </w:rPr>
            </w:pPr>
            <w:r w:rsidRPr="001A412F">
              <w:rPr>
                <w:rFonts w:eastAsia="굴림"/>
              </w:rPr>
              <w:t>User ID ? evolution</w:t>
            </w:r>
          </w:p>
          <w:p w14:paraId="4287E859" w14:textId="77777777" w:rsidR="00444D75" w:rsidRPr="001A412F" w:rsidRDefault="00444D75" w:rsidP="002B66D8">
            <w:pPr>
              <w:pStyle w:val="aa"/>
              <w:ind w:right="20"/>
              <w:rPr>
                <w:rFonts w:eastAsia="굴림"/>
              </w:rPr>
            </w:pPr>
            <w:r w:rsidRPr="001A412F">
              <w:rPr>
                <w:rFonts w:eastAsia="굴림"/>
              </w:rPr>
              <w:t xml:space="preserve">Password ? </w:t>
            </w:r>
          </w:p>
          <w:p w14:paraId="72E97699" w14:textId="77777777" w:rsidR="00444D75" w:rsidRPr="001A412F" w:rsidRDefault="00444D75" w:rsidP="002B66D8">
            <w:pPr>
              <w:pStyle w:val="aa"/>
              <w:ind w:right="20"/>
              <w:rPr>
                <w:rFonts w:eastAsia="굴림"/>
              </w:rPr>
            </w:pPr>
            <w:r w:rsidRPr="001A412F">
              <w:rPr>
                <w:rFonts w:eastAsia="굴림"/>
              </w:rPr>
              <w:t>Source file name ? 0621</w:t>
            </w:r>
          </w:p>
          <w:p w14:paraId="0177AFD7" w14:textId="77777777" w:rsidR="00444D75" w:rsidRPr="001A412F" w:rsidRDefault="00444D75" w:rsidP="002B66D8">
            <w:pPr>
              <w:pStyle w:val="aa"/>
              <w:ind w:right="20"/>
              <w:rPr>
                <w:rFonts w:eastAsia="굴림"/>
              </w:rPr>
            </w:pPr>
            <w:r w:rsidRPr="001A412F">
              <w:rPr>
                <w:rFonts w:eastAsia="굴림"/>
              </w:rPr>
              <w:t>Destination file name ? 0621</w:t>
            </w:r>
          </w:p>
          <w:p w14:paraId="67A18014" w14:textId="77777777" w:rsidR="00444D75" w:rsidRPr="001A412F" w:rsidRDefault="00444D75" w:rsidP="002B66D8">
            <w:pPr>
              <w:pStyle w:val="aa"/>
              <w:ind w:right="20"/>
              <w:rPr>
                <w:rFonts w:eastAsia="굴림"/>
              </w:rPr>
            </w:pPr>
            <w:r w:rsidRPr="001A412F">
              <w:rPr>
                <w:rFonts w:eastAsia="굴림"/>
              </w:rPr>
              <w:t>Warning: There is a file already existing with this name</w:t>
            </w:r>
          </w:p>
          <w:p w14:paraId="39BB6937" w14:textId="77777777" w:rsidR="00444D75" w:rsidRPr="001A412F" w:rsidRDefault="00444D75" w:rsidP="002B66D8">
            <w:pPr>
              <w:pStyle w:val="aa"/>
              <w:ind w:right="20"/>
              <w:rPr>
                <w:rFonts w:eastAsia="굴림"/>
              </w:rPr>
            </w:pPr>
            <w:r w:rsidRPr="001A412F">
              <w:rPr>
                <w:rFonts w:eastAsia="굴림"/>
              </w:rPr>
              <w:t>Do you want to over-write [yes/no]? y</w:t>
            </w:r>
          </w:p>
          <w:p w14:paraId="65C04223" w14:textId="77777777" w:rsidR="00444D75" w:rsidRPr="001A412F" w:rsidRDefault="00444D75" w:rsidP="002B66D8">
            <w:pPr>
              <w:pStyle w:val="aa"/>
              <w:ind w:right="20"/>
              <w:rPr>
                <w:rFonts w:eastAsia="굴림"/>
              </w:rPr>
            </w:pPr>
            <w:r w:rsidRPr="001A412F">
              <w:rPr>
                <w:rFonts w:eastAsia="굴림"/>
              </w:rPr>
              <w:t>Over-writing 0621 file to flash memory</w:t>
            </w:r>
          </w:p>
          <w:p w14:paraId="1BB62CC8" w14:textId="77777777" w:rsidR="00444D75" w:rsidRPr="001A412F" w:rsidRDefault="00444D75" w:rsidP="002B66D8">
            <w:pPr>
              <w:pStyle w:val="aa"/>
              <w:ind w:right="20"/>
              <w:rPr>
                <w:rFonts w:eastAsia="굴림"/>
              </w:rPr>
            </w:pPr>
          </w:p>
        </w:tc>
      </w:tr>
    </w:tbl>
    <w:p w14:paraId="65B2BA19" w14:textId="77777777" w:rsidR="00444D75" w:rsidRPr="008F67D1" w:rsidRDefault="00444D75" w:rsidP="002B66D8">
      <w:pPr>
        <w:ind w:right="20"/>
        <w:rPr>
          <w:rFonts w:eastAsia="굴림"/>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1140440E" w14:textId="77777777" w:rsidTr="00444D75">
        <w:tc>
          <w:tcPr>
            <w:tcW w:w="8820" w:type="dxa"/>
            <w:shd w:val="clear" w:color="auto" w:fill="auto"/>
          </w:tcPr>
          <w:p w14:paraId="149A2F58" w14:textId="77777777"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bootloader</w:t>
            </w:r>
            <w:r w:rsidRPr="001A412F">
              <w:rPr>
                <w:rFonts w:eastAsia="굴림"/>
              </w:rPr>
              <w:t xml:space="preserve"> </w:t>
            </w:r>
          </w:p>
          <w:p w14:paraId="7A1709C6" w14:textId="77777777" w:rsidR="00444D75" w:rsidRPr="001A412F" w:rsidRDefault="00444D75" w:rsidP="002B66D8">
            <w:pPr>
              <w:pStyle w:val="aa"/>
              <w:ind w:right="20"/>
              <w:rPr>
                <w:rFonts w:eastAsia="굴림"/>
              </w:rPr>
            </w:pPr>
            <w:r w:rsidRPr="001A412F">
              <w:rPr>
                <w:rFonts w:eastAsia="굴림"/>
              </w:rPr>
              <w:t>IP address of remote host ? 192.168.0.1</w:t>
            </w:r>
          </w:p>
          <w:p w14:paraId="60DEE3B8" w14:textId="77777777" w:rsidR="00444D75" w:rsidRPr="001A412F" w:rsidRDefault="00444D75" w:rsidP="002B66D8">
            <w:pPr>
              <w:pStyle w:val="aa"/>
              <w:ind w:right="20"/>
              <w:rPr>
                <w:rFonts w:eastAsia="굴림"/>
              </w:rPr>
            </w:pPr>
            <w:r w:rsidRPr="001A412F">
              <w:rPr>
                <w:rFonts w:eastAsia="굴림"/>
              </w:rPr>
              <w:t>User ID ? lns</w:t>
            </w:r>
          </w:p>
          <w:p w14:paraId="61D2EE2C" w14:textId="77777777" w:rsidR="00444D75" w:rsidRPr="001A412F" w:rsidRDefault="00444D75" w:rsidP="002B66D8">
            <w:pPr>
              <w:pStyle w:val="aa"/>
              <w:ind w:right="20"/>
              <w:rPr>
                <w:rFonts w:eastAsia="굴림"/>
              </w:rPr>
            </w:pPr>
            <w:r w:rsidRPr="001A412F">
              <w:rPr>
                <w:rFonts w:eastAsia="굴림"/>
              </w:rPr>
              <w:t xml:space="preserve">Password ? </w:t>
            </w:r>
          </w:p>
          <w:p w14:paraId="7407F023" w14:textId="77777777" w:rsidR="00444D75" w:rsidRPr="001A412F" w:rsidRDefault="00444D75" w:rsidP="002B66D8">
            <w:pPr>
              <w:pStyle w:val="aa"/>
              <w:ind w:right="20"/>
              <w:rPr>
                <w:rFonts w:eastAsia="굴림"/>
              </w:rPr>
            </w:pPr>
            <w:r w:rsidRPr="001A412F">
              <w:rPr>
                <w:rFonts w:eastAsia="굴림"/>
              </w:rPr>
              <w:t xml:space="preserve">Source file name ? E7xg.bsp </w:t>
            </w:r>
          </w:p>
          <w:p w14:paraId="6F946CF7" w14:textId="77777777" w:rsidR="00444D75" w:rsidRPr="001A412F" w:rsidRDefault="00444D75" w:rsidP="002B66D8">
            <w:pPr>
              <w:pStyle w:val="aa"/>
              <w:ind w:right="20"/>
              <w:rPr>
                <w:rFonts w:eastAsia="굴림"/>
              </w:rPr>
            </w:pPr>
            <w:r w:rsidRPr="001A412F">
              <w:rPr>
                <w:rFonts w:eastAsia="굴림"/>
              </w:rPr>
              <w:t>Bootloader key (0xaabb) ? 0x860011</w:t>
            </w:r>
          </w:p>
          <w:p w14:paraId="2C25427B" w14:textId="77777777" w:rsidR="00444D75" w:rsidRPr="001A412F" w:rsidRDefault="00444D75" w:rsidP="002B66D8">
            <w:pPr>
              <w:pStyle w:val="aa"/>
              <w:ind w:right="20"/>
              <w:rPr>
                <w:rFonts w:eastAsia="굴림"/>
              </w:rPr>
            </w:pPr>
            <w:r w:rsidRPr="001A412F">
              <w:rPr>
                <w:rFonts w:eastAsia="굴림"/>
              </w:rPr>
              <w:t>FTP:: 10.1.13.4//E7xg.bsp --&gt; bootloader</w:t>
            </w:r>
          </w:p>
          <w:p w14:paraId="2C74412D" w14:textId="77777777" w:rsidR="00444D75" w:rsidRPr="001A412F" w:rsidRDefault="00444D75" w:rsidP="002B66D8">
            <w:pPr>
              <w:pStyle w:val="aa"/>
              <w:ind w:right="20"/>
              <w:rPr>
                <w:rFonts w:eastAsia="굴림"/>
              </w:rPr>
            </w:pPr>
            <w:r w:rsidRPr="001A412F">
              <w:rPr>
                <w:rFonts w:eastAsia="굴림"/>
              </w:rPr>
              <w:t>Continue [yes/no]? yes</w:t>
            </w:r>
          </w:p>
          <w:p w14:paraId="02F522AF" w14:textId="77777777" w:rsidR="00444D75" w:rsidRPr="001A412F" w:rsidRDefault="00444D75" w:rsidP="002B66D8">
            <w:pPr>
              <w:pStyle w:val="aa"/>
              <w:ind w:right="20"/>
              <w:rPr>
                <w:rFonts w:eastAsia="굴림"/>
              </w:rPr>
            </w:pPr>
            <w:r w:rsidRPr="001A412F">
              <w:rPr>
                <w:rFonts w:eastAsia="굴림"/>
              </w:rPr>
              <w:t>(</w:t>
            </w:r>
            <w:r w:rsidR="00C475A8">
              <w:rPr>
                <w:rStyle w:val="hps"/>
                <w:color w:val="222222"/>
              </w:rPr>
              <w:t>Omission</w:t>
            </w:r>
            <w:r w:rsidRPr="001A412F">
              <w:rPr>
                <w:rFonts w:eastAsia="굴림"/>
              </w:rPr>
              <w:t>)</w:t>
            </w:r>
          </w:p>
        </w:tc>
      </w:tr>
    </w:tbl>
    <w:p w14:paraId="697F9491" w14:textId="77777777" w:rsidR="00444D75" w:rsidRPr="008F67D1" w:rsidRDefault="00444D75" w:rsidP="002B66D8">
      <w:pPr>
        <w:pStyle w:val="a3"/>
        <w:ind w:left="0" w:right="20"/>
        <w:rPr>
          <w:rFonts w:cs="Arial"/>
        </w:rPr>
      </w:pPr>
      <w:r w:rsidRPr="008F67D1">
        <w:rPr>
          <w:rFonts w:cs="Arial"/>
        </w:rPr>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5F3464C2" w14:textId="77777777" w:rsidTr="00444D75">
        <w:tc>
          <w:tcPr>
            <w:tcW w:w="8820" w:type="dxa"/>
            <w:shd w:val="clear" w:color="auto" w:fill="auto"/>
          </w:tcPr>
          <w:p w14:paraId="5E737A75" w14:textId="77777777" w:rsidR="00444D75" w:rsidRPr="001A412F" w:rsidRDefault="00444D75" w:rsidP="002B66D8">
            <w:pPr>
              <w:pStyle w:val="aa"/>
              <w:ind w:right="20"/>
              <w:rPr>
                <w:rFonts w:eastAsia="굴림"/>
              </w:rPr>
            </w:pPr>
            <w:r w:rsidRPr="001A412F">
              <w:rPr>
                <w:rFonts w:eastAsia="굴림"/>
              </w:rPr>
              <w:lastRenderedPageBreak/>
              <w:t>shu#</w:t>
            </w:r>
            <w:r w:rsidRPr="001A412F">
              <w:rPr>
                <w:rFonts w:eastAsia="굴림"/>
                <w:b/>
              </w:rPr>
              <w:t>copy running-config usbflash: evol.cfg</w:t>
            </w:r>
          </w:p>
          <w:p w14:paraId="0F2DB70B" w14:textId="77777777" w:rsidR="00444D75" w:rsidRPr="001A412F" w:rsidRDefault="00444D75" w:rsidP="002B66D8">
            <w:pPr>
              <w:pStyle w:val="aa"/>
              <w:ind w:right="20"/>
              <w:rPr>
                <w:rFonts w:eastAsia="굴림"/>
              </w:rPr>
            </w:pPr>
            <w:r w:rsidRPr="001A412F">
              <w:rPr>
                <w:rFonts w:eastAsia="굴림"/>
              </w:rPr>
              <w:t xml:space="preserve">shu#show usbflash: </w:t>
            </w:r>
          </w:p>
          <w:p w14:paraId="67D3E0FC" w14:textId="77777777" w:rsidR="00444D75" w:rsidRPr="001A412F" w:rsidRDefault="00444D75" w:rsidP="002B66D8">
            <w:pPr>
              <w:pStyle w:val="aa"/>
              <w:ind w:right="20"/>
              <w:rPr>
                <w:rFonts w:eastAsia="굴림"/>
              </w:rPr>
            </w:pPr>
          </w:p>
          <w:p w14:paraId="466B0208" w14:textId="77777777" w:rsidR="00444D75" w:rsidRPr="001A412F" w:rsidRDefault="00444D75" w:rsidP="002B66D8">
            <w:pPr>
              <w:pStyle w:val="aa"/>
              <w:ind w:right="20"/>
              <w:rPr>
                <w:rFonts w:eastAsia="굴림"/>
              </w:rPr>
            </w:pPr>
            <w:r w:rsidRPr="001A412F">
              <w:rPr>
                <w:rFonts w:eastAsia="굴림"/>
              </w:rPr>
              <w:t>--------filename-------- -----------type/info------------ CN -length-</w:t>
            </w:r>
          </w:p>
          <w:p w14:paraId="1239C89F" w14:textId="77777777" w:rsidR="00444D75" w:rsidRPr="001A412F" w:rsidRDefault="00444D75" w:rsidP="002B66D8">
            <w:pPr>
              <w:pStyle w:val="aa"/>
              <w:ind w:right="20"/>
              <w:rPr>
                <w:rFonts w:eastAsia="굴림"/>
              </w:rPr>
            </w:pPr>
            <w:r w:rsidRPr="001A412F">
              <w:rPr>
                <w:rFonts w:eastAsia="굴림"/>
              </w:rPr>
              <w:t>2.avi                    binary data file                 -- 731899904</w:t>
            </w:r>
          </w:p>
          <w:p w14:paraId="4DD23BD3" w14:textId="77777777" w:rsidR="00444D75" w:rsidRPr="001A412F" w:rsidRDefault="00444D75" w:rsidP="002B66D8">
            <w:pPr>
              <w:pStyle w:val="aa"/>
              <w:ind w:right="20"/>
              <w:rPr>
                <w:rFonts w:eastAsia="굴림"/>
              </w:rPr>
            </w:pPr>
            <w:r w:rsidRPr="001A412F">
              <w:rPr>
                <w:rFonts w:eastAsia="굴림"/>
              </w:rPr>
              <w:t>evol.cfg                 text file                        --     7131</w:t>
            </w:r>
          </w:p>
          <w:p w14:paraId="154DF31C" w14:textId="77777777" w:rsidR="00444D75" w:rsidRPr="001A412F" w:rsidRDefault="00444D75" w:rsidP="002B66D8">
            <w:pPr>
              <w:pStyle w:val="aa"/>
              <w:ind w:right="20"/>
              <w:rPr>
                <w:rFonts w:eastAsia="굴림"/>
              </w:rPr>
            </w:pPr>
            <w:r w:rsidRPr="001A412F">
              <w:rPr>
                <w:rFonts w:eastAsia="굴림"/>
              </w:rPr>
              <w:t>……</w:t>
            </w:r>
          </w:p>
          <w:p w14:paraId="6A742A66" w14:textId="77777777" w:rsidR="00444D75" w:rsidRPr="001A412F" w:rsidRDefault="00444D75" w:rsidP="002B66D8">
            <w:pPr>
              <w:pStyle w:val="aa"/>
              <w:ind w:right="20"/>
              <w:rPr>
                <w:rFonts w:eastAsia="굴림"/>
              </w:rPr>
            </w:pPr>
            <w:r w:rsidRPr="001A412F">
              <w:rPr>
                <w:rFonts w:eastAsia="굴림"/>
              </w:rPr>
              <w:t>2189336 Kbytes available (1432588 Kbytes, 19 % used)</w:t>
            </w:r>
          </w:p>
          <w:p w14:paraId="058B71DC" w14:textId="77777777" w:rsidR="00444D75" w:rsidRPr="001A412F" w:rsidRDefault="00444D75" w:rsidP="002B66D8">
            <w:pPr>
              <w:pStyle w:val="aa"/>
              <w:ind w:right="20"/>
              <w:rPr>
                <w:rFonts w:eastAsia="굴림"/>
              </w:rPr>
            </w:pPr>
          </w:p>
          <w:p w14:paraId="519BC07D" w14:textId="77777777" w:rsidR="00444D75" w:rsidRPr="001A412F" w:rsidRDefault="00444D75" w:rsidP="002B66D8">
            <w:pPr>
              <w:pStyle w:val="aa"/>
              <w:ind w:right="20"/>
              <w:rPr>
                <w:rFonts w:eastAsia="굴림"/>
              </w:rPr>
            </w:pPr>
            <w:r w:rsidRPr="001A412F">
              <w:rPr>
                <w:rFonts w:eastAsia="굴림"/>
              </w:rPr>
              <w:t>shu#</w:t>
            </w:r>
          </w:p>
        </w:tc>
      </w:tr>
    </w:tbl>
    <w:p w14:paraId="780A4F26" w14:textId="77777777" w:rsidR="00444D75" w:rsidRPr="008F67D1" w:rsidRDefault="00444D75" w:rsidP="002B66D8">
      <w:pPr>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8"/>
        <w:gridCol w:w="1078"/>
        <w:gridCol w:w="5986"/>
      </w:tblGrid>
      <w:tr w:rsidR="00444D75" w:rsidRPr="001A412F" w14:paraId="2B99FAE4" w14:textId="77777777" w:rsidTr="004E0388">
        <w:tc>
          <w:tcPr>
            <w:tcW w:w="900" w:type="dxa"/>
            <w:shd w:val="clear" w:color="auto" w:fill="auto"/>
            <w:vAlign w:val="center"/>
          </w:tcPr>
          <w:p w14:paraId="3E8B5B7E" w14:textId="77777777" w:rsidR="00444D75" w:rsidRPr="001A412F" w:rsidRDefault="00444D75" w:rsidP="002B66D8">
            <w:pPr>
              <w:pStyle w:val="aa"/>
              <w:ind w:right="20"/>
              <w:jc w:val="both"/>
              <w:rPr>
                <w:rFonts w:eastAsia="굴림"/>
              </w:rPr>
            </w:pPr>
            <w:r>
              <w:rPr>
                <w:rFonts w:eastAsia="굴림"/>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14:paraId="0C68CD55" w14:textId="77777777" w:rsidR="00444D75" w:rsidRPr="008F67D1" w:rsidRDefault="00444D75" w:rsidP="002B66D8">
            <w:pPr>
              <w:spacing w:line="240" w:lineRule="auto"/>
              <w:ind w:right="20"/>
            </w:pPr>
            <w:r w:rsidRPr="008F67D1">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8F67D1" w:rsidRDefault="00444D75" w:rsidP="002B66D8">
      <w:pPr>
        <w:pStyle w:val="3"/>
        <w:ind w:left="0" w:right="20"/>
      </w:pPr>
      <w:bookmarkStart w:id="4500" w:name="_Toc363833949"/>
      <w:bookmarkStart w:id="4501" w:name="_Configuration_파일_관리"/>
      <w:bookmarkStart w:id="4502" w:name="_Toc254353582"/>
      <w:bookmarkStart w:id="4503" w:name="_Toc277778309"/>
      <w:bookmarkStart w:id="4504" w:name="_Toc445131143"/>
      <w:r w:rsidRPr="008F67D1">
        <w:t>Down/Up</w:t>
      </w:r>
      <w:r w:rsidR="002B66D8">
        <w:t xml:space="preserve"> </w:t>
      </w:r>
      <w:r w:rsidRPr="008F67D1">
        <w:t>Load</w:t>
      </w:r>
      <w:bookmarkEnd w:id="4500"/>
      <w:bookmarkEnd w:id="4501"/>
      <w:r w:rsidRPr="008F67D1">
        <w:t>ing File with the TFTP</w:t>
      </w:r>
      <w:bookmarkEnd w:id="4502"/>
      <w:bookmarkEnd w:id="4503"/>
      <w:r w:rsidR="002B66D8">
        <w:t xml:space="preserve"> server</w:t>
      </w:r>
      <w:bookmarkEnd w:id="4504"/>
    </w:p>
    <w:p w14:paraId="64A8DB0F" w14:textId="77777777" w:rsidR="00444D75" w:rsidRPr="008F67D1" w:rsidRDefault="00444D75" w:rsidP="002B66D8">
      <w:pPr>
        <w:pStyle w:val="a3"/>
        <w:ind w:left="0" w:right="20"/>
        <w:rPr>
          <w:rFonts w:cs="Arial"/>
        </w:rPr>
      </w:pPr>
      <w:r w:rsidRPr="008F67D1">
        <w:rPr>
          <w:rFonts w:cs="Arial"/>
        </w:rPr>
        <w:t>To download and upload the file with the TFTP</w:t>
      </w:r>
      <w:r w:rsidR="002B66D8">
        <w:rPr>
          <w:rFonts w:cs="Arial"/>
        </w:rPr>
        <w:t xml:space="preserve"> server</w:t>
      </w:r>
      <w:r w:rsidRPr="008F67D1">
        <w:rPr>
          <w:rFonts w:cs="Arial"/>
        </w:rPr>
        <w:t>, use the following command.</w:t>
      </w:r>
    </w:p>
    <w:p w14:paraId="3CE8BD0B" w14:textId="77777777" w:rsidR="00444D75" w:rsidRPr="008F67D1" w:rsidRDefault="006A4BB0" w:rsidP="002B66D8">
      <w:pPr>
        <w:pStyle w:val="afffff9"/>
        <w:ind w:left="0" w:right="20"/>
        <w:rPr>
          <w:rFonts w:cs="Arial"/>
        </w:rPr>
      </w:pPr>
      <w:bookmarkStart w:id="4505" w:name="_Toc292810144"/>
      <w:bookmarkStart w:id="4506" w:name="_Toc294800301"/>
      <w:bookmarkStart w:id="4507" w:name="_Toc294800503"/>
      <w:bookmarkStart w:id="4508" w:name="_Toc294800827"/>
      <w:bookmarkStart w:id="4509" w:name="_Toc391575405"/>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263</w:t>
      </w:r>
      <w:r w:rsidR="005832B8">
        <w:rPr>
          <w:rFonts w:cs="Arial"/>
        </w:rPr>
        <w:fldChar w:fldCharType="end"/>
      </w:r>
      <w:r w:rsidR="00444D75" w:rsidRPr="008F67D1">
        <w:rPr>
          <w:rFonts w:cs="Arial"/>
        </w:rPr>
        <w:t xml:space="preserve"> </w:t>
      </w:r>
      <w:bookmarkEnd w:id="4505"/>
      <w:bookmarkEnd w:id="4506"/>
      <w:r w:rsidR="00444D75" w:rsidRPr="008F67D1">
        <w:rPr>
          <w:rFonts w:cs="Arial"/>
        </w:rPr>
        <w:t>Down/Up</w:t>
      </w:r>
      <w:r w:rsidR="002B66D8">
        <w:rPr>
          <w:rFonts w:cs="Arial"/>
        </w:rPr>
        <w:t xml:space="preserve"> </w:t>
      </w:r>
      <w:r w:rsidR="00444D75" w:rsidRPr="008F67D1">
        <w:rPr>
          <w:rFonts w:cs="Arial"/>
        </w:rPr>
        <w:t>Loading File with TFTP</w:t>
      </w:r>
      <w:bookmarkEnd w:id="4507"/>
      <w:bookmarkEnd w:id="4508"/>
      <w:bookmarkEnd w:id="4509"/>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1A412F" w14:paraId="40448253" w14:textId="77777777" w:rsidTr="00444D75">
        <w:trPr>
          <w:trHeight w:val="282"/>
        </w:trPr>
        <w:tc>
          <w:tcPr>
            <w:tcW w:w="3775" w:type="dxa"/>
            <w:shd w:val="clear" w:color="auto" w:fill="E6E6E6"/>
            <w:vAlign w:val="center"/>
          </w:tcPr>
          <w:p w14:paraId="47A92CBB"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3109" w:type="dxa"/>
            <w:shd w:val="clear" w:color="auto" w:fill="E6E6E6"/>
            <w:vAlign w:val="center"/>
          </w:tcPr>
          <w:p w14:paraId="4025E4B0"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1447" w:type="dxa"/>
            <w:shd w:val="clear" w:color="auto" w:fill="E6E6E6"/>
            <w:vAlign w:val="center"/>
          </w:tcPr>
          <w:p w14:paraId="08C31D37"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5E99B0F6" w14:textId="77777777" w:rsidTr="00444D75">
        <w:trPr>
          <w:trHeight w:val="317"/>
        </w:trPr>
        <w:tc>
          <w:tcPr>
            <w:tcW w:w="3775" w:type="dxa"/>
            <w:shd w:val="clear" w:color="auto" w:fill="auto"/>
            <w:vAlign w:val="center"/>
          </w:tcPr>
          <w:p w14:paraId="1F487E99" w14:textId="77777777" w:rsidR="00444D75" w:rsidRPr="001A412F" w:rsidRDefault="00444D75" w:rsidP="002B66D8">
            <w:pPr>
              <w:pStyle w:val="aa"/>
              <w:ind w:right="20"/>
              <w:rPr>
                <w:rFonts w:eastAsia="굴림"/>
                <w:bCs/>
              </w:rPr>
            </w:pPr>
            <w:r w:rsidRPr="001A412F">
              <w:rPr>
                <w:rFonts w:eastAsia="굴림"/>
                <w:bCs/>
              </w:rPr>
              <w:t>copy tftp: (usbflash:|disk1:| flash:) (&lt;0-9&gt;|)</w:t>
            </w:r>
          </w:p>
        </w:tc>
        <w:tc>
          <w:tcPr>
            <w:tcW w:w="3109" w:type="dxa"/>
            <w:shd w:val="clear" w:color="auto" w:fill="auto"/>
            <w:vAlign w:val="center"/>
          </w:tcPr>
          <w:p w14:paraId="3B2D8242" w14:textId="77777777" w:rsidR="00444D75" w:rsidRPr="001A412F" w:rsidRDefault="00444D75" w:rsidP="002B66D8">
            <w:pPr>
              <w:pStyle w:val="aa"/>
              <w:ind w:right="20"/>
              <w:jc w:val="both"/>
              <w:rPr>
                <w:rFonts w:eastAsia="굴림"/>
              </w:rPr>
            </w:pPr>
            <w:r w:rsidRPr="001A412F">
              <w:rPr>
                <w:rFonts w:eastAsia="굴림"/>
              </w:rPr>
              <w:t>Saves OS image file from TFTP to Flash, USB, and CF.</w:t>
            </w:r>
          </w:p>
        </w:tc>
        <w:tc>
          <w:tcPr>
            <w:tcW w:w="1447" w:type="dxa"/>
            <w:shd w:val="clear" w:color="auto" w:fill="auto"/>
            <w:vAlign w:val="center"/>
          </w:tcPr>
          <w:p w14:paraId="5BEAED2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C35C0DA" w14:textId="77777777" w:rsidTr="00444D75">
        <w:trPr>
          <w:trHeight w:val="316"/>
        </w:trPr>
        <w:tc>
          <w:tcPr>
            <w:tcW w:w="3775" w:type="dxa"/>
            <w:shd w:val="clear" w:color="auto" w:fill="auto"/>
            <w:vAlign w:val="center"/>
          </w:tcPr>
          <w:p w14:paraId="4926B07F" w14:textId="77777777" w:rsidR="00444D75" w:rsidRPr="001A412F" w:rsidRDefault="00444D75" w:rsidP="002B66D8">
            <w:pPr>
              <w:pStyle w:val="aa"/>
              <w:ind w:right="20"/>
              <w:rPr>
                <w:rFonts w:eastAsia="굴림"/>
                <w:bCs/>
              </w:rPr>
            </w:pPr>
            <w:r w:rsidRPr="001A412F">
              <w:rPr>
                <w:rFonts w:eastAsia="굴림"/>
                <w:bCs/>
              </w:rPr>
              <w:t>copy (usbflash:|disk1:| flash:) (&lt;0-9&gt;|) tftp:</w:t>
            </w:r>
          </w:p>
        </w:tc>
        <w:tc>
          <w:tcPr>
            <w:tcW w:w="3109" w:type="dxa"/>
            <w:shd w:val="clear" w:color="auto" w:fill="auto"/>
            <w:vAlign w:val="center"/>
          </w:tcPr>
          <w:p w14:paraId="6C4DDDE3" w14:textId="77777777" w:rsidR="00444D75" w:rsidRPr="001A412F" w:rsidRDefault="00444D75" w:rsidP="002B66D8">
            <w:pPr>
              <w:pStyle w:val="aa"/>
              <w:ind w:right="20"/>
              <w:jc w:val="both"/>
              <w:rPr>
                <w:rFonts w:eastAsia="굴림"/>
              </w:rPr>
            </w:pPr>
            <w:r w:rsidRPr="001A412F">
              <w:rPr>
                <w:rFonts w:eastAsia="굴림"/>
              </w:rPr>
              <w:t>Saves OS image from Flash, USB, and CF to TFTP.</w:t>
            </w:r>
          </w:p>
        </w:tc>
        <w:tc>
          <w:tcPr>
            <w:tcW w:w="1447" w:type="dxa"/>
            <w:shd w:val="clear" w:color="auto" w:fill="auto"/>
            <w:vAlign w:val="center"/>
          </w:tcPr>
          <w:p w14:paraId="024640EF"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7FDED604" w14:textId="77777777" w:rsidTr="00444D75">
        <w:trPr>
          <w:trHeight w:val="294"/>
        </w:trPr>
        <w:tc>
          <w:tcPr>
            <w:tcW w:w="3775" w:type="dxa"/>
            <w:shd w:val="clear" w:color="auto" w:fill="auto"/>
            <w:vAlign w:val="center"/>
          </w:tcPr>
          <w:p w14:paraId="15345599" w14:textId="77777777" w:rsidR="00444D75" w:rsidRPr="001A412F" w:rsidRDefault="00444D75" w:rsidP="002B66D8">
            <w:pPr>
              <w:pStyle w:val="aa"/>
              <w:ind w:right="20"/>
              <w:rPr>
                <w:rFonts w:eastAsia="굴림"/>
                <w:bCs/>
              </w:rPr>
            </w:pPr>
            <w:r w:rsidRPr="001A412F">
              <w:rPr>
                <w:rFonts w:eastAsia="굴림"/>
                <w:bCs/>
              </w:rPr>
              <w:t>copy tftp: config-file</w:t>
            </w:r>
          </w:p>
        </w:tc>
        <w:tc>
          <w:tcPr>
            <w:tcW w:w="3109" w:type="dxa"/>
            <w:shd w:val="clear" w:color="auto" w:fill="auto"/>
            <w:vAlign w:val="center"/>
          </w:tcPr>
          <w:p w14:paraId="13C4965E" w14:textId="77777777" w:rsidR="00444D75" w:rsidRPr="001A412F" w:rsidRDefault="00444D75" w:rsidP="002B66D8">
            <w:pPr>
              <w:pStyle w:val="aa"/>
              <w:ind w:right="20"/>
              <w:jc w:val="both"/>
              <w:rPr>
                <w:rFonts w:eastAsia="굴림"/>
              </w:rPr>
            </w:pPr>
            <w:r w:rsidRPr="001A412F">
              <w:rPr>
                <w:rFonts w:eastAsia="굴림"/>
              </w:rPr>
              <w:t>Saves Configuration file from TFTP to Flash.</w:t>
            </w:r>
          </w:p>
        </w:tc>
        <w:tc>
          <w:tcPr>
            <w:tcW w:w="1447" w:type="dxa"/>
            <w:shd w:val="clear" w:color="auto" w:fill="auto"/>
            <w:vAlign w:val="center"/>
          </w:tcPr>
          <w:p w14:paraId="77C94812"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2B8BF77" w14:textId="77777777" w:rsidTr="00444D75">
        <w:trPr>
          <w:trHeight w:val="282"/>
        </w:trPr>
        <w:tc>
          <w:tcPr>
            <w:tcW w:w="3775" w:type="dxa"/>
            <w:shd w:val="clear" w:color="auto" w:fill="auto"/>
            <w:vAlign w:val="center"/>
          </w:tcPr>
          <w:p w14:paraId="22C564D8" w14:textId="77777777" w:rsidR="00444D75" w:rsidRPr="001A412F" w:rsidRDefault="00444D75" w:rsidP="002B66D8">
            <w:pPr>
              <w:pStyle w:val="aa"/>
              <w:ind w:right="20"/>
              <w:rPr>
                <w:rFonts w:eastAsia="굴림"/>
                <w:bCs/>
              </w:rPr>
            </w:pPr>
            <w:r w:rsidRPr="001A412F">
              <w:rPr>
                <w:rFonts w:eastAsia="굴림"/>
                <w:bCs/>
              </w:rPr>
              <w:t>copy tftp: running-config</w:t>
            </w:r>
          </w:p>
        </w:tc>
        <w:tc>
          <w:tcPr>
            <w:tcW w:w="3109" w:type="dxa"/>
            <w:shd w:val="clear" w:color="auto" w:fill="auto"/>
            <w:vAlign w:val="center"/>
          </w:tcPr>
          <w:p w14:paraId="09BA8305" w14:textId="77777777" w:rsidR="00444D75" w:rsidRPr="001A412F" w:rsidRDefault="00444D75" w:rsidP="002B66D8">
            <w:pPr>
              <w:pStyle w:val="aa"/>
              <w:ind w:right="20"/>
              <w:jc w:val="both"/>
              <w:rPr>
                <w:rFonts w:eastAsia="굴림"/>
              </w:rPr>
            </w:pPr>
            <w:r w:rsidRPr="001A412F">
              <w:rPr>
                <w:rFonts w:eastAsia="굴림"/>
              </w:rPr>
              <w:t xml:space="preserve">Applys Configuration file with the current running-config from TFTP </w:t>
            </w:r>
          </w:p>
        </w:tc>
        <w:tc>
          <w:tcPr>
            <w:tcW w:w="1447" w:type="dxa"/>
            <w:shd w:val="clear" w:color="auto" w:fill="auto"/>
            <w:vAlign w:val="center"/>
          </w:tcPr>
          <w:p w14:paraId="53411468"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6F7AF51E" w14:textId="77777777" w:rsidTr="00444D75">
        <w:trPr>
          <w:trHeight w:val="363"/>
        </w:trPr>
        <w:tc>
          <w:tcPr>
            <w:tcW w:w="3775" w:type="dxa"/>
            <w:shd w:val="clear" w:color="auto" w:fill="auto"/>
            <w:vAlign w:val="center"/>
          </w:tcPr>
          <w:p w14:paraId="0495D801" w14:textId="77777777" w:rsidR="00444D75" w:rsidRPr="001A412F" w:rsidRDefault="00444D75" w:rsidP="002B66D8">
            <w:pPr>
              <w:pStyle w:val="aa"/>
              <w:ind w:right="20"/>
              <w:rPr>
                <w:rFonts w:eastAsia="굴림"/>
                <w:i/>
                <w:iCs/>
              </w:rPr>
            </w:pPr>
            <w:r w:rsidRPr="001A412F">
              <w:rPr>
                <w:rFonts w:eastAsia="굴림"/>
                <w:bCs/>
              </w:rPr>
              <w:t>copy running-config tftp:</w:t>
            </w:r>
          </w:p>
        </w:tc>
        <w:tc>
          <w:tcPr>
            <w:tcW w:w="3109" w:type="dxa"/>
            <w:shd w:val="clear" w:color="auto" w:fill="auto"/>
            <w:vAlign w:val="center"/>
          </w:tcPr>
          <w:p w14:paraId="038C5272" w14:textId="77777777" w:rsidR="00444D75" w:rsidRPr="001A412F" w:rsidRDefault="00444D75" w:rsidP="002B66D8">
            <w:pPr>
              <w:pStyle w:val="aa"/>
              <w:ind w:right="20"/>
              <w:jc w:val="both"/>
              <w:rPr>
                <w:rFonts w:eastAsia="굴림"/>
              </w:rPr>
            </w:pPr>
            <w:r w:rsidRPr="001A412F">
              <w:rPr>
                <w:rFonts w:eastAsia="굴림"/>
              </w:rPr>
              <w:t xml:space="preserve">Saves running-config with file filename to relevant file system. </w:t>
            </w:r>
          </w:p>
        </w:tc>
        <w:tc>
          <w:tcPr>
            <w:tcW w:w="1447" w:type="dxa"/>
            <w:shd w:val="clear" w:color="auto" w:fill="auto"/>
            <w:vAlign w:val="center"/>
          </w:tcPr>
          <w:p w14:paraId="39438CB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EEA8934" w14:textId="77777777" w:rsidTr="00444D75">
        <w:trPr>
          <w:trHeight w:val="363"/>
        </w:trPr>
        <w:tc>
          <w:tcPr>
            <w:tcW w:w="3775" w:type="dxa"/>
            <w:shd w:val="clear" w:color="auto" w:fill="auto"/>
            <w:vAlign w:val="center"/>
          </w:tcPr>
          <w:p w14:paraId="5B1A7DA0" w14:textId="77777777" w:rsidR="00444D75" w:rsidRPr="001A412F" w:rsidRDefault="00444D75" w:rsidP="002B66D8">
            <w:pPr>
              <w:pStyle w:val="aa"/>
              <w:ind w:right="20"/>
              <w:rPr>
                <w:rFonts w:eastAsia="굴림"/>
                <w:bCs/>
              </w:rPr>
            </w:pPr>
            <w:r w:rsidRPr="001A412F">
              <w:rPr>
                <w:rFonts w:eastAsia="굴림"/>
                <w:bCs/>
              </w:rPr>
              <w:t>copy tftp: bootloader</w:t>
            </w:r>
          </w:p>
        </w:tc>
        <w:tc>
          <w:tcPr>
            <w:tcW w:w="3109" w:type="dxa"/>
            <w:shd w:val="clear" w:color="auto" w:fill="auto"/>
            <w:vAlign w:val="center"/>
          </w:tcPr>
          <w:p w14:paraId="22525B89" w14:textId="77777777" w:rsidR="00444D75" w:rsidRPr="001A412F" w:rsidRDefault="00444D75" w:rsidP="002B66D8">
            <w:pPr>
              <w:pStyle w:val="aa"/>
              <w:ind w:right="20"/>
              <w:jc w:val="both"/>
              <w:rPr>
                <w:rFonts w:eastAsia="굴림"/>
              </w:rPr>
            </w:pPr>
            <w:r w:rsidRPr="001A412F">
              <w:rPr>
                <w:rFonts w:eastAsia="굴림"/>
              </w:rPr>
              <w:t>Saves current running-config to TFTP server.</w:t>
            </w:r>
          </w:p>
        </w:tc>
        <w:tc>
          <w:tcPr>
            <w:tcW w:w="1447" w:type="dxa"/>
            <w:shd w:val="clear" w:color="auto" w:fill="auto"/>
            <w:vAlign w:val="center"/>
          </w:tcPr>
          <w:p w14:paraId="4C8E6CA3" w14:textId="77777777" w:rsidR="00444D75" w:rsidRPr="001A412F" w:rsidRDefault="00444D75" w:rsidP="002B66D8">
            <w:pPr>
              <w:pStyle w:val="aa"/>
              <w:ind w:right="20"/>
              <w:jc w:val="both"/>
              <w:rPr>
                <w:rFonts w:eastAsia="굴림"/>
              </w:rPr>
            </w:pPr>
            <w:r w:rsidRPr="001A412F">
              <w:rPr>
                <w:rFonts w:eastAsia="굴림"/>
              </w:rPr>
              <w:t>Privileged</w:t>
            </w:r>
          </w:p>
        </w:tc>
      </w:tr>
    </w:tbl>
    <w:p w14:paraId="569E3727" w14:textId="77777777" w:rsidR="00444D75" w:rsidRPr="008F67D1" w:rsidRDefault="00444D75" w:rsidP="002B66D8">
      <w:pPr>
        <w:pStyle w:val="a3"/>
        <w:ind w:left="0" w:right="20"/>
        <w:rPr>
          <w:rFonts w:cs="Arial"/>
        </w:rPr>
      </w:pPr>
      <w:r w:rsidRPr="008F67D1">
        <w:rPr>
          <w:rFonts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23076AC5" w14:textId="77777777" w:rsidTr="00444D75">
        <w:tc>
          <w:tcPr>
            <w:tcW w:w="8597" w:type="dxa"/>
            <w:shd w:val="clear" w:color="auto" w:fill="auto"/>
          </w:tcPr>
          <w:p w14:paraId="0EB6B3E7" w14:textId="77777777" w:rsidR="00444D75" w:rsidRPr="003E6CFF" w:rsidRDefault="00444D75" w:rsidP="002B66D8">
            <w:pPr>
              <w:pStyle w:val="aa"/>
              <w:ind w:right="20"/>
              <w:rPr>
                <w:rFonts w:eastAsia="굴림"/>
              </w:rPr>
            </w:pPr>
            <w:r w:rsidRPr="003E6CFF">
              <w:rPr>
                <w:rFonts w:eastAsia="굴림"/>
              </w:rPr>
              <w:t>shu#</w:t>
            </w:r>
            <w:r w:rsidRPr="003E6CFF">
              <w:rPr>
                <w:rFonts w:eastAsia="굴림"/>
                <w:b/>
              </w:rPr>
              <w:t>copy tftp: usbflash:</w:t>
            </w:r>
            <w:r w:rsidRPr="003E6CFF">
              <w:rPr>
                <w:rFonts w:eastAsia="굴림"/>
              </w:rPr>
              <w:t xml:space="preserve"> </w:t>
            </w:r>
          </w:p>
          <w:p w14:paraId="12206B81" w14:textId="77777777" w:rsidR="00444D75" w:rsidRPr="003E6CFF" w:rsidRDefault="00444D75" w:rsidP="002B66D8">
            <w:pPr>
              <w:pStyle w:val="aa"/>
              <w:ind w:right="20"/>
              <w:rPr>
                <w:rFonts w:eastAsia="굴림"/>
              </w:rPr>
            </w:pPr>
            <w:r w:rsidRPr="003E6CFF">
              <w:rPr>
                <w:rFonts w:eastAsia="굴림"/>
              </w:rPr>
              <w:t>IP address of remote host ? 10.1.13.4</w:t>
            </w:r>
          </w:p>
          <w:p w14:paraId="00C8EB64" w14:textId="77777777" w:rsidR="00444D75" w:rsidRPr="003E6CFF" w:rsidRDefault="00444D75" w:rsidP="002B66D8">
            <w:pPr>
              <w:pStyle w:val="aa"/>
              <w:ind w:right="20"/>
              <w:rPr>
                <w:rFonts w:eastAsia="굴림"/>
              </w:rPr>
            </w:pPr>
            <w:r w:rsidRPr="003E6CFF">
              <w:rPr>
                <w:rFonts w:eastAsia="굴림"/>
              </w:rPr>
              <w:t>Source file name ? evol.r137</w:t>
            </w:r>
          </w:p>
          <w:p w14:paraId="36FAFF4B" w14:textId="77777777" w:rsidR="00444D75" w:rsidRPr="003E6CFF" w:rsidRDefault="00444D75" w:rsidP="002B66D8">
            <w:pPr>
              <w:pStyle w:val="aa"/>
              <w:ind w:right="20"/>
              <w:rPr>
                <w:rFonts w:eastAsia="굴림"/>
              </w:rPr>
            </w:pPr>
            <w:r w:rsidRPr="003E6CFF">
              <w:rPr>
                <w:rFonts w:eastAsia="굴림"/>
              </w:rPr>
              <w:t>Destination file name ? evol.r137</w:t>
            </w:r>
          </w:p>
          <w:p w14:paraId="5620C147" w14:textId="77777777" w:rsidR="00444D75" w:rsidRPr="003E6CFF" w:rsidRDefault="00444D75" w:rsidP="002B66D8">
            <w:pPr>
              <w:pStyle w:val="aa"/>
              <w:ind w:right="20"/>
              <w:rPr>
                <w:rFonts w:eastAsia="굴림"/>
              </w:rPr>
            </w:pPr>
          </w:p>
          <w:p w14:paraId="41A3AEB7" w14:textId="77777777" w:rsidR="00444D75" w:rsidRPr="003E6CFF" w:rsidRDefault="00444D75" w:rsidP="002B66D8">
            <w:pPr>
              <w:pStyle w:val="aa"/>
              <w:ind w:right="20"/>
              <w:rPr>
                <w:rFonts w:eastAsia="굴림"/>
              </w:rPr>
            </w:pPr>
            <w:r w:rsidRPr="003E6CFF">
              <w:rPr>
                <w:rFonts w:eastAsia="굴림"/>
              </w:rPr>
              <w:t>TFTP::10.1.13.4//evol.r137 --&gt; usbflash: 0 [evol.r137]</w:t>
            </w:r>
          </w:p>
          <w:p w14:paraId="3F7267DD" w14:textId="77777777" w:rsidR="00444D75" w:rsidRPr="003E6CFF" w:rsidRDefault="00444D75" w:rsidP="002B66D8">
            <w:pPr>
              <w:pStyle w:val="aa"/>
              <w:ind w:right="20"/>
              <w:rPr>
                <w:rFonts w:eastAsia="굴림"/>
              </w:rPr>
            </w:pPr>
            <w:r w:rsidRPr="003E6CFF">
              <w:rPr>
                <w:rFonts w:eastAsia="굴림"/>
              </w:rPr>
              <w:t>Proceed [yes/no]? y</w:t>
            </w:r>
          </w:p>
        </w:tc>
      </w:tr>
    </w:tbl>
    <w:p w14:paraId="6E97C71A" w14:textId="77777777" w:rsidR="00444D75" w:rsidRPr="001A412F" w:rsidRDefault="00444D75" w:rsidP="002B66D8">
      <w:pPr>
        <w:ind w:right="20"/>
        <w:rPr>
          <w:vanish/>
        </w:rPr>
      </w:pPr>
    </w:p>
    <w:p w14:paraId="4FBE31D9" w14:textId="77777777" w:rsidR="00444D75" w:rsidRDefault="00444D75" w:rsidP="002B66D8">
      <w:pPr>
        <w:ind w:right="20"/>
        <w:rPr>
          <w:rFonts w:eastAsia="굴림"/>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3E6CFF" w14:paraId="6A9A5322" w14:textId="77777777" w:rsidTr="00F376CE">
        <w:tc>
          <w:tcPr>
            <w:tcW w:w="8603" w:type="dxa"/>
          </w:tcPr>
          <w:p w14:paraId="4E8B1FFB" w14:textId="77777777" w:rsidR="002F0887" w:rsidRPr="003E6CFF" w:rsidRDefault="002F0887" w:rsidP="002B66D8">
            <w:pPr>
              <w:pStyle w:val="aa"/>
              <w:ind w:left="1710" w:right="20"/>
              <w:rPr>
                <w:rFonts w:eastAsia="굴림"/>
              </w:rPr>
            </w:pPr>
            <w:r w:rsidRPr="003E6CFF">
              <w:rPr>
                <w:rFonts w:eastAsia="굴림"/>
              </w:rPr>
              <w:t xml:space="preserve">Switch# </w:t>
            </w:r>
            <w:r w:rsidRPr="003E6CFF">
              <w:rPr>
                <w:rFonts w:eastAsia="굴림"/>
                <w:b/>
              </w:rPr>
              <w:t>copy tftp bootloader</w:t>
            </w:r>
            <w:r w:rsidRPr="003E6CFF">
              <w:rPr>
                <w:rFonts w:eastAsia="굴림"/>
              </w:rPr>
              <w:t xml:space="preserve"> </w:t>
            </w:r>
          </w:p>
          <w:p w14:paraId="4A56CB55" w14:textId="77777777" w:rsidR="002F0887" w:rsidRPr="003E6CFF" w:rsidRDefault="002F0887" w:rsidP="002B66D8">
            <w:pPr>
              <w:pStyle w:val="aa"/>
              <w:ind w:left="1710" w:right="20"/>
              <w:rPr>
                <w:rFonts w:eastAsia="굴림"/>
              </w:rPr>
            </w:pPr>
            <w:r w:rsidRPr="003E6CFF">
              <w:rPr>
                <w:rFonts w:eastAsia="굴림"/>
              </w:rPr>
              <w:t>IP address of remote host ? 10.1.13.4</w:t>
            </w:r>
          </w:p>
          <w:p w14:paraId="7EC34BF9" w14:textId="77777777" w:rsidR="002F0887" w:rsidRPr="003E6CFF" w:rsidRDefault="002F0887" w:rsidP="002B66D8">
            <w:pPr>
              <w:pStyle w:val="aa"/>
              <w:ind w:left="1710" w:right="20"/>
              <w:rPr>
                <w:rFonts w:eastAsia="굴림"/>
              </w:rPr>
            </w:pPr>
            <w:r w:rsidRPr="003E6CFF">
              <w:rPr>
                <w:rFonts w:eastAsia="굴림"/>
              </w:rPr>
              <w:t>Source file name ? E7x.bsp</w:t>
            </w:r>
          </w:p>
          <w:p w14:paraId="25469654" w14:textId="77777777" w:rsidR="002F0887" w:rsidRPr="003E6CFF" w:rsidRDefault="002F0887" w:rsidP="002B66D8">
            <w:pPr>
              <w:pStyle w:val="aa"/>
              <w:ind w:left="1710" w:right="20"/>
              <w:rPr>
                <w:rFonts w:eastAsia="굴림"/>
              </w:rPr>
            </w:pPr>
            <w:r w:rsidRPr="003E6CFF">
              <w:rPr>
                <w:rFonts w:eastAsia="굴림"/>
              </w:rPr>
              <w:t>Bootloader key (0xaabb) ? 0x860011</w:t>
            </w:r>
          </w:p>
          <w:p w14:paraId="2001EC8F" w14:textId="77777777" w:rsidR="002F0887" w:rsidRPr="003E6CFF" w:rsidRDefault="002F0887" w:rsidP="002B66D8">
            <w:pPr>
              <w:pStyle w:val="aa"/>
              <w:ind w:left="1710" w:right="20"/>
              <w:rPr>
                <w:rFonts w:eastAsia="굴림"/>
              </w:rPr>
            </w:pPr>
          </w:p>
          <w:p w14:paraId="04DCEDD7" w14:textId="77777777" w:rsidR="002F0887" w:rsidRPr="003E6CFF" w:rsidRDefault="002F0887" w:rsidP="002B66D8">
            <w:pPr>
              <w:pStyle w:val="aa"/>
              <w:ind w:left="1710" w:right="20"/>
              <w:rPr>
                <w:rFonts w:eastAsia="굴림"/>
              </w:rPr>
            </w:pPr>
            <w:r w:rsidRPr="003E6CFF">
              <w:rPr>
                <w:rFonts w:eastAsia="굴림"/>
              </w:rPr>
              <w:t>TFTP:: 10.1.13.4// E7x.bsp --&gt; bootloader</w:t>
            </w:r>
          </w:p>
          <w:p w14:paraId="2A9CF3F3" w14:textId="77777777" w:rsidR="002F0887" w:rsidRPr="003E6CFF" w:rsidRDefault="002F0887" w:rsidP="002B66D8">
            <w:pPr>
              <w:pStyle w:val="aa"/>
              <w:ind w:left="1710" w:right="20"/>
              <w:rPr>
                <w:rFonts w:eastAsia="굴림"/>
              </w:rPr>
            </w:pPr>
            <w:r w:rsidRPr="003E6CFF">
              <w:rPr>
                <w:rFonts w:eastAsia="굴림"/>
              </w:rPr>
              <w:t xml:space="preserve">Proceed [yes/no]? yes </w:t>
            </w:r>
          </w:p>
          <w:p w14:paraId="62477682" w14:textId="77777777" w:rsidR="002F0887" w:rsidRPr="003E6CFF" w:rsidRDefault="002F0887" w:rsidP="002B66D8">
            <w:pPr>
              <w:pStyle w:val="aa"/>
              <w:ind w:left="1710" w:right="20"/>
              <w:rPr>
                <w:rFonts w:eastAsia="굴림"/>
              </w:rPr>
            </w:pPr>
            <w:r w:rsidRPr="003E6CFF">
              <w:rPr>
                <w:rFonts w:eastAsia="굴림"/>
              </w:rPr>
              <w:t>(</w:t>
            </w:r>
            <w:r w:rsidR="00AC0051">
              <w:rPr>
                <w:rFonts w:eastAsia="굴림"/>
              </w:rPr>
              <w:t>omitted</w:t>
            </w:r>
            <w:r w:rsidRPr="003E6CFF">
              <w:rPr>
                <w:rFonts w:eastAsia="굴림"/>
              </w:rPr>
              <w:t xml:space="preserve"> )</w:t>
            </w:r>
          </w:p>
        </w:tc>
      </w:tr>
    </w:tbl>
    <w:p w14:paraId="3D742D7F" w14:textId="77777777" w:rsidR="002F0887" w:rsidRPr="008F67D1" w:rsidRDefault="002F0887" w:rsidP="002B66D8">
      <w:pPr>
        <w:ind w:right="20"/>
        <w:rPr>
          <w:rFonts w:eastAsia="굴림"/>
        </w:rPr>
      </w:pPr>
    </w:p>
    <w:p w14:paraId="2D023B6D" w14:textId="77777777" w:rsidR="00444D75" w:rsidRPr="008F67D1" w:rsidRDefault="00444D75" w:rsidP="002B66D8">
      <w:pPr>
        <w:ind w:right="20"/>
        <w:rPr>
          <w:rFonts w:eastAsia="굴림"/>
        </w:rPr>
      </w:pPr>
    </w:p>
    <w:p w14:paraId="49AE99B7" w14:textId="77777777" w:rsidR="00444D75" w:rsidRPr="008F67D1" w:rsidRDefault="00444D75" w:rsidP="0021019A">
      <w:pPr>
        <w:pStyle w:val="2"/>
        <w:ind w:right="20"/>
      </w:pPr>
      <w:bookmarkStart w:id="4510" w:name="_Toc363832929"/>
      <w:bookmarkStart w:id="4511" w:name="_Toc272248442"/>
      <w:bookmarkStart w:id="4512" w:name="_Toc292810282"/>
      <w:bookmarkStart w:id="4513" w:name="_Toc363832930"/>
      <w:bookmarkStart w:id="4514" w:name="_Toc363832931"/>
      <w:bookmarkStart w:id="4515" w:name="_Toc363833950"/>
      <w:bookmarkStart w:id="4516" w:name="_Toc445131144"/>
      <w:bookmarkEnd w:id="4510"/>
      <w:r w:rsidRPr="008F67D1">
        <w:lastRenderedPageBreak/>
        <w:t xml:space="preserve">Configuration </w:t>
      </w:r>
      <w:bookmarkEnd w:id="4490"/>
      <w:r w:rsidRPr="008F67D1">
        <w:t xml:space="preserve">File </w:t>
      </w:r>
      <w:bookmarkEnd w:id="4511"/>
      <w:bookmarkEnd w:id="4512"/>
      <w:r w:rsidRPr="008F67D1">
        <w:t>Management</w:t>
      </w:r>
      <w:bookmarkEnd w:id="4513"/>
      <w:bookmarkEnd w:id="4514"/>
      <w:bookmarkEnd w:id="4515"/>
      <w:bookmarkEnd w:id="4516"/>
    </w:p>
    <w:p w14:paraId="4A4BE882" w14:textId="77777777" w:rsidR="00444D75" w:rsidRPr="008F67D1" w:rsidRDefault="00444D75" w:rsidP="002B66D8">
      <w:pPr>
        <w:pStyle w:val="a3"/>
        <w:spacing w:line="240" w:lineRule="auto"/>
        <w:ind w:left="0" w:right="20"/>
        <w:rPr>
          <w:rFonts w:cs="Arial"/>
        </w:rPr>
      </w:pPr>
      <w:bookmarkStart w:id="4517" w:name="_Toc254353583"/>
      <w:r w:rsidRPr="008F67D1">
        <w:rPr>
          <w:rFonts w:cs="Arial"/>
        </w:rPr>
        <w:t>The system configuration file is a text file that has commands for configuration when the system is booting. It is convenient that you do not need to input commands manually for the system configuration, wh</w:t>
      </w:r>
      <w:r w:rsidR="002B66D8">
        <w:rPr>
          <w:rFonts w:cs="Arial"/>
        </w:rPr>
        <w:t>en</w:t>
      </w:r>
      <w:r w:rsidRPr="008F67D1">
        <w:rPr>
          <w:rFonts w:cs="Arial"/>
        </w:rPr>
        <w:t xml:space="preserve">ever the system </w:t>
      </w:r>
      <w:r w:rsidR="002B66D8">
        <w:rPr>
          <w:rFonts w:cs="Arial"/>
        </w:rPr>
        <w:t xml:space="preserve">is </w:t>
      </w:r>
      <w:r w:rsidRPr="008F67D1">
        <w:rPr>
          <w:rFonts w:cs="Arial"/>
        </w:rPr>
        <w:t xml:space="preserve">booting. </w:t>
      </w:r>
    </w:p>
    <w:p w14:paraId="5D2393B3" w14:textId="77777777" w:rsidR="00444D75" w:rsidRPr="008F67D1" w:rsidRDefault="00444D75" w:rsidP="002B66D8">
      <w:pPr>
        <w:pStyle w:val="a3"/>
        <w:spacing w:line="240" w:lineRule="auto"/>
        <w:ind w:left="0" w:right="20"/>
        <w:rPr>
          <w:rFonts w:cs="Arial"/>
        </w:rPr>
      </w:pPr>
      <w:r w:rsidRPr="008F67D1">
        <w:rPr>
          <w:rFonts w:cs="Arial"/>
        </w:rPr>
        <w:t>The System contains two types of configuration files: the running (current operating) configuration and the startup (last saved) configuration.</w:t>
      </w:r>
    </w:p>
    <w:p w14:paraId="38E61704" w14:textId="77777777" w:rsidR="00444D75" w:rsidRPr="008F67D1" w:rsidRDefault="00444D75" w:rsidP="002B66D8">
      <w:pPr>
        <w:pStyle w:val="a3"/>
        <w:spacing w:line="240" w:lineRule="auto"/>
        <w:ind w:left="0" w:right="20"/>
        <w:rPr>
          <w:rFonts w:cs="Arial"/>
        </w:rPr>
      </w:pPr>
      <w:r w:rsidRPr="008F67D1">
        <w:rPr>
          <w:rFonts w:cs="Arial"/>
        </w:rPr>
        <w:t>The feature of the files is as follows:</w:t>
      </w:r>
    </w:p>
    <w:p w14:paraId="6E0DB7E3" w14:textId="77777777" w:rsidR="00444D75" w:rsidRPr="008F67D1" w:rsidRDefault="00444D75" w:rsidP="002B66D8">
      <w:pPr>
        <w:pStyle w:val="3"/>
        <w:ind w:left="0" w:right="20"/>
      </w:pPr>
      <w:bookmarkStart w:id="4518" w:name="_Toc277778310"/>
      <w:bookmarkStart w:id="4519" w:name="_Toc292810145"/>
      <w:bookmarkStart w:id="4520" w:name="_Toc445131145"/>
      <w:r w:rsidRPr="008F67D1">
        <w:t>Running configuration</w:t>
      </w:r>
      <w:bookmarkEnd w:id="4518"/>
      <w:bookmarkEnd w:id="4519"/>
      <w:bookmarkEnd w:id="4520"/>
      <w:r w:rsidRPr="008F67D1">
        <w:t xml:space="preserve"> </w:t>
      </w:r>
    </w:p>
    <w:p w14:paraId="1F546B97" w14:textId="77777777" w:rsidR="00444D75" w:rsidRPr="008F67D1" w:rsidRDefault="00444D75" w:rsidP="002B66D8">
      <w:pPr>
        <w:pStyle w:val="a3"/>
        <w:spacing w:line="240" w:lineRule="auto"/>
        <w:ind w:left="0" w:right="20"/>
        <w:rPr>
          <w:rFonts w:cs="Arial"/>
        </w:rPr>
      </w:pPr>
      <w:r w:rsidRPr="008F67D1">
        <w:rPr>
          <w:rFonts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8F67D1" w:rsidRDefault="00444D75" w:rsidP="002B66D8">
      <w:pPr>
        <w:pStyle w:val="3"/>
        <w:ind w:left="0" w:right="20"/>
      </w:pPr>
      <w:bookmarkStart w:id="4521" w:name="_Toc363832932"/>
      <w:bookmarkStart w:id="4522" w:name="_Toc445131146"/>
      <w:r w:rsidRPr="008F67D1">
        <w:t>Startup configuration</w:t>
      </w:r>
      <w:bookmarkEnd w:id="4521"/>
      <w:bookmarkEnd w:id="4522"/>
      <w:r w:rsidRPr="008F67D1">
        <w:t xml:space="preserve"> </w:t>
      </w:r>
    </w:p>
    <w:p w14:paraId="774F0E4E" w14:textId="77777777" w:rsidR="00444D75" w:rsidRPr="008F67D1" w:rsidRDefault="00444D75" w:rsidP="002B66D8">
      <w:pPr>
        <w:pStyle w:val="a3"/>
        <w:spacing w:line="240" w:lineRule="auto"/>
        <w:ind w:left="0" w:right="20"/>
        <w:rPr>
          <w:rFonts w:cs="Arial"/>
        </w:rPr>
      </w:pPr>
      <w:r w:rsidRPr="008F67D1">
        <w:rPr>
          <w:rFonts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8F67D1" w:rsidRDefault="006A4BB0" w:rsidP="002B66D8">
      <w:pPr>
        <w:pStyle w:val="afffff9"/>
        <w:spacing w:line="240" w:lineRule="auto"/>
        <w:ind w:left="0" w:right="20"/>
        <w:rPr>
          <w:rFonts w:cs="Arial"/>
          <w:bdr w:val="single" w:sz="4" w:space="0" w:color="auto"/>
          <w:shd w:val="pct15" w:color="auto" w:fill="FFFFFF"/>
        </w:rPr>
      </w:pPr>
      <w:bookmarkStart w:id="4523" w:name="_Toc18981242"/>
      <w:bookmarkStart w:id="4524" w:name="_Toc254353584"/>
      <w:bookmarkStart w:id="4525" w:name="_Toc391575406"/>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264</w:t>
      </w:r>
      <w:r w:rsidR="005832B8">
        <w:rPr>
          <w:rFonts w:cs="Arial"/>
        </w:rPr>
        <w:fldChar w:fldCharType="end"/>
      </w:r>
      <w:r w:rsidR="00444D75" w:rsidRPr="008F67D1">
        <w:rPr>
          <w:rFonts w:cs="Arial"/>
        </w:rPr>
        <w:t xml:space="preserve"> Configuration Management </w:t>
      </w:r>
      <w:bookmarkEnd w:id="4517"/>
      <w:r w:rsidR="00444D75" w:rsidRPr="008F67D1">
        <w:rPr>
          <w:rFonts w:cs="Arial"/>
        </w:rPr>
        <w:t>Command</w:t>
      </w:r>
      <w:bookmarkEnd w:id="4523"/>
      <w:bookmarkEnd w:id="4524"/>
      <w:bookmarkEnd w:id="452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5"/>
        <w:gridCol w:w="4550"/>
        <w:gridCol w:w="1027"/>
      </w:tblGrid>
      <w:tr w:rsidR="00444D75" w:rsidRPr="001A412F" w14:paraId="21BC7467" w14:textId="77777777" w:rsidTr="00444D75">
        <w:trPr>
          <w:trHeight w:val="248"/>
        </w:trPr>
        <w:tc>
          <w:tcPr>
            <w:tcW w:w="0" w:type="auto"/>
            <w:shd w:val="clear" w:color="auto" w:fill="E6E6E6"/>
            <w:vAlign w:val="center"/>
          </w:tcPr>
          <w:p w14:paraId="19792FB1"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0" w:type="auto"/>
            <w:shd w:val="clear" w:color="auto" w:fill="E6E6E6"/>
            <w:vAlign w:val="center"/>
          </w:tcPr>
          <w:p w14:paraId="592766A0"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0" w:type="auto"/>
            <w:shd w:val="clear" w:color="auto" w:fill="E6E6E6"/>
            <w:vAlign w:val="center"/>
          </w:tcPr>
          <w:p w14:paraId="5798F359"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25652CF8" w14:textId="77777777" w:rsidTr="00444D75">
        <w:trPr>
          <w:trHeight w:val="248"/>
        </w:trPr>
        <w:tc>
          <w:tcPr>
            <w:tcW w:w="0" w:type="auto"/>
            <w:shd w:val="clear" w:color="auto" w:fill="auto"/>
            <w:vAlign w:val="center"/>
          </w:tcPr>
          <w:p w14:paraId="55CA4971" w14:textId="77777777" w:rsidR="00444D75" w:rsidRPr="001A412F" w:rsidRDefault="00444D75" w:rsidP="002B66D8">
            <w:pPr>
              <w:pStyle w:val="aa"/>
              <w:ind w:right="20"/>
              <w:rPr>
                <w:rFonts w:eastAsia="굴림"/>
                <w:bCs/>
              </w:rPr>
            </w:pPr>
            <w:r w:rsidRPr="001A412F">
              <w:rPr>
                <w:rFonts w:eastAsia="굴림"/>
                <w:bCs/>
              </w:rPr>
              <w:t>show startup-config</w:t>
            </w:r>
          </w:p>
        </w:tc>
        <w:tc>
          <w:tcPr>
            <w:tcW w:w="0" w:type="auto"/>
            <w:shd w:val="clear" w:color="auto" w:fill="auto"/>
            <w:vAlign w:val="center"/>
          </w:tcPr>
          <w:p w14:paraId="4C704C77" w14:textId="77777777" w:rsidR="00444D75" w:rsidRPr="001A412F" w:rsidRDefault="00444D75" w:rsidP="002B66D8">
            <w:pPr>
              <w:pStyle w:val="aa"/>
              <w:ind w:right="20"/>
              <w:jc w:val="both"/>
              <w:rPr>
                <w:rFonts w:eastAsia="굴림"/>
              </w:rPr>
            </w:pPr>
            <w:r w:rsidRPr="008F67D1">
              <w:t>Shows the configuration of Booting config File saved in the flash memory</w:t>
            </w:r>
          </w:p>
        </w:tc>
        <w:tc>
          <w:tcPr>
            <w:tcW w:w="0" w:type="auto"/>
            <w:shd w:val="clear" w:color="auto" w:fill="auto"/>
            <w:vAlign w:val="center"/>
          </w:tcPr>
          <w:p w14:paraId="0B3257F6"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66FDA093" w14:textId="77777777" w:rsidTr="00444D75">
        <w:trPr>
          <w:trHeight w:val="248"/>
        </w:trPr>
        <w:tc>
          <w:tcPr>
            <w:tcW w:w="0" w:type="auto"/>
            <w:shd w:val="clear" w:color="auto" w:fill="auto"/>
            <w:vAlign w:val="center"/>
          </w:tcPr>
          <w:p w14:paraId="357AED34" w14:textId="77777777" w:rsidR="00444D75" w:rsidRPr="001A412F" w:rsidRDefault="00444D75" w:rsidP="002B66D8">
            <w:pPr>
              <w:pStyle w:val="aa"/>
              <w:ind w:right="20"/>
              <w:rPr>
                <w:rFonts w:eastAsia="굴림"/>
                <w:bCs/>
              </w:rPr>
            </w:pPr>
            <w:r w:rsidRPr="001A412F">
              <w:rPr>
                <w:rFonts w:eastAsia="굴림"/>
                <w:bCs/>
              </w:rPr>
              <w:t>show running-config</w:t>
            </w:r>
          </w:p>
        </w:tc>
        <w:tc>
          <w:tcPr>
            <w:tcW w:w="0" w:type="auto"/>
            <w:shd w:val="clear" w:color="auto" w:fill="auto"/>
            <w:vAlign w:val="center"/>
          </w:tcPr>
          <w:p w14:paraId="47EAA5D4" w14:textId="77777777" w:rsidR="00444D75" w:rsidRPr="001A412F" w:rsidRDefault="00444D75" w:rsidP="002B66D8">
            <w:pPr>
              <w:pStyle w:val="aa"/>
              <w:ind w:right="20"/>
              <w:jc w:val="both"/>
              <w:rPr>
                <w:rFonts w:eastAsia="굴림"/>
              </w:rPr>
            </w:pPr>
            <w:r w:rsidRPr="008F67D1">
              <w:t>Shows the current configuration.</w:t>
            </w:r>
          </w:p>
        </w:tc>
        <w:tc>
          <w:tcPr>
            <w:tcW w:w="0" w:type="auto"/>
            <w:shd w:val="clear" w:color="auto" w:fill="auto"/>
            <w:vAlign w:val="center"/>
          </w:tcPr>
          <w:p w14:paraId="0FE889D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3330E3D" w14:textId="77777777" w:rsidTr="00444D75">
        <w:trPr>
          <w:trHeight w:val="496"/>
        </w:trPr>
        <w:tc>
          <w:tcPr>
            <w:tcW w:w="0" w:type="auto"/>
            <w:shd w:val="clear" w:color="auto" w:fill="auto"/>
            <w:vAlign w:val="center"/>
          </w:tcPr>
          <w:p w14:paraId="2B061792" w14:textId="77777777" w:rsidR="00444D75" w:rsidRPr="001A412F" w:rsidRDefault="00444D75" w:rsidP="002B66D8">
            <w:pPr>
              <w:pStyle w:val="aa"/>
              <w:ind w:right="20"/>
              <w:rPr>
                <w:rFonts w:eastAsia="굴림"/>
                <w:bCs/>
              </w:rPr>
            </w:pPr>
            <w:r w:rsidRPr="001A412F">
              <w:rPr>
                <w:rFonts w:eastAsia="굴림"/>
                <w:bCs/>
              </w:rPr>
              <w:t>copy running-config startup-config</w:t>
            </w:r>
          </w:p>
        </w:tc>
        <w:tc>
          <w:tcPr>
            <w:tcW w:w="0" w:type="auto"/>
            <w:shd w:val="clear" w:color="auto" w:fill="auto"/>
            <w:vAlign w:val="center"/>
          </w:tcPr>
          <w:p w14:paraId="23C312A9" w14:textId="77777777" w:rsidR="00444D75" w:rsidRPr="001A412F" w:rsidRDefault="00444D75" w:rsidP="002B66D8">
            <w:pPr>
              <w:pStyle w:val="aa"/>
              <w:ind w:right="20"/>
              <w:jc w:val="both"/>
              <w:rPr>
                <w:rFonts w:eastAsia="굴림"/>
              </w:rPr>
            </w:pPr>
            <w:r w:rsidRPr="008F67D1">
              <w:t>Saves running-config as startup-config in the flash memory.</w:t>
            </w:r>
          </w:p>
        </w:tc>
        <w:tc>
          <w:tcPr>
            <w:tcW w:w="0" w:type="auto"/>
            <w:shd w:val="clear" w:color="auto" w:fill="auto"/>
            <w:vAlign w:val="center"/>
          </w:tcPr>
          <w:p w14:paraId="0DAF8FF9"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90FB4A7" w14:textId="77777777" w:rsidTr="00444D75">
        <w:trPr>
          <w:trHeight w:val="318"/>
        </w:trPr>
        <w:tc>
          <w:tcPr>
            <w:tcW w:w="0" w:type="auto"/>
            <w:shd w:val="clear" w:color="auto" w:fill="auto"/>
            <w:vAlign w:val="center"/>
          </w:tcPr>
          <w:p w14:paraId="78B5F846" w14:textId="77777777" w:rsidR="00444D75" w:rsidRPr="001A412F" w:rsidRDefault="00444D75" w:rsidP="002B66D8">
            <w:pPr>
              <w:pStyle w:val="aa"/>
              <w:ind w:right="20"/>
              <w:rPr>
                <w:rFonts w:eastAsia="굴림"/>
                <w:i/>
                <w:iCs/>
              </w:rPr>
            </w:pPr>
            <w:r w:rsidRPr="001A412F">
              <w:rPr>
                <w:rFonts w:eastAsia="굴림"/>
                <w:bCs/>
              </w:rPr>
              <w:t>erase startup-config</w:t>
            </w:r>
          </w:p>
        </w:tc>
        <w:tc>
          <w:tcPr>
            <w:tcW w:w="0" w:type="auto"/>
            <w:shd w:val="clear" w:color="auto" w:fill="auto"/>
            <w:vAlign w:val="center"/>
          </w:tcPr>
          <w:p w14:paraId="78028585" w14:textId="77777777" w:rsidR="00444D75" w:rsidRPr="001A412F" w:rsidRDefault="00444D75" w:rsidP="002B66D8">
            <w:pPr>
              <w:pStyle w:val="aa"/>
              <w:ind w:right="20"/>
              <w:jc w:val="both"/>
              <w:rPr>
                <w:rFonts w:eastAsia="굴림"/>
              </w:rPr>
            </w:pPr>
            <w:r w:rsidRPr="008F67D1">
              <w:t>Deletes startup configuration file saved in the flash memory.</w:t>
            </w:r>
          </w:p>
        </w:tc>
        <w:tc>
          <w:tcPr>
            <w:tcW w:w="0" w:type="auto"/>
            <w:shd w:val="clear" w:color="auto" w:fill="auto"/>
            <w:vAlign w:val="center"/>
          </w:tcPr>
          <w:p w14:paraId="13C93555" w14:textId="77777777" w:rsidR="00444D75" w:rsidRPr="001A412F" w:rsidRDefault="00444D75" w:rsidP="002B66D8">
            <w:pPr>
              <w:pStyle w:val="aa"/>
              <w:ind w:right="20"/>
              <w:jc w:val="both"/>
              <w:rPr>
                <w:rFonts w:eastAsia="굴림"/>
              </w:rPr>
            </w:pPr>
            <w:r w:rsidRPr="001A412F">
              <w:rPr>
                <w:rFonts w:eastAsia="굴림"/>
              </w:rPr>
              <w:t>Privileged</w:t>
            </w:r>
          </w:p>
        </w:tc>
      </w:tr>
    </w:tbl>
    <w:p w14:paraId="5A923C0A" w14:textId="77777777" w:rsidR="00444D75" w:rsidRPr="008F67D1" w:rsidRDefault="00444D75" w:rsidP="002B66D8">
      <w:pPr>
        <w:pStyle w:val="3"/>
        <w:ind w:left="0" w:right="20"/>
      </w:pPr>
      <w:bookmarkStart w:id="4526" w:name="_Toc277778311"/>
      <w:bookmarkStart w:id="4527" w:name="_Toc292810146"/>
      <w:bookmarkStart w:id="4528" w:name="_Toc363832933"/>
      <w:bookmarkStart w:id="4529" w:name="_Toc18981247"/>
      <w:bookmarkStart w:id="4530" w:name="_Toc445131147"/>
      <w:r w:rsidRPr="008F67D1">
        <w:t xml:space="preserve">Saving Configuration </w:t>
      </w:r>
      <w:bookmarkEnd w:id="4526"/>
      <w:bookmarkEnd w:id="4527"/>
      <w:bookmarkEnd w:id="4528"/>
      <w:r w:rsidRPr="008F67D1">
        <w:t>File</w:t>
      </w:r>
      <w:bookmarkEnd w:id="4529"/>
      <w:bookmarkEnd w:id="4530"/>
    </w:p>
    <w:p w14:paraId="37162F83" w14:textId="77777777" w:rsidR="00444D75" w:rsidRPr="008F67D1" w:rsidRDefault="00444D75" w:rsidP="002B66D8">
      <w:pPr>
        <w:pStyle w:val="a3"/>
        <w:spacing w:line="240" w:lineRule="auto"/>
        <w:ind w:left="0" w:right="20"/>
        <w:rPr>
          <w:rFonts w:cs="Arial"/>
        </w:rPr>
      </w:pPr>
      <w:r w:rsidRPr="008F67D1">
        <w:rPr>
          <w:rFonts w:cs="Arial"/>
        </w:rPr>
        <w:t xml:space="preserve">If you </w:t>
      </w:r>
      <w:r w:rsidR="002B66D8">
        <w:rPr>
          <w:rFonts w:cs="Arial"/>
        </w:rPr>
        <w:t xml:space="preserve">want to </w:t>
      </w:r>
      <w:r w:rsidRPr="008F67D1">
        <w:rPr>
          <w:rFonts w:cs="Arial"/>
        </w:rPr>
        <w:t xml:space="preserve">apply the current running configuration file when the </w:t>
      </w:r>
      <w:r w:rsidR="002B66D8">
        <w:rPr>
          <w:rFonts w:cs="Arial"/>
        </w:rPr>
        <w:t xml:space="preserve">system boots </w:t>
      </w:r>
      <w:r w:rsidRPr="008F67D1">
        <w:rPr>
          <w:rFonts w:cs="Arial"/>
        </w:rPr>
        <w:t xml:space="preserve">next, save the current running configuration file to the startup configuration file before the system is reset or powered off. </w:t>
      </w:r>
    </w:p>
    <w:p w14:paraId="6929934C" w14:textId="77777777" w:rsidR="00444D75" w:rsidRPr="008F67D1" w:rsidRDefault="00444D75" w:rsidP="002B66D8">
      <w:pPr>
        <w:pStyle w:val="a3"/>
        <w:spacing w:line="240" w:lineRule="auto"/>
        <w:ind w:left="0" w:right="20"/>
        <w:rPr>
          <w:rFonts w:cs="Arial"/>
        </w:rPr>
      </w:pPr>
      <w:r w:rsidRPr="008F67D1">
        <w:rPr>
          <w:rFonts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681EEF07" w14:textId="77777777" w:rsidTr="00444D75">
        <w:tc>
          <w:tcPr>
            <w:tcW w:w="8820" w:type="dxa"/>
            <w:shd w:val="clear" w:color="auto" w:fill="auto"/>
          </w:tcPr>
          <w:p w14:paraId="7B04BB39"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show running-config</w:t>
            </w:r>
            <w:r w:rsidRPr="007D111D">
              <w:rPr>
                <w:rFonts w:eastAsia="굴림"/>
                <w:sz w:val="17"/>
                <w:szCs w:val="17"/>
              </w:rPr>
              <w:t xml:space="preserve"> </w:t>
            </w:r>
          </w:p>
          <w:p w14:paraId="7F8F7A21"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3E4D5114" w14:textId="77777777" w:rsidR="00444D75" w:rsidRPr="007D111D" w:rsidRDefault="00444D75" w:rsidP="002B66D8">
            <w:pPr>
              <w:pStyle w:val="aa"/>
              <w:ind w:right="20"/>
              <w:rPr>
                <w:rFonts w:eastAsia="굴림"/>
                <w:sz w:val="17"/>
                <w:szCs w:val="17"/>
              </w:rPr>
            </w:pPr>
            <w:r w:rsidRPr="007D111D">
              <w:rPr>
                <w:rFonts w:eastAsia="굴림"/>
                <w:sz w:val="17"/>
                <w:szCs w:val="17"/>
              </w:rPr>
              <w:t>no service dhcp</w:t>
            </w:r>
          </w:p>
          <w:p w14:paraId="372C474E"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38B84969" w14:textId="77777777" w:rsidR="00444D75" w:rsidRPr="007D111D" w:rsidRDefault="00444D75" w:rsidP="002B66D8">
            <w:pPr>
              <w:pStyle w:val="aa"/>
              <w:ind w:right="20"/>
              <w:rPr>
                <w:rFonts w:eastAsia="굴림"/>
                <w:sz w:val="17"/>
                <w:szCs w:val="17"/>
              </w:rPr>
            </w:pPr>
            <w:r w:rsidRPr="007D111D">
              <w:rPr>
                <w:rFonts w:eastAsia="굴림"/>
                <w:sz w:val="17"/>
                <w:szCs w:val="17"/>
              </w:rPr>
              <w:t>no logging console</w:t>
            </w:r>
          </w:p>
          <w:p w14:paraId="10E52554"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41D5B55F" w14:textId="77777777" w:rsidR="00444D75" w:rsidRPr="007D111D" w:rsidRDefault="00444D75" w:rsidP="002B66D8">
            <w:pPr>
              <w:pStyle w:val="aa"/>
              <w:ind w:right="20"/>
              <w:rPr>
                <w:rFonts w:eastAsia="굴림"/>
                <w:sz w:val="17"/>
                <w:szCs w:val="17"/>
              </w:rPr>
            </w:pPr>
            <w:r w:rsidRPr="007D111D">
              <w:rPr>
                <w:rFonts w:eastAsia="굴림"/>
                <w:sz w:val="17"/>
                <w:szCs w:val="17"/>
              </w:rPr>
              <w:t>ip domain-lookup</w:t>
            </w:r>
          </w:p>
          <w:p w14:paraId="3E9BDDA5" w14:textId="77777777" w:rsidR="00444D75" w:rsidRPr="007D111D" w:rsidRDefault="00444D75" w:rsidP="002B66D8">
            <w:pPr>
              <w:pStyle w:val="aa"/>
              <w:ind w:right="20"/>
              <w:rPr>
                <w:rFonts w:eastAsia="굴림"/>
                <w:sz w:val="17"/>
                <w:szCs w:val="17"/>
              </w:rPr>
            </w:pPr>
            <w:r w:rsidRPr="007D111D">
              <w:rPr>
                <w:rFonts w:eastAsia="굴림"/>
                <w:sz w:val="17"/>
                <w:szCs w:val="17"/>
              </w:rPr>
              <w:t>... &lt;  &gt; ....</w:t>
            </w:r>
          </w:p>
          <w:p w14:paraId="7C92DE80"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copy running-config startup-config</w:t>
            </w:r>
          </w:p>
          <w:p w14:paraId="296ED35B"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Overwrite </w:t>
            </w:r>
            <w:r w:rsidRPr="007D111D">
              <w:rPr>
                <w:rFonts w:eastAsia="굴림"/>
                <w:sz w:val="17"/>
                <w:szCs w:val="17"/>
              </w:rPr>
              <w:t>‘</w:t>
            </w:r>
            <w:r w:rsidRPr="007D111D">
              <w:rPr>
                <w:rFonts w:eastAsia="굴림"/>
                <w:sz w:val="17"/>
                <w:szCs w:val="17"/>
              </w:rPr>
              <w:t>system.cfg</w:t>
            </w:r>
            <w:r w:rsidRPr="007D111D">
              <w:rPr>
                <w:rFonts w:eastAsia="굴림"/>
                <w:sz w:val="17"/>
                <w:szCs w:val="17"/>
              </w:rPr>
              <w:t>’</w:t>
            </w:r>
            <w:r w:rsidRPr="007D111D">
              <w:rPr>
                <w:rFonts w:eastAsia="굴림"/>
                <w:sz w:val="17"/>
                <w:szCs w:val="17"/>
              </w:rPr>
              <w:t xml:space="preserve">? [yes/no] y </w:t>
            </w:r>
          </w:p>
          <w:p w14:paraId="1BAF1178"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sz w:val="17"/>
                <w:szCs w:val="17"/>
              </w:rPr>
              <w:t>show startup-config</w:t>
            </w:r>
            <w:r w:rsidRPr="007D111D">
              <w:rPr>
                <w:rFonts w:eastAsia="굴림"/>
                <w:sz w:val="17"/>
                <w:szCs w:val="17"/>
              </w:rPr>
              <w:t xml:space="preserve"> </w:t>
            </w:r>
          </w:p>
          <w:p w14:paraId="263DE00B"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2EC8C95C" w14:textId="77777777" w:rsidR="00444D75" w:rsidRPr="007D111D" w:rsidRDefault="00444D75" w:rsidP="002B66D8">
            <w:pPr>
              <w:pStyle w:val="aa"/>
              <w:ind w:right="20"/>
              <w:rPr>
                <w:rFonts w:eastAsia="굴림"/>
                <w:sz w:val="17"/>
                <w:szCs w:val="17"/>
              </w:rPr>
            </w:pPr>
            <w:r w:rsidRPr="007D111D">
              <w:rPr>
                <w:rFonts w:eastAsia="굴림"/>
                <w:sz w:val="17"/>
                <w:szCs w:val="17"/>
              </w:rPr>
              <w:t>no service dhcp</w:t>
            </w:r>
          </w:p>
          <w:p w14:paraId="67E18D36"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52F332B3" w14:textId="77777777" w:rsidR="00444D75" w:rsidRPr="007D111D" w:rsidRDefault="00444D75" w:rsidP="002B66D8">
            <w:pPr>
              <w:pStyle w:val="aa"/>
              <w:ind w:right="20"/>
              <w:rPr>
                <w:rFonts w:eastAsia="굴림"/>
                <w:sz w:val="17"/>
                <w:szCs w:val="17"/>
              </w:rPr>
            </w:pPr>
            <w:r w:rsidRPr="007D111D">
              <w:rPr>
                <w:rFonts w:eastAsia="굴림"/>
                <w:sz w:val="17"/>
                <w:szCs w:val="17"/>
              </w:rPr>
              <w:t>no logging console</w:t>
            </w:r>
          </w:p>
          <w:p w14:paraId="56ECCDF3"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55A5C3B6" w14:textId="77777777" w:rsidR="00444D75" w:rsidRPr="007D111D" w:rsidRDefault="00444D75" w:rsidP="002B66D8">
            <w:pPr>
              <w:pStyle w:val="aa"/>
              <w:ind w:right="20"/>
              <w:rPr>
                <w:rFonts w:eastAsia="굴림"/>
                <w:sz w:val="17"/>
                <w:szCs w:val="17"/>
              </w:rPr>
            </w:pPr>
            <w:r w:rsidRPr="007D111D">
              <w:rPr>
                <w:rFonts w:eastAsia="굴림"/>
                <w:sz w:val="17"/>
                <w:szCs w:val="17"/>
              </w:rPr>
              <w:t>ip domain-lookup</w:t>
            </w:r>
          </w:p>
          <w:p w14:paraId="5351EE30"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     ... &lt;  &gt; ....</w:t>
            </w:r>
          </w:p>
          <w:p w14:paraId="092B95CF" w14:textId="77777777" w:rsidR="00444D75" w:rsidRPr="003E6CFF" w:rsidRDefault="00444D75" w:rsidP="002B66D8">
            <w:pPr>
              <w:pStyle w:val="aa"/>
              <w:ind w:right="20"/>
              <w:jc w:val="both"/>
              <w:rPr>
                <w:rFonts w:eastAsia="굴림"/>
              </w:rPr>
            </w:pPr>
            <w:r w:rsidRPr="007D111D">
              <w:rPr>
                <w:rFonts w:eastAsia="굴림"/>
                <w:sz w:val="17"/>
                <w:szCs w:val="17"/>
              </w:rPr>
              <w:t>SWITCH#</w:t>
            </w:r>
          </w:p>
        </w:tc>
      </w:tr>
    </w:tbl>
    <w:p w14:paraId="05C4CEAA" w14:textId="77777777" w:rsidR="00444D75" w:rsidRPr="008F67D1" w:rsidRDefault="00444D75" w:rsidP="002B66D8">
      <w:pPr>
        <w:pStyle w:val="3"/>
        <w:ind w:left="0" w:right="20"/>
      </w:pPr>
      <w:bookmarkStart w:id="4531" w:name="_Toc254353585"/>
      <w:bookmarkStart w:id="4532" w:name="_Toc277778312"/>
      <w:bookmarkStart w:id="4533" w:name="_Toc292810147"/>
      <w:bookmarkStart w:id="4534" w:name="_Toc294800302"/>
      <w:bookmarkStart w:id="4535" w:name="_Toc294800504"/>
      <w:bookmarkStart w:id="4536" w:name="_Toc294800828"/>
      <w:bookmarkStart w:id="4537" w:name="_Toc445131148"/>
      <w:r w:rsidRPr="008F67D1">
        <w:t xml:space="preserve">Configuration </w:t>
      </w:r>
      <w:bookmarkEnd w:id="4531"/>
      <w:bookmarkEnd w:id="4532"/>
      <w:bookmarkEnd w:id="4533"/>
      <w:bookmarkEnd w:id="4534"/>
      <w:r w:rsidRPr="008F67D1">
        <w:t>File Erase</w:t>
      </w:r>
      <w:bookmarkEnd w:id="4535"/>
      <w:bookmarkEnd w:id="4536"/>
      <w:bookmarkEnd w:id="4537"/>
    </w:p>
    <w:p w14:paraId="6A39118B" w14:textId="77777777" w:rsidR="00444D75" w:rsidRPr="008F67D1" w:rsidRDefault="00444D75" w:rsidP="002B66D8">
      <w:pPr>
        <w:pStyle w:val="a3"/>
        <w:spacing w:line="240" w:lineRule="auto"/>
        <w:ind w:left="0" w:right="20"/>
        <w:rPr>
          <w:rFonts w:cs="Arial"/>
        </w:rPr>
      </w:pPr>
      <w:r w:rsidRPr="008F67D1">
        <w:rPr>
          <w:rFonts w:cs="Arial"/>
        </w:rPr>
        <w:lastRenderedPageBreak/>
        <w:t>When the system restart</w:t>
      </w:r>
      <w:r w:rsidR="007D111D">
        <w:rPr>
          <w:rFonts w:cs="Arial"/>
        </w:rPr>
        <w:t>s</w:t>
      </w:r>
      <w:r w:rsidRPr="008F67D1">
        <w:rPr>
          <w:rFonts w:cs="Arial"/>
        </w:rPr>
        <w:t>, the system reload</w:t>
      </w:r>
      <w:r w:rsidR="007D111D">
        <w:rPr>
          <w:rFonts w:cs="Arial"/>
        </w:rPr>
        <w:t>s the</w:t>
      </w:r>
      <w:r w:rsidRPr="008F67D1">
        <w:rPr>
          <w:rFonts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14:paraId="30AC769C" w14:textId="77777777" w:rsidTr="00444D75">
        <w:tc>
          <w:tcPr>
            <w:tcW w:w="8820" w:type="dxa"/>
            <w:shd w:val="clear" w:color="auto" w:fill="auto"/>
          </w:tcPr>
          <w:p w14:paraId="2A62EDC5" w14:textId="77777777"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erase flash: </w:t>
            </w:r>
            <w:r w:rsidRPr="003E6CFF">
              <w:rPr>
                <w:rFonts w:eastAsia="굴림"/>
                <w:b/>
                <w:bCs/>
                <w:i/>
                <w:iCs/>
              </w:rPr>
              <w:t>System1.cfg</w:t>
            </w:r>
          </w:p>
          <w:p w14:paraId="3048641A" w14:textId="77777777" w:rsidR="00444D75" w:rsidRPr="003E6CFF" w:rsidRDefault="00444D75" w:rsidP="002B66D8">
            <w:pPr>
              <w:pStyle w:val="aa"/>
              <w:ind w:right="20"/>
              <w:jc w:val="both"/>
              <w:rPr>
                <w:rFonts w:eastAsia="굴림"/>
              </w:rPr>
            </w:pPr>
            <w:r w:rsidRPr="003E6CFF">
              <w:rPr>
                <w:rFonts w:eastAsia="굴림"/>
              </w:rPr>
              <w:t>Warning: System1.cfg is booting config file</w:t>
            </w:r>
          </w:p>
          <w:p w14:paraId="64350280" w14:textId="77777777" w:rsidR="00444D75" w:rsidRPr="003E6CFF" w:rsidRDefault="00444D75" w:rsidP="002B66D8">
            <w:pPr>
              <w:pStyle w:val="aa"/>
              <w:ind w:right="20"/>
              <w:jc w:val="both"/>
              <w:rPr>
                <w:rFonts w:eastAsia="굴림"/>
              </w:rPr>
            </w:pPr>
            <w:r w:rsidRPr="003E6CFF">
              <w:rPr>
                <w:rFonts w:eastAsia="굴림"/>
              </w:rPr>
              <w:t>Do you want to erase it [yes/no]? y</w:t>
            </w:r>
          </w:p>
          <w:p w14:paraId="60ADC629" w14:textId="77777777"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boot config </w:t>
            </w:r>
            <w:r w:rsidRPr="003E6CFF">
              <w:rPr>
                <w:rFonts w:eastAsia="굴림"/>
                <w:b/>
                <w:bCs/>
                <w:i/>
                <w:iCs/>
              </w:rPr>
              <w:t>System2.cfg</w:t>
            </w:r>
          </w:p>
          <w:p w14:paraId="0597EEB0" w14:textId="77777777" w:rsidR="00444D75" w:rsidRPr="001A412F" w:rsidRDefault="00444D75" w:rsidP="002B66D8">
            <w:pPr>
              <w:pStyle w:val="aa"/>
              <w:ind w:right="20"/>
              <w:jc w:val="both"/>
              <w:rPr>
                <w:rFonts w:eastAsia="굴림"/>
              </w:rPr>
            </w:pPr>
            <w:r w:rsidRPr="003E3F42">
              <w:rPr>
                <w:rFonts w:eastAsia="굴림"/>
              </w:rPr>
              <w:t xml:space="preserve">SWITCH# </w:t>
            </w:r>
            <w:r w:rsidR="006B7308" w:rsidRPr="003E3F42">
              <w:rPr>
                <w:rFonts w:eastAsia="굴림" w:hint="eastAsia"/>
                <w:b/>
                <w:bCs/>
              </w:rPr>
              <w:t>redundancy reload shelf</w:t>
            </w:r>
          </w:p>
        </w:tc>
      </w:tr>
    </w:tbl>
    <w:p w14:paraId="634EF9A3" w14:textId="77777777" w:rsidR="00444D75" w:rsidRPr="008F67D1" w:rsidRDefault="00444D75" w:rsidP="0021019A">
      <w:pPr>
        <w:pStyle w:val="2"/>
        <w:ind w:right="20"/>
      </w:pPr>
      <w:bookmarkStart w:id="4538" w:name="_Toc363832934"/>
      <w:bookmarkStart w:id="4539" w:name="_Toc272248443"/>
      <w:bookmarkStart w:id="4540" w:name="_Toc292810283"/>
      <w:bookmarkStart w:id="4541" w:name="_Toc363833951"/>
      <w:bookmarkStart w:id="4542" w:name="_Toc254353586"/>
      <w:bookmarkStart w:id="4543" w:name="_Toc277778313"/>
      <w:bookmarkStart w:id="4544" w:name="_Toc292810148"/>
      <w:bookmarkStart w:id="4545" w:name="_Toc445131149"/>
      <w:r w:rsidRPr="008F67D1">
        <w:lastRenderedPageBreak/>
        <w:t xml:space="preserve">Boot Mode Setting and System </w:t>
      </w:r>
      <w:bookmarkEnd w:id="4538"/>
      <w:bookmarkEnd w:id="4539"/>
      <w:bookmarkEnd w:id="4540"/>
      <w:r w:rsidRPr="008F67D1">
        <w:t>Restart</w:t>
      </w:r>
      <w:bookmarkEnd w:id="4541"/>
      <w:bookmarkEnd w:id="4542"/>
      <w:bookmarkEnd w:id="4543"/>
      <w:bookmarkEnd w:id="4544"/>
      <w:bookmarkEnd w:id="4545"/>
    </w:p>
    <w:p w14:paraId="67CBE08B" w14:textId="77777777" w:rsidR="00444D75" w:rsidRPr="008F67D1" w:rsidRDefault="00444D75" w:rsidP="00A466E6">
      <w:pPr>
        <w:pStyle w:val="a3"/>
        <w:spacing w:line="240" w:lineRule="auto"/>
        <w:ind w:left="0" w:right="20"/>
        <w:rPr>
          <w:rFonts w:cs="Arial"/>
        </w:rPr>
      </w:pPr>
      <w:r w:rsidRPr="008F67D1">
        <w:rPr>
          <w:rFonts w:cs="Arial"/>
        </w:rPr>
        <w:t xml:space="preserve">You can </w:t>
      </w:r>
      <w:r w:rsidR="00DB6367">
        <w:rPr>
          <w:rFonts w:cs="Arial"/>
        </w:rPr>
        <w:t>arrange</w:t>
      </w:r>
      <w:r w:rsidRPr="008F67D1">
        <w:rPr>
          <w:rFonts w:cs="Arial"/>
        </w:rPr>
        <w:t xml:space="preserve"> </w:t>
      </w:r>
      <w:r w:rsidR="00DB6367">
        <w:rPr>
          <w:rFonts w:cs="Arial"/>
        </w:rPr>
        <w:t xml:space="preserve">an </w:t>
      </w:r>
      <w:r w:rsidRPr="008F67D1">
        <w:rPr>
          <w:rFonts w:cs="Arial"/>
        </w:rPr>
        <w:t xml:space="preserve">OS Image and </w:t>
      </w:r>
      <w:r w:rsidR="00DB6367">
        <w:rPr>
          <w:rFonts w:cs="Arial"/>
        </w:rPr>
        <w:t xml:space="preserve">a </w:t>
      </w:r>
      <w:r w:rsidRPr="008F67D1">
        <w:rPr>
          <w:rFonts w:cs="Arial"/>
        </w:rPr>
        <w:t xml:space="preserve">Config file </w:t>
      </w:r>
      <w:r w:rsidR="00DB6367">
        <w:rPr>
          <w:rFonts w:cs="Arial"/>
        </w:rPr>
        <w:t>for</w:t>
      </w:r>
      <w:r w:rsidRPr="008F67D1">
        <w:rPr>
          <w:rFonts w:cs="Arial"/>
        </w:rPr>
        <w:t xml:space="preserve"> the system </w:t>
      </w:r>
      <w:r w:rsidR="00DB6367">
        <w:rPr>
          <w:rFonts w:cs="Arial"/>
        </w:rPr>
        <w:t>to be</w:t>
      </w:r>
      <w:r w:rsidRPr="008F67D1">
        <w:rPr>
          <w:rFonts w:cs="Arial"/>
        </w:rPr>
        <w:t xml:space="preserve"> </w:t>
      </w:r>
      <w:r w:rsidR="00DB6367">
        <w:rPr>
          <w:rFonts w:cs="Arial"/>
        </w:rPr>
        <w:t>used</w:t>
      </w:r>
      <w:r w:rsidRPr="008F67D1">
        <w:rPr>
          <w:rFonts w:cs="Arial"/>
        </w:rPr>
        <w:t xml:space="preserve"> </w:t>
      </w:r>
      <w:r w:rsidR="00DB6367">
        <w:rPr>
          <w:rFonts w:cs="Arial"/>
        </w:rPr>
        <w:t>when</w:t>
      </w:r>
      <w:r w:rsidRPr="008F67D1">
        <w:rPr>
          <w:rFonts w:cs="Arial"/>
        </w:rPr>
        <w:t xml:space="preserve"> next booting</w:t>
      </w:r>
      <w:r w:rsidR="00DB6367">
        <w:rPr>
          <w:rFonts w:cs="Arial"/>
        </w:rPr>
        <w:t xml:space="preserve"> takes place</w:t>
      </w:r>
      <w:r w:rsidRPr="008F67D1">
        <w:rPr>
          <w:rFonts w:cs="Arial"/>
        </w:rPr>
        <w:t xml:space="preserve">. When you restart </w:t>
      </w:r>
      <w:r w:rsidR="00A466E6">
        <w:rPr>
          <w:rFonts w:cs="Arial"/>
        </w:rPr>
        <w:t xml:space="preserve">the </w:t>
      </w:r>
      <w:r w:rsidRPr="008F67D1">
        <w:rPr>
          <w:rFonts w:cs="Arial"/>
        </w:rPr>
        <w:t xml:space="preserve">system, the </w:t>
      </w:r>
      <w:r w:rsidR="00DB6367">
        <w:rPr>
          <w:rFonts w:cs="Arial"/>
        </w:rPr>
        <w:t>arranged</w:t>
      </w:r>
      <w:r w:rsidR="00DB6367" w:rsidRPr="008F67D1">
        <w:rPr>
          <w:rFonts w:cs="Arial"/>
        </w:rPr>
        <w:t xml:space="preserve"> </w:t>
      </w:r>
      <w:r w:rsidRPr="008F67D1">
        <w:rPr>
          <w:rFonts w:cs="Arial"/>
        </w:rPr>
        <w:t xml:space="preserve">OS image and config file </w:t>
      </w:r>
      <w:r w:rsidR="00DB6367">
        <w:rPr>
          <w:rFonts w:cs="Arial"/>
        </w:rPr>
        <w:t>will be applied</w:t>
      </w:r>
      <w:r w:rsidRPr="008F67D1">
        <w:rPr>
          <w:rFonts w:cs="Arial"/>
        </w:rPr>
        <w:t xml:space="preserve"> to the system. So </w:t>
      </w:r>
      <w:r w:rsidR="00DB6367">
        <w:rPr>
          <w:rFonts w:cs="Arial"/>
        </w:rPr>
        <w:t xml:space="preserve">pay careful attention when you arrange the </w:t>
      </w:r>
      <w:r w:rsidR="00DB6367" w:rsidRPr="008F67D1">
        <w:rPr>
          <w:rFonts w:cs="Arial"/>
        </w:rPr>
        <w:t>OS Image and Config file</w:t>
      </w:r>
      <w:r w:rsidR="00DB6367">
        <w:rPr>
          <w:rFonts w:cs="Arial"/>
        </w:rPr>
        <w:t>.</w:t>
      </w:r>
    </w:p>
    <w:p w14:paraId="137217C7" w14:textId="77777777" w:rsidR="00444D75" w:rsidRPr="008F67D1" w:rsidRDefault="00444D75" w:rsidP="00A466E6">
      <w:pPr>
        <w:pStyle w:val="a3"/>
        <w:spacing w:line="240" w:lineRule="auto"/>
        <w:ind w:left="0" w:right="20"/>
        <w:rPr>
          <w:rFonts w:cs="Arial"/>
        </w:rPr>
      </w:pPr>
      <w:r w:rsidRPr="008F67D1">
        <w:rPr>
          <w:rFonts w:cs="Arial"/>
        </w:rPr>
        <w:t xml:space="preserve">The following table shows how to </w:t>
      </w:r>
      <w:r w:rsidR="00DB6367">
        <w:rPr>
          <w:rFonts w:cs="Arial"/>
        </w:rPr>
        <w:t>arrange an</w:t>
      </w:r>
      <w:r w:rsidRPr="008F67D1">
        <w:rPr>
          <w:rFonts w:cs="Arial"/>
        </w:rPr>
        <w:t xml:space="preserve"> OS image and config file for next booting.</w:t>
      </w:r>
    </w:p>
    <w:p w14:paraId="1B06FA9F" w14:textId="77777777" w:rsidR="00444D75" w:rsidRPr="008F67D1" w:rsidRDefault="006A4BB0" w:rsidP="00A466E6">
      <w:pPr>
        <w:pStyle w:val="afffff9"/>
        <w:spacing w:line="240" w:lineRule="auto"/>
        <w:ind w:left="0" w:right="20"/>
        <w:rPr>
          <w:rFonts w:cs="Arial"/>
        </w:rPr>
      </w:pPr>
      <w:bookmarkStart w:id="4546" w:name="_Toc363832935"/>
      <w:bookmarkStart w:id="4547" w:name="_Toc363832936"/>
      <w:bookmarkStart w:id="4548" w:name="_Toc391575407"/>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265</w:t>
      </w:r>
      <w:r w:rsidR="005832B8">
        <w:rPr>
          <w:rFonts w:cs="Arial"/>
        </w:rPr>
        <w:fldChar w:fldCharType="end"/>
      </w:r>
      <w:r w:rsidR="00444D75" w:rsidRPr="008F67D1">
        <w:rPr>
          <w:rFonts w:cs="Arial"/>
        </w:rPr>
        <w:t xml:space="preserve"> </w:t>
      </w:r>
      <w:bookmarkEnd w:id="4546"/>
      <w:r w:rsidR="00444D75" w:rsidRPr="008F67D1">
        <w:rPr>
          <w:rFonts w:cs="Arial"/>
        </w:rPr>
        <w:t>Boot Mode Setting and System Restart</w:t>
      </w:r>
      <w:bookmarkEnd w:id="4547"/>
      <w:bookmarkEnd w:id="4548"/>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49"/>
        <w:gridCol w:w="4859"/>
        <w:gridCol w:w="1027"/>
      </w:tblGrid>
      <w:tr w:rsidR="00444D75" w:rsidRPr="001A412F" w14:paraId="57491093" w14:textId="77777777" w:rsidTr="006B7308">
        <w:trPr>
          <w:trHeight w:val="245"/>
        </w:trPr>
        <w:tc>
          <w:tcPr>
            <w:tcW w:w="2354" w:type="dxa"/>
            <w:shd w:val="clear" w:color="auto" w:fill="E6E6E6"/>
            <w:vAlign w:val="center"/>
          </w:tcPr>
          <w:p w14:paraId="75C96A9E" w14:textId="77777777" w:rsidR="00444D75" w:rsidRPr="001A412F" w:rsidRDefault="00444D75" w:rsidP="00A466E6">
            <w:pPr>
              <w:spacing w:line="240" w:lineRule="auto"/>
              <w:ind w:right="20"/>
              <w:rPr>
                <w:rFonts w:eastAsia="굴림"/>
                <w:b/>
                <w:bCs/>
              </w:rPr>
            </w:pPr>
            <w:r w:rsidRPr="001A412F">
              <w:rPr>
                <w:rFonts w:eastAsia="굴림"/>
                <w:b/>
                <w:bCs/>
              </w:rPr>
              <w:t>Command</w:t>
            </w:r>
          </w:p>
        </w:tc>
        <w:tc>
          <w:tcPr>
            <w:tcW w:w="4874" w:type="dxa"/>
            <w:shd w:val="clear" w:color="auto" w:fill="E6E6E6"/>
            <w:vAlign w:val="center"/>
          </w:tcPr>
          <w:p w14:paraId="4B0C2CD4" w14:textId="77777777" w:rsidR="00444D75" w:rsidRPr="001A412F" w:rsidRDefault="00444D75" w:rsidP="00A466E6">
            <w:pPr>
              <w:pStyle w:val="aa"/>
              <w:ind w:right="20"/>
              <w:jc w:val="both"/>
              <w:rPr>
                <w:rFonts w:eastAsia="굴림"/>
                <w:b/>
                <w:bCs/>
              </w:rPr>
            </w:pPr>
            <w:r w:rsidRPr="001A412F">
              <w:rPr>
                <w:rFonts w:eastAsia="굴림"/>
                <w:b/>
              </w:rPr>
              <w:t>Description</w:t>
            </w:r>
          </w:p>
        </w:tc>
        <w:tc>
          <w:tcPr>
            <w:tcW w:w="0" w:type="auto"/>
            <w:shd w:val="clear" w:color="auto" w:fill="E6E6E6"/>
            <w:vAlign w:val="center"/>
          </w:tcPr>
          <w:p w14:paraId="2D209D8E" w14:textId="77777777" w:rsidR="00444D75" w:rsidRPr="001A412F" w:rsidRDefault="00444D75" w:rsidP="00A466E6">
            <w:pPr>
              <w:spacing w:line="240" w:lineRule="auto"/>
              <w:ind w:right="20"/>
              <w:rPr>
                <w:rFonts w:eastAsia="굴림"/>
                <w:b/>
                <w:bCs/>
              </w:rPr>
            </w:pPr>
            <w:r w:rsidRPr="001A412F">
              <w:rPr>
                <w:rFonts w:eastAsia="굴림"/>
                <w:b/>
                <w:bCs/>
              </w:rPr>
              <w:t>Mode</w:t>
            </w:r>
          </w:p>
        </w:tc>
      </w:tr>
      <w:tr w:rsidR="00444D75" w:rsidRPr="001A412F" w14:paraId="207F8E63" w14:textId="77777777" w:rsidTr="006B7308">
        <w:trPr>
          <w:trHeight w:val="245"/>
        </w:trPr>
        <w:tc>
          <w:tcPr>
            <w:tcW w:w="2354" w:type="dxa"/>
            <w:shd w:val="clear" w:color="auto" w:fill="auto"/>
            <w:vAlign w:val="center"/>
          </w:tcPr>
          <w:p w14:paraId="290DB5E3" w14:textId="77777777" w:rsidR="00444D75" w:rsidRPr="001A412F" w:rsidRDefault="00444D75" w:rsidP="00A466E6">
            <w:pPr>
              <w:pStyle w:val="aa"/>
              <w:ind w:right="20"/>
              <w:rPr>
                <w:rFonts w:eastAsia="굴림"/>
                <w:bCs/>
              </w:rPr>
            </w:pPr>
            <w:r w:rsidRPr="001A412F">
              <w:rPr>
                <w:rFonts w:eastAsia="굴림"/>
                <w:bCs/>
              </w:rPr>
              <w:t xml:space="preserve">boot system flash </w:t>
            </w:r>
            <w:r w:rsidRPr="001A412F">
              <w:rPr>
                <w:rFonts w:eastAsia="굴림"/>
                <w:bCs/>
                <w:i/>
                <w:iCs/>
              </w:rPr>
              <w:t>filename</w:t>
            </w:r>
          </w:p>
        </w:tc>
        <w:tc>
          <w:tcPr>
            <w:tcW w:w="4874" w:type="dxa"/>
            <w:shd w:val="clear" w:color="auto" w:fill="auto"/>
            <w:vAlign w:val="center"/>
          </w:tcPr>
          <w:p w14:paraId="0E07A12E" w14:textId="77777777" w:rsidR="00444D75" w:rsidRPr="001A412F" w:rsidRDefault="00DB6367" w:rsidP="00FC11F9">
            <w:pPr>
              <w:pStyle w:val="aa"/>
              <w:ind w:left="180" w:right="20" w:hangingChars="100" w:hanging="180"/>
              <w:rPr>
                <w:rFonts w:eastAsia="굴림"/>
              </w:rPr>
            </w:pPr>
            <w:r>
              <w:rPr>
                <w:rFonts w:eastAsia="굴림"/>
              </w:rPr>
              <w:t>Registers the</w:t>
            </w:r>
            <w:r w:rsidR="00444D75" w:rsidRPr="001A412F">
              <w:rPr>
                <w:rFonts w:eastAsia="굴림"/>
              </w:rPr>
              <w:t xml:space="preserve"> OS image </w:t>
            </w:r>
            <w:r>
              <w:rPr>
                <w:rFonts w:eastAsia="굴림"/>
              </w:rPr>
              <w:t xml:space="preserve">to be </w:t>
            </w:r>
            <w:r w:rsidR="00444D75" w:rsidRPr="001A412F">
              <w:rPr>
                <w:rFonts w:eastAsia="굴림"/>
              </w:rPr>
              <w:t>applied when next booting.</w:t>
            </w:r>
          </w:p>
        </w:tc>
        <w:tc>
          <w:tcPr>
            <w:tcW w:w="0" w:type="auto"/>
            <w:shd w:val="clear" w:color="auto" w:fill="auto"/>
            <w:vAlign w:val="center"/>
          </w:tcPr>
          <w:p w14:paraId="55BF21C6"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2C8DBABA" w14:textId="77777777" w:rsidTr="006B7308">
        <w:trPr>
          <w:trHeight w:val="479"/>
        </w:trPr>
        <w:tc>
          <w:tcPr>
            <w:tcW w:w="2354" w:type="dxa"/>
            <w:shd w:val="clear" w:color="auto" w:fill="auto"/>
            <w:vAlign w:val="center"/>
          </w:tcPr>
          <w:p w14:paraId="58861D31" w14:textId="77777777" w:rsidR="00444D75" w:rsidRPr="001A412F" w:rsidRDefault="00444D75" w:rsidP="00A466E6">
            <w:pPr>
              <w:pStyle w:val="aa"/>
              <w:ind w:right="20"/>
              <w:rPr>
                <w:rFonts w:eastAsia="굴림"/>
                <w:bCs/>
              </w:rPr>
            </w:pPr>
            <w:r w:rsidRPr="001A412F">
              <w:rPr>
                <w:rFonts w:eastAsia="굴림"/>
                <w:bCs/>
              </w:rPr>
              <w:t xml:space="preserve">boot system tftp </w:t>
            </w:r>
            <w:r w:rsidRPr="001A412F">
              <w:rPr>
                <w:rFonts w:eastAsia="굴림"/>
                <w:bCs/>
                <w:i/>
                <w:iCs/>
              </w:rPr>
              <w:t>filename</w:t>
            </w:r>
            <w:r w:rsidRPr="001A412F">
              <w:rPr>
                <w:rFonts w:eastAsia="굴림"/>
                <w:bCs/>
              </w:rPr>
              <w:t xml:space="preserve"> A.B.C.D</w:t>
            </w:r>
          </w:p>
        </w:tc>
        <w:tc>
          <w:tcPr>
            <w:tcW w:w="4874" w:type="dxa"/>
            <w:shd w:val="clear" w:color="auto" w:fill="auto"/>
            <w:vAlign w:val="center"/>
          </w:tcPr>
          <w:p w14:paraId="2C1AC79B" w14:textId="77777777" w:rsidR="00444D75" w:rsidRPr="001A412F" w:rsidRDefault="00DB6367" w:rsidP="00A466E6">
            <w:pPr>
              <w:pStyle w:val="aa"/>
              <w:ind w:right="20"/>
              <w:rPr>
                <w:rFonts w:eastAsia="굴림"/>
              </w:rPr>
            </w:pPr>
            <w:r>
              <w:rPr>
                <w:rFonts w:eastAsia="굴림"/>
              </w:rPr>
              <w:t>Registers the</w:t>
            </w:r>
            <w:r w:rsidRPr="001A412F">
              <w:rPr>
                <w:rFonts w:eastAsia="굴림"/>
              </w:rPr>
              <w:t xml:space="preserve"> OS image </w:t>
            </w:r>
            <w:r>
              <w:rPr>
                <w:rFonts w:eastAsia="굴림"/>
              </w:rPr>
              <w:t xml:space="preserve">to be </w:t>
            </w:r>
            <w:r w:rsidRPr="001A412F">
              <w:rPr>
                <w:rFonts w:eastAsia="굴림"/>
              </w:rPr>
              <w:t>applied when next booting.</w:t>
            </w:r>
          </w:p>
        </w:tc>
        <w:tc>
          <w:tcPr>
            <w:tcW w:w="0" w:type="auto"/>
            <w:shd w:val="clear" w:color="auto" w:fill="auto"/>
            <w:vAlign w:val="center"/>
          </w:tcPr>
          <w:p w14:paraId="1A6840E1"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064E5CFC" w14:textId="77777777" w:rsidTr="006B7308">
        <w:trPr>
          <w:trHeight w:val="245"/>
        </w:trPr>
        <w:tc>
          <w:tcPr>
            <w:tcW w:w="2354" w:type="dxa"/>
            <w:shd w:val="clear" w:color="auto" w:fill="auto"/>
            <w:vAlign w:val="center"/>
          </w:tcPr>
          <w:p w14:paraId="544133E2" w14:textId="77777777" w:rsidR="00444D75" w:rsidRPr="001A412F" w:rsidRDefault="00444D75" w:rsidP="00A466E6">
            <w:pPr>
              <w:pStyle w:val="aa"/>
              <w:ind w:right="20"/>
              <w:rPr>
                <w:rFonts w:eastAsia="굴림"/>
                <w:bCs/>
              </w:rPr>
            </w:pPr>
            <w:r w:rsidRPr="001A412F">
              <w:rPr>
                <w:rFonts w:eastAsia="굴림"/>
                <w:bCs/>
              </w:rPr>
              <w:t xml:space="preserve">boot config </w:t>
            </w:r>
            <w:r w:rsidRPr="001A412F">
              <w:rPr>
                <w:rFonts w:eastAsia="굴림"/>
                <w:bCs/>
                <w:i/>
                <w:iCs/>
              </w:rPr>
              <w:t>filename</w:t>
            </w:r>
          </w:p>
        </w:tc>
        <w:tc>
          <w:tcPr>
            <w:tcW w:w="4874" w:type="dxa"/>
            <w:shd w:val="clear" w:color="auto" w:fill="auto"/>
            <w:vAlign w:val="center"/>
          </w:tcPr>
          <w:p w14:paraId="6470356C" w14:textId="77777777" w:rsidR="00444D75" w:rsidRPr="001A412F" w:rsidRDefault="00DB6367" w:rsidP="00A466E6">
            <w:pPr>
              <w:pStyle w:val="aa"/>
              <w:ind w:right="20"/>
              <w:rPr>
                <w:rFonts w:eastAsia="굴림"/>
              </w:rPr>
            </w:pPr>
            <w:r>
              <w:rPr>
                <w:rFonts w:eastAsia="굴림"/>
              </w:rPr>
              <w:t>Assigns</w:t>
            </w:r>
            <w:r w:rsidR="00444D75" w:rsidRPr="001A412F">
              <w:rPr>
                <w:rFonts w:eastAsia="굴림"/>
              </w:rPr>
              <w:t xml:space="preserve"> filename as Start-up configuration file.</w:t>
            </w:r>
          </w:p>
        </w:tc>
        <w:tc>
          <w:tcPr>
            <w:tcW w:w="0" w:type="auto"/>
            <w:shd w:val="clear" w:color="auto" w:fill="auto"/>
            <w:vAlign w:val="center"/>
          </w:tcPr>
          <w:p w14:paraId="3FBE65A6"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5DD6AA3D" w14:textId="77777777" w:rsidTr="006B7308">
        <w:trPr>
          <w:trHeight w:val="422"/>
        </w:trPr>
        <w:tc>
          <w:tcPr>
            <w:tcW w:w="2354" w:type="dxa"/>
            <w:shd w:val="clear" w:color="auto" w:fill="auto"/>
            <w:vAlign w:val="center"/>
          </w:tcPr>
          <w:p w14:paraId="0751F48F" w14:textId="77777777" w:rsidR="00444D75" w:rsidRPr="001A412F" w:rsidRDefault="00444D75" w:rsidP="00A466E6">
            <w:pPr>
              <w:pStyle w:val="aa"/>
              <w:ind w:right="20"/>
              <w:rPr>
                <w:rFonts w:eastAsia="굴림"/>
                <w:bCs/>
              </w:rPr>
            </w:pPr>
            <w:r w:rsidRPr="001A412F">
              <w:rPr>
                <w:rFonts w:eastAsia="굴림"/>
                <w:bCs/>
              </w:rPr>
              <w:t>reload</w:t>
            </w:r>
          </w:p>
        </w:tc>
        <w:tc>
          <w:tcPr>
            <w:tcW w:w="4874" w:type="dxa"/>
            <w:shd w:val="clear" w:color="auto" w:fill="auto"/>
            <w:vAlign w:val="center"/>
          </w:tcPr>
          <w:p w14:paraId="6E1FD096" w14:textId="77777777" w:rsidR="00444D75" w:rsidRPr="001A412F" w:rsidRDefault="00444D75" w:rsidP="00FC11F9">
            <w:pPr>
              <w:pStyle w:val="aa"/>
              <w:ind w:left="180" w:right="20" w:hangingChars="100" w:hanging="180"/>
              <w:rPr>
                <w:rFonts w:eastAsia="굴림"/>
              </w:rPr>
            </w:pPr>
            <w:r w:rsidRPr="001A412F">
              <w:rPr>
                <w:rFonts w:eastAsia="굴림"/>
              </w:rPr>
              <w:t xml:space="preserve">Restarts the </w:t>
            </w:r>
            <w:r w:rsidR="00DB636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14:paraId="55920500" w14:textId="77777777" w:rsidR="00444D75" w:rsidRPr="001A412F" w:rsidRDefault="00444D75" w:rsidP="00A466E6">
            <w:pPr>
              <w:pStyle w:val="aa"/>
              <w:ind w:right="20"/>
              <w:jc w:val="both"/>
              <w:rPr>
                <w:rFonts w:eastAsia="굴림"/>
              </w:rPr>
            </w:pPr>
            <w:r w:rsidRPr="001A412F">
              <w:rPr>
                <w:rFonts w:eastAsia="굴림"/>
              </w:rPr>
              <w:t>Privileged</w:t>
            </w:r>
          </w:p>
        </w:tc>
      </w:tr>
      <w:tr w:rsidR="00923F19" w:rsidRPr="001A412F" w14:paraId="54AB8E46" w14:textId="77777777" w:rsidTr="006B7308">
        <w:trPr>
          <w:trHeight w:val="422"/>
        </w:trPr>
        <w:tc>
          <w:tcPr>
            <w:tcW w:w="2354" w:type="dxa"/>
            <w:shd w:val="clear" w:color="auto" w:fill="auto"/>
          </w:tcPr>
          <w:p w14:paraId="0F4DCCD1" w14:textId="77777777" w:rsidR="00923F19" w:rsidRPr="003E3F42" w:rsidRDefault="00923F19" w:rsidP="00A466E6">
            <w:pPr>
              <w:pStyle w:val="aa"/>
              <w:ind w:right="20"/>
              <w:rPr>
                <w:rFonts w:eastAsia="굴림"/>
                <w:bCs/>
              </w:rPr>
            </w:pPr>
            <w:r w:rsidRPr="003E3F42">
              <w:rPr>
                <w:rFonts w:eastAsia="굴림" w:hint="eastAsia"/>
                <w:bCs/>
                <w:color w:val="000000"/>
              </w:rPr>
              <w:t>redundancy reload shelf</w:t>
            </w:r>
          </w:p>
        </w:tc>
        <w:tc>
          <w:tcPr>
            <w:tcW w:w="4874" w:type="dxa"/>
            <w:shd w:val="clear" w:color="auto" w:fill="auto"/>
          </w:tcPr>
          <w:p w14:paraId="36B71B8F" w14:textId="77777777" w:rsidR="00E104B3" w:rsidRPr="003E3F42" w:rsidRDefault="006B7308" w:rsidP="00FC11F9">
            <w:pPr>
              <w:pStyle w:val="aa"/>
              <w:ind w:left="180" w:right="20" w:hangingChars="100" w:hanging="180"/>
              <w:rPr>
                <w:rFonts w:eastAsia="굴림"/>
              </w:rPr>
            </w:pPr>
            <w:r w:rsidRPr="003E3F42">
              <w:rPr>
                <w:rFonts w:eastAsia="굴림" w:hint="eastAsia"/>
              </w:rPr>
              <w:t xml:space="preserve">Makes the </w:t>
            </w:r>
            <w:r w:rsidRPr="003E3F42">
              <w:rPr>
                <w:rFonts w:eastAsia="굴림"/>
              </w:rPr>
              <w:t xml:space="preserve">entire </w:t>
            </w:r>
            <w:r w:rsidRPr="003E3F42">
              <w:rPr>
                <w:rFonts w:eastAsia="굴림" w:hint="eastAsia"/>
              </w:rPr>
              <w:t>system(</w:t>
            </w:r>
            <w:r w:rsidRPr="003E3F42">
              <w:rPr>
                <w:rFonts w:eastAsia="굴림"/>
              </w:rPr>
              <w:t xml:space="preserve">i.e. </w:t>
            </w:r>
            <w:r w:rsidRPr="003E3F42">
              <w:rPr>
                <w:rFonts w:eastAsia="굴림" w:hint="eastAsia"/>
              </w:rPr>
              <w:t xml:space="preserve">both </w:t>
            </w:r>
            <w:r w:rsidR="00094318" w:rsidRPr="003E3F42">
              <w:rPr>
                <w:rFonts w:eastAsia="굴림" w:hint="eastAsia"/>
              </w:rPr>
              <w:t>SCM</w:t>
            </w:r>
            <w:r w:rsidRPr="003E3F42">
              <w:rPr>
                <w:rFonts w:eastAsia="굴림" w:hint="eastAsia"/>
              </w:rPr>
              <w:t xml:space="preserve">s) booted up </w:t>
            </w:r>
            <w:r w:rsidR="00524C2A" w:rsidRPr="003E3F42">
              <w:rPr>
                <w:rFonts w:eastAsia="굴림"/>
              </w:rPr>
              <w:t>at once.</w:t>
            </w:r>
          </w:p>
        </w:tc>
        <w:tc>
          <w:tcPr>
            <w:tcW w:w="0" w:type="auto"/>
            <w:shd w:val="clear" w:color="auto" w:fill="auto"/>
          </w:tcPr>
          <w:p w14:paraId="29A9082E" w14:textId="77777777" w:rsidR="00923F19" w:rsidRPr="003E3F42" w:rsidRDefault="00923F19" w:rsidP="00A466E6">
            <w:pPr>
              <w:pStyle w:val="aa"/>
              <w:ind w:right="20"/>
              <w:jc w:val="both"/>
              <w:rPr>
                <w:rFonts w:eastAsia="굴림"/>
              </w:rPr>
            </w:pPr>
            <w:r w:rsidRPr="003E3F42">
              <w:rPr>
                <w:rFonts w:eastAsia="굴림"/>
                <w:color w:val="000000"/>
              </w:rPr>
              <w:t>Privileged</w:t>
            </w:r>
          </w:p>
        </w:tc>
      </w:tr>
      <w:tr w:rsidR="00923F19" w:rsidRPr="001A412F" w14:paraId="3D096F42" w14:textId="77777777" w:rsidTr="006B7308">
        <w:trPr>
          <w:trHeight w:val="422"/>
        </w:trPr>
        <w:tc>
          <w:tcPr>
            <w:tcW w:w="2354" w:type="dxa"/>
            <w:shd w:val="clear" w:color="auto" w:fill="auto"/>
          </w:tcPr>
          <w:p w14:paraId="547DEACC" w14:textId="77777777" w:rsidR="00923F19" w:rsidRPr="003E3F42" w:rsidRDefault="00923F19" w:rsidP="00A466E6">
            <w:pPr>
              <w:pStyle w:val="aa"/>
              <w:ind w:right="20"/>
              <w:rPr>
                <w:rFonts w:eastAsia="굴림"/>
                <w:bCs/>
              </w:rPr>
            </w:pPr>
            <w:r w:rsidRPr="003E3F42">
              <w:rPr>
                <w:rFonts w:eastAsia="굴림" w:hint="eastAsia"/>
                <w:bCs/>
                <w:color w:val="000000"/>
              </w:rPr>
              <w:t>redundancy reload (active| standby| peer| myself)</w:t>
            </w:r>
          </w:p>
        </w:tc>
        <w:tc>
          <w:tcPr>
            <w:tcW w:w="4874" w:type="dxa"/>
            <w:shd w:val="clear" w:color="auto" w:fill="auto"/>
          </w:tcPr>
          <w:p w14:paraId="7DA56601" w14:textId="77777777" w:rsidR="006B7308" w:rsidRPr="003E3F42" w:rsidRDefault="006B7308" w:rsidP="00FC11F9">
            <w:pPr>
              <w:pStyle w:val="aa"/>
              <w:ind w:left="180" w:right="20" w:hangingChars="100" w:hanging="180"/>
              <w:rPr>
                <w:rFonts w:eastAsia="굴림"/>
              </w:rPr>
            </w:pPr>
            <w:r w:rsidRPr="003E3F42">
              <w:rPr>
                <w:rFonts w:eastAsia="굴림"/>
              </w:rPr>
              <w:t xml:space="preserve">Makes the specified </w:t>
            </w:r>
            <w:r w:rsidR="00094318" w:rsidRPr="003E3F42">
              <w:rPr>
                <w:rFonts w:eastAsia="굴림"/>
              </w:rPr>
              <w:t>SCM</w:t>
            </w:r>
            <w:r w:rsidRPr="003E3F42">
              <w:rPr>
                <w:rFonts w:eastAsia="굴림"/>
              </w:rPr>
              <w:t xml:space="preserve"> (e.g. </w:t>
            </w:r>
            <w:r w:rsidRPr="003E3F42">
              <w:rPr>
                <w:rFonts w:eastAsia="굴림" w:hint="eastAsia"/>
              </w:rPr>
              <w:t>active, standby, peer, myself)</w:t>
            </w:r>
            <w:r w:rsidRPr="003E3F42">
              <w:rPr>
                <w:rFonts w:eastAsia="굴림"/>
              </w:rPr>
              <w:t xml:space="preserve"> booted up. But the attempt by Standby </w:t>
            </w:r>
            <w:r w:rsidR="00094318" w:rsidRPr="003E3F42">
              <w:rPr>
                <w:rFonts w:eastAsia="굴림"/>
              </w:rPr>
              <w:t>SCM</w:t>
            </w:r>
            <w:r w:rsidRPr="003E3F42">
              <w:rPr>
                <w:rFonts w:eastAsia="굴림"/>
              </w:rPr>
              <w:t xml:space="preserve"> for the Active </w:t>
            </w:r>
            <w:r w:rsidR="00094318" w:rsidRPr="003E3F42">
              <w:rPr>
                <w:rFonts w:eastAsia="굴림"/>
              </w:rPr>
              <w:t>SCM</w:t>
            </w:r>
            <w:r w:rsidRPr="003E3F42">
              <w:rPr>
                <w:rFonts w:eastAsia="굴림"/>
              </w:rPr>
              <w:t xml:space="preserve"> is not allowed. </w:t>
            </w:r>
          </w:p>
        </w:tc>
        <w:tc>
          <w:tcPr>
            <w:tcW w:w="0" w:type="auto"/>
            <w:shd w:val="clear" w:color="auto" w:fill="auto"/>
          </w:tcPr>
          <w:p w14:paraId="4D4722A8" w14:textId="77777777" w:rsidR="00923F19" w:rsidRPr="003E3F42" w:rsidRDefault="00923F19" w:rsidP="00A466E6">
            <w:pPr>
              <w:pStyle w:val="aa"/>
              <w:ind w:right="20"/>
              <w:jc w:val="both"/>
              <w:rPr>
                <w:rFonts w:eastAsia="굴림"/>
              </w:rPr>
            </w:pPr>
            <w:r w:rsidRPr="003E3F42">
              <w:rPr>
                <w:rFonts w:eastAsia="굴림"/>
                <w:color w:val="000000"/>
              </w:rPr>
              <w:t>Privileged</w:t>
            </w:r>
          </w:p>
        </w:tc>
      </w:tr>
    </w:tbl>
    <w:p w14:paraId="2DFE03DB" w14:textId="77777777" w:rsidR="00444D75" w:rsidRPr="008F67D1" w:rsidRDefault="00444D75" w:rsidP="00A466E6">
      <w:pPr>
        <w:pStyle w:val="3"/>
        <w:ind w:left="0" w:right="20"/>
      </w:pPr>
      <w:bookmarkStart w:id="4549" w:name="_Toc272248444"/>
      <w:bookmarkStart w:id="4550" w:name="_Toc292810284"/>
      <w:bookmarkStart w:id="4551" w:name="_Toc294778143"/>
      <w:bookmarkStart w:id="4552" w:name="_Toc363833952"/>
      <w:bookmarkStart w:id="4553" w:name="_Toc445131150"/>
      <w:r w:rsidRPr="008F67D1">
        <w:t xml:space="preserve">Boot Mode </w:t>
      </w:r>
      <w:bookmarkEnd w:id="4549"/>
      <w:bookmarkEnd w:id="4550"/>
      <w:bookmarkEnd w:id="4551"/>
      <w:r w:rsidRPr="008F67D1">
        <w:t>Setting</w:t>
      </w:r>
      <w:bookmarkEnd w:id="4552"/>
      <w:bookmarkEnd w:id="4553"/>
    </w:p>
    <w:p w14:paraId="04E6A9FA" w14:textId="77777777" w:rsidR="00444D75" w:rsidRPr="008F67D1" w:rsidRDefault="00444D75" w:rsidP="00A466E6">
      <w:pPr>
        <w:pStyle w:val="a3"/>
        <w:spacing w:line="240" w:lineRule="auto"/>
        <w:ind w:left="0" w:right="20"/>
        <w:rPr>
          <w:rFonts w:cs="Arial"/>
        </w:rPr>
      </w:pPr>
      <w:r w:rsidRPr="008F67D1">
        <w:rPr>
          <w:rFonts w:cs="Arial"/>
        </w:rPr>
        <w:t>You must be careful as foll</w:t>
      </w:r>
      <w:r w:rsidR="00DB6367">
        <w:rPr>
          <w:rFonts w:cs="Arial"/>
        </w:rPr>
        <w:t>o</w:t>
      </w:r>
      <w:r w:rsidRPr="008F67D1">
        <w:rPr>
          <w:rFonts w:cs="Arial"/>
        </w:rPr>
        <w:t>ws:</w:t>
      </w:r>
    </w:p>
    <w:p w14:paraId="20137EE4" w14:textId="77777777" w:rsidR="00444D75" w:rsidRPr="008F67D1" w:rsidRDefault="00444D75" w:rsidP="00795E76">
      <w:pPr>
        <w:pStyle w:val="Randomlist"/>
        <w:ind w:left="0" w:right="20" w:firstLine="0"/>
      </w:pPr>
      <w:r w:rsidRPr="008F67D1">
        <w:t xml:space="preserve">When you execute </w:t>
      </w:r>
      <w:r w:rsidRPr="00DB6367">
        <w:rPr>
          <w:b/>
        </w:rPr>
        <w:t>boot flash</w:t>
      </w:r>
      <w:r w:rsidRPr="008F67D1">
        <w:t xml:space="preserve"> command, you must use </w:t>
      </w:r>
      <w:r w:rsidR="00DB6367">
        <w:t xml:space="preserve">the </w:t>
      </w:r>
      <w:r w:rsidRPr="008F67D1">
        <w:t xml:space="preserve">OS image </w:t>
      </w:r>
      <w:r w:rsidR="00A8406B">
        <w:t xml:space="preserve">which is </w:t>
      </w:r>
      <w:r w:rsidRPr="008F67D1">
        <w:t xml:space="preserve">for </w:t>
      </w:r>
      <w:r w:rsidR="00094318">
        <w:t>C9500</w:t>
      </w:r>
      <w:r w:rsidR="00A8406B">
        <w:t xml:space="preserve"> </w:t>
      </w:r>
      <w:r w:rsidR="00A8406B" w:rsidRPr="008F67D1">
        <w:t>only</w:t>
      </w:r>
      <w:r w:rsidRPr="008F67D1">
        <w:t>.</w:t>
      </w:r>
    </w:p>
    <w:p w14:paraId="26F7A49B" w14:textId="77777777" w:rsidR="00444D75" w:rsidRPr="008F67D1" w:rsidRDefault="00444D75" w:rsidP="00795E76">
      <w:pPr>
        <w:pStyle w:val="Randomlist"/>
        <w:ind w:left="0" w:right="20" w:firstLine="0"/>
      </w:pPr>
      <w:r w:rsidRPr="008F67D1">
        <w:t xml:space="preserve">When you execute </w:t>
      </w:r>
      <w:r w:rsidRPr="00DB6367">
        <w:rPr>
          <w:b/>
        </w:rPr>
        <w:t>boot config</w:t>
      </w:r>
      <w:r w:rsidRPr="008F67D1">
        <w:t xml:space="preserve"> conmand, you must use</w:t>
      </w:r>
      <w:r w:rsidR="00A8406B">
        <w:t xml:space="preserve"> the</w:t>
      </w:r>
      <w:r w:rsidRPr="008F67D1">
        <w:t xml:space="preserve"> Config file </w:t>
      </w:r>
      <w:r w:rsidR="00A8406B">
        <w:t xml:space="preserve">which is </w:t>
      </w:r>
      <w:r w:rsidR="00A8406B" w:rsidRPr="008F67D1">
        <w:t xml:space="preserve">for </w:t>
      </w:r>
      <w:r w:rsidR="00094318">
        <w:t>C9500</w:t>
      </w:r>
      <w:r w:rsidR="00A8406B">
        <w:t xml:space="preserve"> </w:t>
      </w:r>
      <w:r w:rsidR="00A8406B" w:rsidRPr="008F67D1">
        <w:t>only.</w:t>
      </w:r>
    </w:p>
    <w:p w14:paraId="0572957F" w14:textId="77777777" w:rsidR="00444D75" w:rsidRPr="008F67D1" w:rsidRDefault="00444D75" w:rsidP="00A466E6">
      <w:pPr>
        <w:spacing w:line="240" w:lineRule="auto"/>
        <w:ind w:right="20"/>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49336D7F" w14:textId="77777777" w:rsidTr="00444D75">
        <w:trPr>
          <w:trHeight w:val="1228"/>
        </w:trPr>
        <w:tc>
          <w:tcPr>
            <w:tcW w:w="9129" w:type="dxa"/>
            <w:shd w:val="clear" w:color="auto" w:fill="auto"/>
          </w:tcPr>
          <w:p w14:paraId="17DDCBAE" w14:textId="77777777" w:rsidR="00444D75" w:rsidRPr="003E6CFF" w:rsidRDefault="00444D75" w:rsidP="00A466E6">
            <w:pPr>
              <w:pStyle w:val="aa"/>
              <w:ind w:right="20"/>
              <w:rPr>
                <w:rFonts w:eastAsia="굴림"/>
              </w:rPr>
            </w:pPr>
            <w:r w:rsidRPr="003E6CFF">
              <w:rPr>
                <w:rFonts w:eastAsia="굴림"/>
              </w:rPr>
              <w:t xml:space="preserve">Switch# </w:t>
            </w:r>
          </w:p>
          <w:p w14:paraId="32DBA1F0"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system flash </w:t>
            </w:r>
            <w:r w:rsidRPr="003E6CFF">
              <w:rPr>
                <w:rFonts w:eastAsia="굴림"/>
                <w:b/>
                <w:i/>
              </w:rPr>
              <w:t>u92h.r111</w:t>
            </w:r>
          </w:p>
          <w:p w14:paraId="2EE031DB" w14:textId="77777777" w:rsidR="00444D75" w:rsidRPr="003E6CFF" w:rsidRDefault="00444D75" w:rsidP="00A466E6">
            <w:pPr>
              <w:pStyle w:val="aa"/>
              <w:ind w:right="20"/>
              <w:rPr>
                <w:rFonts w:eastAsia="굴림"/>
              </w:rPr>
            </w:pPr>
            <w:r w:rsidRPr="003E6CFF">
              <w:rPr>
                <w:rFonts w:eastAsia="굴림"/>
              </w:rPr>
              <w:t xml:space="preserve">Switch# </w:t>
            </w:r>
          </w:p>
          <w:p w14:paraId="69E564D7"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config </w:t>
            </w:r>
            <w:r w:rsidRPr="003E6CFF">
              <w:rPr>
                <w:rFonts w:eastAsia="굴림"/>
                <w:b/>
                <w:i/>
              </w:rPr>
              <w:t>lns.cfg</w:t>
            </w:r>
          </w:p>
          <w:p w14:paraId="205A747C" w14:textId="77777777" w:rsidR="003E6CFF" w:rsidRPr="003E6CFF" w:rsidRDefault="00444D75" w:rsidP="00A466E6">
            <w:pPr>
              <w:pStyle w:val="aa"/>
              <w:ind w:right="20"/>
              <w:jc w:val="both"/>
              <w:rPr>
                <w:rFonts w:eastAsia="굴림"/>
              </w:rPr>
            </w:pPr>
            <w:r w:rsidRPr="003E6CFF">
              <w:rPr>
                <w:rFonts w:eastAsia="굴림"/>
              </w:rPr>
              <w:t>Switch#</w:t>
            </w:r>
          </w:p>
        </w:tc>
      </w:tr>
    </w:tbl>
    <w:p w14:paraId="54FC80AB" w14:textId="77777777" w:rsidR="00444D75" w:rsidRPr="008F67D1" w:rsidRDefault="00923F19" w:rsidP="00A466E6">
      <w:pPr>
        <w:pStyle w:val="3"/>
        <w:ind w:left="0" w:right="20"/>
      </w:pPr>
      <w:bookmarkStart w:id="4554" w:name="_Toc445131151"/>
      <w:r>
        <w:t>Restart</w:t>
      </w:r>
      <w:r w:rsidR="00524C2A">
        <w:t>ing an</w:t>
      </w:r>
      <w:r w:rsidR="00524C2A" w:rsidRPr="00524C2A">
        <w:t xml:space="preserve"> </w:t>
      </w:r>
      <w:r w:rsidR="00094318">
        <w:t>SCM</w:t>
      </w:r>
      <w:bookmarkEnd w:id="4554"/>
    </w:p>
    <w:p w14:paraId="75E110A9" w14:textId="77777777" w:rsidR="00A8406B" w:rsidRDefault="00444D75" w:rsidP="00A466E6">
      <w:pPr>
        <w:pStyle w:val="a3"/>
        <w:spacing w:line="240" w:lineRule="auto"/>
        <w:ind w:left="0" w:right="20"/>
        <w:rPr>
          <w:rFonts w:cs="Arial"/>
        </w:rPr>
      </w:pPr>
      <w:r w:rsidRPr="008F67D1">
        <w:rPr>
          <w:rFonts w:cs="Arial"/>
        </w:rPr>
        <w:t xml:space="preserve">You can restart </w:t>
      </w:r>
      <w:r w:rsidR="00A8406B">
        <w:rPr>
          <w:rFonts w:cs="Arial"/>
        </w:rPr>
        <w:t xml:space="preserve">the </w:t>
      </w:r>
      <w:r w:rsidR="00094318">
        <w:rPr>
          <w:rFonts w:cs="Arial"/>
        </w:rPr>
        <w:t>SCM</w:t>
      </w:r>
      <w:r w:rsidR="00A8406B">
        <w:rPr>
          <w:rFonts w:cs="Arial"/>
        </w:rPr>
        <w:t xml:space="preserve"> by </w:t>
      </w:r>
      <w:r w:rsidR="00A8406B" w:rsidRPr="00A8406B">
        <w:rPr>
          <w:rFonts w:cs="Arial"/>
          <w:b/>
        </w:rPr>
        <w:t>reload command</w:t>
      </w:r>
      <w:r w:rsidR="00A8406B">
        <w:rPr>
          <w:rFonts w:cs="Arial"/>
        </w:rPr>
        <w:t xml:space="preserve"> which is currently associated with your console. The restart of </w:t>
      </w:r>
      <w:r w:rsidR="00094318">
        <w:rPr>
          <w:rFonts w:cs="Arial"/>
        </w:rPr>
        <w:t>SCM</w:t>
      </w:r>
      <w:r w:rsidR="00A8406B">
        <w:rPr>
          <w:rFonts w:cs="Arial"/>
        </w:rPr>
        <w:t xml:space="preserve"> can be reserved for later execution by using </w:t>
      </w:r>
      <w:r w:rsidR="00795E76">
        <w:rPr>
          <w:rFonts w:cs="Arial"/>
        </w:rPr>
        <w:t>a list of</w:t>
      </w:r>
      <w:r w:rsidR="00A8406B">
        <w:rPr>
          <w:rFonts w:cs="Arial"/>
        </w:rPr>
        <w:t xml:space="preserve"> sub-commands </w:t>
      </w:r>
      <w:r w:rsidR="00A8406B">
        <w:rPr>
          <w:rFonts w:cs="Arial"/>
        </w:rPr>
        <w:t>‘</w:t>
      </w:r>
      <w:r w:rsidR="00A8406B" w:rsidRPr="00A8406B">
        <w:rPr>
          <w:rFonts w:cs="Arial"/>
          <w:b/>
        </w:rPr>
        <w:t>in</w:t>
      </w:r>
      <w:r w:rsidR="00A8406B">
        <w:rPr>
          <w:rFonts w:cs="Arial"/>
        </w:rPr>
        <w:t>’</w:t>
      </w:r>
      <w:r w:rsidR="00A8406B">
        <w:rPr>
          <w:rFonts w:cs="Arial"/>
        </w:rPr>
        <w:t xml:space="preserve"> or </w:t>
      </w:r>
      <w:r w:rsidR="00A8406B">
        <w:rPr>
          <w:rFonts w:cs="Arial"/>
        </w:rPr>
        <w:t>‘</w:t>
      </w:r>
      <w:r w:rsidR="00A8406B" w:rsidRPr="00A8406B">
        <w:rPr>
          <w:rFonts w:cs="Arial"/>
          <w:b/>
        </w:rPr>
        <w:t>at</w:t>
      </w:r>
      <w:r w:rsidR="00A8406B" w:rsidRPr="00A8406B">
        <w:rPr>
          <w:rFonts w:cs="Arial"/>
          <w:b/>
        </w:rPr>
        <w:t>’</w:t>
      </w:r>
      <w:r w:rsidR="00A8406B">
        <w:rPr>
          <w:rFonts w:cs="Arial"/>
        </w:rPr>
        <w:t xml:space="preserve">. Before you try the reservation, make sure to refer </w:t>
      </w:r>
      <w:r w:rsidR="005304B9">
        <w:rPr>
          <w:rFonts w:cs="Arial"/>
        </w:rPr>
        <w:t xml:space="preserve">to the </w:t>
      </w:r>
      <w:r w:rsidR="00A8406B">
        <w:rPr>
          <w:rFonts w:cs="Arial"/>
        </w:rPr>
        <w:t xml:space="preserve">system time by </w:t>
      </w:r>
      <w:r w:rsidR="005304B9">
        <w:rPr>
          <w:rFonts w:cs="Arial"/>
        </w:rPr>
        <w:t xml:space="preserve">using the </w:t>
      </w:r>
      <w:r w:rsidR="00A8406B" w:rsidRPr="00A8406B">
        <w:rPr>
          <w:rFonts w:cs="Arial"/>
          <w:b/>
        </w:rPr>
        <w:t>show clock</w:t>
      </w:r>
      <w:r w:rsidR="00A8406B">
        <w:rPr>
          <w:rFonts w:cs="Arial"/>
        </w:rPr>
        <w:t xml:space="preserve"> command. </w:t>
      </w:r>
    </w:p>
    <w:tbl>
      <w:tblPr>
        <w:tblStyle w:val="NOTICE"/>
        <w:tblW w:w="0" w:type="auto"/>
        <w:tblLook w:val="0000" w:firstRow="0" w:lastRow="0" w:firstColumn="0" w:lastColumn="0" w:noHBand="0" w:noVBand="0"/>
      </w:tblPr>
      <w:tblGrid>
        <w:gridCol w:w="869"/>
        <w:gridCol w:w="1055"/>
        <w:gridCol w:w="6008"/>
      </w:tblGrid>
      <w:tr w:rsidR="008875B3" w14:paraId="71F7AD3A" w14:textId="77777777" w:rsidTr="006753E2">
        <w:tc>
          <w:tcPr>
            <w:tcW w:w="900" w:type="dxa"/>
            <w:vAlign w:val="center"/>
          </w:tcPr>
          <w:p w14:paraId="56491CDA" w14:textId="77777777" w:rsidR="008875B3" w:rsidRDefault="008875B3" w:rsidP="00A466E6">
            <w:pPr>
              <w:pStyle w:val="aa"/>
              <w:spacing w:after="120"/>
              <w:ind w:right="20"/>
              <w:jc w:val="both"/>
              <w:rPr>
                <w:rFonts w:cs="Times New Roman"/>
              </w:rPr>
            </w:pPr>
            <w:r>
              <w:rPr>
                <w:rFonts w:cs="Times New Roman" w:hint="eastAsia"/>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Default="008875B3" w:rsidP="00A466E6">
            <w:pPr>
              <w:pStyle w:val="aa"/>
              <w:ind w:right="20"/>
              <w:jc w:val="both"/>
              <w:rPr>
                <w:b/>
                <w:bCs/>
              </w:rPr>
            </w:pPr>
            <w:r>
              <w:rPr>
                <w:b/>
                <w:bCs/>
              </w:rPr>
              <w:t>Notice</w:t>
            </w:r>
          </w:p>
        </w:tc>
        <w:tc>
          <w:tcPr>
            <w:tcW w:w="6800" w:type="dxa"/>
            <w:vAlign w:val="center"/>
          </w:tcPr>
          <w:p w14:paraId="5BF21AB6" w14:textId="77777777" w:rsidR="008875B3" w:rsidRPr="000124B1" w:rsidRDefault="008875B3" w:rsidP="00A466E6">
            <w:pPr>
              <w:pStyle w:val="aa"/>
              <w:ind w:right="20"/>
              <w:jc w:val="both"/>
            </w:pPr>
            <w:r>
              <w:t>When the system is equipped in redundant fashion</w:t>
            </w:r>
            <w:r w:rsidR="00507259">
              <w:t xml:space="preserve">, i.e. having two </w:t>
            </w:r>
            <w:r w:rsidR="00094318">
              <w:t>SCM</w:t>
            </w:r>
            <w:r w:rsidR="00507259">
              <w:t>s</w:t>
            </w:r>
            <w:r>
              <w:t xml:space="preserve">, </w:t>
            </w:r>
            <w:r>
              <w:t>‘</w:t>
            </w:r>
            <w:r w:rsidRPr="008875B3">
              <w:rPr>
                <w:rFonts w:hint="eastAsia"/>
                <w:b/>
              </w:rPr>
              <w:t>redundancy reload shelf</w:t>
            </w:r>
            <w:r w:rsidRPr="008875B3">
              <w:rPr>
                <w:b/>
              </w:rPr>
              <w:t>’</w:t>
            </w:r>
            <w:r w:rsidRPr="008875B3">
              <w:t xml:space="preserve"> command </w:t>
            </w:r>
            <w:r w:rsidR="00507259">
              <w:t>can</w:t>
            </w:r>
            <w:r w:rsidRPr="008875B3">
              <w:t xml:space="preserve"> be used t</w:t>
            </w:r>
            <w:r>
              <w:t>o restart the entire system</w:t>
            </w:r>
            <w:r w:rsidR="00507259">
              <w:t xml:space="preserve"> at once</w:t>
            </w:r>
            <w:r w:rsidRPr="002F5F3A">
              <w:t>.</w:t>
            </w:r>
          </w:p>
        </w:tc>
      </w:tr>
    </w:tbl>
    <w:p w14:paraId="45BD869A" w14:textId="77777777" w:rsidR="003E3F42" w:rsidRDefault="003E3F42" w:rsidP="00A466E6">
      <w:pPr>
        <w:pStyle w:val="a3"/>
        <w:spacing w:line="240" w:lineRule="auto"/>
        <w:ind w:left="0" w:right="20"/>
        <w:rPr>
          <w:rFonts w:cs="Arial"/>
        </w:rPr>
      </w:pPr>
    </w:p>
    <w:p w14:paraId="12E19797" w14:textId="77777777" w:rsidR="003E3F42" w:rsidRDefault="003E3F42" w:rsidP="00A466E6">
      <w:pPr>
        <w:widowControl/>
        <w:wordWrap/>
        <w:snapToGrid/>
        <w:spacing w:line="240" w:lineRule="auto"/>
        <w:ind w:right="20"/>
        <w:jc w:val="left"/>
        <w:rPr>
          <w:rFonts w:ascii="Arial" w:eastAsia="맑은 고딕"/>
          <w:noProof/>
        </w:rPr>
      </w:pPr>
      <w:r>
        <w:br w:type="page"/>
      </w:r>
    </w:p>
    <w:p w14:paraId="738146EE" w14:textId="77777777" w:rsidR="00444D75" w:rsidRPr="008F67D1" w:rsidRDefault="006A4BB0" w:rsidP="00A466E6">
      <w:pPr>
        <w:pStyle w:val="afffff9"/>
        <w:spacing w:line="240" w:lineRule="auto"/>
        <w:ind w:left="0" w:right="20"/>
        <w:rPr>
          <w:rFonts w:cs="Arial"/>
        </w:rPr>
      </w:pPr>
      <w:bookmarkStart w:id="4555" w:name="_Toc327434419"/>
      <w:bookmarkStart w:id="4556" w:name="_Toc327434904"/>
      <w:bookmarkStart w:id="4557" w:name="_Toc327434948"/>
      <w:bookmarkStart w:id="4558" w:name="_Toc327445268"/>
      <w:bookmarkStart w:id="4559" w:name="_Toc298774270"/>
      <w:bookmarkStart w:id="4560" w:name="_Toc391575408"/>
      <w:r>
        <w:rPr>
          <w:rFonts w:cs="Arial"/>
        </w:rPr>
        <w:lastRenderedPageBreak/>
        <w:t>Table</w:t>
      </w:r>
      <w:r w:rsidR="002020C9">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266</w:t>
      </w:r>
      <w:r w:rsidR="005832B8">
        <w:rPr>
          <w:rFonts w:cs="Arial"/>
        </w:rPr>
        <w:fldChar w:fldCharType="end"/>
      </w:r>
      <w:r w:rsidR="00444D75" w:rsidRPr="008F67D1">
        <w:rPr>
          <w:rFonts w:cs="Arial"/>
        </w:rPr>
        <w:t xml:space="preserve"> Boot Mode </w:t>
      </w:r>
      <w:bookmarkEnd w:id="4555"/>
      <w:bookmarkEnd w:id="4556"/>
      <w:bookmarkEnd w:id="4557"/>
      <w:r w:rsidR="00444D75" w:rsidRPr="008F67D1">
        <w:rPr>
          <w:rFonts w:cs="Arial"/>
        </w:rPr>
        <w:t>Setting and System Reload</w:t>
      </w:r>
      <w:bookmarkEnd w:id="4558"/>
      <w:bookmarkEnd w:id="4559"/>
      <w:bookmarkEnd w:id="456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21"/>
        <w:gridCol w:w="4184"/>
        <w:gridCol w:w="1027"/>
      </w:tblGrid>
      <w:tr w:rsidR="008875B3" w:rsidRPr="001A412F" w14:paraId="0A269138" w14:textId="77777777" w:rsidTr="00444D75">
        <w:trPr>
          <w:trHeight w:val="292"/>
        </w:trPr>
        <w:tc>
          <w:tcPr>
            <w:tcW w:w="0" w:type="auto"/>
            <w:shd w:val="clear" w:color="auto" w:fill="E6E6E6"/>
            <w:vAlign w:val="center"/>
          </w:tcPr>
          <w:p w14:paraId="418B18D0" w14:textId="77777777" w:rsidR="00444D75" w:rsidRPr="001A412F" w:rsidRDefault="00444D75" w:rsidP="008A2371">
            <w:pPr>
              <w:spacing w:line="240" w:lineRule="auto"/>
              <w:ind w:right="20"/>
              <w:rPr>
                <w:rFonts w:eastAsia="굴림"/>
                <w:b/>
                <w:bCs/>
              </w:rPr>
            </w:pPr>
            <w:r w:rsidRPr="001A412F">
              <w:rPr>
                <w:rFonts w:eastAsia="굴림"/>
                <w:b/>
                <w:bCs/>
              </w:rPr>
              <w:t>Command</w:t>
            </w:r>
          </w:p>
        </w:tc>
        <w:tc>
          <w:tcPr>
            <w:tcW w:w="0" w:type="auto"/>
            <w:shd w:val="clear" w:color="auto" w:fill="E6E6E6"/>
            <w:vAlign w:val="center"/>
          </w:tcPr>
          <w:p w14:paraId="1043C340" w14:textId="77777777" w:rsidR="00444D75" w:rsidRPr="001A412F" w:rsidRDefault="00444D75" w:rsidP="008A2371">
            <w:pPr>
              <w:spacing w:line="240" w:lineRule="auto"/>
              <w:ind w:right="20"/>
              <w:rPr>
                <w:rFonts w:eastAsia="굴림"/>
                <w:b/>
                <w:bCs/>
              </w:rPr>
            </w:pPr>
            <w:r w:rsidRPr="00524C2A">
              <w:rPr>
                <w:rFonts w:eastAsia="굴림"/>
                <w:b/>
                <w:bCs/>
              </w:rPr>
              <w:t>Description</w:t>
            </w:r>
          </w:p>
        </w:tc>
        <w:tc>
          <w:tcPr>
            <w:tcW w:w="0" w:type="auto"/>
            <w:shd w:val="clear" w:color="auto" w:fill="E6E6E6"/>
            <w:vAlign w:val="center"/>
          </w:tcPr>
          <w:p w14:paraId="12A62001" w14:textId="77777777" w:rsidR="00444D75" w:rsidRPr="001A412F" w:rsidRDefault="00444D75" w:rsidP="008A2371">
            <w:pPr>
              <w:spacing w:line="240" w:lineRule="auto"/>
              <w:ind w:right="20"/>
              <w:rPr>
                <w:rFonts w:eastAsia="굴림"/>
                <w:b/>
                <w:bCs/>
              </w:rPr>
            </w:pPr>
            <w:r w:rsidRPr="001A412F">
              <w:rPr>
                <w:rFonts w:eastAsia="굴림"/>
                <w:b/>
                <w:bCs/>
              </w:rPr>
              <w:t>Mode</w:t>
            </w:r>
          </w:p>
        </w:tc>
      </w:tr>
      <w:tr w:rsidR="008875B3" w:rsidRPr="001A412F" w14:paraId="4729C35A" w14:textId="77777777" w:rsidTr="00444D75">
        <w:trPr>
          <w:trHeight w:val="279"/>
        </w:trPr>
        <w:tc>
          <w:tcPr>
            <w:tcW w:w="0" w:type="auto"/>
            <w:shd w:val="clear" w:color="auto" w:fill="auto"/>
            <w:vAlign w:val="center"/>
          </w:tcPr>
          <w:p w14:paraId="049DD66E" w14:textId="77777777" w:rsidR="00444D75" w:rsidRPr="001A412F" w:rsidRDefault="00444D75" w:rsidP="008A2371">
            <w:pPr>
              <w:pStyle w:val="aa"/>
              <w:ind w:right="20"/>
              <w:jc w:val="both"/>
              <w:rPr>
                <w:rFonts w:eastAsia="굴림"/>
                <w:bCs/>
              </w:rPr>
            </w:pPr>
            <w:r w:rsidRPr="001A412F">
              <w:rPr>
                <w:rFonts w:eastAsia="굴림"/>
                <w:bCs/>
              </w:rPr>
              <w:t xml:space="preserve">reload </w:t>
            </w:r>
          </w:p>
        </w:tc>
        <w:tc>
          <w:tcPr>
            <w:tcW w:w="0" w:type="auto"/>
            <w:shd w:val="clear" w:color="auto" w:fill="auto"/>
            <w:vAlign w:val="center"/>
          </w:tcPr>
          <w:p w14:paraId="3637FF92" w14:textId="77777777" w:rsidR="00444D75" w:rsidRPr="001A412F" w:rsidRDefault="00444D75" w:rsidP="008A2371">
            <w:pPr>
              <w:pStyle w:val="aa"/>
              <w:ind w:left="180" w:right="20" w:hangingChars="100" w:hanging="180"/>
              <w:jc w:val="both"/>
              <w:rPr>
                <w:rFonts w:eastAsia="굴림"/>
              </w:rPr>
            </w:pPr>
            <w:r w:rsidRPr="001A412F">
              <w:rPr>
                <w:rFonts w:eastAsia="굴림"/>
              </w:rPr>
              <w:t xml:space="preserve">Restarts the </w:t>
            </w:r>
            <w:r w:rsidR="00BC08A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14:paraId="1D545411"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54BD3442" w14:textId="77777777" w:rsidTr="00444D75">
        <w:trPr>
          <w:trHeight w:val="2045"/>
        </w:trPr>
        <w:tc>
          <w:tcPr>
            <w:tcW w:w="0" w:type="auto"/>
            <w:shd w:val="clear" w:color="auto" w:fill="auto"/>
            <w:vAlign w:val="center"/>
          </w:tcPr>
          <w:p w14:paraId="28382FDC" w14:textId="77777777" w:rsidR="00444D75" w:rsidRPr="001A412F" w:rsidRDefault="00444D75" w:rsidP="008A2371">
            <w:pPr>
              <w:pStyle w:val="aa"/>
              <w:ind w:right="20"/>
              <w:rPr>
                <w:rFonts w:eastAsia="굴림"/>
                <w:bCs/>
              </w:rPr>
            </w:pPr>
            <w:r w:rsidRPr="001A412F">
              <w:rPr>
                <w:rFonts w:eastAsia="굴림"/>
                <w:bCs/>
              </w:rPr>
              <w:t xml:space="preserve">reload {in </w:t>
            </w:r>
            <w:r w:rsidRPr="001A412F">
              <w:rPr>
                <w:rFonts w:eastAsia="굴림"/>
                <w:bCs/>
                <w:i/>
              </w:rPr>
              <w:t>time</w:t>
            </w:r>
            <w:r w:rsidRPr="001A412F">
              <w:rPr>
                <w:rFonts w:eastAsia="굴림"/>
                <w:bCs/>
              </w:rPr>
              <w:t xml:space="preserve">|at </w:t>
            </w:r>
            <w:r w:rsidRPr="001A412F">
              <w:rPr>
                <w:rFonts w:eastAsia="굴림"/>
                <w:bCs/>
                <w:i/>
              </w:rPr>
              <w:t>time</w:t>
            </w:r>
            <w:r w:rsidRPr="001A412F">
              <w:rPr>
                <w:rFonts w:eastAsia="굴림"/>
                <w:bCs/>
              </w:rPr>
              <w:t xml:space="preserve"> </w:t>
            </w:r>
            <w:r w:rsidRPr="001A412F">
              <w:rPr>
                <w:rFonts w:eastAsia="굴림"/>
                <w:bCs/>
                <w:i/>
              </w:rPr>
              <w:t>[day]</w:t>
            </w:r>
            <w:r w:rsidRPr="001A412F">
              <w:rPr>
                <w:rFonts w:eastAsia="굴림"/>
                <w:bCs/>
              </w:rPr>
              <w:t xml:space="preserve"> [</w:t>
            </w:r>
            <w:r w:rsidRPr="001A412F">
              <w:rPr>
                <w:rFonts w:eastAsia="굴림"/>
                <w:bCs/>
                <w:i/>
              </w:rPr>
              <w:t>month]</w:t>
            </w:r>
            <w:r w:rsidRPr="001A412F">
              <w:rPr>
                <w:rFonts w:eastAsia="굴림"/>
                <w:bCs/>
              </w:rPr>
              <w:t>}</w:t>
            </w:r>
            <w:r w:rsidR="00BC08A7">
              <w:rPr>
                <w:rFonts w:eastAsia="굴림"/>
                <w:bCs/>
              </w:rPr>
              <w:t xml:space="preserve"> </w:t>
            </w:r>
            <w:r w:rsidRPr="001A412F">
              <w:rPr>
                <w:rFonts w:eastAsia="굴림"/>
                <w:bCs/>
              </w:rPr>
              <w:t>[</w:t>
            </w:r>
            <w:r w:rsidRPr="001A412F">
              <w:rPr>
                <w:rFonts w:eastAsia="굴림"/>
                <w:bCs/>
                <w:i/>
              </w:rPr>
              <w:t>reason</w:t>
            </w:r>
            <w:r w:rsidRPr="001A412F">
              <w:rPr>
                <w:rFonts w:eastAsia="굴림"/>
                <w:bCs/>
              </w:rPr>
              <w:t>]</w:t>
            </w:r>
          </w:p>
          <w:p w14:paraId="0E90CE70" w14:textId="77777777" w:rsidR="00444D75" w:rsidRPr="001A412F" w:rsidRDefault="00444D75" w:rsidP="008A2371">
            <w:pPr>
              <w:pStyle w:val="aa"/>
              <w:ind w:right="20"/>
              <w:jc w:val="both"/>
              <w:rPr>
                <w:rFonts w:eastAsia="굴림"/>
                <w:bCs/>
              </w:rPr>
            </w:pPr>
          </w:p>
        </w:tc>
        <w:tc>
          <w:tcPr>
            <w:tcW w:w="0" w:type="auto"/>
            <w:shd w:val="clear" w:color="auto" w:fill="auto"/>
            <w:vAlign w:val="center"/>
          </w:tcPr>
          <w:p w14:paraId="644C450D" w14:textId="77777777" w:rsidR="00444D75" w:rsidRPr="001A412F" w:rsidRDefault="008875B3" w:rsidP="008A2371">
            <w:pPr>
              <w:pStyle w:val="aa"/>
              <w:ind w:right="20"/>
              <w:jc w:val="both"/>
              <w:rPr>
                <w:rFonts w:eastAsia="굴림"/>
              </w:rPr>
            </w:pPr>
            <w:r>
              <w:rPr>
                <w:rFonts w:eastAsia="굴림"/>
              </w:rPr>
              <w:t>Specifies the</w:t>
            </w:r>
            <w:r w:rsidR="00444D75" w:rsidRPr="001A412F">
              <w:rPr>
                <w:rFonts w:eastAsia="굴림"/>
              </w:rPr>
              <w:t xml:space="preserve"> time for </w:t>
            </w:r>
            <w:r>
              <w:rPr>
                <w:rFonts w:eastAsia="굴림"/>
              </w:rPr>
              <w:t xml:space="preserve">reserving an upcoming </w:t>
            </w:r>
            <w:r w:rsidR="00444D75" w:rsidRPr="001A412F">
              <w:rPr>
                <w:rFonts w:eastAsia="굴림"/>
              </w:rPr>
              <w:t xml:space="preserve">system restart. </w:t>
            </w:r>
          </w:p>
          <w:p w14:paraId="5D01DD8F"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461"/>
              <w:jc w:val="both"/>
              <w:rPr>
                <w:rFonts w:eastAsia="굴림"/>
              </w:rPr>
            </w:pPr>
            <w:r w:rsidRPr="001A412F">
              <w:rPr>
                <w:rFonts w:eastAsia="굴림"/>
                <w:bCs/>
              </w:rPr>
              <w:t>in: in time</w:t>
            </w:r>
          </w:p>
          <w:p w14:paraId="2B9DAEFC"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rPr>
            </w:pPr>
            <w:r w:rsidRPr="001A412F">
              <w:rPr>
                <w:rFonts w:eastAsia="굴림"/>
                <w:bCs/>
              </w:rPr>
              <w:t xml:space="preserve">at: at </w:t>
            </w:r>
            <w:r w:rsidR="00BC08A7">
              <w:rPr>
                <w:rFonts w:eastAsia="굴림"/>
                <w:bCs/>
              </w:rPr>
              <w:t xml:space="preserve">the specified </w:t>
            </w:r>
            <w:r w:rsidRPr="001A412F">
              <w:rPr>
                <w:rFonts w:eastAsia="굴림"/>
                <w:bCs/>
              </w:rPr>
              <w:t>time</w:t>
            </w:r>
          </w:p>
          <w:p w14:paraId="5B4ED2EF"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time</w:t>
            </w:r>
            <w:r w:rsidRPr="001A412F">
              <w:rPr>
                <w:rFonts w:eastAsia="굴림"/>
                <w:bCs/>
              </w:rPr>
              <w:t>: HH:MM</w:t>
            </w:r>
          </w:p>
          <w:p w14:paraId="79FF0F69"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day</w:t>
            </w:r>
            <w:r w:rsidRPr="001A412F">
              <w:rPr>
                <w:rFonts w:eastAsia="굴림"/>
                <w:bCs/>
              </w:rPr>
              <w:t>: 1 - 31</w:t>
            </w:r>
          </w:p>
          <w:p w14:paraId="48FF2143"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month</w:t>
            </w:r>
            <w:r w:rsidRPr="001A412F">
              <w:rPr>
                <w:rFonts w:eastAsia="굴림"/>
              </w:rPr>
              <w:t xml:space="preserve">: </w:t>
            </w:r>
            <w:r w:rsidRPr="001A412F">
              <w:rPr>
                <w:rFonts w:eastAsia="굴림"/>
                <w:bCs/>
              </w:rPr>
              <w:t>(ex. Jan or January)</w:t>
            </w:r>
          </w:p>
          <w:p w14:paraId="7EABD363"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reason</w:t>
            </w:r>
            <w:r w:rsidRPr="001A412F">
              <w:rPr>
                <w:rFonts w:eastAsia="굴림"/>
              </w:rPr>
              <w:t>: reason for restart</w:t>
            </w:r>
          </w:p>
        </w:tc>
        <w:tc>
          <w:tcPr>
            <w:tcW w:w="0" w:type="auto"/>
            <w:shd w:val="clear" w:color="auto" w:fill="auto"/>
            <w:vAlign w:val="center"/>
          </w:tcPr>
          <w:p w14:paraId="20D98B2E"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6CD1D7ED" w14:textId="77777777" w:rsidTr="00444D75">
        <w:trPr>
          <w:trHeight w:val="292"/>
        </w:trPr>
        <w:tc>
          <w:tcPr>
            <w:tcW w:w="0" w:type="auto"/>
            <w:shd w:val="clear" w:color="auto" w:fill="auto"/>
            <w:vAlign w:val="center"/>
          </w:tcPr>
          <w:p w14:paraId="798AABED" w14:textId="77777777" w:rsidR="00444D75" w:rsidRPr="001A412F" w:rsidRDefault="00444D75" w:rsidP="008A2371">
            <w:pPr>
              <w:pStyle w:val="aa"/>
              <w:ind w:right="20"/>
              <w:jc w:val="both"/>
              <w:rPr>
                <w:rFonts w:eastAsia="굴림"/>
                <w:bCs/>
              </w:rPr>
            </w:pPr>
            <w:r w:rsidRPr="001A412F">
              <w:rPr>
                <w:rFonts w:eastAsia="굴림"/>
                <w:bCs/>
              </w:rPr>
              <w:t>reload cancel</w:t>
            </w:r>
          </w:p>
        </w:tc>
        <w:tc>
          <w:tcPr>
            <w:tcW w:w="0" w:type="auto"/>
            <w:shd w:val="clear" w:color="auto" w:fill="auto"/>
            <w:vAlign w:val="center"/>
          </w:tcPr>
          <w:p w14:paraId="57F2AF23" w14:textId="77777777" w:rsidR="00444D75" w:rsidRPr="001A412F" w:rsidRDefault="00444D75" w:rsidP="008A2371">
            <w:pPr>
              <w:pStyle w:val="aa"/>
              <w:ind w:right="20"/>
              <w:jc w:val="both"/>
              <w:rPr>
                <w:rFonts w:eastAsia="굴림"/>
              </w:rPr>
            </w:pPr>
            <w:r w:rsidRPr="001A412F">
              <w:rPr>
                <w:rFonts w:eastAsia="굴림"/>
              </w:rPr>
              <w:t xml:space="preserve">Cancels the reserved system restart. </w:t>
            </w:r>
          </w:p>
        </w:tc>
        <w:tc>
          <w:tcPr>
            <w:tcW w:w="0" w:type="auto"/>
            <w:shd w:val="clear" w:color="auto" w:fill="auto"/>
            <w:vAlign w:val="center"/>
          </w:tcPr>
          <w:p w14:paraId="1435BE4A"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47AFD01E" w14:textId="77777777" w:rsidTr="00444D75">
        <w:trPr>
          <w:trHeight w:val="504"/>
        </w:trPr>
        <w:tc>
          <w:tcPr>
            <w:tcW w:w="0" w:type="auto"/>
            <w:shd w:val="clear" w:color="auto" w:fill="auto"/>
            <w:vAlign w:val="center"/>
          </w:tcPr>
          <w:p w14:paraId="49557E08" w14:textId="77777777" w:rsidR="00444D75" w:rsidRPr="001A412F" w:rsidRDefault="00444D75" w:rsidP="008A2371">
            <w:pPr>
              <w:pStyle w:val="aa"/>
              <w:ind w:right="20"/>
              <w:jc w:val="both"/>
              <w:rPr>
                <w:rFonts w:eastAsia="굴림"/>
                <w:bCs/>
              </w:rPr>
            </w:pPr>
            <w:r w:rsidRPr="001A412F">
              <w:rPr>
                <w:rFonts w:eastAsia="굴림"/>
                <w:bCs/>
              </w:rPr>
              <w:t>show reload</w:t>
            </w:r>
          </w:p>
        </w:tc>
        <w:tc>
          <w:tcPr>
            <w:tcW w:w="0" w:type="auto"/>
            <w:shd w:val="clear" w:color="auto" w:fill="auto"/>
            <w:vAlign w:val="center"/>
          </w:tcPr>
          <w:p w14:paraId="6FD0D823" w14:textId="77777777" w:rsidR="00444D75" w:rsidRPr="001A412F" w:rsidRDefault="00444D75" w:rsidP="008A2371">
            <w:pPr>
              <w:pStyle w:val="aa"/>
              <w:ind w:left="180" w:right="20" w:hangingChars="100" w:hanging="180"/>
              <w:jc w:val="both"/>
              <w:rPr>
                <w:rFonts w:eastAsia="굴림"/>
              </w:rPr>
            </w:pPr>
            <w:r w:rsidRPr="001A412F">
              <w:rPr>
                <w:rFonts w:eastAsia="굴림"/>
              </w:rPr>
              <w:t xml:space="preserve">Shows the </w:t>
            </w:r>
            <w:r w:rsidR="00BC08A7">
              <w:rPr>
                <w:rFonts w:eastAsia="굴림"/>
              </w:rPr>
              <w:t>reservation</w:t>
            </w:r>
            <w:r w:rsidRPr="001A412F">
              <w:rPr>
                <w:rFonts w:eastAsia="굴림"/>
              </w:rPr>
              <w:t xml:space="preserve"> information that the system </w:t>
            </w:r>
            <w:r w:rsidR="00BC08A7">
              <w:rPr>
                <w:rFonts w:eastAsia="굴림"/>
              </w:rPr>
              <w:t>is scheduled to restart.</w:t>
            </w:r>
          </w:p>
        </w:tc>
        <w:tc>
          <w:tcPr>
            <w:tcW w:w="0" w:type="auto"/>
            <w:shd w:val="clear" w:color="auto" w:fill="auto"/>
            <w:vAlign w:val="center"/>
          </w:tcPr>
          <w:p w14:paraId="3A00B1BF" w14:textId="77777777" w:rsidR="00444D75" w:rsidRPr="001A412F" w:rsidRDefault="00444D75" w:rsidP="008A2371">
            <w:pPr>
              <w:pStyle w:val="aa"/>
              <w:ind w:right="20"/>
              <w:jc w:val="both"/>
              <w:rPr>
                <w:rFonts w:eastAsia="굴림"/>
              </w:rPr>
            </w:pPr>
            <w:r w:rsidRPr="001A412F">
              <w:rPr>
                <w:rFonts w:eastAsia="굴림"/>
              </w:rPr>
              <w:t>Privileged</w:t>
            </w:r>
          </w:p>
        </w:tc>
      </w:tr>
    </w:tbl>
    <w:p w14:paraId="3ECFDFAC" w14:textId="77777777" w:rsidR="00444D75" w:rsidRPr="008F67D1" w:rsidRDefault="00444D75" w:rsidP="00A466E6">
      <w:pPr>
        <w:pStyle w:val="a3"/>
        <w:spacing w:line="240" w:lineRule="auto"/>
        <w:ind w:left="0" w:right="20"/>
        <w:rPr>
          <w:rFonts w:cs="Arial"/>
        </w:rPr>
      </w:pPr>
      <w:r w:rsidRPr="008F67D1">
        <w:rPr>
          <w:rFonts w:cs="Arial"/>
        </w:rPr>
        <w:t xml:space="preserve">The following example shows how to restart </w:t>
      </w:r>
      <w:r w:rsidR="008875B3">
        <w:rPr>
          <w:rFonts w:cs="Arial"/>
        </w:rPr>
        <w:t xml:space="preserve">an </w:t>
      </w:r>
      <w:r w:rsidR="00094318">
        <w:rPr>
          <w:rFonts w:cs="Arial"/>
        </w:rPr>
        <w:t>SCM</w:t>
      </w:r>
      <w:r w:rsidRPr="008F67D1">
        <w:rPr>
          <w:rFonts w:cs="Arial"/>
        </w:rPr>
        <w:t xml:space="preserve"> with </w:t>
      </w:r>
      <w:r w:rsidRPr="008F67D1">
        <w:rPr>
          <w:rFonts w:cs="Arial"/>
          <w:b/>
        </w:rPr>
        <w:t>reload at</w:t>
      </w:r>
      <w:r w:rsidRPr="008F67D1">
        <w:rPr>
          <w:rFonts w:cs="Arial"/>
        </w:rPr>
        <w:t xml:space="preserve"> command and cancel the schedule with </w:t>
      </w:r>
      <w:r w:rsidRPr="008875B3">
        <w:rPr>
          <w:rFonts w:cs="Arial"/>
          <w:b/>
        </w:rPr>
        <w:t>reload cancel</w:t>
      </w:r>
      <w:r w:rsidRPr="008F67D1">
        <w:rPr>
          <w:rFonts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14:paraId="1EC39124" w14:textId="77777777" w:rsidTr="00444D75">
        <w:tc>
          <w:tcPr>
            <w:tcW w:w="8603" w:type="dxa"/>
            <w:shd w:val="clear" w:color="auto" w:fill="auto"/>
          </w:tcPr>
          <w:p w14:paraId="47C49BFB"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clock</w:t>
            </w:r>
            <w:r w:rsidRPr="003E6CFF">
              <w:rPr>
                <w:rFonts w:eastAsia="굴림"/>
              </w:rPr>
              <w:t xml:space="preserve"> </w:t>
            </w:r>
          </w:p>
          <w:p w14:paraId="5CA0C57F" w14:textId="77777777" w:rsidR="00444D75" w:rsidRPr="003E6CFF" w:rsidRDefault="00444D75" w:rsidP="00A466E6">
            <w:pPr>
              <w:pStyle w:val="aa"/>
              <w:ind w:right="20"/>
              <w:rPr>
                <w:rFonts w:eastAsia="굴림"/>
              </w:rPr>
            </w:pPr>
            <w:r w:rsidRPr="003E6CFF">
              <w:rPr>
                <w:rFonts w:eastAsia="굴림"/>
              </w:rPr>
              <w:t>23:52:01 UTC Thu Sep 14 2010</w:t>
            </w:r>
          </w:p>
          <w:p w14:paraId="1EC586C2"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at 13:00 19 Feb For reload test</w:t>
            </w:r>
          </w:p>
          <w:p w14:paraId="1ACF905A" w14:textId="77777777" w:rsidR="00444D75" w:rsidRPr="003E6CFF" w:rsidRDefault="00444D75" w:rsidP="00A466E6">
            <w:pPr>
              <w:pStyle w:val="aa"/>
              <w:ind w:right="20"/>
              <w:rPr>
                <w:rFonts w:eastAsia="굴림"/>
              </w:rPr>
            </w:pPr>
          </w:p>
          <w:p w14:paraId="27E1984D" w14:textId="77777777" w:rsidR="00444D75" w:rsidRPr="003E6CFF" w:rsidRDefault="00444D75" w:rsidP="00A466E6">
            <w:pPr>
              <w:pStyle w:val="aa"/>
              <w:ind w:right="20"/>
              <w:rPr>
                <w:rFonts w:eastAsia="굴림"/>
              </w:rPr>
            </w:pPr>
            <w:r w:rsidRPr="003E6CFF">
              <w:rPr>
                <w:rFonts w:eastAsia="굴림"/>
              </w:rPr>
              <w:t>System configuration has been modified. Save? [y/n]: y</w:t>
            </w:r>
          </w:p>
          <w:p w14:paraId="149C8004" w14:textId="77777777" w:rsidR="00444D75" w:rsidRPr="003E6CFF" w:rsidRDefault="00444D75" w:rsidP="00A466E6">
            <w:pPr>
              <w:pStyle w:val="aa"/>
              <w:ind w:right="20"/>
              <w:rPr>
                <w:rFonts w:eastAsia="굴림"/>
              </w:rPr>
            </w:pPr>
            <w:r w:rsidRPr="003E6CFF">
              <w:rPr>
                <w:rFonts w:eastAsia="굴림"/>
              </w:rPr>
              <w:t>Building configuration...</w:t>
            </w:r>
          </w:p>
          <w:p w14:paraId="52E7DC37" w14:textId="77777777" w:rsidR="00444D75" w:rsidRPr="003E6CFF" w:rsidRDefault="00444D75" w:rsidP="00A466E6">
            <w:pPr>
              <w:pStyle w:val="aa"/>
              <w:ind w:right="20"/>
              <w:rPr>
                <w:rFonts w:eastAsia="굴림"/>
              </w:rPr>
            </w:pPr>
            <w:r w:rsidRPr="003E6CFF">
              <w:rPr>
                <w:rFonts w:eastAsia="굴림"/>
              </w:rPr>
              <w:t>[OK]</w:t>
            </w:r>
          </w:p>
          <w:p w14:paraId="23F7FDC1" w14:textId="77777777" w:rsidR="00444D75" w:rsidRPr="003E6CFF" w:rsidRDefault="00444D75" w:rsidP="00A466E6">
            <w:pPr>
              <w:pStyle w:val="aa"/>
              <w:ind w:right="20"/>
              <w:rPr>
                <w:rFonts w:eastAsia="굴림"/>
              </w:rPr>
            </w:pPr>
            <w:r w:rsidRPr="003E6CFF">
              <w:rPr>
                <w:rFonts w:eastAsia="굴림"/>
              </w:rPr>
              <w:t>Reload scheduled for 13:00:00 KST Fri Feb 19 2010 in ( 13 hours 7 minutes )</w:t>
            </w:r>
          </w:p>
          <w:p w14:paraId="7BCE8B6F" w14:textId="77777777" w:rsidR="00444D75" w:rsidRPr="003E6CFF" w:rsidRDefault="00444D75" w:rsidP="00A466E6">
            <w:pPr>
              <w:pStyle w:val="aa"/>
              <w:ind w:right="20"/>
              <w:rPr>
                <w:rFonts w:eastAsia="굴림"/>
              </w:rPr>
            </w:pPr>
            <w:r w:rsidRPr="003E6CFF">
              <w:rPr>
                <w:rFonts w:eastAsia="굴림"/>
              </w:rPr>
              <w:t>Reload Reason: For reload test</w:t>
            </w:r>
          </w:p>
          <w:p w14:paraId="3DC8159D" w14:textId="77777777" w:rsidR="00444D75" w:rsidRPr="003E6CFF" w:rsidRDefault="00444D75" w:rsidP="00A466E6">
            <w:pPr>
              <w:pStyle w:val="aa"/>
              <w:ind w:right="20"/>
              <w:rPr>
                <w:rFonts w:eastAsia="굴림"/>
              </w:rPr>
            </w:pPr>
          </w:p>
          <w:p w14:paraId="3FF1FE47" w14:textId="77777777" w:rsidR="00444D75" w:rsidRPr="003E6CFF" w:rsidRDefault="00444D75" w:rsidP="00A466E6">
            <w:pPr>
              <w:pStyle w:val="aa"/>
              <w:ind w:right="20"/>
              <w:rPr>
                <w:rFonts w:eastAsia="굴림"/>
              </w:rPr>
            </w:pPr>
            <w:r w:rsidRPr="003E6CFF">
              <w:rPr>
                <w:rFonts w:eastAsia="굴림"/>
              </w:rPr>
              <w:t>continue to reboot ? [yes/no]: y</w:t>
            </w:r>
          </w:p>
          <w:p w14:paraId="41B4C641" w14:textId="77777777" w:rsidR="00444D75" w:rsidRPr="003E6CFF" w:rsidRDefault="00444D75" w:rsidP="00A466E6">
            <w:pPr>
              <w:pStyle w:val="aa"/>
              <w:ind w:right="20"/>
              <w:rPr>
                <w:rFonts w:eastAsia="굴림"/>
              </w:rPr>
            </w:pPr>
          </w:p>
          <w:p w14:paraId="4F268AFF"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14:paraId="14AF3B3F" w14:textId="77777777" w:rsidR="00444D75" w:rsidRPr="003E6CFF" w:rsidRDefault="00444D75" w:rsidP="00A466E6">
            <w:pPr>
              <w:pStyle w:val="aa"/>
              <w:ind w:right="20"/>
              <w:rPr>
                <w:rFonts w:eastAsia="굴림"/>
              </w:rPr>
            </w:pPr>
            <w:r w:rsidRPr="003E6CFF">
              <w:rPr>
                <w:rFonts w:eastAsia="굴림"/>
              </w:rPr>
              <w:t>Reload scheduled for 13:00:00 KST Fri Feb 19 2010 in ( 13 hours 7 minutes 28 seconds ) on vty/0 (10.1.20.99)</w:t>
            </w:r>
          </w:p>
          <w:p w14:paraId="218094DD" w14:textId="77777777" w:rsidR="00444D75" w:rsidRPr="003E6CFF" w:rsidRDefault="00444D75" w:rsidP="00A466E6">
            <w:pPr>
              <w:pStyle w:val="aa"/>
              <w:ind w:right="20"/>
              <w:rPr>
                <w:rFonts w:eastAsia="굴림"/>
              </w:rPr>
            </w:pPr>
            <w:r w:rsidRPr="003E6CFF">
              <w:rPr>
                <w:rFonts w:eastAsia="굴림"/>
              </w:rPr>
              <w:t>Reload reason: For reload test</w:t>
            </w:r>
          </w:p>
          <w:p w14:paraId="5CDBA5DE" w14:textId="77777777" w:rsidR="00444D75" w:rsidRPr="003E6CFF" w:rsidRDefault="00444D75" w:rsidP="00A466E6">
            <w:pPr>
              <w:pStyle w:val="aa"/>
              <w:ind w:right="20"/>
              <w:rPr>
                <w:rFonts w:eastAsia="굴림"/>
              </w:rPr>
            </w:pPr>
            <w:r w:rsidRPr="003E6CFF">
              <w:rPr>
                <w:rFonts w:eastAsia="굴림"/>
              </w:rPr>
              <w:t>Switch#</w:t>
            </w:r>
          </w:p>
          <w:p w14:paraId="71772FB4"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cancel</w:t>
            </w:r>
            <w:r w:rsidRPr="003E6CFF">
              <w:rPr>
                <w:rFonts w:eastAsia="굴림"/>
              </w:rPr>
              <w:t xml:space="preserve"> </w:t>
            </w:r>
          </w:p>
          <w:p w14:paraId="046E087A" w14:textId="77777777" w:rsidR="00444D75" w:rsidRPr="003E6CFF" w:rsidRDefault="00444D75" w:rsidP="00A466E6">
            <w:pPr>
              <w:pStyle w:val="aa"/>
              <w:ind w:right="20"/>
              <w:rPr>
                <w:rFonts w:eastAsia="굴림"/>
              </w:rPr>
            </w:pPr>
          </w:p>
          <w:p w14:paraId="0C47DC02" w14:textId="77777777" w:rsidR="00444D75" w:rsidRPr="003E6CFF" w:rsidRDefault="00444D75" w:rsidP="00A466E6">
            <w:pPr>
              <w:pStyle w:val="aa"/>
              <w:ind w:right="20"/>
              <w:rPr>
                <w:rFonts w:eastAsia="굴림"/>
              </w:rPr>
            </w:pPr>
            <w:r w:rsidRPr="003E6CFF">
              <w:rPr>
                <w:rFonts w:eastAsia="굴림"/>
              </w:rPr>
              <w:t>***</w:t>
            </w:r>
          </w:p>
          <w:p w14:paraId="3BCFE83B" w14:textId="77777777" w:rsidR="00444D75" w:rsidRPr="003E6CFF" w:rsidRDefault="00444D75" w:rsidP="00A466E6">
            <w:pPr>
              <w:pStyle w:val="aa"/>
              <w:ind w:right="20"/>
              <w:rPr>
                <w:rFonts w:eastAsia="굴림"/>
              </w:rPr>
            </w:pPr>
            <w:r w:rsidRPr="003E6CFF">
              <w:rPr>
                <w:rFonts w:eastAsia="굴림"/>
              </w:rPr>
              <w:t>*** --- SHUTDOWN ABORTED   ---</w:t>
            </w:r>
          </w:p>
          <w:p w14:paraId="320CFF6B" w14:textId="77777777" w:rsidR="00444D75" w:rsidRPr="003E6CFF" w:rsidRDefault="00444D75" w:rsidP="00A466E6">
            <w:pPr>
              <w:pStyle w:val="aa"/>
              <w:ind w:right="20"/>
              <w:rPr>
                <w:rFonts w:eastAsia="굴림"/>
              </w:rPr>
            </w:pPr>
            <w:r w:rsidRPr="003E6CFF">
              <w:rPr>
                <w:rFonts w:eastAsia="굴림"/>
              </w:rPr>
              <w:t>***</w:t>
            </w:r>
          </w:p>
          <w:p w14:paraId="37AF797F" w14:textId="77777777" w:rsidR="00444D75" w:rsidRPr="003E6CFF" w:rsidRDefault="00444D75" w:rsidP="00A466E6">
            <w:pPr>
              <w:pStyle w:val="aa"/>
              <w:ind w:right="20"/>
              <w:rPr>
                <w:rFonts w:eastAsia="굴림"/>
              </w:rPr>
            </w:pPr>
          </w:p>
          <w:p w14:paraId="61D4DDDE"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14:paraId="3E507A98" w14:textId="77777777" w:rsidR="00444D75" w:rsidRPr="003E6CFF" w:rsidRDefault="00444D75" w:rsidP="00A466E6">
            <w:pPr>
              <w:pStyle w:val="aa"/>
              <w:ind w:right="20"/>
              <w:rPr>
                <w:rFonts w:eastAsia="굴림"/>
              </w:rPr>
            </w:pPr>
            <w:r w:rsidRPr="003E6CFF">
              <w:rPr>
                <w:rFonts w:eastAsia="굴림"/>
              </w:rPr>
              <w:t>No reload is scheduled.</w:t>
            </w:r>
          </w:p>
          <w:p w14:paraId="307BF71B" w14:textId="77777777" w:rsidR="00444D75" w:rsidRPr="003E6CFF" w:rsidRDefault="00444D75" w:rsidP="00A466E6">
            <w:pPr>
              <w:pStyle w:val="aa"/>
              <w:ind w:right="20"/>
              <w:rPr>
                <w:rFonts w:eastAsia="굴림"/>
              </w:rPr>
            </w:pPr>
            <w:r w:rsidRPr="003E6CFF">
              <w:rPr>
                <w:rFonts w:eastAsia="굴림"/>
              </w:rPr>
              <w:t>Switch#</w:t>
            </w:r>
          </w:p>
        </w:tc>
      </w:tr>
    </w:tbl>
    <w:p w14:paraId="4FA3CCBF" w14:textId="77777777" w:rsidR="00444D75" w:rsidRPr="008F67D1" w:rsidRDefault="00444D75" w:rsidP="00A466E6">
      <w:pPr>
        <w:spacing w:line="240" w:lineRule="auto"/>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78"/>
        <w:gridCol w:w="5987"/>
      </w:tblGrid>
      <w:tr w:rsidR="00444D75" w:rsidRPr="001A412F" w14:paraId="75E2C1F0" w14:textId="77777777" w:rsidTr="00444D75">
        <w:tc>
          <w:tcPr>
            <w:tcW w:w="891" w:type="dxa"/>
            <w:shd w:val="clear" w:color="auto" w:fill="auto"/>
            <w:vAlign w:val="center"/>
          </w:tcPr>
          <w:p w14:paraId="59F29DD7" w14:textId="77777777" w:rsidR="00444D75" w:rsidRPr="001A412F" w:rsidRDefault="00444D75" w:rsidP="00A466E6">
            <w:pPr>
              <w:pStyle w:val="aa"/>
              <w:ind w:right="20"/>
              <w:jc w:val="both"/>
              <w:rPr>
                <w:rFonts w:eastAsia="굴림"/>
              </w:rPr>
            </w:pPr>
            <w:r>
              <w:rPr>
                <w:rFonts w:eastAsia="굴림"/>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1A412F" w:rsidRDefault="00444D75" w:rsidP="00A466E6">
            <w:pPr>
              <w:pStyle w:val="aa"/>
              <w:ind w:right="20"/>
              <w:jc w:val="both"/>
              <w:rPr>
                <w:rFonts w:eastAsia="굴림"/>
                <w:b/>
                <w:bCs/>
              </w:rPr>
            </w:pPr>
            <w:r w:rsidRPr="001A412F">
              <w:rPr>
                <w:rFonts w:eastAsia="굴림"/>
                <w:b/>
                <w:bCs/>
              </w:rPr>
              <w:t>Warning</w:t>
            </w:r>
          </w:p>
        </w:tc>
        <w:tc>
          <w:tcPr>
            <w:tcW w:w="6617" w:type="dxa"/>
            <w:shd w:val="clear" w:color="auto" w:fill="auto"/>
            <w:vAlign w:val="center"/>
          </w:tcPr>
          <w:p w14:paraId="0F5F1AD8" w14:textId="77777777" w:rsidR="00444D75" w:rsidRPr="001A412F" w:rsidRDefault="00444D75" w:rsidP="00A466E6">
            <w:pPr>
              <w:pStyle w:val="aa"/>
              <w:ind w:right="20"/>
              <w:jc w:val="both"/>
              <w:rPr>
                <w:rFonts w:eastAsia="굴림"/>
                <w:bCs/>
              </w:rPr>
            </w:pPr>
            <w:r w:rsidRPr="001A412F">
              <w:rPr>
                <w:rFonts w:eastAsia="굴림"/>
                <w:bCs/>
              </w:rPr>
              <w:t>Before you restart system, you</w:t>
            </w:r>
            <w:r w:rsidR="00705759">
              <w:rPr>
                <w:rFonts w:eastAsia="굴림"/>
                <w:bCs/>
              </w:rPr>
              <w:t xml:space="preserve"> should</w:t>
            </w:r>
            <w:r w:rsidRPr="001A412F">
              <w:rPr>
                <w:rFonts w:eastAsia="굴림"/>
                <w:bCs/>
              </w:rPr>
              <w:t xml:space="preserve"> always save </w:t>
            </w:r>
            <w:r w:rsidR="00705759">
              <w:rPr>
                <w:rFonts w:eastAsia="굴림"/>
                <w:bCs/>
              </w:rPr>
              <w:t xml:space="preserve">the </w:t>
            </w:r>
            <w:r w:rsidRPr="001A412F">
              <w:rPr>
                <w:rFonts w:eastAsia="굴림"/>
                <w:bCs/>
              </w:rPr>
              <w:t xml:space="preserve">running configuration in Flash memory. When you execute reload command in config mode, you always make sure if you save </w:t>
            </w:r>
            <w:r w:rsidR="00705759">
              <w:rPr>
                <w:rFonts w:eastAsia="굴림"/>
                <w:bCs/>
              </w:rPr>
              <w:t xml:space="preserve">the </w:t>
            </w:r>
            <w:r w:rsidRPr="001A412F">
              <w:rPr>
                <w:rFonts w:eastAsia="굴림"/>
                <w:bCs/>
              </w:rPr>
              <w:t>file as follows.</w:t>
            </w:r>
          </w:p>
          <w:p w14:paraId="4E957D0D" w14:textId="77777777" w:rsidR="00444D75" w:rsidRPr="001A412F" w:rsidRDefault="00444D75" w:rsidP="00A466E6">
            <w:pPr>
              <w:pStyle w:val="aa"/>
              <w:ind w:right="20"/>
              <w:jc w:val="both"/>
              <w:rPr>
                <w:rFonts w:eastAsia="굴림"/>
                <w:bCs/>
              </w:rPr>
            </w:pPr>
          </w:p>
          <w:p w14:paraId="57EB387C" w14:textId="77777777" w:rsidR="00444D75" w:rsidRPr="001A412F" w:rsidRDefault="00444D75" w:rsidP="00A466E6">
            <w:pPr>
              <w:pStyle w:val="aa"/>
              <w:ind w:right="20"/>
              <w:jc w:val="both"/>
              <w:rPr>
                <w:rFonts w:eastAsia="굴림"/>
              </w:rPr>
            </w:pPr>
            <w:r w:rsidRPr="001A412F">
              <w:rPr>
                <w:rFonts w:eastAsia="굴림"/>
              </w:rPr>
              <w:t>System configuration has been modified. Save? [y/n]: y</w:t>
            </w:r>
          </w:p>
        </w:tc>
      </w:tr>
    </w:tbl>
    <w:p w14:paraId="17370CAD" w14:textId="77777777" w:rsidR="00444D75" w:rsidRPr="008F67D1" w:rsidRDefault="00444D75" w:rsidP="00A466E6">
      <w:pPr>
        <w:pStyle w:val="aa"/>
        <w:ind w:right="20"/>
        <w:jc w:val="both"/>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65"/>
        <w:gridCol w:w="6007"/>
      </w:tblGrid>
      <w:tr w:rsidR="00444D75" w:rsidRPr="001A412F" w14:paraId="31498955" w14:textId="77777777" w:rsidTr="00444D75">
        <w:trPr>
          <w:trHeight w:val="665"/>
        </w:trPr>
        <w:tc>
          <w:tcPr>
            <w:tcW w:w="883" w:type="dxa"/>
            <w:shd w:val="clear" w:color="auto" w:fill="auto"/>
            <w:vAlign w:val="center"/>
          </w:tcPr>
          <w:p w14:paraId="35EDFF52" w14:textId="77777777" w:rsidR="00444D75" w:rsidRPr="001A412F" w:rsidRDefault="00444D75" w:rsidP="00A466E6">
            <w:pPr>
              <w:pStyle w:val="aa"/>
              <w:ind w:right="20"/>
              <w:jc w:val="both"/>
              <w:rPr>
                <w:rFonts w:eastAsia="굴림"/>
              </w:rPr>
            </w:pPr>
            <w:r>
              <w:rPr>
                <w:rFonts w:eastAsia="굴림"/>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1A412F" w:rsidRDefault="00444D75" w:rsidP="00A466E6">
            <w:pPr>
              <w:pStyle w:val="aa"/>
              <w:ind w:right="20"/>
              <w:jc w:val="both"/>
              <w:rPr>
                <w:rFonts w:eastAsia="굴림"/>
                <w:b/>
                <w:bCs/>
              </w:rPr>
            </w:pPr>
            <w:r w:rsidRPr="001A412F">
              <w:rPr>
                <w:rFonts w:eastAsia="굴림"/>
                <w:b/>
                <w:bCs/>
              </w:rPr>
              <w:t>Warning</w:t>
            </w:r>
          </w:p>
        </w:tc>
        <w:tc>
          <w:tcPr>
            <w:tcW w:w="6674" w:type="dxa"/>
            <w:shd w:val="clear" w:color="auto" w:fill="auto"/>
            <w:vAlign w:val="center"/>
          </w:tcPr>
          <w:p w14:paraId="7CE67CAA" w14:textId="77777777" w:rsidR="00444D75" w:rsidRPr="001A412F" w:rsidRDefault="00444D75" w:rsidP="00A466E6">
            <w:pPr>
              <w:pStyle w:val="aa"/>
              <w:ind w:right="20"/>
              <w:jc w:val="both"/>
              <w:rPr>
                <w:rFonts w:eastAsia="굴림"/>
                <w:bCs/>
              </w:rPr>
            </w:pPr>
            <w:r w:rsidRPr="001A412F">
              <w:rPr>
                <w:rFonts w:eastAsia="굴림"/>
                <w:bCs/>
              </w:rPr>
              <w:t xml:space="preserve">Do not </w:t>
            </w:r>
            <w:r w:rsidR="00BC08A7">
              <w:rPr>
                <w:rFonts w:eastAsia="굴림"/>
                <w:bCs/>
              </w:rPr>
              <w:t xml:space="preserve">forcefully </w:t>
            </w:r>
            <w:r w:rsidRPr="001A412F">
              <w:rPr>
                <w:rFonts w:eastAsia="굴림"/>
                <w:bCs/>
              </w:rPr>
              <w:t xml:space="preserve">restart </w:t>
            </w:r>
            <w:r w:rsidR="00BC08A7">
              <w:rPr>
                <w:rFonts w:eastAsia="굴림"/>
                <w:bCs/>
              </w:rPr>
              <w:t xml:space="preserve">the </w:t>
            </w:r>
            <w:r w:rsidRPr="001A412F">
              <w:rPr>
                <w:rFonts w:eastAsia="굴림"/>
                <w:bCs/>
              </w:rPr>
              <w:t xml:space="preserve">system </w:t>
            </w:r>
            <w:r w:rsidR="00BC08A7">
              <w:rPr>
                <w:rFonts w:eastAsia="굴림"/>
                <w:bCs/>
              </w:rPr>
              <w:t>while</w:t>
            </w:r>
            <w:r w:rsidRPr="001A412F">
              <w:rPr>
                <w:rFonts w:eastAsia="굴림"/>
                <w:bCs/>
              </w:rPr>
              <w:t xml:space="preserve"> </w:t>
            </w:r>
            <w:r w:rsidR="00BC08A7">
              <w:rPr>
                <w:rFonts w:eastAsia="굴림"/>
                <w:bCs/>
              </w:rPr>
              <w:t>it</w:t>
            </w:r>
            <w:r w:rsidRPr="001A412F">
              <w:rPr>
                <w:rFonts w:eastAsia="굴림"/>
                <w:bCs/>
              </w:rPr>
              <w:t xml:space="preserve"> is saving file </w:t>
            </w:r>
            <w:r w:rsidR="00BC08A7">
              <w:rPr>
                <w:rFonts w:eastAsia="굴림"/>
                <w:bCs/>
              </w:rPr>
              <w:t>to</w:t>
            </w:r>
            <w:r w:rsidRPr="001A412F">
              <w:rPr>
                <w:rFonts w:eastAsia="굴림"/>
                <w:bCs/>
              </w:rPr>
              <w:t xml:space="preserve"> Flash File System.</w:t>
            </w:r>
          </w:p>
        </w:tc>
      </w:tr>
    </w:tbl>
    <w:p w14:paraId="6D265A38" w14:textId="77777777" w:rsidR="00923F19" w:rsidRPr="00923F19" w:rsidRDefault="00444D75" w:rsidP="00A466E6">
      <w:pPr>
        <w:pStyle w:val="3"/>
        <w:ind w:left="0" w:right="20"/>
        <w:rPr>
          <w:highlight w:val="yellow"/>
        </w:rPr>
      </w:pPr>
      <w:r>
        <w:br w:type="page"/>
      </w:r>
      <w:bookmarkStart w:id="4561" w:name="_Toc445131152"/>
      <w:bookmarkStart w:id="4562" w:name="_Toc391632333"/>
      <w:r w:rsidR="00524C2A">
        <w:lastRenderedPageBreak/>
        <w:t>Restarting entire system</w:t>
      </w:r>
      <w:bookmarkEnd w:id="4561"/>
      <w:r w:rsidR="00524C2A">
        <w:t xml:space="preserve"> </w:t>
      </w:r>
      <w:bookmarkEnd w:id="4562"/>
    </w:p>
    <w:p w14:paraId="735FF619" w14:textId="77777777" w:rsidR="00524C2A" w:rsidRPr="00923F19" w:rsidRDefault="00524C2A" w:rsidP="00705759">
      <w:pPr>
        <w:pStyle w:val="aa"/>
        <w:ind w:right="20"/>
        <w:jc w:val="both"/>
        <w:rPr>
          <w:rFonts w:ascii="굴림" w:eastAsia="굴림" w:hAnsi="굴림" w:cs="굴림"/>
          <w:color w:val="000000"/>
          <w:highlight w:val="yellow"/>
        </w:rPr>
      </w:pPr>
      <w:r>
        <w:t xml:space="preserve">When the system is equipped in redundant composition, </w:t>
      </w:r>
      <w:r w:rsidR="00705759">
        <w:t>meaning</w:t>
      </w:r>
      <w:r>
        <w:t xml:space="preserve"> the system has two </w:t>
      </w:r>
      <w:r w:rsidR="00094318">
        <w:t>SCM</w:t>
      </w:r>
      <w:r>
        <w:t xml:space="preserve">s, </w:t>
      </w:r>
      <w:r>
        <w:t>‘</w:t>
      </w:r>
      <w:r w:rsidRPr="008875B3">
        <w:rPr>
          <w:rFonts w:hint="eastAsia"/>
          <w:b/>
        </w:rPr>
        <w:t>redundancy reload shelf</w:t>
      </w:r>
      <w:r w:rsidRPr="008875B3">
        <w:rPr>
          <w:b/>
        </w:rPr>
        <w:t>’</w:t>
      </w:r>
      <w:r w:rsidRPr="008875B3">
        <w:t xml:space="preserve"> command </w:t>
      </w:r>
      <w:r>
        <w:t>can</w:t>
      </w:r>
      <w:r w:rsidRPr="008875B3">
        <w:t xml:space="preserve"> be used t</w:t>
      </w:r>
      <w:r>
        <w:t xml:space="preserve">o restart the entire system. </w:t>
      </w:r>
      <w:r w:rsidR="001F2D1C">
        <w:t xml:space="preserve">If reload command would be used for a redundantly composed system, you will have to execute the command twice; first for </w:t>
      </w:r>
      <w:r w:rsidR="00705759">
        <w:t xml:space="preserve">the </w:t>
      </w:r>
      <w:r w:rsidR="001F2D1C">
        <w:t>stand</w:t>
      </w:r>
      <w:r w:rsidR="00705759">
        <w:t>b</w:t>
      </w:r>
      <w:r w:rsidR="001F2D1C">
        <w:t xml:space="preserve">y </w:t>
      </w:r>
      <w:r w:rsidR="00094318">
        <w:t>SCM</w:t>
      </w:r>
      <w:r w:rsidR="001F2D1C">
        <w:t xml:space="preserve"> and then for active </w:t>
      </w:r>
      <w:r w:rsidR="00094318">
        <w:t>SCM</w:t>
      </w:r>
      <w:r w:rsidR="001F2D1C">
        <w:t xml:space="preserve">. It is fair to say </w:t>
      </w:r>
      <w:r w:rsidR="001F2D1C">
        <w:t>‘</w:t>
      </w:r>
      <w:r w:rsidR="001F2D1C" w:rsidRPr="008875B3">
        <w:rPr>
          <w:rFonts w:hint="eastAsia"/>
          <w:b/>
        </w:rPr>
        <w:t>redundancy reload shelf</w:t>
      </w:r>
      <w:r w:rsidR="001F2D1C" w:rsidRPr="008875B3">
        <w:rPr>
          <w:b/>
        </w:rPr>
        <w:t>’</w:t>
      </w:r>
      <w:r w:rsidR="001F2D1C">
        <w:rPr>
          <w:b/>
        </w:rPr>
        <w:t xml:space="preserve"> </w:t>
      </w:r>
      <w:r w:rsidR="001F2D1C" w:rsidRPr="008875B3">
        <w:t>command</w:t>
      </w:r>
      <w:r w:rsidR="001F2D1C">
        <w:t xml:space="preserve"> will be </w:t>
      </w:r>
      <w:r w:rsidR="002F5067">
        <w:t>more convenient</w:t>
      </w:r>
      <w:r w:rsidR="001F2D1C">
        <w:t xml:space="preserve">. </w:t>
      </w:r>
    </w:p>
    <w:p w14:paraId="437122AE" w14:textId="77777777" w:rsidR="00451E5D" w:rsidRPr="00451E5D" w:rsidRDefault="00451E5D" w:rsidP="00705759">
      <w:pPr>
        <w:pStyle w:val="afffff9"/>
        <w:spacing w:line="240" w:lineRule="auto"/>
        <w:ind w:left="0" w:right="20"/>
        <w:rPr>
          <w:highlight w:val="yellow"/>
        </w:rPr>
      </w:pPr>
      <w:r>
        <w:rPr>
          <w:rFonts w:cs="Arial"/>
        </w:rPr>
        <w:t xml:space="preserve">Table </w:t>
      </w:r>
      <w:r w:rsidR="002F5067">
        <w:rPr>
          <w:rFonts w:cs="Arial"/>
        </w:rPr>
        <w:t>265</w:t>
      </w:r>
      <w:r>
        <w:rPr>
          <w:rFonts w:cs="Arial"/>
        </w:rPr>
        <w:t>-2</w:t>
      </w:r>
      <w:r w:rsidR="00923F19" w:rsidRPr="00451E5D">
        <w:t xml:space="preserve">. </w:t>
      </w:r>
      <w:r w:rsidR="001F2D1C" w:rsidRPr="00451E5D">
        <w:rPr>
          <w:rFonts w:cs="Arial"/>
        </w:rPr>
        <w:t>Restart command for a redundant system</w:t>
      </w:r>
      <w:r w:rsidR="001F2D1C" w:rsidRPr="00451E5D">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923F19"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923F19" w:rsidRDefault="00524C2A" w:rsidP="00705759">
            <w:pPr>
              <w:pStyle w:val="aa"/>
              <w:ind w:right="20"/>
              <w:jc w:val="both"/>
              <w:rPr>
                <w:rFonts w:ascii="굴림" w:eastAsia="굴림" w:hAnsi="굴림"/>
                <w:b/>
                <w:bCs/>
                <w:color w:val="000000"/>
                <w:highlight w:val="yellow"/>
              </w:rPr>
            </w:pPr>
            <w:r w:rsidRPr="00524C2A">
              <w:rPr>
                <w:rFonts w:eastAsia="굴림"/>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Mode</w:t>
            </w:r>
          </w:p>
        </w:tc>
      </w:tr>
      <w:tr w:rsidR="00524C2A" w:rsidRPr="00451E5D"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451E5D" w:rsidRDefault="00524C2A" w:rsidP="00705759">
            <w:pPr>
              <w:pStyle w:val="aa"/>
              <w:ind w:right="20"/>
              <w:jc w:val="both"/>
              <w:rPr>
                <w:rFonts w:ascii="굴림" w:eastAsia="굴림" w:hAnsi="굴림" w:cs="굴림"/>
                <w:color w:val="000000"/>
              </w:rPr>
            </w:pPr>
            <w:r w:rsidRPr="00451E5D">
              <w:rPr>
                <w:rFonts w:eastAsia="굴림" w:hint="eastAsia"/>
              </w:rPr>
              <w:t xml:space="preserve">Makes the </w:t>
            </w:r>
            <w:r w:rsidRPr="00451E5D">
              <w:rPr>
                <w:rFonts w:eastAsia="굴림"/>
              </w:rPr>
              <w:t xml:space="preserve">entire </w:t>
            </w:r>
            <w:r w:rsidRPr="00451E5D">
              <w:rPr>
                <w:rFonts w:eastAsia="굴림" w:hint="eastAsia"/>
              </w:rPr>
              <w:t>system(</w:t>
            </w:r>
            <w:r w:rsidRPr="00451E5D">
              <w:rPr>
                <w:rFonts w:eastAsia="굴림"/>
              </w:rPr>
              <w:t xml:space="preserve">i.e. </w:t>
            </w:r>
            <w:r w:rsidRPr="00451E5D">
              <w:rPr>
                <w:rFonts w:eastAsia="굴림" w:hint="eastAsia"/>
              </w:rPr>
              <w:t xml:space="preserve">both </w:t>
            </w:r>
            <w:r w:rsidR="00094318">
              <w:rPr>
                <w:rFonts w:eastAsia="굴림" w:hint="eastAsia"/>
              </w:rPr>
              <w:t>SCM</w:t>
            </w:r>
            <w:r w:rsidRPr="00451E5D">
              <w:rPr>
                <w:rFonts w:eastAsia="굴림" w:hint="eastAsia"/>
              </w:rPr>
              <w:t xml:space="preserve">s) booted up </w:t>
            </w:r>
            <w:r w:rsidRPr="00451E5D">
              <w:rPr>
                <w:rFonts w:eastAsia="굴림"/>
              </w:rPr>
              <w:t>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451E5D" w:rsidRDefault="00524C2A" w:rsidP="00705759">
            <w:pPr>
              <w:pStyle w:val="aa"/>
              <w:ind w:right="20"/>
              <w:jc w:val="both"/>
              <w:rPr>
                <w:rFonts w:eastAsia="굴림"/>
                <w:color w:val="000000"/>
              </w:rPr>
            </w:pPr>
            <w:r w:rsidRPr="00451E5D">
              <w:rPr>
                <w:rFonts w:eastAsia="굴림"/>
                <w:color w:val="000000"/>
              </w:rPr>
              <w:t>Privileged</w:t>
            </w:r>
          </w:p>
        </w:tc>
      </w:tr>
      <w:tr w:rsidR="00524C2A" w:rsidRPr="00451E5D"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451E5D" w:rsidRDefault="00524C2A" w:rsidP="00705759">
            <w:pPr>
              <w:pStyle w:val="aa"/>
              <w:ind w:right="20"/>
              <w:jc w:val="both"/>
              <w:rPr>
                <w:rFonts w:ascii="굴림" w:eastAsia="굴림" w:hAnsi="굴림" w:cs="굴림"/>
                <w:color w:val="000000"/>
              </w:rPr>
            </w:pPr>
            <w:r w:rsidRPr="00451E5D">
              <w:rPr>
                <w:rFonts w:eastAsia="굴림"/>
              </w:rPr>
              <w:t xml:space="preserve">Makes the specified </w:t>
            </w:r>
            <w:r w:rsidR="00094318">
              <w:rPr>
                <w:rFonts w:eastAsia="굴림"/>
              </w:rPr>
              <w:t>SCM</w:t>
            </w:r>
            <w:r w:rsidRPr="00451E5D">
              <w:rPr>
                <w:rFonts w:eastAsia="굴림"/>
              </w:rPr>
              <w:t xml:space="preserve"> (e.g. </w:t>
            </w:r>
            <w:r w:rsidRPr="00451E5D">
              <w:rPr>
                <w:rFonts w:eastAsia="굴림" w:hint="eastAsia"/>
              </w:rPr>
              <w:t>active, standby, peer, myself)</w:t>
            </w:r>
            <w:r w:rsidRPr="00451E5D">
              <w:rPr>
                <w:rFonts w:eastAsia="굴림"/>
              </w:rPr>
              <w:t xml:space="preserve"> booted up. But the attempt by Standby </w:t>
            </w:r>
            <w:r w:rsidR="00094318">
              <w:rPr>
                <w:rFonts w:eastAsia="굴림"/>
              </w:rPr>
              <w:t>SCM</w:t>
            </w:r>
            <w:r w:rsidRPr="00451E5D">
              <w:rPr>
                <w:rFonts w:eastAsia="굴림"/>
              </w:rPr>
              <w:t xml:space="preserve"> for the Active </w:t>
            </w:r>
            <w:r w:rsidR="00094318">
              <w:rPr>
                <w:rFonts w:eastAsia="굴림"/>
              </w:rPr>
              <w:t>SCM</w:t>
            </w:r>
            <w:r w:rsidRPr="00451E5D">
              <w:rPr>
                <w:rFonts w:eastAsia="굴림"/>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451E5D" w:rsidRDefault="00524C2A" w:rsidP="00705759">
            <w:pPr>
              <w:pStyle w:val="aa"/>
              <w:ind w:right="20"/>
              <w:jc w:val="both"/>
              <w:rPr>
                <w:rFonts w:eastAsia="굴림"/>
                <w:color w:val="000000"/>
              </w:rPr>
            </w:pPr>
            <w:r w:rsidRPr="00451E5D">
              <w:rPr>
                <w:rFonts w:eastAsia="굴림"/>
                <w:color w:val="000000"/>
              </w:rPr>
              <w:t>Privileged</w:t>
            </w:r>
          </w:p>
        </w:tc>
      </w:tr>
    </w:tbl>
    <w:p w14:paraId="33DD9BAD" w14:textId="77777777" w:rsidR="00923F19" w:rsidRDefault="00923F19" w:rsidP="00705759">
      <w:pPr>
        <w:pStyle w:val="aa"/>
        <w:ind w:right="20"/>
        <w:jc w:val="both"/>
        <w:rPr>
          <w:rFonts w:ascii="굴림" w:eastAsia="굴림" w:hAnsi="굴림"/>
          <w:color w:val="000000"/>
        </w:rPr>
      </w:pPr>
    </w:p>
    <w:p w14:paraId="57AA178F" w14:textId="77777777" w:rsidR="002F5067" w:rsidRPr="00451E5D" w:rsidRDefault="002F5067" w:rsidP="00705759">
      <w:pPr>
        <w:pStyle w:val="aa"/>
        <w:ind w:right="20"/>
        <w:jc w:val="both"/>
        <w:rPr>
          <w:rFonts w:ascii="굴림" w:eastAsia="굴림" w:hAnsi="굴림"/>
          <w:color w:val="000000"/>
        </w:rPr>
      </w:pPr>
    </w:p>
    <w:p w14:paraId="3356AF61" w14:textId="77777777" w:rsidR="001F2D1C" w:rsidRDefault="001F2D1C" w:rsidP="00705759">
      <w:pPr>
        <w:pStyle w:val="aa"/>
        <w:ind w:right="20"/>
        <w:jc w:val="both"/>
        <w:rPr>
          <w:rFonts w:eastAsia="굴림"/>
          <w:bCs/>
          <w:color w:val="000000"/>
          <w:highlight w:val="yellow"/>
        </w:rPr>
      </w:pPr>
      <w:r w:rsidRPr="00451E5D">
        <w:rPr>
          <w:rFonts w:eastAsia="굴림" w:hint="eastAsia"/>
          <w:bCs/>
          <w:color w:val="000000"/>
        </w:rPr>
        <w:t xml:space="preserve">In case the system is not in </w:t>
      </w:r>
      <w:r>
        <w:t xml:space="preserve">redundant composition, </w:t>
      </w:r>
      <w:r w:rsidR="00DE4A9E">
        <w:t>meaning</w:t>
      </w:r>
      <w:r>
        <w:t xml:space="preserve"> the system has one </w:t>
      </w:r>
      <w:r w:rsidR="00094318">
        <w:t>SCM</w:t>
      </w:r>
      <w:r>
        <w:t xml:space="preserve">, the result of executing </w:t>
      </w:r>
      <w:r>
        <w:t>‘</w:t>
      </w:r>
      <w:r w:rsidRPr="008875B3">
        <w:rPr>
          <w:rFonts w:hint="eastAsia"/>
          <w:b/>
        </w:rPr>
        <w:t>redundancy reload shelf</w:t>
      </w:r>
      <w:r w:rsidRPr="008875B3">
        <w:rPr>
          <w:b/>
        </w:rPr>
        <w:t>’</w:t>
      </w:r>
      <w:r>
        <w:rPr>
          <w:b/>
        </w:rPr>
        <w:t xml:space="preserve"> </w:t>
      </w:r>
      <w:r w:rsidRPr="008875B3">
        <w:t>command</w:t>
      </w:r>
      <w:r>
        <w:t xml:space="preserve"> is same as that of </w:t>
      </w:r>
      <w:r>
        <w:t>‘</w:t>
      </w:r>
      <w:r w:rsidRPr="001F2D1C">
        <w:rPr>
          <w:b/>
        </w:rPr>
        <w:t>reload</w:t>
      </w:r>
      <w:r w:rsidRPr="001F2D1C">
        <w:rPr>
          <w:b/>
        </w:rPr>
        <w:t>’</w:t>
      </w:r>
      <w:r>
        <w:t xml:space="preserve">. </w:t>
      </w:r>
    </w:p>
    <w:p w14:paraId="1F92DB55" w14:textId="77777777" w:rsidR="00923F19" w:rsidRPr="00923F19" w:rsidRDefault="00923F19" w:rsidP="00705759">
      <w:pPr>
        <w:pStyle w:val="aa"/>
        <w:ind w:right="20"/>
        <w:jc w:val="both"/>
        <w:rPr>
          <w:rFonts w:eastAsia="굴림"/>
          <w:bCs/>
          <w:color w:val="000000"/>
          <w:highlight w:val="yellow"/>
        </w:rPr>
      </w:pPr>
    </w:p>
    <w:p w14:paraId="5FF4FD1B" w14:textId="77777777" w:rsidR="00923F19" w:rsidRPr="00923F19" w:rsidRDefault="00923F19" w:rsidP="00705759">
      <w:pPr>
        <w:pStyle w:val="aa"/>
        <w:ind w:right="20"/>
        <w:jc w:val="both"/>
        <w:rPr>
          <w:rFonts w:eastAsia="굴림"/>
          <w:bCs/>
          <w:color w:val="000000"/>
          <w:highlight w:val="yellow"/>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923F19" w:rsidRDefault="00923F19" w:rsidP="00705759">
            <w:pPr>
              <w:pStyle w:val="aa"/>
              <w:ind w:right="20"/>
              <w:jc w:val="both"/>
              <w:rPr>
                <w:rFonts w:ascii="굴림" w:eastAsia="굴림" w:hAnsi="굴림"/>
                <w:color w:val="000000"/>
                <w:highlight w:val="yellow"/>
              </w:rPr>
            </w:pPr>
            <w:r w:rsidRPr="00923F19">
              <w:rPr>
                <w:rFonts w:ascii="굴림" w:eastAsia="굴림" w:hAnsi="굴림" w:hint="eastAsia"/>
                <w:noProof/>
                <w:color w:val="000000"/>
                <w:highlight w:val="yellow"/>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923F19" w:rsidRDefault="00923F19" w:rsidP="00705759">
            <w:pPr>
              <w:pStyle w:val="aa"/>
              <w:ind w:right="20"/>
              <w:jc w:val="both"/>
              <w:rPr>
                <w:rFonts w:ascii="굴림" w:eastAsia="굴림" w:hAnsi="굴림" w:cs="굴림"/>
                <w:b/>
                <w:bCs/>
                <w:color w:val="000000"/>
                <w:highlight w:val="yellow"/>
              </w:rPr>
            </w:pPr>
            <w:r w:rsidRPr="00451E5D">
              <w:rPr>
                <w:rFonts w:ascii="굴림" w:eastAsia="굴림" w:hAnsi="굴림"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0B1AC1" w:rsidRDefault="00DA6A9F" w:rsidP="00705759">
            <w:pPr>
              <w:pStyle w:val="aa"/>
              <w:ind w:right="20"/>
              <w:jc w:val="both"/>
              <w:rPr>
                <w:rFonts w:ascii="굴림" w:eastAsia="굴림" w:hAnsi="굴림" w:cs="굴림"/>
                <w:bCs/>
                <w:color w:val="000000"/>
              </w:rPr>
            </w:pPr>
            <w:r w:rsidRPr="00DA6A9F">
              <w:rPr>
                <w:rFonts w:eastAsia="굴림" w:hint="eastAsia"/>
                <w:bCs/>
              </w:rPr>
              <w:t xml:space="preserve">The attempt to reboot </w:t>
            </w:r>
            <w:r w:rsidRPr="00DA6A9F">
              <w:rPr>
                <w:rFonts w:eastAsia="굴림"/>
                <w:bCs/>
              </w:rPr>
              <w:t xml:space="preserve">the </w:t>
            </w:r>
            <w:r w:rsidRPr="00DA6A9F">
              <w:rPr>
                <w:rFonts w:eastAsia="굴림" w:hint="eastAsia"/>
                <w:bCs/>
              </w:rPr>
              <w:t xml:space="preserve">active </w:t>
            </w:r>
            <w:r w:rsidR="00094318">
              <w:rPr>
                <w:rFonts w:eastAsia="굴림" w:hint="eastAsia"/>
                <w:bCs/>
              </w:rPr>
              <w:t>SCM</w:t>
            </w:r>
            <w:r w:rsidRPr="00DA6A9F">
              <w:rPr>
                <w:rFonts w:eastAsia="굴림" w:hint="eastAsia"/>
                <w:bCs/>
              </w:rPr>
              <w:t xml:space="preserve"> </w:t>
            </w:r>
            <w:r w:rsidRPr="00DA6A9F">
              <w:rPr>
                <w:rFonts w:eastAsia="굴림"/>
                <w:bCs/>
              </w:rPr>
              <w:t xml:space="preserve">by the </w:t>
            </w:r>
            <w:r w:rsidRPr="00DA6A9F">
              <w:rPr>
                <w:rFonts w:eastAsia="굴림" w:hint="eastAsia"/>
                <w:bCs/>
              </w:rPr>
              <w:t xml:space="preserve">standby </w:t>
            </w:r>
            <w:r w:rsidR="00094318">
              <w:rPr>
                <w:rFonts w:eastAsia="굴림" w:hint="eastAsia"/>
                <w:bCs/>
              </w:rPr>
              <w:t>SCM</w:t>
            </w:r>
            <w:r w:rsidRPr="00DA6A9F">
              <w:rPr>
                <w:rFonts w:eastAsia="굴림"/>
                <w:bCs/>
              </w:rPr>
              <w:t xml:space="preserve"> is prohibited because it might cause system failure.</w:t>
            </w:r>
            <w:r>
              <w:rPr>
                <w:rFonts w:ascii="굴림" w:eastAsia="굴림" w:hAnsi="굴림" w:cs="굴림"/>
                <w:bCs/>
                <w:color w:val="000000"/>
              </w:rPr>
              <w:t xml:space="preserve"> </w:t>
            </w:r>
          </w:p>
        </w:tc>
      </w:tr>
    </w:tbl>
    <w:p w14:paraId="4D9718E0" w14:textId="77777777" w:rsidR="00923F19" w:rsidRPr="001648FC" w:rsidRDefault="00923F19" w:rsidP="00705759">
      <w:pPr>
        <w:spacing w:line="240" w:lineRule="auto"/>
        <w:ind w:right="20"/>
      </w:pPr>
    </w:p>
    <w:p w14:paraId="38A21727" w14:textId="77777777" w:rsidR="00923F19" w:rsidRPr="00CC4E07" w:rsidRDefault="00923F19" w:rsidP="00705759">
      <w:pPr>
        <w:spacing w:line="240" w:lineRule="auto"/>
        <w:ind w:right="20"/>
        <w:rPr>
          <w:rFonts w:ascii="Courier New" w:hAnsi="Courier New" w:cs="Courier New"/>
        </w:rPr>
        <w:sectPr w:rsidR="00923F19" w:rsidRPr="00CC4E07" w:rsidSect="006441DE">
          <w:pgSz w:w="11906" w:h="16838" w:code="9"/>
          <w:pgMar w:top="1440" w:right="1080" w:bottom="1440" w:left="1080" w:header="0" w:footer="0" w:gutter="0"/>
          <w:cols w:space="425"/>
          <w:docGrid w:linePitch="360"/>
        </w:sectPr>
      </w:pPr>
    </w:p>
    <w:p w14:paraId="3D5EFB79" w14:textId="77777777" w:rsidR="00923F19" w:rsidRPr="00923F19" w:rsidRDefault="00923F19" w:rsidP="00705759">
      <w:pPr>
        <w:pStyle w:val="a3"/>
        <w:spacing w:line="240" w:lineRule="auto"/>
        <w:ind w:left="0" w:right="20"/>
        <w:rPr>
          <w:rFonts w:cs="Arial"/>
        </w:rPr>
      </w:pPr>
    </w:p>
    <w:p w14:paraId="7FE235A8" w14:textId="77777777" w:rsidR="00444D75" w:rsidRPr="00923F19" w:rsidRDefault="00444D75" w:rsidP="00705759">
      <w:pPr>
        <w:spacing w:line="240" w:lineRule="auto"/>
        <w:ind w:right="20"/>
      </w:pPr>
    </w:p>
    <w:p w14:paraId="24317308" w14:textId="77777777" w:rsidR="000A6544" w:rsidRDefault="000A6544" w:rsidP="0021019A">
      <w:pPr>
        <w:pStyle w:val="1"/>
        <w:ind w:right="20"/>
      </w:pPr>
      <w:bookmarkStart w:id="4563" w:name="_Toc391378379"/>
      <w:bookmarkStart w:id="4564" w:name="_Toc445131153"/>
      <w:r>
        <w:rPr>
          <w:rFonts w:hint="eastAsia"/>
        </w:rPr>
        <w:lastRenderedPageBreak/>
        <w:t>DPoE Provisioning</w:t>
      </w:r>
      <w:bookmarkEnd w:id="4563"/>
      <w:bookmarkEnd w:id="4564"/>
    </w:p>
    <w:p w14:paraId="1816BD45" w14:textId="77777777" w:rsidR="000A6544" w:rsidRPr="00215948" w:rsidRDefault="000A6544" w:rsidP="0021019A">
      <w:pPr>
        <w:pStyle w:val="-1"/>
        <w:ind w:right="20"/>
        <w:rPr>
          <w:rFonts w:cs="Arial"/>
          <w:szCs w:val="18"/>
        </w:rPr>
      </w:pPr>
      <w:bookmarkStart w:id="4565" w:name="_Toc391378380"/>
      <w:r w:rsidRPr="00215948">
        <w:rPr>
          <w:rFonts w:cs="Arial"/>
          <w:szCs w:val="18"/>
        </w:rPr>
        <w:t xml:space="preserve">This chapter describes how to make the setting in relation with </w:t>
      </w:r>
      <w:r w:rsidRPr="00215948">
        <w:rPr>
          <w:rFonts w:cs="Arial" w:hint="eastAsia"/>
          <w:szCs w:val="18"/>
        </w:rPr>
        <w:t>DPoE Provisioning</w:t>
      </w:r>
      <w:r w:rsidRPr="00215948">
        <w:rPr>
          <w:rFonts w:cs="Arial"/>
          <w:szCs w:val="18"/>
        </w:rPr>
        <w:t>.</w:t>
      </w:r>
      <w:bookmarkEnd w:id="4565"/>
      <w:r w:rsidRPr="00215948">
        <w:rPr>
          <w:rFonts w:cs="Arial"/>
          <w:szCs w:val="18"/>
        </w:rPr>
        <w:t xml:space="preserve"> </w:t>
      </w:r>
    </w:p>
    <w:p w14:paraId="3B67BEDB" w14:textId="77777777" w:rsidR="000A6544" w:rsidRPr="003A5FFE" w:rsidRDefault="000A6544" w:rsidP="0021019A">
      <w:pPr>
        <w:pStyle w:val="a3"/>
        <w:ind w:right="20"/>
      </w:pPr>
      <w:r w:rsidRPr="003A5FFE">
        <w:t>This chapter cons</w:t>
      </w:r>
      <w:r>
        <w:t>ists of the following sections:</w:t>
      </w:r>
    </w:p>
    <w:p w14:paraId="1611B9A5" w14:textId="77777777" w:rsidR="000A6544" w:rsidRPr="003A5FFE" w:rsidRDefault="000A6544" w:rsidP="0021019A">
      <w:pPr>
        <w:pStyle w:val="Randomlist"/>
        <w:tabs>
          <w:tab w:val="clear" w:pos="3968"/>
          <w:tab w:val="num" w:pos="1980"/>
          <w:tab w:val="num" w:pos="3320"/>
        </w:tabs>
        <w:ind w:left="2104" w:right="20" w:hanging="403"/>
      </w:pPr>
      <w:r>
        <w:rPr>
          <w:rFonts w:hint="eastAsia"/>
        </w:rPr>
        <w:t>Background and Theory of Operations</w:t>
      </w:r>
    </w:p>
    <w:p w14:paraId="410B9980" w14:textId="77777777" w:rsidR="000A6544" w:rsidRDefault="001C40D5" w:rsidP="0021019A">
      <w:pPr>
        <w:pStyle w:val="Randomlist"/>
        <w:tabs>
          <w:tab w:val="clear" w:pos="3968"/>
          <w:tab w:val="num" w:pos="1980"/>
          <w:tab w:val="num" w:pos="3320"/>
        </w:tabs>
        <w:ind w:left="2104" w:right="20" w:hanging="403"/>
      </w:pPr>
      <w:r>
        <w:rPr>
          <w:rFonts w:hint="eastAsia"/>
        </w:rPr>
        <w:t>Cable and Bundle Interface</w:t>
      </w:r>
      <w:r w:rsidR="00670039">
        <w:rPr>
          <w:rFonts w:hint="eastAsia"/>
        </w:rPr>
        <w:t xml:space="preserve"> management</w:t>
      </w:r>
    </w:p>
    <w:p w14:paraId="750CA3EE" w14:textId="77777777" w:rsidR="000A6544" w:rsidRDefault="00DD2AEB" w:rsidP="0021019A">
      <w:pPr>
        <w:pStyle w:val="Randomlist"/>
        <w:tabs>
          <w:tab w:val="clear" w:pos="3968"/>
          <w:tab w:val="num" w:pos="1980"/>
          <w:tab w:val="num" w:pos="3320"/>
        </w:tabs>
        <w:ind w:left="2104" w:right="20" w:hanging="403"/>
      </w:pPr>
      <w:r>
        <w:rPr>
          <w:rFonts w:hint="eastAsia"/>
        </w:rPr>
        <w:t>vCM and CPE</w:t>
      </w:r>
      <w:r>
        <w:t>’</w:t>
      </w:r>
      <w:r>
        <w:rPr>
          <w:rFonts w:hint="eastAsia"/>
        </w:rPr>
        <w:t>s DHCP Relay management</w:t>
      </w:r>
    </w:p>
    <w:p w14:paraId="00F9D8E7" w14:textId="77777777" w:rsidR="000A6544" w:rsidRDefault="005B0974" w:rsidP="0021019A">
      <w:pPr>
        <w:pStyle w:val="Randomlist"/>
        <w:tabs>
          <w:tab w:val="clear" w:pos="3968"/>
          <w:tab w:val="num" w:pos="1980"/>
          <w:tab w:val="num" w:pos="3320"/>
        </w:tabs>
        <w:ind w:left="2104" w:right="20" w:hanging="403"/>
      </w:pPr>
      <w:r>
        <w:rPr>
          <w:rFonts w:hint="eastAsia"/>
        </w:rPr>
        <w:t>Source Address Verification (SAV) management</w:t>
      </w:r>
    </w:p>
    <w:p w14:paraId="0C02B7B7" w14:textId="77777777" w:rsidR="000A6544" w:rsidRDefault="00BF15E3" w:rsidP="0021019A">
      <w:pPr>
        <w:pStyle w:val="Randomlist"/>
        <w:tabs>
          <w:tab w:val="clear" w:pos="3968"/>
          <w:tab w:val="num" w:pos="1980"/>
          <w:tab w:val="num" w:pos="3320"/>
        </w:tabs>
        <w:ind w:left="2104" w:right="20" w:hanging="403"/>
      </w:pPr>
      <w:r>
        <w:rPr>
          <w:rFonts w:hint="eastAsia"/>
        </w:rPr>
        <w:t>Subscriber management</w:t>
      </w:r>
    </w:p>
    <w:p w14:paraId="5F4E97E2" w14:textId="77777777" w:rsidR="00BF15E3" w:rsidRDefault="00437FB5" w:rsidP="0021019A">
      <w:pPr>
        <w:pStyle w:val="Randomlist"/>
        <w:tabs>
          <w:tab w:val="clear" w:pos="3968"/>
          <w:tab w:val="num" w:pos="1980"/>
          <w:tab w:val="num" w:pos="3320"/>
        </w:tabs>
        <w:ind w:left="2104" w:right="20" w:hanging="403"/>
      </w:pPr>
      <w:r>
        <w:rPr>
          <w:rFonts w:hint="eastAsia"/>
        </w:rPr>
        <w:t>ONU Encryption and Authentication</w:t>
      </w:r>
    </w:p>
    <w:p w14:paraId="6525AB7A" w14:textId="77777777" w:rsidR="00752DDA" w:rsidRDefault="002B0E39" w:rsidP="0021019A">
      <w:pPr>
        <w:pStyle w:val="Randomlist"/>
        <w:tabs>
          <w:tab w:val="clear" w:pos="3968"/>
          <w:tab w:val="num" w:pos="1980"/>
          <w:tab w:val="num" w:pos="3320"/>
        </w:tabs>
        <w:ind w:left="2104" w:right="20" w:hanging="403"/>
      </w:pPr>
      <w:r>
        <w:rPr>
          <w:rFonts w:hint="eastAsia"/>
        </w:rPr>
        <w:t>C</w:t>
      </w:r>
      <w:r w:rsidR="00752DDA">
        <w:rPr>
          <w:rFonts w:hint="eastAsia"/>
        </w:rPr>
        <w:t>ertificate Revocation List</w:t>
      </w:r>
    </w:p>
    <w:p w14:paraId="71305EE7" w14:textId="77777777" w:rsidR="00752DDA" w:rsidRDefault="00752DDA" w:rsidP="0021019A">
      <w:pPr>
        <w:pStyle w:val="Randomlist"/>
        <w:tabs>
          <w:tab w:val="clear" w:pos="3968"/>
          <w:tab w:val="num" w:pos="1980"/>
          <w:tab w:val="num" w:pos="3320"/>
        </w:tabs>
        <w:ind w:left="2104" w:right="20" w:hanging="403"/>
      </w:pPr>
      <w:r>
        <w:rPr>
          <w:rFonts w:hint="eastAsia"/>
        </w:rPr>
        <w:t>Online Certificate Status Protocol</w:t>
      </w:r>
    </w:p>
    <w:p w14:paraId="67B5C039" w14:textId="77777777" w:rsidR="00752DDA" w:rsidRDefault="00752DDA" w:rsidP="0021019A">
      <w:pPr>
        <w:pStyle w:val="Randomlist"/>
        <w:tabs>
          <w:tab w:val="clear" w:pos="3968"/>
          <w:tab w:val="num" w:pos="1980"/>
          <w:tab w:val="num" w:pos="3320"/>
        </w:tabs>
        <w:ind w:left="2104" w:right="20" w:hanging="403"/>
      </w:pPr>
      <w:r>
        <w:rPr>
          <w:rFonts w:hint="eastAsia"/>
        </w:rPr>
        <w:t>EAE Exclusion List</w:t>
      </w:r>
    </w:p>
    <w:p w14:paraId="429C31BC" w14:textId="77777777" w:rsidR="00752DDA" w:rsidRDefault="00752DDA" w:rsidP="0021019A">
      <w:pPr>
        <w:pStyle w:val="Randomlist"/>
        <w:tabs>
          <w:tab w:val="clear" w:pos="3968"/>
          <w:tab w:val="num" w:pos="1980"/>
          <w:tab w:val="num" w:pos="3320"/>
        </w:tabs>
        <w:ind w:left="2104" w:right="20" w:hanging="403"/>
      </w:pPr>
      <w:r>
        <w:rPr>
          <w:rFonts w:hint="eastAsia"/>
        </w:rPr>
        <w:t>ONU White List</w:t>
      </w:r>
    </w:p>
    <w:p w14:paraId="7D2CC9C4" w14:textId="77777777" w:rsidR="00752DDA" w:rsidRDefault="00752DDA" w:rsidP="0021019A">
      <w:pPr>
        <w:pStyle w:val="Randomlist"/>
        <w:tabs>
          <w:tab w:val="clear" w:pos="3968"/>
          <w:tab w:val="num" w:pos="1980"/>
          <w:tab w:val="num" w:pos="3320"/>
        </w:tabs>
        <w:ind w:left="2104" w:right="20" w:hanging="403"/>
      </w:pPr>
      <w:r>
        <w:rPr>
          <w:rFonts w:hint="eastAsia"/>
        </w:rPr>
        <w:t>CM Offline List</w:t>
      </w:r>
    </w:p>
    <w:p w14:paraId="3A45678E" w14:textId="77777777" w:rsidR="00752DDA" w:rsidRDefault="00752DDA" w:rsidP="0021019A">
      <w:pPr>
        <w:pStyle w:val="Randomlist"/>
        <w:tabs>
          <w:tab w:val="clear" w:pos="3968"/>
          <w:tab w:val="num" w:pos="1980"/>
          <w:tab w:val="num" w:pos="3320"/>
        </w:tabs>
        <w:ind w:left="2104" w:right="20" w:hanging="403"/>
      </w:pPr>
      <w:r>
        <w:rPr>
          <w:rFonts w:hint="eastAsia"/>
        </w:rPr>
        <w:t>Optical Monitoring</w:t>
      </w:r>
    </w:p>
    <w:p w14:paraId="13A27619" w14:textId="77777777" w:rsidR="00752DDA" w:rsidRDefault="00752DDA" w:rsidP="0021019A">
      <w:pPr>
        <w:pStyle w:val="Randomlist"/>
        <w:tabs>
          <w:tab w:val="clear" w:pos="3968"/>
          <w:tab w:val="num" w:pos="1980"/>
          <w:tab w:val="num" w:pos="3320"/>
        </w:tabs>
        <w:ind w:left="2104" w:right="20" w:hanging="403"/>
      </w:pPr>
      <w:r>
        <w:rPr>
          <w:rFonts w:hint="eastAsia"/>
        </w:rPr>
        <w:t>vCM TFTP Client Settings</w:t>
      </w:r>
    </w:p>
    <w:p w14:paraId="5A9969CF" w14:textId="77777777" w:rsidR="00752DDA" w:rsidRDefault="00EF2306" w:rsidP="0021019A">
      <w:pPr>
        <w:pStyle w:val="Randomlist"/>
        <w:tabs>
          <w:tab w:val="clear" w:pos="3968"/>
          <w:tab w:val="num" w:pos="1980"/>
          <w:tab w:val="num" w:pos="3320"/>
        </w:tabs>
        <w:ind w:left="2104" w:right="20" w:hanging="403"/>
      </w:pPr>
      <w:r>
        <w:rPr>
          <w:rFonts w:hint="eastAsia"/>
        </w:rPr>
        <w:t>CM Event Man</w:t>
      </w:r>
      <w:r w:rsidR="002B0E39">
        <w:t>a</w:t>
      </w:r>
      <w:r>
        <w:rPr>
          <w:rFonts w:hint="eastAsia"/>
        </w:rPr>
        <w:t>gement</w:t>
      </w:r>
    </w:p>
    <w:p w14:paraId="4A7D040A" w14:textId="77777777" w:rsidR="00CF0EB7" w:rsidRDefault="00CF0EB7" w:rsidP="0021019A">
      <w:pPr>
        <w:pStyle w:val="Randomlist"/>
        <w:tabs>
          <w:tab w:val="clear" w:pos="3968"/>
          <w:tab w:val="num" w:pos="1980"/>
          <w:tab w:val="num" w:pos="3320"/>
        </w:tabs>
        <w:ind w:left="2104" w:right="20" w:hanging="403"/>
      </w:pPr>
      <w:r>
        <w:rPr>
          <w:rFonts w:hint="eastAsia"/>
        </w:rPr>
        <w:t>CM Secure Software Download</w:t>
      </w:r>
    </w:p>
    <w:p w14:paraId="3910C54E" w14:textId="77777777" w:rsidR="00292632" w:rsidRDefault="00292632" w:rsidP="0021019A">
      <w:pPr>
        <w:pStyle w:val="Randomlist"/>
        <w:tabs>
          <w:tab w:val="clear" w:pos="3968"/>
          <w:tab w:val="num" w:pos="1980"/>
          <w:tab w:val="num" w:pos="3320"/>
        </w:tabs>
        <w:ind w:left="2104" w:right="20" w:hanging="403"/>
      </w:pPr>
      <w:r>
        <w:rPr>
          <w:rFonts w:hint="eastAsia"/>
        </w:rPr>
        <w:t>MEF-MN Interface</w:t>
      </w:r>
    </w:p>
    <w:p w14:paraId="536E1AB9" w14:textId="77777777" w:rsidR="00292632"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Bridging (PB) Services</w:t>
      </w:r>
    </w:p>
    <w:p w14:paraId="42041FCC" w14:textId="77777777" w:rsidR="00CF0EB7"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Backbone Bridging (PBB) Services</w:t>
      </w:r>
    </w:p>
    <w:p w14:paraId="3344A0DD" w14:textId="77777777" w:rsidR="00CF0EB7" w:rsidRDefault="00CF0EB7" w:rsidP="0021019A">
      <w:pPr>
        <w:pStyle w:val="Randomlist"/>
        <w:tabs>
          <w:tab w:val="clear" w:pos="3968"/>
          <w:tab w:val="num" w:pos="1980"/>
          <w:tab w:val="num" w:pos="3320"/>
        </w:tabs>
        <w:ind w:left="2104" w:right="20" w:hanging="403"/>
      </w:pPr>
      <w:r>
        <w:rPr>
          <w:rFonts w:hint="eastAsia"/>
        </w:rPr>
        <w:t>IP(HSD) Services</w:t>
      </w:r>
    </w:p>
    <w:p w14:paraId="6ADC0A43" w14:textId="77777777" w:rsidR="00CF0EB7" w:rsidRDefault="00CF0EB7" w:rsidP="0021019A">
      <w:pPr>
        <w:pStyle w:val="Randomlist"/>
        <w:tabs>
          <w:tab w:val="clear" w:pos="3968"/>
          <w:tab w:val="num" w:pos="1980"/>
          <w:tab w:val="num" w:pos="3320"/>
        </w:tabs>
        <w:ind w:left="2104" w:right="20" w:hanging="403"/>
      </w:pPr>
      <w:r>
        <w:rPr>
          <w:rFonts w:hint="eastAsia"/>
        </w:rPr>
        <w:t>Quality of Service (QoS)</w:t>
      </w:r>
    </w:p>
    <w:p w14:paraId="16828D3A" w14:textId="77777777" w:rsidR="00CF0EB7" w:rsidRDefault="00CF0EB7" w:rsidP="0021019A">
      <w:pPr>
        <w:pStyle w:val="Randomlist"/>
        <w:tabs>
          <w:tab w:val="clear" w:pos="3968"/>
          <w:tab w:val="num" w:pos="1980"/>
          <w:tab w:val="num" w:pos="3320"/>
        </w:tabs>
        <w:ind w:left="2104" w:right="20" w:hanging="403"/>
      </w:pPr>
      <w:r>
        <w:rPr>
          <w:rFonts w:hint="eastAsia"/>
        </w:rPr>
        <w:t>Classifiers</w:t>
      </w:r>
    </w:p>
    <w:p w14:paraId="46928C2B" w14:textId="1CE82514" w:rsidR="005600EE" w:rsidRPr="005018A2" w:rsidRDefault="005600EE" w:rsidP="0021019A">
      <w:pPr>
        <w:pStyle w:val="Randomlist"/>
        <w:tabs>
          <w:tab w:val="clear" w:pos="3968"/>
          <w:tab w:val="num" w:pos="1980"/>
          <w:tab w:val="num" w:pos="3320"/>
        </w:tabs>
        <w:ind w:left="2104" w:right="20" w:hanging="403"/>
      </w:pPr>
      <w:r w:rsidRPr="005018A2">
        <w:t>DPoEv2.0 Multicast</w:t>
      </w:r>
    </w:p>
    <w:p w14:paraId="2970984E" w14:textId="77777777" w:rsidR="000A6544" w:rsidRDefault="000A6544" w:rsidP="0021019A">
      <w:pPr>
        <w:ind w:right="20"/>
      </w:pPr>
    </w:p>
    <w:p w14:paraId="5F8F9E95" w14:textId="77777777" w:rsidR="000A6544" w:rsidRDefault="000A6544" w:rsidP="0021019A">
      <w:pPr>
        <w:ind w:right="20"/>
      </w:pPr>
    </w:p>
    <w:p w14:paraId="23C3A774" w14:textId="77777777" w:rsidR="000A6544" w:rsidRDefault="000A6544" w:rsidP="0021019A">
      <w:pPr>
        <w:widowControl/>
        <w:wordWrap/>
        <w:snapToGrid/>
        <w:spacing w:line="240" w:lineRule="auto"/>
        <w:ind w:right="20"/>
        <w:jc w:val="left"/>
      </w:pPr>
    </w:p>
    <w:p w14:paraId="23FBC125" w14:textId="77777777" w:rsidR="000A6544" w:rsidRPr="00A373DB" w:rsidRDefault="009959C1" w:rsidP="0021019A">
      <w:pPr>
        <w:pStyle w:val="2"/>
        <w:ind w:right="20"/>
      </w:pPr>
      <w:bookmarkStart w:id="4566" w:name="_Toc445131154"/>
      <w:r>
        <w:rPr>
          <w:rFonts w:hint="eastAsia"/>
        </w:rPr>
        <w:lastRenderedPageBreak/>
        <w:t>Background and Theory of Operations</w:t>
      </w:r>
      <w:bookmarkEnd w:id="4566"/>
    </w:p>
    <w:p w14:paraId="0C2D5E2B" w14:textId="77777777" w:rsidR="000A6544" w:rsidRDefault="009959C1" w:rsidP="00785787">
      <w:pPr>
        <w:pStyle w:val="a3"/>
        <w:ind w:left="0" w:right="20"/>
      </w:pPr>
      <w:r>
        <w:t>T</w:t>
      </w:r>
      <w:r>
        <w:rPr>
          <w:rFonts w:hint="eastAsia"/>
        </w:rPr>
        <w:t>his section provides a general context for understanding the DPoE operations.</w:t>
      </w:r>
    </w:p>
    <w:p w14:paraId="4382542A" w14:textId="77777777" w:rsidR="009959C1" w:rsidRDefault="009959C1" w:rsidP="00785787">
      <w:pPr>
        <w:pStyle w:val="a3"/>
        <w:ind w:left="0" w:right="20"/>
      </w:pPr>
    </w:p>
    <w:p w14:paraId="79E3A01A" w14:textId="77777777" w:rsidR="009959C1" w:rsidRPr="009959C1" w:rsidRDefault="009959C1" w:rsidP="00785787">
      <w:pPr>
        <w:pStyle w:val="a3"/>
        <w:ind w:left="0" w:right="20"/>
        <w:rPr>
          <w:b/>
          <w:sz w:val="22"/>
        </w:rPr>
      </w:pPr>
      <w:r w:rsidRPr="009959C1">
        <w:rPr>
          <w:rFonts w:hint="eastAsia"/>
          <w:b/>
          <w:sz w:val="22"/>
        </w:rPr>
        <w:t>The DOCSIS Network</w:t>
      </w:r>
    </w:p>
    <w:p w14:paraId="2C820546" w14:textId="77777777" w:rsidR="009959C1" w:rsidRDefault="00284E32" w:rsidP="00785787">
      <w:pPr>
        <w:pStyle w:val="a3"/>
        <w:ind w:left="0" w:right="20"/>
      </w:pPr>
      <w:r>
        <w:rPr>
          <w:rFonts w:hint="eastAsia"/>
        </w:rPr>
        <w:t>The below Figure summarizes the primary systems and elements involved in a traditional DOCSIS Cable Modem (CM) and Cable Modem Termination System (CMTS) network.</w:t>
      </w:r>
    </w:p>
    <w:p w14:paraId="131123C7" w14:textId="77777777" w:rsidR="00D568B1" w:rsidRDefault="00284E32" w:rsidP="00785787">
      <w:pPr>
        <w:pStyle w:val="afffff9"/>
        <w:ind w:left="0" w:right="20"/>
      </w:pPr>
      <w:r>
        <w:rPr>
          <w:rFonts w:eastAsia="바탕"/>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67" w:name="_Toc391575504"/>
    </w:p>
    <w:p w14:paraId="13963880" w14:textId="0F7E819C" w:rsidR="009959C1" w:rsidRPr="000B5C9B" w:rsidRDefault="009959C1" w:rsidP="00785787">
      <w:pPr>
        <w:pStyle w:val="afffff9"/>
        <w:ind w:left="0" w:right="20"/>
        <w:jc w:val="center"/>
        <w:rPr>
          <w:rFonts w:eastAsia="바탕"/>
        </w:rPr>
      </w:pPr>
      <w:r>
        <w:t xml:space="preserve">Figure </w:t>
      </w:r>
      <w:r w:rsidR="005832B8">
        <w:fldChar w:fldCharType="begin"/>
      </w:r>
      <w:r w:rsidR="00092D8C">
        <w:instrText xml:space="preserve"> SEQ Figure \* ARABIC </w:instrText>
      </w:r>
      <w:r w:rsidR="005832B8">
        <w:fldChar w:fldCharType="separate"/>
      </w:r>
      <w:r w:rsidR="00D52C4A">
        <w:rPr>
          <w:noProof/>
        </w:rPr>
        <w:t>50</w:t>
      </w:r>
      <w:r w:rsidR="005832B8">
        <w:rPr>
          <w:noProof/>
        </w:rPr>
        <w:fldChar w:fldCharType="end"/>
      </w:r>
      <w:r>
        <w:rPr>
          <w:rFonts w:hint="eastAsia"/>
        </w:rPr>
        <w:t xml:space="preserve"> DOCSIS 3.0 HFC Network</w:t>
      </w:r>
      <w:bookmarkEnd w:id="4567"/>
    </w:p>
    <w:p w14:paraId="05024A9D" w14:textId="77777777" w:rsidR="00284E32" w:rsidRPr="00EF245A" w:rsidRDefault="00EF245A" w:rsidP="00785787">
      <w:pPr>
        <w:pStyle w:val="a3"/>
        <w:ind w:left="0" w:right="20"/>
        <w:rPr>
          <w:b/>
          <w:sz w:val="22"/>
        </w:rPr>
      </w:pPr>
      <w:r>
        <w:rPr>
          <w:rFonts w:hint="eastAsia"/>
          <w:b/>
          <w:sz w:val="22"/>
        </w:rPr>
        <w:t xml:space="preserve">DPoE </w:t>
      </w:r>
      <w:r w:rsidR="003F4B16">
        <w:rPr>
          <w:rFonts w:hint="eastAsia"/>
          <w:b/>
          <w:sz w:val="22"/>
        </w:rPr>
        <w:t>Network</w:t>
      </w:r>
    </w:p>
    <w:p w14:paraId="43F520C8" w14:textId="77777777" w:rsidR="009959C1" w:rsidRDefault="00EF245A" w:rsidP="00785787">
      <w:pPr>
        <w:pStyle w:val="a3"/>
        <w:ind w:left="0" w:right="20"/>
      </w:pPr>
      <w:r>
        <w:rPr>
          <w:rFonts w:hint="eastAsia"/>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Default="003F4B16" w:rsidP="00785787">
      <w:pPr>
        <w:pStyle w:val="afffff9"/>
        <w:ind w:leftChars="945" w:right="20"/>
      </w:pPr>
      <w:r>
        <w:rPr>
          <w:rFonts w:hint="eastAsia"/>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0B5C9B" w:rsidRDefault="00EF245A" w:rsidP="00785787">
      <w:pPr>
        <w:pStyle w:val="afffff3"/>
        <w:ind w:left="0" w:right="20"/>
      </w:pPr>
      <w:bookmarkStart w:id="4568" w:name="_Toc391575505"/>
      <w:r>
        <w:t xml:space="preserve">Figure </w:t>
      </w:r>
      <w:r w:rsidR="00D52C4A">
        <w:t>51</w:t>
      </w:r>
      <w:r w:rsidR="00D52C4A">
        <w:rPr>
          <w:rFonts w:hint="eastAsia"/>
        </w:rPr>
        <w:t xml:space="preserve"> </w:t>
      </w:r>
      <w:r w:rsidR="003F4B16">
        <w:rPr>
          <w:rFonts w:hint="eastAsia"/>
        </w:rPr>
        <w:t>DPoE Reference Network</w:t>
      </w:r>
      <w:bookmarkEnd w:id="4568"/>
    </w:p>
    <w:p w14:paraId="0833FDB8" w14:textId="77777777" w:rsidR="003F4B16" w:rsidRPr="00A373DB" w:rsidRDefault="001C40D5" w:rsidP="00785787">
      <w:pPr>
        <w:pStyle w:val="2"/>
        <w:ind w:right="20"/>
      </w:pPr>
      <w:bookmarkStart w:id="4569" w:name="_Toc445131155"/>
      <w:r>
        <w:rPr>
          <w:rFonts w:hint="eastAsia"/>
        </w:rPr>
        <w:lastRenderedPageBreak/>
        <w:t>Cable and Bundle Interface</w:t>
      </w:r>
      <w:r w:rsidR="00670039">
        <w:rPr>
          <w:rFonts w:hint="eastAsia"/>
        </w:rPr>
        <w:t xml:space="preserve"> management</w:t>
      </w:r>
      <w:bookmarkEnd w:id="4569"/>
    </w:p>
    <w:p w14:paraId="4D993EAE" w14:textId="77777777" w:rsidR="003F4B16" w:rsidRDefault="003F4B16" w:rsidP="00785787">
      <w:pPr>
        <w:pStyle w:val="a3"/>
        <w:ind w:left="0" w:right="20"/>
      </w:pPr>
      <w:r>
        <w:rPr>
          <w:rFonts w:hint="eastAsia"/>
        </w:rPr>
        <w:t xml:space="preserve">This section </w:t>
      </w:r>
      <w:r w:rsidR="008F0D29">
        <w:rPr>
          <w:rFonts w:hint="eastAsia"/>
        </w:rPr>
        <w:t>describes the guideline of Cable and Bundle Interface management.</w:t>
      </w:r>
    </w:p>
    <w:p w14:paraId="0B0673F4" w14:textId="77777777" w:rsidR="008F0D29" w:rsidRPr="008F0D29" w:rsidRDefault="008F0D29" w:rsidP="00785787">
      <w:pPr>
        <w:pStyle w:val="a3"/>
        <w:ind w:left="0" w:right="20"/>
        <w:rPr>
          <w:b/>
          <w:sz w:val="22"/>
        </w:rPr>
      </w:pPr>
      <w:r w:rsidRPr="008F0D29">
        <w:rPr>
          <w:rFonts w:hint="eastAsia"/>
          <w:b/>
          <w:sz w:val="22"/>
        </w:rPr>
        <w:t>Cable Interface</w:t>
      </w:r>
    </w:p>
    <w:p w14:paraId="119B09D9" w14:textId="77777777" w:rsidR="008F0D29" w:rsidRDefault="008F0D29" w:rsidP="00785787">
      <w:pPr>
        <w:pStyle w:val="a3"/>
        <w:ind w:left="0" w:right="20"/>
      </w:pPr>
      <w:r>
        <w:rPr>
          <w:rFonts w:hint="eastAsia"/>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8F0D29" w:rsidRDefault="008F0D29" w:rsidP="00785787">
      <w:pPr>
        <w:pStyle w:val="a3"/>
        <w:ind w:left="0" w:right="20"/>
        <w:rPr>
          <w:b/>
          <w:sz w:val="22"/>
        </w:rPr>
      </w:pPr>
      <w:r w:rsidRPr="008F0D29">
        <w:rPr>
          <w:rFonts w:hint="eastAsia"/>
          <w:b/>
          <w:sz w:val="22"/>
        </w:rPr>
        <w:t>Bundle Interfaces</w:t>
      </w:r>
    </w:p>
    <w:p w14:paraId="2E7A654A" w14:textId="77777777" w:rsidR="008F0D29" w:rsidRDefault="008F0D29" w:rsidP="00785787">
      <w:pPr>
        <w:pStyle w:val="a3"/>
        <w:ind w:left="0" w:right="20"/>
      </w:pPr>
      <w:r>
        <w:rPr>
          <w:rFonts w:hint="eastAsia"/>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Default="001C40D5" w:rsidP="00785787">
      <w:pPr>
        <w:pStyle w:val="a3"/>
        <w:ind w:left="0" w:right="20"/>
      </w:pPr>
      <w:r>
        <w:rPr>
          <w:rFonts w:hint="eastAsia"/>
        </w:rPr>
        <w:t xml:space="preserve">The DPoE 1.0 IP Serviing Group (IP-SG) feature standardizes the concept of interface </w:t>
      </w:r>
      <w:r>
        <w:t>“</w:t>
      </w:r>
      <w:r>
        <w:rPr>
          <w:rFonts w:hint="eastAsia"/>
        </w:rPr>
        <w:t>bundling</w:t>
      </w:r>
      <w:r>
        <w:t>”</w:t>
      </w:r>
      <w:r>
        <w:rPr>
          <w:rFonts w:hint="eastAsia"/>
        </w:rPr>
        <w:t xml:space="preserve">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1C40D5" w:rsidRDefault="001C40D5" w:rsidP="00785787">
      <w:pPr>
        <w:pStyle w:val="afffff9"/>
        <w:ind w:left="0" w:right="20"/>
      </w:pPr>
      <w:r w:rsidRPr="001C40D5">
        <w:rPr>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0B5C9B" w:rsidRDefault="001C40D5" w:rsidP="00785787">
      <w:pPr>
        <w:pStyle w:val="afffff3"/>
        <w:ind w:left="0" w:right="20"/>
        <w:jc w:val="center"/>
      </w:pPr>
      <w:bookmarkStart w:id="4570" w:name="_Toc391575506"/>
      <w:r>
        <w:t xml:space="preserve">Figure </w:t>
      </w:r>
      <w:fldSimple w:instr=" SEQ Figure \* ARABIC ">
        <w:r w:rsidR="00D52C4A">
          <w:rPr>
            <w:noProof/>
          </w:rPr>
          <w:t>52</w:t>
        </w:r>
      </w:fldSimple>
      <w:r w:rsidR="00D52C4A">
        <w:rPr>
          <w:rFonts w:hint="eastAsia"/>
        </w:rPr>
        <w:t xml:space="preserve"> </w:t>
      </w:r>
      <w:r>
        <w:rPr>
          <w:rFonts w:hint="eastAsia"/>
        </w:rPr>
        <w:t>DPoE Reference Network</w:t>
      </w:r>
      <w:bookmarkEnd w:id="4570"/>
    </w:p>
    <w:p w14:paraId="5F34BB8C" w14:textId="77777777" w:rsidR="008F0D29" w:rsidRDefault="00670039" w:rsidP="00785787">
      <w:pPr>
        <w:pStyle w:val="a3"/>
        <w:ind w:left="0" w:right="20"/>
      </w:pPr>
      <w:r>
        <w:rPr>
          <w:rFonts w:hint="eastAsia"/>
        </w:rPr>
        <w:t xml:space="preserve">L3 parameters are configured for a cable bundle using a bundle interface, which </w:t>
      </w:r>
      <w:r>
        <w:t>can</w:t>
      </w:r>
      <w:r>
        <w:rPr>
          <w:rFonts w:hint="eastAsia"/>
        </w:rPr>
        <w:t xml:space="preserve"> be provisioned with IP networks for vCMs and CPEs, cable helpers, DHCP Relay, and other Layer 3 parameters. Each cable interface that is a member of the bundle shares this configuration. </w:t>
      </w:r>
    </w:p>
    <w:p w14:paraId="050BDD2E" w14:textId="77777777" w:rsidR="008F0D29" w:rsidRDefault="00670039" w:rsidP="00785787">
      <w:pPr>
        <w:pStyle w:val="3"/>
        <w:ind w:left="0" w:right="20"/>
      </w:pPr>
      <w:bookmarkStart w:id="4571" w:name="_Toc445131156"/>
      <w:r>
        <w:rPr>
          <w:rFonts w:hint="eastAsia"/>
        </w:rPr>
        <w:t>Bundle Create and View</w:t>
      </w:r>
      <w:bookmarkEnd w:id="4571"/>
    </w:p>
    <w:p w14:paraId="3330CFBB" w14:textId="77777777" w:rsidR="00670039" w:rsidRDefault="00DD2AEB" w:rsidP="00785787">
      <w:pPr>
        <w:pStyle w:val="a3"/>
        <w:ind w:left="0" w:right="20"/>
      </w:pPr>
      <w:r w:rsidRPr="00DD2AEB">
        <w:t>To create the Bundle Interface or enter the Bundle Interface mode, use this command. To delete the Bundle Interface, use the 'no' form of this command.</w:t>
      </w:r>
    </w:p>
    <w:p w14:paraId="729DFE3D" w14:textId="77777777" w:rsidR="00670039" w:rsidRDefault="00670039" w:rsidP="00785787">
      <w:pPr>
        <w:pStyle w:val="afffff3"/>
        <w:ind w:left="0" w:right="20"/>
      </w:pPr>
      <w:bookmarkStart w:id="4572" w:name="_Toc391575409"/>
      <w:r>
        <w:t xml:space="preserve">Table </w:t>
      </w:r>
      <w:r w:rsidR="005832B8">
        <w:fldChar w:fldCharType="begin"/>
      </w:r>
      <w:r w:rsidR="00092D8C">
        <w:instrText xml:space="preserve"> SEQ Table \* ARABIC </w:instrText>
      </w:r>
      <w:r w:rsidR="005832B8">
        <w:fldChar w:fldCharType="separate"/>
      </w:r>
      <w:r w:rsidR="002375BA">
        <w:rPr>
          <w:noProof/>
        </w:rPr>
        <w:t>267</w:t>
      </w:r>
      <w:r w:rsidR="005832B8">
        <w:rPr>
          <w:noProof/>
        </w:rPr>
        <w:fldChar w:fldCharType="end"/>
      </w:r>
      <w:r>
        <w:rPr>
          <w:rFonts w:hint="eastAsia"/>
        </w:rPr>
        <w:t xml:space="preserve"> Bundle Interface</w:t>
      </w:r>
      <w:bookmarkEnd w:id="4572"/>
      <w:r>
        <w:rPr>
          <w:rFonts w:hint="eastAsia"/>
        </w:rPr>
        <w:t xml:space="preserve"> </w:t>
      </w:r>
    </w:p>
    <w:tbl>
      <w:tblPr>
        <w:tblStyle w:val="CLIWide"/>
        <w:tblW w:w="0" w:type="auto"/>
        <w:tblLook w:val="01E0" w:firstRow="1" w:lastRow="1" w:firstColumn="1" w:lastColumn="1" w:noHBand="0" w:noVBand="0"/>
      </w:tblPr>
      <w:tblGrid>
        <w:gridCol w:w="3487"/>
        <w:gridCol w:w="4619"/>
      </w:tblGrid>
      <w:tr w:rsidR="00670039"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2F5F3A" w:rsidRDefault="00670039" w:rsidP="00785787">
            <w:pPr>
              <w:pStyle w:val="aa"/>
              <w:ind w:right="20"/>
              <w:rPr>
                <w:bCs/>
                <w:sz w:val="18"/>
              </w:rPr>
            </w:pPr>
            <w:r w:rsidRPr="002F5F3A">
              <w:rPr>
                <w:bCs/>
                <w:sz w:val="18"/>
              </w:rPr>
              <w:t>Command</w:t>
            </w:r>
          </w:p>
        </w:tc>
        <w:tc>
          <w:tcPr>
            <w:tcW w:w="5040" w:type="dxa"/>
          </w:tcPr>
          <w:p w14:paraId="602A224B" w14:textId="77777777" w:rsidR="00670039" w:rsidRPr="002F5F3A" w:rsidRDefault="00670039" w:rsidP="00785787">
            <w:pPr>
              <w:pStyle w:val="aa"/>
              <w:ind w:right="20"/>
              <w:rPr>
                <w:bCs/>
                <w:sz w:val="18"/>
              </w:rPr>
            </w:pPr>
            <w:r w:rsidRPr="002F5F3A">
              <w:rPr>
                <w:bCs/>
                <w:sz w:val="18"/>
              </w:rPr>
              <w:t>Description</w:t>
            </w:r>
          </w:p>
        </w:tc>
      </w:tr>
      <w:tr w:rsidR="00670039" w14:paraId="192C1344" w14:textId="77777777" w:rsidTr="00700717">
        <w:trPr>
          <w:trHeight w:val="327"/>
        </w:trPr>
        <w:tc>
          <w:tcPr>
            <w:tcW w:w="3780" w:type="dxa"/>
          </w:tcPr>
          <w:p w14:paraId="0088C93F" w14:textId="77777777" w:rsidR="00670039" w:rsidRPr="002F5F3A" w:rsidRDefault="00F0427D" w:rsidP="00785787">
            <w:pPr>
              <w:pStyle w:val="aa"/>
              <w:ind w:right="20"/>
              <w:rPr>
                <w:b/>
                <w:bCs/>
              </w:rPr>
            </w:pPr>
            <w:r>
              <w:rPr>
                <w:rFonts w:hint="eastAsia"/>
                <w:b/>
                <w:bCs/>
              </w:rPr>
              <w:lastRenderedPageBreak/>
              <w:t>interface Bundle &lt;1-255&gt;</w:t>
            </w:r>
          </w:p>
        </w:tc>
        <w:tc>
          <w:tcPr>
            <w:tcW w:w="5040" w:type="dxa"/>
          </w:tcPr>
          <w:p w14:paraId="1A9D21F2" w14:textId="77777777" w:rsidR="00670039" w:rsidRPr="002F5F3A" w:rsidRDefault="00F0427D" w:rsidP="00785787">
            <w:pPr>
              <w:pStyle w:val="aa"/>
              <w:ind w:right="20"/>
            </w:pPr>
            <w:r>
              <w:t>C</w:t>
            </w:r>
            <w:r>
              <w:rPr>
                <w:rFonts w:hint="eastAsia"/>
              </w:rPr>
              <w:t xml:space="preserve">reates the Bundle interface. </w:t>
            </w:r>
          </w:p>
        </w:tc>
      </w:tr>
      <w:tr w:rsidR="00670039" w14:paraId="376CB359" w14:textId="77777777" w:rsidTr="00700717">
        <w:trPr>
          <w:trHeight w:val="327"/>
        </w:trPr>
        <w:tc>
          <w:tcPr>
            <w:tcW w:w="3780" w:type="dxa"/>
          </w:tcPr>
          <w:p w14:paraId="4AEBC838" w14:textId="77777777" w:rsidR="00670039" w:rsidRPr="002F5F3A" w:rsidRDefault="00F0427D" w:rsidP="00785787">
            <w:pPr>
              <w:pStyle w:val="aa"/>
              <w:ind w:right="20"/>
              <w:rPr>
                <w:b/>
                <w:bCs/>
              </w:rPr>
            </w:pPr>
            <w:r>
              <w:rPr>
                <w:rFonts w:hint="eastAsia"/>
                <w:b/>
                <w:bCs/>
              </w:rPr>
              <w:t>no interface Bundle &lt;1-255&gt;</w:t>
            </w:r>
          </w:p>
        </w:tc>
        <w:tc>
          <w:tcPr>
            <w:tcW w:w="5040" w:type="dxa"/>
          </w:tcPr>
          <w:p w14:paraId="526CEA7E" w14:textId="77777777" w:rsidR="00670039" w:rsidRPr="002F5F3A" w:rsidRDefault="00F0427D" w:rsidP="00785787">
            <w:pPr>
              <w:pStyle w:val="aa"/>
              <w:ind w:right="20"/>
            </w:pPr>
            <w:r>
              <w:rPr>
                <w:rFonts w:hint="eastAsia"/>
              </w:rPr>
              <w:t>Removes the Bundle interface.</w:t>
            </w:r>
          </w:p>
        </w:tc>
      </w:tr>
    </w:tbl>
    <w:p w14:paraId="6029336C" w14:textId="77777777" w:rsidR="00670039" w:rsidRPr="00670039" w:rsidRDefault="00F0427D"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F0427D" w:rsidRPr="0032769C" w14:paraId="7FCB30D8" w14:textId="77777777" w:rsidTr="00700717">
        <w:trPr>
          <w:trHeight w:val="841"/>
        </w:trPr>
        <w:tc>
          <w:tcPr>
            <w:tcW w:w="9020" w:type="dxa"/>
          </w:tcPr>
          <w:p w14:paraId="27A6AB20" w14:textId="77777777" w:rsidR="00F0427D" w:rsidRPr="0032769C" w:rsidRDefault="00F0427D" w:rsidP="00785787">
            <w:pPr>
              <w:pStyle w:val="aa"/>
              <w:ind w:right="20"/>
              <w:rPr>
                <w:rFonts w:ascii="Courier New" w:hAnsi="Courier New" w:cs="Courier New"/>
              </w:rPr>
            </w:pPr>
          </w:p>
          <w:p w14:paraId="3FFFABE3"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E720552"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742FD2C"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2FF7476B"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C7BA3D2"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14:paraId="6E4881DC"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6EAAB534" w14:textId="6C341013" w:rsidR="00F0427D" w:rsidRPr="008B3ACF" w:rsidRDefault="00D279FE" w:rsidP="00785787">
            <w:pPr>
              <w:pStyle w:val="aa"/>
              <w:ind w:right="20"/>
              <w:rPr>
                <w:rFonts w:ascii="Courier New" w:hAnsi="Courier New" w:cs="Courier New"/>
              </w:rPr>
            </w:pPr>
            <w:r>
              <w:rPr>
                <w:rFonts w:ascii="Courier New" w:hAnsi="Courier New" w:cs="Courier New"/>
              </w:rPr>
              <w:t>4001</w:t>
            </w:r>
            <w:r w:rsidR="00F0427D" w:rsidRPr="008B3ACF">
              <w:rPr>
                <w:rFonts w:ascii="Courier New" w:hAnsi="Courier New" w:cs="Courier New"/>
              </w:rPr>
              <w:t xml:space="preserve"> BUNDLE010                     </w:t>
            </w:r>
            <w:r w:rsidR="00F0427D" w:rsidRPr="008B3ACF">
              <w:rPr>
                <w:rFonts w:ascii="Courier New" w:hAnsi="Courier New" w:cs="Courier New" w:hint="eastAsia"/>
              </w:rPr>
              <w:t xml:space="preserve">     </w:t>
            </w:r>
            <w:r w:rsidR="00F0427D" w:rsidRPr="008B3ACF">
              <w:rPr>
                <w:rFonts w:ascii="Courier New" w:hAnsi="Courier New" w:cs="Courier New"/>
              </w:rPr>
              <w:t xml:space="preserve">   active</w:t>
            </w:r>
          </w:p>
          <w:p w14:paraId="25F67577" w14:textId="77777777" w:rsidR="00F0427D" w:rsidRPr="008B3ACF" w:rsidRDefault="008B3ACF" w:rsidP="00785787">
            <w:pPr>
              <w:pStyle w:val="aa"/>
              <w:tabs>
                <w:tab w:val="left" w:pos="1576"/>
              </w:tabs>
              <w:ind w:right="20"/>
              <w:rPr>
                <w:rFonts w:ascii="Courier New" w:hAnsi="Courier New" w:cs="Courier New"/>
              </w:rPr>
            </w:pPr>
            <w:r w:rsidRPr="008B3ACF">
              <w:rPr>
                <w:rFonts w:ascii="Courier New" w:hAnsi="Courier New" w:cs="Courier New"/>
              </w:rPr>
              <w:tab/>
            </w:r>
          </w:p>
          <w:p w14:paraId="7B052D85"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10B0389C"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 ---------- -------- ------------ --------------- </w:t>
            </w:r>
          </w:p>
          <w:p w14:paraId="537884B9" w14:textId="245988F7" w:rsidR="00F0427D" w:rsidRPr="008B3ACF" w:rsidRDefault="00D279FE" w:rsidP="00785787">
            <w:pPr>
              <w:pStyle w:val="aa"/>
              <w:ind w:right="20"/>
              <w:rPr>
                <w:rFonts w:ascii="Courier New" w:hAnsi="Courier New" w:cs="Courier New"/>
              </w:rPr>
            </w:pPr>
            <w:r>
              <w:rPr>
                <w:rFonts w:ascii="Courier New" w:hAnsi="Courier New" w:cs="Courier New"/>
              </w:rPr>
              <w:t>4001</w:t>
            </w:r>
            <w:r w:rsidR="00F0427D" w:rsidRPr="008B3ACF">
              <w:rPr>
                <w:rFonts w:ascii="Courier New" w:hAnsi="Courier New" w:cs="Courier New"/>
              </w:rPr>
              <w:t xml:space="preserve"> 1500     </w:t>
            </w:r>
            <w:r w:rsidR="00F0427D" w:rsidRPr="008B3ACF">
              <w:rPr>
                <w:rFonts w:ascii="Courier New" w:hAnsi="Courier New" w:cs="Courier New" w:hint="eastAsia"/>
              </w:rPr>
              <w:t xml:space="preserve">  </w:t>
            </w:r>
            <w:r w:rsidR="00F0427D" w:rsidRPr="008B3ACF">
              <w:rPr>
                <w:rFonts w:ascii="Courier New" w:hAnsi="Courier New" w:cs="Courier New"/>
              </w:rPr>
              <w:t xml:space="preserve">  0      </w:t>
            </w:r>
            <w:r w:rsidR="00F0427D" w:rsidRPr="008B3ACF">
              <w:rPr>
                <w:rFonts w:ascii="Courier New" w:hAnsi="Courier New" w:cs="Courier New" w:hint="eastAsia"/>
              </w:rPr>
              <w:t xml:space="preserve"> </w:t>
            </w:r>
            <w:r w:rsidR="00F0427D" w:rsidRPr="008B3ACF">
              <w:rPr>
                <w:rFonts w:ascii="Courier New" w:hAnsi="Courier New" w:cs="Courier New"/>
              </w:rPr>
              <w:t xml:space="preserve">  vlan-bridge</w:t>
            </w:r>
          </w:p>
          <w:p w14:paraId="5188950F" w14:textId="77777777" w:rsidR="00F0427D" w:rsidRPr="0032769C" w:rsidRDefault="00F0427D" w:rsidP="00785787">
            <w:pPr>
              <w:pStyle w:val="aa"/>
              <w:ind w:right="20"/>
              <w:rPr>
                <w:rFonts w:ascii="Courier New" w:hAnsi="Courier New" w:cs="Courier New"/>
              </w:rPr>
            </w:pPr>
            <w:r w:rsidRPr="008B3ACF">
              <w:rPr>
                <w:rFonts w:ascii="Courier New" w:hAnsi="Courier New" w:cs="Courier New"/>
              </w:rPr>
              <w:t>Router#</w:t>
            </w:r>
          </w:p>
        </w:tc>
      </w:tr>
    </w:tbl>
    <w:p w14:paraId="311DCADA" w14:textId="77777777" w:rsidR="00F421BC" w:rsidRDefault="00F421BC" w:rsidP="00785787">
      <w:pPr>
        <w:pStyle w:val="3"/>
        <w:ind w:left="0" w:right="20"/>
      </w:pPr>
      <w:bookmarkStart w:id="4573" w:name="_Toc445131157"/>
      <w:r>
        <w:rPr>
          <w:rFonts w:hint="eastAsia"/>
        </w:rPr>
        <w:t>Bundle VLAN</w:t>
      </w:r>
      <w:bookmarkEnd w:id="4573"/>
    </w:p>
    <w:p w14:paraId="5EFBD4C0" w14:textId="7B5FD52A" w:rsidR="00F421BC" w:rsidRPr="00E35B23" w:rsidRDefault="00DC32F2" w:rsidP="001F4044">
      <w:r w:rsidRPr="00E35B23">
        <w:t xml:space="preserve">VLAN IDs starting from 4001 are reserved for the bundle interface and can be easily changed using the following command. </w:t>
      </w:r>
    </w:p>
    <w:p w14:paraId="7E1DB57E" w14:textId="45D2BADF" w:rsidR="00F421BC" w:rsidRPr="00E35B23" w:rsidRDefault="00DC32F2" w:rsidP="001F4044">
      <w:r w:rsidRPr="00E35B23">
        <w:t xml:space="preserve">Note that the configuration is applied after the system is rebooted. </w:t>
      </w:r>
    </w:p>
    <w:p w14:paraId="62E3E288" w14:textId="30776D7F" w:rsidR="005600EE" w:rsidRPr="00E35B23" w:rsidRDefault="005600EE" w:rsidP="005600EE">
      <w:pPr>
        <w:pStyle w:val="afffff3"/>
        <w:ind w:left="0" w:right="20"/>
      </w:pPr>
      <w:r w:rsidRPr="00E35B23">
        <w:t xml:space="preserve">Table </w:t>
      </w:r>
      <w:r w:rsidR="00E35B23" w:rsidRPr="00E35B23">
        <w:t>268</w:t>
      </w:r>
      <w:r w:rsidRPr="00E35B23">
        <w:t xml:space="preserve"> Bundle VLAN</w:t>
      </w:r>
    </w:p>
    <w:tbl>
      <w:tblPr>
        <w:tblStyle w:val="CLIWide"/>
        <w:tblW w:w="0" w:type="auto"/>
        <w:tblLook w:val="01E0" w:firstRow="1" w:lastRow="1" w:firstColumn="1" w:lastColumn="1" w:noHBand="0" w:noVBand="0"/>
      </w:tblPr>
      <w:tblGrid>
        <w:gridCol w:w="3481"/>
        <w:gridCol w:w="4625"/>
      </w:tblGrid>
      <w:tr w:rsidR="00F421BC" w:rsidRPr="00E35B23"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E35B23" w:rsidRDefault="00F421BC" w:rsidP="00CF5498">
            <w:pPr>
              <w:pStyle w:val="aa"/>
              <w:ind w:right="20"/>
              <w:rPr>
                <w:bCs/>
                <w:sz w:val="18"/>
              </w:rPr>
            </w:pPr>
            <w:r w:rsidRPr="00E35B23">
              <w:rPr>
                <w:bCs/>
                <w:sz w:val="18"/>
              </w:rPr>
              <w:t>Command</w:t>
            </w:r>
          </w:p>
        </w:tc>
        <w:tc>
          <w:tcPr>
            <w:tcW w:w="5040" w:type="dxa"/>
          </w:tcPr>
          <w:p w14:paraId="31465561" w14:textId="77777777" w:rsidR="00F421BC" w:rsidRPr="00E35B23" w:rsidRDefault="00F421BC" w:rsidP="00CF5498">
            <w:pPr>
              <w:pStyle w:val="aa"/>
              <w:ind w:right="20"/>
              <w:rPr>
                <w:bCs/>
                <w:sz w:val="18"/>
              </w:rPr>
            </w:pPr>
            <w:r w:rsidRPr="00E35B23">
              <w:rPr>
                <w:bCs/>
                <w:sz w:val="18"/>
              </w:rPr>
              <w:t>Description</w:t>
            </w:r>
          </w:p>
        </w:tc>
      </w:tr>
      <w:tr w:rsidR="00F421BC" w:rsidRPr="00E35B23" w14:paraId="5218CE25" w14:textId="77777777" w:rsidTr="00CF5498">
        <w:trPr>
          <w:trHeight w:val="327"/>
        </w:trPr>
        <w:tc>
          <w:tcPr>
            <w:tcW w:w="3780" w:type="dxa"/>
          </w:tcPr>
          <w:p w14:paraId="0828190F" w14:textId="77777777" w:rsidR="00F421BC" w:rsidRPr="00E35B23" w:rsidRDefault="00F421BC" w:rsidP="00CF5498">
            <w:pPr>
              <w:pStyle w:val="aa"/>
              <w:ind w:right="20"/>
              <w:rPr>
                <w:b/>
                <w:bCs/>
              </w:rPr>
            </w:pPr>
            <w:r w:rsidRPr="00E35B23">
              <w:rPr>
                <w:b/>
                <w:bCs/>
              </w:rPr>
              <w:t>reserved-vlan bundle &lt;2-4094&gt; &lt;2-4094&gt;</w:t>
            </w:r>
          </w:p>
        </w:tc>
        <w:tc>
          <w:tcPr>
            <w:tcW w:w="5040" w:type="dxa"/>
          </w:tcPr>
          <w:p w14:paraId="21CE2171" w14:textId="77777777" w:rsidR="00DC32F2" w:rsidRPr="00E35B23" w:rsidRDefault="00DC32F2" w:rsidP="00CF5498">
            <w:pPr>
              <w:pStyle w:val="aa"/>
              <w:ind w:right="20"/>
            </w:pPr>
            <w:r w:rsidRPr="00E35B23">
              <w:t xml:space="preserve">Specifies the range of VLAN IDs to be reserved for the bundle interface. </w:t>
            </w:r>
          </w:p>
          <w:p w14:paraId="055612B8" w14:textId="35992033" w:rsidR="00F421BC" w:rsidRPr="00E35B23" w:rsidRDefault="00DC32F2" w:rsidP="001F4044">
            <w:pPr>
              <w:pStyle w:val="aa"/>
              <w:ind w:right="20"/>
            </w:pPr>
            <w:r w:rsidRPr="00E35B23">
              <w:t>The configuration is applied after the system is rebooted.</w:t>
            </w:r>
            <w:r w:rsidR="00F421BC" w:rsidRPr="00E35B23">
              <w:t xml:space="preserve"> </w:t>
            </w:r>
          </w:p>
        </w:tc>
      </w:tr>
      <w:tr w:rsidR="00F421BC" w:rsidRPr="00E35B23" w14:paraId="7F5A4751" w14:textId="77777777" w:rsidTr="00CF5498">
        <w:trPr>
          <w:trHeight w:val="327"/>
        </w:trPr>
        <w:tc>
          <w:tcPr>
            <w:tcW w:w="3780" w:type="dxa"/>
          </w:tcPr>
          <w:p w14:paraId="1CA94F37" w14:textId="7BE5A046" w:rsidR="00F421BC" w:rsidRPr="00E35B23" w:rsidRDefault="00F421BC" w:rsidP="00CF5498">
            <w:pPr>
              <w:pStyle w:val="aa"/>
              <w:ind w:right="20"/>
              <w:rPr>
                <w:b/>
                <w:bCs/>
              </w:rPr>
            </w:pPr>
            <w:r w:rsidRPr="00E35B23">
              <w:rPr>
                <w:b/>
                <w:bCs/>
              </w:rPr>
              <w:t>no reserved-vlan bundle</w:t>
            </w:r>
          </w:p>
        </w:tc>
        <w:tc>
          <w:tcPr>
            <w:tcW w:w="5040" w:type="dxa"/>
          </w:tcPr>
          <w:p w14:paraId="2650A86E" w14:textId="77777777" w:rsidR="00F421BC" w:rsidRPr="00E35B23" w:rsidRDefault="00F421BC" w:rsidP="00CF5498">
            <w:pPr>
              <w:pStyle w:val="aa"/>
              <w:ind w:right="20"/>
            </w:pPr>
            <w:r w:rsidRPr="00E35B23">
              <w:rPr>
                <w:rFonts w:hint="eastAsia"/>
              </w:rPr>
              <w:t>Removes the Bundle interface.</w:t>
            </w:r>
          </w:p>
        </w:tc>
      </w:tr>
    </w:tbl>
    <w:p w14:paraId="456EF9F1" w14:textId="77777777" w:rsidR="00F421BC" w:rsidRPr="00E35B23" w:rsidRDefault="00F421BC" w:rsidP="001F4044"/>
    <w:p w14:paraId="27E517EF" w14:textId="77777777" w:rsidR="005600EE" w:rsidRPr="00E35B23" w:rsidRDefault="005600EE" w:rsidP="005600EE">
      <w:pPr>
        <w:pStyle w:val="3"/>
        <w:ind w:left="0" w:right="20"/>
      </w:pPr>
      <w:bookmarkStart w:id="4574" w:name="_Toc445131158"/>
      <w:r w:rsidRPr="00E35B23">
        <w:t>IP(HSD) and L2HSD Services</w:t>
      </w:r>
      <w:bookmarkEnd w:id="4574"/>
    </w:p>
    <w:p w14:paraId="1AD3EC44" w14:textId="4DBEDF03" w:rsidR="005600EE" w:rsidRPr="00E35B23" w:rsidRDefault="005600EE" w:rsidP="005600EE">
      <w:pPr>
        <w:pStyle w:val="a3"/>
        <w:ind w:left="0" w:right="20"/>
      </w:pPr>
      <w:r w:rsidRPr="00E35B23">
        <w:t>IP</w:t>
      </w:r>
      <w:r w:rsidR="005018A2" w:rsidRPr="00E35B23">
        <w:t xml:space="preserve"> </w:t>
      </w:r>
      <w:r w:rsidRPr="00E35B23">
        <w:t xml:space="preserve">(HSD) services provide routing functionalities within the DPoE System whereas L2HSD services are L2 bridges forwarding traffic to an external interface. </w:t>
      </w:r>
      <w:r w:rsidR="005018A2" w:rsidRPr="00E35B23">
        <w:t xml:space="preserve">The two services look alike; however, to provide L2HSD services, the DPoE system adds the operator-specified S-VID </w:t>
      </w:r>
      <w:r w:rsidR="00E35B23" w:rsidRPr="00E35B23">
        <w:t>to</w:t>
      </w:r>
      <w:r w:rsidR="005018A2" w:rsidRPr="00E35B23">
        <w:t xml:space="preserve"> the traffic</w:t>
      </w:r>
      <w:r w:rsidR="00E35B23" w:rsidRPr="00E35B23">
        <w:t xml:space="preserve"> that is received by the PON interface and sent to the NNI interface.</w:t>
      </w:r>
    </w:p>
    <w:p w14:paraId="4F1BA845" w14:textId="77777777" w:rsidR="005600EE" w:rsidRPr="005B4F60" w:rsidRDefault="005600EE" w:rsidP="005600EE">
      <w:pPr>
        <w:pStyle w:val="afffff9"/>
        <w:ind w:left="0" w:right="20"/>
        <w:jc w:val="center"/>
        <w:rPr>
          <w:noProof/>
          <w:highlight w:val="yellow"/>
        </w:rPr>
      </w:pPr>
      <w:r w:rsidRPr="005B4F60">
        <w:rPr>
          <w:noProof/>
          <w:highlight w:val="yellow"/>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D52C4A" w:rsidRDefault="005600EE" w:rsidP="005600EE">
      <w:pPr>
        <w:pStyle w:val="3"/>
        <w:ind w:left="0" w:right="20"/>
      </w:pPr>
      <w:bookmarkStart w:id="4575" w:name="_Toc445131159"/>
      <w:r w:rsidRPr="00D52C4A">
        <w:t>Bundle Sub-Interface</w:t>
      </w:r>
      <w:bookmarkEnd w:id="4575"/>
    </w:p>
    <w:p w14:paraId="08F7227A" w14:textId="77777777" w:rsidR="005600EE" w:rsidRPr="00D52C4A" w:rsidRDefault="005600EE" w:rsidP="005600EE">
      <w:pPr>
        <w:pStyle w:val="a3"/>
        <w:ind w:left="0" w:right="20"/>
      </w:pPr>
      <w:r w:rsidRPr="00D52C4A">
        <w:lastRenderedPageBreak/>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D52C4A" w:rsidRDefault="005600EE" w:rsidP="005600EE">
      <w:pPr>
        <w:pStyle w:val="a3"/>
        <w:ind w:left="0" w:right="20"/>
      </w:pPr>
      <w:r w:rsidRPr="00D52C4A">
        <w:t>To create the Bundle Sub-Interface or enter the Bundle Sub-Interface mode, use this command. To delete the Bundle Sub-Interface, use the 'no' form of this command.</w:t>
      </w:r>
    </w:p>
    <w:p w14:paraId="6A3FAB60" w14:textId="3122B461" w:rsidR="005600EE" w:rsidRPr="005B4F60" w:rsidRDefault="005600EE" w:rsidP="005600EE">
      <w:pPr>
        <w:pStyle w:val="afffff3"/>
        <w:ind w:left="0" w:right="20"/>
        <w:rPr>
          <w:highlight w:val="yellow"/>
        </w:rPr>
      </w:pPr>
      <w:r w:rsidRPr="005B4F60">
        <w:rPr>
          <w:highlight w:val="yellow"/>
        </w:rPr>
        <w:t xml:space="preserve">Table </w:t>
      </w:r>
      <w:r w:rsidR="00496ADB">
        <w:rPr>
          <w:highlight w:val="yellow"/>
        </w:rPr>
        <w:t>269</w:t>
      </w:r>
      <w:r w:rsidRPr="005B4F60">
        <w:rPr>
          <w:highlight w:val="yellow"/>
        </w:rPr>
        <w:t xml:space="preserve"> Bundle Sub-Interface</w:t>
      </w:r>
    </w:p>
    <w:tbl>
      <w:tblPr>
        <w:tblStyle w:val="CLIWide"/>
        <w:tblW w:w="0" w:type="auto"/>
        <w:tblLook w:val="01E0" w:firstRow="1" w:lastRow="1" w:firstColumn="1" w:lastColumn="1" w:noHBand="0" w:noVBand="0"/>
      </w:tblPr>
      <w:tblGrid>
        <w:gridCol w:w="3489"/>
        <w:gridCol w:w="4617"/>
      </w:tblGrid>
      <w:tr w:rsidR="005600EE" w:rsidRPr="001E61B6"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D52C4A" w:rsidRDefault="005600EE" w:rsidP="005600EE">
            <w:pPr>
              <w:pStyle w:val="aa"/>
              <w:ind w:right="20"/>
              <w:rPr>
                <w:bCs/>
                <w:sz w:val="18"/>
              </w:rPr>
            </w:pPr>
            <w:r w:rsidRPr="00D52C4A">
              <w:rPr>
                <w:bCs/>
              </w:rPr>
              <w:t>Command</w:t>
            </w:r>
          </w:p>
        </w:tc>
        <w:tc>
          <w:tcPr>
            <w:tcW w:w="5040" w:type="dxa"/>
          </w:tcPr>
          <w:p w14:paraId="03E04E3F" w14:textId="77777777" w:rsidR="005600EE" w:rsidRPr="00D52C4A" w:rsidRDefault="005600EE" w:rsidP="005600EE">
            <w:pPr>
              <w:pStyle w:val="aa"/>
              <w:ind w:right="20"/>
              <w:rPr>
                <w:bCs/>
                <w:sz w:val="18"/>
              </w:rPr>
            </w:pPr>
            <w:r w:rsidRPr="00D52C4A">
              <w:rPr>
                <w:bCs/>
              </w:rPr>
              <w:t>Description</w:t>
            </w:r>
          </w:p>
        </w:tc>
      </w:tr>
      <w:tr w:rsidR="005600EE" w:rsidRPr="001E61B6" w14:paraId="3B2BB810" w14:textId="77777777" w:rsidTr="005600EE">
        <w:trPr>
          <w:trHeight w:val="327"/>
        </w:trPr>
        <w:tc>
          <w:tcPr>
            <w:tcW w:w="3780" w:type="dxa"/>
          </w:tcPr>
          <w:p w14:paraId="13FFDEA3" w14:textId="77777777" w:rsidR="005600EE" w:rsidRPr="00D52C4A" w:rsidRDefault="005600EE" w:rsidP="005600EE">
            <w:pPr>
              <w:pStyle w:val="aa"/>
              <w:ind w:right="20"/>
              <w:rPr>
                <w:b/>
                <w:bCs/>
              </w:rPr>
            </w:pPr>
            <w:r w:rsidRPr="00D52C4A">
              <w:rPr>
                <w:b/>
                <w:bCs/>
              </w:rPr>
              <w:t>interface Bundle &lt;1-255&gt;.&lt;0-4096&gt;</w:t>
            </w:r>
          </w:p>
        </w:tc>
        <w:tc>
          <w:tcPr>
            <w:tcW w:w="5040" w:type="dxa"/>
          </w:tcPr>
          <w:p w14:paraId="5A0CE14A" w14:textId="77777777" w:rsidR="005600EE" w:rsidRPr="00D52C4A" w:rsidRDefault="005600EE" w:rsidP="005600EE">
            <w:pPr>
              <w:pStyle w:val="aa"/>
              <w:ind w:right="20"/>
            </w:pPr>
            <w:r w:rsidRPr="00D52C4A">
              <w:t xml:space="preserve">Creates the Bundle Sub-interface. </w:t>
            </w:r>
          </w:p>
        </w:tc>
      </w:tr>
      <w:tr w:rsidR="005600EE" w:rsidRPr="001E61B6" w14:paraId="405E6432" w14:textId="77777777" w:rsidTr="005600EE">
        <w:trPr>
          <w:trHeight w:val="327"/>
        </w:trPr>
        <w:tc>
          <w:tcPr>
            <w:tcW w:w="3780" w:type="dxa"/>
          </w:tcPr>
          <w:p w14:paraId="17411209" w14:textId="77777777" w:rsidR="005600EE" w:rsidRPr="00D52C4A" w:rsidRDefault="005600EE" w:rsidP="005600EE">
            <w:pPr>
              <w:pStyle w:val="aa"/>
              <w:ind w:right="20"/>
              <w:rPr>
                <w:b/>
                <w:bCs/>
              </w:rPr>
            </w:pPr>
            <w:r w:rsidRPr="00D52C4A">
              <w:rPr>
                <w:b/>
                <w:bCs/>
              </w:rPr>
              <w:t>no interface Bundle &lt;1-255&gt;.&lt;0-4096&gt;</w:t>
            </w:r>
          </w:p>
        </w:tc>
        <w:tc>
          <w:tcPr>
            <w:tcW w:w="5040" w:type="dxa"/>
          </w:tcPr>
          <w:p w14:paraId="365D9D0A" w14:textId="77777777" w:rsidR="005600EE" w:rsidRPr="00D52C4A" w:rsidRDefault="005600EE" w:rsidP="005600EE">
            <w:pPr>
              <w:pStyle w:val="aa"/>
              <w:ind w:right="20"/>
            </w:pPr>
            <w:r w:rsidRPr="00D52C4A">
              <w:t>Removes the Bundle Sub-interface.</w:t>
            </w:r>
          </w:p>
        </w:tc>
      </w:tr>
    </w:tbl>
    <w:p w14:paraId="0036AAA9" w14:textId="77777777" w:rsidR="005600EE" w:rsidRPr="00D52C4A" w:rsidRDefault="005600EE" w:rsidP="005600EE">
      <w:pPr>
        <w:pStyle w:val="aa"/>
        <w:ind w:right="20"/>
      </w:pPr>
      <w:r w:rsidRPr="00D52C4A">
        <w:tab/>
      </w:r>
      <w:r w:rsidRPr="00D52C4A">
        <w:tab/>
      </w:r>
    </w:p>
    <w:tbl>
      <w:tblPr>
        <w:tblStyle w:val="48"/>
        <w:tblW w:w="0" w:type="auto"/>
        <w:tblLook w:val="01E0" w:firstRow="1" w:lastRow="1" w:firstColumn="1" w:lastColumn="1" w:noHBand="0" w:noVBand="0"/>
      </w:tblPr>
      <w:tblGrid>
        <w:gridCol w:w="8219"/>
      </w:tblGrid>
      <w:tr w:rsidR="005600EE" w:rsidRPr="00C067AF" w14:paraId="4CCC73A3" w14:textId="77777777" w:rsidTr="005600EE">
        <w:trPr>
          <w:trHeight w:val="841"/>
        </w:trPr>
        <w:tc>
          <w:tcPr>
            <w:tcW w:w="9020" w:type="dxa"/>
          </w:tcPr>
          <w:p w14:paraId="4C3DB65D" w14:textId="77777777" w:rsidR="005600EE" w:rsidRPr="00D52C4A" w:rsidRDefault="005600EE" w:rsidP="005600EE">
            <w:pPr>
              <w:pStyle w:val="aa"/>
              <w:ind w:right="20"/>
              <w:rPr>
                <w:rFonts w:ascii="Courier New" w:hAnsi="Courier New" w:cs="Courier New"/>
              </w:rPr>
            </w:pPr>
          </w:p>
          <w:p w14:paraId="7689E4A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2314CA5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interface Bundle 1.100</w:t>
            </w:r>
          </w:p>
          <w:p w14:paraId="6FA3E53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end</w:t>
            </w:r>
          </w:p>
          <w:p w14:paraId="7D9C645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show bundle</w:t>
            </w:r>
          </w:p>
          <w:p w14:paraId="73C31C6C"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xml:space="preserve">VLAN Name                                   Status     Ports                           </w:t>
            </w:r>
          </w:p>
          <w:p w14:paraId="1F2656F1"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 --------- --------------------</w:t>
            </w:r>
          </w:p>
          <w:p w14:paraId="1CE23132"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4001 BUNDLE1                               active</w:t>
            </w:r>
          </w:p>
          <w:p w14:paraId="2C86163E" w14:textId="77777777" w:rsidR="005600EE" w:rsidRPr="00D52C4A" w:rsidRDefault="005600EE" w:rsidP="005600EE">
            <w:pPr>
              <w:pStyle w:val="aa"/>
              <w:tabs>
                <w:tab w:val="left" w:pos="1482"/>
              </w:tabs>
              <w:ind w:right="20"/>
              <w:rPr>
                <w:rFonts w:ascii="Courier New" w:hAnsi="Courier New" w:cs="Courier New"/>
              </w:rPr>
            </w:pPr>
            <w:r w:rsidRPr="00D52C4A">
              <w:rPr>
                <w:rFonts w:ascii="Courier New" w:hAnsi="Courier New" w:cs="Courier New"/>
              </w:rPr>
              <w:t>4002 BUNDLE1.100                           active</w:t>
            </w:r>
          </w:p>
          <w:p w14:paraId="2F102284" w14:textId="77777777" w:rsidR="005600EE" w:rsidRPr="00D52C4A" w:rsidRDefault="005600EE" w:rsidP="005600EE">
            <w:pPr>
              <w:pStyle w:val="aa"/>
              <w:tabs>
                <w:tab w:val="left" w:pos="1482"/>
              </w:tabs>
              <w:ind w:right="20"/>
              <w:rPr>
                <w:rFonts w:ascii="Courier New" w:hAnsi="Courier New" w:cs="Courier New"/>
              </w:rPr>
            </w:pPr>
          </w:p>
          <w:p w14:paraId="1908DB33"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VLAN MTU          BridgeNo BrdgMode</w:t>
            </w:r>
          </w:p>
          <w:p w14:paraId="03CE04AE"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xml:space="preserve">---- ---------- -------- ------------ --------------- </w:t>
            </w:r>
          </w:p>
          <w:p w14:paraId="11962FD3"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4001 1500         0         vlan-bridge</w:t>
            </w:r>
          </w:p>
          <w:p w14:paraId="49B5765C"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4002 1500         0         vlan-bridge</w:t>
            </w:r>
          </w:p>
          <w:p w14:paraId="518A96EA"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Router#</w:t>
            </w:r>
          </w:p>
        </w:tc>
      </w:tr>
    </w:tbl>
    <w:p w14:paraId="5A7D0BE1" w14:textId="77777777" w:rsidR="005600EE" w:rsidRPr="005B4F60" w:rsidRDefault="005600EE" w:rsidP="005600EE">
      <w:pPr>
        <w:rPr>
          <w:highlight w:val="yellow"/>
        </w:rPr>
      </w:pPr>
    </w:p>
    <w:p w14:paraId="0A3DA483" w14:textId="3AB48320" w:rsidR="005600EE" w:rsidRPr="00D52C4A" w:rsidRDefault="00E35B23" w:rsidP="005600EE">
      <w:r w:rsidRPr="00D52C4A">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D52C4A">
        <w:t xml:space="preserve"> </w:t>
      </w:r>
    </w:p>
    <w:p w14:paraId="79DCED09" w14:textId="77777777" w:rsidR="005600EE" w:rsidRPr="00D52C4A" w:rsidRDefault="005600EE" w:rsidP="005600EE"/>
    <w:p w14:paraId="2B7E5BFF" w14:textId="7F6F968D" w:rsidR="005600EE" w:rsidRPr="00D52C4A" w:rsidRDefault="00E35B23" w:rsidP="005600EE">
      <w:r w:rsidRPr="00D52C4A">
        <w:t xml:space="preserve">The bundle sub-interface provides </w:t>
      </w:r>
      <w:r w:rsidR="00012521" w:rsidRPr="00D52C4A">
        <w:t xml:space="preserve">IP (HSD) services by default; L2 (HSD) services can be provided by specifying S-VID to the bundle sub-interface. </w:t>
      </w:r>
    </w:p>
    <w:p w14:paraId="299C0481" w14:textId="77777777" w:rsidR="005600EE" w:rsidRPr="005B4F60" w:rsidRDefault="005600EE" w:rsidP="005600EE">
      <w:pPr>
        <w:rPr>
          <w:highlight w:val="yellow"/>
        </w:rPr>
      </w:pPr>
    </w:p>
    <w:p w14:paraId="61658B8C" w14:textId="4DFCC3BC" w:rsidR="005600EE" w:rsidRPr="00D52C4A" w:rsidRDefault="001E61B6" w:rsidP="005600EE">
      <w:r w:rsidRPr="00D52C4A">
        <w:t>The following commands are available for the bundle sub-interface.</w:t>
      </w:r>
    </w:p>
    <w:p w14:paraId="0FA76D07" w14:textId="252AB497" w:rsidR="005600EE" w:rsidRPr="005B4F60" w:rsidRDefault="005600EE" w:rsidP="005600EE">
      <w:pPr>
        <w:pStyle w:val="afffff3"/>
        <w:ind w:left="0" w:right="20"/>
        <w:rPr>
          <w:highlight w:val="yellow"/>
        </w:rPr>
      </w:pPr>
      <w:r w:rsidRPr="005B4F60">
        <w:rPr>
          <w:highlight w:val="yellow"/>
        </w:rPr>
        <w:t xml:space="preserve">Table </w:t>
      </w:r>
      <w:r w:rsidR="00496ADB">
        <w:rPr>
          <w:highlight w:val="yellow"/>
        </w:rPr>
        <w:t>270 Additional Commands</w:t>
      </w:r>
      <w:r w:rsidRPr="005B4F60">
        <w:rPr>
          <w:highlight w:val="yellow"/>
        </w:rPr>
        <w:t xml:space="preserve"> of Bundle Sub-Interface </w:t>
      </w:r>
    </w:p>
    <w:tbl>
      <w:tblPr>
        <w:tblStyle w:val="CLIWide"/>
        <w:tblW w:w="0" w:type="auto"/>
        <w:tblLook w:val="01E0" w:firstRow="1" w:lastRow="1" w:firstColumn="1" w:lastColumn="1" w:noHBand="0" w:noVBand="0"/>
      </w:tblPr>
      <w:tblGrid>
        <w:gridCol w:w="3500"/>
        <w:gridCol w:w="4606"/>
      </w:tblGrid>
      <w:tr w:rsidR="005600EE" w:rsidRPr="00D52C4A"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D52C4A" w:rsidRDefault="005600EE" w:rsidP="005600EE">
            <w:pPr>
              <w:pStyle w:val="aa"/>
              <w:ind w:right="20"/>
              <w:rPr>
                <w:bCs/>
                <w:sz w:val="18"/>
              </w:rPr>
            </w:pPr>
            <w:r w:rsidRPr="00D52C4A">
              <w:rPr>
                <w:bCs/>
              </w:rPr>
              <w:t>Command</w:t>
            </w:r>
          </w:p>
        </w:tc>
        <w:tc>
          <w:tcPr>
            <w:tcW w:w="5040" w:type="dxa"/>
          </w:tcPr>
          <w:p w14:paraId="33853A76" w14:textId="77777777" w:rsidR="005600EE" w:rsidRPr="00D52C4A" w:rsidRDefault="005600EE" w:rsidP="005600EE">
            <w:pPr>
              <w:pStyle w:val="aa"/>
              <w:ind w:right="20"/>
              <w:rPr>
                <w:bCs/>
                <w:sz w:val="18"/>
              </w:rPr>
            </w:pPr>
            <w:r w:rsidRPr="00D52C4A">
              <w:rPr>
                <w:bCs/>
              </w:rPr>
              <w:t>Description</w:t>
            </w:r>
          </w:p>
        </w:tc>
      </w:tr>
      <w:tr w:rsidR="005600EE" w:rsidRPr="00D52C4A" w14:paraId="489058EF" w14:textId="77777777" w:rsidTr="005600EE">
        <w:trPr>
          <w:trHeight w:val="327"/>
        </w:trPr>
        <w:tc>
          <w:tcPr>
            <w:tcW w:w="3780" w:type="dxa"/>
          </w:tcPr>
          <w:p w14:paraId="12D9038F" w14:textId="77777777" w:rsidR="005600EE" w:rsidRPr="00D52C4A" w:rsidRDefault="005600EE" w:rsidP="005600EE">
            <w:pPr>
              <w:pStyle w:val="aa"/>
              <w:ind w:right="20"/>
              <w:rPr>
                <w:b/>
                <w:bCs/>
              </w:rPr>
            </w:pPr>
            <w:r w:rsidRPr="00D52C4A">
              <w:rPr>
                <w:b/>
                <w:bCs/>
              </w:rPr>
              <w:t>docsis attribute-mask HEXAVALUE</w:t>
            </w:r>
          </w:p>
        </w:tc>
        <w:tc>
          <w:tcPr>
            <w:tcW w:w="5040" w:type="dxa"/>
          </w:tcPr>
          <w:p w14:paraId="2A6A3C19" w14:textId="77777777" w:rsidR="005600EE" w:rsidRPr="00D52C4A" w:rsidRDefault="005600EE" w:rsidP="005600EE">
            <w:pPr>
              <w:pStyle w:val="aa"/>
              <w:ind w:right="20"/>
            </w:pPr>
            <w:r w:rsidRPr="00D52C4A">
              <w:t xml:space="preserve">Specifies the 32bit attribute-mask value of Bundle Sub-Interface </w:t>
            </w:r>
          </w:p>
        </w:tc>
      </w:tr>
      <w:tr w:rsidR="005600EE" w:rsidRPr="00D52C4A" w14:paraId="3EA973C4" w14:textId="77777777" w:rsidTr="005600EE">
        <w:trPr>
          <w:trHeight w:val="327"/>
        </w:trPr>
        <w:tc>
          <w:tcPr>
            <w:tcW w:w="3780" w:type="dxa"/>
          </w:tcPr>
          <w:p w14:paraId="64B09819" w14:textId="77777777" w:rsidR="005600EE" w:rsidRPr="00D52C4A" w:rsidRDefault="005600EE" w:rsidP="005600EE">
            <w:pPr>
              <w:pStyle w:val="aa"/>
              <w:ind w:right="20"/>
              <w:rPr>
                <w:b/>
                <w:bCs/>
              </w:rPr>
            </w:pPr>
            <w:r w:rsidRPr="00D52C4A">
              <w:rPr>
                <w:b/>
                <w:bCs/>
              </w:rPr>
              <w:t>no docsis attribute-mask</w:t>
            </w:r>
          </w:p>
        </w:tc>
        <w:tc>
          <w:tcPr>
            <w:tcW w:w="5040" w:type="dxa"/>
          </w:tcPr>
          <w:p w14:paraId="65C7D7AA" w14:textId="77777777" w:rsidR="005600EE" w:rsidRPr="00D52C4A" w:rsidRDefault="005600EE" w:rsidP="005600EE">
            <w:pPr>
              <w:pStyle w:val="aa"/>
              <w:ind w:right="20"/>
            </w:pPr>
            <w:r w:rsidRPr="00D52C4A">
              <w:t>Removes the specified attribute-mask</w:t>
            </w:r>
          </w:p>
        </w:tc>
      </w:tr>
      <w:tr w:rsidR="005600EE" w:rsidRPr="00D52C4A" w14:paraId="25908A95" w14:textId="77777777" w:rsidTr="005600EE">
        <w:trPr>
          <w:trHeight w:val="327"/>
        </w:trPr>
        <w:tc>
          <w:tcPr>
            <w:tcW w:w="3780" w:type="dxa"/>
          </w:tcPr>
          <w:p w14:paraId="05CB0C56" w14:textId="77777777" w:rsidR="005600EE" w:rsidRPr="00D52C4A" w:rsidRDefault="005600EE" w:rsidP="005600EE">
            <w:pPr>
              <w:pStyle w:val="aa"/>
              <w:ind w:right="20"/>
              <w:rPr>
                <w:b/>
                <w:bCs/>
              </w:rPr>
            </w:pPr>
            <w:r w:rsidRPr="00D52C4A">
              <w:rPr>
                <w:b/>
                <w:bCs/>
              </w:rPr>
              <w:t>s-vlan &lt;2-2094&gt;</w:t>
            </w:r>
          </w:p>
        </w:tc>
        <w:tc>
          <w:tcPr>
            <w:tcW w:w="5040" w:type="dxa"/>
          </w:tcPr>
          <w:p w14:paraId="59A4E275" w14:textId="77777777" w:rsidR="005600EE" w:rsidRPr="00D52C4A" w:rsidRDefault="005600EE" w:rsidP="005600EE">
            <w:pPr>
              <w:pStyle w:val="aa"/>
              <w:ind w:right="20"/>
            </w:pPr>
            <w:r w:rsidRPr="00D52C4A">
              <w:t>Specifies the S-VID for L2HSD service</w:t>
            </w:r>
          </w:p>
        </w:tc>
      </w:tr>
      <w:tr w:rsidR="005600EE" w:rsidRPr="00D52C4A" w14:paraId="024FEFD9" w14:textId="77777777" w:rsidTr="005600EE">
        <w:trPr>
          <w:trHeight w:val="327"/>
        </w:trPr>
        <w:tc>
          <w:tcPr>
            <w:tcW w:w="3780" w:type="dxa"/>
          </w:tcPr>
          <w:p w14:paraId="35213512" w14:textId="77777777" w:rsidR="005600EE" w:rsidRPr="00D52C4A" w:rsidRDefault="005600EE" w:rsidP="005600EE">
            <w:pPr>
              <w:pStyle w:val="aa"/>
              <w:ind w:right="20"/>
              <w:rPr>
                <w:b/>
                <w:bCs/>
              </w:rPr>
            </w:pPr>
            <w:r w:rsidRPr="00D52C4A">
              <w:rPr>
                <w:b/>
                <w:bCs/>
              </w:rPr>
              <w:t>no s-vlan</w:t>
            </w:r>
          </w:p>
        </w:tc>
        <w:tc>
          <w:tcPr>
            <w:tcW w:w="5040" w:type="dxa"/>
          </w:tcPr>
          <w:p w14:paraId="55FDBD31" w14:textId="77777777" w:rsidR="005600EE" w:rsidRPr="00D52C4A" w:rsidRDefault="005600EE" w:rsidP="005600EE">
            <w:pPr>
              <w:pStyle w:val="aa"/>
              <w:ind w:right="20"/>
            </w:pPr>
            <w:r w:rsidRPr="00D52C4A">
              <w:t>Removes the specified S-VID for L2HSD service</w:t>
            </w:r>
          </w:p>
        </w:tc>
      </w:tr>
    </w:tbl>
    <w:p w14:paraId="4FB112A6" w14:textId="77777777" w:rsidR="005600EE" w:rsidRPr="00D52C4A" w:rsidRDefault="005600EE" w:rsidP="005600EE">
      <w:pPr>
        <w:pStyle w:val="aa"/>
        <w:ind w:right="20"/>
      </w:pPr>
      <w:r w:rsidRPr="00D52C4A">
        <w:tab/>
      </w:r>
      <w:r w:rsidRPr="00D52C4A">
        <w:tab/>
      </w:r>
    </w:p>
    <w:tbl>
      <w:tblPr>
        <w:tblStyle w:val="48"/>
        <w:tblW w:w="0" w:type="auto"/>
        <w:tblLook w:val="01E0" w:firstRow="1" w:lastRow="1" w:firstColumn="1" w:lastColumn="1" w:noHBand="0" w:noVBand="0"/>
      </w:tblPr>
      <w:tblGrid>
        <w:gridCol w:w="8219"/>
      </w:tblGrid>
      <w:tr w:rsidR="005600EE" w:rsidRPr="0032769C" w14:paraId="668862EC" w14:textId="77777777" w:rsidTr="005600EE">
        <w:trPr>
          <w:trHeight w:val="841"/>
        </w:trPr>
        <w:tc>
          <w:tcPr>
            <w:tcW w:w="9020" w:type="dxa"/>
          </w:tcPr>
          <w:p w14:paraId="57255AB3" w14:textId="77777777" w:rsidR="005600EE" w:rsidRPr="00D52C4A" w:rsidRDefault="005600EE" w:rsidP="005600EE">
            <w:pPr>
              <w:pStyle w:val="aa"/>
              <w:ind w:right="20"/>
              <w:rPr>
                <w:rFonts w:ascii="Courier New" w:hAnsi="Courier New" w:cs="Courier New"/>
              </w:rPr>
            </w:pPr>
          </w:p>
          <w:p w14:paraId="4F15613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023E5851"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interface Bundle 1.100</w:t>
            </w:r>
          </w:p>
          <w:p w14:paraId="2CCEC1CA"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docsis attribute-mask 80000001</w:t>
            </w:r>
          </w:p>
          <w:p w14:paraId="12ED3C3A" w14:textId="77777777" w:rsidR="005600EE" w:rsidRDefault="005600EE" w:rsidP="005600EE">
            <w:pPr>
              <w:pStyle w:val="aa"/>
              <w:ind w:right="20"/>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s-vlan 30</w:t>
            </w:r>
          </w:p>
          <w:p w14:paraId="322C3F62" w14:textId="77777777" w:rsidR="005600EE" w:rsidRPr="0032769C" w:rsidRDefault="005600EE" w:rsidP="005600EE">
            <w:pPr>
              <w:pStyle w:val="aa"/>
              <w:ind w:right="20"/>
              <w:rPr>
                <w:rFonts w:ascii="Courier New" w:hAnsi="Courier New" w:cs="Courier New"/>
              </w:rPr>
            </w:pPr>
          </w:p>
        </w:tc>
      </w:tr>
    </w:tbl>
    <w:p w14:paraId="2C56E43A" w14:textId="77777777" w:rsidR="005600EE" w:rsidRPr="00F421BC" w:rsidRDefault="005600EE" w:rsidP="001F4044"/>
    <w:p w14:paraId="4D7774C8" w14:textId="77777777" w:rsidR="00670039" w:rsidRDefault="00864F4C" w:rsidP="00785787">
      <w:pPr>
        <w:pStyle w:val="3"/>
        <w:ind w:left="0" w:right="20"/>
      </w:pPr>
      <w:bookmarkStart w:id="4576" w:name="_Toc445131160"/>
      <w:r>
        <w:rPr>
          <w:rFonts w:hint="eastAsia"/>
        </w:rPr>
        <w:lastRenderedPageBreak/>
        <w:t>Cable Bundle Setting and View</w:t>
      </w:r>
      <w:bookmarkEnd w:id="4576"/>
    </w:p>
    <w:p w14:paraId="7AC7FB83" w14:textId="77777777" w:rsidR="00670039" w:rsidRDefault="00DD2AEB" w:rsidP="00785787">
      <w:pPr>
        <w:pStyle w:val="a3"/>
        <w:ind w:left="0" w:right="20"/>
      </w:pPr>
      <w:r w:rsidRPr="00DD2AEB">
        <w:t>To configure a cable interface to belong to an Bundle interface, use this command in the INTERFACE mode of cable interface. To delete a cable interface of Bundle interface, use the 'no' form of this command.</w:t>
      </w:r>
    </w:p>
    <w:p w14:paraId="197FC8AD" w14:textId="1EF6ABF8" w:rsidR="005600EE" w:rsidRDefault="001E61B6" w:rsidP="005600EE">
      <w:pPr>
        <w:pStyle w:val="a3"/>
        <w:ind w:left="0" w:right="20"/>
      </w:pPr>
      <w:r w:rsidRPr="001E61B6">
        <w:t xml:space="preserve">Only a bundle interface can be specified as a cable interface; a bundle sub-interface cannot be specified as a cable interface because it manages subscriber traffic. </w:t>
      </w:r>
    </w:p>
    <w:p w14:paraId="6508CF24" w14:textId="3998669C" w:rsidR="00864F4C" w:rsidRDefault="00864F4C" w:rsidP="00785787">
      <w:pPr>
        <w:pStyle w:val="afffff3"/>
        <w:ind w:left="0" w:right="20"/>
      </w:pPr>
      <w:bookmarkStart w:id="4577" w:name="_Toc391575410"/>
      <w:r>
        <w:t xml:space="preserve">Table </w:t>
      </w:r>
      <w:fldSimple w:instr=" SEQ Table \* ARABIC ">
        <w:r w:rsidR="00496ADB">
          <w:rPr>
            <w:noProof/>
          </w:rPr>
          <w:t>271</w:t>
        </w:r>
      </w:fldSimple>
      <w:r w:rsidR="00496ADB">
        <w:rPr>
          <w:rFonts w:hint="eastAsia"/>
        </w:rPr>
        <w:t xml:space="preserve"> </w:t>
      </w:r>
      <w:r w:rsidR="00EE1F35">
        <w:rPr>
          <w:rFonts w:hint="eastAsia"/>
        </w:rPr>
        <w:t>cable bundle</w:t>
      </w:r>
      <w:bookmarkEnd w:id="4577"/>
    </w:p>
    <w:tbl>
      <w:tblPr>
        <w:tblStyle w:val="CLIWide"/>
        <w:tblW w:w="0" w:type="auto"/>
        <w:tblLook w:val="01E0" w:firstRow="1" w:lastRow="1" w:firstColumn="1" w:lastColumn="1" w:noHBand="0" w:noVBand="0"/>
      </w:tblPr>
      <w:tblGrid>
        <w:gridCol w:w="3487"/>
        <w:gridCol w:w="4619"/>
      </w:tblGrid>
      <w:tr w:rsidR="00864F4C"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2F5F3A" w:rsidRDefault="00864F4C" w:rsidP="00785787">
            <w:pPr>
              <w:pStyle w:val="aa"/>
              <w:ind w:right="20"/>
              <w:rPr>
                <w:bCs/>
                <w:sz w:val="18"/>
              </w:rPr>
            </w:pPr>
            <w:r w:rsidRPr="002F5F3A">
              <w:rPr>
                <w:bCs/>
                <w:sz w:val="18"/>
              </w:rPr>
              <w:t>Command</w:t>
            </w:r>
          </w:p>
        </w:tc>
        <w:tc>
          <w:tcPr>
            <w:tcW w:w="5040" w:type="dxa"/>
          </w:tcPr>
          <w:p w14:paraId="70512189" w14:textId="77777777" w:rsidR="00864F4C" w:rsidRPr="002F5F3A" w:rsidRDefault="00864F4C" w:rsidP="00785787">
            <w:pPr>
              <w:pStyle w:val="aa"/>
              <w:ind w:right="20"/>
              <w:rPr>
                <w:bCs/>
                <w:sz w:val="18"/>
              </w:rPr>
            </w:pPr>
            <w:r w:rsidRPr="002F5F3A">
              <w:rPr>
                <w:bCs/>
                <w:sz w:val="18"/>
              </w:rPr>
              <w:t>Description</w:t>
            </w:r>
          </w:p>
        </w:tc>
      </w:tr>
      <w:tr w:rsidR="00864F4C" w14:paraId="13B26558" w14:textId="77777777" w:rsidTr="00700717">
        <w:trPr>
          <w:trHeight w:val="327"/>
        </w:trPr>
        <w:tc>
          <w:tcPr>
            <w:tcW w:w="3780" w:type="dxa"/>
          </w:tcPr>
          <w:p w14:paraId="20E23F97" w14:textId="77777777" w:rsidR="00864F4C" w:rsidRPr="002F5F3A" w:rsidRDefault="006F61F0" w:rsidP="00785787">
            <w:pPr>
              <w:pStyle w:val="aa"/>
              <w:ind w:right="20"/>
              <w:rPr>
                <w:b/>
                <w:bCs/>
              </w:rPr>
            </w:pPr>
            <w:r>
              <w:rPr>
                <w:rFonts w:hint="eastAsia"/>
                <w:b/>
                <w:bCs/>
              </w:rPr>
              <w:t>cable bundle</w:t>
            </w:r>
            <w:r w:rsidR="00864F4C">
              <w:rPr>
                <w:rFonts w:hint="eastAsia"/>
                <w:b/>
                <w:bCs/>
              </w:rPr>
              <w:t xml:space="preserve"> &lt;1-255&gt;</w:t>
            </w:r>
          </w:p>
        </w:tc>
        <w:tc>
          <w:tcPr>
            <w:tcW w:w="5040" w:type="dxa"/>
          </w:tcPr>
          <w:p w14:paraId="22AE4C50" w14:textId="77777777" w:rsidR="00864F4C" w:rsidRPr="002F5F3A" w:rsidRDefault="006F61F0" w:rsidP="00785787">
            <w:pPr>
              <w:pStyle w:val="aa"/>
              <w:ind w:right="20"/>
            </w:pPr>
            <w:r>
              <w:t>A</w:t>
            </w:r>
            <w:r>
              <w:rPr>
                <w:rFonts w:hint="eastAsia"/>
              </w:rPr>
              <w:t>dds cable into bundle</w:t>
            </w:r>
          </w:p>
        </w:tc>
      </w:tr>
      <w:tr w:rsidR="00864F4C" w14:paraId="55DE3D69" w14:textId="77777777" w:rsidTr="00700717">
        <w:trPr>
          <w:trHeight w:val="327"/>
        </w:trPr>
        <w:tc>
          <w:tcPr>
            <w:tcW w:w="3780" w:type="dxa"/>
          </w:tcPr>
          <w:p w14:paraId="3DE69100" w14:textId="77777777" w:rsidR="00864F4C" w:rsidRPr="002F5F3A" w:rsidRDefault="00864F4C" w:rsidP="00785787">
            <w:pPr>
              <w:pStyle w:val="aa"/>
              <w:ind w:right="20"/>
              <w:rPr>
                <w:b/>
                <w:bCs/>
              </w:rPr>
            </w:pPr>
            <w:r>
              <w:rPr>
                <w:rFonts w:hint="eastAsia"/>
                <w:b/>
                <w:bCs/>
              </w:rPr>
              <w:t xml:space="preserve">no </w:t>
            </w:r>
            <w:r w:rsidR="006F61F0">
              <w:rPr>
                <w:rFonts w:hint="eastAsia"/>
                <w:b/>
                <w:bCs/>
              </w:rPr>
              <w:t>cable bundle</w:t>
            </w:r>
            <w:r>
              <w:rPr>
                <w:rFonts w:hint="eastAsia"/>
                <w:b/>
                <w:bCs/>
              </w:rPr>
              <w:t xml:space="preserve"> &lt;1-255&gt;</w:t>
            </w:r>
          </w:p>
        </w:tc>
        <w:tc>
          <w:tcPr>
            <w:tcW w:w="5040" w:type="dxa"/>
          </w:tcPr>
          <w:p w14:paraId="51557109" w14:textId="77777777" w:rsidR="00864F4C" w:rsidRPr="002F5F3A" w:rsidRDefault="00864F4C" w:rsidP="00785787">
            <w:pPr>
              <w:pStyle w:val="aa"/>
              <w:ind w:right="20"/>
            </w:pPr>
            <w:r>
              <w:rPr>
                <w:rFonts w:hint="eastAsia"/>
              </w:rPr>
              <w:t xml:space="preserve">Removes </w:t>
            </w:r>
            <w:r w:rsidR="006F61F0">
              <w:rPr>
                <w:rFonts w:hint="eastAsia"/>
              </w:rPr>
              <w:t>cable from bundle</w:t>
            </w:r>
          </w:p>
        </w:tc>
      </w:tr>
    </w:tbl>
    <w:p w14:paraId="49E6C880" w14:textId="77777777" w:rsidR="00864F4C" w:rsidRPr="00670039" w:rsidRDefault="00864F4C"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864F4C" w:rsidRPr="0032769C" w14:paraId="66F32B1F" w14:textId="77777777" w:rsidTr="00DD2AEB">
        <w:trPr>
          <w:trHeight w:val="841"/>
        </w:trPr>
        <w:tc>
          <w:tcPr>
            <w:tcW w:w="8435" w:type="dxa"/>
          </w:tcPr>
          <w:p w14:paraId="35A6AACC" w14:textId="77777777" w:rsidR="00864F4C" w:rsidRPr="0032769C" w:rsidRDefault="00864F4C" w:rsidP="00785787">
            <w:pPr>
              <w:pStyle w:val="aa"/>
              <w:ind w:right="20"/>
              <w:rPr>
                <w:rFonts w:ascii="Courier New" w:hAnsi="Courier New" w:cs="Courier New"/>
              </w:rPr>
            </w:pPr>
          </w:p>
          <w:p w14:paraId="55F314D9"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973A045"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Router(config)# </w:t>
            </w:r>
            <w:r w:rsidR="006F61F0" w:rsidRPr="006F61F0">
              <w:rPr>
                <w:rFonts w:ascii="Courier New" w:hAnsi="Courier New" w:cs="Courier New"/>
                <w:b/>
                <w:bCs/>
              </w:rPr>
              <w:t>interface EponInterface 2/1</w:t>
            </w:r>
          </w:p>
          <w:p w14:paraId="13D8764C" w14:textId="77777777" w:rsidR="00864F4C" w:rsidRDefault="00864F4C"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w:t>
            </w:r>
            <w:r w:rsidR="006F61F0">
              <w:t xml:space="preserve"> </w:t>
            </w:r>
            <w:r w:rsidR="006F61F0" w:rsidRPr="006F61F0">
              <w:rPr>
                <w:rFonts w:ascii="Courier New" w:hAnsi="Courier New" w:cs="Courier New"/>
              </w:rPr>
              <w:t>Epon2/1</w:t>
            </w:r>
            <w:r w:rsidRPr="0032769C">
              <w:rPr>
                <w:rFonts w:ascii="Courier New" w:hAnsi="Courier New" w:cs="Courier New"/>
              </w:rPr>
              <w:t xml:space="preserve">)# </w:t>
            </w:r>
            <w:r w:rsidR="006F61F0" w:rsidRPr="006F61F0">
              <w:rPr>
                <w:rFonts w:ascii="Courier New" w:hAnsi="Courier New" w:cs="Courier New"/>
                <w:b/>
                <w:bCs/>
              </w:rPr>
              <w:t>cable bundle 10</w:t>
            </w:r>
          </w:p>
          <w:p w14:paraId="723F056B" w14:textId="77777777" w:rsidR="006F61F0" w:rsidRPr="0032769C" w:rsidRDefault="006F61F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w:t>
            </w:r>
            <w:r>
              <w:t xml:space="preserve"> </w:t>
            </w:r>
            <w:r w:rsidRPr="006F61F0">
              <w:rPr>
                <w:rFonts w:ascii="Courier New" w:hAnsi="Courier New" w:cs="Courier New"/>
              </w:rPr>
              <w:t>Epon2/1</w:t>
            </w:r>
            <w:r w:rsidRPr="0032769C">
              <w:rPr>
                <w:rFonts w:ascii="Courier New" w:hAnsi="Courier New" w:cs="Courier New"/>
              </w:rPr>
              <w:t xml:space="preserve">)# </w:t>
            </w:r>
            <w:r>
              <w:rPr>
                <w:rFonts w:ascii="Courier New" w:hAnsi="Courier New" w:cs="Courier New" w:hint="eastAsia"/>
                <w:b/>
                <w:bCs/>
              </w:rPr>
              <w:t>end</w:t>
            </w:r>
          </w:p>
          <w:p w14:paraId="76BFC278"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5946550"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14:paraId="18FF814F"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1D1085F9" w14:textId="5B8B31D5" w:rsidR="00864F4C"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864F4C" w:rsidRPr="008B3ACF">
              <w:rPr>
                <w:rFonts w:ascii="Courier New" w:hAnsi="Courier New" w:cs="Courier New"/>
              </w:rPr>
              <w:t xml:space="preserve">BUNDLE010                     </w:t>
            </w:r>
            <w:r w:rsidR="00864F4C" w:rsidRPr="008B3ACF">
              <w:rPr>
                <w:rFonts w:ascii="Courier New" w:hAnsi="Courier New" w:cs="Courier New" w:hint="eastAsia"/>
              </w:rPr>
              <w:t xml:space="preserve">     </w:t>
            </w:r>
            <w:r w:rsidR="00864F4C" w:rsidRPr="008B3ACF">
              <w:rPr>
                <w:rFonts w:ascii="Courier New" w:hAnsi="Courier New" w:cs="Courier New"/>
              </w:rPr>
              <w:t xml:space="preserve">   active</w:t>
            </w:r>
            <w:r w:rsidR="006F61F0" w:rsidRPr="008B3ACF">
              <w:rPr>
                <w:rFonts w:ascii="Courier New" w:hAnsi="Courier New" w:cs="Courier New" w:hint="eastAsia"/>
              </w:rPr>
              <w:t xml:space="preserve">     </w:t>
            </w:r>
            <w:r w:rsidR="006F61F0" w:rsidRPr="008B3ACF">
              <w:rPr>
                <w:rFonts w:ascii="Courier New" w:hAnsi="Courier New" w:cs="Courier New"/>
              </w:rPr>
              <w:t>Ep2/1</w:t>
            </w:r>
          </w:p>
          <w:p w14:paraId="1DF065DE" w14:textId="77777777" w:rsidR="00864F4C" w:rsidRPr="008B3ACF" w:rsidRDefault="00864F4C" w:rsidP="00785787">
            <w:pPr>
              <w:pStyle w:val="aa"/>
              <w:ind w:right="20"/>
              <w:rPr>
                <w:rFonts w:ascii="Courier New" w:hAnsi="Courier New" w:cs="Courier New"/>
              </w:rPr>
            </w:pPr>
          </w:p>
          <w:p w14:paraId="2A80C945"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29B62AD1"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 ---------- -------- ------------ --------------- </w:t>
            </w:r>
          </w:p>
          <w:p w14:paraId="4C956A18" w14:textId="0603B0F1" w:rsidR="00864F4C" w:rsidRPr="008B3ACF" w:rsidRDefault="00864F4C" w:rsidP="00785787">
            <w:pPr>
              <w:pStyle w:val="aa"/>
              <w:ind w:right="20"/>
              <w:rPr>
                <w:rFonts w:ascii="Courier New" w:hAnsi="Courier New" w:cs="Courier New"/>
              </w:rPr>
            </w:pPr>
            <w:r w:rsidRPr="008B3ACF">
              <w:rPr>
                <w:rFonts w:ascii="Courier New" w:hAnsi="Courier New" w:cs="Courier New"/>
              </w:rPr>
              <w:t>3</w:t>
            </w:r>
            <w:r w:rsidR="00D279FE">
              <w:rPr>
                <w:rFonts w:ascii="Courier New" w:hAnsi="Courier New" w:cs="Courier New"/>
              </w:rPr>
              <w:t>4010</w:t>
            </w:r>
            <w:r w:rsidRPr="008B3ACF">
              <w:rPr>
                <w:rFonts w:ascii="Courier New" w:hAnsi="Courier New" w:cs="Courier New"/>
              </w:rPr>
              <w:t xml:space="preserve"> 1500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 xml:space="preserve">  vlan-bridge</w:t>
            </w:r>
          </w:p>
          <w:p w14:paraId="1B13F037" w14:textId="77777777" w:rsidR="00864F4C" w:rsidRPr="0032769C" w:rsidRDefault="00864F4C" w:rsidP="00785787">
            <w:pPr>
              <w:pStyle w:val="aa"/>
              <w:ind w:right="20"/>
              <w:rPr>
                <w:rFonts w:ascii="Courier New" w:hAnsi="Courier New" w:cs="Courier New"/>
              </w:rPr>
            </w:pPr>
            <w:r>
              <w:rPr>
                <w:rFonts w:ascii="Courier New" w:hAnsi="Courier New" w:cs="Courier New"/>
              </w:rPr>
              <w:t>Router#</w:t>
            </w:r>
          </w:p>
        </w:tc>
      </w:tr>
    </w:tbl>
    <w:p w14:paraId="19CA267F" w14:textId="77777777" w:rsidR="00DD2AEB" w:rsidRPr="00A373DB" w:rsidRDefault="00DD2AEB" w:rsidP="00785787">
      <w:pPr>
        <w:pStyle w:val="2"/>
        <w:ind w:right="20"/>
      </w:pPr>
      <w:bookmarkStart w:id="4578" w:name="_Toc445131161"/>
      <w:r>
        <w:rPr>
          <w:rFonts w:hint="eastAsia"/>
        </w:rPr>
        <w:lastRenderedPageBreak/>
        <w:t>vCM and CPE</w:t>
      </w:r>
      <w:r>
        <w:t>’</w:t>
      </w:r>
      <w:r>
        <w:rPr>
          <w:rFonts w:hint="eastAsia"/>
        </w:rPr>
        <w:t>s DHCP Relay management</w:t>
      </w:r>
      <w:bookmarkEnd w:id="4578"/>
    </w:p>
    <w:p w14:paraId="7B338EA1" w14:textId="77777777" w:rsidR="00700717" w:rsidRDefault="00DD2AEB" w:rsidP="00785787">
      <w:pPr>
        <w:pStyle w:val="a3"/>
        <w:ind w:left="0" w:right="20"/>
      </w:pPr>
      <w:r>
        <w:rPr>
          <w:rFonts w:hint="eastAsia"/>
        </w:rPr>
        <w:t>This section describes the guideline of vCM and CPE</w:t>
      </w:r>
      <w:r>
        <w:t>’</w:t>
      </w:r>
      <w:r>
        <w:rPr>
          <w:rFonts w:hint="eastAsia"/>
        </w:rPr>
        <w:t>s DHCP Relay management.</w:t>
      </w:r>
      <w:r w:rsidR="00700717">
        <w:rPr>
          <w:rFonts w:hint="eastAsia"/>
        </w:rPr>
        <w:t xml:space="preserve"> </w:t>
      </w:r>
    </w:p>
    <w:p w14:paraId="03F3B50C" w14:textId="77777777" w:rsidR="00DD2AEB" w:rsidRDefault="00700717" w:rsidP="00785787">
      <w:pPr>
        <w:pStyle w:val="a3"/>
        <w:ind w:left="0" w:right="20"/>
      </w:pPr>
      <w:r>
        <w:rPr>
          <w:rFonts w:hint="eastAsia"/>
        </w:rPr>
        <w:t xml:space="preserve">Please refer to the </w:t>
      </w:r>
      <w:r w:rsidR="001677CD">
        <w:t>“</w:t>
      </w:r>
      <w:r w:rsidR="001677CD" w:rsidRPr="001677CD">
        <w:rPr>
          <w:rFonts w:hint="eastAsia"/>
          <w:i/>
        </w:rPr>
        <w:t>Chapter 5. DHCP</w:t>
      </w:r>
      <w:r w:rsidR="001677CD">
        <w:t>”</w:t>
      </w:r>
      <w:r w:rsidR="001677CD">
        <w:rPr>
          <w:rFonts w:hint="eastAsia"/>
        </w:rPr>
        <w:t xml:space="preserve"> for configuring the general DHCP Relay features.</w:t>
      </w:r>
    </w:p>
    <w:p w14:paraId="377538E5" w14:textId="77777777" w:rsidR="00DD2AEB" w:rsidRDefault="00DD2AEB" w:rsidP="00785787">
      <w:pPr>
        <w:pStyle w:val="3"/>
        <w:ind w:left="0" w:right="20"/>
      </w:pPr>
      <w:bookmarkStart w:id="4579" w:name="_Toc445131162"/>
      <w:r>
        <w:rPr>
          <w:rFonts w:hint="eastAsia"/>
        </w:rPr>
        <w:t>vCM</w:t>
      </w:r>
      <w:r>
        <w:t>’</w:t>
      </w:r>
      <w:r>
        <w:rPr>
          <w:rFonts w:hint="eastAsia"/>
        </w:rPr>
        <w:t>s DHCP helper-address Setting and View</w:t>
      </w:r>
      <w:bookmarkEnd w:id="4579"/>
    </w:p>
    <w:p w14:paraId="27147120" w14:textId="77777777" w:rsidR="00BF6E31" w:rsidRDefault="00BF6E31" w:rsidP="00785787">
      <w:pPr>
        <w:pStyle w:val="a3"/>
        <w:ind w:left="0" w:right="20"/>
      </w:pPr>
      <w:r w:rsidRPr="00BF6E31">
        <w:t>To specify a DHCP Server so that cable modem sends Unicast DHCP packet, use this command in Bundle interface. To disable this feature, use the 'no' form of this command.</w:t>
      </w:r>
    </w:p>
    <w:p w14:paraId="56449A7C" w14:textId="4059C49B" w:rsidR="00BF6E31" w:rsidRDefault="00BF6E31" w:rsidP="00785787">
      <w:pPr>
        <w:pStyle w:val="afffff3"/>
        <w:ind w:left="0" w:right="20"/>
      </w:pPr>
      <w:bookmarkStart w:id="4580" w:name="_Toc391575411"/>
      <w:r>
        <w:t xml:space="preserve">Table </w:t>
      </w:r>
      <w:fldSimple w:instr=" SEQ Table \* ARABIC ">
        <w:r w:rsidR="00496ADB">
          <w:rPr>
            <w:noProof/>
          </w:rPr>
          <w:t>272</w:t>
        </w:r>
      </w:fldSimple>
      <w:r w:rsidR="00496ADB">
        <w:rPr>
          <w:rFonts w:hint="eastAsia"/>
        </w:rPr>
        <w:t xml:space="preserve"> </w:t>
      </w:r>
      <w:r w:rsidR="00EE1F35">
        <w:rPr>
          <w:rFonts w:hint="eastAsia"/>
        </w:rPr>
        <w:t>vCM</w:t>
      </w:r>
      <w:r w:rsidR="00EE1F35">
        <w:t>’</w:t>
      </w:r>
      <w:r w:rsidR="00EE1F35">
        <w:rPr>
          <w:rFonts w:hint="eastAsia"/>
        </w:rPr>
        <w:t>s DHCP Helper-address</w:t>
      </w:r>
      <w:bookmarkEnd w:id="4580"/>
    </w:p>
    <w:tbl>
      <w:tblPr>
        <w:tblStyle w:val="CLIWide"/>
        <w:tblW w:w="0" w:type="auto"/>
        <w:tblLook w:val="01E0" w:firstRow="1" w:lastRow="1" w:firstColumn="1" w:lastColumn="1" w:noHBand="0" w:noVBand="0"/>
      </w:tblPr>
      <w:tblGrid>
        <w:gridCol w:w="4273"/>
        <w:gridCol w:w="3833"/>
      </w:tblGrid>
      <w:tr w:rsidR="00BF6E31"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2F5F3A" w:rsidRDefault="00BF6E31" w:rsidP="00785787">
            <w:pPr>
              <w:pStyle w:val="aa"/>
              <w:ind w:right="20"/>
              <w:rPr>
                <w:bCs/>
                <w:sz w:val="18"/>
              </w:rPr>
            </w:pPr>
            <w:r w:rsidRPr="002F5F3A">
              <w:rPr>
                <w:bCs/>
                <w:sz w:val="18"/>
              </w:rPr>
              <w:t>Command</w:t>
            </w:r>
          </w:p>
        </w:tc>
        <w:tc>
          <w:tcPr>
            <w:tcW w:w="3932" w:type="dxa"/>
          </w:tcPr>
          <w:p w14:paraId="6B4B2A4B" w14:textId="77777777" w:rsidR="00BF6E31" w:rsidRPr="002F5F3A" w:rsidRDefault="00BF6E31" w:rsidP="00785787">
            <w:pPr>
              <w:pStyle w:val="aa"/>
              <w:ind w:right="20"/>
              <w:rPr>
                <w:bCs/>
                <w:sz w:val="18"/>
              </w:rPr>
            </w:pPr>
            <w:r w:rsidRPr="002F5F3A">
              <w:rPr>
                <w:bCs/>
                <w:sz w:val="18"/>
              </w:rPr>
              <w:t>Description</w:t>
            </w:r>
          </w:p>
        </w:tc>
      </w:tr>
      <w:tr w:rsidR="00BF6E31" w14:paraId="1B6BF471" w14:textId="77777777" w:rsidTr="00EE1F35">
        <w:trPr>
          <w:trHeight w:val="327"/>
        </w:trPr>
        <w:tc>
          <w:tcPr>
            <w:tcW w:w="4390" w:type="dxa"/>
          </w:tcPr>
          <w:p w14:paraId="1B8AACC6" w14:textId="77777777" w:rsidR="00BF6E31" w:rsidRPr="002F5F3A" w:rsidRDefault="00700717" w:rsidP="00785787">
            <w:pPr>
              <w:pStyle w:val="aa"/>
              <w:ind w:right="20"/>
              <w:rPr>
                <w:b/>
                <w:bCs/>
              </w:rPr>
            </w:pPr>
            <w:r w:rsidRPr="00EE1F35">
              <w:rPr>
                <w:rFonts w:hint="eastAsia"/>
                <w:b/>
                <w:bCs/>
              </w:rPr>
              <w:t>cable helper-address A.B.C.D cable-modem</w:t>
            </w:r>
          </w:p>
        </w:tc>
        <w:tc>
          <w:tcPr>
            <w:tcW w:w="3932" w:type="dxa"/>
          </w:tcPr>
          <w:p w14:paraId="3212EF1D" w14:textId="77777777" w:rsidR="00BF6E31" w:rsidRPr="002F5F3A" w:rsidRDefault="00700717" w:rsidP="00785787">
            <w:pPr>
              <w:pStyle w:val="aa"/>
              <w:ind w:right="20"/>
            </w:pPr>
            <w:r>
              <w:rPr>
                <w:rFonts w:hint="eastAsia"/>
              </w:rPr>
              <w:t>Specifies the DHCP Server of vCM.</w:t>
            </w:r>
          </w:p>
        </w:tc>
      </w:tr>
      <w:tr w:rsidR="00BF6E31" w14:paraId="483D88A6" w14:textId="77777777" w:rsidTr="00EE1F35">
        <w:trPr>
          <w:trHeight w:val="327"/>
        </w:trPr>
        <w:tc>
          <w:tcPr>
            <w:tcW w:w="4390" w:type="dxa"/>
          </w:tcPr>
          <w:p w14:paraId="178D62C7" w14:textId="77777777" w:rsidR="00BF6E31" w:rsidRPr="002F5F3A" w:rsidRDefault="00BF6E31" w:rsidP="00785787">
            <w:pPr>
              <w:pStyle w:val="aa"/>
              <w:ind w:right="20"/>
              <w:rPr>
                <w:b/>
                <w:bCs/>
              </w:rPr>
            </w:pPr>
            <w:r>
              <w:rPr>
                <w:rFonts w:hint="eastAsia"/>
                <w:b/>
                <w:bCs/>
              </w:rPr>
              <w:t xml:space="preserve">no </w:t>
            </w:r>
            <w:r w:rsidR="00700717" w:rsidRPr="00EE1F35">
              <w:rPr>
                <w:rFonts w:hint="eastAsia"/>
                <w:b/>
                <w:bCs/>
              </w:rPr>
              <w:t>cable helper-address A.B.C.D cable-modem</w:t>
            </w:r>
          </w:p>
        </w:tc>
        <w:tc>
          <w:tcPr>
            <w:tcW w:w="3932" w:type="dxa"/>
          </w:tcPr>
          <w:p w14:paraId="261329F6" w14:textId="77777777" w:rsidR="00BF6E31" w:rsidRPr="002F5F3A" w:rsidRDefault="00700717" w:rsidP="00785787">
            <w:pPr>
              <w:pStyle w:val="aa"/>
              <w:ind w:right="20"/>
            </w:pPr>
            <w:r>
              <w:rPr>
                <w:rFonts w:hint="eastAsia"/>
              </w:rPr>
              <w:t>Removes the specified DHCP Server of vCM.</w:t>
            </w:r>
          </w:p>
        </w:tc>
      </w:tr>
    </w:tbl>
    <w:p w14:paraId="7BB030AD" w14:textId="77777777" w:rsidR="00BF6E31" w:rsidRPr="00670039" w:rsidRDefault="00BF6E31"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BF6E31" w:rsidRPr="0032769C" w14:paraId="4E9321B5" w14:textId="77777777" w:rsidTr="00700717">
        <w:trPr>
          <w:trHeight w:val="841"/>
        </w:trPr>
        <w:tc>
          <w:tcPr>
            <w:tcW w:w="9020" w:type="dxa"/>
          </w:tcPr>
          <w:p w14:paraId="31485E06" w14:textId="77777777" w:rsidR="00BF6E31" w:rsidRPr="0032769C" w:rsidRDefault="00BF6E31" w:rsidP="00785787">
            <w:pPr>
              <w:pStyle w:val="aa"/>
              <w:ind w:right="20"/>
              <w:rPr>
                <w:rFonts w:ascii="Courier New" w:hAnsi="Courier New" w:cs="Courier New"/>
              </w:rPr>
            </w:pPr>
          </w:p>
          <w:p w14:paraId="404BEBB7"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B9E95A9"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4DE0477D" w14:textId="77777777"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cable-modem</w:t>
            </w:r>
          </w:p>
          <w:p w14:paraId="3023711C"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5AB70BD2"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B4D7086"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14:paraId="24E29A7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244CECF9" w14:textId="2ADB49D4"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14:paraId="362BDE34" w14:textId="77777777" w:rsidR="00700717" w:rsidRPr="008B3ACF" w:rsidRDefault="00700717" w:rsidP="00785787">
            <w:pPr>
              <w:pStyle w:val="aa"/>
              <w:ind w:right="20"/>
              <w:rPr>
                <w:rFonts w:ascii="Courier New" w:hAnsi="Courier New" w:cs="Courier New"/>
              </w:rPr>
            </w:pPr>
          </w:p>
          <w:p w14:paraId="4BF8513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1051CE5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14:paraId="2D664530" w14:textId="39AC23DB"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14:paraId="47790AE5" w14:textId="77777777" w:rsidR="00700717" w:rsidRDefault="00700717" w:rsidP="00785787">
            <w:pPr>
              <w:pStyle w:val="aa"/>
              <w:ind w:right="20"/>
              <w:jc w:val="both"/>
              <w:rPr>
                <w:rFonts w:ascii="Courier New" w:hAnsi="Courier New" w:cs="Courier New"/>
              </w:rPr>
            </w:pPr>
            <w:r>
              <w:rPr>
                <w:rFonts w:ascii="Courier New" w:hAnsi="Courier New" w:cs="Courier New"/>
              </w:rPr>
              <w:t>Router#</w:t>
            </w:r>
          </w:p>
          <w:p w14:paraId="09A3BF79"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00700717" w:rsidRPr="00700717">
              <w:rPr>
                <w:rFonts w:ascii="Courier New" w:hAnsi="Courier New" w:cs="Courier New"/>
                <w:b/>
                <w:bCs/>
              </w:rPr>
              <w:t>show ip dhcp relay</w:t>
            </w:r>
          </w:p>
          <w:p w14:paraId="69F534FC" w14:textId="77777777" w:rsidR="00700717" w:rsidRPr="008B3ACF" w:rsidRDefault="00700717" w:rsidP="00785787">
            <w:pPr>
              <w:pStyle w:val="aa"/>
              <w:ind w:right="20"/>
              <w:rPr>
                <w:rFonts w:ascii="Courier New" w:hAnsi="Courier New" w:cs="Courier New"/>
              </w:rPr>
            </w:pPr>
          </w:p>
          <w:p w14:paraId="7EFE91F1"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14:paraId="0731C80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14:paraId="1BD4A485"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14:paraId="47B8373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14:paraId="012B1BF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14:paraId="6DDC842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14:paraId="3FC7D46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14:paraId="702CEE0D"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14:paraId="06B5591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14:paraId="7628990E" w14:textId="77777777" w:rsidR="00700717" w:rsidRPr="008B3ACF" w:rsidRDefault="00700717" w:rsidP="00785787">
            <w:pPr>
              <w:pStyle w:val="aa"/>
              <w:ind w:right="20"/>
              <w:rPr>
                <w:rFonts w:ascii="Courier New" w:hAnsi="Courier New" w:cs="Courier New"/>
              </w:rPr>
            </w:pPr>
          </w:p>
          <w:p w14:paraId="0E84A10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CPE is configured on following servers:</w:t>
            </w:r>
          </w:p>
          <w:p w14:paraId="11225599" w14:textId="77777777" w:rsidR="00700717" w:rsidRPr="008B3ACF" w:rsidRDefault="00700717" w:rsidP="00785787">
            <w:pPr>
              <w:pStyle w:val="aa"/>
              <w:ind w:right="20"/>
              <w:rPr>
                <w:rFonts w:ascii="Courier New" w:hAnsi="Courier New" w:cs="Courier New"/>
              </w:rPr>
            </w:pPr>
          </w:p>
          <w:p w14:paraId="6D3A9011" w14:textId="77777777" w:rsidR="00700717" w:rsidRPr="008B3ACF" w:rsidRDefault="00700717" w:rsidP="00785787">
            <w:pPr>
              <w:pStyle w:val="aa"/>
              <w:ind w:right="20"/>
              <w:rPr>
                <w:rFonts w:ascii="Courier New" w:hAnsi="Courier New" w:cs="Courier New"/>
              </w:rPr>
            </w:pPr>
          </w:p>
          <w:p w14:paraId="7AB5D2EF" w14:textId="77777777"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vCM is configured on following servers:</w:t>
            </w:r>
          </w:p>
          <w:p w14:paraId="2C6A1748" w14:textId="1BE85A3C" w:rsidR="00700717" w:rsidRPr="008B3ACF" w:rsidRDefault="00700717" w:rsidP="00785787">
            <w:pPr>
              <w:pStyle w:val="aa"/>
              <w:ind w:right="20"/>
              <w:rPr>
                <w:rFonts w:ascii="Courier New" w:hAnsi="Courier New" w:cs="Courier New"/>
                <w:b/>
              </w:rPr>
            </w:pPr>
            <w:r w:rsidRPr="008B3ACF">
              <w:rPr>
                <w:rFonts w:ascii="Courier New" w:hAnsi="Courier New" w:cs="Courier New"/>
                <w:b/>
              </w:rPr>
              <w:t xml:space="preserve">  10.1.1.2(</w:t>
            </w:r>
            <w:r w:rsidR="00D279FE">
              <w:rPr>
                <w:rFonts w:ascii="Courier New" w:hAnsi="Courier New" w:cs="Courier New"/>
                <w:b/>
              </w:rPr>
              <w:t>Bundle10</w:t>
            </w:r>
            <w:r w:rsidRPr="008B3ACF">
              <w:rPr>
                <w:rFonts w:ascii="Courier New" w:hAnsi="Courier New" w:cs="Courier New"/>
                <w:b/>
              </w:rPr>
              <w:t>)</w:t>
            </w:r>
          </w:p>
          <w:p w14:paraId="7D0BF3C1" w14:textId="77777777" w:rsidR="00BF6E31" w:rsidRPr="0032769C" w:rsidRDefault="00BF6E31" w:rsidP="00785787">
            <w:pPr>
              <w:pStyle w:val="aa"/>
              <w:ind w:right="20"/>
              <w:rPr>
                <w:rFonts w:ascii="Courier New" w:hAnsi="Courier New" w:cs="Courier New"/>
              </w:rPr>
            </w:pPr>
            <w:r>
              <w:rPr>
                <w:rFonts w:ascii="Courier New" w:hAnsi="Courier New" w:cs="Courier New"/>
              </w:rPr>
              <w:t>Router#</w:t>
            </w:r>
          </w:p>
        </w:tc>
      </w:tr>
    </w:tbl>
    <w:p w14:paraId="7D80FA7C" w14:textId="77777777" w:rsidR="00700717" w:rsidRDefault="00700717" w:rsidP="00785787">
      <w:pPr>
        <w:pStyle w:val="3"/>
        <w:ind w:left="0" w:right="20"/>
      </w:pPr>
      <w:bookmarkStart w:id="4581" w:name="_Toc445131163"/>
      <w:r>
        <w:rPr>
          <w:rFonts w:hint="eastAsia"/>
        </w:rPr>
        <w:t>CPE</w:t>
      </w:r>
      <w:r>
        <w:t>’</w:t>
      </w:r>
      <w:r>
        <w:rPr>
          <w:rFonts w:hint="eastAsia"/>
        </w:rPr>
        <w:t>s DHCP helper-address Setting and View</w:t>
      </w:r>
      <w:bookmarkEnd w:id="4581"/>
    </w:p>
    <w:p w14:paraId="5816702A" w14:textId="77777777" w:rsidR="00700717" w:rsidRDefault="00700717" w:rsidP="00785787">
      <w:pPr>
        <w:pStyle w:val="a3"/>
        <w:ind w:left="0" w:right="20"/>
      </w:pPr>
      <w:r w:rsidRPr="00BF6E31">
        <w:t xml:space="preserve">To specify a DHCP Server so that </w:t>
      </w:r>
      <w:r>
        <w:rPr>
          <w:rFonts w:hint="eastAsia"/>
        </w:rPr>
        <w:t>DHCP Relay forwards CPE</w:t>
      </w:r>
      <w:r>
        <w:t>’</w:t>
      </w:r>
      <w:r>
        <w:rPr>
          <w:rFonts w:hint="eastAsia"/>
        </w:rPr>
        <w:t>s DHCP packets</w:t>
      </w:r>
      <w:r w:rsidRPr="00BF6E31">
        <w:t>, use this command in Bundle interface. To disable this feature, use the 'no' form of this command.</w:t>
      </w:r>
    </w:p>
    <w:p w14:paraId="6FD9E4AE" w14:textId="531B4322" w:rsidR="00700717" w:rsidRDefault="00700717" w:rsidP="00785787">
      <w:pPr>
        <w:pStyle w:val="afffff3"/>
        <w:ind w:left="0" w:right="20"/>
      </w:pPr>
      <w:bookmarkStart w:id="4582" w:name="_Toc391575412"/>
      <w:r>
        <w:t xml:space="preserve">Table </w:t>
      </w:r>
      <w:fldSimple w:instr=" SEQ Table \* ARABIC ">
        <w:r w:rsidR="00496ADB">
          <w:rPr>
            <w:noProof/>
          </w:rPr>
          <w:t>273</w:t>
        </w:r>
      </w:fldSimple>
      <w:r w:rsidR="00496ADB">
        <w:rPr>
          <w:rFonts w:hint="eastAsia"/>
        </w:rPr>
        <w:t xml:space="preserve"> </w:t>
      </w:r>
      <w:r w:rsidR="00EE1F35">
        <w:rPr>
          <w:rFonts w:hint="eastAsia"/>
        </w:rPr>
        <w:t>CPE</w:t>
      </w:r>
      <w:r w:rsidR="00EE1F35">
        <w:t>’</w:t>
      </w:r>
      <w:r w:rsidR="00EE1F35">
        <w:rPr>
          <w:rFonts w:hint="eastAsia"/>
        </w:rPr>
        <w:t>s DHCP Helper-address</w:t>
      </w:r>
      <w:bookmarkEnd w:id="4582"/>
    </w:p>
    <w:tbl>
      <w:tblPr>
        <w:tblStyle w:val="CLIWide"/>
        <w:tblW w:w="0" w:type="auto"/>
        <w:tblLook w:val="01E0" w:firstRow="1" w:lastRow="1" w:firstColumn="1" w:lastColumn="1" w:noHBand="0" w:noVBand="0"/>
      </w:tblPr>
      <w:tblGrid>
        <w:gridCol w:w="3862"/>
        <w:gridCol w:w="4244"/>
      </w:tblGrid>
      <w:tr w:rsidR="00700717"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2F5F3A" w:rsidRDefault="00700717" w:rsidP="00785787">
            <w:pPr>
              <w:pStyle w:val="aa"/>
              <w:ind w:right="20"/>
              <w:rPr>
                <w:bCs/>
                <w:sz w:val="18"/>
              </w:rPr>
            </w:pPr>
            <w:r w:rsidRPr="002F5F3A">
              <w:rPr>
                <w:bCs/>
                <w:sz w:val="18"/>
              </w:rPr>
              <w:t>Command</w:t>
            </w:r>
          </w:p>
        </w:tc>
        <w:tc>
          <w:tcPr>
            <w:tcW w:w="4358" w:type="dxa"/>
          </w:tcPr>
          <w:p w14:paraId="0E0D5BEA" w14:textId="77777777" w:rsidR="00700717" w:rsidRPr="002F5F3A" w:rsidRDefault="00700717" w:rsidP="00785787">
            <w:pPr>
              <w:pStyle w:val="aa"/>
              <w:ind w:right="20"/>
              <w:rPr>
                <w:bCs/>
                <w:sz w:val="18"/>
              </w:rPr>
            </w:pPr>
            <w:r w:rsidRPr="002F5F3A">
              <w:rPr>
                <w:bCs/>
                <w:sz w:val="18"/>
              </w:rPr>
              <w:t>Description</w:t>
            </w:r>
          </w:p>
        </w:tc>
      </w:tr>
      <w:tr w:rsidR="00700717" w14:paraId="4557F68D" w14:textId="77777777" w:rsidTr="00EE1F35">
        <w:trPr>
          <w:trHeight w:val="327"/>
        </w:trPr>
        <w:tc>
          <w:tcPr>
            <w:tcW w:w="3964" w:type="dxa"/>
          </w:tcPr>
          <w:p w14:paraId="5CC427A4" w14:textId="77777777" w:rsidR="00700717" w:rsidRPr="00EE1F35" w:rsidRDefault="00700717" w:rsidP="00785787">
            <w:pPr>
              <w:pStyle w:val="aa"/>
              <w:ind w:right="20"/>
              <w:rPr>
                <w:b/>
                <w:bCs/>
              </w:rPr>
            </w:pPr>
            <w:r w:rsidRPr="00EE1F35">
              <w:rPr>
                <w:rFonts w:hint="eastAsia"/>
                <w:b/>
                <w:bCs/>
              </w:rPr>
              <w:t xml:space="preserve">cable helper-address A.B.C.D </w:t>
            </w:r>
            <w:r w:rsidRPr="00EE1F35">
              <w:rPr>
                <w:b/>
                <w:bCs/>
              </w:rPr>
              <w:t>host</w:t>
            </w:r>
          </w:p>
        </w:tc>
        <w:tc>
          <w:tcPr>
            <w:tcW w:w="4358" w:type="dxa"/>
          </w:tcPr>
          <w:p w14:paraId="6C319618" w14:textId="77777777" w:rsidR="00700717" w:rsidRPr="002F5F3A" w:rsidRDefault="00700717" w:rsidP="00785787">
            <w:pPr>
              <w:pStyle w:val="aa"/>
              <w:ind w:right="20"/>
            </w:pPr>
            <w:r>
              <w:rPr>
                <w:rFonts w:hint="eastAsia"/>
              </w:rPr>
              <w:t>Specifies the DHCP Server of vCM.</w:t>
            </w:r>
          </w:p>
        </w:tc>
      </w:tr>
      <w:tr w:rsidR="00700717" w14:paraId="54D12081" w14:textId="77777777" w:rsidTr="00EE1F35">
        <w:trPr>
          <w:trHeight w:val="327"/>
        </w:trPr>
        <w:tc>
          <w:tcPr>
            <w:tcW w:w="3964" w:type="dxa"/>
          </w:tcPr>
          <w:p w14:paraId="5A9A6559" w14:textId="77777777" w:rsidR="00700717" w:rsidRPr="00EE1F35" w:rsidRDefault="00700717" w:rsidP="00785787">
            <w:pPr>
              <w:pStyle w:val="aa"/>
              <w:ind w:right="20"/>
              <w:rPr>
                <w:b/>
                <w:bCs/>
              </w:rPr>
            </w:pPr>
            <w:r w:rsidRPr="00EE1F35">
              <w:rPr>
                <w:rFonts w:hint="eastAsia"/>
                <w:b/>
                <w:bCs/>
              </w:rPr>
              <w:lastRenderedPageBreak/>
              <w:t xml:space="preserve">no cable helper-address A.B.C.D </w:t>
            </w:r>
            <w:r w:rsidRPr="00EE1F35">
              <w:rPr>
                <w:b/>
                <w:bCs/>
              </w:rPr>
              <w:t>host</w:t>
            </w:r>
          </w:p>
        </w:tc>
        <w:tc>
          <w:tcPr>
            <w:tcW w:w="4358" w:type="dxa"/>
          </w:tcPr>
          <w:p w14:paraId="702EF746" w14:textId="77777777" w:rsidR="00700717" w:rsidRPr="002F5F3A" w:rsidRDefault="00700717" w:rsidP="00785787">
            <w:pPr>
              <w:pStyle w:val="aa"/>
              <w:ind w:right="20"/>
            </w:pPr>
            <w:r>
              <w:rPr>
                <w:rFonts w:hint="eastAsia"/>
              </w:rPr>
              <w:t>Removes the specified DHCP Server of vCM.</w:t>
            </w:r>
          </w:p>
        </w:tc>
      </w:tr>
    </w:tbl>
    <w:p w14:paraId="75D8DA3D" w14:textId="77777777" w:rsidR="00700717" w:rsidRPr="00670039" w:rsidRDefault="0070071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00717" w:rsidRPr="0032769C" w14:paraId="76EAD073" w14:textId="77777777" w:rsidTr="00700717">
        <w:trPr>
          <w:trHeight w:val="841"/>
        </w:trPr>
        <w:tc>
          <w:tcPr>
            <w:tcW w:w="9020" w:type="dxa"/>
          </w:tcPr>
          <w:p w14:paraId="1B394D26" w14:textId="77777777" w:rsidR="00700717" w:rsidRPr="0032769C" w:rsidRDefault="00700717" w:rsidP="00785787">
            <w:pPr>
              <w:pStyle w:val="aa"/>
              <w:ind w:right="20"/>
              <w:rPr>
                <w:rFonts w:ascii="Courier New" w:hAnsi="Courier New" w:cs="Courier New"/>
              </w:rPr>
            </w:pPr>
          </w:p>
          <w:p w14:paraId="00516F5E"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F2A2457"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1EC10A7B" w14:textId="77777777"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host</w:t>
            </w:r>
          </w:p>
          <w:p w14:paraId="6EBBCF9F"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3618F6C8"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76C01F6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14:paraId="4381E74C"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699314AA" w14:textId="692AB17D"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14:paraId="4A8CB797" w14:textId="77777777" w:rsidR="00700717" w:rsidRPr="008B3ACF" w:rsidRDefault="00700717" w:rsidP="00785787">
            <w:pPr>
              <w:pStyle w:val="aa"/>
              <w:ind w:right="20"/>
              <w:rPr>
                <w:rFonts w:ascii="Courier New" w:hAnsi="Courier New" w:cs="Courier New"/>
              </w:rPr>
            </w:pPr>
          </w:p>
          <w:p w14:paraId="136C030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31BD2851"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14:paraId="40C0802C" w14:textId="25E7FAC1"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14:paraId="3401DC2C" w14:textId="77777777" w:rsidR="00700717" w:rsidRDefault="00700717" w:rsidP="00785787">
            <w:pPr>
              <w:pStyle w:val="aa"/>
              <w:ind w:right="20"/>
              <w:jc w:val="both"/>
              <w:rPr>
                <w:rFonts w:ascii="Courier New" w:hAnsi="Courier New" w:cs="Courier New"/>
              </w:rPr>
            </w:pPr>
            <w:r>
              <w:rPr>
                <w:rFonts w:ascii="Courier New" w:hAnsi="Courier New" w:cs="Courier New"/>
              </w:rPr>
              <w:t>Router#</w:t>
            </w:r>
          </w:p>
          <w:p w14:paraId="466842B3"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700717">
              <w:rPr>
                <w:rFonts w:ascii="Courier New" w:hAnsi="Courier New" w:cs="Courier New"/>
                <w:b/>
                <w:bCs/>
              </w:rPr>
              <w:t>show ip dhcp relay</w:t>
            </w:r>
          </w:p>
          <w:p w14:paraId="28D3A824" w14:textId="77777777" w:rsidR="00700717" w:rsidRPr="008B3ACF" w:rsidRDefault="00700717" w:rsidP="00785787">
            <w:pPr>
              <w:pStyle w:val="aa"/>
              <w:ind w:right="20"/>
              <w:rPr>
                <w:rFonts w:ascii="Courier New" w:hAnsi="Courier New" w:cs="Courier New"/>
              </w:rPr>
            </w:pPr>
          </w:p>
          <w:p w14:paraId="5AE6421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14:paraId="4E837F52"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14:paraId="25B84163"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14:paraId="28B1293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14:paraId="2F86E9F0"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14:paraId="65C9768D"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14:paraId="7CD5DB4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14:paraId="334B489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14:paraId="6A2D332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14:paraId="63105EFE" w14:textId="77777777" w:rsidR="00700717" w:rsidRPr="008B3ACF" w:rsidRDefault="00700717" w:rsidP="00785787">
            <w:pPr>
              <w:pStyle w:val="aa"/>
              <w:ind w:right="20"/>
              <w:rPr>
                <w:rFonts w:ascii="Courier New" w:hAnsi="Courier New" w:cs="Courier New"/>
              </w:rPr>
            </w:pPr>
          </w:p>
          <w:p w14:paraId="061931D6" w14:textId="77777777"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CPE is configured on following servers:</w:t>
            </w:r>
          </w:p>
          <w:p w14:paraId="0F998003" w14:textId="4F8B78A2" w:rsidR="00700717" w:rsidRPr="008B3ACF" w:rsidRDefault="00700717" w:rsidP="00785787">
            <w:pPr>
              <w:pStyle w:val="aa"/>
              <w:ind w:right="20" w:firstLineChars="100" w:firstLine="180"/>
              <w:rPr>
                <w:rFonts w:ascii="Courier New" w:hAnsi="Courier New" w:cs="Courier New"/>
              </w:rPr>
            </w:pPr>
            <w:r w:rsidRPr="008B3ACF">
              <w:rPr>
                <w:rFonts w:ascii="Courier New" w:hAnsi="Courier New" w:cs="Courier New"/>
                <w:b/>
              </w:rPr>
              <w:t>10.1.1.2(</w:t>
            </w:r>
            <w:r w:rsidR="00D279FE">
              <w:rPr>
                <w:rFonts w:ascii="Courier New" w:hAnsi="Courier New" w:cs="Courier New"/>
                <w:b/>
              </w:rPr>
              <w:t>Bundle10</w:t>
            </w:r>
            <w:r w:rsidRPr="008B3ACF">
              <w:rPr>
                <w:rFonts w:ascii="Courier New" w:hAnsi="Courier New" w:cs="Courier New"/>
                <w:b/>
              </w:rPr>
              <w:t>)</w:t>
            </w:r>
          </w:p>
          <w:p w14:paraId="0ED0BF72" w14:textId="77777777" w:rsidR="00700717" w:rsidRPr="008B3ACF" w:rsidRDefault="00700717" w:rsidP="00785787">
            <w:pPr>
              <w:pStyle w:val="aa"/>
              <w:ind w:right="20"/>
              <w:rPr>
                <w:rFonts w:ascii="Courier New" w:hAnsi="Courier New" w:cs="Courier New"/>
              </w:rPr>
            </w:pPr>
          </w:p>
          <w:p w14:paraId="794D2F6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vCM is configured on following servers:</w:t>
            </w:r>
          </w:p>
          <w:p w14:paraId="2120B56D" w14:textId="349FB35F"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10.1.1.2(</w:t>
            </w:r>
            <w:r w:rsidR="00D279FE">
              <w:rPr>
                <w:rFonts w:ascii="Courier New" w:hAnsi="Courier New" w:cs="Courier New"/>
              </w:rPr>
              <w:t>Bundle10</w:t>
            </w:r>
            <w:r w:rsidRPr="008B3ACF">
              <w:rPr>
                <w:rFonts w:ascii="Courier New" w:hAnsi="Courier New" w:cs="Courier New"/>
              </w:rPr>
              <w:t>)</w:t>
            </w:r>
          </w:p>
          <w:p w14:paraId="7EDCC7D2" w14:textId="77777777" w:rsidR="00700717" w:rsidRPr="0032769C" w:rsidRDefault="00700717" w:rsidP="00785787">
            <w:pPr>
              <w:pStyle w:val="aa"/>
              <w:ind w:right="20"/>
              <w:rPr>
                <w:rFonts w:ascii="Courier New" w:hAnsi="Courier New" w:cs="Courier New"/>
              </w:rPr>
            </w:pPr>
            <w:r>
              <w:rPr>
                <w:rFonts w:ascii="Courier New" w:hAnsi="Courier New" w:cs="Courier New"/>
              </w:rPr>
              <w:t>Router#</w:t>
            </w:r>
          </w:p>
        </w:tc>
      </w:tr>
    </w:tbl>
    <w:p w14:paraId="294BD413" w14:textId="77777777" w:rsidR="008D7B9E" w:rsidRDefault="00EE1F35" w:rsidP="00785787">
      <w:pPr>
        <w:pStyle w:val="3"/>
        <w:ind w:left="0" w:right="20"/>
      </w:pPr>
      <w:bookmarkStart w:id="4583" w:name="_Toc445131164"/>
      <w:r>
        <w:rPr>
          <w:rFonts w:hint="eastAsia"/>
        </w:rPr>
        <w:t>CPE</w:t>
      </w:r>
      <w:r>
        <w:t>’</w:t>
      </w:r>
      <w:r>
        <w:rPr>
          <w:rFonts w:hint="eastAsia"/>
        </w:rPr>
        <w:t>s</w:t>
      </w:r>
      <w:r w:rsidR="008D7B9E">
        <w:rPr>
          <w:rFonts w:hint="eastAsia"/>
        </w:rPr>
        <w:t xml:space="preserve"> DHCP Option</w:t>
      </w:r>
      <w:r w:rsidR="00807F80">
        <w:rPr>
          <w:rFonts w:hint="eastAsia"/>
        </w:rPr>
        <w:t>82 Setting</w:t>
      </w:r>
      <w:bookmarkEnd w:id="4583"/>
    </w:p>
    <w:p w14:paraId="5D139FF6" w14:textId="77777777" w:rsidR="008D7B9E" w:rsidRDefault="008D7B9E" w:rsidP="00785787">
      <w:pPr>
        <w:pStyle w:val="a3"/>
        <w:ind w:left="0" w:right="20"/>
      </w:pPr>
      <w:r w:rsidRPr="008D7B9E">
        <w:t xml:space="preserve">To enable the system to insert the DHCP Option82 into </w:t>
      </w:r>
      <w:r w:rsidR="00EE1F35">
        <w:rPr>
          <w:rFonts w:hint="eastAsia"/>
        </w:rPr>
        <w:t>CPE</w:t>
      </w:r>
      <w:r w:rsidR="00EE1F35">
        <w:t>’</w:t>
      </w:r>
      <w:r w:rsidR="00EE1F35">
        <w:rPr>
          <w:rFonts w:hint="eastAsia"/>
        </w:rPr>
        <w:t>s</w:t>
      </w:r>
      <w:r w:rsidRPr="008D7B9E">
        <w:t xml:space="preserve"> DHCP message, use this command. To disable this feature, use the 'no' form of this command.</w:t>
      </w:r>
    </w:p>
    <w:p w14:paraId="54EC9002" w14:textId="414EE0D0" w:rsidR="00807F80" w:rsidRPr="00807F80" w:rsidRDefault="00807F80" w:rsidP="00785787">
      <w:pPr>
        <w:pStyle w:val="a3"/>
        <w:ind w:left="0" w:right="20"/>
      </w:pPr>
      <w:r>
        <w:rPr>
          <w:rFonts w:hint="eastAsia"/>
        </w:rPr>
        <w:t>(</w:t>
      </w:r>
      <w:r w:rsidR="00CF5498">
        <w:t>hcpd</w:t>
      </w:r>
      <w:r>
        <w:rPr>
          <w:rFonts w:hint="eastAsia"/>
        </w:rPr>
        <w:t>.)</w:t>
      </w:r>
    </w:p>
    <w:p w14:paraId="125D8F4C" w14:textId="019F8F26" w:rsidR="008D7B9E" w:rsidRDefault="008D7B9E" w:rsidP="00785787">
      <w:pPr>
        <w:pStyle w:val="afffff3"/>
        <w:ind w:left="0" w:right="20"/>
      </w:pPr>
      <w:bookmarkStart w:id="4584" w:name="_Toc391575413"/>
      <w:r>
        <w:t xml:space="preserve">Table </w:t>
      </w:r>
      <w:fldSimple w:instr=" SEQ Table \* ARABIC ">
        <w:r w:rsidR="00496ADB">
          <w:rPr>
            <w:noProof/>
          </w:rPr>
          <w:t>274</w:t>
        </w:r>
      </w:fldSimple>
      <w:r w:rsidR="00496ADB">
        <w:rPr>
          <w:rFonts w:hint="eastAsia"/>
        </w:rPr>
        <w:t xml:space="preserve"> </w:t>
      </w:r>
      <w:r w:rsidR="006F1395">
        <w:rPr>
          <w:rFonts w:hint="eastAsia"/>
        </w:rPr>
        <w:t>CPE</w:t>
      </w:r>
      <w:r w:rsidR="00EE1F35">
        <w:t>’</w:t>
      </w:r>
      <w:r w:rsidR="00EE1F35">
        <w:rPr>
          <w:rFonts w:hint="eastAsia"/>
        </w:rPr>
        <w:t>s DHCP option82</w:t>
      </w:r>
      <w:bookmarkEnd w:id="4584"/>
    </w:p>
    <w:tbl>
      <w:tblPr>
        <w:tblStyle w:val="CLIWide"/>
        <w:tblW w:w="0" w:type="auto"/>
        <w:tblLook w:val="01E0" w:firstRow="1" w:lastRow="1" w:firstColumn="1" w:lastColumn="1" w:noHBand="0" w:noVBand="0"/>
      </w:tblPr>
      <w:tblGrid>
        <w:gridCol w:w="3999"/>
        <w:gridCol w:w="4107"/>
      </w:tblGrid>
      <w:tr w:rsidR="008D7B9E"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2F5F3A" w:rsidRDefault="008D7B9E" w:rsidP="00785787">
            <w:pPr>
              <w:pStyle w:val="aa"/>
              <w:ind w:right="20"/>
              <w:rPr>
                <w:bCs/>
                <w:sz w:val="18"/>
              </w:rPr>
            </w:pPr>
            <w:r w:rsidRPr="002F5F3A">
              <w:rPr>
                <w:bCs/>
                <w:sz w:val="18"/>
              </w:rPr>
              <w:t>Command</w:t>
            </w:r>
          </w:p>
        </w:tc>
        <w:tc>
          <w:tcPr>
            <w:tcW w:w="4216" w:type="dxa"/>
          </w:tcPr>
          <w:p w14:paraId="33B331A4" w14:textId="77777777" w:rsidR="008D7B9E" w:rsidRPr="002F5F3A" w:rsidRDefault="008D7B9E" w:rsidP="00785787">
            <w:pPr>
              <w:pStyle w:val="aa"/>
              <w:ind w:right="20"/>
              <w:rPr>
                <w:bCs/>
                <w:sz w:val="18"/>
              </w:rPr>
            </w:pPr>
            <w:r w:rsidRPr="002F5F3A">
              <w:rPr>
                <w:bCs/>
                <w:sz w:val="18"/>
              </w:rPr>
              <w:t>Description</w:t>
            </w:r>
          </w:p>
        </w:tc>
      </w:tr>
      <w:tr w:rsidR="008D7B9E" w14:paraId="3560FF53" w14:textId="77777777" w:rsidTr="00EE1F35">
        <w:trPr>
          <w:trHeight w:val="327"/>
        </w:trPr>
        <w:tc>
          <w:tcPr>
            <w:tcW w:w="4106" w:type="dxa"/>
          </w:tcPr>
          <w:p w14:paraId="774C11D8" w14:textId="77777777" w:rsidR="008D7B9E" w:rsidRPr="002F5F3A" w:rsidRDefault="00EE1F35" w:rsidP="00785787">
            <w:pPr>
              <w:pStyle w:val="aa"/>
              <w:ind w:right="20"/>
              <w:rPr>
                <w:b/>
                <w:bCs/>
              </w:rPr>
            </w:pPr>
            <w:r w:rsidRPr="00EE1F35">
              <w:rPr>
                <w:b/>
                <w:bCs/>
              </w:rPr>
              <w:t>cable relay-agent-option host</w:t>
            </w:r>
          </w:p>
        </w:tc>
        <w:tc>
          <w:tcPr>
            <w:tcW w:w="4216" w:type="dxa"/>
          </w:tcPr>
          <w:p w14:paraId="3C557472" w14:textId="77777777" w:rsidR="008D7B9E" w:rsidRPr="002F5F3A" w:rsidRDefault="008D7B9E" w:rsidP="00785787">
            <w:pPr>
              <w:pStyle w:val="aa"/>
              <w:ind w:right="20"/>
            </w:pPr>
            <w:r>
              <w:rPr>
                <w:rFonts w:hint="eastAsia"/>
              </w:rPr>
              <w:t xml:space="preserve">Specifies the </w:t>
            </w:r>
            <w:r w:rsidR="00EE1F35">
              <w:rPr>
                <w:rFonts w:hint="eastAsia"/>
              </w:rPr>
              <w:t>CPE</w:t>
            </w:r>
            <w:r w:rsidR="00EE1F35">
              <w:t>’</w:t>
            </w:r>
            <w:r w:rsidR="00EE1F35">
              <w:rPr>
                <w:rFonts w:hint="eastAsia"/>
              </w:rPr>
              <w:t xml:space="preserve">s </w:t>
            </w:r>
            <w:r>
              <w:rPr>
                <w:rFonts w:hint="eastAsia"/>
              </w:rPr>
              <w:t xml:space="preserve">DHCP </w:t>
            </w:r>
            <w:r w:rsidR="00EE1F35">
              <w:rPr>
                <w:rFonts w:hint="eastAsia"/>
              </w:rPr>
              <w:t>Option82</w:t>
            </w:r>
          </w:p>
        </w:tc>
      </w:tr>
      <w:tr w:rsidR="008D7B9E" w14:paraId="35650DEF" w14:textId="77777777" w:rsidTr="00EE1F35">
        <w:trPr>
          <w:trHeight w:val="327"/>
        </w:trPr>
        <w:tc>
          <w:tcPr>
            <w:tcW w:w="4106" w:type="dxa"/>
          </w:tcPr>
          <w:p w14:paraId="652FD8AF" w14:textId="77777777" w:rsidR="008D7B9E" w:rsidRPr="002F5F3A" w:rsidRDefault="008D7B9E" w:rsidP="00785787">
            <w:pPr>
              <w:pStyle w:val="aa"/>
              <w:ind w:right="20"/>
              <w:rPr>
                <w:b/>
                <w:bCs/>
              </w:rPr>
            </w:pPr>
            <w:r>
              <w:rPr>
                <w:rFonts w:hint="eastAsia"/>
                <w:b/>
                <w:bCs/>
              </w:rPr>
              <w:t xml:space="preserve">no </w:t>
            </w:r>
            <w:r w:rsidR="00EE1F35" w:rsidRPr="00EE1F35">
              <w:rPr>
                <w:b/>
                <w:bCs/>
              </w:rPr>
              <w:t>cable relay-agent-option host</w:t>
            </w:r>
          </w:p>
        </w:tc>
        <w:tc>
          <w:tcPr>
            <w:tcW w:w="4216" w:type="dxa"/>
          </w:tcPr>
          <w:p w14:paraId="7798A0FD" w14:textId="77777777" w:rsidR="008D7B9E" w:rsidRPr="002F5F3A" w:rsidRDefault="00EE1F35" w:rsidP="00785787">
            <w:pPr>
              <w:pStyle w:val="aa"/>
              <w:ind w:right="20"/>
            </w:pPr>
            <w:r>
              <w:rPr>
                <w:rFonts w:hint="eastAsia"/>
              </w:rPr>
              <w:t>Disable the CPE</w:t>
            </w:r>
            <w:r>
              <w:t>’</w:t>
            </w:r>
            <w:r>
              <w:rPr>
                <w:rFonts w:hint="eastAsia"/>
              </w:rPr>
              <w:t>s DHCP Option82</w:t>
            </w:r>
          </w:p>
        </w:tc>
      </w:tr>
    </w:tbl>
    <w:p w14:paraId="00D465C4" w14:textId="77777777" w:rsidR="008D7B9E" w:rsidRPr="00670039" w:rsidRDefault="008D7B9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D7B9E" w:rsidRPr="0032769C" w14:paraId="3E372065" w14:textId="77777777" w:rsidTr="008D7B9E">
        <w:trPr>
          <w:trHeight w:val="841"/>
        </w:trPr>
        <w:tc>
          <w:tcPr>
            <w:tcW w:w="9020" w:type="dxa"/>
          </w:tcPr>
          <w:p w14:paraId="6F50BECE" w14:textId="77777777" w:rsidR="008D7B9E" w:rsidRPr="0032769C" w:rsidRDefault="008D7B9E" w:rsidP="00785787">
            <w:pPr>
              <w:pStyle w:val="aa"/>
              <w:ind w:right="20"/>
              <w:rPr>
                <w:rFonts w:ascii="Courier New" w:hAnsi="Courier New" w:cs="Courier New"/>
              </w:rPr>
            </w:pPr>
          </w:p>
          <w:p w14:paraId="07B4E44B"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1A6CF36"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37682CC6" w14:textId="77777777" w:rsidR="008D7B9E"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00EE1F35">
              <w:rPr>
                <w:rFonts w:ascii="Courier New" w:hAnsi="Courier New" w:cs="Courier New" w:hint="eastAsia"/>
                <w:b/>
                <w:bCs/>
              </w:rPr>
              <w:t>relay-agent-option</w:t>
            </w:r>
            <w:r>
              <w:rPr>
                <w:rFonts w:ascii="Courier New" w:hAnsi="Courier New" w:cs="Courier New" w:hint="eastAsia"/>
                <w:b/>
                <w:bCs/>
              </w:rPr>
              <w:t xml:space="preserve"> host</w:t>
            </w:r>
          </w:p>
          <w:p w14:paraId="328A7FD2"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0656779B" w14:textId="77777777" w:rsidR="008D7B9E" w:rsidRPr="0032769C" w:rsidRDefault="008D7B9E" w:rsidP="00785787">
            <w:pPr>
              <w:pStyle w:val="aa"/>
              <w:ind w:right="20"/>
              <w:rPr>
                <w:rFonts w:ascii="Courier New" w:hAnsi="Courier New" w:cs="Courier New"/>
              </w:rPr>
            </w:pPr>
            <w:r>
              <w:rPr>
                <w:rFonts w:ascii="Courier New" w:hAnsi="Courier New" w:cs="Courier New"/>
              </w:rPr>
              <w:t>Router#</w:t>
            </w:r>
          </w:p>
        </w:tc>
      </w:tr>
    </w:tbl>
    <w:p w14:paraId="63E2872D" w14:textId="77777777" w:rsidR="00DD2AEB" w:rsidRDefault="00807F80" w:rsidP="00785787">
      <w:pPr>
        <w:pStyle w:val="3"/>
        <w:ind w:left="0" w:right="20"/>
      </w:pPr>
      <w:bookmarkStart w:id="4585" w:name="_Toc445131165"/>
      <w:r>
        <w:rPr>
          <w:rFonts w:hint="eastAsia"/>
        </w:rPr>
        <w:t>Cable GIADDR</w:t>
      </w:r>
      <w:bookmarkEnd w:id="4585"/>
      <w:r>
        <w:rPr>
          <w:rFonts w:hint="eastAsia"/>
        </w:rPr>
        <w:t xml:space="preserve"> </w:t>
      </w:r>
    </w:p>
    <w:p w14:paraId="0468A3F1" w14:textId="77777777" w:rsidR="00DD2AEB" w:rsidRDefault="00807F80" w:rsidP="00785787">
      <w:pPr>
        <w:pStyle w:val="a3"/>
        <w:ind w:left="0" w:right="20"/>
      </w:pPr>
      <w:r>
        <w:rPr>
          <w:rFonts w:hint="eastAsia"/>
        </w:rPr>
        <w:t xml:space="preserve">To modify the GIADDR field for the DHCP DISCOVER and REQUEST packets with a relay IP address before they are forearded to the DHCP server, use this command. To set  the GIADDR field to its default, use the </w:t>
      </w:r>
      <w:r>
        <w:t>‘</w:t>
      </w:r>
      <w:r>
        <w:rPr>
          <w:rFonts w:hint="eastAsia"/>
        </w:rPr>
        <w:t>no</w:t>
      </w:r>
      <w:r>
        <w:t>’</w:t>
      </w:r>
      <w:r>
        <w:rPr>
          <w:rFonts w:hint="eastAsia"/>
        </w:rPr>
        <w:t xml:space="preserve"> form of this command.</w:t>
      </w:r>
    </w:p>
    <w:p w14:paraId="3D65F8D1" w14:textId="1CBEDEF2" w:rsidR="00807F80" w:rsidRDefault="00807F80" w:rsidP="00785787">
      <w:pPr>
        <w:pStyle w:val="afffff3"/>
        <w:ind w:left="0" w:right="20"/>
      </w:pPr>
      <w:bookmarkStart w:id="4586" w:name="_Toc391575414"/>
      <w:r>
        <w:t xml:space="preserve">Table </w:t>
      </w:r>
      <w:fldSimple w:instr=" SEQ Table \* ARABIC ">
        <w:r w:rsidR="00496ADB">
          <w:rPr>
            <w:noProof/>
          </w:rPr>
          <w:t>275</w:t>
        </w:r>
      </w:fldSimple>
      <w:r w:rsidR="00496ADB">
        <w:rPr>
          <w:rFonts w:hint="eastAsia"/>
        </w:rPr>
        <w:t xml:space="preserve"> </w:t>
      </w:r>
      <w:r>
        <w:rPr>
          <w:rFonts w:hint="eastAsia"/>
        </w:rPr>
        <w:t>cable GIADDR modification</w:t>
      </w:r>
      <w:bookmarkEnd w:id="4586"/>
    </w:p>
    <w:tbl>
      <w:tblPr>
        <w:tblStyle w:val="CLIWide"/>
        <w:tblW w:w="0" w:type="auto"/>
        <w:tblLook w:val="01E0" w:firstRow="1" w:lastRow="1" w:firstColumn="1" w:lastColumn="1" w:noHBand="0" w:noVBand="0"/>
      </w:tblPr>
      <w:tblGrid>
        <w:gridCol w:w="4683"/>
        <w:gridCol w:w="3423"/>
      </w:tblGrid>
      <w:tr w:rsidR="00807F8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2F5F3A" w:rsidRDefault="00807F80" w:rsidP="00785787">
            <w:pPr>
              <w:pStyle w:val="aa"/>
              <w:ind w:right="20"/>
              <w:rPr>
                <w:bCs/>
                <w:sz w:val="18"/>
              </w:rPr>
            </w:pPr>
            <w:r w:rsidRPr="002F5F3A">
              <w:rPr>
                <w:bCs/>
                <w:sz w:val="18"/>
              </w:rPr>
              <w:lastRenderedPageBreak/>
              <w:t>Command</w:t>
            </w:r>
          </w:p>
        </w:tc>
        <w:tc>
          <w:tcPr>
            <w:tcW w:w="3507" w:type="dxa"/>
          </w:tcPr>
          <w:p w14:paraId="0D410D92" w14:textId="77777777" w:rsidR="00807F80" w:rsidRPr="002F5F3A" w:rsidRDefault="00807F80" w:rsidP="00785787">
            <w:pPr>
              <w:pStyle w:val="aa"/>
              <w:ind w:right="20"/>
              <w:rPr>
                <w:bCs/>
                <w:sz w:val="18"/>
              </w:rPr>
            </w:pPr>
            <w:r w:rsidRPr="002F5F3A">
              <w:rPr>
                <w:bCs/>
                <w:sz w:val="18"/>
              </w:rPr>
              <w:t>Description</w:t>
            </w:r>
          </w:p>
        </w:tc>
      </w:tr>
      <w:tr w:rsidR="00807F80" w14:paraId="377E2193" w14:textId="77777777" w:rsidTr="00807F80">
        <w:trPr>
          <w:trHeight w:val="327"/>
        </w:trPr>
        <w:tc>
          <w:tcPr>
            <w:tcW w:w="4815" w:type="dxa"/>
          </w:tcPr>
          <w:p w14:paraId="38B0E582" w14:textId="77777777" w:rsidR="00807F80" w:rsidRPr="002F5F3A" w:rsidRDefault="00807F80" w:rsidP="00785787">
            <w:pPr>
              <w:pStyle w:val="aa"/>
              <w:ind w:right="20"/>
              <w:rPr>
                <w:b/>
                <w:bCs/>
              </w:rPr>
            </w:pP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14:paraId="7561797A" w14:textId="77777777" w:rsidR="00807F80" w:rsidRPr="002F5F3A" w:rsidRDefault="00807F80" w:rsidP="00785787">
            <w:pPr>
              <w:pStyle w:val="aa"/>
              <w:ind w:right="20"/>
            </w:pPr>
            <w:r>
              <w:rPr>
                <w:rFonts w:hint="eastAsia"/>
              </w:rPr>
              <w:t>Specifies the GIADDR of vCM and CPE</w:t>
            </w:r>
          </w:p>
        </w:tc>
      </w:tr>
      <w:tr w:rsidR="00807F80" w14:paraId="17831785" w14:textId="77777777" w:rsidTr="00807F80">
        <w:trPr>
          <w:trHeight w:val="327"/>
        </w:trPr>
        <w:tc>
          <w:tcPr>
            <w:tcW w:w="4815" w:type="dxa"/>
          </w:tcPr>
          <w:p w14:paraId="7CDADFBD" w14:textId="77777777" w:rsidR="00807F80" w:rsidRPr="002F5F3A" w:rsidRDefault="00807F80" w:rsidP="00785787">
            <w:pPr>
              <w:pStyle w:val="aa"/>
              <w:ind w:right="20"/>
              <w:rPr>
                <w:b/>
                <w:bCs/>
              </w:rPr>
            </w:pPr>
            <w:r>
              <w:rPr>
                <w:rFonts w:hint="eastAsia"/>
                <w:b/>
                <w:bCs/>
              </w:rPr>
              <w:t xml:space="preserve">no </w:t>
            </w: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14:paraId="73C63F9B" w14:textId="77777777" w:rsidR="00807F80" w:rsidRPr="002F5F3A" w:rsidRDefault="00807F80" w:rsidP="00785787">
            <w:pPr>
              <w:pStyle w:val="aa"/>
              <w:ind w:right="20"/>
            </w:pPr>
            <w:r>
              <w:rPr>
                <w:rFonts w:hint="eastAsia"/>
              </w:rPr>
              <w:t>Removes the Specified GIADDR of vCM and CPE</w:t>
            </w:r>
          </w:p>
        </w:tc>
      </w:tr>
    </w:tbl>
    <w:p w14:paraId="1B2A06AF" w14:textId="77777777" w:rsidR="00807F80" w:rsidRPr="00670039" w:rsidRDefault="00807F80"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07F80" w:rsidRPr="0032769C" w14:paraId="78378567" w14:textId="77777777" w:rsidTr="00DA1143">
        <w:trPr>
          <w:trHeight w:val="841"/>
        </w:trPr>
        <w:tc>
          <w:tcPr>
            <w:tcW w:w="9020" w:type="dxa"/>
          </w:tcPr>
          <w:p w14:paraId="364F3859" w14:textId="77777777" w:rsidR="00807F80" w:rsidRPr="0032769C" w:rsidRDefault="00807F80" w:rsidP="00785787">
            <w:pPr>
              <w:pStyle w:val="aa"/>
              <w:ind w:right="20"/>
              <w:rPr>
                <w:rFonts w:ascii="Courier New" w:hAnsi="Courier New" w:cs="Courier New"/>
              </w:rPr>
            </w:pPr>
          </w:p>
          <w:p w14:paraId="183180D5"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E281E55"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24206A23" w14:textId="77777777" w:rsidR="00807F80" w:rsidRDefault="00807F80"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10.1.1.1 cable-modem</w:t>
            </w:r>
          </w:p>
          <w:p w14:paraId="0A949098" w14:textId="77777777" w:rsidR="00807F80"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20.1.1.1 host</w:t>
            </w:r>
          </w:p>
          <w:p w14:paraId="007BBC76"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25F9B8E9" w14:textId="77777777" w:rsidR="00807F80" w:rsidRPr="0032769C" w:rsidRDefault="00807F80" w:rsidP="00785787">
            <w:pPr>
              <w:pStyle w:val="aa"/>
              <w:ind w:right="20"/>
              <w:rPr>
                <w:rFonts w:ascii="Courier New" w:hAnsi="Courier New" w:cs="Courier New"/>
              </w:rPr>
            </w:pPr>
            <w:r>
              <w:rPr>
                <w:rFonts w:ascii="Courier New" w:hAnsi="Courier New" w:cs="Courier New"/>
              </w:rPr>
              <w:t>Router#</w:t>
            </w:r>
          </w:p>
        </w:tc>
      </w:tr>
    </w:tbl>
    <w:p w14:paraId="0505C60E" w14:textId="77777777" w:rsidR="00CC4303" w:rsidRDefault="00CC4303" w:rsidP="00785787">
      <w:pPr>
        <w:pStyle w:val="a3"/>
        <w:ind w:left="0" w:right="20"/>
      </w:pPr>
      <w:r>
        <w:rPr>
          <w:rFonts w:hint="eastAsia"/>
        </w:rPr>
        <w:t>To select the control policy, so that the primary address is used for cable modems and the secondary address is used for hosts and other customer premises equipment (CPE) devices, use this command.</w:t>
      </w:r>
    </w:p>
    <w:p w14:paraId="088EBD23" w14:textId="15839EFB" w:rsidR="005600EE" w:rsidRDefault="005600EE" w:rsidP="005600EE">
      <w:pPr>
        <w:pStyle w:val="afffff3"/>
        <w:ind w:left="0" w:right="20"/>
      </w:pPr>
      <w:r>
        <w:t xml:space="preserve">Table </w:t>
      </w:r>
      <w:fldSimple w:instr=" SEQ Table \* ARABIC ">
        <w:r>
          <w:rPr>
            <w:noProof/>
          </w:rPr>
          <w:t>27</w:t>
        </w:r>
        <w:r w:rsidR="00496ADB">
          <w:rPr>
            <w:noProof/>
          </w:rPr>
          <w:t>6</w:t>
        </w:r>
      </w:fldSimple>
      <w:r>
        <w:rPr>
          <w:rFonts w:hint="eastAsia"/>
        </w:rPr>
        <w:t xml:space="preserve"> cable GIADDR policy</w:t>
      </w:r>
    </w:p>
    <w:tbl>
      <w:tblPr>
        <w:tblStyle w:val="CLIWide"/>
        <w:tblW w:w="0" w:type="auto"/>
        <w:tblLook w:val="01E0" w:firstRow="1" w:lastRow="1" w:firstColumn="1" w:lastColumn="1" w:noHBand="0" w:noVBand="0"/>
      </w:tblPr>
      <w:tblGrid>
        <w:gridCol w:w="4683"/>
        <w:gridCol w:w="3423"/>
      </w:tblGrid>
      <w:tr w:rsidR="005600EE"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2F5F3A" w:rsidRDefault="005600EE" w:rsidP="005600EE">
            <w:pPr>
              <w:pStyle w:val="aa"/>
              <w:ind w:right="20"/>
              <w:rPr>
                <w:bCs/>
                <w:sz w:val="18"/>
              </w:rPr>
            </w:pPr>
            <w:r w:rsidRPr="002F5F3A">
              <w:rPr>
                <w:bCs/>
                <w:sz w:val="18"/>
              </w:rPr>
              <w:t>Command</w:t>
            </w:r>
          </w:p>
        </w:tc>
        <w:tc>
          <w:tcPr>
            <w:tcW w:w="3507" w:type="dxa"/>
          </w:tcPr>
          <w:p w14:paraId="376E14FB" w14:textId="77777777" w:rsidR="005600EE" w:rsidRPr="002F5F3A" w:rsidRDefault="005600EE" w:rsidP="005600EE">
            <w:pPr>
              <w:pStyle w:val="aa"/>
              <w:ind w:right="20"/>
              <w:rPr>
                <w:bCs/>
                <w:sz w:val="18"/>
              </w:rPr>
            </w:pPr>
            <w:r w:rsidRPr="002F5F3A">
              <w:rPr>
                <w:bCs/>
                <w:sz w:val="18"/>
              </w:rPr>
              <w:t>Description</w:t>
            </w:r>
          </w:p>
        </w:tc>
      </w:tr>
      <w:tr w:rsidR="005600EE" w14:paraId="4C6CABD7" w14:textId="77777777" w:rsidTr="005600EE">
        <w:trPr>
          <w:trHeight w:val="327"/>
        </w:trPr>
        <w:tc>
          <w:tcPr>
            <w:tcW w:w="4815" w:type="dxa"/>
          </w:tcPr>
          <w:p w14:paraId="30C00108" w14:textId="77777777" w:rsidR="005600EE" w:rsidRPr="002F5F3A" w:rsidRDefault="005600EE" w:rsidP="005600EE">
            <w:pPr>
              <w:pStyle w:val="aa"/>
              <w:ind w:right="20"/>
              <w:rPr>
                <w:b/>
                <w:bCs/>
              </w:rPr>
            </w:pPr>
            <w:r w:rsidRPr="00CC4303">
              <w:rPr>
                <w:b/>
                <w:bCs/>
              </w:rPr>
              <w:t>cable dhcp-giaddr policy strict</w:t>
            </w:r>
          </w:p>
        </w:tc>
        <w:tc>
          <w:tcPr>
            <w:tcW w:w="3507" w:type="dxa"/>
          </w:tcPr>
          <w:p w14:paraId="50F46FAA" w14:textId="77777777" w:rsidR="005600EE" w:rsidRPr="002F5F3A" w:rsidRDefault="005600EE" w:rsidP="005600EE">
            <w:pPr>
              <w:pStyle w:val="aa"/>
              <w:ind w:right="20"/>
            </w:pPr>
            <w:r>
              <w:rPr>
                <w:rFonts w:hint="eastAsia"/>
              </w:rPr>
              <w:t>Specifies the GIADDR policy</w:t>
            </w:r>
          </w:p>
        </w:tc>
      </w:tr>
      <w:tr w:rsidR="005600EE" w14:paraId="196CF2C9" w14:textId="77777777" w:rsidTr="005600EE">
        <w:trPr>
          <w:trHeight w:val="327"/>
        </w:trPr>
        <w:tc>
          <w:tcPr>
            <w:tcW w:w="4815" w:type="dxa"/>
          </w:tcPr>
          <w:p w14:paraId="00094435" w14:textId="77777777" w:rsidR="005600EE" w:rsidRPr="002F5F3A" w:rsidRDefault="005600EE" w:rsidP="005600EE">
            <w:pPr>
              <w:pStyle w:val="aa"/>
              <w:ind w:right="20"/>
              <w:rPr>
                <w:b/>
                <w:bCs/>
              </w:rPr>
            </w:pPr>
            <w:r>
              <w:rPr>
                <w:rFonts w:hint="eastAsia"/>
                <w:b/>
                <w:bCs/>
              </w:rPr>
              <w:t xml:space="preserve">no </w:t>
            </w:r>
            <w:r w:rsidRPr="00CC4303">
              <w:rPr>
                <w:b/>
                <w:bCs/>
              </w:rPr>
              <w:t>cable dhcp-giaddr policy strict</w:t>
            </w:r>
          </w:p>
        </w:tc>
        <w:tc>
          <w:tcPr>
            <w:tcW w:w="3507" w:type="dxa"/>
          </w:tcPr>
          <w:p w14:paraId="7E8A4458" w14:textId="77777777" w:rsidR="005600EE" w:rsidRPr="002F5F3A" w:rsidRDefault="005600EE" w:rsidP="005600EE">
            <w:pPr>
              <w:pStyle w:val="aa"/>
              <w:ind w:right="20"/>
            </w:pPr>
            <w:r>
              <w:rPr>
                <w:rFonts w:hint="eastAsia"/>
              </w:rPr>
              <w:t>Disable the Specified GIADDR policy</w:t>
            </w:r>
          </w:p>
        </w:tc>
      </w:tr>
    </w:tbl>
    <w:p w14:paraId="03AAD23A" w14:textId="77777777" w:rsidR="005600EE" w:rsidRPr="00670039" w:rsidRDefault="005600EE" w:rsidP="005600EE">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5600EE" w:rsidRPr="0032769C" w14:paraId="755EB885" w14:textId="77777777" w:rsidTr="005600EE">
        <w:trPr>
          <w:trHeight w:val="841"/>
        </w:trPr>
        <w:tc>
          <w:tcPr>
            <w:tcW w:w="9020" w:type="dxa"/>
          </w:tcPr>
          <w:p w14:paraId="4B4FC04E" w14:textId="77777777" w:rsidR="005600EE" w:rsidRPr="0032769C" w:rsidRDefault="005600EE" w:rsidP="005600EE">
            <w:pPr>
              <w:pStyle w:val="aa"/>
              <w:ind w:right="20"/>
              <w:rPr>
                <w:rFonts w:ascii="Courier New" w:hAnsi="Courier New" w:cs="Courier New"/>
              </w:rPr>
            </w:pPr>
          </w:p>
          <w:p w14:paraId="4D9143E1"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8E5FCE2"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A234465" w14:textId="77777777" w:rsidR="005600EE" w:rsidRDefault="005600EE" w:rsidP="005600EE">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cable dhcp-giaddr policy strict</w:t>
            </w:r>
          </w:p>
          <w:p w14:paraId="06038573"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50234D71" w14:textId="77777777" w:rsidR="005600EE" w:rsidRPr="0032769C" w:rsidRDefault="005600EE" w:rsidP="005600EE">
            <w:pPr>
              <w:pStyle w:val="aa"/>
              <w:ind w:right="20"/>
              <w:rPr>
                <w:rFonts w:ascii="Courier New" w:hAnsi="Courier New" w:cs="Courier New"/>
              </w:rPr>
            </w:pPr>
            <w:r>
              <w:rPr>
                <w:rFonts w:ascii="Courier New" w:hAnsi="Courier New" w:cs="Courier New"/>
              </w:rPr>
              <w:t>Router#</w:t>
            </w:r>
          </w:p>
        </w:tc>
      </w:tr>
    </w:tbl>
    <w:p w14:paraId="4DD9C9AA" w14:textId="77777777" w:rsidR="005600EE" w:rsidRPr="00517749" w:rsidRDefault="005600EE" w:rsidP="005600EE">
      <w:pPr>
        <w:pStyle w:val="a3"/>
        <w:ind w:left="0" w:right="20"/>
      </w:pPr>
    </w:p>
    <w:p w14:paraId="371A68A2" w14:textId="77777777" w:rsidR="005600EE" w:rsidRPr="001E61B6" w:rsidRDefault="005600EE" w:rsidP="005600EE">
      <w:pPr>
        <w:pStyle w:val="3"/>
        <w:ind w:left="0" w:right="20"/>
      </w:pPr>
      <w:bookmarkStart w:id="4587" w:name="_Toc445131166"/>
      <w:r w:rsidRPr="001E61B6">
        <w:t>DHCP Option 43/17 for Vendor Specific Information</w:t>
      </w:r>
      <w:bookmarkEnd w:id="4587"/>
    </w:p>
    <w:p w14:paraId="0B2CDB95" w14:textId="77777777" w:rsidR="005600EE" w:rsidRPr="001E61B6" w:rsidRDefault="005600EE" w:rsidP="005600EE">
      <w:pPr>
        <w:pStyle w:val="a3"/>
        <w:ind w:left="0" w:right="20"/>
      </w:pPr>
      <w:r w:rsidRPr="001E61B6">
        <w:t>CableLabs defined Vendor Specific Information(Option43/17) as a DHCP IPv4/IPv6 option for cable operator</w:t>
      </w:r>
      <w:r w:rsidRPr="001E61B6">
        <w:t>’</w:t>
      </w:r>
      <w:r w:rsidRPr="001E61B6">
        <w:t>s provisioning system information about product that can be used to make device and service configuration decisions during the CM provisioning process.</w:t>
      </w:r>
    </w:p>
    <w:p w14:paraId="52F0969B" w14:textId="630AD383" w:rsidR="005600EE" w:rsidRPr="001E61B6" w:rsidRDefault="001E61B6" w:rsidP="005600EE">
      <w:pPr>
        <w:pStyle w:val="a3"/>
        <w:ind w:left="0" w:right="20"/>
      </w:pPr>
      <w:r w:rsidRPr="001E61B6">
        <w:t xml:space="preserve">To add </w:t>
      </w:r>
      <w:r w:rsidR="005600EE" w:rsidRPr="001E61B6">
        <w:rPr>
          <w:rFonts w:hint="eastAsia"/>
        </w:rPr>
        <w:t>Vendor Specific Information</w:t>
      </w:r>
      <w:r w:rsidRPr="001E61B6">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681"/>
        <w:gridCol w:w="3425"/>
      </w:tblGrid>
      <w:tr w:rsidR="005600EE" w:rsidRPr="00D52C4A"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1E61B6" w:rsidRDefault="005600EE" w:rsidP="005600EE">
            <w:pPr>
              <w:pStyle w:val="aa"/>
              <w:ind w:right="20"/>
              <w:rPr>
                <w:bCs/>
                <w:sz w:val="18"/>
              </w:rPr>
            </w:pPr>
            <w:r w:rsidRPr="001E61B6">
              <w:rPr>
                <w:bCs/>
                <w:sz w:val="18"/>
              </w:rPr>
              <w:t>Command</w:t>
            </w:r>
          </w:p>
        </w:tc>
        <w:tc>
          <w:tcPr>
            <w:tcW w:w="3507" w:type="dxa"/>
          </w:tcPr>
          <w:p w14:paraId="78903B92" w14:textId="77777777" w:rsidR="005600EE" w:rsidRPr="001E61B6" w:rsidRDefault="005600EE" w:rsidP="005600EE">
            <w:pPr>
              <w:pStyle w:val="aa"/>
              <w:ind w:right="20"/>
              <w:rPr>
                <w:bCs/>
                <w:sz w:val="18"/>
              </w:rPr>
            </w:pPr>
            <w:r w:rsidRPr="001E61B6">
              <w:rPr>
                <w:bCs/>
                <w:sz w:val="18"/>
              </w:rPr>
              <w:t>Description</w:t>
            </w:r>
          </w:p>
        </w:tc>
      </w:tr>
      <w:tr w:rsidR="005600EE" w:rsidRPr="00D52C4A" w14:paraId="73C96779" w14:textId="77777777" w:rsidTr="005600EE">
        <w:trPr>
          <w:trHeight w:val="327"/>
        </w:trPr>
        <w:tc>
          <w:tcPr>
            <w:tcW w:w="4815" w:type="dxa"/>
          </w:tcPr>
          <w:p w14:paraId="4C3A8030" w14:textId="77777777" w:rsidR="005600EE" w:rsidRPr="00D52C4A" w:rsidRDefault="005600EE" w:rsidP="005600EE">
            <w:pPr>
              <w:pStyle w:val="aa"/>
              <w:ind w:right="20"/>
              <w:rPr>
                <w:b/>
                <w:bCs/>
              </w:rPr>
            </w:pPr>
            <w:r w:rsidRPr="00D52C4A">
              <w:rPr>
                <w:b/>
                <w:bCs/>
              </w:rPr>
              <w:t>cable modem embeded vendor WORD model WORD</w:t>
            </w:r>
          </w:p>
        </w:tc>
        <w:tc>
          <w:tcPr>
            <w:tcW w:w="3507" w:type="dxa"/>
          </w:tcPr>
          <w:p w14:paraId="7B548042" w14:textId="77777777" w:rsidR="005600EE" w:rsidRPr="00D52C4A" w:rsidRDefault="005600EE" w:rsidP="005600EE">
            <w:pPr>
              <w:pStyle w:val="aa"/>
              <w:ind w:right="20"/>
            </w:pPr>
            <w:r w:rsidRPr="00D52C4A">
              <w:rPr>
                <w:rFonts w:hint="eastAsia"/>
              </w:rPr>
              <w:t xml:space="preserve">Specifies the </w:t>
            </w:r>
            <w:r w:rsidRPr="00D52C4A">
              <w:t>embedded CM for Option43/17</w:t>
            </w:r>
          </w:p>
        </w:tc>
      </w:tr>
      <w:tr w:rsidR="005600EE" w:rsidRPr="00D52C4A" w14:paraId="28B1332F" w14:textId="77777777" w:rsidTr="005600EE">
        <w:trPr>
          <w:trHeight w:val="327"/>
        </w:trPr>
        <w:tc>
          <w:tcPr>
            <w:tcW w:w="4815" w:type="dxa"/>
          </w:tcPr>
          <w:p w14:paraId="109384C5" w14:textId="77777777" w:rsidR="005600EE" w:rsidRPr="00D52C4A" w:rsidRDefault="005600EE" w:rsidP="005600EE">
            <w:pPr>
              <w:pStyle w:val="aa"/>
              <w:ind w:right="20"/>
              <w:rPr>
                <w:b/>
                <w:bCs/>
              </w:rPr>
            </w:pPr>
            <w:r w:rsidRPr="00D52C4A">
              <w:rPr>
                <w:rFonts w:hint="eastAsia"/>
                <w:b/>
                <w:bCs/>
              </w:rPr>
              <w:t xml:space="preserve">no </w:t>
            </w:r>
            <w:r w:rsidRPr="00D52C4A">
              <w:rPr>
                <w:b/>
                <w:bCs/>
              </w:rPr>
              <w:t>cable modem embeded vendor WORD model WORD</w:t>
            </w:r>
          </w:p>
        </w:tc>
        <w:tc>
          <w:tcPr>
            <w:tcW w:w="3507" w:type="dxa"/>
          </w:tcPr>
          <w:p w14:paraId="06593E21" w14:textId="77777777" w:rsidR="005600EE" w:rsidRPr="00D52C4A" w:rsidRDefault="005600EE" w:rsidP="005600EE">
            <w:pPr>
              <w:pStyle w:val="aa"/>
              <w:ind w:right="20"/>
            </w:pPr>
            <w:r w:rsidRPr="00D52C4A">
              <w:rPr>
                <w:rFonts w:hint="eastAsia"/>
              </w:rPr>
              <w:t xml:space="preserve">Removes the specified the </w:t>
            </w:r>
            <w:r w:rsidRPr="00D52C4A">
              <w:t>embedded</w:t>
            </w:r>
            <w:r w:rsidRPr="00D52C4A">
              <w:rPr>
                <w:rFonts w:hint="eastAsia"/>
              </w:rPr>
              <w:t xml:space="preserve"> </w:t>
            </w:r>
            <w:r w:rsidRPr="00D52C4A">
              <w:t>CM</w:t>
            </w:r>
          </w:p>
        </w:tc>
      </w:tr>
    </w:tbl>
    <w:p w14:paraId="31055895" w14:textId="77777777" w:rsidR="005600EE" w:rsidRPr="00D52C4A" w:rsidRDefault="005600EE" w:rsidP="005600EE">
      <w:pPr>
        <w:pStyle w:val="aa"/>
        <w:ind w:right="20"/>
      </w:pPr>
      <w:r w:rsidRPr="00D52C4A">
        <w:rPr>
          <w:rFonts w:hint="eastAsia"/>
        </w:rPr>
        <w:tab/>
      </w:r>
      <w:r w:rsidRPr="00D52C4A">
        <w:rPr>
          <w:rFonts w:hint="eastAsia"/>
        </w:rPr>
        <w:tab/>
        <w:t xml:space="preserve"> </w:t>
      </w:r>
    </w:p>
    <w:tbl>
      <w:tblPr>
        <w:tblStyle w:val="48"/>
        <w:tblW w:w="0" w:type="auto"/>
        <w:tblLook w:val="01E0" w:firstRow="1" w:lastRow="1" w:firstColumn="1" w:lastColumn="1" w:noHBand="0" w:noVBand="0"/>
      </w:tblPr>
      <w:tblGrid>
        <w:gridCol w:w="8219"/>
      </w:tblGrid>
      <w:tr w:rsidR="005600EE" w:rsidRPr="0032769C" w14:paraId="5AB10A3F" w14:textId="77777777" w:rsidTr="005600EE">
        <w:trPr>
          <w:trHeight w:val="841"/>
        </w:trPr>
        <w:tc>
          <w:tcPr>
            <w:tcW w:w="9020" w:type="dxa"/>
          </w:tcPr>
          <w:p w14:paraId="3524230C" w14:textId="77777777" w:rsidR="005600EE" w:rsidRPr="00D52C4A" w:rsidRDefault="005600EE" w:rsidP="005600EE">
            <w:pPr>
              <w:pStyle w:val="aa"/>
              <w:ind w:right="20"/>
              <w:rPr>
                <w:rFonts w:ascii="Courier New" w:hAnsi="Courier New" w:cs="Courier New"/>
              </w:rPr>
            </w:pPr>
          </w:p>
          <w:p w14:paraId="466151CF"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1E8C52D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cable modem embeded vendor CommScope model C1004</w:t>
            </w:r>
          </w:p>
          <w:p w14:paraId="0853818A"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hint="eastAsia"/>
                <w:b/>
                <w:bCs/>
              </w:rPr>
              <w:t>end</w:t>
            </w:r>
          </w:p>
          <w:p w14:paraId="069D46C8" w14:textId="77777777" w:rsidR="005600EE" w:rsidRPr="0032769C" w:rsidRDefault="005600EE" w:rsidP="005600EE">
            <w:pPr>
              <w:pStyle w:val="aa"/>
              <w:ind w:right="20"/>
              <w:rPr>
                <w:rFonts w:ascii="Courier New" w:hAnsi="Courier New" w:cs="Courier New"/>
              </w:rPr>
            </w:pPr>
            <w:r w:rsidRPr="00D52C4A">
              <w:rPr>
                <w:rFonts w:ascii="Courier New" w:hAnsi="Courier New" w:cs="Courier New"/>
              </w:rPr>
              <w:t>Router#</w:t>
            </w:r>
          </w:p>
        </w:tc>
      </w:tr>
    </w:tbl>
    <w:p w14:paraId="54E2F771" w14:textId="77777777" w:rsidR="005600EE" w:rsidRPr="005B4F60" w:rsidRDefault="005600EE" w:rsidP="005600EE">
      <w:pPr>
        <w:pStyle w:val="a3"/>
        <w:ind w:left="0" w:right="20"/>
        <w:rPr>
          <w:highlight w:val="yellow"/>
        </w:rPr>
      </w:pPr>
    </w:p>
    <w:p w14:paraId="223B7AC0" w14:textId="618556B0" w:rsidR="005600EE" w:rsidRPr="001E61B6" w:rsidRDefault="001E61B6" w:rsidP="005600EE">
      <w:pPr>
        <w:pStyle w:val="a3"/>
        <w:ind w:left="0" w:right="20"/>
      </w:pPr>
      <w:r w:rsidRPr="001E61B6">
        <w:rPr>
          <w:rFonts w:hint="eastAsia"/>
        </w:rPr>
        <w:t xml:space="preserve">The following sub-options </w:t>
      </w:r>
      <w:r w:rsidRPr="001E61B6">
        <w:t>of Option43/17 a</w:t>
      </w:r>
      <w:r w:rsidRPr="001E61B6">
        <w:rPr>
          <w:rFonts w:hint="eastAsia"/>
        </w:rPr>
        <w:t>re</w:t>
      </w:r>
      <w:r w:rsidRPr="001E61B6">
        <w:t xml:space="preserve"> currently</w:t>
      </w:r>
      <w:r w:rsidRPr="001E61B6">
        <w:rPr>
          <w:rFonts w:hint="eastAsia"/>
        </w:rPr>
        <w:t xml:space="preserve"> supported for </w:t>
      </w:r>
      <w:r w:rsidRPr="001E61B6">
        <w:t>the DPoE system.</w:t>
      </w:r>
    </w:p>
    <w:tbl>
      <w:tblPr>
        <w:tblStyle w:val="CLIWide"/>
        <w:tblW w:w="0" w:type="auto"/>
        <w:tblLook w:val="04A0" w:firstRow="1" w:lastRow="0" w:firstColumn="1" w:lastColumn="0" w:noHBand="0" w:noVBand="1"/>
      </w:tblPr>
      <w:tblGrid>
        <w:gridCol w:w="2014"/>
        <w:gridCol w:w="2593"/>
        <w:gridCol w:w="3499"/>
      </w:tblGrid>
      <w:tr w:rsidR="005600EE" w:rsidRPr="001E61B6"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1E61B6" w:rsidRDefault="005600EE" w:rsidP="005600EE">
            <w:pPr>
              <w:pStyle w:val="a3"/>
              <w:ind w:left="0" w:right="20"/>
            </w:pPr>
            <w:r w:rsidRPr="001E61B6">
              <w:t>DHCP Option 43/17</w:t>
            </w:r>
          </w:p>
        </w:tc>
        <w:tc>
          <w:tcPr>
            <w:tcW w:w="2593" w:type="dxa"/>
          </w:tcPr>
          <w:p w14:paraId="747BF83A" w14:textId="77777777" w:rsidR="005600EE" w:rsidRPr="001E61B6" w:rsidRDefault="005600EE" w:rsidP="005600EE">
            <w:pPr>
              <w:pStyle w:val="a3"/>
              <w:ind w:left="0" w:right="20"/>
            </w:pPr>
            <w:r w:rsidRPr="001E61B6">
              <w:t>Value</w:t>
            </w:r>
          </w:p>
        </w:tc>
        <w:tc>
          <w:tcPr>
            <w:tcW w:w="3499" w:type="dxa"/>
          </w:tcPr>
          <w:p w14:paraId="52EEB651" w14:textId="77777777" w:rsidR="005600EE" w:rsidRPr="001E61B6" w:rsidRDefault="005600EE" w:rsidP="005600EE">
            <w:pPr>
              <w:pStyle w:val="a3"/>
              <w:ind w:left="0" w:right="20"/>
            </w:pPr>
            <w:r w:rsidRPr="001E61B6">
              <w:t>Description</w:t>
            </w:r>
          </w:p>
        </w:tc>
      </w:tr>
      <w:tr w:rsidR="005600EE" w:rsidRPr="001E61B6" w14:paraId="14014239" w14:textId="77777777" w:rsidTr="005600EE">
        <w:tc>
          <w:tcPr>
            <w:tcW w:w="2014" w:type="dxa"/>
          </w:tcPr>
          <w:p w14:paraId="4B925C3D" w14:textId="77777777" w:rsidR="005600EE" w:rsidRPr="001E61B6" w:rsidRDefault="005600EE" w:rsidP="005600EE">
            <w:pPr>
              <w:pStyle w:val="a3"/>
              <w:ind w:left="0" w:right="20"/>
            </w:pPr>
            <w:r w:rsidRPr="001E61B6">
              <w:lastRenderedPageBreak/>
              <w:t>Sub-option 2</w:t>
            </w:r>
          </w:p>
        </w:tc>
        <w:tc>
          <w:tcPr>
            <w:tcW w:w="2593" w:type="dxa"/>
          </w:tcPr>
          <w:p w14:paraId="48E96A73" w14:textId="77777777" w:rsidR="005600EE" w:rsidRPr="001E61B6" w:rsidRDefault="005600EE" w:rsidP="005600EE">
            <w:pPr>
              <w:pStyle w:val="a3"/>
              <w:ind w:left="0" w:right="20"/>
            </w:pPr>
            <w:r w:rsidRPr="001E61B6">
              <w:t>&lt;Device Type&gt;</w:t>
            </w:r>
          </w:p>
        </w:tc>
        <w:tc>
          <w:tcPr>
            <w:tcW w:w="3499" w:type="dxa"/>
          </w:tcPr>
          <w:p w14:paraId="3DA592E5" w14:textId="77777777" w:rsidR="005600EE" w:rsidRPr="001E61B6" w:rsidRDefault="005600EE" w:rsidP="005600EE">
            <w:pPr>
              <w:pStyle w:val="a3"/>
              <w:ind w:left="0" w:right="20"/>
            </w:pPr>
            <w:r w:rsidRPr="001E61B6">
              <w:t>Device type of the component making the DHCP request.</w:t>
            </w:r>
          </w:p>
        </w:tc>
      </w:tr>
      <w:tr w:rsidR="005600EE" w:rsidRPr="001E61B6" w14:paraId="1F29ECF2" w14:textId="77777777" w:rsidTr="005600EE">
        <w:tc>
          <w:tcPr>
            <w:tcW w:w="2014" w:type="dxa"/>
          </w:tcPr>
          <w:p w14:paraId="0F562ED2" w14:textId="77777777" w:rsidR="005600EE" w:rsidRPr="001E61B6" w:rsidRDefault="005600EE" w:rsidP="005600EE">
            <w:pPr>
              <w:pStyle w:val="a3"/>
              <w:ind w:left="0" w:right="20"/>
            </w:pPr>
            <w:r w:rsidRPr="001E61B6">
              <w:t>Sub-option 3</w:t>
            </w:r>
          </w:p>
        </w:tc>
        <w:tc>
          <w:tcPr>
            <w:tcW w:w="2593" w:type="dxa"/>
          </w:tcPr>
          <w:p w14:paraId="784EE4E9" w14:textId="77777777" w:rsidR="005600EE" w:rsidRPr="001E61B6" w:rsidRDefault="005600EE" w:rsidP="005600EE">
            <w:pPr>
              <w:pStyle w:val="a3"/>
              <w:ind w:left="0" w:right="20"/>
            </w:pPr>
            <w:r w:rsidRPr="001E61B6">
              <w:t>“</w:t>
            </w:r>
            <w:r w:rsidRPr="001E61B6">
              <w:t>ECM:&lt;eSAFE</w:t>
            </w:r>
            <w:r w:rsidRPr="001E61B6">
              <w:rPr>
                <w:sz w:val="14"/>
              </w:rPr>
              <w:t>1</w:t>
            </w:r>
            <w:r w:rsidRPr="001E61B6">
              <w:t>:</w:t>
            </w:r>
            <w:r w:rsidRPr="001E61B6">
              <w:t>…</w:t>
            </w:r>
            <w:r w:rsidRPr="001E61B6">
              <w:t>:eSAFE</w:t>
            </w:r>
            <w:r w:rsidRPr="001E61B6">
              <w:rPr>
                <w:sz w:val="14"/>
              </w:rPr>
              <w:t>n</w:t>
            </w:r>
            <w:r w:rsidRPr="001E61B6">
              <w:t>&gt;</w:t>
            </w:r>
            <w:r w:rsidRPr="001E61B6">
              <w:t>”</w:t>
            </w:r>
          </w:p>
        </w:tc>
        <w:tc>
          <w:tcPr>
            <w:tcW w:w="3499" w:type="dxa"/>
          </w:tcPr>
          <w:p w14:paraId="05B0A872" w14:textId="77777777" w:rsidR="005600EE" w:rsidRPr="001E61B6" w:rsidRDefault="005600EE" w:rsidP="005600EE">
            <w:pPr>
              <w:pStyle w:val="a3"/>
              <w:ind w:left="0" w:right="20"/>
            </w:pPr>
            <w:r w:rsidRPr="001E61B6">
              <w:t>Colon-separated list of eCM and eSAFE(s) contained in the complete eDOCSIS device. First on the list MUST be "ECM" for eCM.</w:t>
            </w:r>
          </w:p>
          <w:p w14:paraId="653AE32C" w14:textId="77777777" w:rsidR="005600EE" w:rsidRPr="001E61B6" w:rsidRDefault="005600EE" w:rsidP="005600EE">
            <w:pPr>
              <w:pStyle w:val="a3"/>
              <w:ind w:left="0" w:right="20"/>
            </w:pPr>
            <w:r w:rsidRPr="001E61B6">
              <w:t>&lt;eSAFE&gt; is a embedded Router in case of DPoE product.</w:t>
            </w:r>
          </w:p>
        </w:tc>
      </w:tr>
      <w:tr w:rsidR="005600EE" w:rsidRPr="001E61B6" w14:paraId="26A68D42" w14:textId="77777777" w:rsidTr="005600EE">
        <w:tc>
          <w:tcPr>
            <w:tcW w:w="2014" w:type="dxa"/>
          </w:tcPr>
          <w:p w14:paraId="2673D137" w14:textId="77777777" w:rsidR="005600EE" w:rsidRPr="001E61B6" w:rsidRDefault="005600EE" w:rsidP="005600EE">
            <w:pPr>
              <w:pStyle w:val="a3"/>
              <w:ind w:left="0" w:right="20"/>
            </w:pPr>
            <w:r w:rsidRPr="001E61B6">
              <w:t>Sub-option 5</w:t>
            </w:r>
          </w:p>
        </w:tc>
        <w:tc>
          <w:tcPr>
            <w:tcW w:w="2593" w:type="dxa"/>
          </w:tcPr>
          <w:p w14:paraId="442DE187" w14:textId="77777777" w:rsidR="005600EE" w:rsidRPr="001E61B6" w:rsidRDefault="005600EE" w:rsidP="005600EE">
            <w:pPr>
              <w:pStyle w:val="a3"/>
              <w:ind w:left="0" w:right="20"/>
            </w:pPr>
            <w:r w:rsidRPr="001E61B6">
              <w:t>&lt;Hardware version&gt;</w:t>
            </w:r>
          </w:p>
        </w:tc>
        <w:tc>
          <w:tcPr>
            <w:tcW w:w="3499" w:type="dxa"/>
          </w:tcPr>
          <w:p w14:paraId="2F31DAE0" w14:textId="77777777" w:rsidR="005600EE" w:rsidRPr="001E61B6" w:rsidRDefault="005600EE" w:rsidP="005600EE">
            <w:pPr>
              <w:pStyle w:val="a3"/>
              <w:ind w:left="0" w:right="20"/>
            </w:pPr>
            <w:r w:rsidRPr="001E61B6">
              <w:t>Hardware version number. Identical to value as reported in the &lt;Hardware version&gt; field in the MIB object sysDescr.</w:t>
            </w:r>
          </w:p>
        </w:tc>
      </w:tr>
      <w:tr w:rsidR="005600EE" w:rsidRPr="001E61B6" w14:paraId="1E289802" w14:textId="77777777" w:rsidTr="005600EE">
        <w:tc>
          <w:tcPr>
            <w:tcW w:w="2014" w:type="dxa"/>
          </w:tcPr>
          <w:p w14:paraId="5E85D432" w14:textId="77777777" w:rsidR="005600EE" w:rsidRPr="001E61B6" w:rsidRDefault="005600EE" w:rsidP="005600EE">
            <w:pPr>
              <w:pStyle w:val="a3"/>
              <w:ind w:left="0" w:right="20"/>
            </w:pPr>
            <w:r w:rsidRPr="001E61B6">
              <w:t>Sub-option 6</w:t>
            </w:r>
          </w:p>
        </w:tc>
        <w:tc>
          <w:tcPr>
            <w:tcW w:w="2593" w:type="dxa"/>
          </w:tcPr>
          <w:p w14:paraId="4F2A7D58" w14:textId="77777777" w:rsidR="005600EE" w:rsidRPr="001E61B6" w:rsidRDefault="005600EE" w:rsidP="005600EE">
            <w:pPr>
              <w:pStyle w:val="a3"/>
              <w:ind w:left="0" w:right="20"/>
            </w:pPr>
            <w:r w:rsidRPr="001E61B6">
              <w:t>&lt;Software version&gt;</w:t>
            </w:r>
          </w:p>
        </w:tc>
        <w:tc>
          <w:tcPr>
            <w:tcW w:w="3499" w:type="dxa"/>
          </w:tcPr>
          <w:p w14:paraId="2C178A7D" w14:textId="77777777" w:rsidR="005600EE" w:rsidRPr="001E61B6" w:rsidRDefault="005600EE" w:rsidP="005600EE">
            <w:pPr>
              <w:pStyle w:val="a3"/>
              <w:ind w:left="0" w:right="20"/>
            </w:pPr>
            <w:r w:rsidRPr="001E61B6">
              <w:t>Software version number. Identical to value as reported in the &lt;Software version&gt; field in the MIB object sysDescr.</w:t>
            </w:r>
          </w:p>
        </w:tc>
      </w:tr>
      <w:tr w:rsidR="005600EE" w:rsidRPr="001E61B6" w14:paraId="5D4DD926" w14:textId="77777777" w:rsidTr="005600EE">
        <w:tc>
          <w:tcPr>
            <w:tcW w:w="2014" w:type="dxa"/>
          </w:tcPr>
          <w:p w14:paraId="165C39DB" w14:textId="77777777" w:rsidR="005600EE" w:rsidRPr="001E61B6" w:rsidRDefault="005600EE" w:rsidP="005600EE">
            <w:pPr>
              <w:pStyle w:val="a3"/>
              <w:ind w:left="0" w:right="20"/>
            </w:pPr>
            <w:r w:rsidRPr="001E61B6">
              <w:t>Sub-option 7</w:t>
            </w:r>
          </w:p>
        </w:tc>
        <w:tc>
          <w:tcPr>
            <w:tcW w:w="2593" w:type="dxa"/>
          </w:tcPr>
          <w:p w14:paraId="6B2431B7" w14:textId="77777777" w:rsidR="005600EE" w:rsidRPr="001E61B6" w:rsidRDefault="005600EE" w:rsidP="005600EE">
            <w:pPr>
              <w:pStyle w:val="a3"/>
              <w:ind w:left="0" w:right="20"/>
            </w:pPr>
            <w:r w:rsidRPr="001E61B6">
              <w:t>&lt;Boot ROM version&gt;</w:t>
            </w:r>
          </w:p>
        </w:tc>
        <w:tc>
          <w:tcPr>
            <w:tcW w:w="3499" w:type="dxa"/>
          </w:tcPr>
          <w:p w14:paraId="66942B4B" w14:textId="77777777" w:rsidR="005600EE" w:rsidRPr="001E61B6" w:rsidRDefault="005600EE" w:rsidP="005600EE">
            <w:pPr>
              <w:pStyle w:val="a3"/>
              <w:ind w:left="0" w:right="20"/>
            </w:pPr>
            <w:r w:rsidRPr="001E61B6">
              <w:t>Boot ROM version. Identical to value as reported in the &lt;Boot ROM version&gt; field in the MIB object sysDescr.</w:t>
            </w:r>
          </w:p>
        </w:tc>
      </w:tr>
      <w:tr w:rsidR="005600EE" w:rsidRPr="001E61B6" w14:paraId="0CD2895A" w14:textId="77777777" w:rsidTr="005600EE">
        <w:tc>
          <w:tcPr>
            <w:tcW w:w="2014" w:type="dxa"/>
          </w:tcPr>
          <w:p w14:paraId="0E907F25" w14:textId="77777777" w:rsidR="005600EE" w:rsidRPr="001E61B6" w:rsidRDefault="005600EE" w:rsidP="005600EE">
            <w:pPr>
              <w:pStyle w:val="a3"/>
              <w:ind w:left="0" w:right="20"/>
            </w:pPr>
            <w:r w:rsidRPr="001E61B6">
              <w:t>Sub-option 9</w:t>
            </w:r>
          </w:p>
        </w:tc>
        <w:tc>
          <w:tcPr>
            <w:tcW w:w="2593" w:type="dxa"/>
          </w:tcPr>
          <w:p w14:paraId="586A56FA" w14:textId="77777777" w:rsidR="005600EE" w:rsidRPr="001E61B6" w:rsidRDefault="005600EE" w:rsidP="005600EE">
            <w:pPr>
              <w:pStyle w:val="a3"/>
              <w:ind w:left="0" w:right="20"/>
            </w:pPr>
            <w:r w:rsidRPr="001E61B6">
              <w:t>&lt;Model number&gt;</w:t>
            </w:r>
          </w:p>
        </w:tc>
        <w:tc>
          <w:tcPr>
            <w:tcW w:w="3499" w:type="dxa"/>
          </w:tcPr>
          <w:p w14:paraId="029798EE" w14:textId="77777777" w:rsidR="005600EE" w:rsidRPr="001E61B6" w:rsidRDefault="005600EE" w:rsidP="005600EE">
            <w:pPr>
              <w:pStyle w:val="a3"/>
              <w:ind w:left="0" w:right="20"/>
            </w:pPr>
            <w:r w:rsidRPr="001E61B6">
              <w:t>Device model number. Identical to value as reported in the &lt;Model number&gt; field in the MIB object sysDescr.</w:t>
            </w:r>
          </w:p>
        </w:tc>
      </w:tr>
      <w:tr w:rsidR="005600EE" w:rsidRPr="001E61B6" w14:paraId="5FAF20D9" w14:textId="77777777" w:rsidTr="005600EE">
        <w:tc>
          <w:tcPr>
            <w:tcW w:w="2014" w:type="dxa"/>
          </w:tcPr>
          <w:p w14:paraId="03EBFF98" w14:textId="77777777" w:rsidR="005600EE" w:rsidRPr="001E61B6" w:rsidRDefault="005600EE" w:rsidP="005600EE">
            <w:pPr>
              <w:pStyle w:val="a3"/>
              <w:ind w:left="0" w:right="20"/>
            </w:pPr>
            <w:r w:rsidRPr="001E61B6">
              <w:t>Sub-option 10</w:t>
            </w:r>
          </w:p>
        </w:tc>
        <w:tc>
          <w:tcPr>
            <w:tcW w:w="2593" w:type="dxa"/>
          </w:tcPr>
          <w:p w14:paraId="0FB90FAD" w14:textId="77777777" w:rsidR="005600EE" w:rsidRPr="001E61B6" w:rsidRDefault="005600EE" w:rsidP="005600EE">
            <w:pPr>
              <w:pStyle w:val="a3"/>
              <w:ind w:left="0" w:right="20"/>
            </w:pPr>
            <w:r w:rsidRPr="001E61B6">
              <w:t>&lt;Vendor name&gt;</w:t>
            </w:r>
          </w:p>
        </w:tc>
        <w:tc>
          <w:tcPr>
            <w:tcW w:w="3499" w:type="dxa"/>
          </w:tcPr>
          <w:p w14:paraId="499B2389" w14:textId="77777777" w:rsidR="005600EE" w:rsidRPr="001E61B6" w:rsidRDefault="005600EE" w:rsidP="005600EE">
            <w:pPr>
              <w:pStyle w:val="a3"/>
              <w:ind w:left="0" w:right="20"/>
            </w:pPr>
            <w:r w:rsidRPr="001E61B6">
              <w:t>Vendor name or ID. Identical to value as reported in the &lt;Vendor name&gt; field in the MIB object sysDescr.</w:t>
            </w:r>
          </w:p>
        </w:tc>
      </w:tr>
    </w:tbl>
    <w:p w14:paraId="5C8C1C1E" w14:textId="77777777" w:rsidR="005600EE" w:rsidRPr="001E61B6" w:rsidRDefault="005600EE" w:rsidP="005600EE">
      <w:pPr>
        <w:pStyle w:val="a3"/>
        <w:ind w:left="0" w:right="20"/>
      </w:pPr>
    </w:p>
    <w:p w14:paraId="061F8B56" w14:textId="77777777" w:rsidR="005600EE" w:rsidRPr="001E61B6" w:rsidRDefault="005600EE" w:rsidP="005600EE">
      <w:pPr>
        <w:pStyle w:val="a3"/>
        <w:ind w:left="0" w:right="20"/>
      </w:pPr>
      <w:r w:rsidRPr="001E61B6">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1E61B6"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1E61B6" w:rsidRDefault="005600EE" w:rsidP="005600EE">
            <w:pPr>
              <w:pStyle w:val="aa"/>
              <w:ind w:right="20"/>
              <w:rPr>
                <w:bCs/>
                <w:sz w:val="18"/>
              </w:rPr>
            </w:pPr>
            <w:r w:rsidRPr="001E61B6">
              <w:rPr>
                <w:bCs/>
              </w:rPr>
              <w:t>Command</w:t>
            </w:r>
          </w:p>
        </w:tc>
        <w:tc>
          <w:tcPr>
            <w:tcW w:w="3507" w:type="dxa"/>
          </w:tcPr>
          <w:p w14:paraId="0BCAB4A6" w14:textId="77777777" w:rsidR="005600EE" w:rsidRPr="001E61B6" w:rsidRDefault="005600EE" w:rsidP="005600EE">
            <w:pPr>
              <w:pStyle w:val="aa"/>
              <w:ind w:right="20"/>
              <w:rPr>
                <w:bCs/>
                <w:sz w:val="18"/>
              </w:rPr>
            </w:pPr>
            <w:r w:rsidRPr="001E61B6">
              <w:rPr>
                <w:bCs/>
              </w:rPr>
              <w:t>Description</w:t>
            </w:r>
          </w:p>
        </w:tc>
      </w:tr>
      <w:tr w:rsidR="005600EE" w:rsidRPr="001E61B6" w14:paraId="72C07747" w14:textId="77777777" w:rsidTr="005600EE">
        <w:trPr>
          <w:trHeight w:val="327"/>
        </w:trPr>
        <w:tc>
          <w:tcPr>
            <w:tcW w:w="4815" w:type="dxa"/>
          </w:tcPr>
          <w:p w14:paraId="43E1D777" w14:textId="77777777" w:rsidR="005600EE" w:rsidRPr="001E61B6" w:rsidRDefault="005600EE" w:rsidP="005600EE">
            <w:pPr>
              <w:pStyle w:val="aa"/>
              <w:ind w:right="20"/>
              <w:rPr>
                <w:b/>
                <w:bCs/>
              </w:rPr>
            </w:pPr>
            <w:r w:rsidRPr="001E61B6">
              <w:rPr>
                <w:b/>
                <w:bCs/>
              </w:rPr>
              <w:t>cable dhcp-option-insert vendor-specific-info</w:t>
            </w:r>
          </w:p>
        </w:tc>
        <w:tc>
          <w:tcPr>
            <w:tcW w:w="3507" w:type="dxa"/>
          </w:tcPr>
          <w:p w14:paraId="4A13C02E" w14:textId="77777777" w:rsidR="005600EE" w:rsidRPr="001E61B6" w:rsidRDefault="005600EE" w:rsidP="005600EE">
            <w:pPr>
              <w:pStyle w:val="aa"/>
              <w:ind w:right="20"/>
            </w:pPr>
            <w:r w:rsidRPr="001E61B6">
              <w:t>Enables the Option43/17</w:t>
            </w:r>
          </w:p>
        </w:tc>
      </w:tr>
      <w:tr w:rsidR="005600EE" w:rsidRPr="001E61B6" w14:paraId="211D588F" w14:textId="77777777" w:rsidTr="005600EE">
        <w:trPr>
          <w:trHeight w:val="327"/>
        </w:trPr>
        <w:tc>
          <w:tcPr>
            <w:tcW w:w="4815" w:type="dxa"/>
          </w:tcPr>
          <w:p w14:paraId="5CACE570" w14:textId="77777777" w:rsidR="005600EE" w:rsidRPr="001E61B6" w:rsidRDefault="005600EE" w:rsidP="005600EE">
            <w:pPr>
              <w:pStyle w:val="aa"/>
              <w:ind w:right="20"/>
              <w:rPr>
                <w:b/>
                <w:bCs/>
              </w:rPr>
            </w:pPr>
            <w:r w:rsidRPr="001E61B6">
              <w:rPr>
                <w:b/>
                <w:bCs/>
              </w:rPr>
              <w:t>no cable dhcp-option-insert vendor-specific-info</w:t>
            </w:r>
          </w:p>
        </w:tc>
        <w:tc>
          <w:tcPr>
            <w:tcW w:w="3507" w:type="dxa"/>
          </w:tcPr>
          <w:p w14:paraId="6FEAE342" w14:textId="77777777" w:rsidR="005600EE" w:rsidRPr="001E61B6" w:rsidRDefault="005600EE" w:rsidP="005600EE">
            <w:pPr>
              <w:pStyle w:val="aa"/>
              <w:ind w:right="20"/>
            </w:pPr>
            <w:r w:rsidRPr="001E61B6">
              <w:t>Disable the Option43/17</w:t>
            </w:r>
          </w:p>
        </w:tc>
      </w:tr>
    </w:tbl>
    <w:p w14:paraId="7DDB29E8"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219"/>
      </w:tblGrid>
      <w:tr w:rsidR="005600EE" w:rsidRPr="001E61B6" w14:paraId="07870752" w14:textId="77777777" w:rsidTr="005600EE">
        <w:trPr>
          <w:trHeight w:val="841"/>
        </w:trPr>
        <w:tc>
          <w:tcPr>
            <w:tcW w:w="9020" w:type="dxa"/>
          </w:tcPr>
          <w:p w14:paraId="5BE39FD1" w14:textId="77777777" w:rsidR="005600EE" w:rsidRPr="001E61B6" w:rsidRDefault="005600EE" w:rsidP="005600EE">
            <w:pPr>
              <w:pStyle w:val="aa"/>
              <w:ind w:right="20"/>
              <w:rPr>
                <w:rFonts w:ascii="Courier New" w:hAnsi="Courier New" w:cs="Courier New"/>
              </w:rPr>
            </w:pPr>
          </w:p>
          <w:p w14:paraId="4676FC8D"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5DC38F14"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interface Bundle 1</w:t>
            </w:r>
          </w:p>
          <w:p w14:paraId="3254D4A6"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Router(config-if-Bundle1)# </w:t>
            </w:r>
            <w:r w:rsidRPr="001E61B6">
              <w:rPr>
                <w:rFonts w:ascii="Courier New" w:hAnsi="Courier New" w:cs="Courier New"/>
                <w:b/>
                <w:bCs/>
              </w:rPr>
              <w:t>cable dhcp-option-insert vendor-specific-info</w:t>
            </w:r>
          </w:p>
          <w:p w14:paraId="7B6EAABC"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Router(config-if-Bundle1)# </w:t>
            </w:r>
            <w:r w:rsidRPr="001E61B6">
              <w:rPr>
                <w:rFonts w:ascii="Courier New" w:hAnsi="Courier New" w:cs="Courier New"/>
                <w:b/>
                <w:bCs/>
              </w:rPr>
              <w:t>end</w:t>
            </w:r>
          </w:p>
          <w:p w14:paraId="5F98E49B" w14:textId="77777777" w:rsidR="005600EE" w:rsidRPr="001E61B6" w:rsidRDefault="005600EE" w:rsidP="005600EE">
            <w:pPr>
              <w:pStyle w:val="aa"/>
              <w:ind w:right="20"/>
              <w:rPr>
                <w:rFonts w:ascii="Courier New" w:hAnsi="Courier New" w:cs="Courier New"/>
              </w:rPr>
            </w:pPr>
            <w:r w:rsidRPr="001E61B6">
              <w:rPr>
                <w:rFonts w:ascii="Courier New" w:hAnsi="Courier New" w:cs="Courier New"/>
              </w:rPr>
              <w:t>Router#</w:t>
            </w:r>
          </w:p>
        </w:tc>
      </w:tr>
    </w:tbl>
    <w:p w14:paraId="623095AD" w14:textId="77777777" w:rsidR="005600EE" w:rsidRPr="001E61B6" w:rsidRDefault="005600EE" w:rsidP="005600EE">
      <w:pPr>
        <w:pStyle w:val="a3"/>
        <w:ind w:left="0" w:right="20"/>
      </w:pPr>
    </w:p>
    <w:p w14:paraId="7CEAF339" w14:textId="77777777" w:rsidR="005600EE" w:rsidRPr="001E61B6" w:rsidRDefault="005600EE" w:rsidP="005600EE">
      <w:pPr>
        <w:pStyle w:val="3"/>
        <w:ind w:left="0" w:right="20"/>
      </w:pPr>
      <w:bookmarkStart w:id="4588" w:name="_Toc445131167"/>
      <w:r w:rsidRPr="001E61B6">
        <w:t>DHCP Option 6 for MSO defined text</w:t>
      </w:r>
      <w:bookmarkEnd w:id="4588"/>
    </w:p>
    <w:p w14:paraId="5C81C8B1" w14:textId="77777777" w:rsidR="005600EE" w:rsidRPr="001E61B6" w:rsidRDefault="005600EE" w:rsidP="005600EE">
      <w:pPr>
        <w:pStyle w:val="a3"/>
        <w:ind w:left="0" w:right="20"/>
      </w:pPr>
      <w:r w:rsidRPr="001E61B6">
        <w:t>Operator can specify the specific MSO definded text to a cable interface. It can be utilized by the provisioning server to determine the profile for the user.</w:t>
      </w:r>
    </w:p>
    <w:p w14:paraId="79FD1938" w14:textId="77777777" w:rsidR="005600EE" w:rsidRPr="001E61B6" w:rsidRDefault="005600EE" w:rsidP="005600EE">
      <w:pPr>
        <w:pStyle w:val="a3"/>
        <w:ind w:left="0" w:right="20"/>
      </w:pPr>
      <w:r w:rsidRPr="001E61B6">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1E61B6"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1E61B6" w:rsidRDefault="005600EE" w:rsidP="005600EE">
            <w:pPr>
              <w:pStyle w:val="aa"/>
              <w:ind w:right="20"/>
              <w:rPr>
                <w:bCs/>
                <w:sz w:val="18"/>
              </w:rPr>
            </w:pPr>
            <w:r w:rsidRPr="001E61B6">
              <w:rPr>
                <w:bCs/>
              </w:rPr>
              <w:lastRenderedPageBreak/>
              <w:t>Command</w:t>
            </w:r>
          </w:p>
        </w:tc>
        <w:tc>
          <w:tcPr>
            <w:tcW w:w="3507" w:type="dxa"/>
          </w:tcPr>
          <w:p w14:paraId="6A14D45C" w14:textId="77777777" w:rsidR="005600EE" w:rsidRPr="001E61B6" w:rsidRDefault="005600EE" w:rsidP="005600EE">
            <w:pPr>
              <w:pStyle w:val="aa"/>
              <w:ind w:right="20"/>
              <w:rPr>
                <w:bCs/>
                <w:sz w:val="18"/>
              </w:rPr>
            </w:pPr>
            <w:r w:rsidRPr="001E61B6">
              <w:rPr>
                <w:bCs/>
              </w:rPr>
              <w:t>Description</w:t>
            </w:r>
          </w:p>
        </w:tc>
      </w:tr>
      <w:tr w:rsidR="005600EE" w:rsidRPr="001E61B6" w14:paraId="45E335EB" w14:textId="77777777" w:rsidTr="005600EE">
        <w:trPr>
          <w:trHeight w:val="327"/>
        </w:trPr>
        <w:tc>
          <w:tcPr>
            <w:tcW w:w="4815" w:type="dxa"/>
          </w:tcPr>
          <w:p w14:paraId="407DF3DF" w14:textId="77777777" w:rsidR="005600EE" w:rsidRPr="001E61B6" w:rsidRDefault="005600EE" w:rsidP="005600EE">
            <w:pPr>
              <w:pStyle w:val="aa"/>
              <w:ind w:right="20"/>
              <w:rPr>
                <w:b/>
                <w:bCs/>
              </w:rPr>
            </w:pPr>
            <w:r w:rsidRPr="001E61B6">
              <w:rPr>
                <w:b/>
                <w:bCs/>
              </w:rPr>
              <w:t>cable dhcp-option-insert mso-defined-text LINE</w:t>
            </w:r>
          </w:p>
        </w:tc>
        <w:tc>
          <w:tcPr>
            <w:tcW w:w="3507" w:type="dxa"/>
          </w:tcPr>
          <w:p w14:paraId="3B018F4C" w14:textId="77777777" w:rsidR="005600EE" w:rsidRPr="001E61B6" w:rsidRDefault="005600EE" w:rsidP="005600EE">
            <w:pPr>
              <w:pStyle w:val="aa"/>
              <w:ind w:right="20"/>
            </w:pPr>
            <w:r w:rsidRPr="001E61B6">
              <w:t>Specifies the MSO defined text</w:t>
            </w:r>
          </w:p>
        </w:tc>
      </w:tr>
      <w:tr w:rsidR="005600EE" w:rsidRPr="001E61B6" w14:paraId="7502E4A5" w14:textId="77777777" w:rsidTr="005600EE">
        <w:trPr>
          <w:trHeight w:val="327"/>
        </w:trPr>
        <w:tc>
          <w:tcPr>
            <w:tcW w:w="4815" w:type="dxa"/>
          </w:tcPr>
          <w:p w14:paraId="38985402" w14:textId="77777777" w:rsidR="005600EE" w:rsidRPr="001E61B6" w:rsidRDefault="005600EE" w:rsidP="005600EE">
            <w:pPr>
              <w:pStyle w:val="aa"/>
              <w:ind w:right="20"/>
              <w:rPr>
                <w:b/>
                <w:bCs/>
              </w:rPr>
            </w:pPr>
            <w:r w:rsidRPr="001E61B6">
              <w:rPr>
                <w:b/>
                <w:bCs/>
              </w:rPr>
              <w:t>no cable dhcp-option-insert mso-defined-text</w:t>
            </w:r>
          </w:p>
        </w:tc>
        <w:tc>
          <w:tcPr>
            <w:tcW w:w="3507" w:type="dxa"/>
          </w:tcPr>
          <w:p w14:paraId="46DBB02F" w14:textId="77777777" w:rsidR="005600EE" w:rsidRPr="001E61B6" w:rsidRDefault="005600EE" w:rsidP="005600EE">
            <w:pPr>
              <w:pStyle w:val="aa"/>
              <w:ind w:right="20"/>
            </w:pPr>
            <w:r w:rsidRPr="001E61B6">
              <w:t>Removes the specified MSO defined text</w:t>
            </w:r>
          </w:p>
        </w:tc>
      </w:tr>
    </w:tbl>
    <w:p w14:paraId="0B0A8B86"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219"/>
      </w:tblGrid>
      <w:tr w:rsidR="005600EE" w:rsidRPr="001E61B6" w14:paraId="4352ED69" w14:textId="77777777" w:rsidTr="005600EE">
        <w:trPr>
          <w:trHeight w:val="841"/>
        </w:trPr>
        <w:tc>
          <w:tcPr>
            <w:tcW w:w="9020" w:type="dxa"/>
          </w:tcPr>
          <w:p w14:paraId="2E9757A4" w14:textId="77777777" w:rsidR="005600EE" w:rsidRPr="001E61B6" w:rsidRDefault="005600EE" w:rsidP="005600EE">
            <w:pPr>
              <w:pStyle w:val="aa"/>
              <w:ind w:right="20"/>
              <w:rPr>
                <w:rFonts w:ascii="Courier New" w:hAnsi="Courier New" w:cs="Courier New"/>
              </w:rPr>
            </w:pPr>
          </w:p>
          <w:p w14:paraId="7F09FEBF"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D7EF33A"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 xml:space="preserve">interface </w:t>
            </w:r>
            <w:r w:rsidRPr="001E61B6">
              <w:rPr>
                <w:rFonts w:ascii="Courier New" w:hAnsi="Courier New" w:cs="Courier New"/>
                <w:b/>
                <w:bCs/>
                <w:i/>
              </w:rPr>
              <w:t>TponInterface</w:t>
            </w:r>
            <w:r w:rsidRPr="001E61B6">
              <w:rPr>
                <w:rFonts w:ascii="Courier New" w:hAnsi="Courier New" w:cs="Courier New"/>
                <w:b/>
                <w:bCs/>
              </w:rPr>
              <w:t xml:space="preserve"> 1/1</w:t>
            </w:r>
          </w:p>
          <w:p w14:paraId="4A45CC11"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Router(config-if-Tpon1/1)# </w:t>
            </w:r>
            <w:r w:rsidRPr="001E61B6">
              <w:rPr>
                <w:rFonts w:ascii="Courier New" w:hAnsi="Courier New" w:cs="Courier New"/>
                <w:b/>
                <w:bCs/>
              </w:rPr>
              <w:t>cable dhcp-option-insert mso-defined-text SUB1</w:t>
            </w:r>
          </w:p>
          <w:p w14:paraId="72B27367"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Router(config-if-Tpon1/1)# </w:t>
            </w:r>
            <w:r w:rsidRPr="001E61B6">
              <w:rPr>
                <w:rFonts w:ascii="Courier New" w:hAnsi="Courier New" w:cs="Courier New"/>
                <w:b/>
                <w:bCs/>
              </w:rPr>
              <w:t>end</w:t>
            </w:r>
          </w:p>
          <w:p w14:paraId="43021E58" w14:textId="77777777" w:rsidR="005600EE" w:rsidRPr="001E61B6" w:rsidRDefault="005600EE" w:rsidP="005600EE">
            <w:pPr>
              <w:pStyle w:val="aa"/>
              <w:ind w:right="20"/>
              <w:rPr>
                <w:rFonts w:ascii="Courier New" w:hAnsi="Courier New" w:cs="Courier New"/>
              </w:rPr>
            </w:pPr>
            <w:r w:rsidRPr="001E61B6">
              <w:rPr>
                <w:rFonts w:ascii="Courier New" w:hAnsi="Courier New" w:cs="Courier New"/>
              </w:rPr>
              <w:t>Router#</w:t>
            </w:r>
          </w:p>
        </w:tc>
      </w:tr>
    </w:tbl>
    <w:p w14:paraId="5F6AAE02" w14:textId="77777777" w:rsidR="005600EE" w:rsidRPr="001E61B6" w:rsidRDefault="005600EE" w:rsidP="005600EE">
      <w:pPr>
        <w:pStyle w:val="a3"/>
        <w:ind w:left="0" w:right="20"/>
      </w:pPr>
    </w:p>
    <w:p w14:paraId="1AA26CE7" w14:textId="77777777" w:rsidR="005600EE" w:rsidRPr="001E61B6" w:rsidRDefault="005600EE" w:rsidP="005600EE">
      <w:pPr>
        <w:pStyle w:val="3"/>
        <w:ind w:left="0" w:right="20"/>
      </w:pPr>
      <w:bookmarkStart w:id="4589" w:name="_Toc445131168"/>
      <w:r w:rsidRPr="001E61B6">
        <w:t>DHCP Option 82 Sub-option for DPoE Version</w:t>
      </w:r>
      <w:bookmarkEnd w:id="4589"/>
    </w:p>
    <w:p w14:paraId="64389C27" w14:textId="77777777" w:rsidR="005600EE" w:rsidRPr="001E61B6" w:rsidRDefault="005600EE" w:rsidP="005600EE">
      <w:pPr>
        <w:pStyle w:val="a3"/>
        <w:ind w:left="0" w:right="20"/>
      </w:pPr>
      <w:r w:rsidRPr="001E61B6">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1E61B6"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1E61B6" w:rsidRDefault="005600EE" w:rsidP="005600EE">
            <w:pPr>
              <w:pStyle w:val="aa"/>
              <w:ind w:right="20"/>
              <w:rPr>
                <w:bCs/>
                <w:sz w:val="18"/>
              </w:rPr>
            </w:pPr>
            <w:r w:rsidRPr="001E61B6">
              <w:rPr>
                <w:bCs/>
              </w:rPr>
              <w:t>Command</w:t>
            </w:r>
          </w:p>
        </w:tc>
        <w:tc>
          <w:tcPr>
            <w:tcW w:w="3507" w:type="dxa"/>
          </w:tcPr>
          <w:p w14:paraId="1A299EA3" w14:textId="77777777" w:rsidR="005600EE" w:rsidRPr="001E61B6" w:rsidRDefault="005600EE" w:rsidP="005600EE">
            <w:pPr>
              <w:pStyle w:val="aa"/>
              <w:ind w:right="20"/>
              <w:rPr>
                <w:bCs/>
                <w:sz w:val="18"/>
              </w:rPr>
            </w:pPr>
            <w:r w:rsidRPr="001E61B6">
              <w:rPr>
                <w:bCs/>
              </w:rPr>
              <w:t>Description</w:t>
            </w:r>
          </w:p>
        </w:tc>
      </w:tr>
      <w:tr w:rsidR="005600EE" w:rsidRPr="001E61B6" w14:paraId="174465F2" w14:textId="77777777" w:rsidTr="005600EE">
        <w:trPr>
          <w:trHeight w:val="327"/>
        </w:trPr>
        <w:tc>
          <w:tcPr>
            <w:tcW w:w="4815" w:type="dxa"/>
          </w:tcPr>
          <w:p w14:paraId="244EDC97" w14:textId="77777777" w:rsidR="005600EE" w:rsidRPr="001E61B6" w:rsidRDefault="005600EE" w:rsidP="005600EE">
            <w:pPr>
              <w:pStyle w:val="aa"/>
              <w:ind w:right="20"/>
              <w:rPr>
                <w:b/>
                <w:bCs/>
              </w:rPr>
            </w:pPr>
            <w:r w:rsidRPr="001E61B6">
              <w:rPr>
                <w:b/>
                <w:bCs/>
              </w:rPr>
              <w:t>cable dhcp-option-insert dpoe</w:t>
            </w:r>
          </w:p>
        </w:tc>
        <w:tc>
          <w:tcPr>
            <w:tcW w:w="3507" w:type="dxa"/>
          </w:tcPr>
          <w:p w14:paraId="007157DD" w14:textId="77777777" w:rsidR="005600EE" w:rsidRPr="001E61B6" w:rsidRDefault="005600EE" w:rsidP="005600EE">
            <w:pPr>
              <w:pStyle w:val="aa"/>
              <w:ind w:right="20"/>
            </w:pPr>
            <w:r w:rsidRPr="001E61B6">
              <w:t>Enables the DPoE Version Sub-option in DHCP Option 82</w:t>
            </w:r>
          </w:p>
        </w:tc>
      </w:tr>
      <w:tr w:rsidR="005600EE" w:rsidRPr="001E61B6" w14:paraId="5DCD6D11" w14:textId="77777777" w:rsidTr="005600EE">
        <w:trPr>
          <w:trHeight w:val="327"/>
        </w:trPr>
        <w:tc>
          <w:tcPr>
            <w:tcW w:w="4815" w:type="dxa"/>
          </w:tcPr>
          <w:p w14:paraId="3607B248" w14:textId="77777777" w:rsidR="005600EE" w:rsidRPr="001E61B6" w:rsidRDefault="005600EE" w:rsidP="005600EE">
            <w:pPr>
              <w:pStyle w:val="aa"/>
              <w:ind w:right="20"/>
              <w:rPr>
                <w:b/>
                <w:bCs/>
              </w:rPr>
            </w:pPr>
            <w:r w:rsidRPr="001E61B6">
              <w:rPr>
                <w:b/>
                <w:bCs/>
              </w:rPr>
              <w:t>no cable dhcp-option-insert dpoe</w:t>
            </w:r>
          </w:p>
        </w:tc>
        <w:tc>
          <w:tcPr>
            <w:tcW w:w="3507" w:type="dxa"/>
          </w:tcPr>
          <w:p w14:paraId="604F506E" w14:textId="77777777" w:rsidR="005600EE" w:rsidRPr="001E61B6" w:rsidRDefault="005600EE" w:rsidP="005600EE">
            <w:pPr>
              <w:pStyle w:val="aa"/>
              <w:ind w:right="20"/>
            </w:pPr>
            <w:r w:rsidRPr="001E61B6">
              <w:t>Disable the specified DPoE Version Sub-option</w:t>
            </w:r>
          </w:p>
        </w:tc>
      </w:tr>
    </w:tbl>
    <w:p w14:paraId="2CDE0E9A"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219"/>
      </w:tblGrid>
      <w:tr w:rsidR="005600EE" w:rsidRPr="0032769C" w14:paraId="2C94D4BE" w14:textId="77777777" w:rsidTr="005600EE">
        <w:trPr>
          <w:trHeight w:val="841"/>
        </w:trPr>
        <w:tc>
          <w:tcPr>
            <w:tcW w:w="9020" w:type="dxa"/>
          </w:tcPr>
          <w:p w14:paraId="5DE2F339" w14:textId="77777777" w:rsidR="005600EE" w:rsidRPr="001E61B6" w:rsidRDefault="005600EE" w:rsidP="005600EE">
            <w:pPr>
              <w:pStyle w:val="aa"/>
              <w:ind w:right="20"/>
              <w:rPr>
                <w:rFonts w:ascii="Courier New" w:hAnsi="Courier New" w:cs="Courier New"/>
              </w:rPr>
            </w:pPr>
          </w:p>
          <w:p w14:paraId="6699C445"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40B80DB"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interface Bundle 1</w:t>
            </w:r>
          </w:p>
          <w:p w14:paraId="385B19B7"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Router(config-if-Bundle1)# </w:t>
            </w:r>
            <w:r w:rsidRPr="001E61B6">
              <w:rPr>
                <w:rFonts w:ascii="Courier New" w:hAnsi="Courier New" w:cs="Courier New"/>
                <w:b/>
                <w:bCs/>
              </w:rPr>
              <w:t>cable dhcp-option-insert dpoe</w:t>
            </w:r>
          </w:p>
          <w:p w14:paraId="19F65840"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Router(config-if-Bundle1)# </w:t>
            </w:r>
            <w:r w:rsidRPr="001E61B6">
              <w:rPr>
                <w:rFonts w:ascii="Courier New" w:hAnsi="Courier New" w:cs="Courier New"/>
                <w:b/>
                <w:bCs/>
              </w:rPr>
              <w:t>end</w:t>
            </w:r>
          </w:p>
          <w:p w14:paraId="1AA44FC4" w14:textId="77777777" w:rsidR="005600EE" w:rsidRPr="0032769C" w:rsidRDefault="005600EE" w:rsidP="005600EE">
            <w:pPr>
              <w:pStyle w:val="aa"/>
              <w:ind w:right="20"/>
              <w:rPr>
                <w:rFonts w:ascii="Courier New" w:hAnsi="Courier New" w:cs="Courier New"/>
              </w:rPr>
            </w:pPr>
            <w:r w:rsidRPr="001E61B6">
              <w:rPr>
                <w:rFonts w:ascii="Courier New" w:hAnsi="Courier New" w:cs="Courier New"/>
              </w:rPr>
              <w:t>Router#</w:t>
            </w:r>
          </w:p>
        </w:tc>
      </w:tr>
    </w:tbl>
    <w:p w14:paraId="39C3846D" w14:textId="77777777" w:rsidR="005600EE" w:rsidRPr="005600EE" w:rsidRDefault="005600EE" w:rsidP="00785787">
      <w:pPr>
        <w:pStyle w:val="a3"/>
        <w:ind w:left="0" w:right="20"/>
      </w:pPr>
    </w:p>
    <w:p w14:paraId="7BEA9E15" w14:textId="77777777" w:rsidR="00747A9B" w:rsidRPr="00A373DB" w:rsidRDefault="00747A9B" w:rsidP="00785787">
      <w:pPr>
        <w:pStyle w:val="2"/>
        <w:ind w:right="20"/>
      </w:pPr>
      <w:bookmarkStart w:id="4590" w:name="_Toc445131169"/>
      <w:r>
        <w:rPr>
          <w:rFonts w:hint="eastAsia"/>
        </w:rPr>
        <w:lastRenderedPageBreak/>
        <w:t>Source Address Verification</w:t>
      </w:r>
      <w:r w:rsidR="005B0974">
        <w:rPr>
          <w:rFonts w:hint="eastAsia"/>
        </w:rPr>
        <w:t xml:space="preserve"> (SAV) management</w:t>
      </w:r>
      <w:bookmarkEnd w:id="4590"/>
    </w:p>
    <w:p w14:paraId="72BF8A08" w14:textId="77777777" w:rsidR="00807F80" w:rsidRDefault="00CC4303" w:rsidP="00785787">
      <w:pPr>
        <w:pStyle w:val="a3"/>
        <w:ind w:left="0" w:right="20"/>
      </w:pPr>
      <w:r>
        <w:rPr>
          <w:rFonts w:hint="eastAsia"/>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Default="00157E15" w:rsidP="00785787">
      <w:pPr>
        <w:pStyle w:val="3"/>
        <w:ind w:left="0" w:right="20"/>
      </w:pPr>
      <w:bookmarkStart w:id="4591" w:name="_Toc445131170"/>
      <w:r>
        <w:rPr>
          <w:rFonts w:hint="eastAsia"/>
        </w:rPr>
        <w:t>CPE</w:t>
      </w:r>
      <w:r>
        <w:t>’</w:t>
      </w:r>
      <w:r>
        <w:rPr>
          <w:rFonts w:hint="eastAsia"/>
        </w:rPr>
        <w:t>s SAV Setting</w:t>
      </w:r>
      <w:bookmarkEnd w:id="4591"/>
    </w:p>
    <w:p w14:paraId="7EC98AAE" w14:textId="77777777" w:rsidR="00CC4303" w:rsidRDefault="00747A9B" w:rsidP="00785787">
      <w:pPr>
        <w:pStyle w:val="a3"/>
        <w:ind w:left="0" w:right="20"/>
      </w:pPr>
      <w:r>
        <w:rPr>
          <w:rFonts w:hint="eastAsia"/>
        </w:rPr>
        <w:t xml:space="preserve">To enable verification of IP addresses for CPE devices on the upstream, use this command. To disable verification, use the </w:t>
      </w:r>
      <w:r>
        <w:t>‘</w:t>
      </w:r>
      <w:r>
        <w:rPr>
          <w:rFonts w:hint="eastAsia"/>
        </w:rPr>
        <w:t>no</w:t>
      </w:r>
      <w:r>
        <w:t>’</w:t>
      </w:r>
      <w:r>
        <w:rPr>
          <w:rFonts w:hint="eastAsia"/>
        </w:rPr>
        <w:t xml:space="preserve"> form of this command.</w:t>
      </w:r>
    </w:p>
    <w:p w14:paraId="14DA23A9" w14:textId="77447E30" w:rsidR="00CC4303" w:rsidRDefault="00CC4303" w:rsidP="00785787">
      <w:pPr>
        <w:pStyle w:val="afffff3"/>
        <w:ind w:left="0" w:right="20"/>
      </w:pPr>
      <w:bookmarkStart w:id="4592" w:name="_Toc391575416"/>
      <w:r>
        <w:t xml:space="preserve">Table </w:t>
      </w:r>
      <w:fldSimple w:instr=" SEQ Table \* ARABIC ">
        <w:r w:rsidR="00496ADB">
          <w:rPr>
            <w:noProof/>
          </w:rPr>
          <w:t>277</w:t>
        </w:r>
      </w:fldSimple>
      <w:r w:rsidR="00496ADB">
        <w:rPr>
          <w:rFonts w:hint="eastAsia"/>
        </w:rPr>
        <w:t xml:space="preserve"> </w:t>
      </w:r>
      <w:r w:rsidR="00747A9B">
        <w:rPr>
          <w:rFonts w:hint="eastAsia"/>
        </w:rPr>
        <w:t>Source Address Verification (SAV)</w:t>
      </w:r>
      <w:bookmarkEnd w:id="4592"/>
      <w:r>
        <w:rPr>
          <w:rFonts w:hint="eastAsia"/>
        </w:rPr>
        <w:t xml:space="preserve"> </w:t>
      </w:r>
    </w:p>
    <w:tbl>
      <w:tblPr>
        <w:tblStyle w:val="CLIWide"/>
        <w:tblW w:w="0" w:type="auto"/>
        <w:tblLook w:val="01E0" w:firstRow="1" w:lastRow="1" w:firstColumn="1" w:lastColumn="1" w:noHBand="0" w:noVBand="0"/>
      </w:tblPr>
      <w:tblGrid>
        <w:gridCol w:w="4683"/>
        <w:gridCol w:w="3423"/>
      </w:tblGrid>
      <w:tr w:rsidR="00CC4303"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2F5F3A" w:rsidRDefault="00CC4303" w:rsidP="00785787">
            <w:pPr>
              <w:pStyle w:val="aa"/>
              <w:ind w:right="20"/>
              <w:rPr>
                <w:bCs/>
                <w:sz w:val="18"/>
              </w:rPr>
            </w:pPr>
            <w:r w:rsidRPr="002F5F3A">
              <w:rPr>
                <w:bCs/>
                <w:sz w:val="18"/>
              </w:rPr>
              <w:t>Command</w:t>
            </w:r>
          </w:p>
        </w:tc>
        <w:tc>
          <w:tcPr>
            <w:tcW w:w="3507" w:type="dxa"/>
          </w:tcPr>
          <w:p w14:paraId="238376C2" w14:textId="77777777" w:rsidR="00CC4303" w:rsidRPr="002F5F3A" w:rsidRDefault="00CC4303" w:rsidP="00785787">
            <w:pPr>
              <w:pStyle w:val="aa"/>
              <w:ind w:right="20"/>
              <w:rPr>
                <w:bCs/>
                <w:sz w:val="18"/>
              </w:rPr>
            </w:pPr>
            <w:r w:rsidRPr="002F5F3A">
              <w:rPr>
                <w:bCs/>
                <w:sz w:val="18"/>
              </w:rPr>
              <w:t>Description</w:t>
            </w:r>
          </w:p>
        </w:tc>
      </w:tr>
      <w:tr w:rsidR="00CC4303" w14:paraId="573100CD" w14:textId="77777777" w:rsidTr="00DA1143">
        <w:trPr>
          <w:trHeight w:val="327"/>
        </w:trPr>
        <w:tc>
          <w:tcPr>
            <w:tcW w:w="4815" w:type="dxa"/>
          </w:tcPr>
          <w:p w14:paraId="27E8CE31" w14:textId="77777777" w:rsidR="00CC4303" w:rsidRPr="002F5F3A" w:rsidRDefault="00747A9B" w:rsidP="00785787">
            <w:pPr>
              <w:pStyle w:val="aa"/>
              <w:ind w:right="20"/>
              <w:rPr>
                <w:b/>
                <w:bCs/>
              </w:rPr>
            </w:pPr>
            <w:r w:rsidRPr="00747A9B">
              <w:rPr>
                <w:b/>
                <w:bCs/>
              </w:rPr>
              <w:t>cable source-verify</w:t>
            </w:r>
          </w:p>
        </w:tc>
        <w:tc>
          <w:tcPr>
            <w:tcW w:w="3507" w:type="dxa"/>
          </w:tcPr>
          <w:p w14:paraId="293AFE0D" w14:textId="77777777" w:rsidR="00CC4303" w:rsidRPr="002F5F3A" w:rsidRDefault="00747A9B" w:rsidP="00785787">
            <w:pPr>
              <w:pStyle w:val="aa"/>
              <w:ind w:right="20"/>
            </w:pPr>
            <w:r>
              <w:t>E</w:t>
            </w:r>
            <w:r>
              <w:rPr>
                <w:rFonts w:hint="eastAsia"/>
              </w:rPr>
              <w:t>nable SAV feature</w:t>
            </w:r>
          </w:p>
        </w:tc>
      </w:tr>
      <w:tr w:rsidR="00CC4303" w14:paraId="5FACD85B" w14:textId="77777777" w:rsidTr="00DA1143">
        <w:trPr>
          <w:trHeight w:val="327"/>
        </w:trPr>
        <w:tc>
          <w:tcPr>
            <w:tcW w:w="4815" w:type="dxa"/>
          </w:tcPr>
          <w:p w14:paraId="0DF8AEA3" w14:textId="77777777" w:rsidR="00CC4303" w:rsidRPr="002F5F3A" w:rsidRDefault="00CC4303" w:rsidP="00785787">
            <w:pPr>
              <w:pStyle w:val="aa"/>
              <w:ind w:right="20"/>
              <w:rPr>
                <w:b/>
                <w:bCs/>
              </w:rPr>
            </w:pPr>
            <w:r>
              <w:rPr>
                <w:rFonts w:hint="eastAsia"/>
                <w:b/>
                <w:bCs/>
              </w:rPr>
              <w:t xml:space="preserve">no </w:t>
            </w:r>
            <w:r w:rsidR="00747A9B" w:rsidRPr="00747A9B">
              <w:rPr>
                <w:b/>
                <w:bCs/>
              </w:rPr>
              <w:t>cable source-verify</w:t>
            </w:r>
          </w:p>
        </w:tc>
        <w:tc>
          <w:tcPr>
            <w:tcW w:w="3507" w:type="dxa"/>
          </w:tcPr>
          <w:p w14:paraId="185067DA" w14:textId="77777777" w:rsidR="00CC4303" w:rsidRPr="002F5F3A" w:rsidRDefault="00747A9B" w:rsidP="00785787">
            <w:pPr>
              <w:pStyle w:val="aa"/>
              <w:ind w:right="20"/>
            </w:pPr>
            <w:r>
              <w:rPr>
                <w:rFonts w:hint="eastAsia"/>
              </w:rPr>
              <w:t>Disable SAV feature</w:t>
            </w:r>
          </w:p>
        </w:tc>
      </w:tr>
    </w:tbl>
    <w:p w14:paraId="04F503D0" w14:textId="77777777" w:rsidR="00CC4303" w:rsidRPr="00670039" w:rsidRDefault="00CC430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CC4303" w:rsidRPr="0032769C" w14:paraId="5313F777" w14:textId="77777777" w:rsidTr="00DA1143">
        <w:trPr>
          <w:trHeight w:val="841"/>
        </w:trPr>
        <w:tc>
          <w:tcPr>
            <w:tcW w:w="9020" w:type="dxa"/>
          </w:tcPr>
          <w:p w14:paraId="469FF37E" w14:textId="77777777" w:rsidR="00CC4303" w:rsidRPr="0032769C" w:rsidRDefault="00CC4303" w:rsidP="00785787">
            <w:pPr>
              <w:pStyle w:val="aa"/>
              <w:ind w:right="20"/>
              <w:rPr>
                <w:rFonts w:ascii="Courier New" w:hAnsi="Courier New" w:cs="Courier New"/>
              </w:rPr>
            </w:pPr>
          </w:p>
          <w:p w14:paraId="014CF3B5"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02E0C72"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1A032E8" w14:textId="77777777" w:rsidR="00CC4303" w:rsidRDefault="00CC4303"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 xml:space="preserve">cable </w:t>
            </w:r>
            <w:r w:rsidR="00747A9B" w:rsidRPr="00747A9B">
              <w:rPr>
                <w:rFonts w:ascii="Courier New" w:hAnsi="Courier New" w:cs="Courier New"/>
                <w:b/>
                <w:bCs/>
              </w:rPr>
              <w:t>source-verify</w:t>
            </w:r>
          </w:p>
          <w:p w14:paraId="79CDA3D0"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61125978" w14:textId="77777777" w:rsidR="00CC4303" w:rsidRDefault="00CC4303" w:rsidP="00785787">
            <w:pPr>
              <w:pStyle w:val="aa"/>
              <w:ind w:right="20"/>
              <w:rPr>
                <w:rFonts w:ascii="Courier New" w:hAnsi="Courier New" w:cs="Courier New"/>
              </w:rPr>
            </w:pPr>
            <w:r>
              <w:rPr>
                <w:rFonts w:ascii="Courier New" w:hAnsi="Courier New" w:cs="Courier New"/>
              </w:rPr>
              <w:t>Router#</w:t>
            </w:r>
          </w:p>
          <w:p w14:paraId="17FF4410" w14:textId="77777777"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cpe</w:t>
            </w:r>
          </w:p>
          <w:p w14:paraId="36E2C9C4" w14:textId="77777777" w:rsidR="0010526F" w:rsidRPr="0010526F" w:rsidRDefault="0010526F" w:rsidP="00785787">
            <w:pPr>
              <w:ind w:right="20"/>
              <w:rPr>
                <w:rFonts w:ascii="Courier New" w:hAnsi="Courier New" w:cs="Courier New"/>
              </w:rPr>
            </w:pPr>
            <w:r w:rsidRPr="0010526F">
              <w:rPr>
                <w:rFonts w:ascii="Courier New" w:hAnsi="Courier New" w:cs="Courier New"/>
              </w:rPr>
              <w:t xml:space="preserve">MAC Address   </w:t>
            </w:r>
            <w:r>
              <w:rPr>
                <w:rFonts w:ascii="Courier New" w:hAnsi="Courier New" w:cs="Courier New" w:hint="eastAsia"/>
              </w:rPr>
              <w:t xml:space="preserve">   </w:t>
            </w:r>
            <w:r w:rsidRPr="0010526F">
              <w:rPr>
                <w:rFonts w:ascii="Courier New" w:hAnsi="Courier New" w:cs="Courier New"/>
              </w:rPr>
              <w:t xml:space="preserve">  IP Address   </w:t>
            </w:r>
            <w:r>
              <w:rPr>
                <w:rFonts w:ascii="Courier New" w:hAnsi="Courier New" w:cs="Courier New" w:hint="eastAsia"/>
              </w:rPr>
              <w:t xml:space="preserve"> </w:t>
            </w:r>
            <w:r w:rsidRPr="0010526F">
              <w:rPr>
                <w:rFonts w:ascii="Courier New" w:hAnsi="Courier New" w:cs="Courier New"/>
              </w:rPr>
              <w:t xml:space="preserve">Dual IP    Device Class   </w:t>
            </w:r>
          </w:p>
          <w:p w14:paraId="356347A2" w14:textId="77777777" w:rsidR="0010526F" w:rsidRDefault="0010526F" w:rsidP="00785787">
            <w:pPr>
              <w:pStyle w:val="aa"/>
              <w:ind w:right="20"/>
              <w:rPr>
                <w:rFonts w:ascii="Courier New" w:hAnsi="Courier New" w:cs="Courier New"/>
              </w:rPr>
            </w:pPr>
            <w:r>
              <w:rPr>
                <w:rFonts w:ascii="Courier New" w:hAnsi="Courier New" w:cs="Courier New" w:hint="eastAsia"/>
              </w:rPr>
              <w:t>0001c.25bc.c546 10.25.8.211 no         cpe</w:t>
            </w:r>
          </w:p>
          <w:p w14:paraId="3CBFED1D" w14:textId="77777777" w:rsidR="0010526F" w:rsidRPr="0010526F" w:rsidRDefault="0010526F" w:rsidP="00785787">
            <w:pPr>
              <w:pStyle w:val="aa"/>
              <w:ind w:right="20"/>
              <w:rPr>
                <w:rFonts w:ascii="Courier New" w:hAnsi="Courier New" w:cs="Courier New"/>
              </w:rPr>
            </w:pPr>
          </w:p>
          <w:p w14:paraId="29F85484" w14:textId="77777777"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dpoe-cpe</w:t>
            </w:r>
          </w:p>
          <w:p w14:paraId="36CF23C5" w14:textId="77777777" w:rsidR="0010526F" w:rsidRPr="0010526F" w:rsidRDefault="0010526F" w:rsidP="00785787">
            <w:pPr>
              <w:pStyle w:val="aa"/>
              <w:ind w:right="20"/>
              <w:rPr>
                <w:rFonts w:ascii="Courier New" w:hAnsi="Courier New" w:cs="Courier New"/>
              </w:rPr>
            </w:pPr>
            <w:r w:rsidRPr="0010526F">
              <w:rPr>
                <w:rFonts w:ascii="Courier New" w:hAnsi="Courier New" w:cs="Courier New"/>
              </w:rPr>
              <w:t xml:space="preserve">CM MAC Addr     CM IP Addr  </w:t>
            </w:r>
            <w:r>
              <w:rPr>
                <w:rFonts w:ascii="Courier New" w:hAnsi="Courier New" w:cs="Courier New" w:hint="eastAsia"/>
              </w:rPr>
              <w:t xml:space="preserve"> </w:t>
            </w:r>
            <w:r w:rsidRPr="0010526F">
              <w:rPr>
                <w:rFonts w:ascii="Courier New" w:hAnsi="Courier New" w:cs="Courier New"/>
              </w:rPr>
              <w:t xml:space="preserve">  I/F    </w:t>
            </w:r>
            <w:r>
              <w:rPr>
                <w:rFonts w:ascii="Courier New" w:hAnsi="Courier New" w:cs="Courier New" w:hint="eastAsia"/>
              </w:rPr>
              <w:t xml:space="preserve"> </w:t>
            </w:r>
            <w:r w:rsidRPr="0010526F">
              <w:rPr>
                <w:rFonts w:ascii="Courier New" w:hAnsi="Courier New" w:cs="Courier New"/>
              </w:rPr>
              <w:t>S/C    CPE MAC Addr    CPE IP Addr</w:t>
            </w:r>
          </w:p>
          <w:p w14:paraId="439C11E9" w14:textId="77777777" w:rsidR="0010526F" w:rsidRDefault="0010526F" w:rsidP="00785787">
            <w:pPr>
              <w:pStyle w:val="aa"/>
              <w:ind w:right="20"/>
              <w:rPr>
                <w:rFonts w:ascii="Courier New" w:hAnsi="Courier New" w:cs="Courier New"/>
              </w:rPr>
            </w:pPr>
            <w:r w:rsidRPr="0010526F">
              <w:rPr>
                <w:rFonts w:ascii="Courier New" w:hAnsi="Courier New" w:cs="Courier New" w:hint="eastAsia"/>
              </w:rPr>
              <w:t>000d.b641.c3e8 172.17.10.100 1(CMCI) 10/3  001c.25bc.c546 10.25.8.211</w:t>
            </w:r>
          </w:p>
          <w:p w14:paraId="5567ED36" w14:textId="77777777" w:rsidR="0010526F" w:rsidRPr="0010526F" w:rsidRDefault="0010526F" w:rsidP="00785787">
            <w:pPr>
              <w:pStyle w:val="aa"/>
              <w:ind w:right="20"/>
              <w:rPr>
                <w:rFonts w:ascii="Courier New" w:hAnsi="Courier New" w:cs="Courier New"/>
              </w:rPr>
            </w:pPr>
          </w:p>
          <w:p w14:paraId="0F041B18" w14:textId="77777777" w:rsidR="0010526F" w:rsidRDefault="0010526F" w:rsidP="00785787">
            <w:pPr>
              <w:pStyle w:val="aa"/>
              <w:ind w:right="20"/>
              <w:rPr>
                <w:rFonts w:ascii="Courier New" w:hAnsi="Courier New" w:cs="Courier New"/>
              </w:rPr>
            </w:pPr>
            <w:r>
              <w:rPr>
                <w:rFonts w:ascii="Courier New" w:hAnsi="Courier New" w:cs="Courier New"/>
              </w:rPr>
              <w:t>Router#</w:t>
            </w:r>
          </w:p>
          <w:p w14:paraId="2B901F78" w14:textId="77777777" w:rsidR="0010526F" w:rsidRPr="0032769C" w:rsidRDefault="0010526F" w:rsidP="00785787">
            <w:pPr>
              <w:pStyle w:val="aa"/>
              <w:ind w:right="20"/>
              <w:rPr>
                <w:rFonts w:ascii="Courier New" w:hAnsi="Courier New" w:cs="Courier New"/>
              </w:rPr>
            </w:pPr>
          </w:p>
        </w:tc>
      </w:tr>
    </w:tbl>
    <w:p w14:paraId="400964E6" w14:textId="77777777" w:rsidR="00862418" w:rsidRDefault="00862418" w:rsidP="00785787">
      <w:pPr>
        <w:pStyle w:val="3"/>
        <w:ind w:left="0" w:right="20"/>
      </w:pPr>
      <w:bookmarkStart w:id="4593" w:name="_Toc445131171"/>
      <w:r>
        <w:rPr>
          <w:rFonts w:hint="eastAsia"/>
        </w:rPr>
        <w:t>Static SAV Setting</w:t>
      </w:r>
      <w:bookmarkEnd w:id="4593"/>
    </w:p>
    <w:p w14:paraId="4370AF22" w14:textId="77777777" w:rsidR="00862418" w:rsidRDefault="00862418" w:rsidP="00785787">
      <w:pPr>
        <w:pStyle w:val="a3"/>
        <w:ind w:left="0" w:right="20"/>
      </w:pPr>
      <w:r>
        <w:rPr>
          <w:rFonts w:hint="eastAsia"/>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77777777" w:rsidR="00862418" w:rsidRDefault="00862418" w:rsidP="00785787">
      <w:pPr>
        <w:pStyle w:val="a3"/>
        <w:ind w:left="0" w:right="20"/>
      </w:pPr>
      <w:r>
        <w:rPr>
          <w:rFonts w:hint="eastAsia"/>
        </w:rPr>
        <w:t xml:space="preserve">To enable the use of SAV CM Authorications, use this command. </w:t>
      </w:r>
      <w:r>
        <w:t>T</w:t>
      </w:r>
      <w:r>
        <w:rPr>
          <w:rFonts w:hint="eastAsia"/>
        </w:rPr>
        <w:t xml:space="preserve">his feature is only applicable when the </w:t>
      </w:r>
      <w:r>
        <w:t>“</w:t>
      </w:r>
      <w:r w:rsidRPr="00862418">
        <w:rPr>
          <w:rFonts w:hint="eastAsia"/>
          <w:b/>
        </w:rPr>
        <w:t>cable source-verify</w:t>
      </w:r>
      <w:r>
        <w:t>”</w:t>
      </w:r>
      <w:r>
        <w:rPr>
          <w:rFonts w:hint="eastAsia"/>
        </w:rPr>
        <w:t xml:space="preserve"> command of bundle interface is enabled.</w:t>
      </w:r>
    </w:p>
    <w:p w14:paraId="527EBFF6" w14:textId="720E4366" w:rsidR="00862418" w:rsidRDefault="00862418" w:rsidP="00785787">
      <w:pPr>
        <w:pStyle w:val="afffff3"/>
        <w:ind w:left="0" w:right="20"/>
      </w:pPr>
      <w:bookmarkStart w:id="4594" w:name="_Toc391575417"/>
      <w:r>
        <w:t xml:space="preserve">Table </w:t>
      </w:r>
      <w:fldSimple w:instr=" SEQ Table \* ARABIC ">
        <w:r w:rsidR="00496ADB">
          <w:rPr>
            <w:noProof/>
          </w:rPr>
          <w:t>278</w:t>
        </w:r>
      </w:fldSimple>
      <w:r w:rsidR="00496ADB">
        <w:rPr>
          <w:rFonts w:hint="eastAsia"/>
        </w:rPr>
        <w:t xml:space="preserve"> </w:t>
      </w:r>
      <w:r>
        <w:rPr>
          <w:rFonts w:hint="eastAsia"/>
        </w:rPr>
        <w:t>Static Source Address Verification (SAV)</w:t>
      </w:r>
      <w:bookmarkEnd w:id="4594"/>
      <w:r>
        <w:rPr>
          <w:rFonts w:hint="eastAsia"/>
        </w:rPr>
        <w:t xml:space="preserve"> </w:t>
      </w:r>
    </w:p>
    <w:tbl>
      <w:tblPr>
        <w:tblStyle w:val="CLIWide"/>
        <w:tblW w:w="0" w:type="auto"/>
        <w:tblLook w:val="01E0" w:firstRow="1" w:lastRow="1" w:firstColumn="1" w:lastColumn="1" w:noHBand="0" w:noVBand="0"/>
      </w:tblPr>
      <w:tblGrid>
        <w:gridCol w:w="4683"/>
        <w:gridCol w:w="3423"/>
      </w:tblGrid>
      <w:tr w:rsidR="00862418"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2F5F3A" w:rsidRDefault="00862418" w:rsidP="00785787">
            <w:pPr>
              <w:pStyle w:val="aa"/>
              <w:ind w:right="20"/>
              <w:rPr>
                <w:bCs/>
                <w:sz w:val="18"/>
              </w:rPr>
            </w:pPr>
            <w:r w:rsidRPr="002F5F3A">
              <w:rPr>
                <w:bCs/>
                <w:sz w:val="18"/>
              </w:rPr>
              <w:t>Command</w:t>
            </w:r>
          </w:p>
        </w:tc>
        <w:tc>
          <w:tcPr>
            <w:tcW w:w="3507" w:type="dxa"/>
          </w:tcPr>
          <w:p w14:paraId="36A45720" w14:textId="77777777" w:rsidR="00862418" w:rsidRPr="002F5F3A" w:rsidRDefault="00862418" w:rsidP="00785787">
            <w:pPr>
              <w:pStyle w:val="aa"/>
              <w:ind w:right="20"/>
              <w:rPr>
                <w:bCs/>
                <w:sz w:val="18"/>
              </w:rPr>
            </w:pPr>
            <w:r w:rsidRPr="002F5F3A">
              <w:rPr>
                <w:bCs/>
                <w:sz w:val="18"/>
              </w:rPr>
              <w:t>Description</w:t>
            </w:r>
          </w:p>
        </w:tc>
      </w:tr>
      <w:tr w:rsidR="00862418" w14:paraId="7DB9B2A8" w14:textId="77777777" w:rsidTr="00775DFC">
        <w:trPr>
          <w:trHeight w:val="327"/>
        </w:trPr>
        <w:tc>
          <w:tcPr>
            <w:tcW w:w="4815" w:type="dxa"/>
          </w:tcPr>
          <w:p w14:paraId="3237D330" w14:textId="77777777" w:rsidR="00862418" w:rsidRPr="002F5F3A" w:rsidRDefault="00E2054D" w:rsidP="00785787">
            <w:pPr>
              <w:pStyle w:val="aa"/>
              <w:ind w:right="20"/>
              <w:rPr>
                <w:b/>
                <w:bCs/>
              </w:rPr>
            </w:pPr>
            <w:r w:rsidRPr="00E2054D">
              <w:rPr>
                <w:b/>
                <w:bCs/>
              </w:rPr>
              <w:t>cable source-verify enable-sav-static</w:t>
            </w:r>
          </w:p>
        </w:tc>
        <w:tc>
          <w:tcPr>
            <w:tcW w:w="3507" w:type="dxa"/>
          </w:tcPr>
          <w:p w14:paraId="22ADB9B2" w14:textId="77777777" w:rsidR="00862418" w:rsidRPr="002F5F3A" w:rsidRDefault="00862418" w:rsidP="00785787">
            <w:pPr>
              <w:pStyle w:val="aa"/>
              <w:ind w:right="20"/>
            </w:pPr>
            <w:r>
              <w:t>E</w:t>
            </w:r>
            <w:r>
              <w:rPr>
                <w:rFonts w:hint="eastAsia"/>
              </w:rPr>
              <w:t xml:space="preserve">nable </w:t>
            </w:r>
            <w:r w:rsidR="00E2054D">
              <w:rPr>
                <w:rFonts w:hint="eastAsia"/>
              </w:rPr>
              <w:t xml:space="preserve">Static </w:t>
            </w:r>
            <w:r>
              <w:rPr>
                <w:rFonts w:hint="eastAsia"/>
              </w:rPr>
              <w:t>SAV feature</w:t>
            </w:r>
          </w:p>
        </w:tc>
      </w:tr>
      <w:tr w:rsidR="00862418" w14:paraId="7770B531" w14:textId="77777777" w:rsidTr="00775DFC">
        <w:trPr>
          <w:trHeight w:val="327"/>
        </w:trPr>
        <w:tc>
          <w:tcPr>
            <w:tcW w:w="4815" w:type="dxa"/>
          </w:tcPr>
          <w:p w14:paraId="5807E4CB" w14:textId="77777777" w:rsidR="00862418" w:rsidRPr="002F5F3A" w:rsidRDefault="00862418" w:rsidP="00785787">
            <w:pPr>
              <w:pStyle w:val="aa"/>
              <w:ind w:right="20"/>
              <w:rPr>
                <w:b/>
                <w:bCs/>
              </w:rPr>
            </w:pPr>
            <w:r>
              <w:rPr>
                <w:rFonts w:hint="eastAsia"/>
                <w:b/>
                <w:bCs/>
              </w:rPr>
              <w:t xml:space="preserve">no </w:t>
            </w:r>
            <w:r w:rsidR="00E2054D" w:rsidRPr="00E2054D">
              <w:rPr>
                <w:b/>
                <w:bCs/>
              </w:rPr>
              <w:t>cable source-verify enable-sav-static</w:t>
            </w:r>
          </w:p>
        </w:tc>
        <w:tc>
          <w:tcPr>
            <w:tcW w:w="3507" w:type="dxa"/>
          </w:tcPr>
          <w:p w14:paraId="41E13310" w14:textId="77777777" w:rsidR="00862418" w:rsidRPr="002F5F3A" w:rsidRDefault="00862418" w:rsidP="00785787">
            <w:pPr>
              <w:pStyle w:val="aa"/>
              <w:ind w:right="20"/>
            </w:pPr>
            <w:r>
              <w:rPr>
                <w:rFonts w:hint="eastAsia"/>
              </w:rPr>
              <w:t xml:space="preserve">Disable </w:t>
            </w:r>
            <w:r w:rsidR="00E2054D">
              <w:rPr>
                <w:rFonts w:hint="eastAsia"/>
              </w:rPr>
              <w:t xml:space="preserve">Static </w:t>
            </w:r>
            <w:r>
              <w:rPr>
                <w:rFonts w:hint="eastAsia"/>
              </w:rPr>
              <w:t>SAV feature</w:t>
            </w:r>
          </w:p>
        </w:tc>
      </w:tr>
    </w:tbl>
    <w:p w14:paraId="39E40479" w14:textId="77777777" w:rsidR="00862418" w:rsidRPr="00670039" w:rsidRDefault="00862418"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62418" w:rsidRPr="0032769C" w14:paraId="40BF11EF" w14:textId="77777777" w:rsidTr="00775DFC">
        <w:trPr>
          <w:trHeight w:val="841"/>
        </w:trPr>
        <w:tc>
          <w:tcPr>
            <w:tcW w:w="9020" w:type="dxa"/>
          </w:tcPr>
          <w:p w14:paraId="7B8C708B"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5C6757D"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Router(config)# </w:t>
            </w:r>
            <w:r w:rsidR="00E2054D" w:rsidRPr="00E2054D">
              <w:rPr>
                <w:rFonts w:ascii="Courier New" w:hAnsi="Courier New" w:cs="Courier New"/>
                <w:b/>
                <w:bCs/>
              </w:rPr>
              <w:t>cable source-verify enable-sav-static</w:t>
            </w:r>
          </w:p>
          <w:p w14:paraId="399612F4"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w:t>
            </w:r>
            <w:r w:rsidRPr="0032769C">
              <w:rPr>
                <w:rFonts w:ascii="Courier New" w:hAnsi="Courier New" w:cs="Courier New"/>
              </w:rPr>
              <w:t xml:space="preserve">)# </w:t>
            </w:r>
            <w:r>
              <w:rPr>
                <w:rFonts w:ascii="Courier New" w:hAnsi="Courier New" w:cs="Courier New" w:hint="eastAsia"/>
                <w:b/>
                <w:bCs/>
              </w:rPr>
              <w:t>end</w:t>
            </w:r>
          </w:p>
          <w:p w14:paraId="4D61EC9D" w14:textId="77777777" w:rsidR="00862418" w:rsidRPr="0032769C" w:rsidRDefault="00862418" w:rsidP="00785787">
            <w:pPr>
              <w:pStyle w:val="aa"/>
              <w:ind w:right="20"/>
              <w:rPr>
                <w:rFonts w:ascii="Courier New" w:hAnsi="Courier New" w:cs="Courier New"/>
              </w:rPr>
            </w:pPr>
            <w:r>
              <w:rPr>
                <w:rFonts w:ascii="Courier New" w:hAnsi="Courier New" w:cs="Courier New"/>
              </w:rPr>
              <w:t>Router#</w:t>
            </w:r>
          </w:p>
        </w:tc>
      </w:tr>
    </w:tbl>
    <w:p w14:paraId="7D1FE1ED" w14:textId="77777777" w:rsidR="00157E15" w:rsidRDefault="00E2054D" w:rsidP="00785787">
      <w:pPr>
        <w:pStyle w:val="a3"/>
        <w:ind w:left="0" w:right="20"/>
      </w:pPr>
      <w:r>
        <w:rPr>
          <w:rFonts w:hint="eastAsia"/>
        </w:rPr>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Default="00E2054D" w:rsidP="00785787">
      <w:pPr>
        <w:pStyle w:val="afffff3"/>
        <w:ind w:left="0" w:right="20"/>
      </w:pPr>
      <w:bookmarkStart w:id="4595" w:name="_Toc391575418"/>
      <w:r>
        <w:lastRenderedPageBreak/>
        <w:t xml:space="preserve">Table </w:t>
      </w:r>
      <w:fldSimple w:instr=" SEQ Table \* ARABIC ">
        <w:r w:rsidR="00496ADB">
          <w:rPr>
            <w:noProof/>
          </w:rPr>
          <w:t>279</w:t>
        </w:r>
      </w:fldSimple>
      <w:r w:rsidR="00496ADB">
        <w:rPr>
          <w:rFonts w:hint="eastAsia"/>
        </w:rPr>
        <w:t xml:space="preserve"> </w:t>
      </w:r>
      <w:r>
        <w:rPr>
          <w:rFonts w:hint="eastAsia"/>
        </w:rPr>
        <w:t>Source Address Verification (SAV) group</w:t>
      </w:r>
      <w:bookmarkEnd w:id="4595"/>
    </w:p>
    <w:tbl>
      <w:tblPr>
        <w:tblStyle w:val="CLIWide"/>
        <w:tblW w:w="0" w:type="auto"/>
        <w:tblLook w:val="01E0" w:firstRow="1" w:lastRow="1" w:firstColumn="1" w:lastColumn="1" w:noHBand="0" w:noVBand="0"/>
      </w:tblPr>
      <w:tblGrid>
        <w:gridCol w:w="4688"/>
        <w:gridCol w:w="3418"/>
      </w:tblGrid>
      <w:tr w:rsidR="00E2054D"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2F5F3A" w:rsidRDefault="00E2054D" w:rsidP="00785787">
            <w:pPr>
              <w:pStyle w:val="aa"/>
              <w:ind w:right="20"/>
              <w:rPr>
                <w:bCs/>
                <w:sz w:val="18"/>
              </w:rPr>
            </w:pPr>
            <w:r w:rsidRPr="002F5F3A">
              <w:rPr>
                <w:bCs/>
                <w:sz w:val="18"/>
              </w:rPr>
              <w:t>Command</w:t>
            </w:r>
          </w:p>
        </w:tc>
        <w:tc>
          <w:tcPr>
            <w:tcW w:w="3507" w:type="dxa"/>
          </w:tcPr>
          <w:p w14:paraId="25410D92" w14:textId="77777777" w:rsidR="00E2054D" w:rsidRPr="002F5F3A" w:rsidRDefault="00E2054D" w:rsidP="00785787">
            <w:pPr>
              <w:pStyle w:val="aa"/>
              <w:ind w:right="20"/>
              <w:rPr>
                <w:bCs/>
                <w:sz w:val="18"/>
              </w:rPr>
            </w:pPr>
            <w:r w:rsidRPr="002F5F3A">
              <w:rPr>
                <w:bCs/>
                <w:sz w:val="18"/>
              </w:rPr>
              <w:t>Description</w:t>
            </w:r>
          </w:p>
        </w:tc>
      </w:tr>
      <w:tr w:rsidR="00E2054D" w14:paraId="73E421B8" w14:textId="77777777" w:rsidTr="00775DFC">
        <w:trPr>
          <w:trHeight w:val="327"/>
        </w:trPr>
        <w:tc>
          <w:tcPr>
            <w:tcW w:w="4815" w:type="dxa"/>
          </w:tcPr>
          <w:p w14:paraId="17C993C6" w14:textId="77777777" w:rsidR="00E2054D" w:rsidRPr="002F5F3A" w:rsidRDefault="00E2054D" w:rsidP="00785787">
            <w:pPr>
              <w:pStyle w:val="aa"/>
              <w:ind w:right="20"/>
              <w:rPr>
                <w:b/>
                <w:bCs/>
              </w:rPr>
            </w:pPr>
            <w:r w:rsidRPr="00E2054D">
              <w:rPr>
                <w:b/>
                <w:bCs/>
              </w:rPr>
              <w:t>cable source-verify group</w:t>
            </w:r>
            <w:r>
              <w:rPr>
                <w:rFonts w:hint="eastAsia"/>
                <w:b/>
                <w:bCs/>
              </w:rPr>
              <w:t xml:space="preserve"> </w:t>
            </w:r>
            <w:r w:rsidRPr="00E2054D">
              <w:rPr>
                <w:b/>
                <w:bCs/>
              </w:rPr>
              <w:t>GROUPNAME</w:t>
            </w:r>
          </w:p>
        </w:tc>
        <w:tc>
          <w:tcPr>
            <w:tcW w:w="3507" w:type="dxa"/>
          </w:tcPr>
          <w:p w14:paraId="2B36E461" w14:textId="77777777" w:rsidR="00E2054D" w:rsidRPr="002F5F3A" w:rsidRDefault="00E2054D" w:rsidP="00785787">
            <w:pPr>
              <w:pStyle w:val="aa"/>
              <w:ind w:right="20"/>
            </w:pPr>
            <w:r>
              <w:t>C</w:t>
            </w:r>
            <w:r>
              <w:rPr>
                <w:rFonts w:hint="eastAsia"/>
              </w:rPr>
              <w:t>reate SAV group</w:t>
            </w:r>
          </w:p>
        </w:tc>
      </w:tr>
      <w:tr w:rsidR="00E2054D" w14:paraId="0E338514" w14:textId="77777777" w:rsidTr="00775DFC">
        <w:trPr>
          <w:trHeight w:val="327"/>
        </w:trPr>
        <w:tc>
          <w:tcPr>
            <w:tcW w:w="4815" w:type="dxa"/>
          </w:tcPr>
          <w:p w14:paraId="11EE90CC" w14:textId="77777777" w:rsidR="00E2054D" w:rsidRPr="002F5F3A" w:rsidRDefault="00E2054D" w:rsidP="00785787">
            <w:pPr>
              <w:pStyle w:val="aa"/>
              <w:ind w:right="20"/>
              <w:rPr>
                <w:b/>
                <w:bCs/>
              </w:rPr>
            </w:pPr>
            <w:r>
              <w:rPr>
                <w:rFonts w:hint="eastAsia"/>
                <w:b/>
                <w:bCs/>
              </w:rPr>
              <w:t xml:space="preserve">no </w:t>
            </w:r>
            <w:r w:rsidRPr="00E2054D">
              <w:rPr>
                <w:b/>
                <w:bCs/>
              </w:rPr>
              <w:t>cable source-verify enable-sav-static</w:t>
            </w:r>
          </w:p>
        </w:tc>
        <w:tc>
          <w:tcPr>
            <w:tcW w:w="3507" w:type="dxa"/>
          </w:tcPr>
          <w:p w14:paraId="0835ACD1" w14:textId="77777777" w:rsidR="00E2054D" w:rsidRPr="002F5F3A" w:rsidRDefault="00E2054D" w:rsidP="00785787">
            <w:pPr>
              <w:pStyle w:val="aa"/>
              <w:ind w:right="20"/>
            </w:pPr>
            <w:r>
              <w:rPr>
                <w:rFonts w:hint="eastAsia"/>
              </w:rPr>
              <w:t>Remove SAV group</w:t>
            </w:r>
          </w:p>
        </w:tc>
      </w:tr>
    </w:tbl>
    <w:p w14:paraId="6984F7C0" w14:textId="77777777" w:rsidR="00E2054D" w:rsidRPr="00670039" w:rsidRDefault="00E2054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2054D" w:rsidRPr="0032769C" w14:paraId="1AD8CF44" w14:textId="77777777" w:rsidTr="00775DFC">
        <w:trPr>
          <w:trHeight w:val="841"/>
        </w:trPr>
        <w:tc>
          <w:tcPr>
            <w:tcW w:w="9020" w:type="dxa"/>
          </w:tcPr>
          <w:p w14:paraId="2D217664" w14:textId="77777777" w:rsidR="00E2054D" w:rsidRPr="0032769C" w:rsidRDefault="00E2054D" w:rsidP="00785787">
            <w:pPr>
              <w:pStyle w:val="aa"/>
              <w:ind w:right="20"/>
              <w:rPr>
                <w:rFonts w:ascii="Courier New" w:hAnsi="Courier New" w:cs="Courier New"/>
              </w:rPr>
            </w:pPr>
          </w:p>
          <w:p w14:paraId="77C7948B"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E9A9DDE"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Router(config)# </w:t>
            </w:r>
            <w:r w:rsidRPr="00E2054D">
              <w:rPr>
                <w:rFonts w:ascii="Courier New" w:hAnsi="Courier New" w:cs="Courier New"/>
                <w:b/>
                <w:bCs/>
              </w:rPr>
              <w:t>cable source-verify group</w:t>
            </w:r>
            <w:r>
              <w:rPr>
                <w:rFonts w:ascii="Courier New" w:hAnsi="Courier New" w:cs="Courier New" w:hint="eastAsia"/>
                <w:b/>
                <w:bCs/>
              </w:rPr>
              <w:t xml:space="preserve"> savCfgList</w:t>
            </w:r>
          </w:p>
          <w:p w14:paraId="4CA733C6" w14:textId="77777777" w:rsidR="00E2054D" w:rsidRDefault="00E2054D" w:rsidP="00785787">
            <w:pPr>
              <w:pStyle w:val="aa"/>
              <w:ind w:right="20"/>
              <w:jc w:val="both"/>
              <w:rPr>
                <w:rFonts w:ascii="Courier New" w:hAnsi="Courier New" w:cs="Courier New"/>
                <w:b/>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b/>
              </w:rPr>
              <w:t>static-sav-address 10.50.1.0/24</w:t>
            </w:r>
          </w:p>
          <w:p w14:paraId="457A22DF"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hint="eastAsia"/>
                <w:b/>
              </w:rPr>
              <w:t>end</w:t>
            </w:r>
          </w:p>
          <w:p w14:paraId="7998AD15" w14:textId="77777777" w:rsidR="00E2054D" w:rsidRDefault="00E2054D" w:rsidP="00785787">
            <w:pPr>
              <w:pStyle w:val="aa"/>
              <w:ind w:right="20"/>
              <w:rPr>
                <w:rFonts w:ascii="Courier New" w:hAnsi="Courier New" w:cs="Courier New"/>
              </w:rPr>
            </w:pPr>
            <w:r>
              <w:rPr>
                <w:rFonts w:ascii="Courier New" w:hAnsi="Courier New" w:cs="Courier New"/>
              </w:rPr>
              <w:t>Router#</w:t>
            </w:r>
          </w:p>
          <w:p w14:paraId="71350A4B" w14:textId="77777777" w:rsidR="00E2054D" w:rsidRPr="0032769C" w:rsidRDefault="00E2054D" w:rsidP="00785787">
            <w:pPr>
              <w:pStyle w:val="aa"/>
              <w:ind w:right="20"/>
              <w:rPr>
                <w:rFonts w:ascii="Courier New" w:hAnsi="Courier New" w:cs="Courier New"/>
              </w:rPr>
            </w:pPr>
          </w:p>
        </w:tc>
      </w:tr>
    </w:tbl>
    <w:p w14:paraId="0A942C76" w14:textId="77777777" w:rsidR="00E2054D" w:rsidRDefault="00E2054D" w:rsidP="00785787">
      <w:pPr>
        <w:pStyle w:val="a3"/>
        <w:ind w:left="0" w:right="20"/>
      </w:pPr>
    </w:p>
    <w:p w14:paraId="717A6CA7" w14:textId="77777777" w:rsidR="00E2054D" w:rsidRDefault="00E2054D" w:rsidP="00785787">
      <w:pPr>
        <w:pStyle w:val="a3"/>
        <w:ind w:left="0" w:right="20"/>
      </w:pPr>
    </w:p>
    <w:p w14:paraId="00A72EF2" w14:textId="77777777" w:rsidR="00BF15E3" w:rsidRPr="00E2054D" w:rsidRDefault="00BF15E3" w:rsidP="00785787">
      <w:pPr>
        <w:pStyle w:val="a3"/>
        <w:ind w:left="0" w:right="20"/>
      </w:pPr>
    </w:p>
    <w:p w14:paraId="28C09929" w14:textId="77777777" w:rsidR="00BF15E3" w:rsidRPr="00A373DB" w:rsidRDefault="00BF15E3" w:rsidP="00785787">
      <w:pPr>
        <w:pStyle w:val="2"/>
        <w:ind w:right="20"/>
      </w:pPr>
      <w:bookmarkStart w:id="4596" w:name="_Toc445131172"/>
      <w:r>
        <w:rPr>
          <w:rFonts w:hint="eastAsia"/>
        </w:rPr>
        <w:lastRenderedPageBreak/>
        <w:t>Subscriber Management</w:t>
      </w:r>
      <w:bookmarkEnd w:id="4596"/>
    </w:p>
    <w:p w14:paraId="7FC089EA" w14:textId="77777777" w:rsidR="00BF15E3" w:rsidRDefault="00DA1143" w:rsidP="00785787">
      <w:pPr>
        <w:pStyle w:val="a3"/>
        <w:ind w:left="0" w:right="20"/>
      </w:pPr>
      <w:r>
        <w:rPr>
          <w:rFonts w:hint="eastAsia"/>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Default="00DA1143" w:rsidP="00785787">
      <w:pPr>
        <w:pStyle w:val="a3"/>
        <w:ind w:left="0" w:right="20"/>
      </w:pPr>
      <w:r>
        <w:rPr>
          <w:rFonts w:hint="eastAsia"/>
        </w:rPr>
        <w:t>Both the DPoE system and the DPoE ONU take part in subscriber management functionality. This section describes the subscriber management functionality supported by system.</w:t>
      </w:r>
    </w:p>
    <w:p w14:paraId="4A0F6411" w14:textId="77777777" w:rsidR="00DA1143" w:rsidRDefault="00E2054D" w:rsidP="00785787">
      <w:pPr>
        <w:pStyle w:val="3"/>
        <w:ind w:left="0" w:right="20"/>
      </w:pPr>
      <w:bookmarkStart w:id="4597" w:name="_Toc445131173"/>
      <w:r>
        <w:rPr>
          <w:rFonts w:hint="eastAsia"/>
        </w:rPr>
        <w:t>CPE Learning Control</w:t>
      </w:r>
      <w:r w:rsidR="00771537">
        <w:rPr>
          <w:rFonts w:hint="eastAsia"/>
        </w:rPr>
        <w:t xml:space="preserve"> at the DPoE System</w:t>
      </w:r>
      <w:bookmarkEnd w:id="4597"/>
    </w:p>
    <w:p w14:paraId="4B7EC1BB" w14:textId="77777777" w:rsidR="00BF15E3" w:rsidRDefault="004D028B" w:rsidP="00785787">
      <w:pPr>
        <w:pStyle w:val="a3"/>
        <w:ind w:left="0" w:right="20"/>
      </w:pPr>
      <w:r>
        <w:rPr>
          <w:rFonts w:hint="eastAsia"/>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DA1143" w:rsidRDefault="00A50979" w:rsidP="00785787">
      <w:pPr>
        <w:pStyle w:val="a3"/>
        <w:ind w:left="0" w:right="20"/>
      </w:pPr>
      <w:r>
        <w:rPr>
          <w:rFonts w:hint="eastAsia"/>
        </w:rPr>
        <w:t>The default maximum number of IP</w:t>
      </w:r>
      <w:r w:rsidR="00DD2E3C">
        <w:rPr>
          <w:rFonts w:hint="eastAsia"/>
        </w:rPr>
        <w:t xml:space="preserve">v4 addresses allowed for CPEs </w:t>
      </w:r>
      <w:r w:rsidR="00DD2E3C">
        <w:t>b</w:t>
      </w:r>
      <w:r>
        <w:rPr>
          <w:rFonts w:hint="eastAsia"/>
        </w:rPr>
        <w:t>ehind an ONU is 16.</w:t>
      </w:r>
    </w:p>
    <w:p w14:paraId="66FA28C0" w14:textId="7606AB7E" w:rsidR="00BF15E3" w:rsidRDefault="00BF15E3" w:rsidP="00785787">
      <w:pPr>
        <w:pStyle w:val="afffff3"/>
        <w:ind w:left="0" w:right="20"/>
      </w:pPr>
      <w:bookmarkStart w:id="4598" w:name="_Toc391575419"/>
      <w:r>
        <w:t xml:space="preserve">Table </w:t>
      </w:r>
      <w:fldSimple w:instr=" SEQ Table \* ARABIC ">
        <w:r w:rsidR="00496ADB">
          <w:rPr>
            <w:noProof/>
          </w:rPr>
          <w:t>280</w:t>
        </w:r>
      </w:fldSimple>
      <w:r w:rsidR="00496ADB">
        <w:rPr>
          <w:rFonts w:hint="eastAsia"/>
        </w:rPr>
        <w:t xml:space="preserve"> </w:t>
      </w:r>
      <w:r w:rsidR="004D028B">
        <w:rPr>
          <w:rFonts w:hint="eastAsia"/>
        </w:rPr>
        <w:t>default maximum number of IPv4 CPEs behind an ONU</w:t>
      </w:r>
      <w:bookmarkEnd w:id="4598"/>
    </w:p>
    <w:tbl>
      <w:tblPr>
        <w:tblStyle w:val="CLIWide"/>
        <w:tblW w:w="0" w:type="auto"/>
        <w:tblLook w:val="01E0" w:firstRow="1" w:lastRow="1" w:firstColumn="1" w:lastColumn="1" w:noHBand="0" w:noVBand="0"/>
      </w:tblPr>
      <w:tblGrid>
        <w:gridCol w:w="4683"/>
        <w:gridCol w:w="3423"/>
      </w:tblGrid>
      <w:tr w:rsidR="00BF15E3"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2F5F3A" w:rsidRDefault="00BF15E3" w:rsidP="00785787">
            <w:pPr>
              <w:pStyle w:val="aa"/>
              <w:ind w:right="20"/>
              <w:rPr>
                <w:bCs/>
                <w:sz w:val="18"/>
              </w:rPr>
            </w:pPr>
            <w:r w:rsidRPr="002F5F3A">
              <w:rPr>
                <w:bCs/>
                <w:sz w:val="18"/>
              </w:rPr>
              <w:t>Command</w:t>
            </w:r>
          </w:p>
        </w:tc>
        <w:tc>
          <w:tcPr>
            <w:tcW w:w="3507" w:type="dxa"/>
          </w:tcPr>
          <w:p w14:paraId="0CD86EF9" w14:textId="77777777" w:rsidR="00BF15E3" w:rsidRPr="002F5F3A" w:rsidRDefault="00BF15E3" w:rsidP="00785787">
            <w:pPr>
              <w:pStyle w:val="aa"/>
              <w:ind w:right="20"/>
              <w:rPr>
                <w:bCs/>
                <w:sz w:val="18"/>
              </w:rPr>
            </w:pPr>
            <w:r w:rsidRPr="002F5F3A">
              <w:rPr>
                <w:bCs/>
                <w:sz w:val="18"/>
              </w:rPr>
              <w:t>Description</w:t>
            </w:r>
          </w:p>
        </w:tc>
      </w:tr>
      <w:tr w:rsidR="00BF15E3" w14:paraId="4A75961E" w14:textId="77777777" w:rsidTr="00DA1143">
        <w:trPr>
          <w:trHeight w:val="327"/>
        </w:trPr>
        <w:tc>
          <w:tcPr>
            <w:tcW w:w="4815" w:type="dxa"/>
          </w:tcPr>
          <w:p w14:paraId="5BC3C28B" w14:textId="77777777" w:rsidR="00BF15E3" w:rsidRPr="002F5F3A" w:rsidRDefault="00E73F49" w:rsidP="00785787">
            <w:pPr>
              <w:pStyle w:val="aa"/>
              <w:ind w:right="20"/>
              <w:rPr>
                <w:b/>
                <w:bCs/>
              </w:rPr>
            </w:pPr>
            <w:r w:rsidRPr="00E73F49">
              <w:rPr>
                <w:b/>
                <w:bCs/>
              </w:rPr>
              <w:t>cable submgmt default</w:t>
            </w:r>
            <w:r>
              <w:rPr>
                <w:rFonts w:hint="eastAsia"/>
                <w:b/>
                <w:bCs/>
              </w:rPr>
              <w:t xml:space="preserve"> </w:t>
            </w:r>
            <w:r w:rsidRPr="00E73F49">
              <w:rPr>
                <w:b/>
                <w:bCs/>
              </w:rPr>
              <w:t>max-cpe</w:t>
            </w:r>
            <w:r>
              <w:rPr>
                <w:rFonts w:hint="eastAsia"/>
                <w:b/>
                <w:bCs/>
              </w:rPr>
              <w:t xml:space="preserve"> (</w:t>
            </w:r>
            <w:r w:rsidRPr="00E73F49">
              <w:rPr>
                <w:b/>
                <w:bCs/>
              </w:rPr>
              <w:t>&lt;1-1023&gt;</w:t>
            </w:r>
            <w:r>
              <w:rPr>
                <w:rFonts w:hint="eastAsia"/>
                <w:b/>
                <w:bCs/>
              </w:rPr>
              <w:t xml:space="preserve"> | </w:t>
            </w:r>
            <w:r w:rsidRPr="00E73F49">
              <w:rPr>
                <w:b/>
                <w:bCs/>
              </w:rPr>
              <w:t>unlimit</w:t>
            </w:r>
            <w:r>
              <w:rPr>
                <w:rFonts w:hint="eastAsia"/>
                <w:b/>
                <w:bCs/>
              </w:rPr>
              <w:t>)</w:t>
            </w:r>
          </w:p>
        </w:tc>
        <w:tc>
          <w:tcPr>
            <w:tcW w:w="3507" w:type="dxa"/>
          </w:tcPr>
          <w:p w14:paraId="000B3ED1" w14:textId="77777777" w:rsidR="00BF15E3" w:rsidRPr="002F5F3A" w:rsidRDefault="004D028B" w:rsidP="00785787">
            <w:pPr>
              <w:pStyle w:val="aa"/>
              <w:ind w:right="20"/>
            </w:pPr>
            <w:r>
              <w:t>S</w:t>
            </w:r>
            <w:r>
              <w:rPr>
                <w:rFonts w:hint="eastAsia"/>
              </w:rPr>
              <w:t>pecifies the default maximum number of IPv4 addresses allowed for CPEs behind an ONU.</w:t>
            </w:r>
          </w:p>
        </w:tc>
      </w:tr>
      <w:tr w:rsidR="00BF15E3" w14:paraId="32F26212" w14:textId="77777777" w:rsidTr="00DA1143">
        <w:trPr>
          <w:trHeight w:val="327"/>
        </w:trPr>
        <w:tc>
          <w:tcPr>
            <w:tcW w:w="4815" w:type="dxa"/>
          </w:tcPr>
          <w:p w14:paraId="1C0CCD9A" w14:textId="77777777" w:rsidR="00BF15E3" w:rsidRPr="002F5F3A" w:rsidRDefault="004D028B" w:rsidP="00785787">
            <w:pPr>
              <w:pStyle w:val="aa"/>
              <w:ind w:right="20"/>
              <w:rPr>
                <w:b/>
                <w:bCs/>
              </w:rPr>
            </w:pPr>
            <w:r w:rsidRPr="004D028B">
              <w:rPr>
                <w:b/>
                <w:bCs/>
              </w:rPr>
              <w:t>no cable submgmt default max-cpe</w:t>
            </w:r>
          </w:p>
        </w:tc>
        <w:tc>
          <w:tcPr>
            <w:tcW w:w="3507" w:type="dxa"/>
          </w:tcPr>
          <w:p w14:paraId="32383FBF" w14:textId="77777777" w:rsidR="00BF15E3" w:rsidRPr="002F5F3A" w:rsidRDefault="004D028B" w:rsidP="00785787">
            <w:pPr>
              <w:pStyle w:val="aa"/>
              <w:ind w:right="20"/>
            </w:pPr>
            <w:r>
              <w:t>C</w:t>
            </w:r>
            <w:r>
              <w:rPr>
                <w:rFonts w:hint="eastAsia"/>
              </w:rPr>
              <w:t xml:space="preserve">hanges the specified value to </w:t>
            </w:r>
            <w:r>
              <w:t>default</w:t>
            </w:r>
            <w:r>
              <w:rPr>
                <w:rFonts w:hint="eastAsia"/>
              </w:rPr>
              <w:t>.</w:t>
            </w:r>
          </w:p>
        </w:tc>
      </w:tr>
    </w:tbl>
    <w:p w14:paraId="17A924A8" w14:textId="77777777" w:rsidR="00BF15E3" w:rsidRPr="00670039" w:rsidRDefault="00BF15E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BF15E3" w:rsidRPr="0032769C" w14:paraId="32E1B5F5" w14:textId="77777777" w:rsidTr="00DA1143">
        <w:trPr>
          <w:trHeight w:val="841"/>
        </w:trPr>
        <w:tc>
          <w:tcPr>
            <w:tcW w:w="9020" w:type="dxa"/>
          </w:tcPr>
          <w:p w14:paraId="4EF00BE2" w14:textId="77777777" w:rsidR="00BF15E3" w:rsidRPr="0032769C" w:rsidRDefault="00BF15E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A04C88C" w14:textId="77777777" w:rsidR="00BF15E3" w:rsidRDefault="00BF15E3" w:rsidP="00785787">
            <w:pPr>
              <w:pStyle w:val="aa"/>
              <w:ind w:right="20"/>
              <w:jc w:val="both"/>
              <w:rPr>
                <w:rFonts w:ascii="Courier New" w:hAnsi="Courier New" w:cs="Courier New"/>
              </w:rPr>
            </w:pPr>
            <w:r w:rsidRPr="0032769C">
              <w:rPr>
                <w:rFonts w:ascii="Courier New" w:hAnsi="Courier New" w:cs="Courier New"/>
              </w:rPr>
              <w:t xml:space="preserve">Router(config)# </w:t>
            </w:r>
            <w:r w:rsidR="004D028B" w:rsidRPr="004D028B">
              <w:rPr>
                <w:rFonts w:ascii="Courier New" w:hAnsi="Courier New" w:cs="Courier New"/>
                <w:b/>
              </w:rPr>
              <w:t>cable submgmt default max-cpe</w:t>
            </w:r>
            <w:r w:rsidR="004D028B" w:rsidRPr="004D028B">
              <w:rPr>
                <w:rFonts w:ascii="Courier New" w:hAnsi="Courier New" w:cs="Courier New" w:hint="eastAsia"/>
                <w:b/>
              </w:rPr>
              <w:t xml:space="preserve"> </w:t>
            </w:r>
            <w:r w:rsidR="004D028B" w:rsidRPr="004D028B">
              <w:rPr>
                <w:rFonts w:ascii="Courier New" w:hAnsi="Courier New" w:cs="Courier New"/>
                <w:b/>
              </w:rPr>
              <w:t>unlimit</w:t>
            </w:r>
          </w:p>
          <w:p w14:paraId="548E8ED5" w14:textId="77777777" w:rsidR="004D028B" w:rsidRPr="0032769C" w:rsidRDefault="004D028B"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7C0A5166" w14:textId="77777777" w:rsidR="00BF15E3" w:rsidRPr="0032769C" w:rsidRDefault="00BF15E3" w:rsidP="00785787">
            <w:pPr>
              <w:pStyle w:val="aa"/>
              <w:ind w:right="20"/>
              <w:rPr>
                <w:rFonts w:ascii="Courier New" w:hAnsi="Courier New" w:cs="Courier New"/>
              </w:rPr>
            </w:pPr>
            <w:r>
              <w:rPr>
                <w:rFonts w:ascii="Courier New" w:hAnsi="Courier New" w:cs="Courier New"/>
              </w:rPr>
              <w:t>Router#</w:t>
            </w:r>
          </w:p>
        </w:tc>
      </w:tr>
    </w:tbl>
    <w:p w14:paraId="180E543E" w14:textId="77777777" w:rsidR="00807F80" w:rsidRDefault="004D028B" w:rsidP="00785787">
      <w:pPr>
        <w:pStyle w:val="a3"/>
        <w:ind w:left="0" w:right="20"/>
      </w:pPr>
      <w:r>
        <w:rPr>
          <w:rFonts w:hint="eastAsia"/>
        </w:rPr>
        <w:t xml:space="preserve">To define the docsSubmgt3BaseCpeActiveDef value that </w:t>
      </w:r>
      <w:r w:rsidR="00A50979">
        <w:rPr>
          <w:rFonts w:hint="eastAsia"/>
        </w:rPr>
        <w:t xml:space="preserve">controls whether a limit is placed on how many CPE IP Addresses can be learned and pass data from behind an ONU, use this command. If TLV-35 is not present in a CM Configuration file, this value is used in place of the TLV-35 </w:t>
      </w:r>
      <w:r w:rsidR="00A50979">
        <w:t>“</w:t>
      </w:r>
      <w:r w:rsidR="00A50979">
        <w:rPr>
          <w:rFonts w:hint="eastAsia"/>
        </w:rPr>
        <w:t>Active</w:t>
      </w:r>
      <w:r w:rsidR="00A50979">
        <w:t>”</w:t>
      </w:r>
      <w:r w:rsidR="00A50979">
        <w:rPr>
          <w:rFonts w:hint="eastAsia"/>
        </w:rPr>
        <w:t xml:space="preserve"> bit value.</w:t>
      </w:r>
    </w:p>
    <w:p w14:paraId="78C29900" w14:textId="77777777" w:rsidR="00807F80" w:rsidRDefault="00A50979" w:rsidP="00785787">
      <w:pPr>
        <w:pStyle w:val="a3"/>
        <w:ind w:left="0" w:right="20"/>
      </w:pPr>
      <w:r>
        <w:rPr>
          <w:rFonts w:hint="eastAsia"/>
        </w:rPr>
        <w:t>This value is Diabled by defualt.</w:t>
      </w:r>
    </w:p>
    <w:p w14:paraId="5C7483F8" w14:textId="25B4349A" w:rsidR="00A50979" w:rsidRDefault="00A50979" w:rsidP="00785787">
      <w:pPr>
        <w:pStyle w:val="afffff3"/>
        <w:ind w:left="0" w:right="20"/>
      </w:pPr>
      <w:bookmarkStart w:id="4599" w:name="_Toc391575420"/>
      <w:r>
        <w:t xml:space="preserve">Table </w:t>
      </w:r>
      <w:fldSimple w:instr=" SEQ Table \* ARABIC ">
        <w:r w:rsidR="00496ADB">
          <w:rPr>
            <w:noProof/>
          </w:rPr>
          <w:t>281</w:t>
        </w:r>
      </w:fldSimple>
      <w:r w:rsidR="00496ADB">
        <w:rPr>
          <w:rFonts w:hint="eastAsia"/>
        </w:rPr>
        <w:t xml:space="preserve"> </w:t>
      </w:r>
      <w:r>
        <w:rPr>
          <w:rFonts w:hint="eastAsia"/>
        </w:rPr>
        <w:t>docsSubmgt3BaseCpeActiveDef control</w:t>
      </w:r>
      <w:bookmarkEnd w:id="4599"/>
    </w:p>
    <w:tbl>
      <w:tblPr>
        <w:tblStyle w:val="CLIWide"/>
        <w:tblW w:w="0" w:type="auto"/>
        <w:tblLook w:val="01E0" w:firstRow="1" w:lastRow="1" w:firstColumn="1" w:lastColumn="1" w:noHBand="0" w:noVBand="0"/>
      </w:tblPr>
      <w:tblGrid>
        <w:gridCol w:w="3149"/>
        <w:gridCol w:w="4957"/>
      </w:tblGrid>
      <w:tr w:rsidR="00A50979"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2F5F3A" w:rsidRDefault="00A50979" w:rsidP="00785787">
            <w:pPr>
              <w:pStyle w:val="aa"/>
              <w:ind w:right="20"/>
              <w:rPr>
                <w:bCs/>
                <w:sz w:val="18"/>
              </w:rPr>
            </w:pPr>
            <w:r w:rsidRPr="002F5F3A">
              <w:rPr>
                <w:bCs/>
                <w:sz w:val="18"/>
              </w:rPr>
              <w:t>Command</w:t>
            </w:r>
          </w:p>
        </w:tc>
        <w:tc>
          <w:tcPr>
            <w:tcW w:w="5066" w:type="dxa"/>
          </w:tcPr>
          <w:p w14:paraId="4210D3B8" w14:textId="77777777" w:rsidR="00A50979" w:rsidRPr="002F5F3A" w:rsidRDefault="00A50979" w:rsidP="00785787">
            <w:pPr>
              <w:pStyle w:val="aa"/>
              <w:ind w:right="20"/>
              <w:rPr>
                <w:bCs/>
                <w:sz w:val="18"/>
              </w:rPr>
            </w:pPr>
            <w:r w:rsidRPr="002F5F3A">
              <w:rPr>
                <w:bCs/>
                <w:sz w:val="18"/>
              </w:rPr>
              <w:t>Description</w:t>
            </w:r>
          </w:p>
        </w:tc>
      </w:tr>
      <w:tr w:rsidR="00A50979" w14:paraId="143579B5" w14:textId="77777777" w:rsidTr="00A50979">
        <w:trPr>
          <w:trHeight w:val="327"/>
        </w:trPr>
        <w:tc>
          <w:tcPr>
            <w:tcW w:w="3256" w:type="dxa"/>
          </w:tcPr>
          <w:p w14:paraId="32D4DB7C" w14:textId="77777777" w:rsidR="00A50979" w:rsidRPr="002F5F3A" w:rsidRDefault="00A50979" w:rsidP="00785787">
            <w:pPr>
              <w:pStyle w:val="aa"/>
              <w:ind w:right="20"/>
              <w:rPr>
                <w:b/>
                <w:bCs/>
              </w:rPr>
            </w:pPr>
            <w:r w:rsidRPr="00A50979">
              <w:rPr>
                <w:b/>
                <w:bCs/>
              </w:rPr>
              <w:t>cable submgmt default active</w:t>
            </w:r>
          </w:p>
        </w:tc>
        <w:tc>
          <w:tcPr>
            <w:tcW w:w="5066" w:type="dxa"/>
          </w:tcPr>
          <w:p w14:paraId="2AF50109" w14:textId="77777777" w:rsidR="00A50979" w:rsidRPr="002D2F44" w:rsidRDefault="00A50979" w:rsidP="00785787">
            <w:pPr>
              <w:pStyle w:val="aa"/>
              <w:ind w:right="20"/>
            </w:pPr>
            <w:r w:rsidRPr="002D2F44">
              <w:rPr>
                <w:rFonts w:hint="eastAsia"/>
              </w:rPr>
              <w:t>Enable docsSubmgt3BaseCpeActiveDef control</w:t>
            </w:r>
          </w:p>
        </w:tc>
      </w:tr>
      <w:tr w:rsidR="00A50979" w14:paraId="50C13F85" w14:textId="77777777" w:rsidTr="00A50979">
        <w:trPr>
          <w:trHeight w:val="327"/>
        </w:trPr>
        <w:tc>
          <w:tcPr>
            <w:tcW w:w="3256" w:type="dxa"/>
          </w:tcPr>
          <w:p w14:paraId="628ADA83" w14:textId="77777777" w:rsidR="00A50979" w:rsidRPr="002F5F3A" w:rsidRDefault="00A50979" w:rsidP="00785787">
            <w:pPr>
              <w:pStyle w:val="aa"/>
              <w:ind w:right="20"/>
              <w:rPr>
                <w:b/>
                <w:bCs/>
              </w:rPr>
            </w:pPr>
            <w:r w:rsidRPr="004D028B">
              <w:rPr>
                <w:b/>
                <w:bCs/>
              </w:rPr>
              <w:t xml:space="preserve">no </w:t>
            </w:r>
            <w:r w:rsidRPr="00A50979">
              <w:rPr>
                <w:b/>
                <w:bCs/>
              </w:rPr>
              <w:t>cable submgmt default active</w:t>
            </w:r>
          </w:p>
        </w:tc>
        <w:tc>
          <w:tcPr>
            <w:tcW w:w="5066" w:type="dxa"/>
          </w:tcPr>
          <w:p w14:paraId="03EDB18E" w14:textId="77777777" w:rsidR="00A50979" w:rsidRPr="002D2F44" w:rsidRDefault="00A50979" w:rsidP="00785787">
            <w:pPr>
              <w:pStyle w:val="aa"/>
              <w:ind w:right="20"/>
            </w:pPr>
            <w:r w:rsidRPr="002D2F44">
              <w:rPr>
                <w:rFonts w:hint="eastAsia"/>
              </w:rPr>
              <w:t>Disable docsSubmgt3BaseCpeActiveDef control</w:t>
            </w:r>
          </w:p>
        </w:tc>
      </w:tr>
    </w:tbl>
    <w:p w14:paraId="20AEAE3B" w14:textId="77777777"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50979" w:rsidRPr="0032769C" w14:paraId="7A528032" w14:textId="77777777" w:rsidTr="00775DFC">
        <w:trPr>
          <w:trHeight w:val="841"/>
        </w:trPr>
        <w:tc>
          <w:tcPr>
            <w:tcW w:w="9020" w:type="dxa"/>
          </w:tcPr>
          <w:p w14:paraId="685EC9E6"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7746CCD" w14:textId="77777777"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active</w:t>
            </w:r>
          </w:p>
          <w:p w14:paraId="687EABB1"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5E8DA07B" w14:textId="77777777"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14:paraId="4A0D057C" w14:textId="77777777" w:rsidR="00807F80" w:rsidRDefault="00A50979" w:rsidP="00785787">
      <w:pPr>
        <w:pStyle w:val="a3"/>
        <w:ind w:left="0" w:right="20"/>
      </w:pPr>
      <w:r>
        <w:rPr>
          <w:rFonts w:hint="eastAsia"/>
        </w:rPr>
        <w:t xml:space="preserve">To define the docsSubmgt3BaseCpeLearnableDef value that controls whether CPE IP Addresses will be learned and allowed to pass traffic from behind an ONU, use this command. If TLV-35 is not present in a CM Configuration file, this value is used in place of this TLV-35 </w:t>
      </w:r>
      <w:r>
        <w:t>“</w:t>
      </w:r>
      <w:r>
        <w:rPr>
          <w:rFonts w:hint="eastAsia"/>
        </w:rPr>
        <w:t>Learnable</w:t>
      </w:r>
      <w:r>
        <w:t>”</w:t>
      </w:r>
      <w:r>
        <w:rPr>
          <w:rFonts w:hint="eastAsia"/>
        </w:rPr>
        <w:t xml:space="preserve"> bit value.</w:t>
      </w:r>
    </w:p>
    <w:p w14:paraId="709841AE" w14:textId="77777777" w:rsidR="00A50979" w:rsidRDefault="00A50979" w:rsidP="00785787">
      <w:pPr>
        <w:pStyle w:val="a3"/>
        <w:ind w:left="0" w:right="20"/>
      </w:pPr>
      <w:r>
        <w:rPr>
          <w:rFonts w:hint="eastAsia"/>
        </w:rPr>
        <w:t>This value is Enabled by default.</w:t>
      </w:r>
    </w:p>
    <w:p w14:paraId="1C1CB609" w14:textId="77777777" w:rsidR="0052369F" w:rsidRDefault="0052369F" w:rsidP="00785787">
      <w:pPr>
        <w:pStyle w:val="afffff3"/>
        <w:ind w:left="0" w:right="20"/>
      </w:pPr>
      <w:bookmarkStart w:id="4600" w:name="_Toc391575421"/>
    </w:p>
    <w:p w14:paraId="14803AA2" w14:textId="77777777" w:rsidR="0052369F" w:rsidRDefault="0052369F" w:rsidP="00785787">
      <w:pPr>
        <w:pStyle w:val="afffff3"/>
        <w:ind w:left="0" w:right="20"/>
      </w:pPr>
    </w:p>
    <w:p w14:paraId="165617A5" w14:textId="54FFF36F" w:rsidR="00A50979" w:rsidRDefault="00A50979" w:rsidP="00785787">
      <w:pPr>
        <w:pStyle w:val="afffff3"/>
        <w:ind w:left="0" w:right="20"/>
      </w:pPr>
      <w:r>
        <w:t xml:space="preserve">Table </w:t>
      </w:r>
      <w:fldSimple w:instr=" SEQ Table \* ARABIC ">
        <w:r w:rsidR="00496ADB">
          <w:rPr>
            <w:noProof/>
          </w:rPr>
          <w:t>282</w:t>
        </w:r>
      </w:fldSimple>
      <w:r w:rsidR="00496ADB">
        <w:rPr>
          <w:rFonts w:hint="eastAsia"/>
        </w:rPr>
        <w:t xml:space="preserve"> </w:t>
      </w:r>
      <w:r>
        <w:rPr>
          <w:rFonts w:hint="eastAsia"/>
        </w:rPr>
        <w:t>docsSubmgt3BaseCpeLearnableDef control</w:t>
      </w:r>
      <w:bookmarkEnd w:id="4600"/>
    </w:p>
    <w:tbl>
      <w:tblPr>
        <w:tblStyle w:val="CLIWide"/>
        <w:tblW w:w="0" w:type="auto"/>
        <w:tblLook w:val="01E0" w:firstRow="1" w:lastRow="1" w:firstColumn="1" w:lastColumn="1" w:noHBand="0" w:noVBand="0"/>
      </w:tblPr>
      <w:tblGrid>
        <w:gridCol w:w="3274"/>
        <w:gridCol w:w="4832"/>
      </w:tblGrid>
      <w:tr w:rsidR="00A50979"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2F5F3A" w:rsidRDefault="00A50979" w:rsidP="00785787">
            <w:pPr>
              <w:pStyle w:val="aa"/>
              <w:ind w:right="20"/>
              <w:rPr>
                <w:bCs/>
                <w:sz w:val="18"/>
              </w:rPr>
            </w:pPr>
            <w:r w:rsidRPr="002F5F3A">
              <w:rPr>
                <w:bCs/>
                <w:sz w:val="18"/>
              </w:rPr>
              <w:lastRenderedPageBreak/>
              <w:t>Command</w:t>
            </w:r>
          </w:p>
        </w:tc>
        <w:tc>
          <w:tcPr>
            <w:tcW w:w="4925" w:type="dxa"/>
          </w:tcPr>
          <w:p w14:paraId="48B2B451" w14:textId="77777777" w:rsidR="00A50979" w:rsidRPr="002F5F3A" w:rsidRDefault="00A50979" w:rsidP="00785787">
            <w:pPr>
              <w:pStyle w:val="aa"/>
              <w:ind w:right="20"/>
              <w:rPr>
                <w:bCs/>
                <w:sz w:val="18"/>
              </w:rPr>
            </w:pPr>
            <w:r w:rsidRPr="002F5F3A">
              <w:rPr>
                <w:bCs/>
                <w:sz w:val="18"/>
              </w:rPr>
              <w:t>Description</w:t>
            </w:r>
          </w:p>
        </w:tc>
      </w:tr>
      <w:tr w:rsidR="00A50979" w14:paraId="351FD3D9" w14:textId="77777777" w:rsidTr="00A50979">
        <w:trPr>
          <w:trHeight w:val="327"/>
        </w:trPr>
        <w:tc>
          <w:tcPr>
            <w:tcW w:w="3397" w:type="dxa"/>
          </w:tcPr>
          <w:p w14:paraId="78E933FE" w14:textId="77777777" w:rsidR="00A50979" w:rsidRPr="002F5F3A" w:rsidRDefault="00A50979" w:rsidP="00785787">
            <w:pPr>
              <w:pStyle w:val="aa"/>
              <w:ind w:right="20"/>
              <w:rPr>
                <w:b/>
                <w:bCs/>
              </w:rPr>
            </w:pPr>
            <w:r w:rsidRPr="00A50979">
              <w:rPr>
                <w:b/>
                <w:bCs/>
              </w:rPr>
              <w:t>cable submgmt default learnable</w:t>
            </w:r>
          </w:p>
        </w:tc>
        <w:tc>
          <w:tcPr>
            <w:tcW w:w="4925" w:type="dxa"/>
          </w:tcPr>
          <w:p w14:paraId="257C85A5" w14:textId="77777777" w:rsidR="00A50979" w:rsidRPr="002D2F44" w:rsidRDefault="00A50979" w:rsidP="00785787">
            <w:pPr>
              <w:pStyle w:val="aa"/>
              <w:ind w:right="20"/>
            </w:pPr>
            <w:r w:rsidRPr="002D2F44">
              <w:rPr>
                <w:rFonts w:hint="eastAsia"/>
              </w:rPr>
              <w:t>Enable docsSubmgt3BaseCpeLearnableDef control</w:t>
            </w:r>
          </w:p>
        </w:tc>
      </w:tr>
      <w:tr w:rsidR="00A50979" w14:paraId="520225AE" w14:textId="77777777" w:rsidTr="00A50979">
        <w:trPr>
          <w:trHeight w:val="327"/>
        </w:trPr>
        <w:tc>
          <w:tcPr>
            <w:tcW w:w="3397" w:type="dxa"/>
          </w:tcPr>
          <w:p w14:paraId="210EFB8F" w14:textId="77777777" w:rsidR="00A50979" w:rsidRPr="002F5F3A" w:rsidRDefault="00A50979" w:rsidP="00785787">
            <w:pPr>
              <w:pStyle w:val="aa"/>
              <w:ind w:right="20"/>
              <w:rPr>
                <w:b/>
                <w:bCs/>
              </w:rPr>
            </w:pPr>
            <w:r w:rsidRPr="004D028B">
              <w:rPr>
                <w:b/>
                <w:bCs/>
              </w:rPr>
              <w:t xml:space="preserve">no </w:t>
            </w:r>
            <w:r w:rsidRPr="00A50979">
              <w:rPr>
                <w:b/>
                <w:bCs/>
              </w:rPr>
              <w:t>cable submgmt default learnable</w:t>
            </w:r>
          </w:p>
        </w:tc>
        <w:tc>
          <w:tcPr>
            <w:tcW w:w="4925" w:type="dxa"/>
          </w:tcPr>
          <w:p w14:paraId="56D55A9D" w14:textId="77777777" w:rsidR="00A50979" w:rsidRPr="002D2F44" w:rsidRDefault="00A50979" w:rsidP="00785787">
            <w:pPr>
              <w:pStyle w:val="aa"/>
              <w:ind w:right="20"/>
            </w:pPr>
            <w:r w:rsidRPr="002D2F44">
              <w:rPr>
                <w:rFonts w:hint="eastAsia"/>
              </w:rPr>
              <w:t>Disable docsSubmgt3BaseCpeLearnableDef control</w:t>
            </w:r>
          </w:p>
        </w:tc>
      </w:tr>
    </w:tbl>
    <w:p w14:paraId="376C6C96" w14:textId="77777777"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50979" w:rsidRPr="0032769C" w14:paraId="591546E3" w14:textId="77777777" w:rsidTr="00775DFC">
        <w:trPr>
          <w:trHeight w:val="841"/>
        </w:trPr>
        <w:tc>
          <w:tcPr>
            <w:tcW w:w="9020" w:type="dxa"/>
          </w:tcPr>
          <w:p w14:paraId="558E914E"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9693CDE" w14:textId="77777777"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learnable</w:t>
            </w:r>
          </w:p>
          <w:p w14:paraId="35510131"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7FA787E5" w14:textId="77777777"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14:paraId="204D657B" w14:textId="77777777" w:rsidR="00771537" w:rsidRDefault="00771537" w:rsidP="00785787">
      <w:pPr>
        <w:pStyle w:val="3"/>
        <w:ind w:left="0" w:right="20"/>
      </w:pPr>
      <w:bookmarkStart w:id="4601" w:name="_Toc445131174"/>
      <w:r>
        <w:rPr>
          <w:rFonts w:hint="eastAsia"/>
        </w:rPr>
        <w:t>CPE Learning Control at the ONU</w:t>
      </w:r>
      <w:bookmarkEnd w:id="4601"/>
    </w:p>
    <w:p w14:paraId="543AF28E" w14:textId="77777777" w:rsidR="00A50979" w:rsidRDefault="00771537" w:rsidP="00785787">
      <w:pPr>
        <w:pStyle w:val="a3"/>
        <w:ind w:left="0" w:right="20"/>
      </w:pPr>
      <w:r>
        <w:rPr>
          <w:rFonts w:hint="eastAsia"/>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Default="00771537" w:rsidP="00785787">
      <w:pPr>
        <w:pStyle w:val="a3"/>
        <w:ind w:left="0" w:right="20"/>
      </w:pPr>
      <w:r>
        <w:t>T</w:t>
      </w:r>
      <w:r>
        <w:rPr>
          <w:rFonts w:hint="eastAsia"/>
        </w:rPr>
        <w:t xml:space="preserve">o control the number of CPE MAC Addresses, the </w:t>
      </w:r>
      <w:r>
        <w:t>“</w:t>
      </w:r>
      <w:r>
        <w:rPr>
          <w:rFonts w:hint="eastAsia"/>
        </w:rPr>
        <w:t>Maximum Number of CPEs</w:t>
      </w:r>
      <w:r>
        <w:t>”</w:t>
      </w:r>
      <w:r>
        <w:rPr>
          <w:rFonts w:hint="eastAsia"/>
        </w:rPr>
        <w:t xml:space="preserve"> TLV-18 is used in the CM Configuration File. If this override is configured, any TLV-18 value found in a CM Configuration file is ignored and the override value is used. This system only applies the TLV-18 or gl</w:t>
      </w:r>
      <w:r w:rsidR="004E338C">
        <w:t>o</w:t>
      </w:r>
      <w:r>
        <w:rPr>
          <w:rFonts w:hint="eastAsia"/>
        </w:rPr>
        <w:t xml:space="preserve">bal override value to ONUs </w:t>
      </w:r>
      <w:r>
        <w:t>that</w:t>
      </w:r>
      <w:r>
        <w:rPr>
          <w:rFonts w:hint="eastAsia"/>
        </w:rPr>
        <w:t xml:space="preserve"> are configured for IP(HSD) service.</w:t>
      </w:r>
    </w:p>
    <w:p w14:paraId="3BBFED41" w14:textId="77777777" w:rsidR="00771537" w:rsidRPr="00771537" w:rsidRDefault="00771537" w:rsidP="00785787">
      <w:pPr>
        <w:pStyle w:val="a3"/>
        <w:ind w:left="0" w:right="20"/>
      </w:pPr>
      <w:r>
        <w:rPr>
          <w:rFonts w:hint="eastAsia"/>
        </w:rPr>
        <w:t>TLV-18 does not apply to MEF services.</w:t>
      </w:r>
    </w:p>
    <w:p w14:paraId="4CFDA85C" w14:textId="77777777" w:rsidR="00807F80" w:rsidRDefault="00771537" w:rsidP="00785787">
      <w:pPr>
        <w:pStyle w:val="a3"/>
        <w:ind w:left="0" w:right="20"/>
      </w:pPr>
      <w:r>
        <w:rPr>
          <w:rFonts w:hint="eastAsia"/>
        </w:rPr>
        <w:t>Although DPoE requires the control of L3 CPE addresses at the ONU, it</w:t>
      </w:r>
      <w:r>
        <w:t xml:space="preserve"> is currently not possible because DPoE OAM does not provide any applicable messaging. </w:t>
      </w:r>
      <w:r>
        <w:rPr>
          <w:rFonts w:hint="eastAsia"/>
        </w:rPr>
        <w:t>Due to this, ONUs are currently only able to control L2 CPE addresses.</w:t>
      </w:r>
    </w:p>
    <w:p w14:paraId="3A30B1C8" w14:textId="77777777" w:rsidR="00771537" w:rsidRDefault="00771537" w:rsidP="00785787">
      <w:pPr>
        <w:pStyle w:val="a3"/>
        <w:ind w:left="0" w:right="20"/>
      </w:pPr>
      <w:r>
        <w:rPr>
          <w:rFonts w:hint="eastAsia"/>
        </w:rPr>
        <w:t>To define a global override for TLV-18 values found in CM Configuration files, use this command.</w:t>
      </w:r>
    </w:p>
    <w:p w14:paraId="79210FC2" w14:textId="77777777" w:rsidR="00771537" w:rsidRPr="00771537" w:rsidRDefault="00771537" w:rsidP="00785787">
      <w:pPr>
        <w:pStyle w:val="a3"/>
        <w:ind w:left="0" w:right="20"/>
      </w:pPr>
      <w:r>
        <w:rPr>
          <w:rFonts w:hint="eastAsia"/>
        </w:rPr>
        <w:t>This value has 65535(disables override) by default.</w:t>
      </w:r>
    </w:p>
    <w:p w14:paraId="046677F9" w14:textId="518AC452" w:rsidR="00771537" w:rsidRDefault="00771537" w:rsidP="00785787">
      <w:pPr>
        <w:pStyle w:val="afffff3"/>
        <w:ind w:left="0" w:right="20"/>
      </w:pPr>
      <w:bookmarkStart w:id="4602" w:name="_Toc391575422"/>
      <w:r>
        <w:t xml:space="preserve">Table </w:t>
      </w:r>
      <w:fldSimple w:instr=" SEQ Table \* ARABIC ">
        <w:r w:rsidR="00496ADB">
          <w:rPr>
            <w:noProof/>
          </w:rPr>
          <w:t>283</w:t>
        </w:r>
      </w:fldSimple>
      <w:r w:rsidR="00496ADB">
        <w:rPr>
          <w:rFonts w:hint="eastAsia"/>
        </w:rPr>
        <w:t xml:space="preserve"> </w:t>
      </w:r>
      <w:r>
        <w:rPr>
          <w:rFonts w:hint="eastAsia"/>
        </w:rPr>
        <w:t xml:space="preserve">global override </w:t>
      </w:r>
      <w:r w:rsidR="00815C7E">
        <w:rPr>
          <w:rFonts w:hint="eastAsia"/>
        </w:rPr>
        <w:t>(Maximum Number of CPEs)</w:t>
      </w:r>
      <w:bookmarkEnd w:id="4602"/>
    </w:p>
    <w:tbl>
      <w:tblPr>
        <w:tblStyle w:val="CLIWide"/>
        <w:tblW w:w="0" w:type="auto"/>
        <w:tblLook w:val="01E0" w:firstRow="1" w:lastRow="1" w:firstColumn="1" w:lastColumn="1" w:noHBand="0" w:noVBand="0"/>
      </w:tblPr>
      <w:tblGrid>
        <w:gridCol w:w="3726"/>
        <w:gridCol w:w="4380"/>
      </w:tblGrid>
      <w:tr w:rsidR="00771537"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2F5F3A" w:rsidRDefault="00771537" w:rsidP="00785787">
            <w:pPr>
              <w:pStyle w:val="aa"/>
              <w:ind w:right="20"/>
              <w:rPr>
                <w:bCs/>
                <w:sz w:val="18"/>
              </w:rPr>
            </w:pPr>
            <w:r w:rsidRPr="002F5F3A">
              <w:rPr>
                <w:bCs/>
                <w:sz w:val="18"/>
              </w:rPr>
              <w:t>Command</w:t>
            </w:r>
          </w:p>
        </w:tc>
        <w:tc>
          <w:tcPr>
            <w:tcW w:w="4499" w:type="dxa"/>
          </w:tcPr>
          <w:p w14:paraId="49814680" w14:textId="77777777" w:rsidR="00771537" w:rsidRPr="002F5F3A" w:rsidRDefault="00771537" w:rsidP="00785787">
            <w:pPr>
              <w:pStyle w:val="aa"/>
              <w:ind w:right="20"/>
              <w:rPr>
                <w:bCs/>
                <w:sz w:val="18"/>
              </w:rPr>
            </w:pPr>
            <w:r w:rsidRPr="002F5F3A">
              <w:rPr>
                <w:bCs/>
                <w:sz w:val="18"/>
              </w:rPr>
              <w:t>Description</w:t>
            </w:r>
          </w:p>
        </w:tc>
      </w:tr>
      <w:tr w:rsidR="00771537" w14:paraId="666539C0" w14:textId="77777777" w:rsidTr="00815C7E">
        <w:trPr>
          <w:trHeight w:val="327"/>
        </w:trPr>
        <w:tc>
          <w:tcPr>
            <w:tcW w:w="3823" w:type="dxa"/>
          </w:tcPr>
          <w:p w14:paraId="17967F3B" w14:textId="77777777" w:rsidR="00771537" w:rsidRPr="002F5F3A" w:rsidRDefault="00815C7E" w:rsidP="00785787">
            <w:pPr>
              <w:pStyle w:val="aa"/>
              <w:ind w:right="20"/>
              <w:rPr>
                <w:b/>
                <w:bCs/>
              </w:rPr>
            </w:pPr>
            <w:r w:rsidRPr="00815C7E">
              <w:rPr>
                <w:b/>
                <w:bCs/>
              </w:rPr>
              <w:t>cable modem max-cpe-mac</w:t>
            </w:r>
            <w:r>
              <w:rPr>
                <w:rFonts w:hint="eastAsia"/>
                <w:b/>
                <w:bCs/>
              </w:rPr>
              <w:t xml:space="preserve"> </w:t>
            </w:r>
            <w:r w:rsidRPr="00815C7E">
              <w:rPr>
                <w:b/>
                <w:bCs/>
              </w:rPr>
              <w:t>&lt;0-65535&gt;</w:t>
            </w:r>
          </w:p>
        </w:tc>
        <w:tc>
          <w:tcPr>
            <w:tcW w:w="4499" w:type="dxa"/>
          </w:tcPr>
          <w:p w14:paraId="039BAB37" w14:textId="77777777" w:rsidR="00771537" w:rsidRDefault="00815C7E" w:rsidP="00785787">
            <w:pPr>
              <w:pStyle w:val="aa"/>
              <w:ind w:right="20"/>
            </w:pPr>
            <w:r>
              <w:t>S</w:t>
            </w:r>
            <w:r>
              <w:rPr>
                <w:rFonts w:hint="eastAsia"/>
              </w:rPr>
              <w:t>pecifies the global override value.</w:t>
            </w:r>
          </w:p>
          <w:p w14:paraId="060419FA" w14:textId="77777777" w:rsidR="00815C7E" w:rsidRPr="00230534" w:rsidRDefault="00815C7E" w:rsidP="00785787">
            <w:pPr>
              <w:pStyle w:val="aa"/>
              <w:ind w:right="20"/>
            </w:pPr>
            <w:r>
              <w:t>“</w:t>
            </w:r>
            <w:r>
              <w:rPr>
                <w:rFonts w:hint="eastAsia"/>
              </w:rPr>
              <w:t>0</w:t>
            </w:r>
            <w:r>
              <w:t>”</w:t>
            </w:r>
            <w:r>
              <w:rPr>
                <w:rFonts w:hint="eastAsia"/>
              </w:rPr>
              <w:t xml:space="preserve"> means </w:t>
            </w:r>
            <w:r>
              <w:t>“</w:t>
            </w:r>
            <w:r>
              <w:rPr>
                <w:rFonts w:hint="eastAsia"/>
              </w:rPr>
              <w:t>unlimited</w:t>
            </w:r>
            <w:r>
              <w:t>”</w:t>
            </w:r>
          </w:p>
        </w:tc>
      </w:tr>
      <w:tr w:rsidR="00771537" w14:paraId="372FA915" w14:textId="77777777" w:rsidTr="00815C7E">
        <w:trPr>
          <w:trHeight w:val="327"/>
        </w:trPr>
        <w:tc>
          <w:tcPr>
            <w:tcW w:w="3823" w:type="dxa"/>
          </w:tcPr>
          <w:p w14:paraId="546561DA" w14:textId="77777777" w:rsidR="00771537" w:rsidRPr="002F5F3A" w:rsidRDefault="00815C7E" w:rsidP="00785787">
            <w:pPr>
              <w:pStyle w:val="aa"/>
              <w:ind w:right="20"/>
              <w:rPr>
                <w:b/>
                <w:bCs/>
              </w:rPr>
            </w:pPr>
            <w:r w:rsidRPr="00815C7E">
              <w:rPr>
                <w:b/>
                <w:bCs/>
              </w:rPr>
              <w:t>no cable modem max-cpe-mac</w:t>
            </w:r>
          </w:p>
        </w:tc>
        <w:tc>
          <w:tcPr>
            <w:tcW w:w="4499" w:type="dxa"/>
          </w:tcPr>
          <w:p w14:paraId="5067BFA3" w14:textId="77777777" w:rsidR="00771537" w:rsidRPr="002F5F3A" w:rsidRDefault="00815C7E" w:rsidP="00785787">
            <w:pPr>
              <w:pStyle w:val="aa"/>
              <w:ind w:right="20"/>
            </w:pPr>
            <w:r>
              <w:t>C</w:t>
            </w:r>
            <w:r>
              <w:rPr>
                <w:rFonts w:hint="eastAsia"/>
              </w:rPr>
              <w:t>hange specified global override value to default.</w:t>
            </w:r>
          </w:p>
        </w:tc>
      </w:tr>
    </w:tbl>
    <w:p w14:paraId="3A764E71" w14:textId="77777777" w:rsidR="00771537" w:rsidRPr="00670039" w:rsidRDefault="0077153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71537" w:rsidRPr="0032769C" w14:paraId="0ADE419C" w14:textId="77777777" w:rsidTr="003B7808">
        <w:trPr>
          <w:trHeight w:val="841"/>
        </w:trPr>
        <w:tc>
          <w:tcPr>
            <w:tcW w:w="8435" w:type="dxa"/>
          </w:tcPr>
          <w:p w14:paraId="67AC0749" w14:textId="77777777"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DA06B3D" w14:textId="77777777" w:rsidR="00771537"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sidR="00815C7E" w:rsidRPr="00815C7E">
              <w:rPr>
                <w:rFonts w:ascii="Courier New" w:hAnsi="Courier New" w:cs="Courier New"/>
                <w:b/>
              </w:rPr>
              <w:t>cable modem max-cpe-mac</w:t>
            </w:r>
            <w:r w:rsidR="00815C7E">
              <w:rPr>
                <w:rFonts w:ascii="Courier New" w:hAnsi="Courier New" w:cs="Courier New" w:hint="eastAsia"/>
                <w:b/>
              </w:rPr>
              <w:t xml:space="preserve"> 10</w:t>
            </w:r>
          </w:p>
          <w:p w14:paraId="1E3ED655" w14:textId="77777777"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6BB1462E" w14:textId="77777777" w:rsidR="00771537" w:rsidRPr="0032769C" w:rsidRDefault="00771537" w:rsidP="00785787">
            <w:pPr>
              <w:pStyle w:val="aa"/>
              <w:ind w:right="20"/>
              <w:rPr>
                <w:rFonts w:ascii="Courier New" w:hAnsi="Courier New" w:cs="Courier New"/>
              </w:rPr>
            </w:pPr>
            <w:r>
              <w:rPr>
                <w:rFonts w:ascii="Courier New" w:hAnsi="Courier New" w:cs="Courier New"/>
              </w:rPr>
              <w:t>Router#</w:t>
            </w:r>
          </w:p>
        </w:tc>
      </w:tr>
    </w:tbl>
    <w:p w14:paraId="0B87AA8F" w14:textId="77777777" w:rsidR="003B7808" w:rsidRDefault="003B7808" w:rsidP="00785787">
      <w:pPr>
        <w:pStyle w:val="3"/>
        <w:ind w:left="0" w:right="20"/>
      </w:pPr>
      <w:bookmarkStart w:id="4603" w:name="_Toc445131175"/>
      <w:r>
        <w:rPr>
          <w:rFonts w:hint="eastAsia"/>
        </w:rPr>
        <w:t>Filtering at the DPoE System</w:t>
      </w:r>
      <w:bookmarkEnd w:id="4603"/>
    </w:p>
    <w:p w14:paraId="6EA6DBDB" w14:textId="77777777" w:rsidR="00771537" w:rsidRDefault="003B7808" w:rsidP="00785787">
      <w:pPr>
        <w:pStyle w:val="a3"/>
        <w:ind w:left="0" w:right="20"/>
      </w:pPr>
      <w:r>
        <w:rPr>
          <w:rFonts w:hint="eastAsia"/>
        </w:rPr>
        <w:t>DPoE requires filtering of subscriber frames to be performed by the DPoE System. These filtering requirements are the same as those required by DOCSIS on CMTS equipment.</w:t>
      </w:r>
    </w:p>
    <w:p w14:paraId="124D4B56" w14:textId="77777777" w:rsidR="00A50979" w:rsidRDefault="003B7808" w:rsidP="00785787">
      <w:pPr>
        <w:pStyle w:val="a3"/>
        <w:ind w:left="0" w:right="20"/>
      </w:pPr>
      <w:r>
        <w:rPr>
          <w:rFonts w:hint="eastAsia"/>
        </w:rPr>
        <w:t xml:space="preserve">To define </w:t>
      </w:r>
      <w:r w:rsidR="00A9090D">
        <w:rPr>
          <w:rFonts w:hint="eastAsia"/>
        </w:rPr>
        <w:t>both</w:t>
      </w:r>
      <w:r>
        <w:rPr>
          <w:rFonts w:hint="eastAsia"/>
        </w:rPr>
        <w:t xml:space="preserve"> docsSub</w:t>
      </w:r>
      <w:r w:rsidR="00A9090D">
        <w:rPr>
          <w:rFonts w:hint="eastAsia"/>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Default="00A9090D" w:rsidP="00785787">
      <w:pPr>
        <w:pStyle w:val="a3"/>
        <w:ind w:left="0" w:right="20"/>
      </w:pPr>
      <w:r>
        <w:rPr>
          <w:rFonts w:hint="eastAsia"/>
        </w:rPr>
        <w:t>To modify the parameters of docsSubmgt3FilterGrpTable, docsSubmgt3FilterGrpTable  must be created. To create docsSubmgt3FilterGrpTable, use the following commands.</w:t>
      </w:r>
    </w:p>
    <w:p w14:paraId="22DB101F" w14:textId="77777777" w:rsidR="0052369F" w:rsidRDefault="0052369F" w:rsidP="00785787">
      <w:pPr>
        <w:pStyle w:val="afffff3"/>
        <w:ind w:left="0" w:right="20"/>
      </w:pPr>
      <w:bookmarkStart w:id="4604" w:name="_Toc391575423"/>
    </w:p>
    <w:p w14:paraId="4906474F" w14:textId="79731DED" w:rsidR="00A9090D" w:rsidRDefault="00A9090D" w:rsidP="00785787">
      <w:pPr>
        <w:pStyle w:val="afffff3"/>
        <w:ind w:left="0" w:right="20"/>
      </w:pPr>
      <w:r>
        <w:t xml:space="preserve">Table </w:t>
      </w:r>
      <w:fldSimple w:instr=" SEQ Table \* ARABIC ">
        <w:r w:rsidR="00496ADB">
          <w:rPr>
            <w:noProof/>
          </w:rPr>
          <w:t>284</w:t>
        </w:r>
      </w:fldSimple>
      <w:r w:rsidR="00496ADB">
        <w:rPr>
          <w:rFonts w:hint="eastAsia"/>
        </w:rPr>
        <w:t xml:space="preserve"> </w:t>
      </w:r>
      <w:r w:rsidR="00613E44">
        <w:rPr>
          <w:rFonts w:hint="eastAsia"/>
        </w:rPr>
        <w:t>submgt filter group</w:t>
      </w:r>
      <w:r>
        <w:rPr>
          <w:rFonts w:hint="eastAsia"/>
        </w:rPr>
        <w:t xml:space="preserve"> creation</w:t>
      </w:r>
      <w:bookmarkEnd w:id="4604"/>
    </w:p>
    <w:tbl>
      <w:tblPr>
        <w:tblStyle w:val="CLIWide"/>
        <w:tblW w:w="0" w:type="auto"/>
        <w:tblLook w:val="01E0" w:firstRow="1" w:lastRow="1" w:firstColumn="1" w:lastColumn="1" w:noHBand="0" w:noVBand="0"/>
      </w:tblPr>
      <w:tblGrid>
        <w:gridCol w:w="4104"/>
        <w:gridCol w:w="4002"/>
      </w:tblGrid>
      <w:tr w:rsidR="00A9090D"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2F5F3A" w:rsidRDefault="00A9090D" w:rsidP="00785787">
            <w:pPr>
              <w:pStyle w:val="aa"/>
              <w:ind w:right="20"/>
              <w:rPr>
                <w:bCs/>
                <w:sz w:val="18"/>
              </w:rPr>
            </w:pPr>
            <w:r w:rsidRPr="002F5F3A">
              <w:rPr>
                <w:bCs/>
                <w:sz w:val="18"/>
              </w:rPr>
              <w:t>Command</w:t>
            </w:r>
          </w:p>
        </w:tc>
        <w:tc>
          <w:tcPr>
            <w:tcW w:w="4074" w:type="dxa"/>
          </w:tcPr>
          <w:p w14:paraId="0DF9D5AA" w14:textId="77777777" w:rsidR="00A9090D" w:rsidRPr="002F5F3A" w:rsidRDefault="00A9090D" w:rsidP="00785787">
            <w:pPr>
              <w:pStyle w:val="aa"/>
              <w:ind w:right="20"/>
              <w:rPr>
                <w:bCs/>
                <w:sz w:val="18"/>
              </w:rPr>
            </w:pPr>
            <w:r w:rsidRPr="002F5F3A">
              <w:rPr>
                <w:bCs/>
                <w:sz w:val="18"/>
              </w:rPr>
              <w:t>Description</w:t>
            </w:r>
          </w:p>
        </w:tc>
      </w:tr>
      <w:tr w:rsidR="00A9090D" w14:paraId="4A99EC95" w14:textId="77777777" w:rsidTr="00A9090D">
        <w:trPr>
          <w:trHeight w:val="327"/>
        </w:trPr>
        <w:tc>
          <w:tcPr>
            <w:tcW w:w="4248" w:type="dxa"/>
          </w:tcPr>
          <w:p w14:paraId="7736DA8C" w14:textId="77777777" w:rsidR="00A9090D" w:rsidRPr="002F5F3A" w:rsidRDefault="00A9090D" w:rsidP="00785787">
            <w:pPr>
              <w:pStyle w:val="aa"/>
              <w:ind w:right="20"/>
              <w:rPr>
                <w:b/>
                <w:bCs/>
              </w:rPr>
            </w:pPr>
            <w:r w:rsidRPr="00A9090D">
              <w:rPr>
                <w:b/>
                <w:bCs/>
              </w:rPr>
              <w:lastRenderedPageBreak/>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14:paraId="0E6B19CF" w14:textId="77777777" w:rsidR="00A9090D" w:rsidRPr="002D2F44" w:rsidRDefault="00A9090D" w:rsidP="00785787">
            <w:pPr>
              <w:pStyle w:val="aa"/>
              <w:ind w:right="20"/>
            </w:pPr>
            <w:r w:rsidRPr="002D2F44">
              <w:t>C</w:t>
            </w:r>
            <w:r w:rsidRPr="002D2F44">
              <w:rPr>
                <w:rFonts w:hint="eastAsia"/>
              </w:rPr>
              <w:t>reates docsSubmgt3FilterGrpTable</w:t>
            </w:r>
          </w:p>
          <w:p w14:paraId="3DC9D1DF" w14:textId="77777777" w:rsidR="00A9090D" w:rsidRPr="002D2F44" w:rsidRDefault="00A9090D" w:rsidP="00785787">
            <w:pPr>
              <w:pStyle w:val="aa"/>
              <w:ind w:right="20"/>
            </w:pPr>
            <w:r w:rsidRPr="002D2F44">
              <w:t>“</w:t>
            </w:r>
            <w:r w:rsidRPr="002D2F44">
              <w:rPr>
                <w:rFonts w:hint="eastAsia"/>
              </w:rPr>
              <w:t>&lt;1-1024&gt;</w:t>
            </w:r>
            <w:r w:rsidRPr="002D2F44">
              <w:t>”</w:t>
            </w:r>
            <w:r w:rsidRPr="002D2F44">
              <w:rPr>
                <w:rFonts w:hint="eastAsia"/>
              </w:rPr>
              <w:t xml:space="preserve"> means </w:t>
            </w:r>
            <w:r w:rsidRPr="002D2F44">
              <w:t>“</w:t>
            </w:r>
            <w:r w:rsidRPr="002D2F44">
              <w:t>Group Id</w:t>
            </w:r>
            <w:r w:rsidRPr="002D2F44">
              <w:t>”</w:t>
            </w:r>
          </w:p>
          <w:p w14:paraId="02853048" w14:textId="77777777" w:rsidR="00A9090D" w:rsidRPr="002D2F44" w:rsidRDefault="00A9090D" w:rsidP="00785787">
            <w:pPr>
              <w:pStyle w:val="aa"/>
              <w:ind w:right="20"/>
            </w:pPr>
            <w:r w:rsidRPr="002D2F44">
              <w:t>“</w:t>
            </w:r>
            <w:r w:rsidRPr="002D2F44">
              <w:rPr>
                <w:rFonts w:hint="eastAsia"/>
              </w:rPr>
              <w:t>&lt;1-65535</w:t>
            </w:r>
            <w:r w:rsidR="00812033" w:rsidRPr="002D2F44">
              <w:rPr>
                <w:rFonts w:hint="eastAsia"/>
              </w:rPr>
              <w:t>&gt;</w:t>
            </w:r>
            <w:r w:rsidRPr="002D2F44">
              <w:t>”</w:t>
            </w:r>
            <w:r w:rsidRPr="002D2F44">
              <w:rPr>
                <w:rFonts w:hint="eastAsia"/>
              </w:rPr>
              <w:t xml:space="preserve"> means index of filter group in </w:t>
            </w:r>
            <w:r w:rsidRPr="002D2F44">
              <w:t>“</w:t>
            </w:r>
            <w:r w:rsidRPr="002D2F44">
              <w:rPr>
                <w:rFonts w:hint="eastAsia"/>
              </w:rPr>
              <w:t>Group Id</w:t>
            </w:r>
            <w:r w:rsidRPr="002D2F44">
              <w:t>”</w:t>
            </w:r>
            <w:r w:rsidRPr="002D2F44">
              <w:rPr>
                <w:rFonts w:hint="eastAsia"/>
              </w:rPr>
              <w:t>.</w:t>
            </w:r>
          </w:p>
        </w:tc>
      </w:tr>
      <w:tr w:rsidR="00A9090D" w14:paraId="56A18539" w14:textId="77777777" w:rsidTr="00A9090D">
        <w:trPr>
          <w:trHeight w:val="327"/>
        </w:trPr>
        <w:tc>
          <w:tcPr>
            <w:tcW w:w="4248" w:type="dxa"/>
          </w:tcPr>
          <w:p w14:paraId="0E15F357" w14:textId="77777777" w:rsidR="00A9090D" w:rsidRPr="002F5F3A" w:rsidRDefault="00A9090D" w:rsidP="00785787">
            <w:pPr>
              <w:pStyle w:val="aa"/>
              <w:ind w:right="20"/>
              <w:rPr>
                <w:b/>
                <w:bCs/>
              </w:rPr>
            </w:pPr>
            <w:r w:rsidRPr="00815C7E">
              <w:rPr>
                <w:b/>
                <w:bCs/>
              </w:rPr>
              <w:t xml:space="preserve">no </w:t>
            </w:r>
            <w:r w:rsidRPr="00A9090D">
              <w:rPr>
                <w:b/>
                <w:bCs/>
              </w:rPr>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14:paraId="7B250799" w14:textId="77777777" w:rsidR="00A9090D" w:rsidRPr="002D2F44" w:rsidRDefault="00A9090D" w:rsidP="00785787">
            <w:pPr>
              <w:pStyle w:val="aa"/>
              <w:ind w:right="20"/>
            </w:pPr>
            <w:r w:rsidRPr="002D2F44">
              <w:rPr>
                <w:rFonts w:hint="eastAsia"/>
              </w:rPr>
              <w:t>Removes docsSubmgt3FilterGrpTable</w:t>
            </w:r>
          </w:p>
        </w:tc>
      </w:tr>
    </w:tbl>
    <w:p w14:paraId="0D80B34D" w14:textId="77777777" w:rsidR="00A9090D" w:rsidRDefault="00A9090D" w:rsidP="00785787">
      <w:pPr>
        <w:pStyle w:val="aa"/>
        <w:ind w:right="20"/>
      </w:pPr>
      <w:r>
        <w:rPr>
          <w:rFonts w:hint="eastAsia"/>
        </w:rPr>
        <w:tab/>
      </w:r>
      <w:r>
        <w:rPr>
          <w:rFonts w:hint="eastAsia"/>
        </w:rPr>
        <w:tab/>
        <w:t xml:space="preserve"> </w:t>
      </w:r>
    </w:p>
    <w:p w14:paraId="1D6B516A" w14:textId="77777777" w:rsidR="00613E44" w:rsidRDefault="00613E44" w:rsidP="00785787">
      <w:pPr>
        <w:pStyle w:val="a3"/>
        <w:ind w:left="0" w:right="20"/>
      </w:pPr>
      <w:r>
        <w:rPr>
          <w:rFonts w:hint="eastAsia"/>
        </w:rPr>
        <w:t>To modify the parameters of filter group, use the following command</w:t>
      </w:r>
      <w:r w:rsidR="008045D9">
        <w:rPr>
          <w:rFonts w:hint="eastAsia"/>
        </w:rPr>
        <w:t xml:space="preserve"> in the filter-group command node</w:t>
      </w:r>
      <w:r>
        <w:rPr>
          <w:rFonts w:hint="eastAsia"/>
        </w:rPr>
        <w:t>.</w:t>
      </w:r>
    </w:p>
    <w:p w14:paraId="391F0B14" w14:textId="5B7EC87B" w:rsidR="00D64BFE" w:rsidRDefault="00D64BFE" w:rsidP="00785787">
      <w:pPr>
        <w:pStyle w:val="afffff3"/>
        <w:ind w:left="0" w:right="20"/>
      </w:pPr>
      <w:bookmarkStart w:id="4605" w:name="_Toc391575424"/>
      <w:r>
        <w:t xml:space="preserve">Table </w:t>
      </w:r>
      <w:fldSimple w:instr=" SEQ Table \* ARABIC ">
        <w:r w:rsidR="00496ADB">
          <w:rPr>
            <w:noProof/>
          </w:rPr>
          <w:t>285</w:t>
        </w:r>
      </w:fldSimple>
      <w:r w:rsidR="00496ADB">
        <w:rPr>
          <w:rFonts w:hint="eastAsia"/>
        </w:rPr>
        <w:t xml:space="preserve"> </w:t>
      </w:r>
      <w:r w:rsidR="00F9226F">
        <w:rPr>
          <w:rFonts w:hint="eastAsia"/>
        </w:rPr>
        <w:t>parameter setting of filter group table</w:t>
      </w:r>
      <w:bookmarkEnd w:id="4605"/>
    </w:p>
    <w:tbl>
      <w:tblPr>
        <w:tblStyle w:val="CLIWide"/>
        <w:tblW w:w="0" w:type="auto"/>
        <w:tblInd w:w="943" w:type="dxa"/>
        <w:tblLook w:val="01E0" w:firstRow="1" w:lastRow="1" w:firstColumn="1" w:lastColumn="1" w:noHBand="0" w:noVBand="0"/>
      </w:tblPr>
      <w:tblGrid>
        <w:gridCol w:w="3485"/>
        <w:gridCol w:w="5310"/>
      </w:tblGrid>
      <w:tr w:rsidR="00D64BFE"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2F5F3A" w:rsidRDefault="00D64BFE" w:rsidP="0052369F">
            <w:pPr>
              <w:pStyle w:val="aa"/>
              <w:ind w:right="20"/>
              <w:rPr>
                <w:bCs/>
                <w:sz w:val="18"/>
              </w:rPr>
            </w:pPr>
            <w:r w:rsidRPr="002F5F3A">
              <w:rPr>
                <w:bCs/>
                <w:sz w:val="18"/>
              </w:rPr>
              <w:t>Command</w:t>
            </w:r>
          </w:p>
        </w:tc>
        <w:tc>
          <w:tcPr>
            <w:tcW w:w="5310" w:type="dxa"/>
          </w:tcPr>
          <w:p w14:paraId="401A9CED" w14:textId="77777777" w:rsidR="00D64BFE" w:rsidRPr="002F5F3A" w:rsidRDefault="00D64BFE" w:rsidP="0052369F">
            <w:pPr>
              <w:pStyle w:val="aa"/>
              <w:ind w:right="20"/>
              <w:rPr>
                <w:bCs/>
                <w:sz w:val="18"/>
              </w:rPr>
            </w:pPr>
            <w:r w:rsidRPr="002F5F3A">
              <w:rPr>
                <w:bCs/>
                <w:sz w:val="18"/>
              </w:rPr>
              <w:t>Description</w:t>
            </w:r>
          </w:p>
        </w:tc>
      </w:tr>
      <w:tr w:rsidR="00D64BFE" w14:paraId="224390FC" w14:textId="77777777" w:rsidTr="0052369F">
        <w:trPr>
          <w:trHeight w:val="327"/>
        </w:trPr>
        <w:tc>
          <w:tcPr>
            <w:tcW w:w="3485" w:type="dxa"/>
          </w:tcPr>
          <w:p w14:paraId="0636DE29" w14:textId="77777777" w:rsidR="00D64BFE" w:rsidRDefault="00613E44" w:rsidP="0052369F">
            <w:pPr>
              <w:pStyle w:val="aa"/>
              <w:ind w:right="20"/>
              <w:rPr>
                <w:b/>
                <w:bCs/>
              </w:rPr>
            </w:pPr>
            <w:r w:rsidRPr="00613E44">
              <w:rPr>
                <w:b/>
                <w:bCs/>
              </w:rPr>
              <w:t>match-action</w:t>
            </w:r>
            <w:r>
              <w:rPr>
                <w:rFonts w:hint="eastAsia"/>
                <w:b/>
                <w:bCs/>
              </w:rPr>
              <w:t xml:space="preserve"> (</w:t>
            </w:r>
            <w:r w:rsidRPr="00613E44">
              <w:rPr>
                <w:b/>
                <w:bCs/>
              </w:rPr>
              <w:t>accept</w:t>
            </w:r>
            <w:r>
              <w:rPr>
                <w:rFonts w:hint="eastAsia"/>
                <w:b/>
                <w:bCs/>
              </w:rPr>
              <w:t xml:space="preserve"> </w:t>
            </w:r>
            <w:r>
              <w:rPr>
                <w:b/>
                <w:bCs/>
              </w:rPr>
              <w:t xml:space="preserve">| </w:t>
            </w:r>
            <w:r w:rsidRPr="00613E44">
              <w:rPr>
                <w:b/>
                <w:bCs/>
              </w:rPr>
              <w:t>drop</w:t>
            </w:r>
            <w:r>
              <w:rPr>
                <w:rFonts w:hint="eastAsia"/>
                <w:b/>
                <w:bCs/>
              </w:rPr>
              <w:t>)</w:t>
            </w:r>
          </w:p>
          <w:p w14:paraId="01F56C18" w14:textId="77777777" w:rsidR="00613E44" w:rsidRPr="002F5F3A" w:rsidRDefault="00613E44" w:rsidP="0052369F">
            <w:pPr>
              <w:pStyle w:val="aa"/>
              <w:ind w:right="20"/>
              <w:rPr>
                <w:b/>
                <w:bCs/>
              </w:rPr>
            </w:pPr>
            <w:r w:rsidRPr="00613E44">
              <w:rPr>
                <w:b/>
                <w:bCs/>
              </w:rPr>
              <w:t>no match-action</w:t>
            </w:r>
          </w:p>
        </w:tc>
        <w:tc>
          <w:tcPr>
            <w:tcW w:w="5310" w:type="dxa"/>
          </w:tcPr>
          <w:p w14:paraId="3F4073BD" w14:textId="77777777" w:rsidR="002F73CA" w:rsidRDefault="00613E44" w:rsidP="0052369F">
            <w:pPr>
              <w:pStyle w:val="aa"/>
              <w:ind w:right="20"/>
            </w:pPr>
            <w:r>
              <w:rPr>
                <w:rFonts w:hint="eastAsia"/>
              </w:rPr>
              <w:t xml:space="preserve">The action to take when this filter rule matches a packet. </w:t>
            </w:r>
          </w:p>
          <w:p w14:paraId="26A4FB25" w14:textId="77777777" w:rsidR="00D64BFE" w:rsidRPr="00230534" w:rsidRDefault="00613E44" w:rsidP="0052369F">
            <w:pPr>
              <w:pStyle w:val="aa"/>
              <w:ind w:right="20"/>
            </w:pPr>
            <w:r>
              <w:rPr>
                <w:rFonts w:hint="eastAsia"/>
              </w:rPr>
              <w:t>(default: permit)</w:t>
            </w:r>
          </w:p>
        </w:tc>
      </w:tr>
      <w:tr w:rsidR="00D64BFE" w14:paraId="562D9BC7" w14:textId="77777777" w:rsidTr="0052369F">
        <w:trPr>
          <w:trHeight w:val="327"/>
        </w:trPr>
        <w:tc>
          <w:tcPr>
            <w:tcW w:w="3485" w:type="dxa"/>
          </w:tcPr>
          <w:p w14:paraId="151DE585" w14:textId="77777777" w:rsidR="00D64BFE" w:rsidRDefault="00613E44" w:rsidP="0052369F">
            <w:pPr>
              <w:pStyle w:val="aa"/>
              <w:ind w:right="20"/>
              <w:rPr>
                <w:b/>
                <w:bCs/>
              </w:rPr>
            </w:pPr>
            <w:r w:rsidRPr="00613E44">
              <w:rPr>
                <w:b/>
                <w:bCs/>
              </w:rPr>
              <w:t>priority</w:t>
            </w:r>
            <w:r>
              <w:rPr>
                <w:rFonts w:hint="eastAsia"/>
                <w:b/>
                <w:bCs/>
              </w:rPr>
              <w:t xml:space="preserve"> </w:t>
            </w:r>
            <w:r w:rsidRPr="00613E44">
              <w:rPr>
                <w:b/>
                <w:bCs/>
              </w:rPr>
              <w:t>&lt;1-65535&gt;</w:t>
            </w:r>
          </w:p>
          <w:p w14:paraId="36FAEE37" w14:textId="77777777" w:rsidR="00613E44" w:rsidRPr="002F5F3A" w:rsidRDefault="00613E44" w:rsidP="0052369F">
            <w:pPr>
              <w:pStyle w:val="aa"/>
              <w:ind w:right="20"/>
              <w:rPr>
                <w:b/>
                <w:bCs/>
              </w:rPr>
            </w:pPr>
            <w:r w:rsidRPr="00613E44">
              <w:rPr>
                <w:b/>
                <w:bCs/>
              </w:rPr>
              <w:t>no priority</w:t>
            </w:r>
          </w:p>
        </w:tc>
        <w:tc>
          <w:tcPr>
            <w:tcW w:w="5310" w:type="dxa"/>
          </w:tcPr>
          <w:p w14:paraId="53919815" w14:textId="77777777" w:rsidR="002F73CA" w:rsidRDefault="00613E44" w:rsidP="0052369F">
            <w:pPr>
              <w:pStyle w:val="aa"/>
              <w:ind w:right="20"/>
            </w:pPr>
            <w:r>
              <w:t>D</w:t>
            </w:r>
            <w:r>
              <w:rPr>
                <w:rFonts w:hint="eastAsia"/>
              </w:rPr>
              <w:t xml:space="preserve">efines the order in which the filter rules are compared against packets. </w:t>
            </w:r>
            <w:r w:rsidR="002F73CA">
              <w:rPr>
                <w:rFonts w:hint="eastAsia"/>
              </w:rPr>
              <w:t>The higher the value, the higher the priority.</w:t>
            </w:r>
          </w:p>
          <w:p w14:paraId="1384513F" w14:textId="77777777" w:rsidR="00613E44" w:rsidRPr="002F5F3A" w:rsidRDefault="00613E44" w:rsidP="0052369F">
            <w:pPr>
              <w:pStyle w:val="aa"/>
              <w:ind w:right="20"/>
            </w:pPr>
            <w:r>
              <w:rPr>
                <w:rFonts w:hint="eastAsia"/>
              </w:rPr>
              <w:t>(default: 0)</w:t>
            </w:r>
          </w:p>
        </w:tc>
      </w:tr>
      <w:tr w:rsidR="00613E44" w14:paraId="56082819" w14:textId="77777777" w:rsidTr="0052369F">
        <w:trPr>
          <w:trHeight w:val="327"/>
        </w:trPr>
        <w:tc>
          <w:tcPr>
            <w:tcW w:w="3485" w:type="dxa"/>
          </w:tcPr>
          <w:p w14:paraId="2EBDFC7B" w14:textId="77777777" w:rsidR="00613E44" w:rsidRDefault="00613E44" w:rsidP="0052369F">
            <w:pPr>
              <w:pStyle w:val="aa"/>
              <w:ind w:right="20"/>
              <w:rPr>
                <w:b/>
                <w:bCs/>
              </w:rPr>
            </w:pPr>
            <w:r w:rsidRPr="00613E44">
              <w:rPr>
                <w:b/>
                <w:bCs/>
              </w:rPr>
              <w:t>ip-tos low</w:t>
            </w:r>
            <w:r>
              <w:rPr>
                <w:rFonts w:hint="eastAsia"/>
                <w:b/>
                <w:bCs/>
              </w:rPr>
              <w:t xml:space="preserve"> </w:t>
            </w:r>
            <w:r w:rsidRPr="00613E44">
              <w:rPr>
                <w:b/>
                <w:bCs/>
              </w:rPr>
              <w:t>&lt;1-255&gt;</w:t>
            </w:r>
            <w:r>
              <w:rPr>
                <w:rFonts w:hint="eastAsia"/>
                <w:b/>
                <w:bCs/>
              </w:rPr>
              <w:t xml:space="preserve"> </w:t>
            </w:r>
            <w:r w:rsidRPr="00613E44">
              <w:rPr>
                <w:b/>
                <w:bCs/>
              </w:rPr>
              <w:t>high</w:t>
            </w:r>
            <w:r>
              <w:rPr>
                <w:rFonts w:hint="eastAsia"/>
                <w:b/>
                <w:bCs/>
              </w:rPr>
              <w:t xml:space="preserve"> </w:t>
            </w:r>
            <w:r w:rsidRPr="00613E44">
              <w:rPr>
                <w:b/>
                <w:bCs/>
              </w:rPr>
              <w:t>&lt;1-255&gt;</w:t>
            </w:r>
          </w:p>
          <w:p w14:paraId="498BD6B2" w14:textId="77777777" w:rsidR="00613E44" w:rsidRPr="00613E44" w:rsidRDefault="00613E44" w:rsidP="0052369F">
            <w:pPr>
              <w:pStyle w:val="aa"/>
              <w:ind w:right="20"/>
              <w:rPr>
                <w:b/>
                <w:bCs/>
              </w:rPr>
            </w:pPr>
            <w:r w:rsidRPr="00613E44">
              <w:rPr>
                <w:b/>
                <w:bCs/>
              </w:rPr>
              <w:t>no ip-tos</w:t>
            </w:r>
          </w:p>
        </w:tc>
        <w:tc>
          <w:tcPr>
            <w:tcW w:w="5310" w:type="dxa"/>
          </w:tcPr>
          <w:p w14:paraId="14B8469B" w14:textId="77777777" w:rsidR="002F73CA" w:rsidRDefault="00613E44" w:rsidP="0052369F">
            <w:pPr>
              <w:pStyle w:val="aa"/>
              <w:ind w:right="20"/>
            </w:pPr>
            <w:r>
              <w:rPr>
                <w:rFonts w:hint="eastAsia"/>
              </w:rPr>
              <w:t xml:space="preserve">The low and high value of a range of IP ToS octet values. </w:t>
            </w:r>
          </w:p>
          <w:p w14:paraId="7C7956E9" w14:textId="77777777" w:rsidR="00613E44" w:rsidRDefault="00613E44" w:rsidP="0052369F">
            <w:pPr>
              <w:pStyle w:val="aa"/>
              <w:ind w:right="20"/>
            </w:pPr>
            <w:r>
              <w:rPr>
                <w:rFonts w:hint="eastAsia"/>
              </w:rPr>
              <w:t>(default: low 0, high 0)</w:t>
            </w:r>
          </w:p>
        </w:tc>
      </w:tr>
      <w:tr w:rsidR="00613E44" w14:paraId="10095C35" w14:textId="77777777" w:rsidTr="0052369F">
        <w:trPr>
          <w:trHeight w:val="327"/>
        </w:trPr>
        <w:tc>
          <w:tcPr>
            <w:tcW w:w="3485" w:type="dxa"/>
          </w:tcPr>
          <w:p w14:paraId="11F71FE0" w14:textId="77777777" w:rsidR="00613E44" w:rsidRDefault="00613E44" w:rsidP="0052369F">
            <w:pPr>
              <w:pStyle w:val="aa"/>
              <w:ind w:right="20"/>
              <w:rPr>
                <w:b/>
                <w:bCs/>
              </w:rPr>
            </w:pPr>
            <w:r w:rsidRPr="00613E44">
              <w:rPr>
                <w:b/>
                <w:bCs/>
              </w:rPr>
              <w:t>ip-tos-mask</w:t>
            </w:r>
            <w:r>
              <w:rPr>
                <w:rFonts w:hint="eastAsia"/>
                <w:b/>
                <w:bCs/>
              </w:rPr>
              <w:t xml:space="preserve"> </w:t>
            </w:r>
            <w:r w:rsidRPr="00613E44">
              <w:rPr>
                <w:b/>
                <w:bCs/>
              </w:rPr>
              <w:t>&lt;1-255&gt;</w:t>
            </w:r>
          </w:p>
          <w:p w14:paraId="508E9137" w14:textId="77777777" w:rsidR="00613E44" w:rsidRPr="00613E44" w:rsidRDefault="00613E44" w:rsidP="0052369F">
            <w:pPr>
              <w:pStyle w:val="aa"/>
              <w:ind w:right="20"/>
              <w:rPr>
                <w:b/>
                <w:bCs/>
              </w:rPr>
            </w:pPr>
            <w:r w:rsidRPr="00613E44">
              <w:rPr>
                <w:b/>
                <w:bCs/>
              </w:rPr>
              <w:t>no ip-tos-mask</w:t>
            </w:r>
          </w:p>
        </w:tc>
        <w:tc>
          <w:tcPr>
            <w:tcW w:w="5310" w:type="dxa"/>
          </w:tcPr>
          <w:p w14:paraId="0865D7B5" w14:textId="77777777" w:rsidR="002F73CA" w:rsidRDefault="00613E44" w:rsidP="0052369F">
            <w:pPr>
              <w:pStyle w:val="aa"/>
              <w:ind w:right="20"/>
            </w:pPr>
            <w:r>
              <w:rPr>
                <w:rFonts w:hint="eastAsia"/>
              </w:rPr>
              <w:t xml:space="preserve">The mask value that is bitwise ANDed with the IP ToS octet in an IP packet, and the resulting value, are used for range checking against </w:t>
            </w:r>
            <w:r w:rsidR="008F35F1">
              <w:rPr>
                <w:rFonts w:hint="eastAsia"/>
              </w:rPr>
              <w:t>ip-tos-low</w:t>
            </w:r>
            <w:r>
              <w:rPr>
                <w:rFonts w:hint="eastAsia"/>
              </w:rPr>
              <w:t xml:space="preserve"> and ip-</w:t>
            </w:r>
            <w:r w:rsidR="008F35F1">
              <w:rPr>
                <w:rFonts w:hint="eastAsia"/>
              </w:rPr>
              <w:t>tos-high</w:t>
            </w:r>
            <w:r>
              <w:rPr>
                <w:rFonts w:hint="eastAsia"/>
              </w:rPr>
              <w:t xml:space="preserve">. </w:t>
            </w:r>
          </w:p>
          <w:p w14:paraId="4610DD5F" w14:textId="77777777" w:rsidR="00613E44" w:rsidRDefault="00613E44" w:rsidP="0052369F">
            <w:pPr>
              <w:pStyle w:val="aa"/>
              <w:ind w:right="20"/>
            </w:pPr>
            <w:r>
              <w:rPr>
                <w:rFonts w:hint="eastAsia"/>
              </w:rPr>
              <w:t>(default: 0)</w:t>
            </w:r>
          </w:p>
        </w:tc>
      </w:tr>
      <w:tr w:rsidR="00613E44" w14:paraId="60745941" w14:textId="77777777" w:rsidTr="0052369F">
        <w:trPr>
          <w:trHeight w:val="327"/>
        </w:trPr>
        <w:tc>
          <w:tcPr>
            <w:tcW w:w="3485" w:type="dxa"/>
          </w:tcPr>
          <w:p w14:paraId="522316CC" w14:textId="77777777" w:rsidR="00613E44" w:rsidRDefault="002F73CA" w:rsidP="0052369F">
            <w:pPr>
              <w:pStyle w:val="aa"/>
              <w:ind w:right="20"/>
              <w:rPr>
                <w:b/>
                <w:bCs/>
              </w:rPr>
            </w:pPr>
            <w:r w:rsidRPr="002F73CA">
              <w:rPr>
                <w:b/>
                <w:bCs/>
              </w:rPr>
              <w:t>ip-proto</w:t>
            </w:r>
            <w:r>
              <w:rPr>
                <w:rFonts w:hint="eastAsia"/>
                <w:b/>
                <w:bCs/>
              </w:rPr>
              <w:t xml:space="preserve"> </w:t>
            </w:r>
            <w:r w:rsidRPr="002F73CA">
              <w:rPr>
                <w:b/>
                <w:bCs/>
              </w:rPr>
              <w:t>&lt;1-257&gt;</w:t>
            </w:r>
          </w:p>
          <w:p w14:paraId="272E7D22" w14:textId="77777777" w:rsidR="002F73CA" w:rsidRPr="00613E44" w:rsidRDefault="002F73CA" w:rsidP="0052369F">
            <w:pPr>
              <w:pStyle w:val="aa"/>
              <w:ind w:right="20"/>
              <w:rPr>
                <w:b/>
                <w:bCs/>
              </w:rPr>
            </w:pPr>
            <w:r>
              <w:rPr>
                <w:rFonts w:hint="eastAsia"/>
                <w:b/>
                <w:bCs/>
              </w:rPr>
              <w:t>no ip-proto</w:t>
            </w:r>
          </w:p>
        </w:tc>
        <w:tc>
          <w:tcPr>
            <w:tcW w:w="5310" w:type="dxa"/>
          </w:tcPr>
          <w:p w14:paraId="3D833FD8" w14:textId="77777777" w:rsidR="002F73CA" w:rsidRDefault="002F73CA" w:rsidP="0052369F">
            <w:pPr>
              <w:pStyle w:val="aa"/>
              <w:ind w:right="20"/>
            </w:pPr>
            <w:r>
              <w:rPr>
                <w:rFonts w:hint="eastAsia"/>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Default="002F73CA" w:rsidP="0052369F">
            <w:pPr>
              <w:pStyle w:val="aa"/>
              <w:ind w:right="20"/>
            </w:pPr>
            <w:r>
              <w:rPr>
                <w:rFonts w:hint="eastAsia"/>
              </w:rPr>
              <w:t>(default: 256)</w:t>
            </w:r>
          </w:p>
        </w:tc>
      </w:tr>
      <w:tr w:rsidR="00613E44" w14:paraId="5B013A7E" w14:textId="77777777" w:rsidTr="0052369F">
        <w:trPr>
          <w:trHeight w:val="327"/>
        </w:trPr>
        <w:tc>
          <w:tcPr>
            <w:tcW w:w="3485" w:type="dxa"/>
          </w:tcPr>
          <w:p w14:paraId="6A90F18C" w14:textId="77777777" w:rsidR="00613E44" w:rsidRDefault="002F73CA" w:rsidP="0052369F">
            <w:pPr>
              <w:pStyle w:val="aa"/>
              <w:ind w:right="20"/>
              <w:rPr>
                <w:b/>
                <w:bCs/>
              </w:rPr>
            </w:pPr>
            <w:r w:rsidRPr="002F73CA">
              <w:rPr>
                <w:b/>
                <w:bCs/>
              </w:rPr>
              <w:t>ip-version ipv4</w:t>
            </w:r>
          </w:p>
          <w:p w14:paraId="558F6704" w14:textId="77777777" w:rsidR="002F73CA" w:rsidRPr="00613E44" w:rsidRDefault="002F73CA" w:rsidP="0052369F">
            <w:pPr>
              <w:pStyle w:val="aa"/>
              <w:ind w:right="20"/>
              <w:rPr>
                <w:b/>
                <w:bCs/>
              </w:rPr>
            </w:pPr>
            <w:r w:rsidRPr="002F73CA">
              <w:rPr>
                <w:b/>
                <w:bCs/>
              </w:rPr>
              <w:t>no ip-version</w:t>
            </w:r>
          </w:p>
        </w:tc>
        <w:tc>
          <w:tcPr>
            <w:tcW w:w="5310" w:type="dxa"/>
          </w:tcPr>
          <w:p w14:paraId="796FF884" w14:textId="77777777" w:rsidR="002F73CA" w:rsidRDefault="002F73CA" w:rsidP="0052369F">
            <w:pPr>
              <w:pStyle w:val="aa"/>
              <w:ind w:right="20"/>
            </w:pPr>
            <w:r>
              <w:rPr>
                <w:rFonts w:hint="eastAsia"/>
              </w:rPr>
              <w:t xml:space="preserve">The type of IP address for </w:t>
            </w:r>
            <w:r w:rsidR="008F35F1">
              <w:rPr>
                <w:rFonts w:hint="eastAsia"/>
              </w:rPr>
              <w:t>src-ip</w:t>
            </w:r>
            <w:r>
              <w:rPr>
                <w:rFonts w:hint="eastAsia"/>
              </w:rPr>
              <w:t xml:space="preserve">, </w:t>
            </w:r>
            <w:r w:rsidR="008F35F1">
              <w:rPr>
                <w:rFonts w:hint="eastAsia"/>
              </w:rPr>
              <w:t>src-mask</w:t>
            </w:r>
            <w:r>
              <w:rPr>
                <w:rFonts w:hint="eastAsia"/>
              </w:rPr>
              <w:t xml:space="preserve">, </w:t>
            </w:r>
            <w:r w:rsidR="008F35F1">
              <w:rPr>
                <w:rFonts w:hint="eastAsia"/>
              </w:rPr>
              <w:t>dest-ip</w:t>
            </w:r>
            <w:r>
              <w:rPr>
                <w:rFonts w:hint="eastAsia"/>
              </w:rPr>
              <w:t xml:space="preserve">, and </w:t>
            </w:r>
            <w:r w:rsidR="008F35F1">
              <w:rPr>
                <w:rFonts w:hint="eastAsia"/>
              </w:rPr>
              <w:t>dest-mask</w:t>
            </w:r>
            <w:r>
              <w:rPr>
                <w:rFonts w:hint="eastAsia"/>
              </w:rPr>
              <w:t xml:space="preserve">. IPv6 is not currently supported. </w:t>
            </w:r>
          </w:p>
          <w:p w14:paraId="579DC7A7" w14:textId="77777777" w:rsidR="00613E44" w:rsidRDefault="002F73CA" w:rsidP="0052369F">
            <w:pPr>
              <w:pStyle w:val="aa"/>
              <w:ind w:right="20"/>
            </w:pPr>
            <w:r>
              <w:rPr>
                <w:rFonts w:hint="eastAsia"/>
              </w:rPr>
              <w:t>(default: unknown)</w:t>
            </w:r>
          </w:p>
        </w:tc>
      </w:tr>
      <w:tr w:rsidR="002F73CA" w14:paraId="1DA4F9A6" w14:textId="77777777" w:rsidTr="0052369F">
        <w:trPr>
          <w:trHeight w:val="327"/>
        </w:trPr>
        <w:tc>
          <w:tcPr>
            <w:tcW w:w="3485" w:type="dxa"/>
          </w:tcPr>
          <w:p w14:paraId="592DD208" w14:textId="77777777" w:rsidR="002F73CA" w:rsidRDefault="002F73CA" w:rsidP="0052369F">
            <w:pPr>
              <w:pStyle w:val="aa"/>
              <w:ind w:right="20"/>
              <w:rPr>
                <w:b/>
                <w:bCs/>
              </w:rPr>
            </w:pPr>
            <w:r w:rsidRPr="002F73CA">
              <w:rPr>
                <w:b/>
                <w:bCs/>
              </w:rPr>
              <w:t>src-ip</w:t>
            </w:r>
            <w:r>
              <w:rPr>
                <w:rFonts w:hint="eastAsia"/>
                <w:b/>
                <w:bCs/>
              </w:rPr>
              <w:t xml:space="preserve"> </w:t>
            </w:r>
            <w:r w:rsidRPr="002F73CA">
              <w:rPr>
                <w:b/>
                <w:bCs/>
              </w:rPr>
              <w:t>A.B.C.D</w:t>
            </w:r>
            <w:r>
              <w:rPr>
                <w:rFonts w:hint="eastAsia"/>
                <w:b/>
                <w:bCs/>
              </w:rPr>
              <w:t xml:space="preserve"> </w:t>
            </w:r>
            <w:r w:rsidRPr="002F73CA">
              <w:rPr>
                <w:b/>
                <w:bCs/>
              </w:rPr>
              <w:t>src-mask</w:t>
            </w:r>
            <w:r>
              <w:rPr>
                <w:rFonts w:hint="eastAsia"/>
                <w:b/>
                <w:bCs/>
              </w:rPr>
              <w:t xml:space="preserve"> </w:t>
            </w:r>
            <w:r w:rsidRPr="002F73CA">
              <w:rPr>
                <w:b/>
                <w:bCs/>
              </w:rPr>
              <w:t>A.B.C.D</w:t>
            </w:r>
          </w:p>
          <w:p w14:paraId="4DDF6A14" w14:textId="77777777" w:rsidR="002F73CA" w:rsidRPr="00613E44" w:rsidRDefault="002F73CA" w:rsidP="0052369F">
            <w:pPr>
              <w:pStyle w:val="aa"/>
              <w:ind w:right="20"/>
              <w:rPr>
                <w:b/>
                <w:bCs/>
              </w:rPr>
            </w:pPr>
            <w:r w:rsidRPr="002F73CA">
              <w:rPr>
                <w:b/>
                <w:bCs/>
              </w:rPr>
              <w:t>no src-ip</w:t>
            </w:r>
          </w:p>
        </w:tc>
        <w:tc>
          <w:tcPr>
            <w:tcW w:w="5310" w:type="dxa"/>
          </w:tcPr>
          <w:p w14:paraId="0EF54DB2" w14:textId="77777777" w:rsidR="002F73CA" w:rsidRDefault="002F73CA" w:rsidP="0052369F">
            <w:pPr>
              <w:pStyle w:val="aa"/>
              <w:ind w:right="20"/>
            </w:pPr>
            <w:r>
              <w:rPr>
                <w:rFonts w:hint="eastAsia"/>
              </w:rPr>
              <w:t>The values of the IP Source Address required for packets to match this filter rule. An IP packet matches the rule when the packet</w:t>
            </w:r>
            <w:r>
              <w:t>’</w:t>
            </w:r>
            <w:r>
              <w:rPr>
                <w:rFonts w:hint="eastAsia"/>
              </w:rPr>
              <w:t xml:space="preserve">s IP Source Address, bitwise ANDed with the </w:t>
            </w:r>
            <w:r w:rsidR="008F35F1">
              <w:rPr>
                <w:rFonts w:hint="eastAsia"/>
              </w:rPr>
              <w:t>src-mask</w:t>
            </w:r>
            <w:r>
              <w:rPr>
                <w:rFonts w:hint="eastAsia"/>
              </w:rPr>
              <w:t xml:space="preserve"> value, equals the </w:t>
            </w:r>
            <w:r w:rsidR="008F35F1">
              <w:rPr>
                <w:rFonts w:hint="eastAsia"/>
              </w:rPr>
              <w:t>src-ip</w:t>
            </w:r>
            <w:r>
              <w:rPr>
                <w:rFonts w:hint="eastAsia"/>
              </w:rPr>
              <w:t xml:space="preserve"> value.</w:t>
            </w:r>
          </w:p>
          <w:p w14:paraId="73B263A0" w14:textId="77777777" w:rsidR="002F73CA" w:rsidRDefault="002F73CA" w:rsidP="0052369F">
            <w:pPr>
              <w:pStyle w:val="aa"/>
              <w:ind w:right="20"/>
            </w:pPr>
            <w:r>
              <w:rPr>
                <w:rFonts w:hint="eastAsia"/>
              </w:rPr>
              <w:t>(default src-ip: 0.0.0.0, default src-mask: 0.0.0.0)</w:t>
            </w:r>
          </w:p>
        </w:tc>
      </w:tr>
      <w:tr w:rsidR="002F73CA" w14:paraId="3CF9C120" w14:textId="77777777" w:rsidTr="0052369F">
        <w:trPr>
          <w:trHeight w:val="327"/>
        </w:trPr>
        <w:tc>
          <w:tcPr>
            <w:tcW w:w="3485" w:type="dxa"/>
          </w:tcPr>
          <w:p w14:paraId="5D0A06FB" w14:textId="77777777" w:rsidR="002F73CA" w:rsidRDefault="002F73CA" w:rsidP="0052369F">
            <w:pPr>
              <w:pStyle w:val="aa"/>
              <w:ind w:right="20"/>
              <w:rPr>
                <w:b/>
                <w:bCs/>
              </w:rPr>
            </w:pPr>
            <w:r w:rsidRPr="002F73CA">
              <w:rPr>
                <w:b/>
                <w:bCs/>
              </w:rPr>
              <w:t>dest-ip</w:t>
            </w:r>
            <w:r>
              <w:rPr>
                <w:rFonts w:hint="eastAsia"/>
                <w:b/>
                <w:bCs/>
              </w:rPr>
              <w:t xml:space="preserve"> </w:t>
            </w:r>
            <w:r w:rsidRPr="002F73CA">
              <w:rPr>
                <w:b/>
                <w:bCs/>
              </w:rPr>
              <w:t>A.B.C.D</w:t>
            </w:r>
            <w:r>
              <w:rPr>
                <w:rFonts w:hint="eastAsia"/>
                <w:b/>
                <w:bCs/>
              </w:rPr>
              <w:t xml:space="preserve"> </w:t>
            </w:r>
            <w:r w:rsidRPr="002F73CA">
              <w:rPr>
                <w:b/>
                <w:bCs/>
              </w:rPr>
              <w:t>dest-mask</w:t>
            </w:r>
            <w:r>
              <w:rPr>
                <w:rFonts w:hint="eastAsia"/>
                <w:b/>
                <w:bCs/>
              </w:rPr>
              <w:t xml:space="preserve"> </w:t>
            </w:r>
            <w:r w:rsidRPr="002F73CA">
              <w:rPr>
                <w:b/>
                <w:bCs/>
              </w:rPr>
              <w:t>A.B.C.D</w:t>
            </w:r>
          </w:p>
          <w:p w14:paraId="64BAB56E" w14:textId="77777777" w:rsidR="002F73CA" w:rsidRPr="00613E44" w:rsidRDefault="002F73CA" w:rsidP="0052369F">
            <w:pPr>
              <w:pStyle w:val="aa"/>
              <w:ind w:right="20"/>
              <w:rPr>
                <w:b/>
                <w:bCs/>
              </w:rPr>
            </w:pPr>
            <w:r>
              <w:rPr>
                <w:rFonts w:hint="eastAsia"/>
                <w:b/>
                <w:bCs/>
              </w:rPr>
              <w:t>no dest-ip</w:t>
            </w:r>
          </w:p>
        </w:tc>
        <w:tc>
          <w:tcPr>
            <w:tcW w:w="5310" w:type="dxa"/>
          </w:tcPr>
          <w:p w14:paraId="69CF2C87" w14:textId="77777777" w:rsidR="002F73CA" w:rsidRDefault="002F73CA" w:rsidP="0052369F">
            <w:pPr>
              <w:pStyle w:val="aa"/>
              <w:ind w:right="20"/>
            </w:pPr>
            <w:r>
              <w:rPr>
                <w:rFonts w:hint="eastAsia"/>
              </w:rPr>
              <w:t>The value of the IP Destination Address required for packets to match this filter rule. An IP packet matches the rule when the packet</w:t>
            </w:r>
            <w:r>
              <w:t>’</w:t>
            </w:r>
            <w:r>
              <w:rPr>
                <w:rFonts w:hint="eastAsia"/>
              </w:rPr>
              <w:t xml:space="preserve">s IP Destination Address, </w:t>
            </w:r>
            <w:r>
              <w:t>bitwise</w:t>
            </w:r>
            <w:r>
              <w:rPr>
                <w:rFonts w:hint="eastAsia"/>
              </w:rPr>
              <w:t xml:space="preserve"> ANDed with the </w:t>
            </w:r>
            <w:r w:rsidR="008F35F1">
              <w:rPr>
                <w:rFonts w:hint="eastAsia"/>
              </w:rPr>
              <w:t>dest-mask</w:t>
            </w:r>
            <w:r>
              <w:rPr>
                <w:rFonts w:hint="eastAsia"/>
              </w:rPr>
              <w:t xml:space="preserve"> value, equals the </w:t>
            </w:r>
            <w:r w:rsidR="008F35F1">
              <w:rPr>
                <w:rFonts w:hint="eastAsia"/>
              </w:rPr>
              <w:t>dest-ip</w:t>
            </w:r>
            <w:r>
              <w:rPr>
                <w:rFonts w:hint="eastAsia"/>
              </w:rPr>
              <w:t xml:space="preserve"> value.</w:t>
            </w:r>
          </w:p>
          <w:p w14:paraId="4BEC22A4" w14:textId="77777777" w:rsidR="002F73CA" w:rsidRDefault="002F73CA" w:rsidP="0052369F">
            <w:pPr>
              <w:pStyle w:val="aa"/>
              <w:ind w:right="20"/>
            </w:pPr>
            <w:r>
              <w:rPr>
                <w:rFonts w:hint="eastAsia"/>
              </w:rPr>
              <w:t>(default</w:t>
            </w:r>
            <w:r w:rsidR="00020FED">
              <w:rPr>
                <w:rFonts w:hint="eastAsia"/>
              </w:rPr>
              <w:t xml:space="preserve"> dest-ip</w:t>
            </w:r>
            <w:r>
              <w:rPr>
                <w:rFonts w:hint="eastAsia"/>
              </w:rPr>
              <w:t>: 0.0.0.0</w:t>
            </w:r>
            <w:r w:rsidR="00020FED">
              <w:rPr>
                <w:rFonts w:hint="eastAsia"/>
              </w:rPr>
              <w:t>, default dest-mask: 0.0.0.0</w:t>
            </w:r>
            <w:r>
              <w:rPr>
                <w:rFonts w:hint="eastAsia"/>
              </w:rPr>
              <w:t>)</w:t>
            </w:r>
          </w:p>
        </w:tc>
      </w:tr>
      <w:tr w:rsidR="002F73CA" w14:paraId="33383300" w14:textId="77777777" w:rsidTr="0052369F">
        <w:trPr>
          <w:trHeight w:val="327"/>
        </w:trPr>
        <w:tc>
          <w:tcPr>
            <w:tcW w:w="3485" w:type="dxa"/>
          </w:tcPr>
          <w:p w14:paraId="5472B068" w14:textId="77777777" w:rsidR="002F73CA" w:rsidRDefault="00020FED" w:rsidP="0052369F">
            <w:pPr>
              <w:pStyle w:val="aa"/>
              <w:ind w:right="20"/>
              <w:rPr>
                <w:b/>
                <w:bCs/>
              </w:rPr>
            </w:pPr>
            <w:r w:rsidRPr="00020FED">
              <w:rPr>
                <w:b/>
                <w:bCs/>
              </w:rPr>
              <w:t>range-src-port</w:t>
            </w:r>
            <w:r>
              <w:rPr>
                <w:rFonts w:hint="eastAsia"/>
                <w:b/>
                <w:bCs/>
              </w:rPr>
              <w:t xml:space="preserve"> </w:t>
            </w:r>
            <w:r w:rsidRPr="00020FED">
              <w:rPr>
                <w:b/>
                <w:bCs/>
              </w:rPr>
              <w:t>&lt;0-65535&gt;</w:t>
            </w:r>
            <w:r>
              <w:rPr>
                <w:rFonts w:hint="eastAsia"/>
                <w:b/>
                <w:bCs/>
              </w:rPr>
              <w:t xml:space="preserve"> </w:t>
            </w:r>
            <w:r w:rsidRPr="00020FED">
              <w:rPr>
                <w:b/>
                <w:bCs/>
              </w:rPr>
              <w:t>&lt;0-65535&gt;</w:t>
            </w:r>
          </w:p>
          <w:p w14:paraId="4EE66012" w14:textId="77777777" w:rsidR="00020FED" w:rsidRPr="00613E44" w:rsidRDefault="00020FED" w:rsidP="0052369F">
            <w:pPr>
              <w:pStyle w:val="aa"/>
              <w:ind w:right="20"/>
              <w:rPr>
                <w:b/>
                <w:bCs/>
              </w:rPr>
            </w:pPr>
            <w:r w:rsidRPr="00020FED">
              <w:rPr>
                <w:b/>
                <w:bCs/>
              </w:rPr>
              <w:t>no range-src-port</w:t>
            </w:r>
          </w:p>
        </w:tc>
        <w:tc>
          <w:tcPr>
            <w:tcW w:w="5310" w:type="dxa"/>
          </w:tcPr>
          <w:p w14:paraId="770067A8" w14:textId="77777777" w:rsidR="002F73CA" w:rsidRDefault="00020FED" w:rsidP="0052369F">
            <w:pPr>
              <w:pStyle w:val="aa"/>
              <w:ind w:right="20"/>
            </w:pPr>
            <w:r>
              <w:rPr>
                <w:rFonts w:hint="eastAsia"/>
              </w:rPr>
              <w:t xml:space="preserve">The low-end and high-end inclusive range of TCP/UDP source port numbers to which a packet is compared. This </w:t>
            </w:r>
            <w:r w:rsidR="008F35F1">
              <w:rPr>
                <w:rFonts w:hint="eastAsia"/>
              </w:rPr>
              <w:t>command</w:t>
            </w:r>
            <w:r>
              <w:rPr>
                <w:rFonts w:hint="eastAsia"/>
              </w:rPr>
              <w:t xml:space="preserve"> is irrelevant for non-TCP/UDP </w:t>
            </w:r>
            <w:r>
              <w:t>packets.</w:t>
            </w:r>
          </w:p>
          <w:p w14:paraId="65957F0E" w14:textId="77777777" w:rsidR="00020FED" w:rsidRPr="00020FED" w:rsidRDefault="00020FED" w:rsidP="0052369F">
            <w:pPr>
              <w:pStyle w:val="aa"/>
              <w:ind w:right="20"/>
            </w:pPr>
            <w:r>
              <w:rPr>
                <w:rFonts w:hint="eastAsia"/>
              </w:rPr>
              <w:t>(default start port: 0, default end port: 65535)</w:t>
            </w:r>
          </w:p>
        </w:tc>
      </w:tr>
      <w:tr w:rsidR="002F73CA" w14:paraId="4775B51D" w14:textId="77777777" w:rsidTr="0052369F">
        <w:trPr>
          <w:trHeight w:val="327"/>
        </w:trPr>
        <w:tc>
          <w:tcPr>
            <w:tcW w:w="3485" w:type="dxa"/>
          </w:tcPr>
          <w:p w14:paraId="0E094498" w14:textId="77777777" w:rsidR="008F35F1" w:rsidRDefault="008F35F1" w:rsidP="0052369F">
            <w:pPr>
              <w:pStyle w:val="aa"/>
              <w:ind w:right="20"/>
              <w:rPr>
                <w:b/>
                <w:bCs/>
              </w:rPr>
            </w:pPr>
            <w:r>
              <w:rPr>
                <w:b/>
                <w:bCs/>
              </w:rPr>
              <w:t>range-</w:t>
            </w:r>
            <w:r>
              <w:rPr>
                <w:rFonts w:hint="eastAsia"/>
                <w:b/>
                <w:bCs/>
              </w:rPr>
              <w:t>dest</w:t>
            </w:r>
            <w:r w:rsidRPr="00020FED">
              <w:rPr>
                <w:b/>
                <w:bCs/>
              </w:rPr>
              <w:t>-port</w:t>
            </w:r>
            <w:r>
              <w:rPr>
                <w:rFonts w:hint="eastAsia"/>
                <w:b/>
                <w:bCs/>
              </w:rPr>
              <w:t xml:space="preserve"> </w:t>
            </w:r>
            <w:r w:rsidRPr="00020FED">
              <w:rPr>
                <w:b/>
                <w:bCs/>
              </w:rPr>
              <w:t>&lt;0-65535&gt;</w:t>
            </w:r>
            <w:r>
              <w:rPr>
                <w:rFonts w:hint="eastAsia"/>
                <w:b/>
                <w:bCs/>
              </w:rPr>
              <w:t xml:space="preserve"> </w:t>
            </w:r>
            <w:r w:rsidRPr="00020FED">
              <w:rPr>
                <w:b/>
                <w:bCs/>
              </w:rPr>
              <w:t>&lt;0-65535&gt;</w:t>
            </w:r>
          </w:p>
          <w:p w14:paraId="14993A89" w14:textId="77777777" w:rsidR="002F73CA" w:rsidRPr="00613E44" w:rsidRDefault="008F35F1" w:rsidP="0052369F">
            <w:pPr>
              <w:pStyle w:val="aa"/>
              <w:ind w:right="20"/>
              <w:rPr>
                <w:b/>
                <w:bCs/>
              </w:rPr>
            </w:pPr>
            <w:r w:rsidRPr="00020FED">
              <w:rPr>
                <w:b/>
                <w:bCs/>
              </w:rPr>
              <w:t>no range-src-port</w:t>
            </w:r>
          </w:p>
        </w:tc>
        <w:tc>
          <w:tcPr>
            <w:tcW w:w="5310" w:type="dxa"/>
          </w:tcPr>
          <w:p w14:paraId="55675FE7" w14:textId="77777777" w:rsidR="008F35F1" w:rsidRDefault="008F35F1" w:rsidP="0052369F">
            <w:pPr>
              <w:pStyle w:val="aa"/>
              <w:ind w:right="20"/>
            </w:pPr>
            <w:r>
              <w:rPr>
                <w:rFonts w:hint="eastAsia"/>
              </w:rPr>
              <w:t xml:space="preserve">The low-end and high-end inclusive range of TCP/UDP destination port numbers to which a packet is compared. This command is irrelevant for non-TCP/UDP </w:t>
            </w:r>
            <w:r>
              <w:t>packets.</w:t>
            </w:r>
          </w:p>
          <w:p w14:paraId="79D6FB5A" w14:textId="77777777" w:rsidR="002F73CA" w:rsidRPr="008F35F1" w:rsidRDefault="008F35F1" w:rsidP="0052369F">
            <w:pPr>
              <w:pStyle w:val="aa"/>
              <w:ind w:right="20"/>
            </w:pPr>
            <w:r>
              <w:rPr>
                <w:rFonts w:hint="eastAsia"/>
              </w:rPr>
              <w:t>(default start port: 0, default end port: 65535)</w:t>
            </w:r>
          </w:p>
        </w:tc>
      </w:tr>
      <w:tr w:rsidR="002F73CA" w14:paraId="0240D52B" w14:textId="77777777" w:rsidTr="0052369F">
        <w:trPr>
          <w:trHeight w:val="327"/>
        </w:trPr>
        <w:tc>
          <w:tcPr>
            <w:tcW w:w="3485" w:type="dxa"/>
          </w:tcPr>
          <w:p w14:paraId="09B1F879" w14:textId="77777777" w:rsidR="002F73CA" w:rsidRDefault="008F35F1" w:rsidP="0052369F">
            <w:pPr>
              <w:pStyle w:val="aa"/>
              <w:ind w:right="20"/>
              <w:rPr>
                <w:b/>
                <w:bCs/>
              </w:rPr>
            </w:pPr>
            <w:r w:rsidRPr="008F35F1">
              <w:rPr>
                <w:b/>
                <w:bCs/>
              </w:rPr>
              <w:t>dest-mac-addr</w:t>
            </w:r>
            <w:r>
              <w:rPr>
                <w:rFonts w:hint="eastAsia"/>
                <w:b/>
                <w:bCs/>
              </w:rPr>
              <w:t xml:space="preserve"> </w:t>
            </w:r>
            <w:r w:rsidRPr="008F35F1">
              <w:rPr>
                <w:b/>
                <w:bCs/>
              </w:rPr>
              <w:t>H.H.H</w:t>
            </w:r>
          </w:p>
          <w:p w14:paraId="0B95F2C2" w14:textId="77777777" w:rsidR="008F35F1" w:rsidRPr="00613E44" w:rsidRDefault="008F35F1" w:rsidP="0052369F">
            <w:pPr>
              <w:pStyle w:val="aa"/>
              <w:ind w:right="20"/>
              <w:rPr>
                <w:b/>
                <w:bCs/>
              </w:rPr>
            </w:pPr>
            <w:r w:rsidRPr="008F35F1">
              <w:rPr>
                <w:b/>
                <w:bCs/>
              </w:rPr>
              <w:t>no dest-mac-addr</w:t>
            </w:r>
          </w:p>
        </w:tc>
        <w:tc>
          <w:tcPr>
            <w:tcW w:w="5310" w:type="dxa"/>
          </w:tcPr>
          <w:p w14:paraId="128EA3D1" w14:textId="77777777" w:rsidR="002F73CA" w:rsidRDefault="008F35F1" w:rsidP="0052369F">
            <w:pPr>
              <w:pStyle w:val="aa"/>
              <w:ind w:right="20"/>
            </w:pPr>
            <w:r>
              <w:rPr>
                <w:rFonts w:hint="eastAsia"/>
              </w:rPr>
              <w:t xml:space="preserve">This value of the Destination MAC Address required for packets to match this filter rule. An Ethernet packet matches an entry when its destination MAC address, bitwise ANDed with the </w:t>
            </w:r>
            <w:r w:rsidRPr="008F35F1">
              <w:t>dest-mac-mask</w:t>
            </w:r>
            <w:r>
              <w:rPr>
                <w:rFonts w:hint="eastAsia"/>
              </w:rPr>
              <w:t>, equals the value of the dest-mac-addr.</w:t>
            </w:r>
          </w:p>
          <w:p w14:paraId="052F4A44" w14:textId="77777777" w:rsidR="008F35F1" w:rsidRDefault="008F35F1" w:rsidP="0052369F">
            <w:pPr>
              <w:pStyle w:val="aa"/>
              <w:ind w:right="20"/>
            </w:pPr>
            <w:r>
              <w:rPr>
                <w:rFonts w:hint="eastAsia"/>
              </w:rPr>
              <w:t>(default: 0000.0000.0000)</w:t>
            </w:r>
          </w:p>
        </w:tc>
      </w:tr>
      <w:tr w:rsidR="002F73CA" w14:paraId="26AC9620" w14:textId="77777777" w:rsidTr="0052369F">
        <w:trPr>
          <w:trHeight w:val="327"/>
        </w:trPr>
        <w:tc>
          <w:tcPr>
            <w:tcW w:w="3485" w:type="dxa"/>
          </w:tcPr>
          <w:p w14:paraId="0C3E8A85" w14:textId="77777777" w:rsidR="002F73CA" w:rsidRDefault="008F35F1" w:rsidP="0052369F">
            <w:pPr>
              <w:pStyle w:val="aa"/>
              <w:ind w:right="20"/>
              <w:rPr>
                <w:b/>
                <w:bCs/>
              </w:rPr>
            </w:pPr>
            <w:r w:rsidRPr="008F35F1">
              <w:rPr>
                <w:b/>
                <w:bCs/>
              </w:rPr>
              <w:t>src-mac-addr</w:t>
            </w:r>
            <w:r>
              <w:rPr>
                <w:rFonts w:hint="eastAsia"/>
                <w:b/>
                <w:bCs/>
              </w:rPr>
              <w:t xml:space="preserve"> </w:t>
            </w:r>
            <w:r w:rsidRPr="008F35F1">
              <w:rPr>
                <w:b/>
                <w:bCs/>
              </w:rPr>
              <w:t>H.H.H</w:t>
            </w:r>
          </w:p>
          <w:p w14:paraId="5654D720" w14:textId="77777777" w:rsidR="008F35F1" w:rsidRPr="00613E44" w:rsidRDefault="008F35F1" w:rsidP="0052369F">
            <w:pPr>
              <w:pStyle w:val="aa"/>
              <w:ind w:right="20"/>
              <w:rPr>
                <w:b/>
                <w:bCs/>
              </w:rPr>
            </w:pPr>
            <w:r>
              <w:rPr>
                <w:rFonts w:hint="eastAsia"/>
                <w:b/>
                <w:bCs/>
              </w:rPr>
              <w:t xml:space="preserve">no </w:t>
            </w:r>
            <w:r w:rsidRPr="008F35F1">
              <w:rPr>
                <w:b/>
                <w:bCs/>
              </w:rPr>
              <w:t>src-mac-addr</w:t>
            </w:r>
          </w:p>
        </w:tc>
        <w:tc>
          <w:tcPr>
            <w:tcW w:w="5310" w:type="dxa"/>
          </w:tcPr>
          <w:p w14:paraId="0FCDCA0C" w14:textId="77777777" w:rsidR="002F73CA" w:rsidRDefault="008F35F1" w:rsidP="0052369F">
            <w:pPr>
              <w:pStyle w:val="aa"/>
              <w:ind w:right="20"/>
            </w:pPr>
            <w:r>
              <w:rPr>
                <w:rFonts w:hint="eastAsia"/>
              </w:rPr>
              <w:t>The value to match against an Ethernet packet source MAC address.</w:t>
            </w:r>
          </w:p>
          <w:p w14:paraId="64CCFA56" w14:textId="77777777" w:rsidR="008F35F1" w:rsidRDefault="008F35F1" w:rsidP="0052369F">
            <w:pPr>
              <w:pStyle w:val="aa"/>
              <w:ind w:right="20"/>
            </w:pPr>
            <w:r>
              <w:rPr>
                <w:rFonts w:hint="eastAsia"/>
              </w:rPr>
              <w:t>(default: ffff.ffff.ffff)</w:t>
            </w:r>
          </w:p>
        </w:tc>
      </w:tr>
      <w:tr w:rsidR="002F73CA" w14:paraId="0F0268A8" w14:textId="77777777" w:rsidTr="0052369F">
        <w:trPr>
          <w:trHeight w:val="327"/>
        </w:trPr>
        <w:tc>
          <w:tcPr>
            <w:tcW w:w="3485" w:type="dxa"/>
          </w:tcPr>
          <w:p w14:paraId="46081E25" w14:textId="77777777" w:rsidR="002F73CA" w:rsidRDefault="008F35F1" w:rsidP="0052369F">
            <w:pPr>
              <w:pStyle w:val="aa"/>
              <w:ind w:right="20"/>
              <w:rPr>
                <w:b/>
                <w:bCs/>
              </w:rPr>
            </w:pPr>
            <w:r w:rsidRPr="008F35F1">
              <w:rPr>
                <w:b/>
                <w:bCs/>
              </w:rPr>
              <w:t>eth-proto-type etherType</w:t>
            </w:r>
          </w:p>
          <w:p w14:paraId="40794716" w14:textId="77777777" w:rsidR="008F35F1" w:rsidRPr="00613E44" w:rsidRDefault="008F35F1" w:rsidP="0052369F">
            <w:pPr>
              <w:pStyle w:val="aa"/>
              <w:ind w:right="20"/>
              <w:rPr>
                <w:b/>
                <w:bCs/>
              </w:rPr>
            </w:pPr>
            <w:r w:rsidRPr="008F35F1">
              <w:rPr>
                <w:b/>
                <w:bCs/>
              </w:rPr>
              <w:t>no eth-proto-type</w:t>
            </w:r>
          </w:p>
        </w:tc>
        <w:tc>
          <w:tcPr>
            <w:tcW w:w="5310" w:type="dxa"/>
          </w:tcPr>
          <w:p w14:paraId="07A8E213" w14:textId="77777777" w:rsidR="002F73CA" w:rsidRDefault="002B6F02" w:rsidP="0052369F">
            <w:pPr>
              <w:pStyle w:val="aa"/>
              <w:ind w:right="20"/>
            </w:pPr>
            <w:r>
              <w:t>“</w:t>
            </w:r>
            <w:r>
              <w:rPr>
                <w:rFonts w:hint="eastAsia"/>
              </w:rPr>
              <w:t>etherType</w:t>
            </w:r>
            <w:r>
              <w:t>”</w:t>
            </w:r>
            <w:r w:rsidR="008F35F1">
              <w:rPr>
                <w:rFonts w:hint="eastAsia"/>
              </w:rPr>
              <w:t xml:space="preserve"> indicates the format of the L3 protocol ID in the Ethernet packet. The fileter rule applies only to frames that contain</w:t>
            </w:r>
            <w:r>
              <w:rPr>
                <w:rFonts w:hint="eastAsia"/>
              </w:rPr>
              <w:t xml:space="preserve"> an EtherType value.</w:t>
            </w:r>
          </w:p>
          <w:p w14:paraId="74F5A686" w14:textId="77777777" w:rsidR="008F35F1" w:rsidRDefault="008F35F1" w:rsidP="0052369F">
            <w:pPr>
              <w:pStyle w:val="aa"/>
              <w:ind w:right="20"/>
            </w:pPr>
            <w:r>
              <w:rPr>
                <w:rFonts w:hint="eastAsia"/>
              </w:rPr>
              <w:t>(default: none)</w:t>
            </w:r>
          </w:p>
        </w:tc>
      </w:tr>
      <w:tr w:rsidR="008F35F1" w14:paraId="618D9807" w14:textId="77777777" w:rsidTr="0052369F">
        <w:trPr>
          <w:trHeight w:val="327"/>
        </w:trPr>
        <w:tc>
          <w:tcPr>
            <w:tcW w:w="3485" w:type="dxa"/>
          </w:tcPr>
          <w:p w14:paraId="6A759FD0" w14:textId="77777777" w:rsidR="008F35F1" w:rsidRDefault="002B6F02" w:rsidP="0052369F">
            <w:pPr>
              <w:pStyle w:val="aa"/>
              <w:ind w:right="20"/>
              <w:rPr>
                <w:b/>
                <w:bCs/>
              </w:rPr>
            </w:pPr>
            <w:r w:rsidRPr="002B6F02">
              <w:rPr>
                <w:b/>
                <w:bCs/>
              </w:rPr>
              <w:lastRenderedPageBreak/>
              <w:t>eth-proto</w:t>
            </w:r>
            <w:r>
              <w:rPr>
                <w:rFonts w:hint="eastAsia"/>
                <w:b/>
                <w:bCs/>
              </w:rPr>
              <w:t xml:space="preserve"> </w:t>
            </w:r>
            <w:r w:rsidRPr="002B6F02">
              <w:rPr>
                <w:b/>
                <w:bCs/>
              </w:rPr>
              <w:t>&lt;1-65535&gt;</w:t>
            </w:r>
          </w:p>
          <w:p w14:paraId="3D80E3E7" w14:textId="77777777" w:rsidR="002B6F02" w:rsidRPr="00613E44" w:rsidRDefault="002B6F02" w:rsidP="0052369F">
            <w:pPr>
              <w:pStyle w:val="aa"/>
              <w:ind w:right="20"/>
              <w:rPr>
                <w:b/>
                <w:bCs/>
              </w:rPr>
            </w:pPr>
            <w:r w:rsidRPr="002B6F02">
              <w:rPr>
                <w:b/>
                <w:bCs/>
              </w:rPr>
              <w:t>no eth-proto</w:t>
            </w:r>
          </w:p>
        </w:tc>
        <w:tc>
          <w:tcPr>
            <w:tcW w:w="5310" w:type="dxa"/>
          </w:tcPr>
          <w:p w14:paraId="14B3D9A1" w14:textId="77777777" w:rsidR="008F35F1" w:rsidRDefault="002B6F02" w:rsidP="0052369F">
            <w:pPr>
              <w:pStyle w:val="aa"/>
              <w:ind w:right="20"/>
            </w:pPr>
            <w:r>
              <w:rPr>
                <w:rFonts w:hint="eastAsia"/>
              </w:rPr>
              <w:t xml:space="preserve">This value represents the Ethernet protocol type to be matched against the packets. With eth-proto-type set to </w:t>
            </w:r>
            <w:r>
              <w:t>“</w:t>
            </w:r>
            <w:r>
              <w:rPr>
                <w:rFonts w:hint="eastAsia"/>
              </w:rPr>
              <w:t>none</w:t>
            </w:r>
            <w:r>
              <w:t>”</w:t>
            </w:r>
            <w:r>
              <w:rPr>
                <w:rFonts w:hint="eastAsia"/>
              </w:rPr>
              <w:t xml:space="preserve">, this value is ignored when considering whether a packet matches the filer rule. If the </w:t>
            </w:r>
            <w:r>
              <w:t>value</w:t>
            </w:r>
            <w:r>
              <w:rPr>
                <w:rFonts w:hint="eastAsia"/>
              </w:rPr>
              <w:t xml:space="preserve"> eth-proto-type is </w:t>
            </w:r>
            <w:r>
              <w:t>“</w:t>
            </w:r>
            <w:r>
              <w:rPr>
                <w:rFonts w:hint="eastAsia"/>
              </w:rPr>
              <w:t>etherType</w:t>
            </w:r>
            <w:r>
              <w:t>”</w:t>
            </w:r>
            <w:r>
              <w:rPr>
                <w:rFonts w:hint="eastAsia"/>
              </w:rPr>
              <w:t>, this value gives the 16-bit value of the EtherType that the packet must match in order to match the filer rule.</w:t>
            </w:r>
          </w:p>
          <w:p w14:paraId="52B0BE9E" w14:textId="77777777" w:rsidR="002B6F02" w:rsidRDefault="002B6F02" w:rsidP="0052369F">
            <w:pPr>
              <w:pStyle w:val="aa"/>
              <w:ind w:right="20"/>
            </w:pPr>
            <w:r>
              <w:rPr>
                <w:rFonts w:hint="eastAsia"/>
              </w:rPr>
              <w:t>(default: 0)</w:t>
            </w:r>
          </w:p>
        </w:tc>
      </w:tr>
      <w:tr w:rsidR="002B6F02" w14:paraId="571C2514" w14:textId="77777777" w:rsidTr="0052369F">
        <w:trPr>
          <w:trHeight w:val="327"/>
        </w:trPr>
        <w:tc>
          <w:tcPr>
            <w:tcW w:w="3485" w:type="dxa"/>
          </w:tcPr>
          <w:p w14:paraId="100E1C36" w14:textId="77777777" w:rsidR="002B6F02" w:rsidRDefault="002B6F02" w:rsidP="0052369F">
            <w:pPr>
              <w:pStyle w:val="aa"/>
              <w:ind w:right="20"/>
              <w:rPr>
                <w:b/>
                <w:bCs/>
              </w:rPr>
            </w:pPr>
            <w:r w:rsidRPr="002B6F02">
              <w:rPr>
                <w:b/>
                <w:bCs/>
              </w:rPr>
              <w:t>vlan-id</w:t>
            </w:r>
            <w:r>
              <w:rPr>
                <w:rFonts w:hint="eastAsia"/>
                <w:b/>
                <w:bCs/>
              </w:rPr>
              <w:t xml:space="preserve"> </w:t>
            </w:r>
            <w:r w:rsidRPr="002B6F02">
              <w:rPr>
                <w:b/>
                <w:bCs/>
              </w:rPr>
              <w:t>&lt;1-4094&gt;</w:t>
            </w:r>
          </w:p>
          <w:p w14:paraId="085D0B07" w14:textId="77777777" w:rsidR="002B6F02" w:rsidRPr="00613E44" w:rsidRDefault="002B6F02" w:rsidP="0052369F">
            <w:pPr>
              <w:pStyle w:val="aa"/>
              <w:ind w:right="20"/>
              <w:rPr>
                <w:b/>
                <w:bCs/>
              </w:rPr>
            </w:pPr>
            <w:r>
              <w:rPr>
                <w:rFonts w:hint="eastAsia"/>
                <w:b/>
                <w:bCs/>
              </w:rPr>
              <w:t>no vlan-id</w:t>
            </w:r>
          </w:p>
        </w:tc>
        <w:tc>
          <w:tcPr>
            <w:tcW w:w="5310" w:type="dxa"/>
          </w:tcPr>
          <w:p w14:paraId="747CC2FD" w14:textId="77777777" w:rsidR="002B6F02" w:rsidRDefault="002B6F02" w:rsidP="0052369F">
            <w:pPr>
              <w:pStyle w:val="aa"/>
              <w:ind w:right="20"/>
            </w:pPr>
            <w:r>
              <w:rPr>
                <w:rFonts w:hint="eastAsia"/>
              </w:rPr>
              <w:t>This value applies only to Ethernet frames using the 802.1p/Q tag header. Tagged packets must have a VLAN Identifier that matches the value in order to match the filter rule.</w:t>
            </w:r>
          </w:p>
          <w:p w14:paraId="71514DA2" w14:textId="77777777" w:rsidR="002B6F02" w:rsidRDefault="002B6F02" w:rsidP="0052369F">
            <w:pPr>
              <w:pStyle w:val="aa"/>
              <w:ind w:right="20"/>
            </w:pPr>
            <w:r>
              <w:rPr>
                <w:rFonts w:hint="eastAsia"/>
              </w:rPr>
              <w:t>(default: 0)</w:t>
            </w:r>
          </w:p>
        </w:tc>
      </w:tr>
      <w:tr w:rsidR="002B6F02" w14:paraId="260D6F3C" w14:textId="77777777" w:rsidTr="0052369F">
        <w:trPr>
          <w:trHeight w:val="327"/>
        </w:trPr>
        <w:tc>
          <w:tcPr>
            <w:tcW w:w="3485" w:type="dxa"/>
          </w:tcPr>
          <w:p w14:paraId="6DC75963" w14:textId="77777777" w:rsidR="002B6F02" w:rsidRDefault="002B6F02" w:rsidP="0052369F">
            <w:pPr>
              <w:pStyle w:val="aa"/>
              <w:ind w:right="20"/>
              <w:rPr>
                <w:b/>
                <w:bCs/>
              </w:rPr>
            </w:pPr>
            <w:r w:rsidRPr="002B6F02">
              <w:rPr>
                <w:b/>
                <w:bCs/>
              </w:rPr>
              <w:t>cm-inf-mask</w:t>
            </w:r>
            <w:r>
              <w:rPr>
                <w:rFonts w:hint="eastAsia"/>
                <w:b/>
                <w:bCs/>
              </w:rPr>
              <w:t xml:space="preserve"> </w:t>
            </w:r>
            <w:r w:rsidRPr="002B6F02">
              <w:rPr>
                <w:b/>
                <w:bCs/>
              </w:rPr>
              <w:t>HEXVALUE</w:t>
            </w:r>
          </w:p>
          <w:p w14:paraId="13BD251A" w14:textId="77777777" w:rsidR="002B6F02" w:rsidRPr="002B6F02" w:rsidRDefault="002B6F02" w:rsidP="0052369F">
            <w:pPr>
              <w:pStyle w:val="aa"/>
              <w:ind w:right="20"/>
              <w:rPr>
                <w:b/>
                <w:bCs/>
              </w:rPr>
            </w:pPr>
            <w:r w:rsidRPr="002B6F02">
              <w:rPr>
                <w:b/>
                <w:bCs/>
              </w:rPr>
              <w:t>no cm-inf-mask</w:t>
            </w:r>
          </w:p>
        </w:tc>
        <w:tc>
          <w:tcPr>
            <w:tcW w:w="5310" w:type="dxa"/>
          </w:tcPr>
          <w:p w14:paraId="5A450CEB" w14:textId="77777777" w:rsidR="002B6F02" w:rsidRDefault="002B6F02" w:rsidP="0052369F">
            <w:pPr>
              <w:pStyle w:val="aa"/>
              <w:ind w:right="20"/>
            </w:pPr>
            <w:r>
              <w:rPr>
                <w:rFonts w:hint="eastAsia"/>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0039" w:rsidRDefault="00D64BF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D64BFE" w:rsidRPr="0032769C" w14:paraId="34590A1F" w14:textId="77777777" w:rsidTr="00613E44">
        <w:trPr>
          <w:trHeight w:val="841"/>
        </w:trPr>
        <w:tc>
          <w:tcPr>
            <w:tcW w:w="8435" w:type="dxa"/>
          </w:tcPr>
          <w:p w14:paraId="4AB75552" w14:textId="77777777" w:rsidR="00D64BFE" w:rsidRPr="0032769C" w:rsidRDefault="00D64BFE" w:rsidP="00785787">
            <w:pPr>
              <w:pStyle w:val="aa"/>
              <w:ind w:right="20"/>
              <w:rPr>
                <w:rFonts w:ascii="Courier New" w:hAnsi="Courier New" w:cs="Courier New"/>
              </w:rPr>
            </w:pPr>
          </w:p>
          <w:p w14:paraId="76510320" w14:textId="77777777"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CF1E8C0" w14:textId="77777777" w:rsidR="00D64BFE" w:rsidRDefault="00D64BFE"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A9090D">
              <w:rPr>
                <w:rFonts w:ascii="Courier New" w:hAnsi="Courier New" w:cs="Courier New"/>
                <w:b/>
              </w:rPr>
              <w:t>cable filter-group 1 index</w:t>
            </w:r>
            <w:r>
              <w:rPr>
                <w:rFonts w:ascii="Courier New" w:hAnsi="Courier New" w:cs="Courier New" w:hint="eastAsia"/>
                <w:b/>
              </w:rPr>
              <w:t xml:space="preserve"> 1</w:t>
            </w:r>
          </w:p>
          <w:p w14:paraId="077AC6A0" w14:textId="77777777"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match-action drop</w:t>
            </w:r>
          </w:p>
          <w:p w14:paraId="0C22966F" w14:textId="77777777"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ip-proto 257</w:t>
            </w:r>
          </w:p>
          <w:p w14:paraId="25F1DD8B" w14:textId="77777777"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Pr>
                <w:rFonts w:ascii="Courier New" w:hAnsi="Courier New" w:cs="Courier New" w:hint="eastAsia"/>
                <w:b/>
                <w:bCs/>
              </w:rPr>
              <w:t>end</w:t>
            </w:r>
          </w:p>
          <w:p w14:paraId="4ACCE055" w14:textId="77777777" w:rsidR="00D64BFE" w:rsidRDefault="00D64BFE" w:rsidP="00785787">
            <w:pPr>
              <w:pStyle w:val="aa"/>
              <w:ind w:right="20"/>
              <w:rPr>
                <w:rFonts w:ascii="Courier New" w:hAnsi="Courier New" w:cs="Courier New"/>
              </w:rPr>
            </w:pPr>
            <w:r>
              <w:rPr>
                <w:rFonts w:ascii="Courier New" w:hAnsi="Courier New" w:cs="Courier New"/>
              </w:rPr>
              <w:t>Router#</w:t>
            </w:r>
          </w:p>
          <w:p w14:paraId="30C6F79E" w14:textId="77777777" w:rsidR="002B6F02" w:rsidRDefault="002B6F02" w:rsidP="00785787">
            <w:pPr>
              <w:pStyle w:val="aa"/>
              <w:ind w:right="20"/>
              <w:rPr>
                <w:rFonts w:ascii="Courier New" w:hAnsi="Courier New" w:cs="Courier New"/>
                <w:b/>
              </w:rPr>
            </w:pPr>
            <w:r>
              <w:rPr>
                <w:rFonts w:ascii="Courier New" w:hAnsi="Courier New" w:cs="Courier New"/>
              </w:rPr>
              <w:t>Router#</w:t>
            </w:r>
            <w:r>
              <w:t xml:space="preserve"> </w:t>
            </w:r>
            <w:r w:rsidRPr="002B6F02">
              <w:rPr>
                <w:rFonts w:ascii="Courier New" w:hAnsi="Courier New" w:cs="Courier New"/>
                <w:b/>
              </w:rPr>
              <w:t>show cable filter</w:t>
            </w:r>
          </w:p>
          <w:p w14:paraId="5C1640F6"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FilterID    SrcAddr/Mask      DestAddr/Mask   Prot SPort DPort Action</w:t>
            </w:r>
          </w:p>
          <w:p w14:paraId="5CC7120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0001,0001     0.0.0.0/00     </w:t>
            </w:r>
            <w:r w:rsidRPr="008B3ACF">
              <w:rPr>
                <w:rFonts w:ascii="Courier New" w:hAnsi="Courier New" w:cs="Courier New" w:hint="eastAsia"/>
              </w:rPr>
              <w:t xml:space="preserve">    </w:t>
            </w:r>
            <w:r w:rsidRPr="008B3ACF">
              <w:rPr>
                <w:rFonts w:ascii="Courier New" w:hAnsi="Courier New" w:cs="Courier New"/>
              </w:rPr>
              <w:t xml:space="preserve"> 0.0.0.0/00 </w:t>
            </w:r>
            <w:r w:rsidRPr="008B3ACF">
              <w:rPr>
                <w:rFonts w:ascii="Courier New" w:hAnsi="Courier New" w:cs="Courier New" w:hint="eastAsia"/>
              </w:rPr>
              <w:t xml:space="preserve">   </w:t>
            </w:r>
            <w:r w:rsidRPr="008B3ACF">
              <w:rPr>
                <w:rFonts w:ascii="Courier New" w:hAnsi="Courier New" w:cs="Courier New"/>
              </w:rPr>
              <w:t xml:space="preserve">257     0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drop</w:t>
            </w:r>
          </w:p>
          <w:p w14:paraId="5C0B8FA0" w14:textId="77777777" w:rsidR="002B6F02" w:rsidRDefault="002B6F02" w:rsidP="00785787">
            <w:pPr>
              <w:pStyle w:val="aa"/>
              <w:ind w:right="20"/>
              <w:rPr>
                <w:rFonts w:ascii="Courier New" w:hAnsi="Courier New" w:cs="Courier New"/>
              </w:rPr>
            </w:pPr>
            <w:r>
              <w:rPr>
                <w:rFonts w:ascii="Courier New" w:hAnsi="Courier New" w:cs="Courier New"/>
              </w:rPr>
              <w:t>Router#</w:t>
            </w:r>
          </w:p>
          <w:p w14:paraId="4291DB58" w14:textId="77777777" w:rsidR="002B6F02" w:rsidRDefault="002B6F02" w:rsidP="00785787">
            <w:pPr>
              <w:pStyle w:val="aa"/>
              <w:ind w:right="20"/>
              <w:rPr>
                <w:rFonts w:ascii="Courier New" w:hAnsi="Courier New" w:cs="Courier New"/>
              </w:rPr>
            </w:pPr>
            <w:r>
              <w:rPr>
                <w:rFonts w:ascii="Courier New" w:hAnsi="Courier New" w:cs="Courier New"/>
              </w:rPr>
              <w:t>Router#</w:t>
            </w:r>
            <w:r>
              <w:rPr>
                <w:rFonts w:ascii="Courier New" w:hAnsi="Courier New" w:cs="Courier New" w:hint="eastAsia"/>
              </w:rPr>
              <w:t xml:space="preserve"> </w:t>
            </w:r>
            <w:r w:rsidRPr="002B6F02">
              <w:rPr>
                <w:rFonts w:ascii="Courier New" w:hAnsi="Courier New" w:cs="Courier New"/>
                <w:b/>
              </w:rPr>
              <w:t>show cable filter group 1 index 1</w:t>
            </w:r>
          </w:p>
          <w:p w14:paraId="7098A039"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 Group       : 1</w:t>
            </w:r>
          </w:p>
          <w:p w14:paraId="2A47A212"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 Index       : 1</w:t>
            </w:r>
          </w:p>
          <w:p w14:paraId="19214DA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Matches </w:t>
            </w:r>
          </w:p>
          <w:p w14:paraId="2DACD39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Match Action   : drop</w:t>
            </w:r>
          </w:p>
          <w:p w14:paraId="5A3E0C1D"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Priority       : 0</w:t>
            </w:r>
          </w:p>
          <w:p w14:paraId="1963A096"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Low     : 0</w:t>
            </w:r>
          </w:p>
          <w:p w14:paraId="1E144B2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High    : 0</w:t>
            </w:r>
          </w:p>
          <w:p w14:paraId="0B92B9AF"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Mask    : 0</w:t>
            </w:r>
          </w:p>
          <w:p w14:paraId="16EA24C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Protocol    : 257</w:t>
            </w:r>
          </w:p>
          <w:p w14:paraId="2F9099BD"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InetAddrType   : unknown</w:t>
            </w:r>
          </w:p>
          <w:p w14:paraId="5966C625"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Addr    : 0.0.0.0</w:t>
            </w:r>
          </w:p>
          <w:p w14:paraId="56CC552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Mask    : 0.0.0.0</w:t>
            </w:r>
          </w:p>
          <w:p w14:paraId="77EB9F9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Addr    : 0.0.0.0</w:t>
            </w:r>
          </w:p>
          <w:p w14:paraId="25566FAC"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Mask    : 0.0.0.0</w:t>
            </w:r>
          </w:p>
          <w:p w14:paraId="0006F13B"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Port       : 0 ~ 65535</w:t>
            </w:r>
          </w:p>
          <w:p w14:paraId="25610C72"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Port       : 0 ~ 65535</w:t>
            </w:r>
          </w:p>
          <w:p w14:paraId="17274B1C"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Addr   : 0000.0000.0000</w:t>
            </w:r>
          </w:p>
          <w:p w14:paraId="59791C2E"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Mask   : 0000.0000.0000</w:t>
            </w:r>
          </w:p>
          <w:p w14:paraId="163AF49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MAC Addr   : FFFF.FFFF.FFFF</w:t>
            </w:r>
          </w:p>
          <w:p w14:paraId="6EC6239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Type: none</w:t>
            </w:r>
          </w:p>
          <w:p w14:paraId="424F3BEE"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 65535</w:t>
            </w:r>
          </w:p>
          <w:p w14:paraId="74BAF399"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User Priority  : 0 ~ 7</w:t>
            </w:r>
          </w:p>
          <w:p w14:paraId="43202221"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Vlan ID        : 0</w:t>
            </w:r>
          </w:p>
          <w:p w14:paraId="42CA150B"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CM If Mask     :</w:t>
            </w:r>
          </w:p>
          <w:p w14:paraId="5D9624A8" w14:textId="77777777" w:rsidR="002B6F02" w:rsidRPr="008B3ACF" w:rsidRDefault="002B6F02" w:rsidP="00785787">
            <w:pPr>
              <w:pStyle w:val="aa"/>
              <w:ind w:right="20"/>
              <w:rPr>
                <w:rFonts w:ascii="Courier New" w:hAnsi="Courier New" w:cs="Courier New"/>
              </w:rPr>
            </w:pPr>
          </w:p>
          <w:p w14:paraId="64091CD1" w14:textId="77777777" w:rsidR="00D64BFE" w:rsidRDefault="002B6F02" w:rsidP="00785787">
            <w:pPr>
              <w:pStyle w:val="aa"/>
              <w:ind w:right="20"/>
              <w:rPr>
                <w:rFonts w:ascii="Courier New" w:hAnsi="Courier New" w:cs="Courier New"/>
              </w:rPr>
            </w:pPr>
            <w:r>
              <w:rPr>
                <w:rFonts w:ascii="Courier New" w:hAnsi="Courier New" w:cs="Courier New"/>
              </w:rPr>
              <w:t>Router#</w:t>
            </w:r>
          </w:p>
          <w:p w14:paraId="4CA36B52" w14:textId="77777777" w:rsidR="002B6F02" w:rsidRPr="0032769C" w:rsidRDefault="002B6F02" w:rsidP="00785787">
            <w:pPr>
              <w:pStyle w:val="aa"/>
              <w:ind w:right="20"/>
              <w:rPr>
                <w:rFonts w:ascii="Courier New" w:hAnsi="Courier New" w:cs="Courier New"/>
              </w:rPr>
            </w:pPr>
          </w:p>
        </w:tc>
      </w:tr>
    </w:tbl>
    <w:p w14:paraId="56E61F3A" w14:textId="77777777" w:rsidR="00437FB5" w:rsidRPr="00A373DB" w:rsidRDefault="00437FB5" w:rsidP="00785787">
      <w:pPr>
        <w:pStyle w:val="2"/>
        <w:ind w:right="20"/>
      </w:pPr>
      <w:bookmarkStart w:id="4606" w:name="_Toc445131176"/>
      <w:r>
        <w:rPr>
          <w:rFonts w:hint="eastAsia"/>
        </w:rPr>
        <w:lastRenderedPageBreak/>
        <w:t>ONU Encryption and Authentication</w:t>
      </w:r>
      <w:bookmarkEnd w:id="4606"/>
    </w:p>
    <w:p w14:paraId="5548D759" w14:textId="77777777" w:rsidR="00437FB5" w:rsidRDefault="00437FB5" w:rsidP="00785787">
      <w:pPr>
        <w:pStyle w:val="a3"/>
        <w:ind w:left="0" w:right="20"/>
      </w:pPr>
      <w:r>
        <w:rPr>
          <w:rFonts w:hint="eastAsia"/>
        </w:rPr>
        <w:t>This system supports Early Authentication and Encryption (EAE) as defined by the DPoE 1.0 Security Specification.</w:t>
      </w:r>
    </w:p>
    <w:p w14:paraId="667A6505" w14:textId="77777777" w:rsidR="00FF47F3" w:rsidRDefault="00FF47F3" w:rsidP="00785787">
      <w:pPr>
        <w:pStyle w:val="a3"/>
        <w:ind w:left="0" w:right="20"/>
      </w:pPr>
      <w:r>
        <w:rPr>
          <w:rFonts w:hint="eastAsia"/>
        </w:rPr>
        <w:t xml:space="preserve">To enable or disable the </w:t>
      </w:r>
      <w:r>
        <w:t>“</w:t>
      </w:r>
      <w:r>
        <w:rPr>
          <w:rFonts w:hint="eastAsia"/>
        </w:rPr>
        <w:t>ONU Encryption and Authentication</w:t>
      </w:r>
      <w:r>
        <w:t>”</w:t>
      </w:r>
      <w:r>
        <w:rPr>
          <w:rFonts w:hint="eastAsia"/>
        </w:rPr>
        <w:t xml:space="preserve"> feature, use the following command in the PON Interface.</w:t>
      </w:r>
    </w:p>
    <w:p w14:paraId="00825C0B" w14:textId="77777777" w:rsidR="00437FB5" w:rsidRPr="00DA1143" w:rsidRDefault="00FF47F3" w:rsidP="00785787">
      <w:pPr>
        <w:pStyle w:val="a3"/>
        <w:ind w:left="0" w:right="20"/>
      </w:pPr>
      <w:r>
        <w:t>T</w:t>
      </w:r>
      <w:r>
        <w:rPr>
          <w:rFonts w:hint="eastAsia"/>
        </w:rPr>
        <w:t>his feature is disabled by default.</w:t>
      </w:r>
    </w:p>
    <w:p w14:paraId="2411C2B4" w14:textId="4282E6B5" w:rsidR="00437FB5" w:rsidRDefault="00437FB5" w:rsidP="00785787">
      <w:pPr>
        <w:pStyle w:val="afffff3"/>
        <w:ind w:left="0" w:right="20"/>
      </w:pPr>
      <w:bookmarkStart w:id="4607" w:name="_Toc391575425"/>
      <w:r>
        <w:t xml:space="preserve">Table </w:t>
      </w:r>
      <w:fldSimple w:instr=" SEQ Table \* ARABIC ">
        <w:r w:rsidR="00496ADB">
          <w:rPr>
            <w:noProof/>
          </w:rPr>
          <w:t>286</w:t>
        </w:r>
      </w:fldSimple>
      <w:r w:rsidR="00496ADB">
        <w:rPr>
          <w:rFonts w:hint="eastAsia"/>
        </w:rPr>
        <w:t xml:space="preserve"> </w:t>
      </w:r>
      <w:r w:rsidR="00FF47F3">
        <w:rPr>
          <w:rFonts w:hint="eastAsia"/>
        </w:rPr>
        <w:t>Early Authentication and Encryption (EAE)</w:t>
      </w:r>
      <w:r w:rsidR="003E17AC">
        <w:rPr>
          <w:rFonts w:hint="eastAsia"/>
        </w:rPr>
        <w:t xml:space="preserve"> enable/disable</w:t>
      </w:r>
      <w:bookmarkEnd w:id="4607"/>
    </w:p>
    <w:tbl>
      <w:tblPr>
        <w:tblStyle w:val="CLIWide"/>
        <w:tblW w:w="0" w:type="auto"/>
        <w:tblLook w:val="01E0" w:firstRow="1" w:lastRow="1" w:firstColumn="1" w:lastColumn="1" w:noHBand="0" w:noVBand="0"/>
      </w:tblPr>
      <w:tblGrid>
        <w:gridCol w:w="4140"/>
        <w:gridCol w:w="3966"/>
      </w:tblGrid>
      <w:tr w:rsidR="00437FB5"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2F5F3A" w:rsidRDefault="00437FB5" w:rsidP="00785787">
            <w:pPr>
              <w:pStyle w:val="aa"/>
              <w:ind w:right="20"/>
              <w:rPr>
                <w:bCs/>
                <w:sz w:val="18"/>
              </w:rPr>
            </w:pPr>
            <w:r w:rsidRPr="002F5F3A">
              <w:rPr>
                <w:bCs/>
                <w:sz w:val="18"/>
              </w:rPr>
              <w:t>Command</w:t>
            </w:r>
          </w:p>
        </w:tc>
        <w:tc>
          <w:tcPr>
            <w:tcW w:w="4074" w:type="dxa"/>
          </w:tcPr>
          <w:p w14:paraId="08ACAB6E" w14:textId="77777777" w:rsidR="00437FB5" w:rsidRPr="002F5F3A" w:rsidRDefault="00437FB5" w:rsidP="00785787">
            <w:pPr>
              <w:pStyle w:val="aa"/>
              <w:ind w:right="20"/>
              <w:rPr>
                <w:bCs/>
                <w:sz w:val="18"/>
              </w:rPr>
            </w:pPr>
            <w:r w:rsidRPr="002F5F3A">
              <w:rPr>
                <w:bCs/>
                <w:sz w:val="18"/>
              </w:rPr>
              <w:t>Description</w:t>
            </w:r>
          </w:p>
        </w:tc>
      </w:tr>
      <w:tr w:rsidR="00437FB5" w14:paraId="13A9D664" w14:textId="77777777" w:rsidTr="00FF47F3">
        <w:trPr>
          <w:trHeight w:val="327"/>
        </w:trPr>
        <w:tc>
          <w:tcPr>
            <w:tcW w:w="4248" w:type="dxa"/>
          </w:tcPr>
          <w:p w14:paraId="26E2231D" w14:textId="77777777" w:rsidR="00437FB5" w:rsidRPr="002F5F3A" w:rsidRDefault="00FF47F3" w:rsidP="00785787">
            <w:pPr>
              <w:pStyle w:val="aa"/>
              <w:ind w:right="20"/>
              <w:rPr>
                <w:b/>
                <w:bCs/>
              </w:rPr>
            </w:pPr>
            <w:r w:rsidRPr="00FF47F3">
              <w:rPr>
                <w:b/>
                <w:bCs/>
              </w:rPr>
              <w:t>cable privacy eae-policy total-enforcement</w:t>
            </w:r>
          </w:p>
        </w:tc>
        <w:tc>
          <w:tcPr>
            <w:tcW w:w="4074" w:type="dxa"/>
          </w:tcPr>
          <w:p w14:paraId="4C69D8AA" w14:textId="77777777" w:rsidR="00437FB5" w:rsidRPr="002F5F3A" w:rsidRDefault="00FF47F3" w:rsidP="00785787">
            <w:pPr>
              <w:pStyle w:val="aa"/>
              <w:ind w:right="20"/>
            </w:pPr>
            <w:r>
              <w:rPr>
                <w:rFonts w:hint="eastAsia"/>
              </w:rPr>
              <w:t>Enables EAE on the interface</w:t>
            </w:r>
          </w:p>
        </w:tc>
      </w:tr>
      <w:tr w:rsidR="00437FB5" w14:paraId="3595DADD" w14:textId="77777777" w:rsidTr="00FF47F3">
        <w:trPr>
          <w:trHeight w:val="327"/>
        </w:trPr>
        <w:tc>
          <w:tcPr>
            <w:tcW w:w="4248" w:type="dxa"/>
          </w:tcPr>
          <w:p w14:paraId="75926BA1" w14:textId="77777777" w:rsidR="00437FB5" w:rsidRPr="002F5F3A" w:rsidRDefault="00FF47F3" w:rsidP="00785787">
            <w:pPr>
              <w:pStyle w:val="aa"/>
              <w:ind w:right="20"/>
              <w:rPr>
                <w:b/>
                <w:bCs/>
              </w:rPr>
            </w:pPr>
            <w:r w:rsidRPr="00FF47F3">
              <w:rPr>
                <w:b/>
                <w:bCs/>
              </w:rPr>
              <w:t>no cable privacy eae-policy total-enforcement</w:t>
            </w:r>
          </w:p>
        </w:tc>
        <w:tc>
          <w:tcPr>
            <w:tcW w:w="4074" w:type="dxa"/>
          </w:tcPr>
          <w:p w14:paraId="0D37ED43" w14:textId="77777777" w:rsidR="00437FB5" w:rsidRPr="002F5F3A" w:rsidRDefault="00FF47F3" w:rsidP="00785787">
            <w:pPr>
              <w:pStyle w:val="aa"/>
              <w:ind w:right="20"/>
            </w:pPr>
            <w:r>
              <w:rPr>
                <w:rFonts w:hint="eastAsia"/>
              </w:rPr>
              <w:t>Disables EAE on the interface</w:t>
            </w:r>
          </w:p>
        </w:tc>
      </w:tr>
    </w:tbl>
    <w:p w14:paraId="50FA1A9D" w14:textId="77777777" w:rsidR="00437FB5" w:rsidRPr="00670039" w:rsidRDefault="00437FB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437FB5" w:rsidRPr="0032769C" w14:paraId="478D49C5" w14:textId="77777777" w:rsidTr="00C24FF4">
        <w:trPr>
          <w:trHeight w:val="841"/>
        </w:trPr>
        <w:tc>
          <w:tcPr>
            <w:tcW w:w="9020" w:type="dxa"/>
          </w:tcPr>
          <w:p w14:paraId="25DBDA12" w14:textId="77777777" w:rsidR="00437FB5" w:rsidRPr="0032769C" w:rsidRDefault="00437FB5" w:rsidP="00785787">
            <w:pPr>
              <w:pStyle w:val="aa"/>
              <w:ind w:right="20"/>
              <w:rPr>
                <w:rFonts w:ascii="Courier New" w:hAnsi="Courier New" w:cs="Courier New"/>
              </w:rPr>
            </w:pPr>
          </w:p>
          <w:p w14:paraId="7E49A0A1" w14:textId="77777777" w:rsidR="00437FB5" w:rsidRPr="0032769C" w:rsidRDefault="00437FB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9A43440" w14:textId="77777777" w:rsidR="00437FB5" w:rsidRDefault="00437FB5" w:rsidP="00785787">
            <w:pPr>
              <w:pStyle w:val="aa"/>
              <w:ind w:right="20"/>
              <w:jc w:val="both"/>
              <w:rPr>
                <w:rFonts w:ascii="Courier New" w:hAnsi="Courier New" w:cs="Courier New"/>
                <w:b/>
              </w:rPr>
            </w:pPr>
            <w:r w:rsidRPr="0032769C">
              <w:rPr>
                <w:rFonts w:ascii="Courier New" w:hAnsi="Courier New" w:cs="Courier New"/>
              </w:rPr>
              <w:t xml:space="preserve">Router(config)# </w:t>
            </w:r>
            <w:r w:rsidR="00FF47F3" w:rsidRPr="00FF47F3">
              <w:rPr>
                <w:rFonts w:ascii="Courier New" w:hAnsi="Courier New" w:cs="Courier New"/>
                <w:b/>
              </w:rPr>
              <w:t>interface EponInterface 2/1</w:t>
            </w:r>
          </w:p>
          <w:p w14:paraId="5B756D84" w14:textId="77777777" w:rsidR="00FF47F3" w:rsidRDefault="00FF47F3"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b/>
                <w:bCs/>
              </w:rPr>
              <w:t>cable privacy eae-policy total-enforcement</w:t>
            </w:r>
          </w:p>
          <w:p w14:paraId="42F73ADE" w14:textId="77777777" w:rsidR="00FF47F3" w:rsidRDefault="00FF47F3"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hint="eastAsia"/>
                <w:b/>
              </w:rPr>
              <w:t>end</w:t>
            </w:r>
          </w:p>
          <w:p w14:paraId="219A2F4A" w14:textId="77777777" w:rsidR="00437FB5" w:rsidRDefault="00437FB5" w:rsidP="00785787">
            <w:pPr>
              <w:pStyle w:val="aa"/>
              <w:ind w:right="20"/>
              <w:rPr>
                <w:rFonts w:ascii="Courier New" w:hAnsi="Courier New" w:cs="Courier New"/>
              </w:rPr>
            </w:pPr>
            <w:r>
              <w:rPr>
                <w:rFonts w:ascii="Courier New" w:hAnsi="Courier New" w:cs="Courier New"/>
              </w:rPr>
              <w:t>Router#</w:t>
            </w:r>
          </w:p>
          <w:p w14:paraId="3314FF27" w14:textId="77777777" w:rsidR="00437FB5" w:rsidRPr="0032769C" w:rsidRDefault="00437FB5" w:rsidP="00785787">
            <w:pPr>
              <w:pStyle w:val="aa"/>
              <w:ind w:right="20"/>
              <w:rPr>
                <w:rFonts w:ascii="Courier New" w:hAnsi="Courier New" w:cs="Courier New"/>
              </w:rPr>
            </w:pPr>
          </w:p>
        </w:tc>
      </w:tr>
    </w:tbl>
    <w:p w14:paraId="1253D2CD" w14:textId="77777777" w:rsidR="00467F33" w:rsidRDefault="00467F33" w:rsidP="00785787">
      <w:pPr>
        <w:pStyle w:val="3"/>
        <w:ind w:left="0" w:right="20"/>
      </w:pPr>
      <w:bookmarkStart w:id="4608" w:name="_Toc445131177"/>
      <w:r>
        <w:rPr>
          <w:rFonts w:hint="eastAsia"/>
        </w:rPr>
        <w:t>Security and Certificate Settings</w:t>
      </w:r>
      <w:bookmarkEnd w:id="4608"/>
      <w:r>
        <w:rPr>
          <w:rFonts w:hint="eastAsia"/>
        </w:rPr>
        <w:t xml:space="preserve"> </w:t>
      </w:r>
    </w:p>
    <w:p w14:paraId="34CAB9D8" w14:textId="77777777" w:rsidR="00A50979" w:rsidRDefault="00467F33" w:rsidP="00785787">
      <w:pPr>
        <w:pStyle w:val="a3"/>
        <w:ind w:left="0" w:right="20"/>
      </w:pPr>
      <w:r>
        <w:rPr>
          <w:rFonts w:hint="eastAsia"/>
        </w:rPr>
        <w:t>To</w:t>
      </w:r>
      <w:r w:rsidR="003E17AC">
        <w:rPr>
          <w:rFonts w:hint="eastAsia"/>
        </w:rPr>
        <w:t xml:space="preserve"> enable or disable two ONU Authentication checks performed by system when i</w:t>
      </w:r>
      <w:r>
        <w:rPr>
          <w:rFonts w:hint="eastAsia"/>
        </w:rPr>
        <w:t>t validates an ONU certificate, use the following command.</w:t>
      </w:r>
    </w:p>
    <w:p w14:paraId="60487639" w14:textId="1CEE3BE2" w:rsidR="003E17AC" w:rsidRDefault="003E17AC" w:rsidP="00785787">
      <w:pPr>
        <w:pStyle w:val="afffff3"/>
        <w:ind w:left="0" w:right="20"/>
      </w:pPr>
      <w:bookmarkStart w:id="4609" w:name="_Toc391575426"/>
      <w:r>
        <w:t xml:space="preserve">Table </w:t>
      </w:r>
      <w:fldSimple w:instr=" SEQ Table \* ARABIC ">
        <w:r w:rsidR="00496ADB">
          <w:rPr>
            <w:noProof/>
          </w:rPr>
          <w:t>287</w:t>
        </w:r>
      </w:fldSimple>
      <w:r w:rsidR="00496ADB">
        <w:rPr>
          <w:rFonts w:hint="eastAsia"/>
        </w:rPr>
        <w:t xml:space="preserve"> </w:t>
      </w:r>
      <w:r w:rsidR="00467F33">
        <w:rPr>
          <w:rFonts w:hint="eastAsia"/>
        </w:rPr>
        <w:t>security and certificate settings</w:t>
      </w:r>
      <w:bookmarkEnd w:id="4609"/>
      <w:r w:rsidR="00D71827">
        <w:rPr>
          <w:rFonts w:hint="eastAsia"/>
        </w:rPr>
        <w:t xml:space="preserve"> </w:t>
      </w:r>
    </w:p>
    <w:tbl>
      <w:tblPr>
        <w:tblStyle w:val="CLIWide"/>
        <w:tblW w:w="0" w:type="auto"/>
        <w:tblLook w:val="01E0" w:firstRow="1" w:lastRow="1" w:firstColumn="1" w:lastColumn="1" w:noHBand="0" w:noVBand="0"/>
      </w:tblPr>
      <w:tblGrid>
        <w:gridCol w:w="4151"/>
        <w:gridCol w:w="3955"/>
      </w:tblGrid>
      <w:tr w:rsidR="003E17AC"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2F5F3A" w:rsidRDefault="003E17AC" w:rsidP="00785787">
            <w:pPr>
              <w:pStyle w:val="aa"/>
              <w:ind w:right="20"/>
              <w:rPr>
                <w:bCs/>
                <w:sz w:val="18"/>
              </w:rPr>
            </w:pPr>
            <w:r w:rsidRPr="002F5F3A">
              <w:rPr>
                <w:bCs/>
                <w:sz w:val="18"/>
              </w:rPr>
              <w:t>Command</w:t>
            </w:r>
          </w:p>
        </w:tc>
        <w:tc>
          <w:tcPr>
            <w:tcW w:w="4074" w:type="dxa"/>
          </w:tcPr>
          <w:p w14:paraId="4311EBE4" w14:textId="77777777" w:rsidR="003E17AC" w:rsidRPr="002F5F3A" w:rsidRDefault="003E17AC" w:rsidP="00785787">
            <w:pPr>
              <w:pStyle w:val="aa"/>
              <w:ind w:right="20"/>
              <w:rPr>
                <w:bCs/>
                <w:sz w:val="18"/>
              </w:rPr>
            </w:pPr>
            <w:r w:rsidRPr="002F5F3A">
              <w:rPr>
                <w:bCs/>
                <w:sz w:val="18"/>
              </w:rPr>
              <w:t>Description</w:t>
            </w:r>
          </w:p>
        </w:tc>
      </w:tr>
      <w:tr w:rsidR="003E17AC" w14:paraId="60663757" w14:textId="77777777" w:rsidTr="00C24FF4">
        <w:trPr>
          <w:trHeight w:val="327"/>
        </w:trPr>
        <w:tc>
          <w:tcPr>
            <w:tcW w:w="4248" w:type="dxa"/>
          </w:tcPr>
          <w:p w14:paraId="2D94721B" w14:textId="77777777" w:rsidR="003E17AC" w:rsidRPr="002F5F3A" w:rsidRDefault="00D71827" w:rsidP="00785787">
            <w:pPr>
              <w:pStyle w:val="aa"/>
              <w:ind w:right="20"/>
              <w:rPr>
                <w:b/>
                <w:bCs/>
              </w:rPr>
            </w:pPr>
            <w:r w:rsidRPr="00D71827">
              <w:rPr>
                <w:b/>
                <w:bCs/>
              </w:rPr>
              <w:t>cable privacy certificate (trusted|untrusted) skip-validity-period (true|false) tek-lifetime &lt;0-604800&gt;</w:t>
            </w:r>
          </w:p>
        </w:tc>
        <w:tc>
          <w:tcPr>
            <w:tcW w:w="4074" w:type="dxa"/>
          </w:tcPr>
          <w:p w14:paraId="32EA4502" w14:textId="77777777" w:rsidR="003E17AC" w:rsidRPr="002F5F3A" w:rsidRDefault="00467F33" w:rsidP="00785787">
            <w:pPr>
              <w:pStyle w:val="aa"/>
              <w:ind w:right="20"/>
            </w:pPr>
            <w:r>
              <w:t>S</w:t>
            </w:r>
            <w:r>
              <w:rPr>
                <w:rFonts w:hint="eastAsia"/>
              </w:rPr>
              <w:t>pecifies the security and certificate.</w:t>
            </w:r>
          </w:p>
        </w:tc>
      </w:tr>
      <w:tr w:rsidR="003E17AC" w14:paraId="2233A8D3" w14:textId="77777777" w:rsidTr="00C24FF4">
        <w:trPr>
          <w:trHeight w:val="327"/>
        </w:trPr>
        <w:tc>
          <w:tcPr>
            <w:tcW w:w="4248" w:type="dxa"/>
          </w:tcPr>
          <w:p w14:paraId="4C65E7BC" w14:textId="77777777" w:rsidR="003E17AC" w:rsidRPr="002F5F3A" w:rsidRDefault="00D71827" w:rsidP="00785787">
            <w:pPr>
              <w:pStyle w:val="aa"/>
              <w:ind w:right="20"/>
              <w:rPr>
                <w:b/>
                <w:bCs/>
              </w:rPr>
            </w:pPr>
            <w:r w:rsidRPr="00D71827">
              <w:rPr>
                <w:b/>
                <w:bCs/>
              </w:rPr>
              <w:t>no cable privacy certificate (trusted|untrusted) skip-validity-period (true|false) tek-lifetime &lt;0-604800&gt;</w:t>
            </w:r>
          </w:p>
        </w:tc>
        <w:tc>
          <w:tcPr>
            <w:tcW w:w="4074" w:type="dxa"/>
          </w:tcPr>
          <w:p w14:paraId="7C77FD0C" w14:textId="77777777" w:rsidR="003E17AC" w:rsidRPr="002F5F3A" w:rsidRDefault="00D71827" w:rsidP="00785787">
            <w:pPr>
              <w:pStyle w:val="aa"/>
              <w:ind w:right="20"/>
            </w:pPr>
            <w:r>
              <w:t>C</w:t>
            </w:r>
            <w:r>
              <w:rPr>
                <w:rFonts w:hint="eastAsia"/>
              </w:rPr>
              <w:t>hanges the configured value to default</w:t>
            </w:r>
          </w:p>
        </w:tc>
      </w:tr>
    </w:tbl>
    <w:p w14:paraId="32E07D0C" w14:textId="77777777" w:rsidR="00A50979" w:rsidRDefault="003E6A9C" w:rsidP="00785787">
      <w:pPr>
        <w:pStyle w:val="a3"/>
        <w:ind w:left="0" w:right="20"/>
      </w:pPr>
      <w:r w:rsidRPr="00D71827">
        <w:rPr>
          <w:b/>
          <w:bCs/>
        </w:rPr>
        <w:t>certificate (trusted|untrusted)</w:t>
      </w:r>
    </w:p>
    <w:p w14:paraId="6929F964" w14:textId="77777777" w:rsidR="00A50979" w:rsidRDefault="003E6A9C" w:rsidP="00785787">
      <w:pPr>
        <w:pStyle w:val="a3"/>
        <w:ind w:left="0" w:right="20"/>
      </w:pPr>
      <w:r>
        <w:rPr>
          <w:rFonts w:hint="eastAsia"/>
        </w:rPr>
        <w:t>The default trust of the self-signed manufacturer certificate entries, cantained in docsBpi2CmtsCACertTable and created after this object is set.</w:t>
      </w:r>
    </w:p>
    <w:p w14:paraId="0A516ED6" w14:textId="77777777" w:rsidR="003E6A9C" w:rsidRDefault="003E6A9C" w:rsidP="00785787">
      <w:pPr>
        <w:pStyle w:val="a3"/>
        <w:ind w:left="0" w:right="20"/>
      </w:pPr>
      <w:r>
        <w:rPr>
          <w:rFonts w:hint="eastAsia"/>
        </w:rPr>
        <w:t>Default: untrusted</w:t>
      </w:r>
    </w:p>
    <w:p w14:paraId="7115C4BB" w14:textId="77777777" w:rsidR="003E6A9C" w:rsidRDefault="003E6A9C" w:rsidP="00785787">
      <w:pPr>
        <w:pStyle w:val="a3"/>
        <w:ind w:left="0" w:right="20"/>
      </w:pPr>
      <w:r w:rsidRPr="00D71827">
        <w:rPr>
          <w:b/>
          <w:bCs/>
        </w:rPr>
        <w:t>skip-validity-period (true|false)</w:t>
      </w:r>
    </w:p>
    <w:p w14:paraId="6B293497" w14:textId="77777777" w:rsidR="003E6A9C" w:rsidRDefault="003E6A9C" w:rsidP="00785787">
      <w:pPr>
        <w:pStyle w:val="a3"/>
        <w:ind w:left="0" w:right="20"/>
      </w:pPr>
      <w:r>
        <w:rPr>
          <w:rFonts w:hint="eastAsia"/>
        </w:rPr>
        <w:t xml:space="preserve">Setting this object to True causes all chained and root certificates in the chain to have their validity periods </w:t>
      </w:r>
      <w:r w:rsidR="00017420">
        <w:rPr>
          <w:rFonts w:hint="eastAsia"/>
        </w:rPr>
        <w:t>checked against the current time of day when the DPoE system receives a request from the OLT SoC to authorize the ONU.</w:t>
      </w:r>
    </w:p>
    <w:p w14:paraId="26D36C09" w14:textId="77777777" w:rsidR="00017420" w:rsidRDefault="00017420" w:rsidP="00785787">
      <w:pPr>
        <w:pStyle w:val="a3"/>
        <w:ind w:left="0" w:right="20"/>
      </w:pPr>
      <w:r>
        <w:rPr>
          <w:rFonts w:hint="eastAsia"/>
        </w:rPr>
        <w:t>Default: True</w:t>
      </w:r>
    </w:p>
    <w:p w14:paraId="17E44D65" w14:textId="77777777" w:rsidR="003E6A9C" w:rsidRDefault="003E6A9C" w:rsidP="00785787">
      <w:pPr>
        <w:pStyle w:val="a3"/>
        <w:ind w:left="0" w:right="20"/>
      </w:pPr>
      <w:r w:rsidRPr="00D71827">
        <w:rPr>
          <w:b/>
          <w:bCs/>
        </w:rPr>
        <w:t>tek-lifetime &lt;0-604800&gt;</w:t>
      </w:r>
    </w:p>
    <w:p w14:paraId="2C79D10B" w14:textId="77777777" w:rsidR="003E6A9C" w:rsidRDefault="00017420" w:rsidP="00785787">
      <w:pPr>
        <w:pStyle w:val="a3"/>
        <w:ind w:left="0" w:right="20"/>
      </w:pPr>
      <w:r>
        <w:rPr>
          <w:rFonts w:hint="eastAsia"/>
        </w:rPr>
        <w:t>The lifetime, in seconds, of the traffic encryption key (TEK) used on each ONU link.</w:t>
      </w:r>
    </w:p>
    <w:p w14:paraId="5855530F" w14:textId="77777777" w:rsidR="00017420" w:rsidRDefault="00017420" w:rsidP="00785787">
      <w:pPr>
        <w:pStyle w:val="a3"/>
        <w:ind w:left="0" w:right="20"/>
      </w:pPr>
      <w:r>
        <w:rPr>
          <w:rFonts w:hint="eastAsia"/>
        </w:rPr>
        <w:t>Default: 43200</w:t>
      </w:r>
    </w:p>
    <w:p w14:paraId="5C604BE7" w14:textId="77777777" w:rsidR="00017420" w:rsidRPr="00670039" w:rsidRDefault="00017420"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017420" w:rsidRPr="0032769C" w14:paraId="4CCAC5A0" w14:textId="77777777" w:rsidTr="00C24FF4">
        <w:trPr>
          <w:trHeight w:val="841"/>
        </w:trPr>
        <w:tc>
          <w:tcPr>
            <w:tcW w:w="9020" w:type="dxa"/>
          </w:tcPr>
          <w:p w14:paraId="754CB482" w14:textId="77777777" w:rsidR="00017420" w:rsidRPr="0032769C" w:rsidRDefault="00017420" w:rsidP="00785787">
            <w:pPr>
              <w:pStyle w:val="aa"/>
              <w:ind w:right="20"/>
              <w:rPr>
                <w:rFonts w:ascii="Courier New" w:hAnsi="Courier New" w:cs="Courier New"/>
              </w:rPr>
            </w:pPr>
          </w:p>
          <w:p w14:paraId="1AB5C608" w14:textId="77777777" w:rsidR="00017420" w:rsidRPr="0032769C" w:rsidRDefault="0001742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A7ADC79" w14:textId="77777777" w:rsidR="00017420" w:rsidRDefault="00017420"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F47F3">
              <w:rPr>
                <w:rFonts w:ascii="Courier New" w:hAnsi="Courier New" w:cs="Courier New"/>
                <w:b/>
              </w:rPr>
              <w:t>interface EponInterface 2/1</w:t>
            </w:r>
          </w:p>
          <w:p w14:paraId="6668F74E" w14:textId="77777777" w:rsidR="00017420" w:rsidRDefault="00017420"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b/>
                <w:bCs/>
              </w:rPr>
              <w:t xml:space="preserve"> </w:t>
            </w:r>
            <w:r w:rsidRPr="00017420">
              <w:rPr>
                <w:rFonts w:ascii="Courier New" w:hAnsi="Courier New" w:cs="Courier New"/>
                <w:b/>
                <w:bCs/>
              </w:rPr>
              <w:t>cable privacy certificate trusted skip-validity-period false tek-lifetime 1800</w:t>
            </w:r>
          </w:p>
          <w:p w14:paraId="63E45402" w14:textId="77777777" w:rsidR="00017420" w:rsidRDefault="00017420"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rPr>
              <w:t xml:space="preserve"> </w:t>
            </w:r>
            <w:r w:rsidRPr="00FF47F3">
              <w:rPr>
                <w:rFonts w:ascii="Courier New" w:hAnsi="Courier New" w:cs="Courier New" w:hint="eastAsia"/>
                <w:b/>
              </w:rPr>
              <w:t>end</w:t>
            </w:r>
          </w:p>
          <w:p w14:paraId="4977C76A" w14:textId="77777777" w:rsidR="00017420" w:rsidRDefault="00017420" w:rsidP="00785787">
            <w:pPr>
              <w:pStyle w:val="aa"/>
              <w:ind w:right="20"/>
              <w:rPr>
                <w:rFonts w:ascii="Courier New" w:hAnsi="Courier New" w:cs="Courier New"/>
              </w:rPr>
            </w:pPr>
            <w:r>
              <w:rPr>
                <w:rFonts w:ascii="Courier New" w:hAnsi="Courier New" w:cs="Courier New"/>
              </w:rPr>
              <w:t>Router#</w:t>
            </w:r>
          </w:p>
          <w:p w14:paraId="1329FC8F" w14:textId="77777777" w:rsidR="00017420" w:rsidRPr="0032769C" w:rsidRDefault="00017420" w:rsidP="00785787">
            <w:pPr>
              <w:pStyle w:val="aa"/>
              <w:ind w:right="20"/>
              <w:rPr>
                <w:rFonts w:ascii="Courier New" w:hAnsi="Courier New" w:cs="Courier New"/>
              </w:rPr>
            </w:pPr>
          </w:p>
        </w:tc>
      </w:tr>
    </w:tbl>
    <w:p w14:paraId="1A0C7680" w14:textId="77777777" w:rsidR="00FB3DF7" w:rsidRDefault="00FB3DF7" w:rsidP="00785787">
      <w:pPr>
        <w:pStyle w:val="3"/>
        <w:ind w:left="0" w:right="20"/>
      </w:pPr>
      <w:bookmarkStart w:id="4610" w:name="_Toc445131178"/>
      <w:r>
        <w:rPr>
          <w:rFonts w:hint="eastAsia"/>
        </w:rPr>
        <w:t>CA Certificate</w:t>
      </w:r>
      <w:bookmarkEnd w:id="4610"/>
      <w:r>
        <w:rPr>
          <w:rFonts w:hint="eastAsia"/>
        </w:rPr>
        <w:t xml:space="preserve"> </w:t>
      </w:r>
    </w:p>
    <w:p w14:paraId="6B2ACB23" w14:textId="77777777" w:rsidR="00C748F5" w:rsidRDefault="00EA7A1E" w:rsidP="00785787">
      <w:pPr>
        <w:pStyle w:val="a3"/>
        <w:ind w:left="0" w:right="20"/>
      </w:pPr>
      <w:r>
        <w:rPr>
          <w:rFonts w:hint="eastAsia"/>
        </w:rPr>
        <w:t>CA Certificate is used to provision the trust value of a CA cetificate. System makes use of the trust value when verifying the ONU device certificate chain during the ONU Authentication process.</w:t>
      </w:r>
      <w:r w:rsidR="00C748F5">
        <w:rPr>
          <w:rFonts w:hint="eastAsia"/>
        </w:rPr>
        <w:t xml:space="preserve"> </w:t>
      </w:r>
    </w:p>
    <w:p w14:paraId="63BFF839" w14:textId="77777777" w:rsidR="00807F80" w:rsidRPr="00017420" w:rsidRDefault="00C748F5" w:rsidP="00785787">
      <w:pPr>
        <w:pStyle w:val="a3"/>
        <w:ind w:left="0" w:right="20"/>
      </w:pPr>
      <w:r>
        <w:rPr>
          <w:rFonts w:hint="eastAsia"/>
        </w:rPr>
        <w:t>To create a CA Certificate entry, use the following command.</w:t>
      </w:r>
    </w:p>
    <w:p w14:paraId="56A27BF2" w14:textId="34312B5E" w:rsidR="00812033" w:rsidRDefault="00812033" w:rsidP="00785787">
      <w:pPr>
        <w:pStyle w:val="afffff3"/>
        <w:ind w:left="0" w:right="20"/>
      </w:pPr>
      <w:bookmarkStart w:id="4611" w:name="_Toc391575427"/>
      <w:r>
        <w:t xml:space="preserve">Table </w:t>
      </w:r>
      <w:fldSimple w:instr=" SEQ Table \* ARABIC ">
        <w:r w:rsidR="00496ADB">
          <w:rPr>
            <w:noProof/>
          </w:rPr>
          <w:t>288</w:t>
        </w:r>
      </w:fldSimple>
      <w:r w:rsidR="00496ADB">
        <w:rPr>
          <w:rFonts w:hint="eastAsia"/>
        </w:rPr>
        <w:t xml:space="preserve"> </w:t>
      </w:r>
      <w:r>
        <w:rPr>
          <w:rFonts w:hint="eastAsia"/>
        </w:rPr>
        <w:t xml:space="preserve">CA Certificate </w:t>
      </w:r>
      <w:r w:rsidR="00C748F5">
        <w:rPr>
          <w:rFonts w:hint="eastAsia"/>
        </w:rPr>
        <w:t>entry</w:t>
      </w:r>
      <w:r w:rsidR="00F9226F">
        <w:rPr>
          <w:rFonts w:hint="eastAsia"/>
        </w:rPr>
        <w:t xml:space="preserve"> creation</w:t>
      </w:r>
      <w:bookmarkEnd w:id="4611"/>
    </w:p>
    <w:tbl>
      <w:tblPr>
        <w:tblStyle w:val="CLIWide"/>
        <w:tblW w:w="0" w:type="auto"/>
        <w:tblLook w:val="01E0" w:firstRow="1" w:lastRow="1" w:firstColumn="1" w:lastColumn="1" w:noHBand="0" w:noVBand="0"/>
      </w:tblPr>
      <w:tblGrid>
        <w:gridCol w:w="4135"/>
        <w:gridCol w:w="3971"/>
      </w:tblGrid>
      <w:tr w:rsidR="00812033"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2F5F3A" w:rsidRDefault="00812033" w:rsidP="00785787">
            <w:pPr>
              <w:pStyle w:val="aa"/>
              <w:ind w:right="20"/>
              <w:rPr>
                <w:bCs/>
                <w:sz w:val="18"/>
              </w:rPr>
            </w:pPr>
            <w:r w:rsidRPr="002F5F3A">
              <w:rPr>
                <w:bCs/>
                <w:sz w:val="18"/>
              </w:rPr>
              <w:t>Command</w:t>
            </w:r>
          </w:p>
        </w:tc>
        <w:tc>
          <w:tcPr>
            <w:tcW w:w="4074" w:type="dxa"/>
          </w:tcPr>
          <w:p w14:paraId="079C63AD" w14:textId="77777777" w:rsidR="00812033" w:rsidRPr="002F5F3A" w:rsidRDefault="00812033" w:rsidP="00785787">
            <w:pPr>
              <w:pStyle w:val="aa"/>
              <w:ind w:right="20"/>
              <w:rPr>
                <w:bCs/>
                <w:sz w:val="18"/>
              </w:rPr>
            </w:pPr>
            <w:r w:rsidRPr="002F5F3A">
              <w:rPr>
                <w:bCs/>
                <w:sz w:val="18"/>
              </w:rPr>
              <w:t>Description</w:t>
            </w:r>
          </w:p>
        </w:tc>
      </w:tr>
      <w:tr w:rsidR="00812033" w14:paraId="733BF13E" w14:textId="77777777" w:rsidTr="00C24FF4">
        <w:trPr>
          <w:trHeight w:val="327"/>
        </w:trPr>
        <w:tc>
          <w:tcPr>
            <w:tcW w:w="4248" w:type="dxa"/>
          </w:tcPr>
          <w:p w14:paraId="7D91960A" w14:textId="77777777" w:rsidR="00812033" w:rsidRPr="002F5F3A" w:rsidRDefault="00812033" w:rsidP="00785787">
            <w:pPr>
              <w:pStyle w:val="aa"/>
              <w:ind w:right="20"/>
              <w:rPr>
                <w:b/>
                <w:bCs/>
              </w:rPr>
            </w:pPr>
            <w:r w:rsidRPr="00812033">
              <w:rPr>
                <w:b/>
                <w:bCs/>
              </w:rPr>
              <w:t>crypto ca trustpoint</w:t>
            </w:r>
            <w:r>
              <w:rPr>
                <w:rFonts w:hint="eastAsia"/>
                <w:b/>
                <w:bCs/>
              </w:rPr>
              <w:t xml:space="preserve"> </w:t>
            </w:r>
            <w:r w:rsidRPr="00812033">
              <w:rPr>
                <w:b/>
                <w:bCs/>
              </w:rPr>
              <w:t>&lt;1-4294967295&gt;</w:t>
            </w:r>
            <w:r>
              <w:rPr>
                <w:rFonts w:hint="eastAsia"/>
                <w:b/>
                <w:bCs/>
              </w:rPr>
              <w:t xml:space="preserve"> </w:t>
            </w:r>
            <w:r w:rsidRPr="00812033">
              <w:rPr>
                <w:b/>
                <w:bCs/>
              </w:rPr>
              <w:t>cli</w:t>
            </w:r>
          </w:p>
        </w:tc>
        <w:tc>
          <w:tcPr>
            <w:tcW w:w="4074" w:type="dxa"/>
          </w:tcPr>
          <w:p w14:paraId="5535FB5D" w14:textId="77777777" w:rsidR="00812033" w:rsidRPr="00244CEA" w:rsidRDefault="00812033" w:rsidP="00785787">
            <w:pPr>
              <w:pStyle w:val="aa"/>
              <w:ind w:right="20"/>
            </w:pPr>
            <w:r w:rsidRPr="00244CEA">
              <w:t>C</w:t>
            </w:r>
            <w:r w:rsidRPr="00244CEA">
              <w:rPr>
                <w:rFonts w:hint="eastAsia"/>
              </w:rPr>
              <w:t xml:space="preserve">reates CA Cetificate </w:t>
            </w:r>
            <w:r w:rsidR="00467F33" w:rsidRPr="00244CEA">
              <w:rPr>
                <w:rFonts w:hint="eastAsia"/>
              </w:rPr>
              <w:t>entry</w:t>
            </w:r>
          </w:p>
          <w:p w14:paraId="12F8F0D6" w14:textId="77777777" w:rsidR="00812033" w:rsidRPr="00244CEA" w:rsidRDefault="00812033" w:rsidP="00785787">
            <w:pPr>
              <w:pStyle w:val="aa"/>
              <w:ind w:right="20"/>
            </w:pPr>
            <w:r w:rsidRPr="00244CEA">
              <w:t>“</w:t>
            </w:r>
            <w:r w:rsidRPr="00244CEA">
              <w:rPr>
                <w:rFonts w:hint="eastAsia"/>
              </w:rPr>
              <w:t>&lt;1-</w:t>
            </w:r>
            <w:r w:rsidRPr="00244CEA">
              <w:t xml:space="preserve"> 4294967295</w:t>
            </w:r>
            <w:r w:rsidRPr="00244CEA">
              <w:rPr>
                <w:rFonts w:hint="eastAsia"/>
              </w:rPr>
              <w:t>&gt;</w:t>
            </w:r>
            <w:r w:rsidRPr="00244CEA">
              <w:t>”</w:t>
            </w:r>
            <w:r w:rsidRPr="00244CEA">
              <w:rPr>
                <w:rFonts w:hint="eastAsia"/>
              </w:rPr>
              <w:t xml:space="preserve"> means the index of entry</w:t>
            </w:r>
          </w:p>
        </w:tc>
      </w:tr>
      <w:tr w:rsidR="00812033" w14:paraId="7C4B0AD1" w14:textId="77777777" w:rsidTr="00C24FF4">
        <w:trPr>
          <w:trHeight w:val="327"/>
        </w:trPr>
        <w:tc>
          <w:tcPr>
            <w:tcW w:w="4248" w:type="dxa"/>
          </w:tcPr>
          <w:p w14:paraId="5DA2DDDE" w14:textId="77777777" w:rsidR="00812033" w:rsidRPr="002F5F3A" w:rsidRDefault="00812033" w:rsidP="00785787">
            <w:pPr>
              <w:pStyle w:val="aa"/>
              <w:ind w:right="20"/>
              <w:rPr>
                <w:b/>
                <w:bCs/>
              </w:rPr>
            </w:pPr>
            <w:r w:rsidRPr="00815C7E">
              <w:rPr>
                <w:b/>
                <w:bCs/>
              </w:rPr>
              <w:t xml:space="preserve">no </w:t>
            </w:r>
            <w:r w:rsidR="00F9226F" w:rsidRPr="00812033">
              <w:rPr>
                <w:b/>
                <w:bCs/>
              </w:rPr>
              <w:t>crypto ca trustpoint</w:t>
            </w:r>
            <w:r w:rsidR="00F9226F">
              <w:rPr>
                <w:rFonts w:hint="eastAsia"/>
                <w:b/>
                <w:bCs/>
              </w:rPr>
              <w:t xml:space="preserve"> </w:t>
            </w:r>
            <w:r w:rsidR="00F9226F" w:rsidRPr="00812033">
              <w:rPr>
                <w:b/>
                <w:bCs/>
              </w:rPr>
              <w:t>&lt;1-4294967295&gt;</w:t>
            </w:r>
            <w:r w:rsidR="00F9226F">
              <w:rPr>
                <w:rFonts w:hint="eastAsia"/>
                <w:b/>
                <w:bCs/>
              </w:rPr>
              <w:t xml:space="preserve"> </w:t>
            </w:r>
            <w:r w:rsidR="00F9226F" w:rsidRPr="00812033">
              <w:rPr>
                <w:b/>
                <w:bCs/>
              </w:rPr>
              <w:t>cli</w:t>
            </w:r>
          </w:p>
        </w:tc>
        <w:tc>
          <w:tcPr>
            <w:tcW w:w="4074" w:type="dxa"/>
          </w:tcPr>
          <w:p w14:paraId="4C2681B6" w14:textId="77777777" w:rsidR="00812033" w:rsidRPr="00244CEA" w:rsidRDefault="00812033" w:rsidP="00785787">
            <w:pPr>
              <w:pStyle w:val="aa"/>
              <w:ind w:right="20"/>
            </w:pPr>
            <w:r w:rsidRPr="00244CEA">
              <w:rPr>
                <w:rFonts w:hint="eastAsia"/>
              </w:rPr>
              <w:t xml:space="preserve">Removes </w:t>
            </w:r>
            <w:r w:rsidR="00F9226F" w:rsidRPr="00244CEA">
              <w:rPr>
                <w:rFonts w:hint="eastAsia"/>
              </w:rPr>
              <w:t>CA Certificate Table</w:t>
            </w:r>
          </w:p>
        </w:tc>
      </w:tr>
    </w:tbl>
    <w:p w14:paraId="65EADCC0" w14:textId="77777777" w:rsidR="00812033" w:rsidRDefault="00812033" w:rsidP="00785787">
      <w:pPr>
        <w:pStyle w:val="aa"/>
        <w:ind w:right="20"/>
      </w:pPr>
      <w:r>
        <w:rPr>
          <w:rFonts w:hint="eastAsia"/>
        </w:rPr>
        <w:tab/>
      </w:r>
      <w:r>
        <w:rPr>
          <w:rFonts w:hint="eastAsia"/>
        </w:rPr>
        <w:tab/>
        <w:t xml:space="preserve"> </w:t>
      </w:r>
    </w:p>
    <w:p w14:paraId="7E239015" w14:textId="77777777" w:rsidR="00F9226F" w:rsidRDefault="00F9226F" w:rsidP="00785787">
      <w:pPr>
        <w:pStyle w:val="a3"/>
        <w:ind w:left="0" w:right="20"/>
      </w:pPr>
      <w:r>
        <w:rPr>
          <w:rFonts w:hint="eastAsia"/>
        </w:rPr>
        <w:t xml:space="preserve">To modify the parameters of CA Certificate </w:t>
      </w:r>
      <w:r w:rsidR="00C748F5">
        <w:rPr>
          <w:rFonts w:hint="eastAsia"/>
        </w:rPr>
        <w:t>entry</w:t>
      </w:r>
      <w:r>
        <w:rPr>
          <w:rFonts w:hint="eastAsia"/>
        </w:rPr>
        <w:t xml:space="preserve">, use the following command in the </w:t>
      </w:r>
      <w:r w:rsidRPr="00F9226F">
        <w:t>crypto-ca-trustpoint</w:t>
      </w:r>
      <w:r>
        <w:rPr>
          <w:rFonts w:hint="eastAsia"/>
        </w:rPr>
        <w:t xml:space="preserve"> command node.</w:t>
      </w:r>
    </w:p>
    <w:p w14:paraId="355B69C5" w14:textId="403F2B35" w:rsidR="00F9226F" w:rsidRDefault="00F9226F" w:rsidP="00785787">
      <w:pPr>
        <w:pStyle w:val="afffff3"/>
        <w:ind w:left="0" w:right="20"/>
      </w:pPr>
      <w:bookmarkStart w:id="4612" w:name="_Toc391575428"/>
      <w:r>
        <w:t xml:space="preserve">Table </w:t>
      </w:r>
      <w:fldSimple w:instr=" SEQ Table \* ARABIC ">
        <w:r w:rsidR="00496ADB">
          <w:rPr>
            <w:noProof/>
          </w:rPr>
          <w:t>289</w:t>
        </w:r>
      </w:fldSimple>
      <w:r w:rsidR="00496ADB">
        <w:rPr>
          <w:rFonts w:hint="eastAsia"/>
        </w:rPr>
        <w:t xml:space="preserve"> </w:t>
      </w:r>
      <w:r>
        <w:rPr>
          <w:rFonts w:hint="eastAsia"/>
        </w:rPr>
        <w:t>parameter setting of CA Certificate</w:t>
      </w:r>
      <w:bookmarkEnd w:id="4612"/>
      <w:r>
        <w:rPr>
          <w:rFonts w:hint="eastAsia"/>
        </w:rPr>
        <w:t xml:space="preserve"> </w:t>
      </w:r>
    </w:p>
    <w:tbl>
      <w:tblPr>
        <w:tblStyle w:val="CLIWide"/>
        <w:tblW w:w="0" w:type="auto"/>
        <w:tblLook w:val="01E0" w:firstRow="1" w:lastRow="1" w:firstColumn="1" w:lastColumn="1" w:noHBand="0" w:noVBand="0"/>
      </w:tblPr>
      <w:tblGrid>
        <w:gridCol w:w="3436"/>
        <w:gridCol w:w="4670"/>
      </w:tblGrid>
      <w:tr w:rsidR="00F9226F"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2F5F3A" w:rsidRDefault="00F9226F" w:rsidP="00785787">
            <w:pPr>
              <w:pStyle w:val="aa"/>
              <w:ind w:right="20"/>
              <w:rPr>
                <w:bCs/>
                <w:sz w:val="18"/>
              </w:rPr>
            </w:pPr>
            <w:r w:rsidRPr="002F5F3A">
              <w:rPr>
                <w:bCs/>
                <w:sz w:val="18"/>
              </w:rPr>
              <w:t>Command</w:t>
            </w:r>
          </w:p>
        </w:tc>
        <w:tc>
          <w:tcPr>
            <w:tcW w:w="4783" w:type="dxa"/>
          </w:tcPr>
          <w:p w14:paraId="794A7974" w14:textId="77777777" w:rsidR="00F9226F" w:rsidRPr="002F5F3A" w:rsidRDefault="00F9226F" w:rsidP="00785787">
            <w:pPr>
              <w:pStyle w:val="aa"/>
              <w:ind w:right="20"/>
              <w:rPr>
                <w:bCs/>
                <w:sz w:val="18"/>
              </w:rPr>
            </w:pPr>
            <w:r w:rsidRPr="002F5F3A">
              <w:rPr>
                <w:bCs/>
                <w:sz w:val="18"/>
              </w:rPr>
              <w:t>Description</w:t>
            </w:r>
          </w:p>
        </w:tc>
      </w:tr>
      <w:tr w:rsidR="00F9226F" w14:paraId="41837420" w14:textId="77777777" w:rsidTr="00C24FF4">
        <w:trPr>
          <w:trHeight w:val="327"/>
        </w:trPr>
        <w:tc>
          <w:tcPr>
            <w:tcW w:w="3539" w:type="dxa"/>
          </w:tcPr>
          <w:p w14:paraId="74F962A9" w14:textId="77777777" w:rsidR="00F9226F" w:rsidRDefault="00F9226F" w:rsidP="00785787">
            <w:pPr>
              <w:pStyle w:val="aa"/>
              <w:ind w:right="20"/>
              <w:rPr>
                <w:b/>
                <w:bCs/>
              </w:rPr>
            </w:pPr>
            <w:r w:rsidRPr="00F9226F">
              <w:rPr>
                <w:b/>
                <w:bCs/>
              </w:rPr>
              <w:t>trust (1|2|3|4)</w:t>
            </w:r>
          </w:p>
          <w:p w14:paraId="1E4AF1DF" w14:textId="77777777" w:rsidR="00F9226F" w:rsidRPr="002F5F3A" w:rsidRDefault="00F9226F" w:rsidP="00785787">
            <w:pPr>
              <w:pStyle w:val="aa"/>
              <w:ind w:right="20"/>
              <w:rPr>
                <w:b/>
                <w:bCs/>
              </w:rPr>
            </w:pPr>
            <w:r w:rsidRPr="00F9226F">
              <w:rPr>
                <w:b/>
                <w:bCs/>
              </w:rPr>
              <w:t>no trust</w:t>
            </w:r>
          </w:p>
        </w:tc>
        <w:tc>
          <w:tcPr>
            <w:tcW w:w="4783" w:type="dxa"/>
          </w:tcPr>
          <w:p w14:paraId="3C2DB0E2" w14:textId="77777777" w:rsidR="00F9226F" w:rsidRDefault="00FB3DF7" w:rsidP="00785787">
            <w:pPr>
              <w:pStyle w:val="aa"/>
              <w:ind w:right="20"/>
            </w:pPr>
            <w:r>
              <w:rPr>
                <w:rFonts w:hint="eastAsia"/>
              </w:rPr>
              <w:t>Specifies t</w:t>
            </w:r>
            <w:r w:rsidR="00F12E1B">
              <w:rPr>
                <w:rFonts w:hint="eastAsia"/>
              </w:rPr>
              <w:t xml:space="preserve">he </w:t>
            </w:r>
            <w:r>
              <w:rPr>
                <w:rFonts w:hint="eastAsia"/>
              </w:rPr>
              <w:t>trust state of the CA certificate.</w:t>
            </w:r>
          </w:p>
          <w:p w14:paraId="3FE7A2C5" w14:textId="77777777" w:rsidR="00FB3DF7" w:rsidRDefault="00FB3DF7" w:rsidP="00785787">
            <w:pPr>
              <w:pStyle w:val="aa"/>
              <w:ind w:left="1166" w:right="20" w:hangingChars="648" w:hanging="1166"/>
            </w:pPr>
            <w:r>
              <w:rPr>
                <w:rFonts w:hint="eastAsia"/>
              </w:rPr>
              <w:t xml:space="preserve">- </w:t>
            </w:r>
            <w:r>
              <w:t>Trusted (</w:t>
            </w:r>
            <w:r>
              <w:rPr>
                <w:rFonts w:hint="eastAsia"/>
              </w:rPr>
              <w:t>1): CA Certificate is to be trusted even if the certificate was found to be invalid.</w:t>
            </w:r>
          </w:p>
          <w:p w14:paraId="345C4326" w14:textId="77777777" w:rsidR="00FB3DF7" w:rsidRDefault="00FB3DF7" w:rsidP="00785787">
            <w:pPr>
              <w:pStyle w:val="aa"/>
              <w:ind w:left="1166" w:right="20" w:hangingChars="648" w:hanging="1166"/>
            </w:pPr>
            <w:r>
              <w:rPr>
                <w:rFonts w:hint="eastAsia"/>
              </w:rPr>
              <w:t xml:space="preserve">- </w:t>
            </w:r>
            <w:r>
              <w:t>Untrusted (</w:t>
            </w:r>
            <w:r>
              <w:rPr>
                <w:rFonts w:hint="eastAsia"/>
              </w:rPr>
              <w:t>2): CA Certificate is to be untrusted even if the certificate was found to be valid.</w:t>
            </w:r>
          </w:p>
          <w:p w14:paraId="5288CBA4" w14:textId="77777777" w:rsidR="00FB3DF7" w:rsidRDefault="00FB3DF7" w:rsidP="00785787">
            <w:pPr>
              <w:pStyle w:val="aa"/>
              <w:ind w:left="1166" w:right="20" w:hangingChars="648" w:hanging="1166"/>
            </w:pPr>
            <w:r>
              <w:rPr>
                <w:rFonts w:hint="eastAsia"/>
              </w:rPr>
              <w:t xml:space="preserve">- </w:t>
            </w:r>
            <w:r>
              <w:t>Chained (</w:t>
            </w:r>
            <w:r>
              <w:rPr>
                <w:rFonts w:hint="eastAsia"/>
              </w:rPr>
              <w:t>3): CA Certificate is chained to a root CA certificate.</w:t>
            </w:r>
          </w:p>
          <w:p w14:paraId="64F92D50" w14:textId="77777777" w:rsidR="00FB3DF7" w:rsidRDefault="00FB3DF7" w:rsidP="00785787">
            <w:pPr>
              <w:pStyle w:val="aa"/>
              <w:ind w:left="1166" w:right="20" w:hangingChars="648" w:hanging="1166"/>
            </w:pPr>
            <w:r>
              <w:rPr>
                <w:rFonts w:hint="eastAsia"/>
              </w:rPr>
              <w:t>- Root (4): CA Certificate is a root CA certificate.</w:t>
            </w:r>
          </w:p>
          <w:p w14:paraId="464C54FE" w14:textId="77777777" w:rsidR="00FB3DF7" w:rsidRDefault="00FB3DF7" w:rsidP="00785787">
            <w:pPr>
              <w:pStyle w:val="aa"/>
              <w:ind w:left="1166" w:right="20" w:hangingChars="648" w:hanging="1166"/>
            </w:pPr>
          </w:p>
          <w:p w14:paraId="79656292" w14:textId="77777777" w:rsidR="00FB3DF7" w:rsidRPr="00230534" w:rsidRDefault="00FB3DF7" w:rsidP="00785787">
            <w:pPr>
              <w:pStyle w:val="aa"/>
              <w:ind w:left="1166" w:right="20" w:hangingChars="648" w:hanging="1166"/>
            </w:pPr>
            <w:r>
              <w:rPr>
                <w:rFonts w:hint="eastAsia"/>
              </w:rPr>
              <w:t>Default is Chained (3).</w:t>
            </w:r>
          </w:p>
        </w:tc>
      </w:tr>
      <w:tr w:rsidR="00F9226F" w14:paraId="6457B200" w14:textId="77777777" w:rsidTr="00C24FF4">
        <w:trPr>
          <w:trHeight w:val="327"/>
        </w:trPr>
        <w:tc>
          <w:tcPr>
            <w:tcW w:w="3539" w:type="dxa"/>
          </w:tcPr>
          <w:p w14:paraId="6B0AB77B" w14:textId="77777777" w:rsidR="00F9226F" w:rsidRDefault="00F9226F" w:rsidP="00785787">
            <w:pPr>
              <w:pStyle w:val="aa"/>
              <w:ind w:right="20"/>
              <w:rPr>
                <w:b/>
                <w:bCs/>
              </w:rPr>
            </w:pPr>
            <w:r w:rsidRPr="00F9226F">
              <w:rPr>
                <w:b/>
                <w:bCs/>
              </w:rPr>
              <w:t>certificate</w:t>
            </w:r>
            <w:r>
              <w:rPr>
                <w:rFonts w:hint="eastAsia"/>
                <w:b/>
                <w:bCs/>
              </w:rPr>
              <w:t xml:space="preserve"> </w:t>
            </w:r>
            <w:r w:rsidRPr="00F9226F">
              <w:rPr>
                <w:b/>
                <w:bCs/>
              </w:rPr>
              <w:t>DER-ENCODED-CA</w:t>
            </w:r>
          </w:p>
          <w:p w14:paraId="152DCAF2" w14:textId="77777777" w:rsidR="00F9226F" w:rsidRPr="002B6F02" w:rsidRDefault="00F9226F" w:rsidP="00785787">
            <w:pPr>
              <w:pStyle w:val="aa"/>
              <w:ind w:right="20"/>
              <w:rPr>
                <w:b/>
                <w:bCs/>
              </w:rPr>
            </w:pPr>
            <w:r w:rsidRPr="00F9226F">
              <w:rPr>
                <w:b/>
                <w:bCs/>
              </w:rPr>
              <w:t>no certificate</w:t>
            </w:r>
          </w:p>
        </w:tc>
        <w:tc>
          <w:tcPr>
            <w:tcW w:w="4783" w:type="dxa"/>
          </w:tcPr>
          <w:p w14:paraId="18CF50B3" w14:textId="77777777" w:rsidR="00F9226F" w:rsidRDefault="00FB3DF7" w:rsidP="00785787">
            <w:pPr>
              <w:pStyle w:val="aa"/>
              <w:ind w:right="20"/>
            </w:pPr>
            <w:r>
              <w:rPr>
                <w:rFonts w:hint="eastAsia"/>
              </w:rPr>
              <w:t>Specifies the X.509 DER-encoded ONU device certificate</w:t>
            </w:r>
          </w:p>
        </w:tc>
      </w:tr>
    </w:tbl>
    <w:p w14:paraId="13549513" w14:textId="77777777" w:rsidR="00F9226F" w:rsidRPr="00670039" w:rsidRDefault="00F9226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9226F" w:rsidRPr="0032769C" w14:paraId="788E3992" w14:textId="77777777" w:rsidTr="00C24FF4">
        <w:trPr>
          <w:trHeight w:val="841"/>
        </w:trPr>
        <w:tc>
          <w:tcPr>
            <w:tcW w:w="8435" w:type="dxa"/>
          </w:tcPr>
          <w:p w14:paraId="2EE7C309" w14:textId="77777777" w:rsidR="00F9226F" w:rsidRPr="0032769C" w:rsidRDefault="00F9226F" w:rsidP="00785787">
            <w:pPr>
              <w:pStyle w:val="aa"/>
              <w:ind w:right="20"/>
              <w:rPr>
                <w:rFonts w:ascii="Courier New" w:hAnsi="Courier New" w:cs="Courier New"/>
              </w:rPr>
            </w:pPr>
          </w:p>
          <w:p w14:paraId="0C31EE8A" w14:textId="77777777" w:rsidR="00F9226F" w:rsidRPr="0032769C" w:rsidRDefault="00F9226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298D56F" w14:textId="77777777" w:rsidR="00F9226F" w:rsidRDefault="00F9226F" w:rsidP="00785787">
            <w:pPr>
              <w:pStyle w:val="aa"/>
              <w:ind w:right="20"/>
              <w:jc w:val="both"/>
              <w:rPr>
                <w:rFonts w:ascii="Courier New" w:hAnsi="Courier New" w:cs="Courier New"/>
                <w:b/>
              </w:rPr>
            </w:pPr>
            <w:r w:rsidRPr="0032769C">
              <w:rPr>
                <w:rFonts w:ascii="Courier New" w:hAnsi="Courier New" w:cs="Courier New"/>
              </w:rPr>
              <w:t xml:space="preserve">Router(config)# </w:t>
            </w:r>
            <w:r w:rsidR="00FB3DF7" w:rsidRPr="00FB3DF7">
              <w:rPr>
                <w:rFonts w:ascii="Courier New" w:hAnsi="Courier New" w:cs="Courier New"/>
                <w:b/>
              </w:rPr>
              <w:t>crypto ca trustpoint 1 cli</w:t>
            </w:r>
          </w:p>
          <w:p w14:paraId="6C40F117" w14:textId="77777777" w:rsidR="00F9226F" w:rsidRDefault="00F9226F" w:rsidP="00785787">
            <w:pPr>
              <w:pStyle w:val="aa"/>
              <w:ind w:right="20"/>
              <w:jc w:val="both"/>
              <w:rPr>
                <w:rFonts w:ascii="Courier New" w:hAnsi="Courier New" w:cs="Courier New"/>
                <w:b/>
                <w:bCs/>
              </w:rPr>
            </w:pPr>
            <w:r w:rsidRPr="0032769C">
              <w:rPr>
                <w:rFonts w:ascii="Courier New" w:hAnsi="Courier New" w:cs="Courier New"/>
              </w:rPr>
              <w:t>Router(</w:t>
            </w:r>
            <w:r w:rsidR="00FB3DF7" w:rsidRPr="00FB3DF7">
              <w:rPr>
                <w:rFonts w:ascii="Courier New" w:hAnsi="Courier New" w:cs="Courier New"/>
              </w:rPr>
              <w:t>crypto-ca-trustpoint-1</w:t>
            </w:r>
            <w:r w:rsidRPr="0032769C">
              <w:rPr>
                <w:rFonts w:ascii="Courier New" w:hAnsi="Courier New" w:cs="Courier New"/>
              </w:rPr>
              <w:t xml:space="preserve">)# </w:t>
            </w:r>
            <w:r w:rsidR="00FB3DF7" w:rsidRPr="00FB3DF7">
              <w:rPr>
                <w:rFonts w:ascii="Courier New" w:hAnsi="Courier New" w:cs="Courier New"/>
                <w:b/>
              </w:rPr>
              <w:t>trust 1</w:t>
            </w:r>
          </w:p>
          <w:p w14:paraId="126E039B" w14:textId="77777777" w:rsidR="00FB3DF7" w:rsidRDefault="00FB3DF7" w:rsidP="00785787">
            <w:pPr>
              <w:pStyle w:val="aa"/>
              <w:ind w:right="20"/>
              <w:jc w:val="both"/>
              <w:rPr>
                <w:rFonts w:ascii="Courier New" w:hAnsi="Courier New" w:cs="Courier New"/>
                <w:b/>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3082036030820248a0030201</w:t>
            </w:r>
          </w:p>
          <w:p w14:paraId="218D1BB7" w14:textId="77777777" w:rsidR="007B121F" w:rsidRDefault="00FB3DF7" w:rsidP="00785787">
            <w:pPr>
              <w:pStyle w:val="aa"/>
              <w:ind w:right="20"/>
              <w:jc w:val="both"/>
              <w:rPr>
                <w:rFonts w:ascii="Courier New" w:hAnsi="Courier New" w:cs="Courier New"/>
                <w:b/>
              </w:rPr>
            </w:pPr>
            <w:r w:rsidRPr="00FB3DF7">
              <w:rPr>
                <w:rFonts w:ascii="Courier New" w:hAnsi="Courier New" w:cs="Courier New"/>
                <w:b/>
              </w:rPr>
              <w:t>02021009b02ee36372146e062f335b65f1653a300d06092a864886f70d0101050500304a310b300906035504061302555331123010060355040a13094361626c654c616273312730250603550403131e4361626c654c616273204d616e75666163747572657220526f6f74204341301e1</w:t>
            </w:r>
            <w:r w:rsidR="007B121F">
              <w:rPr>
                <w:rFonts w:ascii="Courier New" w:hAnsi="Courier New" w:cs="Courier New"/>
                <w:b/>
              </w:rPr>
              <w:t>……………</w:t>
            </w:r>
          </w:p>
          <w:p w14:paraId="3D6CFD1E" w14:textId="77777777" w:rsidR="00FB3DF7" w:rsidRDefault="00FB3DF7" w:rsidP="00785787">
            <w:pPr>
              <w:pStyle w:val="aa"/>
              <w:ind w:right="20"/>
              <w:jc w:val="both"/>
              <w:rPr>
                <w:rFonts w:ascii="Courier New" w:hAnsi="Courier New" w:cs="Courier New"/>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1937463C" w14:textId="77777777" w:rsidR="00F9226F" w:rsidRPr="0032769C" w:rsidRDefault="00F9226F" w:rsidP="00785787">
            <w:pPr>
              <w:pStyle w:val="aa"/>
              <w:ind w:right="20"/>
              <w:rPr>
                <w:rFonts w:ascii="Courier New" w:hAnsi="Courier New" w:cs="Courier New"/>
              </w:rPr>
            </w:pPr>
            <w:r>
              <w:rPr>
                <w:rFonts w:ascii="Courier New" w:hAnsi="Courier New" w:cs="Courier New"/>
              </w:rPr>
              <w:t>Router#</w:t>
            </w:r>
          </w:p>
        </w:tc>
      </w:tr>
    </w:tbl>
    <w:p w14:paraId="034384B6" w14:textId="77777777" w:rsidR="007B121F" w:rsidRDefault="007B121F" w:rsidP="00785787">
      <w:pPr>
        <w:pStyle w:val="3"/>
        <w:ind w:left="0" w:right="20"/>
      </w:pPr>
    </w:p>
    <w:p w14:paraId="5046F888" w14:textId="77777777" w:rsidR="00467F33" w:rsidRDefault="00467F33" w:rsidP="00785787">
      <w:pPr>
        <w:pStyle w:val="3"/>
        <w:ind w:left="0" w:right="20"/>
      </w:pPr>
      <w:bookmarkStart w:id="4613" w:name="_Toc445131179"/>
      <w:r>
        <w:rPr>
          <w:rFonts w:hint="eastAsia"/>
        </w:rPr>
        <w:t>CM Certificate</w:t>
      </w:r>
      <w:bookmarkEnd w:id="4613"/>
      <w:r>
        <w:rPr>
          <w:rFonts w:hint="eastAsia"/>
        </w:rPr>
        <w:t xml:space="preserve"> </w:t>
      </w:r>
    </w:p>
    <w:p w14:paraId="4DB95F03" w14:textId="77777777" w:rsidR="00C748F5" w:rsidRDefault="00C748F5" w:rsidP="00785787">
      <w:pPr>
        <w:pStyle w:val="a3"/>
        <w:ind w:left="0" w:right="20"/>
      </w:pPr>
      <w:r>
        <w:rPr>
          <w:rFonts w:hint="eastAsia"/>
        </w:rPr>
        <w:t>CM Certificate is used to provision the trust value of an ONU device certificate. System makes use of the trust value when verifying the ONU device certificate during the ONU Authentication process.</w:t>
      </w:r>
    </w:p>
    <w:p w14:paraId="5B7ECC42" w14:textId="77777777" w:rsidR="00C748F5" w:rsidRPr="00017420" w:rsidRDefault="00C748F5" w:rsidP="00785787">
      <w:pPr>
        <w:pStyle w:val="a3"/>
        <w:ind w:left="0" w:right="20"/>
      </w:pPr>
      <w:r>
        <w:rPr>
          <w:rFonts w:hint="eastAsia"/>
        </w:rPr>
        <w:lastRenderedPageBreak/>
        <w:t>To create a CM Certificate entry, use the following command.</w:t>
      </w:r>
    </w:p>
    <w:p w14:paraId="2A6ED579" w14:textId="4D39C6EF" w:rsidR="00C748F5" w:rsidRDefault="00C748F5" w:rsidP="00785787">
      <w:pPr>
        <w:pStyle w:val="afffff3"/>
        <w:ind w:left="0" w:right="20"/>
      </w:pPr>
      <w:bookmarkStart w:id="4614" w:name="_Toc391575429"/>
      <w:r>
        <w:t xml:space="preserve">Table </w:t>
      </w:r>
      <w:r w:rsidR="005832B8">
        <w:fldChar w:fldCharType="begin"/>
      </w:r>
      <w:r w:rsidR="00092D8C">
        <w:instrText xml:space="preserve"> SEQ Table \* ARABIC </w:instrText>
      </w:r>
      <w:r w:rsidR="005832B8">
        <w:fldChar w:fldCharType="separate"/>
      </w:r>
      <w:r w:rsidR="002375BA">
        <w:rPr>
          <w:noProof/>
        </w:rPr>
        <w:t>2</w:t>
      </w:r>
      <w:r w:rsidR="00496ADB">
        <w:rPr>
          <w:noProof/>
        </w:rPr>
        <w:t>90</w:t>
      </w:r>
      <w:r w:rsidR="005832B8">
        <w:rPr>
          <w:noProof/>
        </w:rPr>
        <w:fldChar w:fldCharType="end"/>
      </w:r>
      <w:r>
        <w:rPr>
          <w:rFonts w:hint="eastAsia"/>
        </w:rPr>
        <w:t xml:space="preserve"> CM Certificate entry creation</w:t>
      </w:r>
      <w:bookmarkEnd w:id="4614"/>
    </w:p>
    <w:tbl>
      <w:tblPr>
        <w:tblStyle w:val="CLIWide"/>
        <w:tblW w:w="0" w:type="auto"/>
        <w:tblLook w:val="01E0" w:firstRow="1" w:lastRow="1" w:firstColumn="1" w:lastColumn="1" w:noHBand="0" w:noVBand="0"/>
      </w:tblPr>
      <w:tblGrid>
        <w:gridCol w:w="4136"/>
        <w:gridCol w:w="3970"/>
      </w:tblGrid>
      <w:tr w:rsidR="00C748F5"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2F5F3A" w:rsidRDefault="00C748F5" w:rsidP="00785787">
            <w:pPr>
              <w:pStyle w:val="aa"/>
              <w:ind w:right="20"/>
              <w:rPr>
                <w:bCs/>
                <w:sz w:val="18"/>
              </w:rPr>
            </w:pPr>
            <w:r w:rsidRPr="002F5F3A">
              <w:rPr>
                <w:bCs/>
                <w:sz w:val="18"/>
              </w:rPr>
              <w:t>Command</w:t>
            </w:r>
          </w:p>
        </w:tc>
        <w:tc>
          <w:tcPr>
            <w:tcW w:w="4074" w:type="dxa"/>
          </w:tcPr>
          <w:p w14:paraId="19A7E151" w14:textId="77777777" w:rsidR="00C748F5" w:rsidRPr="002F5F3A" w:rsidRDefault="00C748F5" w:rsidP="00785787">
            <w:pPr>
              <w:pStyle w:val="aa"/>
              <w:ind w:right="20"/>
              <w:rPr>
                <w:bCs/>
                <w:sz w:val="18"/>
              </w:rPr>
            </w:pPr>
            <w:r w:rsidRPr="002F5F3A">
              <w:rPr>
                <w:bCs/>
                <w:sz w:val="18"/>
              </w:rPr>
              <w:t>Description</w:t>
            </w:r>
          </w:p>
        </w:tc>
      </w:tr>
      <w:tr w:rsidR="00C748F5" w14:paraId="70D33460" w14:textId="77777777" w:rsidTr="00C24FF4">
        <w:trPr>
          <w:trHeight w:val="327"/>
        </w:trPr>
        <w:tc>
          <w:tcPr>
            <w:tcW w:w="4248" w:type="dxa"/>
          </w:tcPr>
          <w:p w14:paraId="18A94DCC" w14:textId="77777777" w:rsidR="00C748F5" w:rsidRPr="002F5F3A" w:rsidRDefault="00C748F5" w:rsidP="00785787">
            <w:pPr>
              <w:pStyle w:val="aa"/>
              <w:ind w:right="20"/>
              <w:rPr>
                <w:b/>
                <w:bCs/>
              </w:rPr>
            </w:pPr>
            <w:r w:rsidRPr="00C748F5">
              <w:rPr>
                <w:b/>
                <w:bCs/>
              </w:rPr>
              <w:t>crypto ca certificate chain H.H.H</w:t>
            </w:r>
            <w:r>
              <w:rPr>
                <w:rFonts w:hint="eastAsia"/>
                <w:b/>
                <w:bCs/>
              </w:rPr>
              <w:t xml:space="preserve"> </w:t>
            </w:r>
            <w:r w:rsidRPr="00812033">
              <w:rPr>
                <w:b/>
                <w:bCs/>
              </w:rPr>
              <w:t>cli</w:t>
            </w:r>
          </w:p>
        </w:tc>
        <w:tc>
          <w:tcPr>
            <w:tcW w:w="4074" w:type="dxa"/>
          </w:tcPr>
          <w:p w14:paraId="321A58D0" w14:textId="77777777" w:rsidR="00C748F5" w:rsidRPr="00244CEA" w:rsidRDefault="00C748F5" w:rsidP="00785787">
            <w:pPr>
              <w:pStyle w:val="aa"/>
              <w:ind w:right="20"/>
            </w:pPr>
            <w:r w:rsidRPr="00244CEA">
              <w:t>C</w:t>
            </w:r>
            <w:r w:rsidRPr="00244CEA">
              <w:rPr>
                <w:rFonts w:hint="eastAsia"/>
              </w:rPr>
              <w:t>reates CM Cetificate entry</w:t>
            </w:r>
          </w:p>
          <w:p w14:paraId="37CDE4E7" w14:textId="77777777" w:rsidR="00C748F5" w:rsidRPr="00244CEA" w:rsidRDefault="00C748F5" w:rsidP="00785787">
            <w:pPr>
              <w:pStyle w:val="aa"/>
              <w:ind w:right="20"/>
            </w:pPr>
            <w:r w:rsidRPr="00244CEA">
              <w:t>“</w:t>
            </w:r>
            <w:r w:rsidRPr="00244CEA">
              <w:rPr>
                <w:rFonts w:hint="eastAsia"/>
              </w:rPr>
              <w:t>H.H.H</w:t>
            </w:r>
            <w:r w:rsidRPr="00244CEA">
              <w:t>”</w:t>
            </w:r>
            <w:r w:rsidRPr="00244CEA">
              <w:rPr>
                <w:rFonts w:hint="eastAsia"/>
              </w:rPr>
              <w:t xml:space="preserve"> means the MAC address of the ONU</w:t>
            </w:r>
          </w:p>
        </w:tc>
      </w:tr>
      <w:tr w:rsidR="00C748F5" w14:paraId="216746F2" w14:textId="77777777" w:rsidTr="00C24FF4">
        <w:trPr>
          <w:trHeight w:val="327"/>
        </w:trPr>
        <w:tc>
          <w:tcPr>
            <w:tcW w:w="4248" w:type="dxa"/>
          </w:tcPr>
          <w:p w14:paraId="718D4B7F" w14:textId="77777777" w:rsidR="00C748F5" w:rsidRPr="002F5F3A" w:rsidRDefault="00C748F5" w:rsidP="00785787">
            <w:pPr>
              <w:pStyle w:val="aa"/>
              <w:ind w:right="20"/>
              <w:rPr>
                <w:b/>
                <w:bCs/>
              </w:rPr>
            </w:pPr>
            <w:r w:rsidRPr="00815C7E">
              <w:rPr>
                <w:b/>
                <w:bCs/>
              </w:rPr>
              <w:t xml:space="preserve">no </w:t>
            </w:r>
            <w:r w:rsidRPr="00C748F5">
              <w:rPr>
                <w:b/>
                <w:bCs/>
              </w:rPr>
              <w:t>crypto ca certificate chain H.H.H</w:t>
            </w:r>
            <w:r>
              <w:rPr>
                <w:rFonts w:hint="eastAsia"/>
                <w:b/>
                <w:bCs/>
              </w:rPr>
              <w:t xml:space="preserve"> </w:t>
            </w:r>
            <w:r w:rsidRPr="00812033">
              <w:rPr>
                <w:b/>
                <w:bCs/>
              </w:rPr>
              <w:t>cli</w:t>
            </w:r>
          </w:p>
        </w:tc>
        <w:tc>
          <w:tcPr>
            <w:tcW w:w="4074" w:type="dxa"/>
          </w:tcPr>
          <w:p w14:paraId="54963475" w14:textId="77777777" w:rsidR="00C748F5" w:rsidRPr="00244CEA" w:rsidRDefault="00C748F5" w:rsidP="00785787">
            <w:pPr>
              <w:pStyle w:val="aa"/>
              <w:ind w:right="20"/>
            </w:pPr>
            <w:r w:rsidRPr="00244CEA">
              <w:rPr>
                <w:rFonts w:hint="eastAsia"/>
              </w:rPr>
              <w:t>Removes CM Certificate Table</w:t>
            </w:r>
          </w:p>
        </w:tc>
      </w:tr>
    </w:tbl>
    <w:p w14:paraId="12196E9C" w14:textId="77777777" w:rsidR="00C748F5" w:rsidRDefault="00C748F5" w:rsidP="00785787">
      <w:pPr>
        <w:pStyle w:val="aa"/>
        <w:ind w:right="20"/>
      </w:pPr>
      <w:r>
        <w:rPr>
          <w:rFonts w:hint="eastAsia"/>
        </w:rPr>
        <w:tab/>
      </w:r>
      <w:r>
        <w:rPr>
          <w:rFonts w:hint="eastAsia"/>
        </w:rPr>
        <w:tab/>
        <w:t xml:space="preserve"> </w:t>
      </w:r>
    </w:p>
    <w:p w14:paraId="74B50F17" w14:textId="77777777" w:rsidR="00C748F5" w:rsidRDefault="00C748F5" w:rsidP="00785787">
      <w:pPr>
        <w:pStyle w:val="a3"/>
        <w:ind w:left="0" w:right="20"/>
      </w:pPr>
      <w:r>
        <w:rPr>
          <w:rFonts w:hint="eastAsia"/>
        </w:rPr>
        <w:t xml:space="preserve">To modify the parameters of CM Certificate entry, use the following command in the </w:t>
      </w:r>
      <w:r w:rsidRPr="00C748F5">
        <w:t>crypto-ca-certificate-chain</w:t>
      </w:r>
      <w:r>
        <w:rPr>
          <w:rFonts w:hint="eastAsia"/>
        </w:rPr>
        <w:t xml:space="preserve"> command node.</w:t>
      </w:r>
    </w:p>
    <w:p w14:paraId="6110DCF0" w14:textId="7AE685B3" w:rsidR="00C748F5" w:rsidRDefault="00C748F5" w:rsidP="00785787">
      <w:pPr>
        <w:pStyle w:val="afffff3"/>
        <w:ind w:left="0" w:right="20"/>
      </w:pPr>
      <w:bookmarkStart w:id="4615" w:name="_Toc391575430"/>
      <w:r>
        <w:t xml:space="preserve">Table </w:t>
      </w:r>
      <w:fldSimple w:instr=" SEQ Table \* ARABIC ">
        <w:r w:rsidR="00496ADB">
          <w:rPr>
            <w:noProof/>
          </w:rPr>
          <w:t>291</w:t>
        </w:r>
      </w:fldSimple>
      <w:r w:rsidR="00496ADB">
        <w:rPr>
          <w:rFonts w:hint="eastAsia"/>
        </w:rPr>
        <w:t xml:space="preserve"> </w:t>
      </w:r>
      <w:r>
        <w:rPr>
          <w:rFonts w:hint="eastAsia"/>
        </w:rPr>
        <w:t>parameter setting of CM Certificate</w:t>
      </w:r>
      <w:bookmarkEnd w:id="4615"/>
      <w:r>
        <w:rPr>
          <w:rFonts w:hint="eastAsia"/>
        </w:rPr>
        <w:t xml:space="preserve"> </w:t>
      </w:r>
    </w:p>
    <w:tbl>
      <w:tblPr>
        <w:tblStyle w:val="CLIWide"/>
        <w:tblW w:w="0" w:type="auto"/>
        <w:tblLook w:val="01E0" w:firstRow="1" w:lastRow="1" w:firstColumn="1" w:lastColumn="1" w:noHBand="0" w:noVBand="0"/>
      </w:tblPr>
      <w:tblGrid>
        <w:gridCol w:w="3437"/>
        <w:gridCol w:w="4669"/>
      </w:tblGrid>
      <w:tr w:rsidR="00C748F5"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2F5F3A" w:rsidRDefault="00C748F5" w:rsidP="00785787">
            <w:pPr>
              <w:pStyle w:val="aa"/>
              <w:ind w:right="20"/>
              <w:rPr>
                <w:bCs/>
                <w:sz w:val="18"/>
              </w:rPr>
            </w:pPr>
            <w:r w:rsidRPr="002F5F3A">
              <w:rPr>
                <w:bCs/>
                <w:sz w:val="18"/>
              </w:rPr>
              <w:t>Command</w:t>
            </w:r>
          </w:p>
        </w:tc>
        <w:tc>
          <w:tcPr>
            <w:tcW w:w="4783" w:type="dxa"/>
          </w:tcPr>
          <w:p w14:paraId="0CA2CBBA" w14:textId="77777777" w:rsidR="00C748F5" w:rsidRPr="002F5F3A" w:rsidRDefault="00C748F5" w:rsidP="00785787">
            <w:pPr>
              <w:pStyle w:val="aa"/>
              <w:ind w:right="20"/>
              <w:rPr>
                <w:bCs/>
                <w:sz w:val="18"/>
              </w:rPr>
            </w:pPr>
            <w:r w:rsidRPr="002F5F3A">
              <w:rPr>
                <w:bCs/>
                <w:sz w:val="18"/>
              </w:rPr>
              <w:t>Description</w:t>
            </w:r>
          </w:p>
        </w:tc>
      </w:tr>
      <w:tr w:rsidR="00C748F5" w14:paraId="0350E90E" w14:textId="77777777" w:rsidTr="00C24FF4">
        <w:trPr>
          <w:trHeight w:val="327"/>
        </w:trPr>
        <w:tc>
          <w:tcPr>
            <w:tcW w:w="3539" w:type="dxa"/>
          </w:tcPr>
          <w:p w14:paraId="129B8203" w14:textId="77777777" w:rsidR="00C748F5" w:rsidRDefault="00C748F5" w:rsidP="00785787">
            <w:pPr>
              <w:pStyle w:val="aa"/>
              <w:ind w:right="20"/>
              <w:rPr>
                <w:b/>
                <w:bCs/>
              </w:rPr>
            </w:pPr>
            <w:r w:rsidRPr="00C748F5">
              <w:rPr>
                <w:b/>
                <w:bCs/>
              </w:rPr>
              <w:t>trust (1|2)</w:t>
            </w:r>
          </w:p>
          <w:p w14:paraId="72D77026" w14:textId="77777777" w:rsidR="00C748F5" w:rsidRPr="002F5F3A" w:rsidRDefault="00C748F5" w:rsidP="00785787">
            <w:pPr>
              <w:pStyle w:val="aa"/>
              <w:ind w:right="20"/>
              <w:rPr>
                <w:b/>
                <w:bCs/>
              </w:rPr>
            </w:pPr>
            <w:r w:rsidRPr="00F9226F">
              <w:rPr>
                <w:b/>
                <w:bCs/>
              </w:rPr>
              <w:t>no trust</w:t>
            </w:r>
          </w:p>
        </w:tc>
        <w:tc>
          <w:tcPr>
            <w:tcW w:w="4783" w:type="dxa"/>
          </w:tcPr>
          <w:p w14:paraId="4DF65173" w14:textId="77777777" w:rsidR="00C748F5" w:rsidRDefault="00C748F5" w:rsidP="00785787">
            <w:pPr>
              <w:pStyle w:val="aa"/>
              <w:ind w:right="20"/>
            </w:pPr>
            <w:r>
              <w:rPr>
                <w:rFonts w:hint="eastAsia"/>
              </w:rPr>
              <w:t xml:space="preserve">Specifies the trust state </w:t>
            </w:r>
            <w:r>
              <w:t>of the</w:t>
            </w:r>
            <w:r>
              <w:rPr>
                <w:rFonts w:hint="eastAsia"/>
              </w:rPr>
              <w:t xml:space="preserve"> provisioned ONU certificate.</w:t>
            </w:r>
          </w:p>
          <w:p w14:paraId="7D9F7520" w14:textId="77777777" w:rsidR="00C748F5" w:rsidRDefault="00C748F5" w:rsidP="00785787">
            <w:pPr>
              <w:pStyle w:val="aa"/>
              <w:ind w:left="1166" w:right="20" w:hangingChars="648" w:hanging="1166"/>
            </w:pPr>
            <w:r>
              <w:rPr>
                <w:rFonts w:hint="eastAsia"/>
              </w:rPr>
              <w:t xml:space="preserve">- </w:t>
            </w:r>
            <w:r>
              <w:t>Trusted (</w:t>
            </w:r>
            <w:r>
              <w:rPr>
                <w:rFonts w:hint="eastAsia"/>
              </w:rPr>
              <w:t>1): ONU certificate is to be trusted even if the certificate was found to be invalid.</w:t>
            </w:r>
          </w:p>
          <w:p w14:paraId="695D5059" w14:textId="77777777" w:rsidR="00C748F5" w:rsidRDefault="00C748F5" w:rsidP="00785787">
            <w:pPr>
              <w:pStyle w:val="aa"/>
              <w:ind w:left="1166" w:right="20" w:hangingChars="648" w:hanging="1166"/>
            </w:pPr>
            <w:r>
              <w:rPr>
                <w:rFonts w:hint="eastAsia"/>
              </w:rPr>
              <w:t xml:space="preserve">- </w:t>
            </w:r>
            <w:r>
              <w:t>Untrusted (</w:t>
            </w:r>
            <w:r>
              <w:rPr>
                <w:rFonts w:hint="eastAsia"/>
              </w:rPr>
              <w:t>2):</w:t>
            </w:r>
            <w:r w:rsidR="008E3950">
              <w:rPr>
                <w:rFonts w:hint="eastAsia"/>
              </w:rPr>
              <w:t>ONU certificate is to be untrusted even if the certificate was found to be invalid.</w:t>
            </w:r>
          </w:p>
          <w:p w14:paraId="3BE04CC2" w14:textId="77777777" w:rsidR="00C748F5" w:rsidRDefault="00C748F5" w:rsidP="00785787">
            <w:pPr>
              <w:pStyle w:val="aa"/>
              <w:ind w:left="1166" w:right="20" w:hangingChars="648" w:hanging="1166"/>
            </w:pPr>
          </w:p>
          <w:p w14:paraId="26ED93EE" w14:textId="77777777" w:rsidR="00C748F5" w:rsidRPr="00230534" w:rsidRDefault="00C748F5" w:rsidP="00785787">
            <w:pPr>
              <w:pStyle w:val="aa"/>
              <w:ind w:left="1166" w:right="20" w:hangingChars="648" w:hanging="1166"/>
            </w:pPr>
            <w:r>
              <w:rPr>
                <w:rFonts w:hint="eastAsia"/>
              </w:rPr>
              <w:t xml:space="preserve">Default is </w:t>
            </w:r>
            <w:r w:rsidR="008E3950">
              <w:rPr>
                <w:rFonts w:hint="eastAsia"/>
              </w:rPr>
              <w:t>Untrusted</w:t>
            </w:r>
            <w:r>
              <w:rPr>
                <w:rFonts w:hint="eastAsia"/>
              </w:rPr>
              <w:t xml:space="preserve"> (</w:t>
            </w:r>
            <w:r w:rsidR="008E3950">
              <w:rPr>
                <w:rFonts w:hint="eastAsia"/>
              </w:rPr>
              <w:t>2</w:t>
            </w:r>
            <w:r>
              <w:rPr>
                <w:rFonts w:hint="eastAsia"/>
              </w:rPr>
              <w:t>).</w:t>
            </w:r>
          </w:p>
        </w:tc>
      </w:tr>
      <w:tr w:rsidR="00C748F5" w14:paraId="68C99EC9" w14:textId="77777777" w:rsidTr="00C24FF4">
        <w:trPr>
          <w:trHeight w:val="327"/>
        </w:trPr>
        <w:tc>
          <w:tcPr>
            <w:tcW w:w="3539" w:type="dxa"/>
          </w:tcPr>
          <w:p w14:paraId="52097E86" w14:textId="77777777" w:rsidR="00C748F5" w:rsidRDefault="00C748F5" w:rsidP="00785787">
            <w:pPr>
              <w:pStyle w:val="aa"/>
              <w:ind w:right="20"/>
              <w:rPr>
                <w:b/>
                <w:bCs/>
              </w:rPr>
            </w:pPr>
            <w:r w:rsidRPr="00C748F5">
              <w:rPr>
                <w:b/>
                <w:bCs/>
              </w:rPr>
              <w:t>certificate DER-ENCODED-CERT</w:t>
            </w:r>
          </w:p>
          <w:p w14:paraId="5147BC9D" w14:textId="77777777" w:rsidR="00C748F5" w:rsidRPr="002B6F02" w:rsidRDefault="00C748F5" w:rsidP="00785787">
            <w:pPr>
              <w:pStyle w:val="aa"/>
              <w:ind w:right="20"/>
              <w:rPr>
                <w:b/>
                <w:bCs/>
              </w:rPr>
            </w:pPr>
            <w:r w:rsidRPr="00F9226F">
              <w:rPr>
                <w:b/>
                <w:bCs/>
              </w:rPr>
              <w:t>no certificate</w:t>
            </w:r>
          </w:p>
        </w:tc>
        <w:tc>
          <w:tcPr>
            <w:tcW w:w="4783" w:type="dxa"/>
          </w:tcPr>
          <w:p w14:paraId="481BAD06" w14:textId="77777777" w:rsidR="00C748F5" w:rsidRDefault="00C748F5" w:rsidP="00785787">
            <w:pPr>
              <w:pStyle w:val="aa"/>
              <w:ind w:right="20"/>
            </w:pPr>
            <w:r>
              <w:rPr>
                <w:rFonts w:hint="eastAsia"/>
              </w:rPr>
              <w:t>Specifies the X.509 DER-encoded ONU device certificate</w:t>
            </w:r>
          </w:p>
        </w:tc>
      </w:tr>
    </w:tbl>
    <w:p w14:paraId="19DD7C88" w14:textId="77777777" w:rsidR="00C748F5" w:rsidRPr="00670039" w:rsidRDefault="00C748F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C748F5" w:rsidRPr="0032769C" w14:paraId="60C9643D" w14:textId="77777777" w:rsidTr="00C24FF4">
        <w:trPr>
          <w:trHeight w:val="841"/>
        </w:trPr>
        <w:tc>
          <w:tcPr>
            <w:tcW w:w="8435" w:type="dxa"/>
          </w:tcPr>
          <w:p w14:paraId="60FF3C61" w14:textId="77777777" w:rsidR="00C748F5" w:rsidRPr="0032769C" w:rsidRDefault="00C748F5" w:rsidP="00785787">
            <w:pPr>
              <w:pStyle w:val="aa"/>
              <w:ind w:right="20"/>
              <w:rPr>
                <w:rFonts w:ascii="Courier New" w:hAnsi="Courier New" w:cs="Courier New"/>
              </w:rPr>
            </w:pPr>
          </w:p>
          <w:p w14:paraId="3ABC4050" w14:textId="77777777" w:rsidR="00C748F5" w:rsidRPr="0032769C" w:rsidRDefault="00C748F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FC0631" w14:textId="77777777" w:rsidR="00C748F5" w:rsidRDefault="00C748F5" w:rsidP="00785787">
            <w:pPr>
              <w:pStyle w:val="aa"/>
              <w:ind w:right="20"/>
              <w:jc w:val="both"/>
              <w:rPr>
                <w:rFonts w:ascii="Courier New" w:hAnsi="Courier New" w:cs="Courier New"/>
                <w:b/>
              </w:rPr>
            </w:pPr>
            <w:r w:rsidRPr="0032769C">
              <w:rPr>
                <w:rFonts w:ascii="Courier New" w:hAnsi="Courier New" w:cs="Courier New"/>
              </w:rPr>
              <w:t xml:space="preserve">Router(config)# </w:t>
            </w:r>
            <w:r w:rsidR="008E3950" w:rsidRPr="008E3950">
              <w:rPr>
                <w:rFonts w:ascii="Courier New" w:hAnsi="Courier New" w:cs="Courier New"/>
                <w:b/>
              </w:rPr>
              <w:t>crypto ca certificate chain 000d.b640.5060</w:t>
            </w:r>
            <w:r w:rsidR="008E3950">
              <w:rPr>
                <w:rFonts w:ascii="Courier New" w:hAnsi="Courier New" w:cs="Courier New" w:hint="eastAsia"/>
                <w:b/>
              </w:rPr>
              <w:t xml:space="preserve"> cli</w:t>
            </w:r>
          </w:p>
          <w:p w14:paraId="79866A6D" w14:textId="77777777" w:rsidR="00C748F5" w:rsidRDefault="00C748F5" w:rsidP="00785787">
            <w:pPr>
              <w:pStyle w:val="aa"/>
              <w:ind w:right="20"/>
              <w:jc w:val="both"/>
              <w:rPr>
                <w:rFonts w:ascii="Courier New" w:hAnsi="Courier New" w:cs="Courier New"/>
                <w:b/>
                <w:bCs/>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trust 1</w:t>
            </w:r>
          </w:p>
          <w:p w14:paraId="34ADD5A1" w14:textId="77777777" w:rsidR="008E3950" w:rsidRDefault="00C748F5" w:rsidP="00785787">
            <w:pPr>
              <w:pStyle w:val="aa"/>
              <w:ind w:right="20"/>
              <w:jc w:val="both"/>
              <w:rPr>
                <w:rFonts w:ascii="Courier New" w:hAnsi="Courier New" w:cs="Courier New"/>
                <w:b/>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w:t>
            </w:r>
          </w:p>
          <w:p w14:paraId="0BE9490C" w14:textId="77777777" w:rsidR="00C748F5" w:rsidRPr="00FB3DF7" w:rsidRDefault="007B121F" w:rsidP="00785787">
            <w:pPr>
              <w:pStyle w:val="aa"/>
              <w:ind w:right="20"/>
              <w:jc w:val="both"/>
              <w:rPr>
                <w:rFonts w:ascii="Courier New" w:hAnsi="Courier New" w:cs="Courier New"/>
                <w:b/>
              </w:rPr>
            </w:pPr>
            <w:r w:rsidRPr="00FB3DF7">
              <w:rPr>
                <w:rFonts w:ascii="Courier New" w:hAnsi="Courier New" w:cs="Courier New"/>
                <w:b/>
              </w:rPr>
              <w:t>036030820248a003020102021009b02ee36372146e062f335b65f1653a300d06092a864886f70d0101050500304a310b300906035504061302555331123010060355040a13094361626c654c616273312730250603550403131e4361626c654c616273204d616e7566616374757265722</w:t>
            </w:r>
            <w:r>
              <w:rPr>
                <w:rFonts w:ascii="Courier New" w:hAnsi="Courier New" w:cs="Courier New"/>
                <w:b/>
              </w:rPr>
              <w:t>…….</w:t>
            </w:r>
          </w:p>
          <w:p w14:paraId="0FA416BF" w14:textId="77777777" w:rsidR="00C748F5" w:rsidRDefault="00C748F5" w:rsidP="00785787">
            <w:pPr>
              <w:pStyle w:val="aa"/>
              <w:ind w:right="20"/>
              <w:jc w:val="both"/>
              <w:rPr>
                <w:rFonts w:ascii="Courier New" w:hAnsi="Courier New" w:cs="Courier New"/>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25095882" w14:textId="77777777" w:rsidR="00C748F5" w:rsidRDefault="00C748F5" w:rsidP="00785787">
            <w:pPr>
              <w:pStyle w:val="aa"/>
              <w:ind w:right="20"/>
              <w:rPr>
                <w:rFonts w:ascii="Courier New" w:hAnsi="Courier New" w:cs="Courier New"/>
              </w:rPr>
            </w:pPr>
            <w:r>
              <w:rPr>
                <w:rFonts w:ascii="Courier New" w:hAnsi="Courier New" w:cs="Courier New"/>
              </w:rPr>
              <w:t>Router#</w:t>
            </w:r>
          </w:p>
          <w:p w14:paraId="729532C3" w14:textId="77777777" w:rsidR="00C748F5" w:rsidRPr="0032769C" w:rsidRDefault="00C748F5" w:rsidP="00785787">
            <w:pPr>
              <w:pStyle w:val="aa"/>
              <w:ind w:right="20"/>
              <w:rPr>
                <w:rFonts w:ascii="Courier New" w:hAnsi="Courier New" w:cs="Courier New"/>
              </w:rPr>
            </w:pPr>
          </w:p>
        </w:tc>
      </w:tr>
    </w:tbl>
    <w:p w14:paraId="29176CAD" w14:textId="77777777" w:rsidR="00C748F5" w:rsidRPr="00A9090D" w:rsidRDefault="00C748F5" w:rsidP="00785787">
      <w:pPr>
        <w:pStyle w:val="a3"/>
        <w:ind w:left="0" w:right="20"/>
      </w:pPr>
    </w:p>
    <w:p w14:paraId="02B0EDA3" w14:textId="77777777" w:rsidR="003E6A9C" w:rsidRDefault="003E6A9C" w:rsidP="00785787">
      <w:pPr>
        <w:pStyle w:val="a3"/>
        <w:ind w:left="0" w:right="20"/>
      </w:pPr>
    </w:p>
    <w:p w14:paraId="58992FF3" w14:textId="77777777" w:rsidR="00C24FF4" w:rsidRDefault="00C24FF4" w:rsidP="00785787">
      <w:pPr>
        <w:widowControl/>
        <w:wordWrap/>
        <w:snapToGrid/>
        <w:spacing w:line="240" w:lineRule="auto"/>
        <w:ind w:right="20"/>
        <w:jc w:val="left"/>
        <w:rPr>
          <w:rFonts w:cs="굴림"/>
          <w:noProof/>
        </w:rPr>
      </w:pPr>
      <w:r>
        <w:br w:type="page"/>
      </w:r>
    </w:p>
    <w:p w14:paraId="07D15DCB" w14:textId="77777777" w:rsidR="00C24FF4" w:rsidRPr="00A373DB" w:rsidRDefault="00C24FF4" w:rsidP="00785787">
      <w:pPr>
        <w:pStyle w:val="2"/>
        <w:ind w:right="20"/>
      </w:pPr>
      <w:bookmarkStart w:id="4616" w:name="_Toc445131180"/>
      <w:r>
        <w:rPr>
          <w:rFonts w:hint="eastAsia"/>
        </w:rPr>
        <w:lastRenderedPageBreak/>
        <w:t>Certificate Revocation List</w:t>
      </w:r>
      <w:bookmarkEnd w:id="4616"/>
    </w:p>
    <w:p w14:paraId="0607D711" w14:textId="77777777" w:rsidR="00C24FF4" w:rsidRDefault="00C24FF4" w:rsidP="00785787">
      <w:pPr>
        <w:pStyle w:val="a3"/>
        <w:ind w:left="0" w:right="20"/>
      </w:pPr>
      <w:r>
        <w:rPr>
          <w:rFonts w:hint="eastAsia"/>
        </w:rPr>
        <w:t xml:space="preserve">This system supports </w:t>
      </w:r>
      <w:r w:rsidR="00DE2372">
        <w:rPr>
          <w:rFonts w:hint="eastAsia"/>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Default="00DE2372" w:rsidP="00785787">
      <w:pPr>
        <w:pStyle w:val="a3"/>
        <w:ind w:left="0" w:right="20"/>
      </w:pPr>
      <w:r>
        <w:rPr>
          <w:rFonts w:hint="eastAsia"/>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Default="00DE2372" w:rsidP="00785787">
      <w:pPr>
        <w:pStyle w:val="a3"/>
        <w:ind w:left="0" w:right="20"/>
      </w:pPr>
      <w:r>
        <w:rPr>
          <w:rFonts w:hint="eastAsia"/>
        </w:rPr>
        <w:t xml:space="preserve">To </w:t>
      </w:r>
      <w:r w:rsidR="00C2650C">
        <w:rPr>
          <w:rFonts w:hint="eastAsia"/>
        </w:rPr>
        <w:t xml:space="preserve">specify </w:t>
      </w:r>
      <w:r>
        <w:rPr>
          <w:rFonts w:hint="eastAsia"/>
        </w:rPr>
        <w:t xml:space="preserve">the CRL </w:t>
      </w:r>
      <w:r w:rsidR="00C2650C">
        <w:rPr>
          <w:rFonts w:hint="eastAsia"/>
        </w:rPr>
        <w:t>method, use the following command.</w:t>
      </w:r>
    </w:p>
    <w:p w14:paraId="41788E48" w14:textId="4D20D17F" w:rsidR="00DE2372" w:rsidRDefault="00DE2372" w:rsidP="00785787">
      <w:pPr>
        <w:pStyle w:val="afffff3"/>
        <w:ind w:left="0" w:right="20"/>
      </w:pPr>
      <w:bookmarkStart w:id="4617" w:name="_Toc391575431"/>
      <w:r>
        <w:t xml:space="preserve">Table </w:t>
      </w:r>
      <w:fldSimple w:instr=" SEQ Table \* ARABIC ">
        <w:r w:rsidR="00496ADB">
          <w:rPr>
            <w:noProof/>
          </w:rPr>
          <w:t>292</w:t>
        </w:r>
      </w:fldSimple>
      <w:r w:rsidR="00496ADB">
        <w:rPr>
          <w:rFonts w:hint="eastAsia"/>
        </w:rPr>
        <w:t xml:space="preserve"> </w:t>
      </w:r>
      <w:r>
        <w:rPr>
          <w:rFonts w:hint="eastAsia"/>
        </w:rPr>
        <w:t xml:space="preserve">Certificate Revocation List (CRL) </w:t>
      </w:r>
      <w:r w:rsidR="00C2650C">
        <w:rPr>
          <w:rFonts w:hint="eastAsia"/>
        </w:rPr>
        <w:t>Method</w:t>
      </w:r>
      <w:bookmarkEnd w:id="4617"/>
    </w:p>
    <w:tbl>
      <w:tblPr>
        <w:tblStyle w:val="CLIWide"/>
        <w:tblW w:w="0" w:type="auto"/>
        <w:tblLook w:val="01E0" w:firstRow="1" w:lastRow="1" w:firstColumn="1" w:lastColumn="1" w:noHBand="0" w:noVBand="0"/>
      </w:tblPr>
      <w:tblGrid>
        <w:gridCol w:w="4552"/>
        <w:gridCol w:w="3554"/>
      </w:tblGrid>
      <w:tr w:rsidR="00DE2372"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2F5F3A" w:rsidRDefault="00DE2372" w:rsidP="00785787">
            <w:pPr>
              <w:pStyle w:val="aa"/>
              <w:ind w:right="20"/>
              <w:rPr>
                <w:bCs/>
                <w:sz w:val="18"/>
              </w:rPr>
            </w:pPr>
            <w:r w:rsidRPr="002F5F3A">
              <w:rPr>
                <w:bCs/>
                <w:sz w:val="18"/>
              </w:rPr>
              <w:t>Command</w:t>
            </w:r>
          </w:p>
        </w:tc>
        <w:tc>
          <w:tcPr>
            <w:tcW w:w="3649" w:type="dxa"/>
          </w:tcPr>
          <w:p w14:paraId="4D7BF433" w14:textId="77777777" w:rsidR="00DE2372" w:rsidRPr="002F5F3A" w:rsidRDefault="00DE2372" w:rsidP="00785787">
            <w:pPr>
              <w:pStyle w:val="aa"/>
              <w:ind w:right="20"/>
              <w:rPr>
                <w:bCs/>
                <w:sz w:val="18"/>
              </w:rPr>
            </w:pPr>
            <w:r w:rsidRPr="002F5F3A">
              <w:rPr>
                <w:bCs/>
                <w:sz w:val="18"/>
              </w:rPr>
              <w:t>Description</w:t>
            </w:r>
          </w:p>
        </w:tc>
      </w:tr>
      <w:tr w:rsidR="00DE2372" w14:paraId="11C710F0" w14:textId="77777777" w:rsidTr="00DE2372">
        <w:trPr>
          <w:trHeight w:val="327"/>
        </w:trPr>
        <w:tc>
          <w:tcPr>
            <w:tcW w:w="4673" w:type="dxa"/>
          </w:tcPr>
          <w:p w14:paraId="61BA21B0" w14:textId="77777777" w:rsidR="00DE2372" w:rsidRPr="002F5F3A" w:rsidRDefault="00DE2372" w:rsidP="00785787">
            <w:pPr>
              <w:pStyle w:val="aa"/>
              <w:ind w:right="20"/>
              <w:rPr>
                <w:b/>
                <w:bCs/>
              </w:rPr>
            </w:pPr>
            <w:r w:rsidRPr="00DE2372">
              <w:rPr>
                <w:b/>
                <w:bCs/>
              </w:rPr>
              <w:t>cable privacy revocation method (crl|ocsp|both)</w:t>
            </w:r>
          </w:p>
        </w:tc>
        <w:tc>
          <w:tcPr>
            <w:tcW w:w="3649" w:type="dxa"/>
          </w:tcPr>
          <w:p w14:paraId="3CAB5892" w14:textId="77777777" w:rsidR="00DE2372" w:rsidRDefault="00114B89" w:rsidP="00785787">
            <w:pPr>
              <w:pStyle w:val="aa"/>
              <w:ind w:right="20"/>
            </w:pPr>
            <w:r>
              <w:rPr>
                <w:rFonts w:hint="eastAsia"/>
              </w:rPr>
              <w:t>Specifies which certificate revocation method is to be used by system to verify the ONU certificate validity.</w:t>
            </w:r>
          </w:p>
          <w:p w14:paraId="1471A7A4" w14:textId="77777777" w:rsidR="00114B89" w:rsidRDefault="00114B89" w:rsidP="00785787">
            <w:pPr>
              <w:pStyle w:val="aa"/>
              <w:ind w:right="20"/>
            </w:pPr>
          </w:p>
          <w:p w14:paraId="673906CF" w14:textId="77777777" w:rsidR="00114B89" w:rsidRPr="00230534" w:rsidRDefault="00114B89" w:rsidP="00785787">
            <w:pPr>
              <w:pStyle w:val="aa"/>
              <w:ind w:right="20"/>
            </w:pPr>
            <w:r>
              <w:rPr>
                <w:rFonts w:hint="eastAsia"/>
              </w:rPr>
              <w:t>Default: none</w:t>
            </w:r>
          </w:p>
        </w:tc>
      </w:tr>
      <w:tr w:rsidR="00DE2372" w14:paraId="13FE9758" w14:textId="77777777" w:rsidTr="00DE2372">
        <w:trPr>
          <w:trHeight w:val="327"/>
        </w:trPr>
        <w:tc>
          <w:tcPr>
            <w:tcW w:w="4673" w:type="dxa"/>
          </w:tcPr>
          <w:p w14:paraId="1CE18395" w14:textId="77777777" w:rsidR="00DE2372" w:rsidRPr="002B6F02" w:rsidRDefault="00DE2372" w:rsidP="00785787">
            <w:pPr>
              <w:pStyle w:val="aa"/>
              <w:ind w:right="20"/>
              <w:rPr>
                <w:b/>
                <w:bCs/>
              </w:rPr>
            </w:pPr>
            <w:r w:rsidRPr="00DE2372">
              <w:rPr>
                <w:b/>
                <w:bCs/>
              </w:rPr>
              <w:t>no cable privacy revocation method (crl|ocsp|both)</w:t>
            </w:r>
          </w:p>
        </w:tc>
        <w:tc>
          <w:tcPr>
            <w:tcW w:w="3649" w:type="dxa"/>
          </w:tcPr>
          <w:p w14:paraId="1281AE0B" w14:textId="77777777" w:rsidR="00DE2372" w:rsidRDefault="00114B89" w:rsidP="00785787">
            <w:pPr>
              <w:pStyle w:val="aa"/>
              <w:ind w:right="20"/>
            </w:pPr>
            <w:r>
              <w:t>C</w:t>
            </w:r>
            <w:r>
              <w:rPr>
                <w:rFonts w:hint="eastAsia"/>
              </w:rPr>
              <w:t>hanges specified CRL method to default</w:t>
            </w:r>
          </w:p>
        </w:tc>
      </w:tr>
    </w:tbl>
    <w:p w14:paraId="2900B90D" w14:textId="77777777" w:rsidR="00DE2372" w:rsidRPr="00114B89" w:rsidRDefault="00114B89" w:rsidP="00785787">
      <w:pPr>
        <w:pStyle w:val="a3"/>
        <w:ind w:left="0" w:right="20"/>
        <w:rPr>
          <w:b/>
        </w:rPr>
      </w:pPr>
      <w:r w:rsidRPr="00114B89">
        <w:rPr>
          <w:rFonts w:hint="eastAsia"/>
          <w:b/>
        </w:rPr>
        <w:t>crl</w:t>
      </w:r>
    </w:p>
    <w:p w14:paraId="1BC7F666" w14:textId="77777777" w:rsidR="00114B89" w:rsidRDefault="00114B89" w:rsidP="00785787">
      <w:pPr>
        <w:pStyle w:val="a3"/>
        <w:ind w:left="0" w:right="20"/>
      </w:pPr>
      <w:r>
        <w:rPr>
          <w:rFonts w:hint="eastAsia"/>
        </w:rPr>
        <w:t>System does not attempt to determine the revocation status of a certificate.</w:t>
      </w:r>
    </w:p>
    <w:p w14:paraId="61447641" w14:textId="77777777" w:rsidR="00114B89" w:rsidRPr="00114B89" w:rsidRDefault="00114B89" w:rsidP="00785787">
      <w:pPr>
        <w:pStyle w:val="a3"/>
        <w:ind w:left="0" w:right="20"/>
        <w:rPr>
          <w:b/>
        </w:rPr>
      </w:pPr>
      <w:r w:rsidRPr="00114B89">
        <w:rPr>
          <w:rFonts w:hint="eastAsia"/>
          <w:b/>
        </w:rPr>
        <w:t>ocsp</w:t>
      </w:r>
    </w:p>
    <w:p w14:paraId="1A79753B" w14:textId="77777777" w:rsidR="00114B89" w:rsidRDefault="00114B89" w:rsidP="00785787">
      <w:pPr>
        <w:pStyle w:val="a3"/>
        <w:ind w:left="0" w:right="20"/>
      </w:pPr>
      <w:r>
        <w:rPr>
          <w:rFonts w:hint="eastAsia"/>
        </w:rPr>
        <w:t xml:space="preserve">System uses a Certificate Revocation List (CRL) as defined by the </w:t>
      </w:r>
      <w:r>
        <w:t>“</w:t>
      </w:r>
      <w:r w:rsidRPr="00F6264A">
        <w:rPr>
          <w:b/>
        </w:rPr>
        <w:t>cable privacy revocation crl url WORD</w:t>
      </w:r>
      <w:r>
        <w:t>”</w:t>
      </w:r>
      <w:r w:rsidR="00F6264A">
        <w:rPr>
          <w:rFonts w:hint="eastAsia"/>
        </w:rPr>
        <w:t xml:space="preserve"> command</w:t>
      </w:r>
      <w:r>
        <w:rPr>
          <w:rFonts w:hint="eastAsia"/>
        </w:rPr>
        <w:t>.</w:t>
      </w:r>
    </w:p>
    <w:p w14:paraId="40931533" w14:textId="77777777" w:rsidR="00114B89" w:rsidRPr="00114B89" w:rsidRDefault="00114B89" w:rsidP="00785787">
      <w:pPr>
        <w:pStyle w:val="a3"/>
        <w:ind w:left="0" w:right="20"/>
        <w:rPr>
          <w:b/>
        </w:rPr>
      </w:pPr>
      <w:r w:rsidRPr="00114B89">
        <w:rPr>
          <w:rFonts w:hint="eastAsia"/>
          <w:b/>
        </w:rPr>
        <w:t>both</w:t>
      </w:r>
    </w:p>
    <w:p w14:paraId="65A12B47" w14:textId="77777777" w:rsidR="00114B89" w:rsidRDefault="00F6264A" w:rsidP="00785787">
      <w:pPr>
        <w:pStyle w:val="a3"/>
        <w:ind w:left="0" w:right="20"/>
      </w:pPr>
      <w:r>
        <w:rPr>
          <w:rFonts w:hint="eastAsia"/>
        </w:rPr>
        <w:t>System uses both CRL and OCSP.</w:t>
      </w:r>
    </w:p>
    <w:tbl>
      <w:tblPr>
        <w:tblStyle w:val="48"/>
        <w:tblW w:w="0" w:type="auto"/>
        <w:tblLook w:val="01E0" w:firstRow="1" w:lastRow="1" w:firstColumn="1" w:lastColumn="1" w:noHBand="0" w:noVBand="0"/>
      </w:tblPr>
      <w:tblGrid>
        <w:gridCol w:w="8219"/>
      </w:tblGrid>
      <w:tr w:rsidR="00DE2372" w:rsidRPr="0032769C" w14:paraId="4804A143" w14:textId="77777777" w:rsidTr="00F46922">
        <w:trPr>
          <w:trHeight w:val="841"/>
        </w:trPr>
        <w:tc>
          <w:tcPr>
            <w:tcW w:w="8435" w:type="dxa"/>
          </w:tcPr>
          <w:p w14:paraId="73063641" w14:textId="77777777" w:rsidR="00DE2372" w:rsidRPr="0032769C" w:rsidRDefault="00DE2372" w:rsidP="00785787">
            <w:pPr>
              <w:pStyle w:val="aa"/>
              <w:ind w:right="20"/>
              <w:rPr>
                <w:rFonts w:ascii="Courier New" w:hAnsi="Courier New" w:cs="Courier New"/>
              </w:rPr>
            </w:pPr>
          </w:p>
          <w:p w14:paraId="505C584B" w14:textId="77777777" w:rsidR="00DE2372" w:rsidRPr="0032769C" w:rsidRDefault="00DE23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1B418AE" w14:textId="77777777" w:rsidR="00DE2372" w:rsidRDefault="00DE2372" w:rsidP="00785787">
            <w:pPr>
              <w:pStyle w:val="aa"/>
              <w:ind w:right="20"/>
              <w:jc w:val="both"/>
              <w:rPr>
                <w:rFonts w:ascii="Courier New" w:hAnsi="Courier New" w:cs="Courier New"/>
                <w:b/>
              </w:rPr>
            </w:pPr>
            <w:r w:rsidRPr="0032769C">
              <w:rPr>
                <w:rFonts w:ascii="Courier New" w:hAnsi="Courier New" w:cs="Courier New"/>
              </w:rPr>
              <w:t xml:space="preserve">Router(config)# </w:t>
            </w:r>
            <w:r w:rsidR="00114B89" w:rsidRPr="00114B89">
              <w:rPr>
                <w:rFonts w:ascii="Courier New" w:hAnsi="Courier New" w:cs="Courier New"/>
                <w:b/>
              </w:rPr>
              <w:t>cable privacy revocation method crl</w:t>
            </w:r>
          </w:p>
          <w:p w14:paraId="7523801B" w14:textId="77777777" w:rsidR="00DE2372" w:rsidRDefault="00DE2372" w:rsidP="00785787">
            <w:pPr>
              <w:pStyle w:val="aa"/>
              <w:ind w:right="20"/>
              <w:jc w:val="both"/>
              <w:rPr>
                <w:rFonts w:ascii="Courier New" w:hAnsi="Courier New" w:cs="Courier New"/>
              </w:rPr>
            </w:pPr>
            <w:r w:rsidRPr="0032769C">
              <w:rPr>
                <w:rFonts w:ascii="Courier New" w:hAnsi="Courier New" w:cs="Courier New"/>
              </w:rPr>
              <w:t>Router(</w:t>
            </w:r>
            <w:r w:rsidR="00114B89" w:rsidRPr="0032769C">
              <w:rPr>
                <w:rFonts w:ascii="Courier New" w:hAnsi="Courier New" w:cs="Courier New"/>
              </w:rPr>
              <w:t>config</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6DF69527" w14:textId="77777777" w:rsidR="00DE2372" w:rsidRDefault="00DE2372" w:rsidP="00785787">
            <w:pPr>
              <w:pStyle w:val="aa"/>
              <w:ind w:right="20"/>
              <w:rPr>
                <w:rFonts w:ascii="Courier New" w:hAnsi="Courier New" w:cs="Courier New"/>
              </w:rPr>
            </w:pPr>
            <w:r>
              <w:rPr>
                <w:rFonts w:ascii="Courier New" w:hAnsi="Courier New" w:cs="Courier New"/>
              </w:rPr>
              <w:t>Router#</w:t>
            </w:r>
          </w:p>
          <w:p w14:paraId="27C4E7FD" w14:textId="77777777" w:rsidR="00DE2372" w:rsidRPr="0032769C" w:rsidRDefault="00DE2372" w:rsidP="00785787">
            <w:pPr>
              <w:pStyle w:val="aa"/>
              <w:ind w:right="20"/>
              <w:rPr>
                <w:rFonts w:ascii="Courier New" w:hAnsi="Courier New" w:cs="Courier New"/>
              </w:rPr>
            </w:pPr>
          </w:p>
        </w:tc>
      </w:tr>
    </w:tbl>
    <w:p w14:paraId="74AB64B3" w14:textId="77777777" w:rsidR="00DE2372" w:rsidRPr="00A9090D" w:rsidRDefault="00DE2372" w:rsidP="00785787">
      <w:pPr>
        <w:pStyle w:val="a3"/>
        <w:ind w:left="0" w:right="20"/>
      </w:pPr>
    </w:p>
    <w:p w14:paraId="6E430D4D" w14:textId="77777777" w:rsidR="00DE2372" w:rsidRDefault="00F6264A" w:rsidP="00785787">
      <w:pPr>
        <w:pStyle w:val="a3"/>
        <w:ind w:left="0" w:right="20"/>
      </w:pPr>
      <w:r>
        <w:rPr>
          <w:rFonts w:hint="eastAsia"/>
        </w:rPr>
        <w:t>To specify the URL of CRL, use the following command.</w:t>
      </w:r>
    </w:p>
    <w:p w14:paraId="1D6240EE" w14:textId="53999DA5" w:rsidR="00F6264A" w:rsidRDefault="00F6264A" w:rsidP="00785787">
      <w:pPr>
        <w:pStyle w:val="afffff3"/>
        <w:ind w:left="0" w:right="20"/>
      </w:pPr>
      <w:bookmarkStart w:id="4618" w:name="_Toc391575432"/>
      <w:r>
        <w:t xml:space="preserve">Table </w:t>
      </w:r>
      <w:fldSimple w:instr=" SEQ Table \* ARABIC ">
        <w:r w:rsidR="00496ADB">
          <w:rPr>
            <w:noProof/>
          </w:rPr>
          <w:t>293</w:t>
        </w:r>
      </w:fldSimple>
      <w:r w:rsidR="00496ADB">
        <w:rPr>
          <w:rFonts w:hint="eastAsia"/>
        </w:rPr>
        <w:t xml:space="preserve"> </w:t>
      </w:r>
      <w:r>
        <w:rPr>
          <w:rFonts w:hint="eastAsia"/>
        </w:rPr>
        <w:t>URL of Certificate Revocation List (CRL)</w:t>
      </w:r>
      <w:bookmarkEnd w:id="4618"/>
      <w:r>
        <w:rPr>
          <w:rFonts w:hint="eastAsia"/>
        </w:rPr>
        <w:t xml:space="preserve"> </w:t>
      </w:r>
    </w:p>
    <w:tbl>
      <w:tblPr>
        <w:tblStyle w:val="CLIWide"/>
        <w:tblW w:w="0" w:type="auto"/>
        <w:tblLook w:val="01E0" w:firstRow="1" w:lastRow="1" w:firstColumn="1" w:lastColumn="1" w:noHBand="0" w:noVBand="0"/>
      </w:tblPr>
      <w:tblGrid>
        <w:gridCol w:w="4553"/>
        <w:gridCol w:w="3553"/>
      </w:tblGrid>
      <w:tr w:rsidR="00F6264A"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2F5F3A" w:rsidRDefault="00F6264A" w:rsidP="00785787">
            <w:pPr>
              <w:pStyle w:val="aa"/>
              <w:ind w:right="20"/>
              <w:rPr>
                <w:bCs/>
                <w:sz w:val="18"/>
              </w:rPr>
            </w:pPr>
            <w:r w:rsidRPr="002F5F3A">
              <w:rPr>
                <w:bCs/>
                <w:sz w:val="18"/>
              </w:rPr>
              <w:t>Command</w:t>
            </w:r>
          </w:p>
        </w:tc>
        <w:tc>
          <w:tcPr>
            <w:tcW w:w="3649" w:type="dxa"/>
          </w:tcPr>
          <w:p w14:paraId="06E8FB5C" w14:textId="77777777" w:rsidR="00F6264A" w:rsidRPr="002F5F3A" w:rsidRDefault="00F6264A" w:rsidP="00785787">
            <w:pPr>
              <w:pStyle w:val="aa"/>
              <w:ind w:right="20"/>
              <w:rPr>
                <w:bCs/>
                <w:sz w:val="18"/>
              </w:rPr>
            </w:pPr>
            <w:r w:rsidRPr="002F5F3A">
              <w:rPr>
                <w:bCs/>
                <w:sz w:val="18"/>
              </w:rPr>
              <w:t>Description</w:t>
            </w:r>
          </w:p>
        </w:tc>
      </w:tr>
      <w:tr w:rsidR="00F6264A" w14:paraId="7F58E5E9" w14:textId="77777777" w:rsidTr="00F46922">
        <w:trPr>
          <w:trHeight w:val="327"/>
        </w:trPr>
        <w:tc>
          <w:tcPr>
            <w:tcW w:w="4673" w:type="dxa"/>
          </w:tcPr>
          <w:p w14:paraId="17275492" w14:textId="77777777" w:rsidR="00F6264A" w:rsidRPr="002F5F3A" w:rsidRDefault="00F6264A" w:rsidP="00785787">
            <w:pPr>
              <w:pStyle w:val="aa"/>
              <w:ind w:right="20"/>
              <w:rPr>
                <w:b/>
                <w:bCs/>
              </w:rPr>
            </w:pPr>
            <w:r w:rsidRPr="00F6264A">
              <w:rPr>
                <w:b/>
                <w:bCs/>
              </w:rPr>
              <w:t>cable privacy revocation crl (url WORD|refresh-interval &lt;1-524160&gt;)</w:t>
            </w:r>
          </w:p>
        </w:tc>
        <w:tc>
          <w:tcPr>
            <w:tcW w:w="3649" w:type="dxa"/>
          </w:tcPr>
          <w:p w14:paraId="5AE431D7" w14:textId="77777777" w:rsidR="00F6264A" w:rsidRPr="00F6264A" w:rsidRDefault="00F6264A" w:rsidP="00785787">
            <w:pPr>
              <w:pStyle w:val="aa"/>
              <w:ind w:right="20"/>
            </w:pPr>
            <w:r>
              <w:rPr>
                <w:rFonts w:hint="eastAsia"/>
              </w:rPr>
              <w:t>Specifies the URL of CRL and refresh interval.</w:t>
            </w:r>
          </w:p>
        </w:tc>
      </w:tr>
      <w:tr w:rsidR="00F6264A" w14:paraId="0D48A90F" w14:textId="77777777" w:rsidTr="00F46922">
        <w:trPr>
          <w:trHeight w:val="327"/>
        </w:trPr>
        <w:tc>
          <w:tcPr>
            <w:tcW w:w="4673" w:type="dxa"/>
          </w:tcPr>
          <w:p w14:paraId="10790F90" w14:textId="77777777" w:rsidR="00F6264A" w:rsidRPr="002B6F02" w:rsidRDefault="00F6264A" w:rsidP="00785787">
            <w:pPr>
              <w:pStyle w:val="aa"/>
              <w:ind w:right="20"/>
              <w:rPr>
                <w:b/>
                <w:bCs/>
              </w:rPr>
            </w:pPr>
            <w:r w:rsidRPr="00F6264A">
              <w:rPr>
                <w:b/>
                <w:bCs/>
              </w:rPr>
              <w:t>no cable privacy revocation crl (url|refresh-interval)</w:t>
            </w:r>
          </w:p>
        </w:tc>
        <w:tc>
          <w:tcPr>
            <w:tcW w:w="3649" w:type="dxa"/>
          </w:tcPr>
          <w:p w14:paraId="0F56BACB" w14:textId="77777777" w:rsidR="00F6264A" w:rsidRDefault="00F6264A" w:rsidP="00785787">
            <w:pPr>
              <w:pStyle w:val="aa"/>
              <w:ind w:right="20"/>
            </w:pPr>
            <w:r>
              <w:rPr>
                <w:rFonts w:hint="eastAsia"/>
              </w:rPr>
              <w:t>Changes specified value to default</w:t>
            </w:r>
          </w:p>
        </w:tc>
      </w:tr>
    </w:tbl>
    <w:p w14:paraId="378A577A" w14:textId="77777777" w:rsidR="00F6264A" w:rsidRPr="00F6264A" w:rsidRDefault="00F6264A" w:rsidP="00785787">
      <w:pPr>
        <w:pStyle w:val="a3"/>
        <w:ind w:left="0" w:right="20"/>
      </w:pPr>
      <w:r w:rsidRPr="00F6264A">
        <w:rPr>
          <w:b/>
          <w:bCs/>
        </w:rPr>
        <w:t>url WORD</w:t>
      </w:r>
    </w:p>
    <w:p w14:paraId="514AB18B" w14:textId="77777777" w:rsidR="00F6264A" w:rsidRDefault="00F6264A" w:rsidP="00785787">
      <w:pPr>
        <w:pStyle w:val="a3"/>
        <w:ind w:left="0" w:right="20"/>
      </w:pPr>
      <w:r>
        <w:rPr>
          <w:rFonts w:hint="eastAsia"/>
        </w:rPr>
        <w:t>The URL from where system will retrieve the CRL. The maximum length of the URL is 255 characters.</w:t>
      </w:r>
    </w:p>
    <w:p w14:paraId="398A139D" w14:textId="77777777" w:rsidR="003E6A9C" w:rsidRDefault="00F6264A" w:rsidP="00785787">
      <w:pPr>
        <w:pStyle w:val="a3"/>
        <w:ind w:left="0" w:right="20"/>
      </w:pPr>
      <w:r w:rsidRPr="00F6264A">
        <w:rPr>
          <w:b/>
          <w:bCs/>
        </w:rPr>
        <w:t>refresh-interval &lt;1-524160&gt;</w:t>
      </w:r>
    </w:p>
    <w:p w14:paraId="011F3A04" w14:textId="77777777" w:rsidR="00F6264A" w:rsidRDefault="00F6264A" w:rsidP="00785787">
      <w:pPr>
        <w:pStyle w:val="a3"/>
        <w:ind w:left="0" w:right="20"/>
      </w:pPr>
      <w:r>
        <w:rPr>
          <w:rFonts w:hint="eastAsia"/>
        </w:rPr>
        <w:lastRenderedPageBreak/>
        <w:t>This is the refresh interval, in minutes, for system to retrieve the CRL with the purpose of updating its Certificate Revocation List.</w:t>
      </w:r>
    </w:p>
    <w:p w14:paraId="260165F9" w14:textId="77777777" w:rsidR="00F6264A" w:rsidRDefault="00F6264A" w:rsidP="00785787">
      <w:pPr>
        <w:pStyle w:val="a3"/>
        <w:ind w:left="0" w:right="20"/>
      </w:pPr>
      <w:r>
        <w:rPr>
          <w:rFonts w:hint="eastAsia"/>
        </w:rPr>
        <w:t>Default refresh interval is 10,080 minutes (7 days)</w:t>
      </w:r>
    </w:p>
    <w:tbl>
      <w:tblPr>
        <w:tblStyle w:val="48"/>
        <w:tblW w:w="0" w:type="auto"/>
        <w:tblLook w:val="01E0" w:firstRow="1" w:lastRow="1" w:firstColumn="1" w:lastColumn="1" w:noHBand="0" w:noVBand="0"/>
      </w:tblPr>
      <w:tblGrid>
        <w:gridCol w:w="8219"/>
      </w:tblGrid>
      <w:tr w:rsidR="00F6264A" w:rsidRPr="0032769C" w14:paraId="507208E9" w14:textId="77777777" w:rsidTr="00F46922">
        <w:trPr>
          <w:trHeight w:val="841"/>
        </w:trPr>
        <w:tc>
          <w:tcPr>
            <w:tcW w:w="8435" w:type="dxa"/>
          </w:tcPr>
          <w:p w14:paraId="1EB1D5FB" w14:textId="77777777" w:rsidR="00F6264A" w:rsidRPr="0032769C" w:rsidRDefault="00F6264A" w:rsidP="00785787">
            <w:pPr>
              <w:pStyle w:val="aa"/>
              <w:ind w:right="20"/>
              <w:rPr>
                <w:rFonts w:ascii="Courier New" w:hAnsi="Courier New" w:cs="Courier New"/>
              </w:rPr>
            </w:pPr>
          </w:p>
          <w:p w14:paraId="276AB8F7" w14:textId="77777777" w:rsidR="00F6264A" w:rsidRPr="0032769C" w:rsidRDefault="00F6264A"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446B575" w14:textId="77777777" w:rsidR="00F6264A" w:rsidRDefault="00F6264A"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6264A">
              <w:rPr>
                <w:rFonts w:ascii="Courier New" w:hAnsi="Courier New" w:cs="Courier New"/>
                <w:b/>
              </w:rPr>
              <w:t>cable privacy revocation crl url http://www.crls.com</w:t>
            </w:r>
          </w:p>
          <w:p w14:paraId="67AC23E7" w14:textId="77777777" w:rsidR="009A5D81" w:rsidRDefault="009A5D81" w:rsidP="00785787">
            <w:pPr>
              <w:pStyle w:val="aa"/>
              <w:ind w:right="20"/>
              <w:jc w:val="both"/>
              <w:rPr>
                <w:rFonts w:ascii="Courier New" w:hAnsi="Courier New" w:cs="Courier New"/>
                <w:b/>
              </w:rPr>
            </w:pPr>
            <w:r w:rsidRPr="0032769C">
              <w:rPr>
                <w:rFonts w:ascii="Courier New" w:hAnsi="Courier New" w:cs="Courier New"/>
              </w:rPr>
              <w:t>Router(config)#</w:t>
            </w:r>
            <w:r>
              <w:rPr>
                <w:rFonts w:ascii="Courier New" w:hAnsi="Courier New" w:cs="Courier New" w:hint="eastAsia"/>
              </w:rPr>
              <w:t xml:space="preserve"> </w:t>
            </w:r>
            <w:r w:rsidRPr="009A5D81">
              <w:rPr>
                <w:rFonts w:ascii="Courier New" w:hAnsi="Courier New" w:cs="Courier New"/>
                <w:b/>
              </w:rPr>
              <w:t>cable privacy revocation crl refresh-interval 14400</w:t>
            </w:r>
          </w:p>
          <w:p w14:paraId="51EA47B5" w14:textId="77777777" w:rsidR="00F6264A" w:rsidRDefault="00F6264A" w:rsidP="00785787">
            <w:pPr>
              <w:pStyle w:val="aa"/>
              <w:ind w:right="20"/>
              <w:jc w:val="both"/>
              <w:rPr>
                <w:rFonts w:ascii="Courier New" w:hAnsi="Courier New" w:cs="Courier New"/>
              </w:rPr>
            </w:pPr>
            <w:r w:rsidRPr="0032769C">
              <w:rPr>
                <w:rFonts w:ascii="Courier New" w:hAnsi="Courier New" w:cs="Courier New"/>
              </w:rPr>
              <w:t>Router(config)#</w:t>
            </w:r>
            <w:r>
              <w:rPr>
                <w:rFonts w:ascii="Courier New" w:hAnsi="Courier New" w:cs="Courier New" w:hint="eastAsia"/>
              </w:rPr>
              <w:t xml:space="preserve"> </w:t>
            </w:r>
            <w:r w:rsidRPr="00FB3DF7">
              <w:rPr>
                <w:rFonts w:ascii="Courier New" w:hAnsi="Courier New" w:cs="Courier New" w:hint="eastAsia"/>
                <w:b/>
              </w:rPr>
              <w:t>end</w:t>
            </w:r>
          </w:p>
          <w:p w14:paraId="23CDCF16" w14:textId="77777777" w:rsidR="00F6264A" w:rsidRDefault="00F6264A" w:rsidP="00785787">
            <w:pPr>
              <w:pStyle w:val="aa"/>
              <w:ind w:right="20"/>
              <w:rPr>
                <w:rFonts w:ascii="Courier New" w:hAnsi="Courier New" w:cs="Courier New"/>
              </w:rPr>
            </w:pPr>
            <w:r>
              <w:rPr>
                <w:rFonts w:ascii="Courier New" w:hAnsi="Courier New" w:cs="Courier New"/>
              </w:rPr>
              <w:t>Router#</w:t>
            </w:r>
          </w:p>
          <w:p w14:paraId="298E3AC9" w14:textId="77777777" w:rsidR="00F6264A" w:rsidRPr="0032769C" w:rsidRDefault="00F6264A" w:rsidP="00785787">
            <w:pPr>
              <w:pStyle w:val="aa"/>
              <w:ind w:right="20"/>
              <w:rPr>
                <w:rFonts w:ascii="Courier New" w:hAnsi="Courier New" w:cs="Courier New"/>
              </w:rPr>
            </w:pPr>
          </w:p>
        </w:tc>
      </w:tr>
    </w:tbl>
    <w:p w14:paraId="41CCAEF5" w14:textId="77777777" w:rsidR="00F6264A" w:rsidRPr="00A9090D" w:rsidRDefault="00F6264A" w:rsidP="00785787">
      <w:pPr>
        <w:pStyle w:val="a3"/>
        <w:ind w:left="0" w:right="20"/>
      </w:pPr>
    </w:p>
    <w:p w14:paraId="6460BE73" w14:textId="77777777" w:rsidR="00F6264A" w:rsidRDefault="00F6264A" w:rsidP="00785787">
      <w:pPr>
        <w:pStyle w:val="a3"/>
        <w:ind w:left="0" w:right="20"/>
      </w:pPr>
    </w:p>
    <w:p w14:paraId="6E772C9F" w14:textId="77777777" w:rsidR="009A5D81" w:rsidRDefault="009A5D81" w:rsidP="00785787">
      <w:pPr>
        <w:widowControl/>
        <w:wordWrap/>
        <w:snapToGrid/>
        <w:spacing w:line="240" w:lineRule="auto"/>
        <w:ind w:right="20"/>
        <w:jc w:val="left"/>
        <w:rPr>
          <w:rFonts w:cs="굴림"/>
          <w:noProof/>
        </w:rPr>
      </w:pPr>
      <w:r>
        <w:br w:type="page"/>
      </w:r>
    </w:p>
    <w:p w14:paraId="6CF7D0B6" w14:textId="77777777" w:rsidR="009A5D81" w:rsidRPr="00A373DB" w:rsidRDefault="009A5D81" w:rsidP="00785787">
      <w:pPr>
        <w:pStyle w:val="2"/>
        <w:ind w:right="20"/>
      </w:pPr>
      <w:bookmarkStart w:id="4619" w:name="_Toc445131181"/>
      <w:r>
        <w:rPr>
          <w:rFonts w:hint="eastAsia"/>
        </w:rPr>
        <w:lastRenderedPageBreak/>
        <w:t>Online Certificate Status Protocol</w:t>
      </w:r>
      <w:bookmarkEnd w:id="4619"/>
    </w:p>
    <w:p w14:paraId="7A0EC72E" w14:textId="77777777" w:rsidR="009A5D81" w:rsidRDefault="009A5D81" w:rsidP="00785787">
      <w:pPr>
        <w:pStyle w:val="a3"/>
        <w:ind w:left="0" w:right="20"/>
      </w:pPr>
      <w:r>
        <w:rPr>
          <w:rFonts w:hint="eastAsia"/>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9A5D81" w:rsidRDefault="009A5D81" w:rsidP="00785787">
      <w:pPr>
        <w:pStyle w:val="a3"/>
        <w:ind w:left="0" w:right="20"/>
      </w:pPr>
      <w:r>
        <w:rPr>
          <w:rFonts w:hint="eastAsia"/>
        </w:rPr>
        <w:t xml:space="preserve">If </w:t>
      </w:r>
      <w:r w:rsidR="00920E4E">
        <w:rPr>
          <w:rFonts w:hint="eastAsia"/>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Default="00C022C8" w:rsidP="00785787">
      <w:pPr>
        <w:pStyle w:val="a3"/>
        <w:ind w:left="0" w:right="20"/>
      </w:pPr>
      <w:r>
        <w:rPr>
          <w:rFonts w:hint="eastAsia"/>
        </w:rPr>
        <w:t>To specify the OCSP during the ONU Authentication process, use the following command.</w:t>
      </w:r>
    </w:p>
    <w:p w14:paraId="218F7C02" w14:textId="663C3C48" w:rsidR="00C022C8" w:rsidRDefault="00C022C8" w:rsidP="00785787">
      <w:pPr>
        <w:pStyle w:val="afffff3"/>
        <w:ind w:left="0" w:right="20"/>
      </w:pPr>
      <w:bookmarkStart w:id="4620" w:name="_Toc391575433"/>
      <w:r>
        <w:t xml:space="preserve">Table </w:t>
      </w:r>
      <w:fldSimple w:instr=" SEQ Table \* ARABIC ">
        <w:r w:rsidR="00496ADB">
          <w:rPr>
            <w:noProof/>
          </w:rPr>
          <w:t>294</w:t>
        </w:r>
      </w:fldSimple>
      <w:r w:rsidR="00496ADB">
        <w:rPr>
          <w:rFonts w:hint="eastAsia"/>
        </w:rPr>
        <w:t xml:space="preserve"> </w:t>
      </w:r>
      <w:r>
        <w:rPr>
          <w:rFonts w:hint="eastAsia"/>
        </w:rPr>
        <w:t>Online Certificate Status Protocol (OCSP)</w:t>
      </w:r>
      <w:bookmarkEnd w:id="4620"/>
    </w:p>
    <w:tbl>
      <w:tblPr>
        <w:tblStyle w:val="CLIWide"/>
        <w:tblW w:w="0" w:type="auto"/>
        <w:tblLook w:val="01E0" w:firstRow="1" w:lastRow="1" w:firstColumn="1" w:lastColumn="1" w:noHBand="0" w:noVBand="0"/>
      </w:tblPr>
      <w:tblGrid>
        <w:gridCol w:w="4553"/>
        <w:gridCol w:w="3553"/>
      </w:tblGrid>
      <w:tr w:rsidR="00C022C8"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2F5F3A" w:rsidRDefault="00C022C8" w:rsidP="00785787">
            <w:pPr>
              <w:pStyle w:val="aa"/>
              <w:ind w:right="20"/>
              <w:rPr>
                <w:bCs/>
                <w:sz w:val="18"/>
              </w:rPr>
            </w:pPr>
            <w:r w:rsidRPr="002F5F3A">
              <w:rPr>
                <w:bCs/>
                <w:sz w:val="18"/>
              </w:rPr>
              <w:t>Command</w:t>
            </w:r>
          </w:p>
        </w:tc>
        <w:tc>
          <w:tcPr>
            <w:tcW w:w="3649" w:type="dxa"/>
          </w:tcPr>
          <w:p w14:paraId="2974F364" w14:textId="77777777" w:rsidR="00C022C8" w:rsidRPr="002F5F3A" w:rsidRDefault="00C022C8" w:rsidP="00785787">
            <w:pPr>
              <w:pStyle w:val="aa"/>
              <w:ind w:right="20"/>
              <w:rPr>
                <w:bCs/>
                <w:sz w:val="18"/>
              </w:rPr>
            </w:pPr>
            <w:r w:rsidRPr="002F5F3A">
              <w:rPr>
                <w:bCs/>
                <w:sz w:val="18"/>
              </w:rPr>
              <w:t>Description</w:t>
            </w:r>
          </w:p>
        </w:tc>
      </w:tr>
      <w:tr w:rsidR="00C022C8" w14:paraId="63A0E567" w14:textId="77777777" w:rsidTr="00F46922">
        <w:trPr>
          <w:trHeight w:val="327"/>
        </w:trPr>
        <w:tc>
          <w:tcPr>
            <w:tcW w:w="4673" w:type="dxa"/>
          </w:tcPr>
          <w:p w14:paraId="4567A0BA" w14:textId="77777777" w:rsidR="00C022C8" w:rsidRPr="002F5F3A" w:rsidRDefault="00C022C8" w:rsidP="00785787">
            <w:pPr>
              <w:pStyle w:val="aa"/>
              <w:ind w:right="20"/>
              <w:rPr>
                <w:b/>
                <w:bCs/>
              </w:rPr>
            </w:pPr>
            <w:r w:rsidRPr="00C022C8">
              <w:rPr>
                <w:b/>
                <w:bCs/>
              </w:rPr>
              <w:t>cable privacy revocation ocsp (url WORD|skip-sig-check|timeout &lt;1-600000&gt;)</w:t>
            </w:r>
          </w:p>
        </w:tc>
        <w:tc>
          <w:tcPr>
            <w:tcW w:w="3649" w:type="dxa"/>
          </w:tcPr>
          <w:p w14:paraId="338DD7E9" w14:textId="77777777" w:rsidR="00C022C8" w:rsidRPr="00230534" w:rsidRDefault="00C022C8" w:rsidP="00785787">
            <w:pPr>
              <w:pStyle w:val="aa"/>
              <w:ind w:right="20"/>
            </w:pPr>
            <w:r>
              <w:rPr>
                <w:rFonts w:hint="eastAsia"/>
              </w:rPr>
              <w:t>Specifies the OCSP feature</w:t>
            </w:r>
          </w:p>
        </w:tc>
      </w:tr>
      <w:tr w:rsidR="00C022C8" w14:paraId="7EAB3909" w14:textId="77777777" w:rsidTr="00F46922">
        <w:trPr>
          <w:trHeight w:val="327"/>
        </w:trPr>
        <w:tc>
          <w:tcPr>
            <w:tcW w:w="4673" w:type="dxa"/>
          </w:tcPr>
          <w:p w14:paraId="2E8D7F81" w14:textId="77777777" w:rsidR="00C022C8" w:rsidRPr="002B6F02" w:rsidRDefault="00C022C8" w:rsidP="00785787">
            <w:pPr>
              <w:pStyle w:val="aa"/>
              <w:ind w:right="20"/>
              <w:rPr>
                <w:b/>
                <w:bCs/>
              </w:rPr>
            </w:pPr>
            <w:r w:rsidRPr="00C022C8">
              <w:rPr>
                <w:b/>
                <w:bCs/>
              </w:rPr>
              <w:t>no cable privacy revocation ocsp (url|skip-sig-check|timeout)</w:t>
            </w:r>
          </w:p>
        </w:tc>
        <w:tc>
          <w:tcPr>
            <w:tcW w:w="3649" w:type="dxa"/>
          </w:tcPr>
          <w:p w14:paraId="05613E99" w14:textId="77777777" w:rsidR="00C022C8" w:rsidRDefault="00C022C8" w:rsidP="00785787">
            <w:pPr>
              <w:pStyle w:val="aa"/>
              <w:ind w:right="20"/>
            </w:pPr>
            <w:r>
              <w:t>C</w:t>
            </w:r>
            <w:r>
              <w:rPr>
                <w:rFonts w:hint="eastAsia"/>
              </w:rPr>
              <w:t>hanges specified OCSP values to default</w:t>
            </w:r>
          </w:p>
        </w:tc>
      </w:tr>
    </w:tbl>
    <w:p w14:paraId="09B81D16" w14:textId="77777777" w:rsidR="00C022C8" w:rsidRPr="00114B89" w:rsidRDefault="00C022C8" w:rsidP="00785787">
      <w:pPr>
        <w:pStyle w:val="a3"/>
        <w:ind w:left="0" w:right="20"/>
        <w:rPr>
          <w:b/>
        </w:rPr>
      </w:pPr>
      <w:r w:rsidRPr="00C022C8">
        <w:rPr>
          <w:b/>
          <w:bCs/>
        </w:rPr>
        <w:t>url WORD</w:t>
      </w:r>
    </w:p>
    <w:p w14:paraId="7740908F" w14:textId="77777777" w:rsidR="00C022C8" w:rsidRDefault="00C022C8" w:rsidP="00785787">
      <w:pPr>
        <w:pStyle w:val="a3"/>
        <w:ind w:left="0" w:right="20"/>
      </w:pPr>
      <w:r>
        <w:rPr>
          <w:rFonts w:hint="eastAsia"/>
        </w:rPr>
        <w:t>The URL from which system will retrieve the OCSP information. The maximum length of the URL is 255 characters.</w:t>
      </w:r>
    </w:p>
    <w:p w14:paraId="02F6A74D" w14:textId="77777777" w:rsidR="00C022C8" w:rsidRPr="00114B89" w:rsidRDefault="00C022C8" w:rsidP="00785787">
      <w:pPr>
        <w:pStyle w:val="a3"/>
        <w:ind w:left="0" w:right="20"/>
        <w:rPr>
          <w:b/>
        </w:rPr>
      </w:pPr>
      <w:r w:rsidRPr="00C022C8">
        <w:rPr>
          <w:b/>
          <w:bCs/>
        </w:rPr>
        <w:t>skip-sig-check</w:t>
      </w:r>
    </w:p>
    <w:p w14:paraId="4B7CF76F" w14:textId="77777777" w:rsidR="00C022C8" w:rsidRDefault="00C022C8" w:rsidP="00785787">
      <w:pPr>
        <w:pStyle w:val="a3"/>
        <w:ind w:left="0" w:right="20"/>
      </w:pPr>
      <w:r>
        <w:rPr>
          <w:rFonts w:hint="eastAsia"/>
        </w:rPr>
        <w:t>Used to enable or disable signature checking on OCSP response messages.</w:t>
      </w:r>
    </w:p>
    <w:p w14:paraId="142D3B97" w14:textId="77777777" w:rsidR="00C022C8" w:rsidRDefault="00C022C8" w:rsidP="00785787">
      <w:pPr>
        <w:pStyle w:val="a3"/>
        <w:ind w:left="0" w:right="20"/>
      </w:pPr>
      <w:r>
        <w:rPr>
          <w:rFonts w:hint="eastAsia"/>
        </w:rPr>
        <w:t>Default is False.</w:t>
      </w:r>
    </w:p>
    <w:p w14:paraId="2653C74E" w14:textId="77777777" w:rsidR="00C022C8" w:rsidRPr="00114B89" w:rsidRDefault="00C022C8" w:rsidP="00785787">
      <w:pPr>
        <w:pStyle w:val="a3"/>
        <w:ind w:left="0" w:right="20"/>
        <w:rPr>
          <w:b/>
        </w:rPr>
      </w:pPr>
      <w:r w:rsidRPr="00C022C8">
        <w:rPr>
          <w:b/>
          <w:bCs/>
        </w:rPr>
        <w:t>timeout &lt;1-600000&gt;</w:t>
      </w:r>
    </w:p>
    <w:p w14:paraId="7711BEB2" w14:textId="77777777" w:rsidR="00C022C8" w:rsidRDefault="00C022C8" w:rsidP="00785787">
      <w:pPr>
        <w:pStyle w:val="a3"/>
        <w:ind w:left="0" w:right="20"/>
      </w:pPr>
      <w:r>
        <w:rPr>
          <w:rFonts w:hint="eastAsia"/>
        </w:rPr>
        <w:t xml:space="preserve">The time, in milliseconds, </w:t>
      </w:r>
      <w:r>
        <w:t>that</w:t>
      </w:r>
      <w:r>
        <w:rPr>
          <w:rFonts w:hint="eastAsia"/>
        </w:rPr>
        <w:t xml:space="preserve"> system will wait for an OCSP response.</w:t>
      </w:r>
    </w:p>
    <w:p w14:paraId="7ECD97D0" w14:textId="77777777" w:rsidR="00C022C8" w:rsidRDefault="00C022C8" w:rsidP="00785787">
      <w:pPr>
        <w:pStyle w:val="a3"/>
        <w:ind w:left="0" w:right="20"/>
      </w:pPr>
      <w:r>
        <w:t>D</w:t>
      </w:r>
      <w:r>
        <w:rPr>
          <w:rFonts w:hint="eastAsia"/>
        </w:rPr>
        <w:t>efault is 1000 msec.</w:t>
      </w:r>
    </w:p>
    <w:tbl>
      <w:tblPr>
        <w:tblStyle w:val="48"/>
        <w:tblW w:w="0" w:type="auto"/>
        <w:tblLook w:val="01E0" w:firstRow="1" w:lastRow="1" w:firstColumn="1" w:lastColumn="1" w:noHBand="0" w:noVBand="0"/>
      </w:tblPr>
      <w:tblGrid>
        <w:gridCol w:w="8219"/>
      </w:tblGrid>
      <w:tr w:rsidR="00C022C8" w:rsidRPr="0032769C" w14:paraId="69A29BF8" w14:textId="77777777" w:rsidTr="00F46922">
        <w:trPr>
          <w:trHeight w:val="841"/>
        </w:trPr>
        <w:tc>
          <w:tcPr>
            <w:tcW w:w="8435" w:type="dxa"/>
          </w:tcPr>
          <w:p w14:paraId="30460F28" w14:textId="77777777" w:rsidR="00C022C8" w:rsidRPr="0032769C" w:rsidRDefault="00C022C8" w:rsidP="00785787">
            <w:pPr>
              <w:pStyle w:val="aa"/>
              <w:ind w:right="20"/>
              <w:rPr>
                <w:rFonts w:ascii="Courier New" w:hAnsi="Courier New" w:cs="Courier New"/>
              </w:rPr>
            </w:pPr>
          </w:p>
          <w:p w14:paraId="0AC05078" w14:textId="77777777" w:rsidR="00C022C8" w:rsidRPr="0032769C" w:rsidRDefault="00C022C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EDBC465" w14:textId="77777777"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url http://</w:t>
            </w:r>
            <w:r>
              <w:rPr>
                <w:rFonts w:ascii="Courier New" w:hAnsi="Courier New" w:cs="Courier New" w:hint="eastAsia"/>
                <w:b/>
              </w:rPr>
              <w:t>www.</w:t>
            </w:r>
            <w:r w:rsidRPr="00C022C8">
              <w:rPr>
                <w:rFonts w:ascii="Courier New" w:hAnsi="Courier New" w:cs="Courier New"/>
                <w:b/>
              </w:rPr>
              <w:t>ocsp.com</w:t>
            </w:r>
          </w:p>
          <w:p w14:paraId="2009FE08" w14:textId="77777777"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skip-sig-check</w:t>
            </w:r>
          </w:p>
          <w:p w14:paraId="3A633A3F" w14:textId="77777777" w:rsidR="00C022C8" w:rsidRP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timeout 5000</w:t>
            </w:r>
          </w:p>
          <w:p w14:paraId="0BBE455A" w14:textId="77777777" w:rsidR="00C022C8" w:rsidRDefault="00C022C8"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14:paraId="1D774598" w14:textId="77777777" w:rsidR="00C022C8" w:rsidRDefault="00C022C8" w:rsidP="00785787">
            <w:pPr>
              <w:pStyle w:val="aa"/>
              <w:ind w:right="20"/>
              <w:rPr>
                <w:rFonts w:ascii="Courier New" w:hAnsi="Courier New" w:cs="Courier New"/>
              </w:rPr>
            </w:pPr>
            <w:r>
              <w:rPr>
                <w:rFonts w:ascii="Courier New" w:hAnsi="Courier New" w:cs="Courier New"/>
              </w:rPr>
              <w:t>Router#</w:t>
            </w:r>
          </w:p>
          <w:p w14:paraId="03B59F08" w14:textId="77777777" w:rsidR="00C022C8" w:rsidRPr="0032769C" w:rsidRDefault="00C022C8" w:rsidP="00785787">
            <w:pPr>
              <w:pStyle w:val="aa"/>
              <w:ind w:right="20"/>
              <w:rPr>
                <w:rFonts w:ascii="Courier New" w:hAnsi="Courier New" w:cs="Courier New"/>
              </w:rPr>
            </w:pPr>
          </w:p>
        </w:tc>
      </w:tr>
    </w:tbl>
    <w:p w14:paraId="1E465D6D" w14:textId="77777777" w:rsidR="00C022C8" w:rsidRPr="00A9090D" w:rsidRDefault="00C022C8" w:rsidP="00785787">
      <w:pPr>
        <w:pStyle w:val="a3"/>
        <w:ind w:left="0" w:right="20"/>
      </w:pPr>
    </w:p>
    <w:p w14:paraId="0C7ADA65" w14:textId="77777777" w:rsidR="00C022C8" w:rsidRDefault="00C022C8" w:rsidP="00785787">
      <w:pPr>
        <w:pStyle w:val="a3"/>
        <w:ind w:left="0" w:right="20"/>
      </w:pPr>
    </w:p>
    <w:p w14:paraId="60190638" w14:textId="77777777" w:rsidR="00C022C8" w:rsidRDefault="00C022C8" w:rsidP="00785787">
      <w:pPr>
        <w:widowControl/>
        <w:wordWrap/>
        <w:snapToGrid/>
        <w:spacing w:line="240" w:lineRule="auto"/>
        <w:ind w:right="20"/>
        <w:jc w:val="left"/>
        <w:rPr>
          <w:rFonts w:cs="굴림"/>
          <w:noProof/>
        </w:rPr>
      </w:pPr>
      <w:r>
        <w:br w:type="page"/>
      </w:r>
    </w:p>
    <w:p w14:paraId="3B106EA8" w14:textId="77777777" w:rsidR="00C022C8" w:rsidRPr="00A373DB" w:rsidRDefault="00C022C8" w:rsidP="00785787">
      <w:pPr>
        <w:pStyle w:val="2"/>
        <w:ind w:right="20"/>
      </w:pPr>
      <w:bookmarkStart w:id="4621" w:name="_Toc445131182"/>
      <w:r>
        <w:rPr>
          <w:rFonts w:hint="eastAsia"/>
        </w:rPr>
        <w:lastRenderedPageBreak/>
        <w:t>EAE Exclusion List</w:t>
      </w:r>
      <w:bookmarkEnd w:id="4621"/>
    </w:p>
    <w:p w14:paraId="0071F47C" w14:textId="77777777" w:rsidR="00C022C8" w:rsidRDefault="00C022C8" w:rsidP="00785787">
      <w:pPr>
        <w:pStyle w:val="a3"/>
        <w:ind w:left="0" w:right="20"/>
      </w:pPr>
      <w:r>
        <w:rPr>
          <w:rFonts w:hint="eastAsia"/>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Default="00C022C8" w:rsidP="00785787">
      <w:pPr>
        <w:pStyle w:val="a3"/>
        <w:ind w:left="0" w:right="20"/>
      </w:pPr>
      <w:r>
        <w:rPr>
          <w:rFonts w:hint="eastAsia"/>
        </w:rPr>
        <w:t xml:space="preserve">Entries in the EAE Exclusion List consist of a base MAC Address and a MAC Address Mask to allow ranges of MAC addresses to be specified (similar to IP </w:t>
      </w:r>
      <w:r w:rsidR="008E7753">
        <w:rPr>
          <w:rFonts w:hint="eastAsia"/>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Default="008E7753" w:rsidP="00785787">
      <w:pPr>
        <w:pStyle w:val="a3"/>
        <w:ind w:left="0" w:right="20"/>
      </w:pPr>
      <w:r>
        <w:rPr>
          <w:rFonts w:hint="eastAsia"/>
        </w:rPr>
        <w:t xml:space="preserve">When </w:t>
      </w:r>
      <w:r w:rsidR="00636E67">
        <w:rPr>
          <w:rFonts w:hint="eastAsia"/>
        </w:rPr>
        <w:t>an ONU starts the registration process with system, system checks if the ONU</w:t>
      </w:r>
      <w:r w:rsidR="00636E67">
        <w:t>’</w:t>
      </w:r>
      <w:r w:rsidR="00636E67">
        <w:rPr>
          <w:rFonts w:hint="eastAsia"/>
        </w:rPr>
        <w:t xml:space="preserve">s primary link MAC address is contained within an entry of the EAE Exclusion List. MAC addresses tat match an entry in the EAE Exclusion List cause </w:t>
      </w:r>
      <w:r w:rsidR="009B46E5">
        <w:rPr>
          <w:rFonts w:hint="eastAsia"/>
        </w:rPr>
        <w:t>system</w:t>
      </w:r>
      <w:r w:rsidR="00636E67">
        <w:rPr>
          <w:rFonts w:hint="eastAsia"/>
        </w:rPr>
        <w:t xml:space="preserve"> to skip link encryption and ONU Authentication for that ONU.</w:t>
      </w:r>
    </w:p>
    <w:p w14:paraId="545F58BF" w14:textId="77777777" w:rsidR="00C022C8" w:rsidRPr="00C022C8" w:rsidRDefault="009B46E5" w:rsidP="00785787">
      <w:pPr>
        <w:pStyle w:val="a3"/>
        <w:ind w:left="0" w:right="20"/>
      </w:pPr>
      <w:r>
        <w:rPr>
          <w:rFonts w:hint="eastAsia"/>
        </w:rPr>
        <w:t>This feature is provided to allow operators to register ONUs that do not support EAE, so that they can be upgraded to a version of firmware that supports both ONU Link Encryption and ONU Authentication.</w:t>
      </w:r>
    </w:p>
    <w:p w14:paraId="68DC7C93" w14:textId="77777777" w:rsidR="00920E4E" w:rsidRDefault="009B46E5" w:rsidP="00785787">
      <w:pPr>
        <w:pStyle w:val="a3"/>
        <w:ind w:left="0" w:right="20"/>
      </w:pPr>
      <w:r>
        <w:rPr>
          <w:rFonts w:hint="eastAsia"/>
        </w:rPr>
        <w:t>When the software download process is initiated for an ONU, if the ONU</w:t>
      </w:r>
      <w:r>
        <w:t>’</w:t>
      </w:r>
      <w:r>
        <w:rPr>
          <w:rFonts w:hint="eastAsia"/>
        </w:rPr>
        <w:t>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Default="009B46E5" w:rsidP="00785787">
      <w:pPr>
        <w:pStyle w:val="a3"/>
        <w:ind w:left="0" w:right="20"/>
      </w:pPr>
      <w:r>
        <w:rPr>
          <w:rFonts w:hint="eastAsia"/>
        </w:rPr>
        <w:t>To add ONU MAC Addresses in the EAE Exclusion List, use the following command.</w:t>
      </w:r>
    </w:p>
    <w:p w14:paraId="49745FC9" w14:textId="3F5C550E" w:rsidR="009B46E5" w:rsidRDefault="009B46E5" w:rsidP="00785787">
      <w:pPr>
        <w:pStyle w:val="afffff3"/>
        <w:ind w:left="0" w:right="20"/>
      </w:pPr>
      <w:bookmarkStart w:id="4622" w:name="_Toc391575434"/>
      <w:r>
        <w:t xml:space="preserve">Table </w:t>
      </w:r>
      <w:fldSimple w:instr=" SEQ Table \* ARABIC ">
        <w:r w:rsidR="00496ADB">
          <w:rPr>
            <w:noProof/>
          </w:rPr>
          <w:t>295</w:t>
        </w:r>
      </w:fldSimple>
      <w:r w:rsidR="00496ADB">
        <w:rPr>
          <w:rFonts w:hint="eastAsia"/>
        </w:rPr>
        <w:t xml:space="preserve"> </w:t>
      </w:r>
      <w:r>
        <w:rPr>
          <w:rFonts w:hint="eastAsia"/>
        </w:rPr>
        <w:t>EAE Exclusion List</w:t>
      </w:r>
      <w:bookmarkEnd w:id="4622"/>
    </w:p>
    <w:tbl>
      <w:tblPr>
        <w:tblStyle w:val="CLIWide"/>
        <w:tblW w:w="0" w:type="auto"/>
        <w:tblLook w:val="01E0" w:firstRow="1" w:lastRow="1" w:firstColumn="1" w:lastColumn="1" w:noHBand="0" w:noVBand="0"/>
      </w:tblPr>
      <w:tblGrid>
        <w:gridCol w:w="4546"/>
        <w:gridCol w:w="3560"/>
      </w:tblGrid>
      <w:tr w:rsidR="009B46E5"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2F5F3A" w:rsidRDefault="009B46E5" w:rsidP="00785787">
            <w:pPr>
              <w:pStyle w:val="aa"/>
              <w:ind w:right="20"/>
              <w:rPr>
                <w:bCs/>
                <w:sz w:val="18"/>
              </w:rPr>
            </w:pPr>
            <w:r w:rsidRPr="002F5F3A">
              <w:rPr>
                <w:bCs/>
                <w:sz w:val="18"/>
              </w:rPr>
              <w:t>Command</w:t>
            </w:r>
          </w:p>
        </w:tc>
        <w:tc>
          <w:tcPr>
            <w:tcW w:w="3649" w:type="dxa"/>
          </w:tcPr>
          <w:p w14:paraId="4FF3916C" w14:textId="77777777" w:rsidR="009B46E5" w:rsidRPr="002F5F3A" w:rsidRDefault="009B46E5" w:rsidP="00785787">
            <w:pPr>
              <w:pStyle w:val="aa"/>
              <w:ind w:right="20"/>
              <w:rPr>
                <w:bCs/>
                <w:sz w:val="18"/>
              </w:rPr>
            </w:pPr>
            <w:r w:rsidRPr="002F5F3A">
              <w:rPr>
                <w:bCs/>
                <w:sz w:val="18"/>
              </w:rPr>
              <w:t>Description</w:t>
            </w:r>
          </w:p>
        </w:tc>
      </w:tr>
      <w:tr w:rsidR="009B46E5" w14:paraId="5C4901A3" w14:textId="77777777" w:rsidTr="00F46922">
        <w:trPr>
          <w:trHeight w:val="327"/>
        </w:trPr>
        <w:tc>
          <w:tcPr>
            <w:tcW w:w="4673" w:type="dxa"/>
          </w:tcPr>
          <w:p w14:paraId="0EC25FF8" w14:textId="77777777" w:rsidR="009B46E5" w:rsidRPr="002F5F3A" w:rsidRDefault="009B46E5" w:rsidP="00785787">
            <w:pPr>
              <w:pStyle w:val="aa"/>
              <w:ind w:right="20"/>
              <w:rPr>
                <w:b/>
                <w:bCs/>
              </w:rPr>
            </w:pPr>
            <w:r w:rsidRPr="009B46E5">
              <w:rPr>
                <w:b/>
                <w:bCs/>
              </w:rPr>
              <w:t>cable privacy eae-exclude H.H.H (mask &lt;1-48&gt;|)</w:t>
            </w:r>
          </w:p>
        </w:tc>
        <w:tc>
          <w:tcPr>
            <w:tcW w:w="3649" w:type="dxa"/>
          </w:tcPr>
          <w:p w14:paraId="51E86A76" w14:textId="77777777" w:rsidR="009B46E5" w:rsidRPr="00230534" w:rsidRDefault="009B46E5" w:rsidP="00785787">
            <w:pPr>
              <w:pStyle w:val="aa"/>
              <w:ind w:right="20"/>
            </w:pPr>
            <w:r>
              <w:t>A</w:t>
            </w:r>
            <w:r>
              <w:rPr>
                <w:rFonts w:hint="eastAsia"/>
              </w:rPr>
              <w:t>dd ONU MAC Address in the EAE Exclusion List.</w:t>
            </w:r>
          </w:p>
        </w:tc>
      </w:tr>
      <w:tr w:rsidR="009B46E5" w14:paraId="7414F099" w14:textId="77777777" w:rsidTr="00F46922">
        <w:trPr>
          <w:trHeight w:val="327"/>
        </w:trPr>
        <w:tc>
          <w:tcPr>
            <w:tcW w:w="4673" w:type="dxa"/>
          </w:tcPr>
          <w:p w14:paraId="77D0C312" w14:textId="77777777" w:rsidR="009B46E5" w:rsidRPr="002B6F02" w:rsidRDefault="009B46E5" w:rsidP="00785787">
            <w:pPr>
              <w:pStyle w:val="aa"/>
              <w:ind w:right="20"/>
              <w:rPr>
                <w:b/>
                <w:bCs/>
              </w:rPr>
            </w:pPr>
            <w:r w:rsidRPr="009B46E5">
              <w:rPr>
                <w:b/>
                <w:bCs/>
              </w:rPr>
              <w:t>no cable privacy eae-exclude H.H.H</w:t>
            </w:r>
          </w:p>
        </w:tc>
        <w:tc>
          <w:tcPr>
            <w:tcW w:w="3649" w:type="dxa"/>
          </w:tcPr>
          <w:p w14:paraId="1ED88938" w14:textId="77777777" w:rsidR="009B46E5" w:rsidRDefault="009B46E5" w:rsidP="00785787">
            <w:pPr>
              <w:pStyle w:val="aa"/>
              <w:ind w:right="20"/>
            </w:pPr>
            <w:r>
              <w:rPr>
                <w:rFonts w:hint="eastAsia"/>
              </w:rPr>
              <w:t>Delete ONU MAC Address from the EAE Exclusion List</w:t>
            </w:r>
          </w:p>
        </w:tc>
      </w:tr>
    </w:tbl>
    <w:p w14:paraId="625F13D1" w14:textId="77777777" w:rsidR="009B46E5" w:rsidRDefault="009B46E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9B46E5" w:rsidRPr="0032769C" w14:paraId="63C9596C" w14:textId="77777777" w:rsidTr="00F46922">
        <w:trPr>
          <w:trHeight w:val="841"/>
        </w:trPr>
        <w:tc>
          <w:tcPr>
            <w:tcW w:w="8435" w:type="dxa"/>
          </w:tcPr>
          <w:p w14:paraId="74882B0A" w14:textId="77777777" w:rsidR="009B46E5" w:rsidRPr="0032769C" w:rsidRDefault="009B46E5" w:rsidP="00785787">
            <w:pPr>
              <w:pStyle w:val="aa"/>
              <w:ind w:right="20"/>
              <w:rPr>
                <w:rFonts w:ascii="Courier New" w:hAnsi="Courier New" w:cs="Courier New"/>
              </w:rPr>
            </w:pPr>
          </w:p>
          <w:p w14:paraId="26E810FA" w14:textId="77777777" w:rsidR="009B46E5" w:rsidRPr="0032769C" w:rsidRDefault="009B46E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FE0017E" w14:textId="77777777" w:rsidR="009B46E5" w:rsidRDefault="009B46E5"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B46E5">
              <w:rPr>
                <w:rFonts w:ascii="Courier New" w:hAnsi="Courier New" w:cs="Courier New"/>
                <w:b/>
              </w:rPr>
              <w:t>cable privacy eae-exclude 000d.b6ea.0080 mask 48</w:t>
            </w:r>
          </w:p>
          <w:p w14:paraId="3FA5FADE" w14:textId="77777777" w:rsidR="009B46E5" w:rsidRDefault="009B46E5"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14:paraId="5D95E40C" w14:textId="77777777" w:rsidR="009B46E5" w:rsidRDefault="009B46E5" w:rsidP="00785787">
            <w:pPr>
              <w:pStyle w:val="aa"/>
              <w:ind w:right="20"/>
              <w:rPr>
                <w:rFonts w:ascii="Courier New" w:hAnsi="Courier New" w:cs="Courier New"/>
              </w:rPr>
            </w:pPr>
            <w:r>
              <w:rPr>
                <w:rFonts w:ascii="Courier New" w:hAnsi="Courier New" w:cs="Courier New"/>
              </w:rPr>
              <w:t>Router#</w:t>
            </w:r>
          </w:p>
          <w:p w14:paraId="5A5A928C" w14:textId="77777777"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843FAD">
              <w:rPr>
                <w:rFonts w:ascii="Courier New" w:hAnsi="Courier New" w:cs="Courier New"/>
                <w:b/>
              </w:rPr>
              <w:t>show cable privacy eae-exclude</w:t>
            </w:r>
          </w:p>
          <w:p w14:paraId="5FB4FE2B" w14:textId="77777777" w:rsidR="00843FAD" w:rsidRPr="00843FAD" w:rsidRDefault="00843FAD" w:rsidP="00785787">
            <w:pPr>
              <w:pStyle w:val="aa"/>
              <w:ind w:right="20"/>
              <w:rPr>
                <w:rFonts w:ascii="Courier New" w:hAnsi="Courier New" w:cs="Courier New"/>
              </w:rPr>
            </w:pPr>
            <w:r w:rsidRPr="00843FAD">
              <w:rPr>
                <w:rFonts w:ascii="Courier New" w:hAnsi="Courier New" w:cs="Courier New"/>
              </w:rPr>
              <w:t>EAE Exclusion List:</w:t>
            </w:r>
          </w:p>
          <w:p w14:paraId="3D879462" w14:textId="77777777" w:rsidR="00843FAD" w:rsidRDefault="00843FAD" w:rsidP="00785787">
            <w:pPr>
              <w:pStyle w:val="aa"/>
              <w:ind w:right="20" w:firstLine="210"/>
              <w:rPr>
                <w:rFonts w:ascii="Courier New" w:hAnsi="Courier New" w:cs="Courier New"/>
              </w:rPr>
            </w:pPr>
            <w:r w:rsidRPr="00843FAD">
              <w:rPr>
                <w:rFonts w:ascii="Courier New" w:hAnsi="Courier New" w:cs="Courier New"/>
              </w:rPr>
              <w:t>MAC: 000d.b6ea.0080 Mask: ffff.ffff.ffff</w:t>
            </w:r>
          </w:p>
          <w:p w14:paraId="15544880" w14:textId="77777777" w:rsidR="00843FAD" w:rsidRPr="00843FAD" w:rsidRDefault="00843FAD" w:rsidP="00785787">
            <w:pPr>
              <w:pStyle w:val="aa"/>
              <w:ind w:right="20" w:firstLine="210"/>
              <w:rPr>
                <w:rFonts w:ascii="Courier New" w:hAnsi="Courier New" w:cs="Courier New"/>
              </w:rPr>
            </w:pPr>
          </w:p>
          <w:p w14:paraId="5D6E0242" w14:textId="77777777" w:rsidR="009B46E5" w:rsidRDefault="00843FAD" w:rsidP="00785787">
            <w:pPr>
              <w:pStyle w:val="aa"/>
              <w:ind w:right="20"/>
              <w:rPr>
                <w:rFonts w:ascii="Courier New" w:hAnsi="Courier New" w:cs="Courier New"/>
              </w:rPr>
            </w:pPr>
            <w:r>
              <w:rPr>
                <w:rFonts w:ascii="Courier New" w:hAnsi="Courier New" w:cs="Courier New"/>
              </w:rPr>
              <w:t>Router#</w:t>
            </w:r>
          </w:p>
          <w:p w14:paraId="60597AD0" w14:textId="77777777" w:rsidR="00843FAD" w:rsidRPr="0032769C" w:rsidRDefault="00843FAD" w:rsidP="00785787">
            <w:pPr>
              <w:pStyle w:val="aa"/>
              <w:ind w:right="20"/>
              <w:rPr>
                <w:rFonts w:ascii="Courier New" w:hAnsi="Courier New" w:cs="Courier New"/>
              </w:rPr>
            </w:pPr>
          </w:p>
        </w:tc>
      </w:tr>
    </w:tbl>
    <w:p w14:paraId="3E787899" w14:textId="77777777" w:rsidR="009B46E5" w:rsidRPr="00A9090D" w:rsidRDefault="009B46E5" w:rsidP="00785787">
      <w:pPr>
        <w:pStyle w:val="a3"/>
        <w:ind w:left="0" w:right="20"/>
      </w:pPr>
    </w:p>
    <w:p w14:paraId="2EB762CB" w14:textId="77777777" w:rsidR="00843FAD" w:rsidRDefault="00843FAD" w:rsidP="00785787">
      <w:pPr>
        <w:pStyle w:val="a3"/>
        <w:ind w:left="0" w:right="20"/>
      </w:pPr>
    </w:p>
    <w:p w14:paraId="4C55DE16" w14:textId="77777777" w:rsidR="00843FAD" w:rsidRPr="00A373DB" w:rsidRDefault="00843FAD" w:rsidP="00785787">
      <w:pPr>
        <w:pStyle w:val="2"/>
        <w:ind w:right="20"/>
      </w:pPr>
      <w:bookmarkStart w:id="4623" w:name="_Toc445131183"/>
      <w:r>
        <w:rPr>
          <w:rFonts w:hint="eastAsia"/>
        </w:rPr>
        <w:lastRenderedPageBreak/>
        <w:t>ONU White List</w:t>
      </w:r>
      <w:bookmarkEnd w:id="4623"/>
    </w:p>
    <w:p w14:paraId="1535D1C1" w14:textId="77777777" w:rsidR="00843FAD" w:rsidRDefault="00843FAD" w:rsidP="00785787">
      <w:pPr>
        <w:pStyle w:val="a3"/>
        <w:ind w:left="0" w:right="20"/>
      </w:pPr>
      <w:r>
        <w:rPr>
          <w:rFonts w:hint="eastAsia"/>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Default="00843FAD" w:rsidP="00785787">
      <w:pPr>
        <w:pStyle w:val="a3"/>
        <w:ind w:left="0" w:right="20"/>
      </w:pPr>
      <w:r>
        <w:rPr>
          <w:rFonts w:hint="eastAsia"/>
        </w:rPr>
        <w:t xml:space="preserve">The ONU White List works by having </w:t>
      </w:r>
      <w:r w:rsidR="00BB7360">
        <w:rPr>
          <w:rFonts w:hint="eastAsia"/>
        </w:rPr>
        <w:t>system</w:t>
      </w:r>
      <w:r>
        <w:rPr>
          <w:rFonts w:hint="eastAsia"/>
        </w:rPr>
        <w:t xml:space="preserve"> ignore all Link Discovery Autonomous HMI messages for a particular ONU when tat ONU is trying to register on a PON port that it is not provisioned to be on.</w:t>
      </w:r>
    </w:p>
    <w:p w14:paraId="79338579" w14:textId="77777777" w:rsidR="00843FAD" w:rsidRDefault="00843FAD" w:rsidP="00785787">
      <w:pPr>
        <w:pStyle w:val="a3"/>
        <w:ind w:left="0" w:right="20"/>
      </w:pPr>
      <w:r>
        <w:rPr>
          <w:rFonts w:hint="eastAsia"/>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Default="00843FAD" w:rsidP="00785787">
      <w:pPr>
        <w:pStyle w:val="a3"/>
        <w:ind w:left="0" w:right="20"/>
      </w:pPr>
      <w:r>
        <w:rPr>
          <w:rFonts w:hint="eastAsia"/>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Default="00843FAD" w:rsidP="00785787">
      <w:pPr>
        <w:pStyle w:val="a3"/>
        <w:ind w:left="0" w:right="20"/>
      </w:pPr>
      <w:r>
        <w:rPr>
          <w:rFonts w:hint="eastAsia"/>
        </w:rPr>
        <w:t>To add ONU Maccesses for each PON port, use the following command.</w:t>
      </w:r>
    </w:p>
    <w:p w14:paraId="79319AAC" w14:textId="447766BB" w:rsidR="00843FAD" w:rsidRDefault="00843FAD" w:rsidP="00785787">
      <w:pPr>
        <w:pStyle w:val="afffff3"/>
        <w:ind w:left="0" w:right="20"/>
      </w:pPr>
      <w:bookmarkStart w:id="4624" w:name="_Toc391575435"/>
      <w:r>
        <w:t xml:space="preserve">Table </w:t>
      </w:r>
      <w:fldSimple w:instr=" SEQ Table \* ARABIC ">
        <w:r w:rsidR="00496ADB">
          <w:rPr>
            <w:noProof/>
          </w:rPr>
          <w:t>296</w:t>
        </w:r>
      </w:fldSimple>
      <w:r w:rsidR="00496ADB">
        <w:rPr>
          <w:rFonts w:hint="eastAsia"/>
        </w:rPr>
        <w:t xml:space="preserve"> </w:t>
      </w:r>
      <w:r>
        <w:rPr>
          <w:rFonts w:hint="eastAsia"/>
        </w:rPr>
        <w:t>ONU White List</w:t>
      </w:r>
      <w:bookmarkEnd w:id="4624"/>
    </w:p>
    <w:tbl>
      <w:tblPr>
        <w:tblStyle w:val="CLIWide"/>
        <w:tblW w:w="0" w:type="auto"/>
        <w:tblLook w:val="01E0" w:firstRow="1" w:lastRow="1" w:firstColumn="1" w:lastColumn="1" w:noHBand="0" w:noVBand="0"/>
      </w:tblPr>
      <w:tblGrid>
        <w:gridCol w:w="4546"/>
        <w:gridCol w:w="3560"/>
      </w:tblGrid>
      <w:tr w:rsidR="00843FAD"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2F5F3A" w:rsidRDefault="00843FAD" w:rsidP="00785787">
            <w:pPr>
              <w:pStyle w:val="aa"/>
              <w:ind w:right="20"/>
              <w:rPr>
                <w:bCs/>
                <w:sz w:val="18"/>
              </w:rPr>
            </w:pPr>
            <w:r w:rsidRPr="002F5F3A">
              <w:rPr>
                <w:bCs/>
                <w:sz w:val="18"/>
              </w:rPr>
              <w:t>Command</w:t>
            </w:r>
          </w:p>
        </w:tc>
        <w:tc>
          <w:tcPr>
            <w:tcW w:w="3649" w:type="dxa"/>
          </w:tcPr>
          <w:p w14:paraId="65E90DD2" w14:textId="77777777" w:rsidR="00843FAD" w:rsidRPr="002F5F3A" w:rsidRDefault="00843FAD" w:rsidP="00785787">
            <w:pPr>
              <w:pStyle w:val="aa"/>
              <w:ind w:right="20"/>
              <w:rPr>
                <w:bCs/>
                <w:sz w:val="18"/>
              </w:rPr>
            </w:pPr>
            <w:r w:rsidRPr="002F5F3A">
              <w:rPr>
                <w:bCs/>
                <w:sz w:val="18"/>
              </w:rPr>
              <w:t>Description</w:t>
            </w:r>
          </w:p>
        </w:tc>
      </w:tr>
      <w:tr w:rsidR="00843FAD" w14:paraId="57E7FA82" w14:textId="77777777" w:rsidTr="00F46922">
        <w:trPr>
          <w:trHeight w:val="327"/>
        </w:trPr>
        <w:tc>
          <w:tcPr>
            <w:tcW w:w="4673" w:type="dxa"/>
          </w:tcPr>
          <w:p w14:paraId="576C9A4F" w14:textId="77777777" w:rsidR="00843FAD" w:rsidRPr="002F5F3A" w:rsidRDefault="00843FAD" w:rsidP="00785787">
            <w:pPr>
              <w:pStyle w:val="aa"/>
              <w:ind w:right="20"/>
              <w:rPr>
                <w:b/>
                <w:bCs/>
              </w:rPr>
            </w:pPr>
            <w:r w:rsidRPr="00843FAD">
              <w:rPr>
                <w:b/>
                <w:bCs/>
              </w:rPr>
              <w:t>cable modem allow-list H.H.H</w:t>
            </w:r>
          </w:p>
        </w:tc>
        <w:tc>
          <w:tcPr>
            <w:tcW w:w="3649" w:type="dxa"/>
          </w:tcPr>
          <w:p w14:paraId="7C68B4AB" w14:textId="77777777" w:rsidR="00843FAD" w:rsidRPr="00230534" w:rsidRDefault="00843FAD" w:rsidP="00785787">
            <w:pPr>
              <w:pStyle w:val="aa"/>
              <w:ind w:right="20"/>
            </w:pPr>
            <w:r>
              <w:t>A</w:t>
            </w:r>
            <w:r>
              <w:rPr>
                <w:rFonts w:hint="eastAsia"/>
              </w:rPr>
              <w:t>dd ONU MAC Address into White List</w:t>
            </w:r>
          </w:p>
        </w:tc>
      </w:tr>
      <w:tr w:rsidR="00843FAD" w14:paraId="15721ED0" w14:textId="77777777" w:rsidTr="00F46922">
        <w:trPr>
          <w:trHeight w:val="327"/>
        </w:trPr>
        <w:tc>
          <w:tcPr>
            <w:tcW w:w="4673" w:type="dxa"/>
          </w:tcPr>
          <w:p w14:paraId="798226C3" w14:textId="77777777" w:rsidR="00843FAD" w:rsidRPr="002B6F02" w:rsidRDefault="00843FAD" w:rsidP="00785787">
            <w:pPr>
              <w:pStyle w:val="aa"/>
              <w:ind w:right="20"/>
              <w:rPr>
                <w:b/>
                <w:bCs/>
              </w:rPr>
            </w:pPr>
            <w:r w:rsidRPr="00843FAD">
              <w:rPr>
                <w:b/>
                <w:bCs/>
              </w:rPr>
              <w:t>no cable modem allow-list H.H.H</w:t>
            </w:r>
          </w:p>
        </w:tc>
        <w:tc>
          <w:tcPr>
            <w:tcW w:w="3649" w:type="dxa"/>
          </w:tcPr>
          <w:p w14:paraId="1116095E" w14:textId="77777777" w:rsidR="00843FAD" w:rsidRDefault="00843FAD" w:rsidP="00785787">
            <w:pPr>
              <w:pStyle w:val="aa"/>
              <w:ind w:right="20"/>
            </w:pPr>
            <w:r>
              <w:rPr>
                <w:rFonts w:hint="eastAsia"/>
              </w:rPr>
              <w:t>Delete ONU MAC Address from White List</w:t>
            </w:r>
          </w:p>
        </w:tc>
      </w:tr>
    </w:tbl>
    <w:p w14:paraId="5614C5DD" w14:textId="77777777" w:rsidR="00843FAD" w:rsidRDefault="00843FA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43FAD" w:rsidRPr="0032769C" w14:paraId="2C8589C6" w14:textId="77777777" w:rsidTr="00F46922">
        <w:trPr>
          <w:trHeight w:val="841"/>
        </w:trPr>
        <w:tc>
          <w:tcPr>
            <w:tcW w:w="8435" w:type="dxa"/>
          </w:tcPr>
          <w:p w14:paraId="75F780E1" w14:textId="77777777" w:rsidR="00843FAD" w:rsidRPr="0032769C" w:rsidRDefault="00843FAD" w:rsidP="00785787">
            <w:pPr>
              <w:pStyle w:val="aa"/>
              <w:ind w:right="20"/>
              <w:rPr>
                <w:rFonts w:ascii="Courier New" w:hAnsi="Courier New" w:cs="Courier New"/>
              </w:rPr>
            </w:pPr>
          </w:p>
          <w:p w14:paraId="33183086" w14:textId="77777777" w:rsidR="00843FAD" w:rsidRPr="0032769C" w:rsidRDefault="00843FA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20A5707"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43FAD">
              <w:rPr>
                <w:rFonts w:ascii="Courier New" w:hAnsi="Courier New" w:cs="Courier New"/>
                <w:b/>
              </w:rPr>
              <w:t>int EponInterface 2/1</w:t>
            </w:r>
          </w:p>
          <w:p w14:paraId="21B972EC"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t xml:space="preserve"> </w:t>
            </w:r>
            <w:r w:rsidRPr="00843FAD">
              <w:rPr>
                <w:rFonts w:ascii="Courier New" w:hAnsi="Courier New" w:cs="Courier New"/>
                <w:b/>
              </w:rPr>
              <w:t>cable modem allow-list 000d.b641.c3e8</w:t>
            </w:r>
          </w:p>
          <w:p w14:paraId="627A973B"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rsidR="00BE605E">
              <w:t xml:space="preserve"> </w:t>
            </w:r>
            <w:r w:rsidR="00BE605E">
              <w:rPr>
                <w:rFonts w:ascii="Courier New" w:hAnsi="Courier New" w:cs="Courier New" w:hint="eastAsia"/>
                <w:b/>
              </w:rPr>
              <w:t>end</w:t>
            </w:r>
          </w:p>
          <w:p w14:paraId="1408A7ED" w14:textId="77777777" w:rsidR="00843FAD" w:rsidRDefault="00843FAD" w:rsidP="00785787">
            <w:pPr>
              <w:pStyle w:val="aa"/>
              <w:ind w:right="20"/>
              <w:rPr>
                <w:rFonts w:ascii="Courier New" w:hAnsi="Courier New" w:cs="Courier New"/>
              </w:rPr>
            </w:pPr>
            <w:r>
              <w:rPr>
                <w:rFonts w:ascii="Courier New" w:hAnsi="Courier New" w:cs="Courier New"/>
              </w:rPr>
              <w:t>Router#</w:t>
            </w:r>
          </w:p>
          <w:p w14:paraId="2B1EDB62" w14:textId="77777777"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E605E" w:rsidRPr="00BE605E">
              <w:rPr>
                <w:rFonts w:ascii="Courier New" w:hAnsi="Courier New" w:cs="Courier New"/>
                <w:b/>
              </w:rPr>
              <w:t>show cable modem allowed</w:t>
            </w:r>
          </w:p>
          <w:p w14:paraId="59D2FF7D" w14:textId="77777777" w:rsidR="00BE605E" w:rsidRPr="00BE605E" w:rsidRDefault="00BE605E" w:rsidP="00785787">
            <w:pPr>
              <w:pStyle w:val="aa"/>
              <w:ind w:right="20"/>
              <w:rPr>
                <w:rFonts w:ascii="Courier New" w:hAnsi="Courier New" w:cs="Courier New"/>
              </w:rPr>
            </w:pPr>
            <w:r w:rsidRPr="00BE605E">
              <w:rPr>
                <w:rFonts w:ascii="Courier New" w:hAnsi="Courier New" w:cs="Courier New"/>
              </w:rPr>
              <w:t xml:space="preserve">I/F         MAC Address    </w:t>
            </w:r>
          </w:p>
          <w:p w14:paraId="0EA043CB" w14:textId="77777777" w:rsidR="00843FAD" w:rsidRDefault="00BE605E" w:rsidP="00785787">
            <w:pPr>
              <w:pStyle w:val="aa"/>
              <w:ind w:right="20"/>
              <w:rPr>
                <w:rFonts w:ascii="Courier New" w:hAnsi="Courier New" w:cs="Courier New"/>
              </w:rPr>
            </w:pPr>
            <w:r w:rsidRPr="00BE605E">
              <w:rPr>
                <w:rFonts w:ascii="Courier New" w:hAnsi="Courier New" w:cs="Courier New"/>
              </w:rPr>
              <w:t xml:space="preserve">C2/1        000d.b641.c3e8 </w:t>
            </w:r>
          </w:p>
          <w:p w14:paraId="35556D02" w14:textId="77777777" w:rsidR="00BE605E" w:rsidRPr="00843FAD" w:rsidRDefault="00BE605E" w:rsidP="00785787">
            <w:pPr>
              <w:pStyle w:val="aa"/>
              <w:ind w:right="20"/>
              <w:rPr>
                <w:rFonts w:ascii="Courier New" w:hAnsi="Courier New" w:cs="Courier New"/>
              </w:rPr>
            </w:pPr>
          </w:p>
          <w:p w14:paraId="2943AA4A" w14:textId="77777777" w:rsidR="00843FAD" w:rsidRDefault="00843FAD" w:rsidP="00785787">
            <w:pPr>
              <w:pStyle w:val="aa"/>
              <w:ind w:right="20"/>
              <w:rPr>
                <w:rFonts w:ascii="Courier New" w:hAnsi="Courier New" w:cs="Courier New"/>
              </w:rPr>
            </w:pPr>
            <w:r>
              <w:rPr>
                <w:rFonts w:ascii="Courier New" w:hAnsi="Courier New" w:cs="Courier New"/>
              </w:rPr>
              <w:t>Router#</w:t>
            </w:r>
          </w:p>
          <w:p w14:paraId="23E89414" w14:textId="77777777" w:rsidR="00843FAD" w:rsidRPr="0032769C" w:rsidRDefault="00843FAD" w:rsidP="00785787">
            <w:pPr>
              <w:pStyle w:val="aa"/>
              <w:ind w:right="20"/>
              <w:rPr>
                <w:rFonts w:ascii="Courier New" w:hAnsi="Courier New" w:cs="Courier New"/>
              </w:rPr>
            </w:pPr>
          </w:p>
        </w:tc>
      </w:tr>
    </w:tbl>
    <w:p w14:paraId="1A0347D9" w14:textId="77777777" w:rsidR="00843FAD" w:rsidRPr="00A9090D" w:rsidRDefault="00843FAD" w:rsidP="00785787">
      <w:pPr>
        <w:pStyle w:val="a3"/>
        <w:ind w:left="0" w:right="20"/>
      </w:pPr>
    </w:p>
    <w:p w14:paraId="0AE81E49" w14:textId="77777777" w:rsidR="00BE605E" w:rsidRDefault="00BE605E" w:rsidP="00785787">
      <w:pPr>
        <w:pStyle w:val="a3"/>
        <w:ind w:left="0" w:right="20"/>
      </w:pPr>
    </w:p>
    <w:p w14:paraId="05DE90D1" w14:textId="77777777" w:rsidR="00BE605E" w:rsidRPr="00A373DB" w:rsidRDefault="00BE605E" w:rsidP="00785787">
      <w:pPr>
        <w:pStyle w:val="2"/>
        <w:ind w:right="20"/>
      </w:pPr>
      <w:bookmarkStart w:id="4625" w:name="_Toc445131184"/>
      <w:r>
        <w:rPr>
          <w:rFonts w:hint="eastAsia"/>
        </w:rPr>
        <w:lastRenderedPageBreak/>
        <w:t>CM Offline List</w:t>
      </w:r>
      <w:bookmarkEnd w:id="4625"/>
    </w:p>
    <w:p w14:paraId="4666618A" w14:textId="77777777" w:rsidR="00B672A9" w:rsidRDefault="00B672A9" w:rsidP="00785787">
      <w:pPr>
        <w:pStyle w:val="3"/>
        <w:ind w:left="0" w:right="20"/>
      </w:pPr>
      <w:bookmarkStart w:id="4626" w:name="_Toc445131185"/>
      <w:r>
        <w:rPr>
          <w:rFonts w:hint="eastAsia"/>
        </w:rPr>
        <w:t>CM Offline List</w:t>
      </w:r>
      <w:bookmarkEnd w:id="4626"/>
    </w:p>
    <w:p w14:paraId="60B8CD23" w14:textId="77777777" w:rsidR="00BE605E" w:rsidRDefault="00BE605E" w:rsidP="00785787">
      <w:pPr>
        <w:pStyle w:val="a3"/>
        <w:ind w:left="0" w:right="20"/>
      </w:pPr>
      <w:r>
        <w:rPr>
          <w:rFonts w:hint="eastAsia"/>
        </w:rPr>
        <w:t xml:space="preserve">The CM Offline list is a diagnostic feature to assist operators in identifying ONUs </w:t>
      </w:r>
      <w:r>
        <w:t>that</w:t>
      </w:r>
      <w:r>
        <w:rPr>
          <w:rFonts w:hint="eastAsia"/>
        </w:rPr>
        <w:t xml:space="preserve"> were once connected, but are no longer connected to the DPoE System. When a virtual CM goes offline due to an ONU reset or other virtual CM Operation (e.g., failure to complete authorization, registration, IP address acquisition, CM configuration file download, etc.), the DPoE system</w:t>
      </w:r>
      <w:r>
        <w:t>’</w:t>
      </w:r>
      <w:r>
        <w:rPr>
          <w:rFonts w:hint="eastAsia"/>
        </w:rPr>
        <w:t xml:space="preserve">s representation of the virtual CM remains accessible for a provisioned period of time. </w:t>
      </w:r>
    </w:p>
    <w:p w14:paraId="2CA2A809" w14:textId="77777777" w:rsidR="009B46E5" w:rsidRPr="00BE605E" w:rsidRDefault="009B46E5" w:rsidP="00785787">
      <w:pPr>
        <w:pStyle w:val="a3"/>
        <w:ind w:left="0" w:right="20"/>
      </w:pPr>
    </w:p>
    <w:p w14:paraId="77151F75" w14:textId="77777777" w:rsidR="00F6264A" w:rsidRDefault="00BE605E" w:rsidP="00785787">
      <w:pPr>
        <w:pStyle w:val="a3"/>
        <w:ind w:left="0" w:right="20"/>
      </w:pPr>
      <w:r>
        <w:rPr>
          <w:rFonts w:hint="eastAsia"/>
        </w:rPr>
        <w:t>To modify the CM Offline List aging feature, use the following command.</w:t>
      </w:r>
    </w:p>
    <w:p w14:paraId="0064C292" w14:textId="12507630" w:rsidR="00BE605E" w:rsidRDefault="00BE605E" w:rsidP="00785787">
      <w:pPr>
        <w:pStyle w:val="afffff3"/>
        <w:ind w:left="0" w:right="20"/>
      </w:pPr>
      <w:bookmarkStart w:id="4627" w:name="_Toc391575436"/>
      <w:r>
        <w:t xml:space="preserve">Table </w:t>
      </w:r>
      <w:fldSimple w:instr=" SEQ Table \* ARABIC ">
        <w:r w:rsidR="00496ADB">
          <w:rPr>
            <w:noProof/>
          </w:rPr>
          <w:t>297</w:t>
        </w:r>
      </w:fldSimple>
      <w:r w:rsidR="00496ADB">
        <w:rPr>
          <w:rFonts w:hint="eastAsia"/>
        </w:rPr>
        <w:t xml:space="preserve"> </w:t>
      </w:r>
      <w:r>
        <w:rPr>
          <w:rFonts w:hint="eastAsia"/>
        </w:rPr>
        <w:t>CM Offline List aging</w:t>
      </w:r>
      <w:bookmarkEnd w:id="4627"/>
    </w:p>
    <w:tbl>
      <w:tblPr>
        <w:tblStyle w:val="CLIWide"/>
        <w:tblW w:w="0" w:type="auto"/>
        <w:tblLook w:val="01E0" w:firstRow="1" w:lastRow="1" w:firstColumn="1" w:lastColumn="1" w:noHBand="0" w:noVBand="0"/>
      </w:tblPr>
      <w:tblGrid>
        <w:gridCol w:w="4546"/>
        <w:gridCol w:w="3560"/>
      </w:tblGrid>
      <w:tr w:rsidR="00BE605E"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2F5F3A" w:rsidRDefault="00BE605E" w:rsidP="00785787">
            <w:pPr>
              <w:pStyle w:val="aa"/>
              <w:ind w:right="20"/>
              <w:rPr>
                <w:bCs/>
                <w:sz w:val="18"/>
              </w:rPr>
            </w:pPr>
            <w:r w:rsidRPr="002F5F3A">
              <w:rPr>
                <w:bCs/>
                <w:sz w:val="18"/>
              </w:rPr>
              <w:t>Command</w:t>
            </w:r>
          </w:p>
        </w:tc>
        <w:tc>
          <w:tcPr>
            <w:tcW w:w="3649" w:type="dxa"/>
          </w:tcPr>
          <w:p w14:paraId="06DC8834" w14:textId="77777777" w:rsidR="00BE605E" w:rsidRPr="002F5F3A" w:rsidRDefault="00BE605E" w:rsidP="00785787">
            <w:pPr>
              <w:pStyle w:val="aa"/>
              <w:ind w:right="20"/>
              <w:rPr>
                <w:bCs/>
                <w:sz w:val="18"/>
              </w:rPr>
            </w:pPr>
            <w:r w:rsidRPr="002F5F3A">
              <w:rPr>
                <w:bCs/>
                <w:sz w:val="18"/>
              </w:rPr>
              <w:t>Description</w:t>
            </w:r>
          </w:p>
        </w:tc>
      </w:tr>
      <w:tr w:rsidR="00BE605E" w14:paraId="02CF9CA4" w14:textId="77777777" w:rsidTr="00F46922">
        <w:trPr>
          <w:trHeight w:val="327"/>
        </w:trPr>
        <w:tc>
          <w:tcPr>
            <w:tcW w:w="4673" w:type="dxa"/>
          </w:tcPr>
          <w:p w14:paraId="268204D3" w14:textId="77777777" w:rsidR="00BE605E" w:rsidRPr="002F5F3A" w:rsidRDefault="00BE605E" w:rsidP="00785787">
            <w:pPr>
              <w:pStyle w:val="aa"/>
              <w:ind w:right="20"/>
              <w:rPr>
                <w:b/>
                <w:bCs/>
              </w:rPr>
            </w:pPr>
            <w:r w:rsidRPr="00BE605E">
              <w:rPr>
                <w:b/>
                <w:bCs/>
              </w:rPr>
              <w:t>cable offline-list aging &lt;1-864000&gt;</w:t>
            </w:r>
          </w:p>
        </w:tc>
        <w:tc>
          <w:tcPr>
            <w:tcW w:w="3649" w:type="dxa"/>
          </w:tcPr>
          <w:p w14:paraId="64FFD75C" w14:textId="77777777" w:rsidR="00BE605E" w:rsidRDefault="00B672A9" w:rsidP="00785787">
            <w:pPr>
              <w:pStyle w:val="aa"/>
              <w:ind w:right="20"/>
            </w:pPr>
            <w:r>
              <w:t>M</w:t>
            </w:r>
            <w:r>
              <w:rPr>
                <w:rFonts w:hint="eastAsia"/>
              </w:rPr>
              <w:t>odifies the period of time, in seconds, that a virtual CM will remain in the offline state.</w:t>
            </w:r>
          </w:p>
          <w:p w14:paraId="45F5D3EA" w14:textId="77777777" w:rsidR="00B672A9" w:rsidRPr="00230534" w:rsidRDefault="00B672A9" w:rsidP="00785787">
            <w:pPr>
              <w:pStyle w:val="aa"/>
              <w:ind w:right="20"/>
            </w:pPr>
            <w:r>
              <w:rPr>
                <w:rFonts w:hint="eastAsia"/>
              </w:rPr>
              <w:t>(Deafult: 86400s (1 day)</w:t>
            </w:r>
          </w:p>
        </w:tc>
      </w:tr>
    </w:tbl>
    <w:p w14:paraId="71B8F0E1" w14:textId="77777777" w:rsidR="00BE605E" w:rsidRDefault="00BE605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BE605E" w:rsidRPr="0032769C" w14:paraId="0CF582CB" w14:textId="77777777" w:rsidTr="00F46922">
        <w:trPr>
          <w:trHeight w:val="841"/>
        </w:trPr>
        <w:tc>
          <w:tcPr>
            <w:tcW w:w="8435" w:type="dxa"/>
          </w:tcPr>
          <w:p w14:paraId="5EFDD582" w14:textId="77777777" w:rsidR="00BE605E" w:rsidRPr="0032769C" w:rsidRDefault="00BE605E" w:rsidP="00785787">
            <w:pPr>
              <w:pStyle w:val="aa"/>
              <w:ind w:right="20"/>
              <w:rPr>
                <w:rFonts w:ascii="Courier New" w:hAnsi="Courier New" w:cs="Courier New"/>
              </w:rPr>
            </w:pPr>
          </w:p>
          <w:p w14:paraId="4AF4D10A" w14:textId="77777777" w:rsidR="00BE605E" w:rsidRPr="0032769C" w:rsidRDefault="00BE605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D044D4B" w14:textId="77777777" w:rsidR="00BE605E" w:rsidRDefault="00BE605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B672A9" w:rsidRPr="00B672A9">
              <w:rPr>
                <w:rFonts w:ascii="Courier New" w:hAnsi="Courier New" w:cs="Courier New"/>
                <w:b/>
              </w:rPr>
              <w:t>cable offline-list aging 86400</w:t>
            </w:r>
          </w:p>
          <w:p w14:paraId="1915F5DD" w14:textId="77777777" w:rsidR="00BE605E" w:rsidRDefault="00BE605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7A85DAED" w14:textId="77777777" w:rsidR="00BE605E" w:rsidRDefault="00BE605E" w:rsidP="00785787">
            <w:pPr>
              <w:pStyle w:val="aa"/>
              <w:ind w:right="20"/>
              <w:rPr>
                <w:rFonts w:ascii="Courier New" w:hAnsi="Courier New" w:cs="Courier New"/>
              </w:rPr>
            </w:pPr>
            <w:r>
              <w:rPr>
                <w:rFonts w:ascii="Courier New" w:hAnsi="Courier New" w:cs="Courier New"/>
              </w:rPr>
              <w:t>Router#</w:t>
            </w:r>
          </w:p>
          <w:p w14:paraId="7C2CA669" w14:textId="77777777" w:rsidR="00BE605E" w:rsidRPr="00843FAD" w:rsidRDefault="00BE605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672A9" w:rsidRPr="00B672A9">
              <w:rPr>
                <w:rFonts w:ascii="Courier New" w:hAnsi="Courier New" w:cs="Courier New"/>
                <w:b/>
              </w:rPr>
              <w:t>show cable modem offline</w:t>
            </w:r>
          </w:p>
          <w:p w14:paraId="57F91523" w14:textId="77777777"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14:paraId="09ACB776" w14:textId="77777777"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14:paraId="4206D1E1" w14:textId="77777777" w:rsidR="00BE605E"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14:paraId="1AAE7E6E" w14:textId="77777777" w:rsidR="00B672A9" w:rsidRPr="00B672A9" w:rsidRDefault="00B672A9" w:rsidP="00785787">
            <w:pPr>
              <w:pStyle w:val="aa"/>
              <w:ind w:right="20"/>
              <w:rPr>
                <w:rFonts w:ascii="Courier New" w:hAnsi="Courier New" w:cs="Courier New"/>
              </w:rPr>
            </w:pPr>
          </w:p>
          <w:p w14:paraId="333505B2" w14:textId="77777777" w:rsidR="00BE605E" w:rsidRDefault="00BE605E" w:rsidP="00785787">
            <w:pPr>
              <w:pStyle w:val="aa"/>
              <w:ind w:right="20"/>
              <w:rPr>
                <w:rFonts w:ascii="Courier New" w:hAnsi="Courier New" w:cs="Courier New"/>
              </w:rPr>
            </w:pPr>
            <w:r>
              <w:rPr>
                <w:rFonts w:ascii="Courier New" w:hAnsi="Courier New" w:cs="Courier New"/>
              </w:rPr>
              <w:t>Router#</w:t>
            </w:r>
            <w:r w:rsidR="00B672A9">
              <w:t xml:space="preserve"> </w:t>
            </w:r>
            <w:r w:rsidR="00B672A9" w:rsidRPr="00B672A9">
              <w:rPr>
                <w:rFonts w:ascii="Courier New" w:hAnsi="Courier New" w:cs="Courier New"/>
                <w:b/>
              </w:rPr>
              <w:t>clear cable modem offline delete</w:t>
            </w:r>
          </w:p>
          <w:p w14:paraId="14285F4C" w14:textId="77777777" w:rsidR="00B672A9" w:rsidRDefault="00B672A9" w:rsidP="00785787">
            <w:pPr>
              <w:pStyle w:val="aa"/>
              <w:ind w:right="20"/>
              <w:rPr>
                <w:rFonts w:ascii="Courier New" w:hAnsi="Courier New" w:cs="Courier New"/>
              </w:rPr>
            </w:pPr>
            <w:r>
              <w:rPr>
                <w:rFonts w:ascii="Courier New" w:hAnsi="Courier New" w:cs="Courier New"/>
              </w:rPr>
              <w:t>Router#</w:t>
            </w:r>
          </w:p>
          <w:p w14:paraId="6BDCB415" w14:textId="77777777" w:rsidR="00BE605E" w:rsidRPr="0032769C" w:rsidRDefault="00BE605E" w:rsidP="00785787">
            <w:pPr>
              <w:pStyle w:val="aa"/>
              <w:ind w:right="20"/>
              <w:rPr>
                <w:rFonts w:ascii="Courier New" w:hAnsi="Courier New" w:cs="Courier New"/>
              </w:rPr>
            </w:pPr>
          </w:p>
        </w:tc>
      </w:tr>
    </w:tbl>
    <w:p w14:paraId="41A74E48" w14:textId="77777777" w:rsidR="00B672A9" w:rsidRDefault="00B672A9" w:rsidP="00785787">
      <w:pPr>
        <w:pStyle w:val="3"/>
        <w:ind w:left="0" w:right="20"/>
      </w:pPr>
      <w:bookmarkStart w:id="4628" w:name="_Toc445131186"/>
      <w:r>
        <w:rPr>
          <w:rFonts w:hint="eastAsia"/>
        </w:rPr>
        <w:t>CM Flap List</w:t>
      </w:r>
      <w:bookmarkEnd w:id="4628"/>
    </w:p>
    <w:p w14:paraId="4A730443" w14:textId="77777777" w:rsidR="00F6264A" w:rsidRDefault="00B672A9" w:rsidP="00785787">
      <w:pPr>
        <w:pStyle w:val="a3"/>
        <w:ind w:left="0" w:right="20"/>
      </w:pPr>
      <w:r>
        <w:rPr>
          <w:rFonts w:hint="eastAsia"/>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Default="00996CEE" w:rsidP="00785787">
      <w:pPr>
        <w:pStyle w:val="a3"/>
        <w:ind w:left="0" w:right="20"/>
      </w:pPr>
      <w:r>
        <w:rPr>
          <w:rFonts w:hint="eastAsia"/>
        </w:rPr>
        <w:t>To provision the CM Flap List, use the following command.</w:t>
      </w:r>
    </w:p>
    <w:p w14:paraId="309BC41C" w14:textId="774715EC" w:rsidR="00996CEE" w:rsidRDefault="00996CEE" w:rsidP="00785787">
      <w:pPr>
        <w:pStyle w:val="afffff3"/>
        <w:ind w:left="0" w:right="20"/>
      </w:pPr>
      <w:bookmarkStart w:id="4629" w:name="_Toc391575437"/>
      <w:r>
        <w:t xml:space="preserve">Table </w:t>
      </w:r>
      <w:fldSimple w:instr=" SEQ Table \* ARABIC ">
        <w:r w:rsidR="00496ADB">
          <w:rPr>
            <w:noProof/>
          </w:rPr>
          <w:t>298</w:t>
        </w:r>
      </w:fldSimple>
      <w:r w:rsidR="00496ADB">
        <w:rPr>
          <w:rFonts w:hint="eastAsia"/>
        </w:rPr>
        <w:t xml:space="preserve"> </w:t>
      </w:r>
      <w:r>
        <w:rPr>
          <w:rFonts w:hint="eastAsia"/>
        </w:rPr>
        <w:t>CM Flap List provisioning</w:t>
      </w:r>
      <w:bookmarkEnd w:id="4629"/>
    </w:p>
    <w:tbl>
      <w:tblPr>
        <w:tblStyle w:val="CLIWide"/>
        <w:tblW w:w="0" w:type="auto"/>
        <w:tblLook w:val="01E0" w:firstRow="1" w:lastRow="1" w:firstColumn="1" w:lastColumn="1" w:noHBand="0" w:noVBand="0"/>
      </w:tblPr>
      <w:tblGrid>
        <w:gridCol w:w="4556"/>
        <w:gridCol w:w="3550"/>
      </w:tblGrid>
      <w:tr w:rsidR="00996CEE"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2F5F3A" w:rsidRDefault="00996CEE" w:rsidP="00785787">
            <w:pPr>
              <w:pStyle w:val="aa"/>
              <w:ind w:right="20"/>
              <w:rPr>
                <w:bCs/>
                <w:sz w:val="18"/>
              </w:rPr>
            </w:pPr>
            <w:r w:rsidRPr="002F5F3A">
              <w:rPr>
                <w:bCs/>
                <w:sz w:val="18"/>
              </w:rPr>
              <w:t>Command</w:t>
            </w:r>
          </w:p>
        </w:tc>
        <w:tc>
          <w:tcPr>
            <w:tcW w:w="3649" w:type="dxa"/>
          </w:tcPr>
          <w:p w14:paraId="5E3B426F" w14:textId="77777777" w:rsidR="00996CEE" w:rsidRPr="002F5F3A" w:rsidRDefault="00996CEE" w:rsidP="00785787">
            <w:pPr>
              <w:pStyle w:val="aa"/>
              <w:ind w:right="20"/>
              <w:rPr>
                <w:bCs/>
                <w:sz w:val="18"/>
              </w:rPr>
            </w:pPr>
            <w:r w:rsidRPr="002F5F3A">
              <w:rPr>
                <w:bCs/>
                <w:sz w:val="18"/>
              </w:rPr>
              <w:t>Description</w:t>
            </w:r>
          </w:p>
        </w:tc>
      </w:tr>
      <w:tr w:rsidR="00996CEE" w14:paraId="17A7201A" w14:textId="77777777" w:rsidTr="00F46922">
        <w:trPr>
          <w:trHeight w:val="327"/>
        </w:trPr>
        <w:tc>
          <w:tcPr>
            <w:tcW w:w="4673" w:type="dxa"/>
          </w:tcPr>
          <w:p w14:paraId="4FC2774F" w14:textId="77777777" w:rsidR="00996CEE" w:rsidRPr="002F5F3A" w:rsidRDefault="00996CEE" w:rsidP="00785787">
            <w:pPr>
              <w:pStyle w:val="aa"/>
              <w:ind w:right="20"/>
              <w:rPr>
                <w:b/>
                <w:bCs/>
              </w:rPr>
            </w:pPr>
            <w:r w:rsidRPr="00996CEE">
              <w:rPr>
                <w:b/>
                <w:bCs/>
              </w:rPr>
              <w:t>cable flap-list (aging &lt;1-86400&gt;|size &lt;1-65535&gt;|insertion-time &lt;60-86400&gt;)</w:t>
            </w:r>
          </w:p>
        </w:tc>
        <w:tc>
          <w:tcPr>
            <w:tcW w:w="3649" w:type="dxa"/>
          </w:tcPr>
          <w:p w14:paraId="7267EAC9" w14:textId="77777777" w:rsidR="00996CEE" w:rsidRPr="00230534" w:rsidRDefault="00996CEE" w:rsidP="00785787">
            <w:pPr>
              <w:pStyle w:val="aa"/>
              <w:ind w:right="20"/>
            </w:pPr>
            <w:r>
              <w:t>M</w:t>
            </w:r>
            <w:r>
              <w:rPr>
                <w:rFonts w:hint="eastAsia"/>
              </w:rPr>
              <w:t>odifies the CM Flap List feature.</w:t>
            </w:r>
          </w:p>
        </w:tc>
      </w:tr>
    </w:tbl>
    <w:p w14:paraId="01873B53" w14:textId="77777777" w:rsidR="00996CEE" w:rsidRDefault="00996CEE" w:rsidP="00785787">
      <w:pPr>
        <w:pStyle w:val="a3"/>
        <w:ind w:left="0" w:right="20"/>
      </w:pPr>
      <w:r w:rsidRPr="00996CEE">
        <w:rPr>
          <w:b/>
          <w:bCs/>
        </w:rPr>
        <w:t>aging &lt;1-86400&gt;</w:t>
      </w:r>
    </w:p>
    <w:p w14:paraId="3BFB8345" w14:textId="77777777" w:rsidR="00996CEE" w:rsidRDefault="00996CEE" w:rsidP="00785787">
      <w:pPr>
        <w:pStyle w:val="a3"/>
        <w:ind w:left="0" w:right="20"/>
      </w:pPr>
      <w:r>
        <w:rPr>
          <w:rFonts w:hint="eastAsia"/>
        </w:rPr>
        <w:t>The period of time, in minutes, that a virtual CM will remain on the Flap List.</w:t>
      </w:r>
    </w:p>
    <w:p w14:paraId="3AE7B6AC" w14:textId="77777777" w:rsidR="00996CEE" w:rsidRDefault="00996CEE" w:rsidP="00785787">
      <w:pPr>
        <w:pStyle w:val="a3"/>
        <w:ind w:left="0" w:right="20"/>
      </w:pPr>
      <w:r>
        <w:rPr>
          <w:rFonts w:hint="eastAsia"/>
        </w:rPr>
        <w:t>Default is 10080 minutes. (7 days)</w:t>
      </w:r>
    </w:p>
    <w:p w14:paraId="6657CA29" w14:textId="77777777" w:rsidR="00996CEE" w:rsidRDefault="00996CEE" w:rsidP="00785787">
      <w:pPr>
        <w:pStyle w:val="a3"/>
        <w:ind w:left="0" w:right="20"/>
      </w:pPr>
      <w:r w:rsidRPr="00996CEE">
        <w:rPr>
          <w:b/>
          <w:bCs/>
        </w:rPr>
        <w:t>size &lt;1-65535&gt;</w:t>
      </w:r>
    </w:p>
    <w:p w14:paraId="50F37364" w14:textId="77777777" w:rsidR="00996CEE" w:rsidRDefault="00F46922" w:rsidP="00785787">
      <w:pPr>
        <w:pStyle w:val="a3"/>
        <w:ind w:left="0" w:right="20"/>
      </w:pPr>
      <w:r>
        <w:rPr>
          <w:rFonts w:hint="eastAsia"/>
        </w:rPr>
        <w:t>The maximum number of entries on a given downstream interface that are permitted on the Flap list. Once full, no additional entries can be inserted onto the list.</w:t>
      </w:r>
    </w:p>
    <w:p w14:paraId="269E9DC5" w14:textId="77777777" w:rsidR="00F46922" w:rsidRDefault="00F46922" w:rsidP="00785787">
      <w:pPr>
        <w:pStyle w:val="a3"/>
        <w:ind w:left="0" w:right="20"/>
      </w:pPr>
      <w:r>
        <w:rPr>
          <w:rFonts w:hint="eastAsia"/>
        </w:rPr>
        <w:lastRenderedPageBreak/>
        <w:t xml:space="preserve">This maximum value is defined as a per-downstream limit applied to the channel-based representation of the Flap List. </w:t>
      </w:r>
      <w:r>
        <w:t>T</w:t>
      </w:r>
      <w:r>
        <w:rPr>
          <w:rFonts w:hint="eastAsia"/>
        </w:rPr>
        <w:t>his maximum is multiplied by the number of provisioned downstream interfaces to define a DPoE System-wide limit for the legacy representation of the Flap List.</w:t>
      </w:r>
    </w:p>
    <w:p w14:paraId="2E174B42" w14:textId="77777777" w:rsidR="00F46922" w:rsidRDefault="00F46922" w:rsidP="00785787">
      <w:pPr>
        <w:pStyle w:val="a3"/>
        <w:ind w:left="0" w:right="20"/>
      </w:pPr>
      <w:r>
        <w:rPr>
          <w:rFonts w:hint="eastAsia"/>
        </w:rPr>
        <w:t>Default is 100.</w:t>
      </w:r>
    </w:p>
    <w:p w14:paraId="4EAF01C3" w14:textId="77777777" w:rsidR="00996CEE" w:rsidRDefault="00996CEE" w:rsidP="00785787">
      <w:pPr>
        <w:pStyle w:val="a3"/>
        <w:ind w:left="0" w:right="20"/>
      </w:pPr>
      <w:r w:rsidRPr="00996CEE">
        <w:rPr>
          <w:b/>
          <w:bCs/>
        </w:rPr>
        <w:t>insertion-time &lt;60-86400&gt;</w:t>
      </w:r>
    </w:p>
    <w:p w14:paraId="2AE36710" w14:textId="77777777" w:rsidR="00996CEE" w:rsidRDefault="00F46922" w:rsidP="00785787">
      <w:pPr>
        <w:pStyle w:val="a3"/>
        <w:ind w:left="0" w:right="20"/>
      </w:pPr>
      <w:r>
        <w:rPr>
          <w:rFonts w:hint="eastAsia"/>
        </w:rPr>
        <w:t>Specifies the minimum insertion (registration) time interval in seconds. Any vCM that makes a registration request more frequently than this period of time is placed in the Flap List.</w:t>
      </w:r>
    </w:p>
    <w:p w14:paraId="70F5A6C1" w14:textId="77777777" w:rsidR="00F46922" w:rsidRDefault="00F46922" w:rsidP="00785787">
      <w:pPr>
        <w:pStyle w:val="a3"/>
        <w:ind w:left="0" w:right="20"/>
      </w:pPr>
      <w:r>
        <w:rPr>
          <w:rFonts w:hint="eastAsia"/>
        </w:rPr>
        <w:t>Default is 180s. (3 minutes)</w:t>
      </w:r>
    </w:p>
    <w:tbl>
      <w:tblPr>
        <w:tblStyle w:val="48"/>
        <w:tblW w:w="0" w:type="auto"/>
        <w:tblLook w:val="01E0" w:firstRow="1" w:lastRow="1" w:firstColumn="1" w:lastColumn="1" w:noHBand="0" w:noVBand="0"/>
      </w:tblPr>
      <w:tblGrid>
        <w:gridCol w:w="8219"/>
      </w:tblGrid>
      <w:tr w:rsidR="00996CEE" w:rsidRPr="0032769C" w14:paraId="42A60913" w14:textId="77777777" w:rsidTr="00F46922">
        <w:trPr>
          <w:trHeight w:val="841"/>
        </w:trPr>
        <w:tc>
          <w:tcPr>
            <w:tcW w:w="8435" w:type="dxa"/>
          </w:tcPr>
          <w:p w14:paraId="1B0B2111" w14:textId="77777777" w:rsidR="00996CEE" w:rsidRPr="0032769C" w:rsidRDefault="00996CEE" w:rsidP="00785787">
            <w:pPr>
              <w:pStyle w:val="aa"/>
              <w:ind w:right="20"/>
              <w:rPr>
                <w:rFonts w:ascii="Courier New" w:hAnsi="Courier New" w:cs="Courier New"/>
              </w:rPr>
            </w:pPr>
          </w:p>
          <w:p w14:paraId="150052D5" w14:textId="77777777" w:rsidR="00996CEE" w:rsidRPr="0032769C" w:rsidRDefault="00996CE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8767E0F" w14:textId="77777777" w:rsidR="00996CEE" w:rsidRDefault="00996CE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F46922" w:rsidRPr="00F46922">
              <w:rPr>
                <w:rFonts w:ascii="Courier New" w:hAnsi="Courier New" w:cs="Courier New"/>
                <w:b/>
              </w:rPr>
              <w:t>cable flap-list aging 10080</w:t>
            </w:r>
          </w:p>
          <w:p w14:paraId="04CEE6A3" w14:textId="77777777"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size 200</w:t>
            </w:r>
          </w:p>
          <w:p w14:paraId="10729EE2" w14:textId="77777777"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insertion-time 300</w:t>
            </w:r>
          </w:p>
          <w:p w14:paraId="18460943" w14:textId="77777777" w:rsidR="00996CEE" w:rsidRDefault="00996CE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51DE1BEA" w14:textId="77777777" w:rsidR="00996CEE" w:rsidRDefault="00996CEE" w:rsidP="00785787">
            <w:pPr>
              <w:pStyle w:val="aa"/>
              <w:ind w:right="20"/>
              <w:rPr>
                <w:rFonts w:ascii="Courier New" w:hAnsi="Courier New" w:cs="Courier New"/>
              </w:rPr>
            </w:pPr>
            <w:r>
              <w:rPr>
                <w:rFonts w:ascii="Courier New" w:hAnsi="Courier New" w:cs="Courier New"/>
              </w:rPr>
              <w:t>Router#</w:t>
            </w:r>
          </w:p>
          <w:p w14:paraId="50E1D246" w14:textId="77777777" w:rsidR="00996CEE" w:rsidRPr="00843FAD" w:rsidRDefault="00996CE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B672A9">
              <w:rPr>
                <w:rFonts w:ascii="Courier New" w:hAnsi="Courier New" w:cs="Courier New"/>
                <w:b/>
              </w:rPr>
              <w:t>show cable modem offline</w:t>
            </w:r>
          </w:p>
          <w:p w14:paraId="024CA159" w14:textId="77777777"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14:paraId="50D6859C" w14:textId="77777777"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14:paraId="50D086F1" w14:textId="77777777" w:rsidR="00996CEE"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14:paraId="6AD5B127" w14:textId="77777777" w:rsidR="00996CEE" w:rsidRPr="00B672A9" w:rsidRDefault="00996CEE" w:rsidP="00785787">
            <w:pPr>
              <w:pStyle w:val="aa"/>
              <w:ind w:right="20"/>
              <w:rPr>
                <w:rFonts w:ascii="Courier New" w:hAnsi="Courier New" w:cs="Courier New"/>
              </w:rPr>
            </w:pPr>
          </w:p>
          <w:p w14:paraId="22FA0AB3" w14:textId="77777777" w:rsidR="00996CEE" w:rsidRDefault="00996CEE" w:rsidP="00785787">
            <w:pPr>
              <w:pStyle w:val="aa"/>
              <w:ind w:right="20"/>
              <w:rPr>
                <w:rFonts w:ascii="Courier New" w:hAnsi="Courier New" w:cs="Courier New"/>
                <w:b/>
              </w:rPr>
            </w:pPr>
            <w:r>
              <w:rPr>
                <w:rFonts w:ascii="Courier New" w:hAnsi="Courier New" w:cs="Courier New"/>
              </w:rPr>
              <w:t>Router#</w:t>
            </w:r>
            <w:r>
              <w:t xml:space="preserve"> </w:t>
            </w:r>
            <w:r w:rsidR="00F46922" w:rsidRPr="00F46922">
              <w:rPr>
                <w:rFonts w:ascii="Courier New" w:hAnsi="Courier New" w:cs="Courier New"/>
                <w:b/>
              </w:rPr>
              <w:t>show cable flap-list</w:t>
            </w:r>
          </w:p>
          <w:p w14:paraId="6D792D4C" w14:textId="77777777" w:rsidR="00F46922" w:rsidRDefault="00F46922" w:rsidP="00785787">
            <w:pPr>
              <w:pStyle w:val="aa"/>
              <w:ind w:right="20"/>
              <w:rPr>
                <w:rFonts w:ascii="Courier New" w:hAnsi="Courier New" w:cs="Courier New"/>
              </w:rPr>
            </w:pPr>
            <w:r w:rsidRPr="00F46922">
              <w:rPr>
                <w:rFonts w:ascii="Courier New" w:hAnsi="Courier New" w:cs="Courier New"/>
              </w:rPr>
              <w:t>MAC Address    CableIF      Ins   Hit   Miss  CRC   P-Adj Flap  Time</w:t>
            </w:r>
          </w:p>
          <w:p w14:paraId="5CCBA642" w14:textId="77777777" w:rsidR="00F46922" w:rsidRDefault="00F46922" w:rsidP="00785787">
            <w:pPr>
              <w:pStyle w:val="aa"/>
              <w:ind w:right="20"/>
              <w:rPr>
                <w:rFonts w:ascii="Courier New" w:hAnsi="Courier New" w:cs="Courier New"/>
              </w:rPr>
            </w:pPr>
          </w:p>
          <w:p w14:paraId="0BB61051" w14:textId="77777777" w:rsidR="00996CEE" w:rsidRDefault="00996CEE" w:rsidP="00785787">
            <w:pPr>
              <w:pStyle w:val="aa"/>
              <w:ind w:right="20"/>
              <w:rPr>
                <w:rFonts w:ascii="Courier New" w:hAnsi="Courier New" w:cs="Courier New"/>
              </w:rPr>
            </w:pPr>
            <w:r>
              <w:rPr>
                <w:rFonts w:ascii="Courier New" w:hAnsi="Courier New" w:cs="Courier New"/>
              </w:rPr>
              <w:t>Router#</w:t>
            </w:r>
          </w:p>
          <w:p w14:paraId="629C9AD6" w14:textId="77777777" w:rsidR="00F46922" w:rsidRP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b/>
              </w:rPr>
              <w:t>clear cable flap-list</w:t>
            </w:r>
            <w:r w:rsidRPr="00F46922">
              <w:rPr>
                <w:rFonts w:ascii="Courier New" w:hAnsi="Courier New" w:cs="Courier New" w:hint="eastAsia"/>
                <w:b/>
              </w:rPr>
              <w:t xml:space="preserve"> </w:t>
            </w:r>
            <w:r w:rsidRPr="00F46922">
              <w:rPr>
                <w:rFonts w:ascii="Courier New" w:hAnsi="Courier New" w:cs="Courier New"/>
                <w:b/>
              </w:rPr>
              <w:t>?</w:t>
            </w:r>
          </w:p>
          <w:p w14:paraId="2CECF26A" w14:textId="77777777" w:rsidR="00F46922" w:rsidRP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H.H.H</w:t>
            </w:r>
            <w:r w:rsidRPr="00F46922">
              <w:rPr>
                <w:rFonts w:ascii="Courier New" w:hAnsi="Courier New" w:cs="Courier New"/>
              </w:rPr>
              <w:t xml:space="preserve">  MAC address (HHHH.HHHH.HHHH)</w:t>
            </w:r>
          </w:p>
          <w:p w14:paraId="191C8ADA" w14:textId="77777777" w:rsid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all</w:t>
            </w:r>
            <w:r w:rsidRPr="00F46922">
              <w:rPr>
                <w:rFonts w:ascii="Courier New" w:hAnsi="Courier New" w:cs="Courier New"/>
              </w:rPr>
              <w:t xml:space="preserve">    All cable modems</w:t>
            </w:r>
          </w:p>
          <w:p w14:paraId="77078577" w14:textId="77777777" w:rsid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rPr>
              <w:t>clear cable flap-list</w:t>
            </w:r>
          </w:p>
          <w:p w14:paraId="76980FE0" w14:textId="77777777" w:rsidR="00996CEE" w:rsidRPr="0032769C" w:rsidRDefault="00996CEE" w:rsidP="00785787">
            <w:pPr>
              <w:pStyle w:val="aa"/>
              <w:ind w:right="20"/>
              <w:rPr>
                <w:rFonts w:ascii="Courier New" w:hAnsi="Courier New" w:cs="Courier New"/>
              </w:rPr>
            </w:pPr>
          </w:p>
        </w:tc>
      </w:tr>
    </w:tbl>
    <w:p w14:paraId="76B6EBC0" w14:textId="77777777" w:rsidR="00996CEE" w:rsidRPr="00BE605E" w:rsidRDefault="00996CEE" w:rsidP="00785787">
      <w:pPr>
        <w:pStyle w:val="a3"/>
        <w:ind w:left="0" w:right="20"/>
      </w:pPr>
    </w:p>
    <w:p w14:paraId="627F1A63" w14:textId="77777777" w:rsidR="00996CEE" w:rsidRDefault="00996CEE" w:rsidP="00785787">
      <w:pPr>
        <w:pStyle w:val="a3"/>
        <w:ind w:left="0" w:right="20"/>
      </w:pPr>
    </w:p>
    <w:p w14:paraId="412428B3" w14:textId="77777777" w:rsidR="002947A1" w:rsidRDefault="002947A1" w:rsidP="00785787">
      <w:pPr>
        <w:widowControl/>
        <w:wordWrap/>
        <w:snapToGrid/>
        <w:spacing w:line="240" w:lineRule="auto"/>
        <w:ind w:right="20"/>
        <w:jc w:val="left"/>
        <w:rPr>
          <w:rFonts w:cs="굴림"/>
          <w:noProof/>
        </w:rPr>
      </w:pPr>
      <w:r>
        <w:br w:type="page"/>
      </w:r>
    </w:p>
    <w:p w14:paraId="233A219D" w14:textId="77777777" w:rsidR="002947A1" w:rsidRPr="00A373DB" w:rsidRDefault="002947A1" w:rsidP="00785787">
      <w:pPr>
        <w:pStyle w:val="2"/>
        <w:ind w:right="20"/>
      </w:pPr>
      <w:bookmarkStart w:id="4630" w:name="_Toc445131187"/>
      <w:r>
        <w:rPr>
          <w:rFonts w:hint="eastAsia"/>
        </w:rPr>
        <w:lastRenderedPageBreak/>
        <w:t>Optical Monitoring</w:t>
      </w:r>
      <w:bookmarkEnd w:id="4630"/>
    </w:p>
    <w:p w14:paraId="08283B90" w14:textId="77777777" w:rsidR="002947A1" w:rsidRDefault="002947A1" w:rsidP="00785787">
      <w:pPr>
        <w:pStyle w:val="a3"/>
        <w:ind w:left="0" w:right="20"/>
      </w:pPr>
      <w:r>
        <w:rPr>
          <w:rFonts w:hint="eastAsia"/>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Default="002947A1" w:rsidP="002B424F">
      <w:pPr>
        <w:pStyle w:val="a3"/>
        <w:numPr>
          <w:ilvl w:val="1"/>
          <w:numId w:val="25"/>
        </w:numPr>
        <w:tabs>
          <w:tab w:val="clear" w:pos="2908"/>
        </w:tabs>
        <w:ind w:left="0" w:right="20" w:hanging="284"/>
      </w:pPr>
      <w:r>
        <w:rPr>
          <w:rFonts w:hint="eastAsia"/>
        </w:rPr>
        <w:t>For OLT PON Ports:</w:t>
      </w:r>
    </w:p>
    <w:p w14:paraId="2AFB2FD4" w14:textId="77777777"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idle laser power</w:t>
      </w:r>
    </w:p>
    <w:p w14:paraId="0166941D" w14:textId="77777777" w:rsidR="002947A1" w:rsidRDefault="002947A1" w:rsidP="002B424F">
      <w:pPr>
        <w:pStyle w:val="a3"/>
        <w:numPr>
          <w:ilvl w:val="1"/>
          <w:numId w:val="25"/>
        </w:numPr>
        <w:tabs>
          <w:tab w:val="clear" w:pos="2908"/>
        </w:tabs>
        <w:ind w:left="0" w:right="20" w:hanging="284"/>
      </w:pPr>
      <w:r>
        <w:rPr>
          <w:rFonts w:hint="eastAsia"/>
        </w:rPr>
        <w:t>For ONUs:</w:t>
      </w:r>
    </w:p>
    <w:p w14:paraId="574CC392" w14:textId="77777777"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laser power</w:t>
      </w:r>
    </w:p>
    <w:p w14:paraId="36F7AA3B" w14:textId="77777777" w:rsidR="002947A1" w:rsidRDefault="002947A1" w:rsidP="00785787">
      <w:pPr>
        <w:pStyle w:val="a3"/>
        <w:ind w:left="0" w:right="20"/>
      </w:pPr>
      <w:r>
        <w:rPr>
          <w:rFonts w:hint="eastAsia"/>
        </w:rPr>
        <w:t>In addtion to the optical monitoring data, system also provides CRC and Line Coding errors, as well as statistics on how well Forward Error Correction (FEC) is working on the upstream PON.</w:t>
      </w:r>
    </w:p>
    <w:p w14:paraId="564A77D8" w14:textId="77777777" w:rsidR="002947A1" w:rsidRDefault="002947A1" w:rsidP="00785787">
      <w:pPr>
        <w:pStyle w:val="a3"/>
        <w:ind w:left="0" w:right="20"/>
      </w:pPr>
      <w:r>
        <w:t>The</w:t>
      </w:r>
      <w:r>
        <w:rPr>
          <w:rFonts w:hint="eastAsia"/>
        </w:rPr>
        <w:t xml:space="preserve"> following example CLI commands demonstrate the use of the </w:t>
      </w:r>
      <w:r w:rsidR="002B5818">
        <w:rPr>
          <w:rFonts w:hint="eastAsia"/>
        </w:rPr>
        <w:t>Optical Monitoring information.</w:t>
      </w:r>
    </w:p>
    <w:tbl>
      <w:tblPr>
        <w:tblStyle w:val="48"/>
        <w:tblW w:w="0" w:type="auto"/>
        <w:tblLook w:val="01E0" w:firstRow="1" w:lastRow="1" w:firstColumn="1" w:lastColumn="1" w:noHBand="0" w:noVBand="0"/>
      </w:tblPr>
      <w:tblGrid>
        <w:gridCol w:w="8219"/>
      </w:tblGrid>
      <w:tr w:rsidR="002B5818" w:rsidRPr="0032769C" w14:paraId="64DD76CE" w14:textId="77777777" w:rsidTr="00AF6963">
        <w:trPr>
          <w:trHeight w:val="841"/>
        </w:trPr>
        <w:tc>
          <w:tcPr>
            <w:tcW w:w="8435" w:type="dxa"/>
          </w:tcPr>
          <w:p w14:paraId="01E46E37" w14:textId="77777777" w:rsidR="002B5818" w:rsidRPr="0032769C" w:rsidRDefault="002B5818" w:rsidP="00785787">
            <w:pPr>
              <w:pStyle w:val="aa"/>
              <w:ind w:right="20"/>
              <w:rPr>
                <w:rFonts w:ascii="Courier New" w:hAnsi="Courier New" w:cs="Courier New"/>
              </w:rPr>
            </w:pPr>
          </w:p>
          <w:p w14:paraId="3364F82B"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show interface epon downstream</w:t>
            </w:r>
          </w:p>
          <w:p w14:paraId="439148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VCC  Bias  Temp       Bytes        Frames    FEC Blks TX </w:t>
            </w:r>
          </w:p>
          <w:p w14:paraId="3790FD5C"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(V)  (mA)   (C)                                          </w:t>
            </w:r>
          </w:p>
          <w:p w14:paraId="50547E66"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C2/1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481EFF0"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C2/2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17DE9EB6"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C2/3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27B5B65"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C2/4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616E2322"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C2/5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946A9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C2/6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06DB4E38"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C2/7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26546521" w14:textId="77777777" w:rsidR="002B5818" w:rsidRDefault="002B5818" w:rsidP="00785787">
            <w:pPr>
              <w:pStyle w:val="aa"/>
              <w:ind w:right="20"/>
              <w:rPr>
                <w:rFonts w:ascii="Courier New" w:hAnsi="Courier New" w:cs="Courier New"/>
              </w:rPr>
            </w:pPr>
            <w:r w:rsidRPr="002B5818">
              <w:rPr>
                <w:rFonts w:ascii="Courier New" w:hAnsi="Courier New" w:cs="Courier New"/>
              </w:rPr>
              <w:t xml:space="preserve">C2/8          5.04 3.28   10  41.07   </w:t>
            </w:r>
            <w:r>
              <w:rPr>
                <w:rFonts w:ascii="Courier New" w:hAnsi="Courier New" w:cs="Courier New" w:hint="eastAsia"/>
              </w:rPr>
              <w:t xml:space="preserve"> </w:t>
            </w:r>
            <w:r w:rsidRPr="002B5818">
              <w:rPr>
                <w:rFonts w:ascii="Courier New" w:hAnsi="Courier New" w:cs="Courier New"/>
              </w:rPr>
              <w:t xml:space="preserve"> 10895936     1732749   </w:t>
            </w:r>
            <w:r>
              <w:rPr>
                <w:rFonts w:ascii="Courier New" w:hAnsi="Courier New" w:cs="Courier New" w:hint="eastAsia"/>
              </w:rPr>
              <w:t xml:space="preserve">  </w:t>
            </w:r>
            <w:r w:rsidRPr="002B5818">
              <w:rPr>
                <w:rFonts w:ascii="Courier New" w:hAnsi="Courier New" w:cs="Courier New"/>
              </w:rPr>
              <w:t xml:space="preserve">        0</w:t>
            </w:r>
          </w:p>
          <w:p w14:paraId="0EB871F7" w14:textId="77777777" w:rsidR="002B5818" w:rsidRDefault="002B5818" w:rsidP="00785787">
            <w:pPr>
              <w:pStyle w:val="aa"/>
              <w:ind w:right="20"/>
              <w:rPr>
                <w:rFonts w:ascii="Courier New" w:hAnsi="Courier New" w:cs="Courier New"/>
              </w:rPr>
            </w:pPr>
          </w:p>
          <w:p w14:paraId="54F8D570"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 xml:space="preserve">show interface epon </w:t>
            </w:r>
            <w:r>
              <w:rPr>
                <w:rFonts w:ascii="Courier New" w:hAnsi="Courier New" w:cs="Courier New" w:hint="eastAsia"/>
                <w:b/>
              </w:rPr>
              <w:t>up</w:t>
            </w:r>
            <w:r w:rsidRPr="002B5818">
              <w:rPr>
                <w:rFonts w:ascii="Courier New" w:hAnsi="Courier New" w:cs="Courier New" w:hint="eastAsia"/>
                <w:b/>
              </w:rPr>
              <w:t>stream</w:t>
            </w:r>
          </w:p>
          <w:p w14:paraId="6921192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Frames    CRC-8 Errs     Coding Errs    Pckt Errs </w:t>
            </w:r>
          </w:p>
          <w:p w14:paraId="35CFDE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w:t>
            </w:r>
          </w:p>
          <w:p w14:paraId="0291874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C2/1          0.00             0             0             0             0</w:t>
            </w:r>
          </w:p>
          <w:p w14:paraId="23FF4FD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C2/2          0.00             0             0             0             0</w:t>
            </w:r>
          </w:p>
          <w:p w14:paraId="14A6A28F"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C2/3          0.00             0             0             0             0</w:t>
            </w:r>
          </w:p>
          <w:p w14:paraId="57B6FBF3"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C2/4          0.00             0             0             0             0</w:t>
            </w:r>
          </w:p>
          <w:p w14:paraId="21EC755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C2/5          0.00             0             0             0             0</w:t>
            </w:r>
          </w:p>
          <w:p w14:paraId="075F53B2"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C2/6          0.00             0             0             0             0</w:t>
            </w:r>
          </w:p>
          <w:p w14:paraId="6F1A7E25"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C2/7          0.00             0             0             0             0</w:t>
            </w:r>
          </w:p>
          <w:p w14:paraId="66665144" w14:textId="77777777" w:rsidR="002B5818" w:rsidRDefault="002B5818" w:rsidP="00785787">
            <w:pPr>
              <w:pStyle w:val="aa"/>
              <w:ind w:right="20"/>
              <w:rPr>
                <w:rFonts w:ascii="Courier New" w:hAnsi="Courier New" w:cs="Courier New"/>
              </w:rPr>
            </w:pPr>
            <w:r w:rsidRPr="002B5818">
              <w:rPr>
                <w:rFonts w:ascii="Courier New" w:hAnsi="Courier New" w:cs="Courier New"/>
              </w:rPr>
              <w:t>C2/8        -36.99             0             0             0             0</w:t>
            </w:r>
          </w:p>
          <w:p w14:paraId="7E489968" w14:textId="77777777" w:rsidR="002B5818" w:rsidRPr="002B5818" w:rsidRDefault="002B5818" w:rsidP="00785787">
            <w:pPr>
              <w:pStyle w:val="aa"/>
              <w:ind w:right="20"/>
              <w:rPr>
                <w:rFonts w:ascii="Courier New" w:hAnsi="Courier New" w:cs="Courier New"/>
              </w:rPr>
            </w:pPr>
          </w:p>
          <w:p w14:paraId="423226B6"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Pr>
                <w:rFonts w:ascii="Courier New" w:hAnsi="Courier New" w:cs="Courier New" w:hint="eastAsia"/>
                <w:b/>
              </w:rPr>
              <w:t>show epon onu monitor</w:t>
            </w:r>
          </w:p>
          <w:p w14:paraId="1903FEB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MAC Addr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TX Power  VCC  Bias  Temp RX Power</w:t>
            </w:r>
          </w:p>
          <w:p w14:paraId="495084B5" w14:textId="77777777" w:rsidR="002B5818" w:rsidRPr="00B672A9" w:rsidRDefault="002B5818" w:rsidP="00785787">
            <w:pPr>
              <w:pStyle w:val="aa"/>
              <w:ind w:right="20"/>
              <w:rPr>
                <w:rFonts w:ascii="Courier New" w:hAnsi="Courier New" w:cs="Courier New"/>
              </w:rPr>
            </w:pP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(dBm)    (V)  (mA)   (C)  (dBm)</w:t>
            </w:r>
          </w:p>
          <w:p w14:paraId="30FFEABF" w14:textId="77777777" w:rsidR="002B5818" w:rsidRPr="002B5818" w:rsidRDefault="002B5818" w:rsidP="00785787">
            <w:pPr>
              <w:pStyle w:val="aa"/>
              <w:ind w:right="20"/>
              <w:rPr>
                <w:rFonts w:ascii="Courier New" w:hAnsi="Courier New" w:cs="Courier New"/>
              </w:rPr>
            </w:pPr>
            <w:r>
              <w:rPr>
                <w:rFonts w:ascii="Courier New" w:hAnsi="Courier New" w:cs="Courier New" w:hint="eastAsia"/>
              </w:rPr>
              <w:t>0010.1899.d848  2.49  3.20  33  56.27  -7.84</w:t>
            </w:r>
          </w:p>
        </w:tc>
      </w:tr>
    </w:tbl>
    <w:p w14:paraId="1F239960" w14:textId="77777777" w:rsidR="002B5818" w:rsidRPr="00BE605E" w:rsidRDefault="002B5818" w:rsidP="00785787">
      <w:pPr>
        <w:pStyle w:val="a3"/>
        <w:ind w:left="0" w:right="20"/>
      </w:pPr>
    </w:p>
    <w:p w14:paraId="33BFB7DD" w14:textId="77777777" w:rsidR="002947A1" w:rsidRPr="002947A1" w:rsidRDefault="002947A1" w:rsidP="00785787">
      <w:pPr>
        <w:pStyle w:val="a3"/>
        <w:ind w:left="0" w:right="20"/>
      </w:pPr>
    </w:p>
    <w:p w14:paraId="5CFD77C5" w14:textId="77777777" w:rsidR="002947A1" w:rsidRDefault="002B5818" w:rsidP="00785787">
      <w:pPr>
        <w:pStyle w:val="3"/>
        <w:ind w:left="0" w:right="20"/>
      </w:pPr>
      <w:bookmarkStart w:id="4631" w:name="_Toc445131188"/>
      <w:r>
        <w:rPr>
          <w:rFonts w:hint="eastAsia"/>
        </w:rPr>
        <w:t>CM Power Levels</w:t>
      </w:r>
      <w:bookmarkEnd w:id="4631"/>
    </w:p>
    <w:p w14:paraId="02E89C48" w14:textId="77777777" w:rsidR="002947A1" w:rsidRDefault="002B5818" w:rsidP="00785787">
      <w:pPr>
        <w:pStyle w:val="a3"/>
        <w:ind w:left="0" w:right="20"/>
      </w:pPr>
      <w:r>
        <w:rPr>
          <w:rFonts w:hint="eastAsia"/>
        </w:rPr>
        <w:t>System provides access to transmit and receive laser power information in the following units wherever power levels are reported.</w:t>
      </w:r>
    </w:p>
    <w:p w14:paraId="30C03639" w14:textId="77777777" w:rsidR="002B5818" w:rsidRDefault="002B5818" w:rsidP="002B424F">
      <w:pPr>
        <w:pStyle w:val="a3"/>
        <w:numPr>
          <w:ilvl w:val="1"/>
          <w:numId w:val="25"/>
        </w:numPr>
        <w:tabs>
          <w:tab w:val="clear" w:pos="2908"/>
        </w:tabs>
        <w:ind w:left="0" w:right="20" w:hanging="284"/>
      </w:pPr>
      <w:r>
        <w:rPr>
          <w:rFonts w:hint="eastAsia"/>
        </w:rPr>
        <w:t>Power in units of tenths of a microWatt</w:t>
      </w:r>
    </w:p>
    <w:p w14:paraId="58ECE7CC" w14:textId="77777777" w:rsidR="002B5818" w:rsidRDefault="002B5818" w:rsidP="002B424F">
      <w:pPr>
        <w:pStyle w:val="a3"/>
        <w:numPr>
          <w:ilvl w:val="1"/>
          <w:numId w:val="25"/>
        </w:numPr>
        <w:tabs>
          <w:tab w:val="clear" w:pos="2908"/>
        </w:tabs>
        <w:ind w:left="0" w:right="20" w:hanging="284"/>
      </w:pPr>
      <w:r>
        <w:rPr>
          <w:rFonts w:hint="eastAsia"/>
        </w:rPr>
        <w:lastRenderedPageBreak/>
        <w:t>Power in units of dBm</w:t>
      </w:r>
    </w:p>
    <w:p w14:paraId="13856BB5" w14:textId="77777777" w:rsidR="002B5818" w:rsidRDefault="00653EAA" w:rsidP="00785787">
      <w:pPr>
        <w:pStyle w:val="a3"/>
        <w:ind w:left="0" w:right="20"/>
      </w:pPr>
      <w:r>
        <w:rPr>
          <w:rFonts w:hint="eastAsia"/>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Default="00843FAD" w:rsidP="00785787">
      <w:pPr>
        <w:pStyle w:val="a3"/>
        <w:ind w:left="0" w:right="20"/>
      </w:pPr>
    </w:p>
    <w:p w14:paraId="0B34CC62" w14:textId="77777777" w:rsidR="00653EAA" w:rsidRDefault="00653EAA" w:rsidP="00785787">
      <w:pPr>
        <w:pStyle w:val="a3"/>
        <w:ind w:left="0" w:right="20"/>
      </w:pPr>
      <w:r>
        <w:t>The</w:t>
      </w:r>
      <w:r>
        <w:rPr>
          <w:rFonts w:hint="eastAsia"/>
        </w:rPr>
        <w:t xml:space="preserve"> following example CLI commands demonstrate the use of the </w:t>
      </w:r>
      <w:r w:rsidR="00DF2E0B">
        <w:rPr>
          <w:rFonts w:hint="eastAsia"/>
        </w:rPr>
        <w:t xml:space="preserve">power level </w:t>
      </w:r>
      <w:r>
        <w:rPr>
          <w:rFonts w:hint="eastAsia"/>
        </w:rPr>
        <w:t>information.</w:t>
      </w:r>
    </w:p>
    <w:tbl>
      <w:tblPr>
        <w:tblStyle w:val="48"/>
        <w:tblW w:w="0" w:type="auto"/>
        <w:tblLook w:val="01E0" w:firstRow="1" w:lastRow="1" w:firstColumn="1" w:lastColumn="1" w:noHBand="0" w:noVBand="0"/>
      </w:tblPr>
      <w:tblGrid>
        <w:gridCol w:w="8219"/>
      </w:tblGrid>
      <w:tr w:rsidR="00653EAA" w:rsidRPr="0032769C" w14:paraId="2A33E64A" w14:textId="77777777" w:rsidTr="00AF6963">
        <w:trPr>
          <w:trHeight w:val="841"/>
        </w:trPr>
        <w:tc>
          <w:tcPr>
            <w:tcW w:w="8435" w:type="dxa"/>
          </w:tcPr>
          <w:p w14:paraId="03918E85" w14:textId="77777777" w:rsidR="00653EAA" w:rsidRPr="00DF2E0B" w:rsidRDefault="00653EAA" w:rsidP="00785787">
            <w:pPr>
              <w:pStyle w:val="aa"/>
              <w:ind w:right="20"/>
              <w:rPr>
                <w:rFonts w:ascii="Courier New" w:hAnsi="Courier New" w:cs="Courier New"/>
              </w:rPr>
            </w:pPr>
          </w:p>
          <w:p w14:paraId="021524CD" w14:textId="77777777"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epon onu</w:t>
            </w:r>
          </w:p>
          <w:p w14:paraId="00318935" w14:textId="77777777"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OLT           </w:t>
            </w:r>
            <w:r>
              <w:rPr>
                <w:rFonts w:ascii="Courier New" w:hAnsi="Courier New" w:cs="Courier New" w:hint="eastAsia"/>
              </w:rPr>
              <w:t xml:space="preserve">   </w:t>
            </w:r>
            <w:r w:rsidRPr="00DF2E0B">
              <w:rPr>
                <w:rFonts w:ascii="Courier New" w:hAnsi="Courier New" w:cs="Courier New"/>
              </w:rPr>
              <w:t xml:space="preserve">  LLID  EPON   RX    RTT  Prod  Prod  Frmw  OAM</w:t>
            </w:r>
          </w:p>
          <w:p w14:paraId="07695EFC" w14:textId="77777777"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Port  Power      </w:t>
            </w:r>
            <w:r>
              <w:rPr>
                <w:rFonts w:ascii="Courier New" w:hAnsi="Courier New" w:cs="Courier New" w:hint="eastAsia"/>
              </w:rPr>
              <w:t xml:space="preserve"> </w:t>
            </w:r>
            <w:r w:rsidRPr="00DF2E0B">
              <w:rPr>
                <w:rFonts w:ascii="Courier New" w:hAnsi="Courier New" w:cs="Courier New"/>
              </w:rPr>
              <w:t xml:space="preserve"> Code  Vers  Vers</w:t>
            </w:r>
          </w:p>
          <w:p w14:paraId="706D9629" w14:textId="77777777" w:rsidR="00DF2E0B" w:rsidRDefault="00DF2E0B" w:rsidP="00785787">
            <w:pPr>
              <w:pStyle w:val="aa"/>
              <w:ind w:right="20"/>
              <w:rPr>
                <w:rFonts w:ascii="Courier New" w:hAnsi="Courier New" w:cs="Courier New"/>
              </w:rPr>
            </w:pPr>
            <w:r w:rsidRPr="00DF2E0B">
              <w:rPr>
                <w:rFonts w:ascii="Courier New" w:hAnsi="Courier New" w:cs="Courier New"/>
              </w:rPr>
              <w:t>0007.70e8.f48c</w:t>
            </w:r>
            <w:r>
              <w:rPr>
                <w:rFonts w:ascii="Courier New" w:hAnsi="Courier New" w:cs="Courier New"/>
              </w:rPr>
              <w:t xml:space="preserve">  000d.b623.0020  0000  0/0   </w:t>
            </w:r>
            <w:r>
              <w:rPr>
                <w:rFonts w:ascii="Courier New" w:hAnsi="Courier New" w:cs="Courier New" w:hint="eastAsia"/>
              </w:rPr>
              <w:t>-8</w:t>
            </w:r>
            <w:r w:rsidRPr="00DF2E0B">
              <w:rPr>
                <w:rFonts w:ascii="Courier New" w:hAnsi="Courier New" w:cs="Courier New"/>
              </w:rPr>
              <w:t>.</w:t>
            </w:r>
            <w:r>
              <w:rPr>
                <w:rFonts w:ascii="Courier New" w:hAnsi="Courier New" w:cs="Courier New" w:hint="eastAsia"/>
              </w:rPr>
              <w:t>53</w:t>
            </w:r>
            <w:r w:rsidRPr="00DF2E0B">
              <w:rPr>
                <w:rFonts w:ascii="Courier New" w:hAnsi="Courier New" w:cs="Courier New"/>
              </w:rPr>
              <w:t xml:space="preserve">  380  2000  0001  E324  ---</w:t>
            </w:r>
          </w:p>
          <w:p w14:paraId="37268613" w14:textId="77777777" w:rsidR="00DF2E0B" w:rsidRDefault="00DF2E0B" w:rsidP="00785787">
            <w:pPr>
              <w:pStyle w:val="aa"/>
              <w:ind w:right="20"/>
              <w:rPr>
                <w:rFonts w:ascii="Courier New" w:hAnsi="Courier New" w:cs="Courier New"/>
              </w:rPr>
            </w:pPr>
          </w:p>
          <w:p w14:paraId="5BF245EA" w14:textId="77777777"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cable modem</w:t>
            </w:r>
          </w:p>
          <w:p w14:paraId="787118FE" w14:textId="77777777"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w:t>
            </w:r>
            <w:r>
              <w:rPr>
                <w:rFonts w:ascii="Courier New" w:hAnsi="Courier New" w:cs="Courier New" w:hint="eastAsia"/>
              </w:rPr>
              <w:t xml:space="preserve"> </w:t>
            </w:r>
            <w:r w:rsidRPr="00DF2E0B">
              <w:rPr>
                <w:rFonts w:ascii="Courier New" w:hAnsi="Courier New" w:cs="Courier New"/>
              </w:rPr>
              <w:t>IP Address      I/F         MAC       Prim RxPwr Timing Num  BPI</w:t>
            </w:r>
          </w:p>
          <w:p w14:paraId="25D8B333" w14:textId="77777777"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State     Sid  (db)  Offset CPEs Enb</w:t>
            </w:r>
          </w:p>
          <w:p w14:paraId="055F66CD" w14:textId="77777777" w:rsidR="00DF2E0B" w:rsidRPr="002B5818" w:rsidRDefault="00DF2E0B" w:rsidP="00785787">
            <w:pPr>
              <w:pStyle w:val="aa"/>
              <w:ind w:right="20"/>
              <w:rPr>
                <w:rFonts w:ascii="Courier New" w:hAnsi="Courier New" w:cs="Courier New"/>
              </w:rPr>
            </w:pPr>
            <w:r w:rsidRPr="00DF2E0B">
              <w:rPr>
                <w:rFonts w:ascii="Courier New" w:hAnsi="Courier New" w:cs="Courier New"/>
              </w:rPr>
              <w:t xml:space="preserve">0007.70e8.f48c 10.50.101.186 </w:t>
            </w:r>
            <w:r>
              <w:rPr>
                <w:rFonts w:ascii="Courier New" w:hAnsi="Courier New" w:cs="Courier New"/>
              </w:rPr>
              <w:t xml:space="preserve">  C2/1        online    1     </w:t>
            </w:r>
            <w:r>
              <w:rPr>
                <w:rFonts w:ascii="Courier New" w:hAnsi="Courier New" w:cs="Courier New" w:hint="eastAsia"/>
              </w:rPr>
              <w:t>38</w:t>
            </w:r>
            <w:r w:rsidRPr="00DF2E0B">
              <w:rPr>
                <w:rFonts w:ascii="Courier New" w:hAnsi="Courier New" w:cs="Courier New"/>
              </w:rPr>
              <w:t>.</w:t>
            </w:r>
            <w:r>
              <w:rPr>
                <w:rFonts w:ascii="Courier New" w:hAnsi="Courier New" w:cs="Courier New" w:hint="eastAsia"/>
              </w:rPr>
              <w:t>7</w:t>
            </w:r>
            <w:r w:rsidRPr="00DF2E0B">
              <w:rPr>
                <w:rFonts w:ascii="Courier New" w:hAnsi="Courier New" w:cs="Courier New"/>
              </w:rPr>
              <w:t xml:space="preserve">     62    0  N</w:t>
            </w:r>
          </w:p>
          <w:p w14:paraId="37F76D96" w14:textId="77777777" w:rsidR="00653EAA" w:rsidRPr="002B5818" w:rsidRDefault="00653EAA" w:rsidP="00785787">
            <w:pPr>
              <w:pStyle w:val="aa"/>
              <w:ind w:right="20"/>
              <w:rPr>
                <w:rFonts w:ascii="Courier New" w:hAnsi="Courier New" w:cs="Courier New"/>
              </w:rPr>
            </w:pPr>
          </w:p>
        </w:tc>
      </w:tr>
    </w:tbl>
    <w:p w14:paraId="241673B6" w14:textId="77777777" w:rsidR="00843FAD" w:rsidRDefault="00843FAD" w:rsidP="00785787">
      <w:pPr>
        <w:pStyle w:val="a3"/>
        <w:ind w:left="0" w:right="20"/>
      </w:pPr>
    </w:p>
    <w:p w14:paraId="0C61C3E5" w14:textId="77777777" w:rsidR="00843FAD" w:rsidRDefault="00843FAD" w:rsidP="00785787">
      <w:pPr>
        <w:pStyle w:val="a3"/>
        <w:ind w:left="0" w:right="20"/>
      </w:pPr>
    </w:p>
    <w:p w14:paraId="1DA4D334" w14:textId="77777777" w:rsidR="00EB011E" w:rsidRDefault="00EB011E" w:rsidP="00785787">
      <w:pPr>
        <w:widowControl/>
        <w:wordWrap/>
        <w:snapToGrid/>
        <w:spacing w:line="240" w:lineRule="auto"/>
        <w:ind w:right="20"/>
        <w:jc w:val="left"/>
        <w:rPr>
          <w:rFonts w:cs="굴림"/>
          <w:noProof/>
        </w:rPr>
      </w:pPr>
      <w:r>
        <w:br w:type="page"/>
      </w:r>
    </w:p>
    <w:p w14:paraId="57472F68" w14:textId="77777777" w:rsidR="00EB011E" w:rsidRPr="00A373DB" w:rsidRDefault="00EB011E" w:rsidP="00785787">
      <w:pPr>
        <w:pStyle w:val="2"/>
        <w:ind w:right="20"/>
      </w:pPr>
      <w:bookmarkStart w:id="4632" w:name="_Toc445131189"/>
      <w:r>
        <w:rPr>
          <w:rFonts w:hint="eastAsia"/>
        </w:rPr>
        <w:lastRenderedPageBreak/>
        <w:t>CM TFTP Client Settings</w:t>
      </w:r>
      <w:bookmarkEnd w:id="4632"/>
    </w:p>
    <w:p w14:paraId="60F2877D" w14:textId="77777777" w:rsidR="00EB011E" w:rsidRDefault="00EB011E" w:rsidP="00785787">
      <w:pPr>
        <w:pStyle w:val="a3"/>
        <w:ind w:left="0" w:right="20"/>
      </w:pPr>
      <w:r>
        <w:rPr>
          <w:rFonts w:hint="eastAsia"/>
        </w:rPr>
        <w:t>The relatively long retry and time-out duration values for the TFTP download Retry and TFTP Wait parameters may not be desired in lab environments or real deployments.</w:t>
      </w:r>
    </w:p>
    <w:p w14:paraId="5344B707" w14:textId="77777777" w:rsidR="00EB011E" w:rsidRDefault="00EB011E" w:rsidP="00785787">
      <w:pPr>
        <w:pStyle w:val="a3"/>
        <w:ind w:left="0" w:right="20"/>
      </w:pPr>
      <w:r>
        <w:rPr>
          <w:rFonts w:hint="eastAsia"/>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1E61B6" w:rsidRDefault="00EB011E" w:rsidP="00785787">
      <w:pPr>
        <w:pStyle w:val="a3"/>
        <w:ind w:left="0" w:right="20"/>
      </w:pPr>
      <w:r w:rsidRPr="001E61B6">
        <w:rPr>
          <w:rFonts w:hint="eastAsia"/>
        </w:rPr>
        <w:t>To modify the vCM TFTP Client settings, use the following command.</w:t>
      </w:r>
    </w:p>
    <w:p w14:paraId="24635DE3" w14:textId="3423EB5F" w:rsidR="00EB011E" w:rsidRPr="001E61B6" w:rsidRDefault="00EB011E" w:rsidP="00785787">
      <w:pPr>
        <w:pStyle w:val="afffff3"/>
        <w:ind w:left="0" w:right="20"/>
      </w:pPr>
      <w:bookmarkStart w:id="4633" w:name="_Toc391575438"/>
      <w:r w:rsidRPr="001E61B6">
        <w:t xml:space="preserve">Table </w:t>
      </w:r>
      <w:fldSimple w:instr=" SEQ Table \* ARABIC ">
        <w:r w:rsidR="00496ADB" w:rsidRPr="001E61B6">
          <w:rPr>
            <w:noProof/>
          </w:rPr>
          <w:t>29</w:t>
        </w:r>
        <w:r w:rsidR="00496ADB">
          <w:rPr>
            <w:noProof/>
          </w:rPr>
          <w:t>9</w:t>
        </w:r>
      </w:fldSimple>
      <w:r w:rsidR="00496ADB" w:rsidRPr="001E61B6">
        <w:rPr>
          <w:rFonts w:hint="eastAsia"/>
        </w:rPr>
        <w:t xml:space="preserve"> </w:t>
      </w:r>
      <w:r w:rsidRPr="001E61B6">
        <w:rPr>
          <w:rFonts w:hint="eastAsia"/>
        </w:rPr>
        <w:t>vCM TFTP Client settings</w:t>
      </w:r>
      <w:bookmarkEnd w:id="4633"/>
    </w:p>
    <w:tbl>
      <w:tblPr>
        <w:tblStyle w:val="CLIWide"/>
        <w:tblW w:w="0" w:type="auto"/>
        <w:tblLook w:val="01E0" w:firstRow="1" w:lastRow="1" w:firstColumn="1" w:lastColumn="1" w:noHBand="0" w:noVBand="0"/>
      </w:tblPr>
      <w:tblGrid>
        <w:gridCol w:w="3999"/>
        <w:gridCol w:w="4107"/>
      </w:tblGrid>
      <w:tr w:rsidR="00EB011E" w:rsidRPr="001E61B6"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1E61B6" w:rsidRDefault="00EB011E" w:rsidP="00785787">
            <w:pPr>
              <w:pStyle w:val="aa"/>
              <w:ind w:right="20"/>
              <w:rPr>
                <w:bCs/>
                <w:sz w:val="18"/>
              </w:rPr>
            </w:pPr>
            <w:r w:rsidRPr="001E61B6">
              <w:rPr>
                <w:bCs/>
                <w:sz w:val="18"/>
              </w:rPr>
              <w:t>Command</w:t>
            </w:r>
          </w:p>
        </w:tc>
        <w:tc>
          <w:tcPr>
            <w:tcW w:w="4216" w:type="dxa"/>
          </w:tcPr>
          <w:p w14:paraId="3ED4A31F" w14:textId="77777777" w:rsidR="00EB011E" w:rsidRPr="001E61B6" w:rsidRDefault="00EB011E" w:rsidP="00785787">
            <w:pPr>
              <w:pStyle w:val="aa"/>
              <w:ind w:right="20"/>
              <w:rPr>
                <w:bCs/>
                <w:sz w:val="18"/>
              </w:rPr>
            </w:pPr>
            <w:r w:rsidRPr="001E61B6">
              <w:rPr>
                <w:bCs/>
                <w:sz w:val="18"/>
              </w:rPr>
              <w:t>Description</w:t>
            </w:r>
          </w:p>
        </w:tc>
      </w:tr>
      <w:tr w:rsidR="00EB011E" w14:paraId="0C72310D" w14:textId="77777777" w:rsidTr="00EB011E">
        <w:trPr>
          <w:trHeight w:val="327"/>
        </w:trPr>
        <w:tc>
          <w:tcPr>
            <w:tcW w:w="4106" w:type="dxa"/>
          </w:tcPr>
          <w:p w14:paraId="799EDD73" w14:textId="5B50BCD2" w:rsidR="00EB011E" w:rsidRPr="001E61B6" w:rsidRDefault="00EB011E" w:rsidP="00785787">
            <w:pPr>
              <w:pStyle w:val="aa"/>
              <w:ind w:right="20"/>
              <w:rPr>
                <w:b/>
                <w:bCs/>
              </w:rPr>
            </w:pPr>
            <w:r w:rsidRPr="001E61B6">
              <w:rPr>
                <w:b/>
                <w:bCs/>
              </w:rPr>
              <w:t>cable modem tftp-max-file-size &lt;150-</w:t>
            </w:r>
            <w:r w:rsidR="005600EE" w:rsidRPr="001E61B6">
              <w:rPr>
                <w:b/>
                <w:bCs/>
              </w:rPr>
              <w:t>104857</w:t>
            </w:r>
            <w:r w:rsidRPr="001E61B6">
              <w:rPr>
                <w:b/>
                <w:bCs/>
              </w:rPr>
              <w:t>&gt;</w:t>
            </w:r>
          </w:p>
          <w:p w14:paraId="5EA26B5A" w14:textId="77777777" w:rsidR="009459B3" w:rsidRPr="001E61B6" w:rsidRDefault="009459B3" w:rsidP="00785787">
            <w:pPr>
              <w:pStyle w:val="aa"/>
              <w:ind w:right="20"/>
              <w:rPr>
                <w:b/>
                <w:bCs/>
              </w:rPr>
            </w:pPr>
            <w:r w:rsidRPr="001E61B6">
              <w:rPr>
                <w:b/>
                <w:bCs/>
              </w:rPr>
              <w:t>no cable modem tftp-max-file-size</w:t>
            </w:r>
          </w:p>
        </w:tc>
        <w:tc>
          <w:tcPr>
            <w:tcW w:w="4216" w:type="dxa"/>
          </w:tcPr>
          <w:p w14:paraId="17FD4F2A" w14:textId="77777777" w:rsidR="00EB011E" w:rsidRPr="001E61B6" w:rsidRDefault="00EB011E" w:rsidP="00785787">
            <w:pPr>
              <w:pStyle w:val="aa"/>
              <w:ind w:right="20"/>
            </w:pPr>
            <w:r w:rsidRPr="001E61B6">
              <w:rPr>
                <w:rFonts w:hint="eastAsia"/>
              </w:rPr>
              <w:t>Changes the maximum file size, in 1 KB units.</w:t>
            </w:r>
          </w:p>
          <w:p w14:paraId="6BD2AE36" w14:textId="77777777" w:rsidR="00EB011E" w:rsidRPr="00230534" w:rsidRDefault="00EB011E" w:rsidP="00785787">
            <w:pPr>
              <w:pStyle w:val="aa"/>
              <w:ind w:right="20"/>
            </w:pPr>
            <w:r w:rsidRPr="001E61B6">
              <w:rPr>
                <w:rFonts w:hint="eastAsia"/>
              </w:rPr>
              <w:t xml:space="preserve">(Default: </w:t>
            </w:r>
            <w:r w:rsidRPr="001E61B6">
              <w:t>1100</w:t>
            </w:r>
            <w:r w:rsidR="009459B3" w:rsidRPr="001E61B6">
              <w:rPr>
                <w:rFonts w:hint="eastAsia"/>
              </w:rPr>
              <w:t xml:space="preserve"> KB</w:t>
            </w:r>
            <w:r w:rsidRPr="001E61B6">
              <w:rPr>
                <w:rFonts w:hint="eastAsia"/>
              </w:rPr>
              <w:t>)</w:t>
            </w:r>
          </w:p>
        </w:tc>
      </w:tr>
      <w:tr w:rsidR="00EB011E" w14:paraId="784CB3B6" w14:textId="77777777" w:rsidTr="00EB011E">
        <w:trPr>
          <w:trHeight w:val="327"/>
        </w:trPr>
        <w:tc>
          <w:tcPr>
            <w:tcW w:w="4106" w:type="dxa"/>
          </w:tcPr>
          <w:p w14:paraId="13D074B3" w14:textId="77777777" w:rsidR="00EB011E" w:rsidRDefault="00EB011E" w:rsidP="00785787">
            <w:pPr>
              <w:pStyle w:val="aa"/>
              <w:ind w:right="20"/>
              <w:rPr>
                <w:b/>
                <w:bCs/>
              </w:rPr>
            </w:pPr>
            <w:r w:rsidRPr="00EB011E">
              <w:rPr>
                <w:b/>
                <w:bCs/>
              </w:rPr>
              <w:t>cable modem tftp-retries</w:t>
            </w:r>
            <w:r>
              <w:rPr>
                <w:rFonts w:hint="eastAsia"/>
                <w:b/>
                <w:bCs/>
              </w:rPr>
              <w:t xml:space="preserve"> </w:t>
            </w:r>
            <w:r w:rsidRPr="00EB011E">
              <w:rPr>
                <w:b/>
                <w:bCs/>
              </w:rPr>
              <w:t>&lt;0-99&gt;</w:t>
            </w:r>
          </w:p>
          <w:p w14:paraId="3F19BA9D" w14:textId="77777777" w:rsidR="009459B3" w:rsidRPr="00EB011E" w:rsidRDefault="009459B3" w:rsidP="00785787">
            <w:pPr>
              <w:pStyle w:val="aa"/>
              <w:ind w:right="20"/>
              <w:rPr>
                <w:b/>
                <w:bCs/>
              </w:rPr>
            </w:pPr>
            <w:r w:rsidRPr="009459B3">
              <w:rPr>
                <w:b/>
                <w:bCs/>
              </w:rPr>
              <w:t>no cable modem tftp-retries</w:t>
            </w:r>
          </w:p>
        </w:tc>
        <w:tc>
          <w:tcPr>
            <w:tcW w:w="4216" w:type="dxa"/>
          </w:tcPr>
          <w:p w14:paraId="5918ECBB" w14:textId="77777777" w:rsidR="00EB011E" w:rsidRDefault="009459B3" w:rsidP="00785787">
            <w:pPr>
              <w:pStyle w:val="aa"/>
              <w:ind w:right="20"/>
            </w:pPr>
            <w:r>
              <w:rPr>
                <w:rFonts w:hint="eastAsia"/>
              </w:rPr>
              <w:t>Changes the maximum number of retries that will be attempted when retrieving a file from a TFTP server.</w:t>
            </w:r>
          </w:p>
          <w:p w14:paraId="2C3E97A7" w14:textId="77777777" w:rsidR="009459B3" w:rsidRPr="00230534" w:rsidRDefault="009459B3" w:rsidP="00785787">
            <w:pPr>
              <w:pStyle w:val="aa"/>
              <w:ind w:right="20"/>
            </w:pPr>
            <w:r>
              <w:rPr>
                <w:rFonts w:hint="eastAsia"/>
              </w:rPr>
              <w:t>(Default: 3)</w:t>
            </w:r>
          </w:p>
        </w:tc>
      </w:tr>
    </w:tbl>
    <w:p w14:paraId="31974959" w14:textId="77777777" w:rsidR="00EB011E" w:rsidRDefault="00EB011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B011E" w:rsidRPr="0032769C" w14:paraId="28763314" w14:textId="77777777" w:rsidTr="00AF6963">
        <w:trPr>
          <w:trHeight w:val="841"/>
        </w:trPr>
        <w:tc>
          <w:tcPr>
            <w:tcW w:w="8435" w:type="dxa"/>
          </w:tcPr>
          <w:p w14:paraId="13E5BB78" w14:textId="77777777" w:rsidR="00EB011E" w:rsidRPr="0032769C" w:rsidRDefault="00EB011E" w:rsidP="00785787">
            <w:pPr>
              <w:pStyle w:val="aa"/>
              <w:ind w:right="20"/>
              <w:rPr>
                <w:rFonts w:ascii="Courier New" w:hAnsi="Courier New" w:cs="Courier New"/>
              </w:rPr>
            </w:pPr>
          </w:p>
          <w:p w14:paraId="6F559FCA" w14:textId="77777777" w:rsidR="00EB011E" w:rsidRPr="0032769C" w:rsidRDefault="00EB011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2E0073D" w14:textId="77777777" w:rsidR="00EB011E" w:rsidRDefault="00EB011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459B3" w:rsidRPr="009459B3">
              <w:rPr>
                <w:rFonts w:ascii="Courier New" w:hAnsi="Courier New" w:cs="Courier New"/>
                <w:b/>
              </w:rPr>
              <w:t>cable modem tftp-max-file-size</w:t>
            </w:r>
            <w:r w:rsidR="009459B3">
              <w:rPr>
                <w:rFonts w:ascii="Courier New" w:hAnsi="Courier New" w:cs="Courier New" w:hint="eastAsia"/>
                <w:b/>
              </w:rPr>
              <w:t xml:space="preserve"> 1000</w:t>
            </w:r>
          </w:p>
          <w:p w14:paraId="27827692" w14:textId="77777777" w:rsidR="009459B3" w:rsidRDefault="009459B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459B3">
              <w:rPr>
                <w:rFonts w:ascii="Courier New" w:hAnsi="Courier New" w:cs="Courier New"/>
                <w:b/>
              </w:rPr>
              <w:t>cable modem tftp-retries</w:t>
            </w:r>
            <w:r>
              <w:rPr>
                <w:rFonts w:ascii="Courier New" w:hAnsi="Courier New" w:cs="Courier New" w:hint="eastAsia"/>
                <w:b/>
              </w:rPr>
              <w:t xml:space="preserve"> 5</w:t>
            </w:r>
          </w:p>
          <w:p w14:paraId="530B767C" w14:textId="77777777" w:rsidR="00EB011E" w:rsidRDefault="00EB011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79CD5CC4" w14:textId="77777777" w:rsidR="00EB011E" w:rsidRDefault="00EB011E" w:rsidP="00785787">
            <w:pPr>
              <w:pStyle w:val="aa"/>
              <w:ind w:right="20"/>
              <w:rPr>
                <w:rFonts w:ascii="Courier New" w:hAnsi="Courier New" w:cs="Courier New"/>
              </w:rPr>
            </w:pPr>
            <w:r>
              <w:rPr>
                <w:rFonts w:ascii="Courier New" w:hAnsi="Courier New" w:cs="Courier New"/>
              </w:rPr>
              <w:t>Router#</w:t>
            </w:r>
          </w:p>
          <w:p w14:paraId="566CD6B8" w14:textId="77777777" w:rsidR="00EB011E" w:rsidRPr="0032769C" w:rsidRDefault="00EB011E" w:rsidP="00785787">
            <w:pPr>
              <w:pStyle w:val="aa"/>
              <w:ind w:right="20"/>
              <w:rPr>
                <w:rFonts w:ascii="Courier New" w:hAnsi="Courier New" w:cs="Courier New"/>
              </w:rPr>
            </w:pPr>
          </w:p>
        </w:tc>
      </w:tr>
    </w:tbl>
    <w:p w14:paraId="59923EC3" w14:textId="77777777" w:rsidR="00EB011E" w:rsidRPr="00BE605E" w:rsidRDefault="00EB011E" w:rsidP="00785787">
      <w:pPr>
        <w:pStyle w:val="a3"/>
        <w:ind w:left="0" w:right="20"/>
      </w:pPr>
    </w:p>
    <w:p w14:paraId="5A7E9707" w14:textId="77777777" w:rsidR="00EB011E" w:rsidRDefault="00EB011E" w:rsidP="00785787">
      <w:pPr>
        <w:pStyle w:val="a3"/>
        <w:ind w:left="0" w:right="20"/>
      </w:pPr>
    </w:p>
    <w:p w14:paraId="4574DFBA" w14:textId="77777777" w:rsidR="009459B3" w:rsidRDefault="009459B3" w:rsidP="00785787">
      <w:pPr>
        <w:widowControl/>
        <w:wordWrap/>
        <w:snapToGrid/>
        <w:spacing w:line="240" w:lineRule="auto"/>
        <w:ind w:right="20"/>
        <w:jc w:val="left"/>
        <w:rPr>
          <w:rFonts w:cs="굴림"/>
          <w:noProof/>
        </w:rPr>
      </w:pPr>
      <w:r>
        <w:br w:type="page"/>
      </w:r>
    </w:p>
    <w:p w14:paraId="2FB7C9E6" w14:textId="77777777" w:rsidR="00EF2306" w:rsidRPr="00A373DB" w:rsidRDefault="00EF2306" w:rsidP="00785787">
      <w:pPr>
        <w:pStyle w:val="2"/>
        <w:ind w:right="20"/>
      </w:pPr>
      <w:bookmarkStart w:id="4634" w:name="_Toc445131190"/>
      <w:r>
        <w:rPr>
          <w:rFonts w:hint="eastAsia"/>
        </w:rPr>
        <w:lastRenderedPageBreak/>
        <w:t>CM Event Management</w:t>
      </w:r>
      <w:bookmarkEnd w:id="4634"/>
    </w:p>
    <w:p w14:paraId="38C9428A" w14:textId="77777777" w:rsidR="00657939" w:rsidRPr="00FC4FF1" w:rsidRDefault="00AE569B" w:rsidP="00785787">
      <w:pPr>
        <w:pStyle w:val="a3"/>
        <w:ind w:left="0" w:right="20"/>
      </w:pPr>
      <w:r>
        <w:rPr>
          <w:rStyle w:val="hps"/>
          <w:rFonts w:cs="Arial"/>
          <w:color w:val="222222"/>
        </w:rPr>
        <w:t>In this chapter,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for</w:t>
      </w:r>
      <w:r>
        <w:rPr>
          <w:rFonts w:cs="Arial"/>
          <w:color w:val="222222"/>
        </w:rPr>
        <w:t xml:space="preserve"> </w:t>
      </w:r>
      <w:r>
        <w:rPr>
          <w:rStyle w:val="hps"/>
          <w:rFonts w:cs="Arial"/>
          <w:color w:val="222222"/>
        </w:rPr>
        <w:t>managing 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in</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management</w:t>
      </w:r>
      <w:r>
        <w:rPr>
          <w:rFonts w:cs="Arial"/>
          <w:color w:val="222222"/>
        </w:rPr>
        <w:t xml:space="preserve"> </w:t>
      </w:r>
      <w:r>
        <w:rPr>
          <w:rStyle w:val="hps"/>
          <w:rFonts w:cs="Arial"/>
          <w:color w:val="222222"/>
        </w:rPr>
        <w:t>is described.</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of</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from the system</w:t>
      </w:r>
      <w:r>
        <w:rPr>
          <w:rFonts w:cs="Arial"/>
          <w:color w:val="222222"/>
        </w:rPr>
        <w:t xml:space="preserve"> </w:t>
      </w:r>
      <w:r>
        <w:rPr>
          <w:rStyle w:val="hps"/>
          <w:rFonts w:cs="Arial"/>
          <w:color w:val="222222"/>
        </w:rPr>
        <w:t>are</w:t>
      </w:r>
      <w:r>
        <w:rPr>
          <w:rFonts w:cs="Arial"/>
          <w:color w:val="222222"/>
        </w:rPr>
        <w:t xml:space="preserve"> </w:t>
      </w:r>
      <w:r>
        <w:rPr>
          <w:rStyle w:val="hps"/>
          <w:rFonts w:cs="Arial"/>
          <w:color w:val="222222"/>
        </w:rPr>
        <w:t>sent to the server</w:t>
      </w:r>
      <w:r>
        <w:rPr>
          <w:rFonts w:cs="Arial"/>
          <w:color w:val="222222"/>
        </w:rPr>
        <w:t xml:space="preserve"> </w:t>
      </w:r>
      <w:r>
        <w:rPr>
          <w:rStyle w:val="hps"/>
          <w:rFonts w:cs="Arial"/>
          <w:color w:val="222222"/>
        </w:rPr>
        <w:t>using the</w:t>
      </w:r>
      <w:r>
        <w:rPr>
          <w:rFonts w:cs="Arial"/>
          <w:color w:val="222222"/>
        </w:rPr>
        <w:t xml:space="preserve"> </w:t>
      </w:r>
      <w:r>
        <w:rPr>
          <w:rStyle w:val="hps"/>
          <w:rFonts w:cs="Arial"/>
          <w:color w:val="222222"/>
        </w:rPr>
        <w:t>Syslog message</w:t>
      </w:r>
      <w:r>
        <w:rPr>
          <w:rFonts w:cs="Arial"/>
          <w:color w:val="222222"/>
        </w:rPr>
        <w:t xml:space="preserve">, or, </w:t>
      </w:r>
      <w:r>
        <w:rPr>
          <w:rStyle w:val="hps"/>
          <w:rFonts w:cs="Arial"/>
          <w:color w:val="222222"/>
        </w:rPr>
        <w:t>to the</w:t>
      </w:r>
      <w:r>
        <w:rPr>
          <w:rFonts w:cs="Arial"/>
          <w:color w:val="222222"/>
        </w:rPr>
        <w:t xml:space="preserve"> </w:t>
      </w:r>
      <w:r>
        <w:rPr>
          <w:rStyle w:val="hps"/>
          <w:rFonts w:cs="Arial"/>
          <w:color w:val="222222"/>
        </w:rPr>
        <w:t>SNMP trap receiver</w:t>
      </w:r>
      <w:r>
        <w:rPr>
          <w:rFonts w:cs="Arial"/>
          <w:color w:val="222222"/>
        </w:rPr>
        <w:t xml:space="preserve"> using SNMP TRAP message. A</w:t>
      </w:r>
      <w:r>
        <w:rPr>
          <w:rStyle w:val="hps"/>
          <w:rFonts w:cs="Arial"/>
          <w:color w:val="222222"/>
        </w:rPr>
        <w:t>ll the</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events</w:t>
      </w:r>
      <w:r>
        <w:rPr>
          <w:rFonts w:cs="Arial"/>
          <w:color w:val="222222"/>
        </w:rPr>
        <w:t xml:space="preserve"> </w:t>
      </w:r>
      <w:r>
        <w:rPr>
          <w:rStyle w:val="hps"/>
          <w:rFonts w:cs="Arial"/>
          <w:color w:val="222222"/>
        </w:rPr>
        <w:t>can be stored in</w:t>
      </w:r>
      <w:r>
        <w:rPr>
          <w:rFonts w:cs="Arial"/>
          <w:color w:val="222222"/>
        </w:rPr>
        <w:t xml:space="preserve"> </w:t>
      </w:r>
      <w:r>
        <w:rPr>
          <w:rStyle w:val="hps"/>
          <w:rFonts w:cs="Arial"/>
          <w:color w:val="222222"/>
        </w:rPr>
        <w:t>non-volatile memory</w:t>
      </w:r>
      <w:r>
        <w:rPr>
          <w:rFonts w:cs="Arial"/>
          <w:color w:val="222222"/>
        </w:rPr>
        <w:t xml:space="preserve"> </w:t>
      </w:r>
      <w:r>
        <w:rPr>
          <w:rStyle w:val="hps"/>
          <w:rFonts w:cs="Arial"/>
          <w:color w:val="222222"/>
        </w:rPr>
        <w:t>for events</w:t>
      </w:r>
      <w:r>
        <w:rPr>
          <w:rFonts w:cs="Arial"/>
          <w:color w:val="222222"/>
        </w:rPr>
        <w:t xml:space="preserve"> </w:t>
      </w:r>
      <w:r>
        <w:rPr>
          <w:rStyle w:val="hps"/>
          <w:rFonts w:cs="Arial"/>
          <w:color w:val="222222"/>
        </w:rPr>
        <w:t>after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reboots</w:t>
      </w:r>
      <w:r>
        <w:rPr>
          <w:rFonts w:cs="Arial"/>
          <w:color w:val="222222"/>
        </w:rPr>
        <w:t xml:space="preserve"> so that they can be utilized to </w:t>
      </w:r>
      <w:r>
        <w:rPr>
          <w:rStyle w:val="hps"/>
          <w:rFonts w:cs="Arial"/>
          <w:color w:val="222222"/>
        </w:rPr>
        <w:t xml:space="preserve">trace the events. </w:t>
      </w:r>
    </w:p>
    <w:p w14:paraId="1C0A74A3" w14:textId="77777777" w:rsidR="001243E2" w:rsidRDefault="00AE569B" w:rsidP="00785787">
      <w:pPr>
        <w:pStyle w:val="a3"/>
        <w:ind w:left="0" w:right="20"/>
        <w:rPr>
          <w:rStyle w:val="hps"/>
          <w:rFonts w:cs="Arial"/>
          <w:color w:val="222222"/>
        </w:rPr>
      </w:pPr>
      <w:r>
        <w:rPr>
          <w:rStyle w:val="hps"/>
          <w:rFonts w:cs="Arial"/>
          <w:color w:val="222222"/>
        </w:rPr>
        <w:t>In order</w:t>
      </w:r>
      <w:r>
        <w:rPr>
          <w:rFonts w:cs="Arial"/>
          <w:color w:val="222222"/>
        </w:rPr>
        <w:t xml:space="preserve"> </w:t>
      </w:r>
      <w:r>
        <w:rPr>
          <w:rStyle w:val="hps"/>
          <w:rFonts w:cs="Arial"/>
          <w:color w:val="222222"/>
        </w:rPr>
        <w:t>to collect</w:t>
      </w:r>
      <w:r>
        <w:rPr>
          <w:rFonts w:cs="Arial"/>
          <w:color w:val="222222"/>
        </w:rPr>
        <w:t xml:space="preserve"> </w:t>
      </w:r>
      <w:r>
        <w:rPr>
          <w:rStyle w:val="hps"/>
          <w:rFonts w:cs="Arial"/>
          <w:color w:val="222222"/>
        </w:rPr>
        <w:t>CM Event</w:t>
      </w:r>
      <w:r>
        <w:rPr>
          <w:rFonts w:cs="Arial"/>
          <w:color w:val="222222"/>
        </w:rPr>
        <w:t xml:space="preserve"> </w:t>
      </w:r>
      <w:r w:rsidR="001243E2">
        <w:rPr>
          <w:rFonts w:cs="Arial"/>
          <w:color w:val="222222"/>
        </w:rPr>
        <w:t xml:space="preserve">the </w:t>
      </w:r>
      <w:r>
        <w:rPr>
          <w:rStyle w:val="hps"/>
          <w:rFonts w:cs="Arial"/>
          <w:color w:val="222222"/>
        </w:rPr>
        <w:t>Event Id</w:t>
      </w:r>
      <w:r>
        <w:rPr>
          <w:rFonts w:cs="Arial"/>
          <w:color w:val="222222"/>
        </w:rPr>
        <w:t xml:space="preserve"> </w:t>
      </w:r>
      <w:r>
        <w:rPr>
          <w:rStyle w:val="hps"/>
          <w:rFonts w:cs="Arial"/>
          <w:color w:val="222222"/>
        </w:rPr>
        <w:t>must be registered</w:t>
      </w:r>
      <w:r>
        <w:rPr>
          <w:rFonts w:cs="Arial"/>
          <w:color w:val="222222"/>
        </w:rPr>
        <w:t xml:space="preserve"> </w:t>
      </w:r>
      <w:r>
        <w:rPr>
          <w:rStyle w:val="hps"/>
          <w:rFonts w:cs="Arial"/>
          <w:color w:val="222222"/>
        </w:rPr>
        <w:t>in the system</w:t>
      </w:r>
      <w:r>
        <w:rPr>
          <w:rFonts w:cs="Arial"/>
          <w:color w:val="222222"/>
        </w:rPr>
        <w:t xml:space="preserve">, and </w:t>
      </w:r>
      <w:r>
        <w:rPr>
          <w:rStyle w:val="hps"/>
          <w:rFonts w:cs="Arial"/>
          <w:color w:val="222222"/>
        </w:rPr>
        <w:t>non-</w:t>
      </w:r>
      <w:r>
        <w:rPr>
          <w:rFonts w:cs="Arial"/>
          <w:color w:val="222222"/>
        </w:rPr>
        <w:t xml:space="preserve">registered </w:t>
      </w:r>
      <w:r>
        <w:rPr>
          <w:rStyle w:val="hps"/>
          <w:rFonts w:cs="Arial"/>
          <w:color w:val="222222"/>
        </w:rPr>
        <w:t>Event</w:t>
      </w:r>
      <w:r>
        <w:rPr>
          <w:rFonts w:cs="Arial"/>
          <w:color w:val="222222"/>
        </w:rPr>
        <w:t xml:space="preserve"> </w:t>
      </w:r>
      <w:r>
        <w:rPr>
          <w:rStyle w:val="hps"/>
          <w:rFonts w:cs="Arial"/>
          <w:color w:val="222222"/>
        </w:rPr>
        <w:t>Event Id</w:t>
      </w:r>
      <w:r>
        <w:rPr>
          <w:rFonts w:cs="Arial"/>
          <w:color w:val="222222"/>
        </w:rPr>
        <w:t xml:space="preserve"> </w:t>
      </w:r>
      <w:r w:rsidR="001243E2">
        <w:rPr>
          <w:rStyle w:val="hps"/>
          <w:rFonts w:cs="Arial"/>
          <w:color w:val="222222"/>
        </w:rPr>
        <w:t>will be</w:t>
      </w:r>
      <w:r>
        <w:rPr>
          <w:rStyle w:val="hps"/>
          <w:rFonts w:cs="Arial"/>
          <w:color w:val="222222"/>
        </w:rPr>
        <w:t xml:space="preserve"> automatically</w:t>
      </w:r>
      <w:r>
        <w:rPr>
          <w:rFonts w:cs="Arial"/>
          <w:color w:val="222222"/>
        </w:rPr>
        <w:t xml:space="preserve"> </w:t>
      </w:r>
      <w:r>
        <w:rPr>
          <w:rStyle w:val="hps"/>
          <w:rFonts w:cs="Arial"/>
          <w:color w:val="222222"/>
        </w:rPr>
        <w:t>discarded.</w:t>
      </w:r>
    </w:p>
    <w:p w14:paraId="58295626" w14:textId="77777777" w:rsidR="00AE569B" w:rsidRDefault="00AE569B" w:rsidP="00785787">
      <w:pPr>
        <w:pStyle w:val="a3"/>
        <w:ind w:left="0" w:right="20"/>
      </w:pPr>
      <w:r>
        <w:rPr>
          <w:rStyle w:val="hps"/>
          <w:rFonts w:cs="Arial"/>
          <w:color w:val="222222"/>
        </w:rPr>
        <w:t>In order to register</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 Id</w:t>
      </w:r>
      <w:r>
        <w:rPr>
          <w:rFonts w:cs="Arial"/>
          <w:color w:val="222222"/>
        </w:rPr>
        <w:t xml:space="preserve">, </w:t>
      </w:r>
      <w:r w:rsidR="001243E2">
        <w:rPr>
          <w:rFonts w:hint="eastAsia"/>
        </w:rPr>
        <w:t>use the following command</w:t>
      </w:r>
      <w:r>
        <w:rPr>
          <w:rStyle w:val="hps"/>
          <w:rFonts w:cs="Arial"/>
          <w:color w:val="222222"/>
        </w:rPr>
        <w:t>.</w:t>
      </w:r>
    </w:p>
    <w:p w14:paraId="44DACDD7" w14:textId="7F0770B4" w:rsidR="00FC4FF1" w:rsidRDefault="00FC4FF1" w:rsidP="00785787">
      <w:pPr>
        <w:pStyle w:val="afffff3"/>
        <w:ind w:left="0" w:right="20"/>
      </w:pPr>
      <w:bookmarkStart w:id="4635" w:name="_Toc391575439"/>
      <w:r>
        <w:t xml:space="preserve">Table </w:t>
      </w:r>
      <w:r w:rsidR="00496ADB">
        <w:t>300</w:t>
      </w:r>
      <w:r w:rsidR="00496ADB">
        <w:rPr>
          <w:rFonts w:hint="eastAsia"/>
        </w:rPr>
        <w:t xml:space="preserve"> </w:t>
      </w:r>
      <w:r>
        <w:rPr>
          <w:rFonts w:hint="eastAsia"/>
        </w:rPr>
        <w:t>CM Event Id registration</w:t>
      </w:r>
      <w:bookmarkEnd w:id="4635"/>
    </w:p>
    <w:tbl>
      <w:tblPr>
        <w:tblStyle w:val="CLIWide"/>
        <w:tblW w:w="0" w:type="auto"/>
        <w:tblLook w:val="01E0" w:firstRow="1" w:lastRow="1" w:firstColumn="1" w:lastColumn="1" w:noHBand="0" w:noVBand="0"/>
      </w:tblPr>
      <w:tblGrid>
        <w:gridCol w:w="4004"/>
        <w:gridCol w:w="4102"/>
      </w:tblGrid>
      <w:tr w:rsidR="00FC4FF1"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2F5F3A" w:rsidRDefault="00FC4FF1" w:rsidP="00785787">
            <w:pPr>
              <w:pStyle w:val="aa"/>
              <w:ind w:right="20"/>
              <w:rPr>
                <w:bCs/>
                <w:sz w:val="18"/>
              </w:rPr>
            </w:pPr>
            <w:r w:rsidRPr="002F5F3A">
              <w:rPr>
                <w:bCs/>
                <w:sz w:val="18"/>
              </w:rPr>
              <w:t>Command</w:t>
            </w:r>
          </w:p>
        </w:tc>
        <w:tc>
          <w:tcPr>
            <w:tcW w:w="4216" w:type="dxa"/>
          </w:tcPr>
          <w:p w14:paraId="36FDDA4D" w14:textId="77777777" w:rsidR="00FC4FF1" w:rsidRPr="002F5F3A" w:rsidRDefault="00FC4FF1" w:rsidP="00785787">
            <w:pPr>
              <w:pStyle w:val="aa"/>
              <w:ind w:right="20"/>
              <w:rPr>
                <w:bCs/>
                <w:sz w:val="18"/>
              </w:rPr>
            </w:pPr>
            <w:r w:rsidRPr="002F5F3A">
              <w:rPr>
                <w:bCs/>
                <w:sz w:val="18"/>
              </w:rPr>
              <w:t>Description</w:t>
            </w:r>
          </w:p>
        </w:tc>
      </w:tr>
      <w:tr w:rsidR="00FC4FF1" w14:paraId="2F0A76A3" w14:textId="77777777" w:rsidTr="00FC4FF1">
        <w:trPr>
          <w:trHeight w:val="327"/>
        </w:trPr>
        <w:tc>
          <w:tcPr>
            <w:tcW w:w="4106" w:type="dxa"/>
          </w:tcPr>
          <w:p w14:paraId="50636E11" w14:textId="77777777" w:rsidR="00FC4FF1" w:rsidRPr="002F5F3A" w:rsidRDefault="00FC4FF1" w:rsidP="00785787">
            <w:pPr>
              <w:pStyle w:val="aa"/>
              <w:ind w:right="20"/>
              <w:rPr>
                <w:b/>
                <w:bCs/>
              </w:rPr>
            </w:pPr>
            <w:r w:rsidRPr="00FC4FF1">
              <w:rPr>
                <w:b/>
                <w:bCs/>
              </w:rPr>
              <w:t>cable event ctrl-event-id &lt;0-4294967295&gt;</w:t>
            </w:r>
          </w:p>
        </w:tc>
        <w:tc>
          <w:tcPr>
            <w:tcW w:w="4216" w:type="dxa"/>
          </w:tcPr>
          <w:p w14:paraId="11827186" w14:textId="77777777" w:rsidR="00FC4FF1" w:rsidRDefault="001243E2" w:rsidP="00785787">
            <w:pPr>
              <w:pStyle w:val="aa"/>
              <w:ind w:right="20"/>
            </w:pPr>
            <w:r>
              <w:t xml:space="preserve">Register the </w:t>
            </w:r>
            <w:r w:rsidR="00FC4FF1">
              <w:rPr>
                <w:rFonts w:hint="eastAsia"/>
              </w:rPr>
              <w:t>Event Id.</w:t>
            </w:r>
          </w:p>
          <w:p w14:paraId="5449D202" w14:textId="77777777" w:rsidR="00FC4FF1" w:rsidRPr="00230534" w:rsidRDefault="00FC4FF1" w:rsidP="00785787">
            <w:pPr>
              <w:pStyle w:val="aa"/>
              <w:ind w:right="20"/>
            </w:pPr>
            <w:r>
              <w:rPr>
                <w:rFonts w:hint="eastAsia"/>
              </w:rPr>
              <w:t xml:space="preserve">Event Id </w:t>
            </w:r>
            <w:r>
              <w:t>“</w:t>
            </w:r>
            <w:r>
              <w:rPr>
                <w:rFonts w:hint="eastAsia"/>
              </w:rPr>
              <w:t>0</w:t>
            </w:r>
            <w:r>
              <w:t>”</w:t>
            </w:r>
            <w:r w:rsidR="001243E2">
              <w:rPr>
                <w:rFonts w:hint="eastAsia"/>
              </w:rPr>
              <w:t xml:space="preserve"> </w:t>
            </w:r>
            <w:r w:rsidR="001243E2">
              <w:t>enables the Event of every CM to be collected in the system.</w:t>
            </w:r>
          </w:p>
        </w:tc>
      </w:tr>
      <w:tr w:rsidR="00FC4FF1" w14:paraId="07FB16DC" w14:textId="77777777" w:rsidTr="00FC4FF1">
        <w:trPr>
          <w:trHeight w:val="327"/>
        </w:trPr>
        <w:tc>
          <w:tcPr>
            <w:tcW w:w="4106" w:type="dxa"/>
          </w:tcPr>
          <w:p w14:paraId="3F7611DF" w14:textId="77777777" w:rsidR="00FC4FF1" w:rsidRPr="00EB011E" w:rsidRDefault="00FC4FF1" w:rsidP="00785787">
            <w:pPr>
              <w:pStyle w:val="aa"/>
              <w:ind w:right="20"/>
              <w:rPr>
                <w:b/>
                <w:bCs/>
              </w:rPr>
            </w:pPr>
            <w:r w:rsidRPr="00FC4FF1">
              <w:rPr>
                <w:b/>
                <w:bCs/>
              </w:rPr>
              <w:t>no cable event ctrl-event-id &lt;0-4294967295&gt;</w:t>
            </w:r>
          </w:p>
        </w:tc>
        <w:tc>
          <w:tcPr>
            <w:tcW w:w="4216" w:type="dxa"/>
          </w:tcPr>
          <w:p w14:paraId="2F987CDE" w14:textId="77777777" w:rsidR="00FC4FF1" w:rsidRPr="00230534" w:rsidRDefault="001243E2" w:rsidP="00785787">
            <w:pPr>
              <w:pStyle w:val="aa"/>
              <w:ind w:right="20"/>
            </w:pPr>
            <w:r>
              <w:t xml:space="preserve">Remove the registered </w:t>
            </w:r>
            <w:r>
              <w:rPr>
                <w:rFonts w:hint="eastAsia"/>
              </w:rPr>
              <w:t>Event Id.</w:t>
            </w:r>
          </w:p>
        </w:tc>
      </w:tr>
    </w:tbl>
    <w:p w14:paraId="46A8B0F7" w14:textId="77777777" w:rsidR="00FC4FF1" w:rsidRDefault="00FC4FF1"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C4FF1" w:rsidRPr="0032769C" w14:paraId="4FD00CA2" w14:textId="77777777" w:rsidTr="00FC4FF1">
        <w:trPr>
          <w:trHeight w:val="841"/>
        </w:trPr>
        <w:tc>
          <w:tcPr>
            <w:tcW w:w="8435" w:type="dxa"/>
          </w:tcPr>
          <w:p w14:paraId="5099D2AA" w14:textId="77777777" w:rsidR="00FC4FF1" w:rsidRPr="0032769C" w:rsidRDefault="00FC4FF1" w:rsidP="00785787">
            <w:pPr>
              <w:pStyle w:val="aa"/>
              <w:ind w:right="20"/>
              <w:rPr>
                <w:rFonts w:ascii="Courier New" w:hAnsi="Courier New" w:cs="Courier New"/>
              </w:rPr>
            </w:pPr>
          </w:p>
          <w:p w14:paraId="3833A2EB" w14:textId="77777777" w:rsidR="00FC4FF1" w:rsidRPr="0032769C" w:rsidRDefault="00FC4FF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FFDDF13" w14:textId="77777777" w:rsidR="00FC4FF1" w:rsidRDefault="00FC4FF1"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D6FA9" w:rsidRPr="009D6FA9">
              <w:rPr>
                <w:rFonts w:ascii="Courier New" w:hAnsi="Courier New" w:cs="Courier New"/>
                <w:b/>
              </w:rPr>
              <w:t>cable event ctrl-event-id 0</w:t>
            </w:r>
          </w:p>
          <w:p w14:paraId="39639D3E" w14:textId="77777777" w:rsidR="00FC4FF1" w:rsidRDefault="009D6FA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3D9415FC" w14:textId="77777777" w:rsidR="00FC4FF1" w:rsidRDefault="00FC4FF1" w:rsidP="00785787">
            <w:pPr>
              <w:pStyle w:val="aa"/>
              <w:ind w:right="20"/>
              <w:rPr>
                <w:rFonts w:ascii="Courier New" w:hAnsi="Courier New" w:cs="Courier New"/>
              </w:rPr>
            </w:pPr>
            <w:r>
              <w:rPr>
                <w:rFonts w:ascii="Courier New" w:hAnsi="Courier New" w:cs="Courier New"/>
              </w:rPr>
              <w:t>Router#</w:t>
            </w:r>
          </w:p>
          <w:p w14:paraId="751C42CE" w14:textId="77777777" w:rsidR="009D6FA9" w:rsidRDefault="009D6FA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83BC601" w14:textId="77777777" w:rsidR="009D6FA9" w:rsidRPr="00F5320C" w:rsidRDefault="009D6FA9" w:rsidP="00785787">
            <w:pPr>
              <w:pStyle w:val="aa"/>
              <w:ind w:right="20"/>
              <w:rPr>
                <w:rFonts w:ascii="Courier New" w:hAnsi="Courier New" w:cs="Courier New"/>
                <w:b/>
                <w:sz w:val="16"/>
              </w:rPr>
            </w:pPr>
          </w:p>
          <w:p w14:paraId="0828073B"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TrapLog Level : 5</w:t>
            </w:r>
          </w:p>
          <w:p w14:paraId="02AA275F"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54B51F2F" w14:textId="77777777" w:rsidR="009D6FA9" w:rsidRPr="00F5320C" w:rsidRDefault="009D6FA9" w:rsidP="00785787">
            <w:pPr>
              <w:pStyle w:val="aa"/>
              <w:ind w:right="20"/>
              <w:rPr>
                <w:rFonts w:ascii="Courier New" w:hAnsi="Courier New" w:cs="Courier New"/>
                <w:sz w:val="16"/>
              </w:rPr>
            </w:pPr>
          </w:p>
          <w:p w14:paraId="437A2658"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401DC766"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51776E31"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6DCB3B58"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28B08E3D"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14:paraId="184D89F6" w14:textId="77777777" w:rsidR="009D6FA9" w:rsidRPr="00F5320C" w:rsidRDefault="009D6FA9" w:rsidP="00785787">
            <w:pPr>
              <w:pStyle w:val="aa"/>
              <w:ind w:right="20"/>
              <w:rPr>
                <w:rFonts w:ascii="Courier New" w:hAnsi="Courier New" w:cs="Courier New"/>
                <w:sz w:val="16"/>
              </w:rPr>
            </w:pPr>
          </w:p>
          <w:p w14:paraId="71B26700"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64265386" w14:textId="77777777" w:rsidR="00F94903" w:rsidRDefault="00F94903" w:rsidP="00785787">
            <w:pPr>
              <w:pStyle w:val="aa"/>
              <w:ind w:right="20"/>
              <w:rPr>
                <w:rFonts w:ascii="Courier New" w:hAnsi="Courier New" w:cs="Courier New"/>
              </w:rPr>
            </w:pPr>
            <w:r>
              <w:rPr>
                <w:rFonts w:ascii="Courier New" w:hAnsi="Courier New" w:cs="Courier New"/>
              </w:rPr>
              <w:t>Router#</w:t>
            </w:r>
            <w:r>
              <w:t xml:space="preserve"> </w:t>
            </w:r>
            <w:r>
              <w:rPr>
                <w:rFonts w:ascii="Courier New" w:hAnsi="Courier New" w:cs="Courier New" w:hint="eastAsia"/>
                <w:b/>
              </w:rPr>
              <w:t>clear</w:t>
            </w:r>
            <w:r w:rsidRPr="009D6FA9">
              <w:rPr>
                <w:rFonts w:ascii="Courier New" w:hAnsi="Courier New" w:cs="Courier New"/>
                <w:b/>
              </w:rPr>
              <w:t xml:space="preserve"> cable event</w:t>
            </w:r>
          </w:p>
          <w:p w14:paraId="2D5F2481" w14:textId="77777777" w:rsidR="009D6FA9" w:rsidRDefault="009D6FA9" w:rsidP="00785787">
            <w:pPr>
              <w:pStyle w:val="aa"/>
              <w:ind w:right="20"/>
              <w:rPr>
                <w:rFonts w:ascii="Courier New" w:hAnsi="Courier New" w:cs="Courier New"/>
              </w:rPr>
            </w:pPr>
            <w:r>
              <w:rPr>
                <w:rFonts w:ascii="Courier New" w:hAnsi="Courier New" w:cs="Courier New"/>
              </w:rPr>
              <w:t>Router#</w:t>
            </w:r>
          </w:p>
          <w:p w14:paraId="36084720" w14:textId="77777777"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769D5D6E" w14:textId="77777777" w:rsidR="00F94903" w:rsidRPr="00F5320C" w:rsidRDefault="00F94903" w:rsidP="00785787">
            <w:pPr>
              <w:pStyle w:val="aa"/>
              <w:ind w:right="20"/>
              <w:rPr>
                <w:rFonts w:ascii="Courier New" w:hAnsi="Courier New" w:cs="Courier New"/>
                <w:b/>
                <w:sz w:val="16"/>
              </w:rPr>
            </w:pPr>
          </w:p>
          <w:p w14:paraId="0E1637C1" w14:textId="77777777"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TrapLog Level : 5</w:t>
            </w:r>
          </w:p>
          <w:p w14:paraId="0565A515" w14:textId="77777777"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277AD26C" w14:textId="77777777" w:rsidR="00F94903" w:rsidRPr="00F5320C" w:rsidRDefault="00F94903" w:rsidP="00785787">
            <w:pPr>
              <w:pStyle w:val="aa"/>
              <w:ind w:right="20"/>
              <w:rPr>
                <w:rFonts w:ascii="Courier New" w:hAnsi="Courier New" w:cs="Courier New"/>
                <w:sz w:val="16"/>
              </w:rPr>
            </w:pPr>
          </w:p>
          <w:p w14:paraId="2DE75120"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1E2014F0" w14:textId="77777777" w:rsidR="009D6FA9" w:rsidRPr="0032769C" w:rsidRDefault="009D6FA9" w:rsidP="00785787">
            <w:pPr>
              <w:pStyle w:val="aa"/>
              <w:ind w:right="20"/>
              <w:rPr>
                <w:rFonts w:ascii="Courier New" w:hAnsi="Courier New" w:cs="Courier New"/>
              </w:rPr>
            </w:pPr>
          </w:p>
        </w:tc>
      </w:tr>
    </w:tbl>
    <w:p w14:paraId="7B818DB2" w14:textId="77777777" w:rsidR="009B351B" w:rsidRDefault="00F94903" w:rsidP="00785787">
      <w:pPr>
        <w:pStyle w:val="3"/>
        <w:ind w:left="0" w:right="20"/>
      </w:pPr>
      <w:bookmarkStart w:id="4636" w:name="_Toc445131191"/>
      <w:r>
        <w:rPr>
          <w:rFonts w:hint="eastAsia"/>
        </w:rPr>
        <w:t xml:space="preserve">Event </w:t>
      </w:r>
      <w:r w:rsidR="009B351B">
        <w:rPr>
          <w:rFonts w:hint="eastAsia"/>
        </w:rPr>
        <w:t>Log</w:t>
      </w:r>
      <w:r w:rsidR="00E07FB5">
        <w:rPr>
          <w:rFonts w:hint="eastAsia"/>
        </w:rPr>
        <w:t xml:space="preserve"> Control</w:t>
      </w:r>
      <w:bookmarkEnd w:id="4636"/>
    </w:p>
    <w:p w14:paraId="3425E69E" w14:textId="77777777" w:rsidR="00134081" w:rsidRDefault="00A24AAE" w:rsidP="00785787">
      <w:pPr>
        <w:pStyle w:val="a3"/>
        <w:ind w:left="0" w:right="20"/>
      </w:pPr>
      <w:r>
        <w:rPr>
          <w:rStyle w:val="hps"/>
          <w:rFonts w:cs="Arial" w:hint="eastAsia"/>
          <w:color w:val="222222"/>
        </w:rPr>
        <w:t>T</w:t>
      </w:r>
      <w:r>
        <w:rPr>
          <w:rStyle w:val="hps"/>
          <w:rFonts w:cs="Arial"/>
          <w:color w:val="222222"/>
        </w:rPr>
        <w:t>h</w:t>
      </w:r>
      <w:r>
        <w:rPr>
          <w:rStyle w:val="hps"/>
          <w:rFonts w:cs="Arial" w:hint="eastAsia"/>
          <w:color w:val="222222"/>
        </w:rPr>
        <w:t xml:space="preserve">e </w:t>
      </w:r>
      <w:r w:rsidR="00134081">
        <w:rPr>
          <w:rStyle w:val="hps"/>
          <w:rFonts w:cs="Arial"/>
          <w:color w:val="222222"/>
        </w:rPr>
        <w:t>Event</w:t>
      </w:r>
      <w:r w:rsidR="00134081">
        <w:rPr>
          <w:rFonts w:cs="Arial"/>
          <w:color w:val="222222"/>
        </w:rPr>
        <w:t xml:space="preserve"> </w:t>
      </w:r>
      <w:r w:rsidR="00134081">
        <w:rPr>
          <w:rStyle w:val="hps"/>
          <w:rFonts w:cs="Arial"/>
          <w:color w:val="222222"/>
        </w:rPr>
        <w:t>that</w:t>
      </w:r>
      <w:r w:rsidR="00134081">
        <w:rPr>
          <w:rFonts w:cs="Arial"/>
          <w:color w:val="222222"/>
        </w:rPr>
        <w:t xml:space="preserve"> </w:t>
      </w:r>
      <w:r w:rsidR="00134081">
        <w:rPr>
          <w:rStyle w:val="hps"/>
          <w:rFonts w:cs="Arial"/>
          <w:color w:val="222222"/>
        </w:rPr>
        <w:t>occurs</w:t>
      </w:r>
      <w:r w:rsidR="00134081">
        <w:rPr>
          <w:rFonts w:cs="Arial"/>
          <w:color w:val="222222"/>
        </w:rPr>
        <w:t xml:space="preserve"> </w:t>
      </w:r>
      <w:r w:rsidR="00134081">
        <w:rPr>
          <w:rStyle w:val="hps"/>
          <w:rFonts w:cs="Arial"/>
          <w:color w:val="222222"/>
        </w:rPr>
        <w:t>in</w:t>
      </w:r>
      <w:r w:rsidR="00134081">
        <w:rPr>
          <w:rFonts w:cs="Arial"/>
          <w:color w:val="222222"/>
        </w:rPr>
        <w:t xml:space="preserve"> </w:t>
      </w:r>
      <w:r w:rsidR="00134081">
        <w:rPr>
          <w:rStyle w:val="hps"/>
          <w:rFonts w:cs="Arial"/>
          <w:color w:val="222222"/>
        </w:rPr>
        <w:t>each CM</w:t>
      </w:r>
      <w:r w:rsidR="00134081">
        <w:rPr>
          <w:rFonts w:cs="Arial"/>
          <w:color w:val="222222"/>
        </w:rPr>
        <w:t xml:space="preserve"> </w:t>
      </w:r>
      <w:r w:rsidR="00134081">
        <w:rPr>
          <w:rStyle w:val="hps"/>
          <w:rFonts w:cs="Arial"/>
          <w:color w:val="222222"/>
        </w:rPr>
        <w:t>is written</w:t>
      </w:r>
      <w:r w:rsidR="00134081">
        <w:rPr>
          <w:rFonts w:cs="Arial"/>
          <w:color w:val="222222"/>
        </w:rPr>
        <w:t xml:space="preserve"> </w:t>
      </w:r>
      <w:r w:rsidR="00134081">
        <w:rPr>
          <w:rStyle w:val="hps"/>
          <w:rFonts w:cs="Arial"/>
          <w:color w:val="222222"/>
        </w:rPr>
        <w:t>in</w:t>
      </w:r>
      <w:r w:rsidR="00134081">
        <w:rPr>
          <w:rFonts w:cs="Arial"/>
          <w:color w:val="222222"/>
        </w:rPr>
        <w:t xml:space="preserve"> </w:t>
      </w:r>
      <w:r>
        <w:rPr>
          <w:rFonts w:cs="Arial"/>
          <w:color w:val="222222"/>
        </w:rPr>
        <w:t>a</w:t>
      </w:r>
      <w:r w:rsidRPr="00A24AAE">
        <w:rPr>
          <w:rStyle w:val="hps"/>
          <w:rFonts w:cs="Arial"/>
          <w:color w:val="222222"/>
        </w:rPr>
        <w:t xml:space="preserve"> </w:t>
      </w:r>
      <w:r>
        <w:rPr>
          <w:rStyle w:val="hps"/>
          <w:rFonts w:cs="Arial"/>
          <w:color w:val="222222"/>
        </w:rPr>
        <w:t>volatile</w:t>
      </w:r>
      <w:r>
        <w:rPr>
          <w:rFonts w:cs="Arial"/>
          <w:color w:val="222222"/>
        </w:rPr>
        <w:t xml:space="preserve"> local log which will be recorded into a permanent storage. The stored information at the permanent storage</w:t>
      </w:r>
      <w:r>
        <w:rPr>
          <w:rStyle w:val="hps"/>
          <w:rFonts w:cs="Arial"/>
          <w:color w:val="222222"/>
        </w:rPr>
        <w:t xml:space="preserve"> will be used to restore the </w:t>
      </w:r>
      <w:r>
        <w:rPr>
          <w:rFonts w:hint="eastAsia"/>
        </w:rPr>
        <w:t>Event Table</w:t>
      </w:r>
      <w:r>
        <w:rPr>
          <w:rStyle w:val="hps"/>
          <w:rFonts w:cs="Arial"/>
          <w:color w:val="222222"/>
        </w:rPr>
        <w:t xml:space="preserve"> to the event status </w:t>
      </w:r>
      <w:r w:rsidR="00134081">
        <w:rPr>
          <w:rStyle w:val="hps"/>
          <w:rFonts w:cs="Arial"/>
          <w:color w:val="222222"/>
        </w:rPr>
        <w:t>after</w:t>
      </w:r>
      <w:r w:rsidR="00134081">
        <w:rPr>
          <w:rFonts w:cs="Arial"/>
          <w:color w:val="222222"/>
        </w:rPr>
        <w:t xml:space="preserve"> </w:t>
      </w:r>
      <w:r w:rsidR="00134081">
        <w:rPr>
          <w:rStyle w:val="hps"/>
          <w:rFonts w:cs="Arial"/>
          <w:color w:val="222222"/>
        </w:rPr>
        <w:t>the system</w:t>
      </w:r>
      <w:r w:rsidR="00134081">
        <w:rPr>
          <w:rFonts w:cs="Arial"/>
          <w:color w:val="222222"/>
        </w:rPr>
        <w:t xml:space="preserve"> </w:t>
      </w:r>
      <w:r w:rsidR="00134081">
        <w:rPr>
          <w:rStyle w:val="hps"/>
          <w:rFonts w:cs="Arial"/>
          <w:color w:val="222222"/>
        </w:rPr>
        <w:t>reboots</w:t>
      </w:r>
      <w:r>
        <w:rPr>
          <w:rStyle w:val="hps"/>
          <w:rFonts w:cs="Arial"/>
          <w:color w:val="222222"/>
        </w:rPr>
        <w:t>.</w:t>
      </w:r>
    </w:p>
    <w:p w14:paraId="2D0D061A" w14:textId="77777777" w:rsidR="00A24AAE" w:rsidRDefault="00A24AAE" w:rsidP="00785787">
      <w:pPr>
        <w:pStyle w:val="a3"/>
        <w:ind w:left="0" w:right="20"/>
      </w:pPr>
      <w:r>
        <w:rPr>
          <w:rStyle w:val="hps"/>
          <w:rFonts w:cs="Arial"/>
          <w:color w:val="222222"/>
        </w:rPr>
        <w:t>The Event Logs</w:t>
      </w:r>
      <w:r>
        <w:rPr>
          <w:rFonts w:cs="Arial"/>
          <w:color w:val="222222"/>
        </w:rPr>
        <w:t xml:space="preserve"> which </w:t>
      </w:r>
      <w:r>
        <w:rPr>
          <w:rStyle w:val="hps"/>
          <w:rFonts w:cs="Arial"/>
          <w:color w:val="222222"/>
        </w:rPr>
        <w:t>CM</w:t>
      </w:r>
      <w:r>
        <w:rPr>
          <w:rFonts w:cs="Arial"/>
          <w:color w:val="222222"/>
        </w:rPr>
        <w:t xml:space="preserve"> generates </w:t>
      </w:r>
      <w:r>
        <w:rPr>
          <w:rStyle w:val="hps"/>
          <w:rFonts w:cs="Arial"/>
          <w:color w:val="222222"/>
        </w:rPr>
        <w:t>can be transferred to</w:t>
      </w:r>
      <w:r w:rsidRPr="00A24AAE">
        <w:rPr>
          <w:rFonts w:cs="Arial"/>
          <w:color w:val="222222"/>
        </w:rPr>
        <w:t xml:space="preserve"> </w:t>
      </w:r>
      <w:r>
        <w:rPr>
          <w:rFonts w:cs="Arial"/>
          <w:color w:val="222222"/>
        </w:rPr>
        <w:t xml:space="preserve">syslog </w:t>
      </w:r>
      <w:r>
        <w:rPr>
          <w:rStyle w:val="hps"/>
          <w:rFonts w:cs="Arial"/>
          <w:color w:val="222222"/>
        </w:rPr>
        <w:t>servers</w:t>
      </w:r>
      <w:r w:rsidR="004A428C">
        <w:rPr>
          <w:rFonts w:cs="Arial"/>
          <w:color w:val="222222"/>
        </w:rPr>
        <w:t xml:space="preserve"> </w:t>
      </w:r>
      <w:r w:rsidR="004A428C">
        <w:rPr>
          <w:rStyle w:val="hps"/>
          <w:rFonts w:cs="Arial"/>
          <w:color w:val="222222"/>
        </w:rPr>
        <w:t>according to</w:t>
      </w:r>
      <w:r w:rsidR="004A428C">
        <w:rPr>
          <w:rFonts w:cs="Arial"/>
          <w:color w:val="222222"/>
        </w:rPr>
        <w:t xml:space="preserve"> </w:t>
      </w:r>
      <w:r w:rsidR="004A428C">
        <w:rPr>
          <w:rStyle w:val="hps"/>
          <w:rFonts w:cs="Arial"/>
          <w:color w:val="222222"/>
        </w:rPr>
        <w:t>the</w:t>
      </w:r>
      <w:r w:rsidR="004A428C">
        <w:rPr>
          <w:rFonts w:cs="Arial"/>
          <w:color w:val="222222"/>
        </w:rPr>
        <w:t xml:space="preserve"> </w:t>
      </w:r>
      <w:r w:rsidR="004A428C">
        <w:rPr>
          <w:rStyle w:val="hps"/>
          <w:rFonts w:cs="Arial"/>
          <w:color w:val="222222"/>
        </w:rPr>
        <w:t>operator</w:t>
      </w:r>
      <w:r w:rsidR="004A428C">
        <w:rPr>
          <w:rFonts w:cs="Arial"/>
          <w:color w:val="222222"/>
        </w:rPr>
        <w:t xml:space="preserve">'s preference. They can issue </w:t>
      </w:r>
      <w:r w:rsidR="004A428C">
        <w:rPr>
          <w:rStyle w:val="hps"/>
          <w:rFonts w:cs="Arial"/>
          <w:color w:val="222222"/>
        </w:rPr>
        <w:t>SNMP TRAP</w:t>
      </w:r>
      <w:r>
        <w:rPr>
          <w:rFonts w:cs="Arial"/>
          <w:color w:val="222222"/>
        </w:rPr>
        <w:t xml:space="preserve"> </w:t>
      </w:r>
      <w:r w:rsidR="004A428C">
        <w:rPr>
          <w:rFonts w:cs="Arial"/>
          <w:color w:val="222222"/>
        </w:rPr>
        <w:t xml:space="preserve">to </w:t>
      </w:r>
      <w:r>
        <w:rPr>
          <w:rFonts w:cs="Arial"/>
          <w:color w:val="222222"/>
        </w:rPr>
        <w:t xml:space="preserve">SNMP Trap Receiver. </w:t>
      </w:r>
    </w:p>
    <w:p w14:paraId="67AFF0F4" w14:textId="77777777" w:rsidR="00F755D0" w:rsidRDefault="00F755D0" w:rsidP="00785787">
      <w:pPr>
        <w:pStyle w:val="a3"/>
        <w:ind w:left="0" w:right="20"/>
        <w:rPr>
          <w:rStyle w:val="hps"/>
          <w:rFonts w:cs="Arial"/>
          <w:color w:val="222222"/>
        </w:rPr>
      </w:pPr>
    </w:p>
    <w:p w14:paraId="63BBB4DA" w14:textId="77777777" w:rsidR="00243911" w:rsidRDefault="004A428C" w:rsidP="00785787">
      <w:pPr>
        <w:pStyle w:val="a3"/>
        <w:ind w:left="0" w:right="20"/>
      </w:pPr>
      <w:r>
        <w:rPr>
          <w:rStyle w:val="hps"/>
          <w:rFonts w:cs="Arial"/>
          <w:color w:val="222222"/>
        </w:rPr>
        <w:t>In order to manage</w:t>
      </w:r>
      <w:r>
        <w:rPr>
          <w:rFonts w:cs="Arial"/>
          <w:color w:val="222222"/>
        </w:rPr>
        <w:t xml:space="preserve"> </w:t>
      </w:r>
      <w:r>
        <w:rPr>
          <w:rStyle w:val="hps"/>
          <w:rFonts w:cs="Arial"/>
          <w:color w:val="222222"/>
        </w:rPr>
        <w:t>Event Log</w:t>
      </w:r>
      <w:r>
        <w:rPr>
          <w:rFonts w:cs="Arial"/>
          <w:color w:val="222222"/>
        </w:rPr>
        <w:t xml:space="preserve">, </w:t>
      </w:r>
      <w:r>
        <w:rPr>
          <w:rStyle w:val="hps"/>
          <w:rFonts w:cs="Arial"/>
          <w:color w:val="222222"/>
        </w:rPr>
        <w:t>use the</w:t>
      </w:r>
      <w:r>
        <w:rPr>
          <w:rFonts w:cs="Arial"/>
          <w:color w:val="222222"/>
        </w:rPr>
        <w:t xml:space="preserve"> </w:t>
      </w:r>
      <w:r>
        <w:rPr>
          <w:rStyle w:val="hps"/>
          <w:rFonts w:cs="Arial"/>
          <w:color w:val="222222"/>
        </w:rPr>
        <w:t>following</w:t>
      </w:r>
      <w:r>
        <w:rPr>
          <w:rFonts w:cs="Arial"/>
          <w:color w:val="222222"/>
        </w:rPr>
        <w:t xml:space="preserve"> </w:t>
      </w:r>
      <w:r>
        <w:rPr>
          <w:rStyle w:val="hps"/>
          <w:rFonts w:cs="Arial"/>
          <w:color w:val="222222"/>
        </w:rPr>
        <w:t>command</w:t>
      </w:r>
      <w:r>
        <w:rPr>
          <w:rFonts w:cs="Arial"/>
          <w:color w:val="222222"/>
        </w:rPr>
        <w:t>s.</w:t>
      </w:r>
    </w:p>
    <w:p w14:paraId="331604D5" w14:textId="65C93A1C" w:rsidR="00F94903" w:rsidRDefault="00F94903" w:rsidP="00785787">
      <w:pPr>
        <w:pStyle w:val="afffff3"/>
        <w:ind w:left="0" w:right="20"/>
      </w:pPr>
      <w:bookmarkStart w:id="4637" w:name="_Toc391575440"/>
      <w:r>
        <w:t xml:space="preserve">Table </w:t>
      </w:r>
      <w:r w:rsidR="0065459F">
        <w:t>301</w:t>
      </w:r>
      <w:r w:rsidR="0065459F">
        <w:rPr>
          <w:rFonts w:hint="eastAsia"/>
        </w:rPr>
        <w:t xml:space="preserve"> </w:t>
      </w:r>
      <w:r w:rsidR="00F5320C">
        <w:rPr>
          <w:rFonts w:hint="eastAsia"/>
        </w:rPr>
        <w:t>E</w:t>
      </w:r>
      <w:r>
        <w:rPr>
          <w:rFonts w:hint="eastAsia"/>
        </w:rPr>
        <w:t xml:space="preserve">vent </w:t>
      </w:r>
      <w:r w:rsidR="00F5320C">
        <w:rPr>
          <w:rFonts w:hint="eastAsia"/>
        </w:rPr>
        <w:t>L</w:t>
      </w:r>
      <w:r>
        <w:rPr>
          <w:rFonts w:hint="eastAsia"/>
        </w:rPr>
        <w:t>og</w:t>
      </w:r>
      <w:r w:rsidR="00F5320C">
        <w:rPr>
          <w:rFonts w:hint="eastAsia"/>
        </w:rPr>
        <w:t xml:space="preserve"> Control</w:t>
      </w:r>
      <w:bookmarkEnd w:id="4637"/>
    </w:p>
    <w:tbl>
      <w:tblPr>
        <w:tblStyle w:val="CLIWide"/>
        <w:tblW w:w="0" w:type="auto"/>
        <w:tblLayout w:type="fixed"/>
        <w:tblLook w:val="01E0" w:firstRow="1" w:lastRow="1" w:firstColumn="1" w:lastColumn="1" w:noHBand="0" w:noVBand="0"/>
      </w:tblPr>
      <w:tblGrid>
        <w:gridCol w:w="5098"/>
        <w:gridCol w:w="3224"/>
      </w:tblGrid>
      <w:tr w:rsidR="00F94903"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2F5F3A" w:rsidRDefault="00F94903" w:rsidP="00785787">
            <w:pPr>
              <w:pStyle w:val="aa"/>
              <w:ind w:right="20"/>
              <w:rPr>
                <w:bCs/>
                <w:sz w:val="18"/>
              </w:rPr>
            </w:pPr>
            <w:r w:rsidRPr="002F5F3A">
              <w:rPr>
                <w:bCs/>
                <w:sz w:val="18"/>
              </w:rPr>
              <w:lastRenderedPageBreak/>
              <w:t>Command</w:t>
            </w:r>
          </w:p>
        </w:tc>
        <w:tc>
          <w:tcPr>
            <w:tcW w:w="3224" w:type="dxa"/>
          </w:tcPr>
          <w:p w14:paraId="79D69F60" w14:textId="77777777" w:rsidR="00F94903" w:rsidRPr="002F5F3A" w:rsidRDefault="00F94903" w:rsidP="00785787">
            <w:pPr>
              <w:pStyle w:val="aa"/>
              <w:ind w:right="20"/>
              <w:rPr>
                <w:bCs/>
                <w:sz w:val="18"/>
              </w:rPr>
            </w:pPr>
            <w:r w:rsidRPr="002F5F3A">
              <w:rPr>
                <w:bCs/>
                <w:sz w:val="18"/>
              </w:rPr>
              <w:t>Description</w:t>
            </w:r>
          </w:p>
        </w:tc>
      </w:tr>
      <w:tr w:rsidR="00F94903" w14:paraId="0E29FCD2" w14:textId="77777777" w:rsidTr="00E07FB5">
        <w:trPr>
          <w:trHeight w:val="327"/>
        </w:trPr>
        <w:tc>
          <w:tcPr>
            <w:tcW w:w="5098" w:type="dxa"/>
          </w:tcPr>
          <w:p w14:paraId="3EB24C05" w14:textId="77777777" w:rsidR="00336C67" w:rsidRDefault="00060EAC" w:rsidP="00785787">
            <w:pPr>
              <w:pStyle w:val="aa"/>
              <w:ind w:right="20"/>
              <w:rPr>
                <w:b/>
                <w:bCs/>
              </w:rPr>
            </w:pPr>
            <w:r w:rsidRPr="00060EAC">
              <w:rPr>
                <w:b/>
                <w:bCs/>
              </w:rPr>
              <w:t>cable event control</w:t>
            </w:r>
            <w:r>
              <w:rPr>
                <w:rFonts w:hint="eastAsia"/>
                <w:b/>
                <w:bCs/>
              </w:rPr>
              <w:t xml:space="preserve"> </w:t>
            </w:r>
            <w:r w:rsidRPr="00060EAC">
              <w:rPr>
                <w:b/>
                <w:bCs/>
              </w:rPr>
              <w:t>(all|&lt;0-8&gt;|alerts|critical|</w:t>
            </w:r>
          </w:p>
          <w:p w14:paraId="591B247F" w14:textId="77777777" w:rsidR="00F94903" w:rsidRPr="002F5F3A" w:rsidRDefault="00060EAC" w:rsidP="00785787">
            <w:pPr>
              <w:pStyle w:val="aa"/>
              <w:ind w:right="20"/>
              <w:rPr>
                <w:b/>
                <w:bCs/>
              </w:rPr>
            </w:pPr>
            <w:r w:rsidRPr="00060EAC">
              <w:rPr>
                <w:b/>
                <w:bCs/>
              </w:rPr>
              <w:t>debugging|emergencies|errors|informational|notifications|warnings|trace) volatile</w:t>
            </w:r>
          </w:p>
        </w:tc>
        <w:tc>
          <w:tcPr>
            <w:tcW w:w="3224" w:type="dxa"/>
          </w:tcPr>
          <w:p w14:paraId="0153FD53" w14:textId="77777777" w:rsidR="004A428C" w:rsidRPr="00230534" w:rsidRDefault="00F52EBF" w:rsidP="00785787">
            <w:pPr>
              <w:pStyle w:val="aa"/>
              <w:ind w:right="20"/>
            </w:pPr>
            <w:r>
              <w:rPr>
                <w:rStyle w:val="hps"/>
                <w:color w:val="222222"/>
              </w:rPr>
              <w:t xml:space="preserve">Write the </w:t>
            </w:r>
            <w:r w:rsidR="004A428C">
              <w:rPr>
                <w:rStyle w:val="hps"/>
                <w:color w:val="222222"/>
              </w:rPr>
              <w:t>Event</w:t>
            </w:r>
            <w:r>
              <w:rPr>
                <w:rStyle w:val="hps"/>
                <w:color w:val="222222"/>
              </w:rPr>
              <w:t>s</w:t>
            </w:r>
            <w:r w:rsidR="004A428C">
              <w:rPr>
                <w:color w:val="222222"/>
              </w:rPr>
              <w:t xml:space="preserve"> </w:t>
            </w:r>
            <w:r>
              <w:rPr>
                <w:rStyle w:val="hps"/>
                <w:color w:val="222222"/>
              </w:rPr>
              <w:t>of</w:t>
            </w:r>
            <w:r w:rsidR="004A428C">
              <w:rPr>
                <w:color w:val="222222"/>
              </w:rPr>
              <w:t xml:space="preserve"> </w:t>
            </w:r>
            <w:r>
              <w:rPr>
                <w:rStyle w:val="hps"/>
                <w:color w:val="222222"/>
              </w:rPr>
              <w:t xml:space="preserve">specified </w:t>
            </w:r>
            <w:r w:rsidR="004A428C">
              <w:rPr>
                <w:rStyle w:val="hps"/>
                <w:color w:val="222222"/>
              </w:rPr>
              <w:t>Event Level</w:t>
            </w:r>
            <w:r w:rsidR="004A428C">
              <w:rPr>
                <w:color w:val="222222"/>
              </w:rPr>
              <w:t xml:space="preserve"> </w:t>
            </w:r>
            <w:r>
              <w:rPr>
                <w:rStyle w:val="hps"/>
                <w:color w:val="222222"/>
              </w:rPr>
              <w:t>to</w:t>
            </w:r>
            <w:r w:rsidR="004A428C">
              <w:rPr>
                <w:color w:val="222222"/>
              </w:rPr>
              <w:t xml:space="preserve"> </w:t>
            </w:r>
            <w:r w:rsidR="004A428C">
              <w:rPr>
                <w:rStyle w:val="hps"/>
                <w:color w:val="222222"/>
              </w:rPr>
              <w:t>volatile storage</w:t>
            </w:r>
            <w:r w:rsidR="004A428C">
              <w:rPr>
                <w:color w:val="222222"/>
              </w:rPr>
              <w:t xml:space="preserve"> </w:t>
            </w:r>
            <w:r w:rsidR="004A428C">
              <w:rPr>
                <w:rStyle w:val="hps"/>
                <w:color w:val="222222"/>
              </w:rPr>
              <w:t>only</w:t>
            </w:r>
            <w:r w:rsidR="004A428C">
              <w:rPr>
                <w:color w:val="222222"/>
              </w:rPr>
              <w:t>.</w:t>
            </w:r>
          </w:p>
        </w:tc>
      </w:tr>
      <w:tr w:rsidR="00F94903" w14:paraId="4105D06F" w14:textId="77777777" w:rsidTr="00E07FB5">
        <w:trPr>
          <w:trHeight w:val="327"/>
        </w:trPr>
        <w:tc>
          <w:tcPr>
            <w:tcW w:w="5098" w:type="dxa"/>
          </w:tcPr>
          <w:p w14:paraId="7BD4C972" w14:textId="77777777" w:rsidR="00336C67" w:rsidRDefault="00060EAC" w:rsidP="00785787">
            <w:pPr>
              <w:pStyle w:val="aa"/>
              <w:ind w:right="20"/>
              <w:rPr>
                <w:b/>
                <w:bCs/>
              </w:rPr>
            </w:pPr>
            <w:r>
              <w:rPr>
                <w:rFonts w:hint="eastAsia"/>
                <w:b/>
                <w:bCs/>
              </w:rPr>
              <w:t xml:space="preserve">no </w:t>
            </w:r>
            <w:r w:rsidRPr="00060EAC">
              <w:rPr>
                <w:b/>
                <w:bCs/>
              </w:rPr>
              <w:t>cable event control</w:t>
            </w:r>
            <w:r>
              <w:rPr>
                <w:rFonts w:hint="eastAsia"/>
                <w:b/>
                <w:bCs/>
              </w:rPr>
              <w:t xml:space="preserve"> </w:t>
            </w:r>
            <w:r w:rsidRPr="00060EAC">
              <w:rPr>
                <w:b/>
                <w:bCs/>
              </w:rPr>
              <w:t>(all|&lt;0-8&gt;|alerts|critical|</w:t>
            </w:r>
          </w:p>
          <w:p w14:paraId="2D4118DB" w14:textId="77777777" w:rsidR="00F94903" w:rsidRPr="00EB011E" w:rsidRDefault="00060EAC" w:rsidP="00785787">
            <w:pPr>
              <w:pStyle w:val="aa"/>
              <w:ind w:right="20"/>
              <w:rPr>
                <w:b/>
                <w:bCs/>
              </w:rPr>
            </w:pPr>
            <w:r w:rsidRPr="00060EAC">
              <w:rPr>
                <w:b/>
                <w:bCs/>
              </w:rPr>
              <w:t>debugging|emergencies|errors|informational|notifications|warnings|trace) volatile</w:t>
            </w:r>
          </w:p>
        </w:tc>
        <w:tc>
          <w:tcPr>
            <w:tcW w:w="3224" w:type="dxa"/>
          </w:tcPr>
          <w:p w14:paraId="35636426" w14:textId="77777777" w:rsidR="00F52EBF" w:rsidRPr="00230534" w:rsidRDefault="00F52EBF" w:rsidP="00785787">
            <w:pPr>
              <w:pStyle w:val="aa"/>
              <w:ind w:right="20"/>
            </w:pPr>
            <w:r>
              <w:rPr>
                <w:rStyle w:val="hps"/>
                <w:color w:val="222222"/>
              </w:rPr>
              <w:t>Write the Events</w:t>
            </w:r>
            <w:r>
              <w:rPr>
                <w:color w:val="222222"/>
              </w:rPr>
              <w:t xml:space="preserve"> </w:t>
            </w:r>
            <w:r>
              <w:rPr>
                <w:rStyle w:val="hps"/>
                <w:color w:val="222222"/>
              </w:rPr>
              <w:t>of</w:t>
            </w:r>
            <w:r>
              <w:rPr>
                <w:color w:val="222222"/>
              </w:rPr>
              <w:t xml:space="preserve"> </w:t>
            </w:r>
            <w:r>
              <w:rPr>
                <w:rStyle w:val="hps"/>
                <w:color w:val="222222"/>
              </w:rPr>
              <w:t>specified Event Level</w:t>
            </w:r>
            <w:r>
              <w:rPr>
                <w:color w:val="222222"/>
              </w:rPr>
              <w:t xml:space="preserve"> </w:t>
            </w:r>
            <w:r>
              <w:rPr>
                <w:rStyle w:val="hps"/>
                <w:color w:val="222222"/>
              </w:rPr>
              <w:t>to</w:t>
            </w:r>
            <w:r>
              <w:rPr>
                <w:color w:val="222222"/>
              </w:rPr>
              <w:t xml:space="preserve"> </w:t>
            </w:r>
            <w:r>
              <w:rPr>
                <w:rFonts w:hint="eastAsia"/>
              </w:rPr>
              <w:t>non</w:t>
            </w:r>
            <w:r>
              <w:rPr>
                <w:rStyle w:val="hps"/>
                <w:color w:val="222222"/>
              </w:rPr>
              <w:t>-volatile storage</w:t>
            </w:r>
            <w:r>
              <w:rPr>
                <w:color w:val="222222"/>
              </w:rPr>
              <w:t xml:space="preserve"> </w:t>
            </w:r>
            <w:r>
              <w:rPr>
                <w:rStyle w:val="hps"/>
                <w:color w:val="222222"/>
              </w:rPr>
              <w:t>only</w:t>
            </w:r>
          </w:p>
        </w:tc>
      </w:tr>
      <w:tr w:rsidR="00336C67" w14:paraId="10B07F80" w14:textId="77777777" w:rsidTr="00E07FB5">
        <w:trPr>
          <w:trHeight w:val="544"/>
        </w:trPr>
        <w:tc>
          <w:tcPr>
            <w:tcW w:w="5098" w:type="dxa"/>
          </w:tcPr>
          <w:p w14:paraId="171A08DF" w14:textId="77777777" w:rsidR="00336C67" w:rsidRDefault="00336C67" w:rsidP="00785787">
            <w:pPr>
              <w:pStyle w:val="aa"/>
              <w:ind w:right="20"/>
              <w:rPr>
                <w:b/>
                <w:bCs/>
              </w:rPr>
            </w:pPr>
            <w:r w:rsidRPr="00336C67">
              <w:rPr>
                <w:b/>
                <w:bCs/>
              </w:rPr>
              <w:t>cable event control (all|&lt;0-8&gt;|alerts|critical|</w:t>
            </w:r>
          </w:p>
          <w:p w14:paraId="5CD2FE9E" w14:textId="77777777" w:rsid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14:paraId="257EE8AA" w14:textId="77777777" w:rsidR="000D1914" w:rsidRDefault="000D1914" w:rsidP="00785787">
            <w:pPr>
              <w:pStyle w:val="aa"/>
              <w:ind w:right="20"/>
            </w:pPr>
            <w:r>
              <w:t xml:space="preserve">Assign the Action of the </w:t>
            </w:r>
            <w:r>
              <w:rPr>
                <w:rFonts w:hint="eastAsia"/>
              </w:rPr>
              <w:t>Event Level</w:t>
            </w:r>
            <w:r>
              <w:t>.</w:t>
            </w:r>
          </w:p>
        </w:tc>
      </w:tr>
      <w:tr w:rsidR="00336C67" w14:paraId="31226A3C" w14:textId="77777777" w:rsidTr="00E07FB5">
        <w:trPr>
          <w:trHeight w:val="544"/>
        </w:trPr>
        <w:tc>
          <w:tcPr>
            <w:tcW w:w="5098" w:type="dxa"/>
          </w:tcPr>
          <w:p w14:paraId="5E181EC0" w14:textId="77777777" w:rsidR="00336C67" w:rsidRDefault="00336C67" w:rsidP="00785787">
            <w:pPr>
              <w:pStyle w:val="aa"/>
              <w:ind w:right="20"/>
              <w:rPr>
                <w:b/>
                <w:bCs/>
              </w:rPr>
            </w:pPr>
            <w:r>
              <w:rPr>
                <w:rFonts w:hint="eastAsia"/>
                <w:b/>
                <w:bCs/>
              </w:rPr>
              <w:t xml:space="preserve">no </w:t>
            </w:r>
            <w:r w:rsidRPr="00336C67">
              <w:rPr>
                <w:b/>
                <w:bCs/>
              </w:rPr>
              <w:t>cable event control (all|&lt;0-8&gt;|alerts|critical|</w:t>
            </w:r>
          </w:p>
          <w:p w14:paraId="5E609001" w14:textId="77777777" w:rsidR="00336C67" w:rsidRP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14:paraId="3981518D" w14:textId="77777777" w:rsidR="000D1914" w:rsidRDefault="000D1914" w:rsidP="00785787">
            <w:pPr>
              <w:pStyle w:val="aa"/>
              <w:ind w:right="20"/>
            </w:pPr>
            <w:r>
              <w:t xml:space="preserve">Change the Action of the assigned </w:t>
            </w:r>
            <w:r>
              <w:rPr>
                <w:rFonts w:hint="eastAsia"/>
              </w:rPr>
              <w:t>Event Level</w:t>
            </w:r>
            <w:r>
              <w:t xml:space="preserve"> to </w:t>
            </w:r>
            <w:r>
              <w:rPr>
                <w:rFonts w:hint="eastAsia"/>
              </w:rPr>
              <w:t>default</w:t>
            </w:r>
            <w:r>
              <w:t>.</w:t>
            </w:r>
          </w:p>
        </w:tc>
      </w:tr>
    </w:tbl>
    <w:p w14:paraId="10525BBD" w14:textId="77777777" w:rsidR="00060EAC" w:rsidRPr="00E07FB5" w:rsidRDefault="00E07FB5" w:rsidP="00785787">
      <w:pPr>
        <w:pStyle w:val="a3"/>
        <w:ind w:left="0" w:right="20"/>
        <w:rPr>
          <w:b/>
        </w:rPr>
      </w:pPr>
      <w:r w:rsidRPr="00E07FB5">
        <w:rPr>
          <w:rFonts w:hint="eastAsia"/>
          <w:b/>
        </w:rPr>
        <w:t>local</w:t>
      </w:r>
    </w:p>
    <w:p w14:paraId="42961044" w14:textId="77777777" w:rsidR="000D1914" w:rsidRDefault="000D1914" w:rsidP="00785787">
      <w:pPr>
        <w:pStyle w:val="a3"/>
        <w:ind w:left="0" w:right="20"/>
      </w:pPr>
      <w:r>
        <w:t xml:space="preserve">Write all the received Event Log to both </w:t>
      </w:r>
      <w:r>
        <w:rPr>
          <w:rFonts w:hint="eastAsia"/>
        </w:rPr>
        <w:t>volatile and non-volatile storage</w:t>
      </w:r>
      <w:r>
        <w:t xml:space="preserve">. </w:t>
      </w:r>
    </w:p>
    <w:p w14:paraId="11FAD9CC" w14:textId="77777777" w:rsidR="00E07FB5" w:rsidRPr="00E07FB5" w:rsidRDefault="00E07FB5" w:rsidP="00785787">
      <w:pPr>
        <w:pStyle w:val="a3"/>
        <w:ind w:left="0" w:right="20"/>
        <w:rPr>
          <w:b/>
        </w:rPr>
      </w:pPr>
      <w:r w:rsidRPr="00E07FB5">
        <w:rPr>
          <w:rFonts w:hint="eastAsia"/>
          <w:b/>
        </w:rPr>
        <w:t>traps</w:t>
      </w:r>
    </w:p>
    <w:p w14:paraId="5F821976" w14:textId="77777777" w:rsidR="000D1914" w:rsidRDefault="000D1914" w:rsidP="00785787">
      <w:pPr>
        <w:pStyle w:val="a3"/>
        <w:ind w:left="0" w:right="20"/>
      </w:pPr>
      <w:r w:rsidRPr="0064316D">
        <w:t xml:space="preserve">Transfer the received </w:t>
      </w:r>
      <w:r w:rsidRPr="0064316D">
        <w:rPr>
          <w:rFonts w:hint="eastAsia"/>
        </w:rPr>
        <w:t>Event Log</w:t>
      </w:r>
      <w:r w:rsidR="0064316D" w:rsidRPr="0064316D">
        <w:t xml:space="preserve"> via</w:t>
      </w:r>
      <w:r w:rsidRPr="0064316D">
        <w:t xml:space="preserve"> </w:t>
      </w:r>
      <w:r w:rsidRPr="0064316D">
        <w:rPr>
          <w:rFonts w:hint="eastAsia"/>
        </w:rPr>
        <w:t>SNMP TRAP</w:t>
      </w:r>
      <w:r w:rsidR="00BF19E2" w:rsidRPr="0064316D">
        <w:t xml:space="preserve">. The </w:t>
      </w:r>
      <w:r w:rsidR="00BF19E2">
        <w:t xml:space="preserve">way to adjust the </w:t>
      </w:r>
      <w:r w:rsidR="00BF19E2">
        <w:rPr>
          <w:rFonts w:hint="eastAsia"/>
        </w:rPr>
        <w:t>SNMP Trap Host</w:t>
      </w:r>
      <w:r w:rsidR="00BF19E2">
        <w:t xml:space="preserve"> can be found at </w:t>
      </w:r>
      <w:r w:rsidR="00BF19E2">
        <w:t>“</w:t>
      </w:r>
      <w:r w:rsidR="00BF19E2">
        <w:rPr>
          <w:rFonts w:hint="eastAsia"/>
        </w:rPr>
        <w:t>Chapter 1 Overview</w:t>
      </w:r>
      <w:r w:rsidR="00BF19E2">
        <w:t>”</w:t>
      </w:r>
      <w:r w:rsidR="00BF19E2">
        <w:t>.</w:t>
      </w:r>
    </w:p>
    <w:p w14:paraId="1D17A01B" w14:textId="77777777" w:rsidR="00E07FB5" w:rsidRPr="00E07FB5" w:rsidRDefault="00E07FB5" w:rsidP="00785787">
      <w:pPr>
        <w:pStyle w:val="a3"/>
        <w:ind w:left="0" w:right="20"/>
        <w:rPr>
          <w:b/>
        </w:rPr>
      </w:pPr>
      <w:r w:rsidRPr="00E07FB5">
        <w:rPr>
          <w:rFonts w:hint="eastAsia"/>
          <w:b/>
        </w:rPr>
        <w:t>syslog</w:t>
      </w:r>
    </w:p>
    <w:p w14:paraId="2E65F64A" w14:textId="77777777" w:rsidR="00DC2ED9" w:rsidRDefault="00DC2ED9" w:rsidP="00785787">
      <w:pPr>
        <w:pStyle w:val="a3"/>
        <w:ind w:left="0" w:right="20"/>
      </w:pPr>
      <w:r w:rsidRPr="00DC2ED9">
        <w:t xml:space="preserve">Transfer the received </w:t>
      </w:r>
      <w:r w:rsidRPr="00DC2ED9">
        <w:rPr>
          <w:rFonts w:hint="eastAsia"/>
        </w:rPr>
        <w:t>Event Log</w:t>
      </w:r>
      <w:r w:rsidRPr="00DC2ED9">
        <w:t xml:space="preserve"> to </w:t>
      </w:r>
      <w:r>
        <w:t>Syslog server</w:t>
      </w:r>
      <w:r w:rsidRPr="00DC2ED9">
        <w:t xml:space="preserve">. </w:t>
      </w:r>
      <w:r>
        <w:t xml:space="preserve">The way to configure the Syslog server can be found at Logging configure in </w:t>
      </w:r>
      <w:r>
        <w:t>“</w:t>
      </w:r>
      <w:r>
        <w:rPr>
          <w:rFonts w:hint="eastAsia"/>
        </w:rPr>
        <w:t>Chapter11 Satistics Monitoring</w:t>
      </w:r>
      <w:r>
        <w:t>”</w:t>
      </w:r>
      <w:r>
        <w:t>.</w:t>
      </w:r>
    </w:p>
    <w:p w14:paraId="18A63D7E" w14:textId="77777777" w:rsidR="00E07FB5" w:rsidRPr="00E07FB5" w:rsidRDefault="00E07FB5" w:rsidP="00785787">
      <w:pPr>
        <w:pStyle w:val="a3"/>
        <w:ind w:left="0" w:right="20"/>
        <w:rPr>
          <w:b/>
        </w:rPr>
      </w:pPr>
      <w:r w:rsidRPr="00E07FB5">
        <w:rPr>
          <w:rFonts w:hint="eastAsia"/>
          <w:b/>
        </w:rPr>
        <w:t>none</w:t>
      </w:r>
    </w:p>
    <w:p w14:paraId="3C91BEA0" w14:textId="77777777" w:rsidR="003D31C1" w:rsidRDefault="009661F0" w:rsidP="00785787">
      <w:pPr>
        <w:pStyle w:val="a3"/>
        <w:ind w:left="0" w:right="20"/>
      </w:pPr>
      <w:r>
        <w:rPr>
          <w:rFonts w:hint="eastAsia"/>
        </w:rPr>
        <w:t>Make n</w:t>
      </w:r>
      <w:r w:rsidR="00DC2ED9">
        <w:rPr>
          <w:rFonts w:hint="eastAsia"/>
        </w:rPr>
        <w:t xml:space="preserve">o action to the </w:t>
      </w:r>
      <w:r w:rsidR="00DC2ED9" w:rsidRPr="00DC2ED9">
        <w:t xml:space="preserve">received </w:t>
      </w:r>
      <w:r w:rsidR="003D31C1">
        <w:rPr>
          <w:rFonts w:hint="eastAsia"/>
        </w:rPr>
        <w:t>Event Log</w:t>
      </w:r>
      <w:r w:rsidR="00DC2ED9">
        <w:t xml:space="preserve">. </w:t>
      </w:r>
    </w:p>
    <w:p w14:paraId="3E4ACE47" w14:textId="77777777" w:rsidR="00BD6E07" w:rsidRPr="009661F0" w:rsidRDefault="00BD6E07" w:rsidP="00785787">
      <w:pPr>
        <w:pStyle w:val="a3"/>
        <w:ind w:left="0" w:right="20"/>
      </w:pPr>
    </w:p>
    <w:p w14:paraId="56D83E93" w14:textId="77777777" w:rsidR="00DC2ED9" w:rsidRDefault="00DC2ED9" w:rsidP="00785787">
      <w:pPr>
        <w:pStyle w:val="a3"/>
        <w:ind w:left="0" w:right="20"/>
      </w:pPr>
      <w:r>
        <w:t xml:space="preserve">The system works out the Event management as Default, which is specified in </w:t>
      </w:r>
      <w:r>
        <w:rPr>
          <w:rFonts w:hint="eastAsia"/>
        </w:rPr>
        <w:t>DPoE 1.0 Specification</w:t>
      </w:r>
      <w:r>
        <w:t xml:space="preserve">. The Default actions are summarized as below. </w:t>
      </w:r>
    </w:p>
    <w:p w14:paraId="40E583DD" w14:textId="162C4ABD" w:rsidR="003D31C1" w:rsidRDefault="003D31C1" w:rsidP="00785787">
      <w:pPr>
        <w:pStyle w:val="afffff3"/>
        <w:ind w:left="0" w:right="20"/>
      </w:pPr>
      <w:bookmarkStart w:id="4638" w:name="_Toc391575441"/>
      <w:r>
        <w:t xml:space="preserve">Table </w:t>
      </w:r>
      <w:r w:rsidR="0065459F">
        <w:t>302</w:t>
      </w:r>
      <w:r w:rsidR="0065459F">
        <w:rPr>
          <w:rFonts w:hint="eastAsia"/>
        </w:rPr>
        <w:t xml:space="preserve"> </w:t>
      </w:r>
      <w:r w:rsidR="00F5320C">
        <w:rPr>
          <w:rFonts w:hint="eastAsia"/>
        </w:rPr>
        <w:t>D</w:t>
      </w:r>
      <w:r>
        <w:rPr>
          <w:rFonts w:hint="eastAsia"/>
        </w:rPr>
        <w:t xml:space="preserve">efault </w:t>
      </w:r>
      <w:r w:rsidR="00F5320C">
        <w:rPr>
          <w:rFonts w:hint="eastAsia"/>
        </w:rPr>
        <w:t>A</w:t>
      </w:r>
      <w:r>
        <w:rPr>
          <w:rFonts w:hint="eastAsia"/>
        </w:rPr>
        <w:t xml:space="preserve">ctions of </w:t>
      </w:r>
      <w:r w:rsidR="00F5320C">
        <w:rPr>
          <w:rFonts w:hint="eastAsia"/>
        </w:rPr>
        <w:t>E</w:t>
      </w:r>
      <w:r>
        <w:rPr>
          <w:rFonts w:hint="eastAsia"/>
        </w:rPr>
        <w:t xml:space="preserve">vent </w:t>
      </w:r>
      <w:r w:rsidR="00F5320C">
        <w:rPr>
          <w:rFonts w:hint="eastAsia"/>
        </w:rPr>
        <w:t>L</w:t>
      </w:r>
      <w:r>
        <w:rPr>
          <w:rFonts w:hint="eastAsia"/>
        </w:rPr>
        <w:t>evel</w:t>
      </w:r>
      <w:bookmarkEnd w:id="4638"/>
    </w:p>
    <w:tbl>
      <w:tblPr>
        <w:tblStyle w:val="CLIWide"/>
        <w:tblW w:w="0" w:type="auto"/>
        <w:tblLayout w:type="fixed"/>
        <w:tblLook w:val="01E0" w:firstRow="1" w:lastRow="1" w:firstColumn="1" w:lastColumn="1" w:noHBand="0" w:noVBand="0"/>
      </w:tblPr>
      <w:tblGrid>
        <w:gridCol w:w="3823"/>
        <w:gridCol w:w="4499"/>
      </w:tblGrid>
      <w:tr w:rsidR="003D31C1"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2F5F3A" w:rsidRDefault="003D31C1" w:rsidP="00785787">
            <w:pPr>
              <w:pStyle w:val="aa"/>
              <w:ind w:right="20"/>
              <w:rPr>
                <w:bCs/>
                <w:sz w:val="18"/>
              </w:rPr>
            </w:pPr>
            <w:r>
              <w:rPr>
                <w:rFonts w:hint="eastAsia"/>
                <w:bCs/>
                <w:sz w:val="18"/>
              </w:rPr>
              <w:t>Event Level</w:t>
            </w:r>
          </w:p>
        </w:tc>
        <w:tc>
          <w:tcPr>
            <w:tcW w:w="4499" w:type="dxa"/>
          </w:tcPr>
          <w:p w14:paraId="717F64C9" w14:textId="77777777" w:rsidR="003D31C1" w:rsidRPr="002F5F3A" w:rsidRDefault="003D31C1" w:rsidP="00785787">
            <w:pPr>
              <w:pStyle w:val="aa"/>
              <w:ind w:right="20"/>
              <w:rPr>
                <w:bCs/>
                <w:sz w:val="18"/>
              </w:rPr>
            </w:pPr>
            <w:r>
              <w:rPr>
                <w:rFonts w:hint="eastAsia"/>
                <w:bCs/>
                <w:sz w:val="18"/>
              </w:rPr>
              <w:t>Default Action</w:t>
            </w:r>
          </w:p>
        </w:tc>
      </w:tr>
      <w:tr w:rsidR="003D31C1" w14:paraId="76D60C15" w14:textId="77777777" w:rsidTr="003D31C1">
        <w:trPr>
          <w:trHeight w:val="327"/>
        </w:trPr>
        <w:tc>
          <w:tcPr>
            <w:tcW w:w="3823" w:type="dxa"/>
          </w:tcPr>
          <w:p w14:paraId="22E8E96C" w14:textId="77777777" w:rsidR="003D31C1" w:rsidRPr="002F5F3A" w:rsidRDefault="003D31C1" w:rsidP="00785787">
            <w:pPr>
              <w:pStyle w:val="aa"/>
              <w:ind w:right="20"/>
              <w:rPr>
                <w:b/>
                <w:bCs/>
              </w:rPr>
            </w:pPr>
            <w:r>
              <w:rPr>
                <w:rFonts w:hint="eastAsia"/>
                <w:b/>
                <w:bCs/>
              </w:rPr>
              <w:t>E</w:t>
            </w:r>
            <w:r w:rsidRPr="003D31C1">
              <w:rPr>
                <w:b/>
                <w:bCs/>
              </w:rPr>
              <w:t>mergencies</w:t>
            </w:r>
            <w:r w:rsidRPr="003D31C1">
              <w:rPr>
                <w:rFonts w:hint="eastAsia"/>
                <w:b/>
                <w:bCs/>
              </w:rPr>
              <w:t xml:space="preserve"> </w:t>
            </w:r>
            <w:r>
              <w:rPr>
                <w:rFonts w:hint="eastAsia"/>
                <w:b/>
                <w:bCs/>
              </w:rPr>
              <w:t>(0)</w:t>
            </w:r>
          </w:p>
        </w:tc>
        <w:tc>
          <w:tcPr>
            <w:tcW w:w="4499" w:type="dxa"/>
          </w:tcPr>
          <w:p w14:paraId="5C4FA767" w14:textId="77777777" w:rsidR="003D31C1" w:rsidRPr="00230534" w:rsidRDefault="003D31C1" w:rsidP="00785787">
            <w:pPr>
              <w:pStyle w:val="aa"/>
              <w:ind w:right="20"/>
            </w:pPr>
            <w:r>
              <w:t>L</w:t>
            </w:r>
            <w:r>
              <w:rPr>
                <w:rFonts w:hint="eastAsia"/>
              </w:rPr>
              <w:t>ocal</w:t>
            </w:r>
          </w:p>
        </w:tc>
      </w:tr>
      <w:tr w:rsidR="003D31C1" w14:paraId="5260315E" w14:textId="77777777" w:rsidTr="003D31C1">
        <w:trPr>
          <w:trHeight w:val="327"/>
        </w:trPr>
        <w:tc>
          <w:tcPr>
            <w:tcW w:w="3823" w:type="dxa"/>
          </w:tcPr>
          <w:p w14:paraId="0C9A7087" w14:textId="77777777" w:rsidR="003D31C1" w:rsidRPr="002F5F3A" w:rsidRDefault="003D31C1" w:rsidP="00785787">
            <w:pPr>
              <w:pStyle w:val="aa"/>
              <w:ind w:right="20"/>
              <w:rPr>
                <w:b/>
                <w:bCs/>
              </w:rPr>
            </w:pPr>
            <w:r w:rsidRPr="003D31C1">
              <w:rPr>
                <w:b/>
                <w:bCs/>
              </w:rPr>
              <w:t>Alerts</w:t>
            </w:r>
            <w:r>
              <w:rPr>
                <w:rFonts w:hint="eastAsia"/>
                <w:b/>
                <w:bCs/>
              </w:rPr>
              <w:t xml:space="preserve"> (1)</w:t>
            </w:r>
          </w:p>
        </w:tc>
        <w:tc>
          <w:tcPr>
            <w:tcW w:w="4499" w:type="dxa"/>
          </w:tcPr>
          <w:p w14:paraId="1BDB97ED" w14:textId="77777777" w:rsidR="003D31C1" w:rsidRPr="00230534" w:rsidRDefault="003D31C1" w:rsidP="00785787">
            <w:pPr>
              <w:pStyle w:val="aa"/>
              <w:ind w:right="20"/>
            </w:pPr>
            <w:r>
              <w:t>L</w:t>
            </w:r>
            <w:r>
              <w:rPr>
                <w:rFonts w:hint="eastAsia"/>
              </w:rPr>
              <w:t>ocal</w:t>
            </w:r>
          </w:p>
        </w:tc>
      </w:tr>
      <w:tr w:rsidR="003D31C1" w14:paraId="7F3E33CE" w14:textId="77777777" w:rsidTr="003D31C1">
        <w:trPr>
          <w:trHeight w:val="327"/>
        </w:trPr>
        <w:tc>
          <w:tcPr>
            <w:tcW w:w="3823" w:type="dxa"/>
          </w:tcPr>
          <w:p w14:paraId="4F52CDEC" w14:textId="77777777" w:rsidR="003D31C1" w:rsidRPr="00060EAC" w:rsidRDefault="003D31C1" w:rsidP="00785787">
            <w:pPr>
              <w:pStyle w:val="aa"/>
              <w:ind w:right="20"/>
              <w:rPr>
                <w:b/>
                <w:bCs/>
              </w:rPr>
            </w:pPr>
            <w:r w:rsidRPr="003D31C1">
              <w:rPr>
                <w:b/>
                <w:bCs/>
              </w:rPr>
              <w:t>Critical</w:t>
            </w:r>
            <w:r>
              <w:rPr>
                <w:rFonts w:hint="eastAsia"/>
                <w:b/>
                <w:bCs/>
              </w:rPr>
              <w:t xml:space="preserve"> (2)</w:t>
            </w:r>
          </w:p>
        </w:tc>
        <w:tc>
          <w:tcPr>
            <w:tcW w:w="4499" w:type="dxa"/>
          </w:tcPr>
          <w:p w14:paraId="36B2AA5B" w14:textId="77777777" w:rsidR="003D31C1" w:rsidRPr="00230534" w:rsidRDefault="003D31C1" w:rsidP="00785787">
            <w:pPr>
              <w:pStyle w:val="aa"/>
              <w:ind w:right="20"/>
            </w:pPr>
            <w:r>
              <w:t>L</w:t>
            </w:r>
            <w:r>
              <w:rPr>
                <w:rFonts w:hint="eastAsia"/>
              </w:rPr>
              <w:t>ocal, Trap, Syslog</w:t>
            </w:r>
          </w:p>
        </w:tc>
      </w:tr>
      <w:tr w:rsidR="003D31C1" w14:paraId="2B0187D3" w14:textId="77777777" w:rsidTr="003D31C1">
        <w:trPr>
          <w:trHeight w:val="327"/>
        </w:trPr>
        <w:tc>
          <w:tcPr>
            <w:tcW w:w="3823" w:type="dxa"/>
          </w:tcPr>
          <w:p w14:paraId="1056625F" w14:textId="77777777" w:rsidR="003D31C1" w:rsidRPr="003D31C1" w:rsidRDefault="003D31C1" w:rsidP="00785787">
            <w:pPr>
              <w:pStyle w:val="aa"/>
              <w:ind w:right="20"/>
              <w:rPr>
                <w:b/>
                <w:bCs/>
              </w:rPr>
            </w:pPr>
            <w:r w:rsidRPr="003D31C1">
              <w:rPr>
                <w:b/>
                <w:bCs/>
              </w:rPr>
              <w:t>Errors</w:t>
            </w:r>
            <w:r>
              <w:rPr>
                <w:rFonts w:hint="eastAsia"/>
                <w:b/>
                <w:bCs/>
              </w:rPr>
              <w:t xml:space="preserve"> (3)</w:t>
            </w:r>
          </w:p>
        </w:tc>
        <w:tc>
          <w:tcPr>
            <w:tcW w:w="4499" w:type="dxa"/>
          </w:tcPr>
          <w:p w14:paraId="5D0885CA" w14:textId="77777777" w:rsidR="003D31C1" w:rsidRPr="00230534" w:rsidRDefault="003D31C1" w:rsidP="00785787">
            <w:pPr>
              <w:pStyle w:val="aa"/>
              <w:ind w:right="20"/>
            </w:pPr>
            <w:r>
              <w:rPr>
                <w:rFonts w:hint="eastAsia"/>
              </w:rPr>
              <w:t>Trap, Syslog</w:t>
            </w:r>
          </w:p>
        </w:tc>
      </w:tr>
      <w:tr w:rsidR="003D31C1" w14:paraId="06C2A497" w14:textId="77777777" w:rsidTr="003D31C1">
        <w:trPr>
          <w:trHeight w:val="327"/>
        </w:trPr>
        <w:tc>
          <w:tcPr>
            <w:tcW w:w="3823" w:type="dxa"/>
          </w:tcPr>
          <w:p w14:paraId="74C483A3" w14:textId="77777777" w:rsidR="003D31C1" w:rsidRPr="003D31C1" w:rsidRDefault="003D31C1" w:rsidP="00785787">
            <w:pPr>
              <w:pStyle w:val="aa"/>
              <w:ind w:right="20"/>
              <w:rPr>
                <w:b/>
                <w:bCs/>
              </w:rPr>
            </w:pPr>
            <w:r w:rsidRPr="003D31C1">
              <w:rPr>
                <w:b/>
                <w:bCs/>
              </w:rPr>
              <w:t>Warnings</w:t>
            </w:r>
            <w:r>
              <w:rPr>
                <w:rFonts w:hint="eastAsia"/>
                <w:b/>
                <w:bCs/>
              </w:rPr>
              <w:t xml:space="preserve"> (4)</w:t>
            </w:r>
          </w:p>
        </w:tc>
        <w:tc>
          <w:tcPr>
            <w:tcW w:w="4499" w:type="dxa"/>
          </w:tcPr>
          <w:p w14:paraId="31FB0A30" w14:textId="77777777" w:rsidR="003D31C1" w:rsidRPr="00230534" w:rsidRDefault="003D31C1" w:rsidP="00785787">
            <w:pPr>
              <w:pStyle w:val="aa"/>
              <w:ind w:right="20"/>
            </w:pPr>
            <w:r>
              <w:rPr>
                <w:rFonts w:hint="eastAsia"/>
              </w:rPr>
              <w:t>Trap, Syslog</w:t>
            </w:r>
          </w:p>
        </w:tc>
      </w:tr>
      <w:tr w:rsidR="003D31C1" w14:paraId="364ABE8B" w14:textId="77777777" w:rsidTr="003D31C1">
        <w:trPr>
          <w:trHeight w:val="327"/>
        </w:trPr>
        <w:tc>
          <w:tcPr>
            <w:tcW w:w="3823" w:type="dxa"/>
          </w:tcPr>
          <w:p w14:paraId="7430DD77" w14:textId="77777777" w:rsidR="003D31C1" w:rsidRPr="003D31C1" w:rsidRDefault="003D31C1" w:rsidP="00785787">
            <w:pPr>
              <w:pStyle w:val="aa"/>
              <w:ind w:right="20"/>
              <w:rPr>
                <w:b/>
                <w:bCs/>
              </w:rPr>
            </w:pPr>
            <w:r w:rsidRPr="003D31C1">
              <w:rPr>
                <w:b/>
                <w:bCs/>
              </w:rPr>
              <w:t>Notifications</w:t>
            </w:r>
            <w:r>
              <w:rPr>
                <w:rFonts w:hint="eastAsia"/>
                <w:b/>
                <w:bCs/>
              </w:rPr>
              <w:t xml:space="preserve"> (5)</w:t>
            </w:r>
          </w:p>
        </w:tc>
        <w:tc>
          <w:tcPr>
            <w:tcW w:w="4499" w:type="dxa"/>
          </w:tcPr>
          <w:p w14:paraId="11AD094E" w14:textId="77777777" w:rsidR="003D31C1" w:rsidRPr="00230534" w:rsidRDefault="003D31C1" w:rsidP="00785787">
            <w:pPr>
              <w:pStyle w:val="aa"/>
              <w:ind w:right="20"/>
            </w:pPr>
            <w:r>
              <w:rPr>
                <w:rFonts w:hint="eastAsia"/>
              </w:rPr>
              <w:t xml:space="preserve">Trap, Syslog, </w:t>
            </w:r>
            <w:r w:rsidRPr="003D31C1">
              <w:rPr>
                <w:bCs/>
              </w:rPr>
              <w:t>volatile</w:t>
            </w:r>
            <w:r w:rsidR="00F5320C">
              <w:rPr>
                <w:rFonts w:hint="eastAsia"/>
                <w:bCs/>
              </w:rPr>
              <w:t xml:space="preserve"> local log</w:t>
            </w:r>
          </w:p>
        </w:tc>
      </w:tr>
    </w:tbl>
    <w:p w14:paraId="6C7C9FBA" w14:textId="77777777" w:rsidR="003D31C1" w:rsidRPr="00F5320C" w:rsidRDefault="003D31C1" w:rsidP="00785787">
      <w:pPr>
        <w:pStyle w:val="a3"/>
        <w:ind w:left="0" w:right="20"/>
      </w:pPr>
    </w:p>
    <w:tbl>
      <w:tblPr>
        <w:tblStyle w:val="48"/>
        <w:tblW w:w="0" w:type="auto"/>
        <w:tblLook w:val="01E0" w:firstRow="1" w:lastRow="1" w:firstColumn="1" w:lastColumn="1" w:noHBand="0" w:noVBand="0"/>
      </w:tblPr>
      <w:tblGrid>
        <w:gridCol w:w="8219"/>
      </w:tblGrid>
      <w:tr w:rsidR="00F94903" w:rsidRPr="0032769C" w14:paraId="682929C6" w14:textId="77777777" w:rsidTr="0093763E">
        <w:trPr>
          <w:trHeight w:val="841"/>
        </w:trPr>
        <w:tc>
          <w:tcPr>
            <w:tcW w:w="8435" w:type="dxa"/>
          </w:tcPr>
          <w:p w14:paraId="04089C7C" w14:textId="77777777" w:rsidR="00F94903" w:rsidRPr="0032769C" w:rsidRDefault="00F94903" w:rsidP="00785787">
            <w:pPr>
              <w:pStyle w:val="aa"/>
              <w:ind w:right="20"/>
              <w:rPr>
                <w:rFonts w:ascii="Courier New" w:hAnsi="Courier New" w:cs="Courier New"/>
              </w:rPr>
            </w:pPr>
          </w:p>
          <w:p w14:paraId="5967E28A" w14:textId="77777777" w:rsidR="00F94903" w:rsidRPr="0032769C" w:rsidRDefault="00F949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16AA965" w14:textId="77777777"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336C67" w:rsidRPr="00336C67">
              <w:rPr>
                <w:rFonts w:ascii="Courier New" w:hAnsi="Courier New" w:cs="Courier New"/>
                <w:b/>
              </w:rPr>
              <w:t>cable event control</w:t>
            </w:r>
            <w:r w:rsidR="00E07FB5">
              <w:rPr>
                <w:rFonts w:ascii="Courier New" w:hAnsi="Courier New" w:cs="Courier New" w:hint="eastAsia"/>
                <w:b/>
              </w:rPr>
              <w:t xml:space="preserve"> all local</w:t>
            </w:r>
          </w:p>
          <w:p w14:paraId="73F13253" w14:textId="77777777"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0724818F"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1E8AFD14" w14:textId="77777777"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51BAF99" w14:textId="77777777" w:rsidR="00243911" w:rsidRPr="00336C67" w:rsidRDefault="00243911" w:rsidP="00785787">
            <w:pPr>
              <w:pStyle w:val="aa"/>
              <w:ind w:right="20"/>
              <w:rPr>
                <w:rFonts w:ascii="Courier New" w:hAnsi="Courier New" w:cs="Courier New"/>
                <w:sz w:val="16"/>
              </w:rPr>
            </w:pPr>
          </w:p>
          <w:p w14:paraId="222C576D"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TrapLog Level : 5</w:t>
            </w:r>
          </w:p>
          <w:p w14:paraId="1A22B815"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ThrottleThresholdExceeded : FALSE</w:t>
            </w:r>
          </w:p>
          <w:p w14:paraId="40FCBC0B" w14:textId="77777777" w:rsidR="00060EAC" w:rsidRPr="00336C67" w:rsidRDefault="00060EAC" w:rsidP="00785787">
            <w:pPr>
              <w:pStyle w:val="aa"/>
              <w:ind w:right="20"/>
              <w:rPr>
                <w:rFonts w:ascii="Courier New" w:hAnsi="Courier New" w:cs="Courier New"/>
                <w:sz w:val="16"/>
              </w:rPr>
            </w:pPr>
          </w:p>
          <w:p w14:paraId="3AC6D799"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xml:space="preserve"> Last Issued Date   EvCounts Lv   EvId     EvText</w:t>
            </w:r>
          </w:p>
          <w:p w14:paraId="7949EE1B"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00000003 5 3098281942 Cmts  : Link down;ifIndex=200120</w:t>
            </w:r>
          </w:p>
          <w:p w14:paraId="244086BC"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lastRenderedPageBreak/>
              <w:t>2013-12-09 17:19:45 00000003 5   80000101 Link down;ifIndex=200120;ifAlias=US-Cable2/1</w:t>
            </w:r>
          </w:p>
          <w:p w14:paraId="5A7D96C3"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00000001 4   82010400 Failed to receive Periodic RNG-REQ from modem (SID 1), timing-out SID;CM-MAC=00:07:70:e8:</w:t>
            </w:r>
          </w:p>
          <w:p w14:paraId="1F0DA716" w14:textId="77777777" w:rsidR="00243911" w:rsidRPr="00336C67" w:rsidRDefault="00060EAC" w:rsidP="00785787">
            <w:pPr>
              <w:pStyle w:val="aa"/>
              <w:ind w:right="20"/>
              <w:rPr>
                <w:rFonts w:ascii="Courier New" w:hAnsi="Courier New" w:cs="Courier New"/>
                <w:sz w:val="16"/>
              </w:rPr>
            </w:pPr>
            <w:r w:rsidRPr="00336C67">
              <w:rPr>
                <w:rFonts w:ascii="Courier New" w:hAnsi="Courier New" w:cs="Courier New"/>
                <w:sz w:val="16"/>
              </w:rPr>
              <w:t>f4:8c;CM-QOS=1.1;CM-VER=3.0;CMTS-VER=3.0;REG-ID=1;Link loss alarm, de-registering CM in state Operational (8);</w:t>
            </w:r>
          </w:p>
          <w:p w14:paraId="69CFAE36" w14:textId="77777777" w:rsidR="00060EAC" w:rsidRDefault="00060EAC" w:rsidP="00785787">
            <w:pPr>
              <w:pStyle w:val="aa"/>
              <w:ind w:right="20"/>
              <w:rPr>
                <w:rFonts w:ascii="Courier New" w:hAnsi="Courier New" w:cs="Courier New"/>
                <w:b/>
              </w:rPr>
            </w:pPr>
          </w:p>
          <w:p w14:paraId="5F5B48CC" w14:textId="77777777" w:rsidR="00060EAC" w:rsidRDefault="00060EAC" w:rsidP="00785787">
            <w:pPr>
              <w:pStyle w:val="aa"/>
              <w:ind w:right="20"/>
              <w:rPr>
                <w:rFonts w:ascii="Courier New" w:hAnsi="Courier New" w:cs="Courier New"/>
              </w:rPr>
            </w:pPr>
            <w:r>
              <w:rPr>
                <w:rFonts w:ascii="Courier New" w:hAnsi="Courier New" w:cs="Courier New"/>
              </w:rPr>
              <w:t>Router#</w:t>
            </w:r>
          </w:p>
          <w:p w14:paraId="4C04ABA0" w14:textId="77777777" w:rsidR="00060EAC" w:rsidRDefault="00060EAC" w:rsidP="00785787">
            <w:pPr>
              <w:pStyle w:val="aa"/>
              <w:ind w:right="20"/>
              <w:rPr>
                <w:rFonts w:ascii="Courier New" w:hAnsi="Courier New" w:cs="Courier New"/>
              </w:rPr>
            </w:pPr>
            <w:r>
              <w:rPr>
                <w:rFonts w:ascii="Courier New" w:hAnsi="Courier New" w:cs="Courier New"/>
              </w:rPr>
              <w:t>Router#</w:t>
            </w:r>
            <w:r w:rsidR="00336C67">
              <w:t xml:space="preserve"> </w:t>
            </w:r>
            <w:r w:rsidR="00336C67" w:rsidRPr="00336C67">
              <w:rPr>
                <w:rFonts w:ascii="Courier New" w:hAnsi="Courier New" w:cs="Courier New"/>
                <w:b/>
              </w:rPr>
              <w:t>show cable event logging</w:t>
            </w:r>
          </w:p>
          <w:p w14:paraId="6A38FA14"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14:paraId="26DED31E"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14:paraId="4D55F76C"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14:paraId="7601B5AF"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14:paraId="3AA3F768"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14:paraId="3F571BEF"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14:paraId="0BD780C9"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14:paraId="65745424"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14:paraId="3ACCE0F7" w14:textId="77777777" w:rsidR="00060EAC" w:rsidRDefault="00060EAC" w:rsidP="00785787">
            <w:pPr>
              <w:pStyle w:val="aa"/>
              <w:ind w:right="20"/>
              <w:rPr>
                <w:rFonts w:ascii="Courier New" w:hAnsi="Courier New" w:cs="Courier New"/>
              </w:rPr>
            </w:pPr>
            <w:r>
              <w:rPr>
                <w:rFonts w:ascii="Courier New" w:hAnsi="Courier New" w:cs="Courier New"/>
              </w:rPr>
              <w:t>Router#</w:t>
            </w:r>
          </w:p>
          <w:p w14:paraId="60DF2F2E"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6D21F48A" w14:textId="77777777" w:rsidR="00336C67" w:rsidRDefault="00336C67" w:rsidP="00785787">
            <w:pPr>
              <w:pStyle w:val="aa"/>
              <w:ind w:right="20"/>
              <w:rPr>
                <w:rFonts w:ascii="Courier New" w:hAnsi="Courier New" w:cs="Courier New"/>
              </w:rPr>
            </w:pPr>
            <w:r>
              <w:rPr>
                <w:rFonts w:ascii="Courier New" w:hAnsi="Courier New" w:cs="Courier New"/>
              </w:rPr>
              <w:t>Router#</w:t>
            </w:r>
            <w:r>
              <w:t xml:space="preserve"> </w:t>
            </w:r>
            <w:r w:rsidRPr="00336C67">
              <w:rPr>
                <w:rFonts w:ascii="Courier New" w:hAnsi="Courier New" w:cs="Courier New"/>
                <w:b/>
              </w:rPr>
              <w:t>show cable event logging flash</w:t>
            </w:r>
          </w:p>
          <w:p w14:paraId="4AAF4380"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14:paraId="40BD5899"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14:paraId="3AFCA9EB"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14:paraId="0A0F6907"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14:paraId="0C3CDE0E"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14:paraId="161F6E85"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14:paraId="4EDF96F8"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14:paraId="72AF79D6"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14:paraId="50E20D76"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0B2B587D"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18EE671D"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0CF683C1" w14:textId="77777777" w:rsidR="00F94903" w:rsidRPr="0032769C" w:rsidRDefault="00F94903" w:rsidP="00785787">
            <w:pPr>
              <w:pStyle w:val="aa"/>
              <w:ind w:right="20"/>
              <w:rPr>
                <w:rFonts w:ascii="Courier New" w:hAnsi="Courier New" w:cs="Courier New"/>
              </w:rPr>
            </w:pPr>
          </w:p>
        </w:tc>
      </w:tr>
    </w:tbl>
    <w:p w14:paraId="0E3486A5" w14:textId="77777777" w:rsidR="00F94903" w:rsidRDefault="00F94903" w:rsidP="00785787">
      <w:pPr>
        <w:pStyle w:val="a3"/>
        <w:ind w:left="0" w:right="20"/>
      </w:pPr>
    </w:p>
    <w:p w14:paraId="101E2922" w14:textId="77777777" w:rsidR="00F5320C" w:rsidRDefault="00F5320C" w:rsidP="00785787">
      <w:pPr>
        <w:pStyle w:val="3"/>
        <w:ind w:left="0" w:right="20"/>
      </w:pPr>
      <w:bookmarkStart w:id="4639" w:name="_Toc445131192"/>
      <w:r>
        <w:rPr>
          <w:rFonts w:hint="eastAsia"/>
        </w:rPr>
        <w:t>Event Log Size</w:t>
      </w:r>
      <w:bookmarkEnd w:id="4639"/>
    </w:p>
    <w:p w14:paraId="701CB1E0" w14:textId="77777777" w:rsidR="009661F0" w:rsidRDefault="009661F0" w:rsidP="00785787">
      <w:pPr>
        <w:pStyle w:val="a3"/>
        <w:ind w:left="0" w:right="20"/>
      </w:pPr>
      <w:r>
        <w:t xml:space="preserve">The size of </w:t>
      </w:r>
      <w:r>
        <w:rPr>
          <w:rFonts w:hint="eastAsia"/>
        </w:rPr>
        <w:t>Cable Event Table</w:t>
      </w:r>
      <w:r>
        <w:t xml:space="preserve"> which the system manages is limited to be 10. The content of </w:t>
      </w:r>
      <w:r>
        <w:rPr>
          <w:rFonts w:hint="eastAsia"/>
        </w:rPr>
        <w:t>Cable Event Table</w:t>
      </w:r>
      <w:r>
        <w:t xml:space="preserve"> can be referred by </w:t>
      </w:r>
      <w:r>
        <w:t>“</w:t>
      </w:r>
      <w:r w:rsidRPr="00F5320C">
        <w:rPr>
          <w:rFonts w:hint="eastAsia"/>
          <w:b/>
        </w:rPr>
        <w:t>show cable event</w:t>
      </w:r>
      <w:r>
        <w:t>”</w:t>
      </w:r>
      <w:r>
        <w:rPr>
          <w:rFonts w:hint="eastAsia"/>
        </w:rPr>
        <w:t xml:space="preserve"> command</w:t>
      </w:r>
      <w:r>
        <w:t xml:space="preserve"> as well as collected to SNMP via </w:t>
      </w:r>
      <w:r>
        <w:rPr>
          <w:rFonts w:hint="eastAsia"/>
        </w:rPr>
        <w:t>docsDevEventTable MIB</w:t>
      </w:r>
      <w:r>
        <w:t xml:space="preserve">. </w:t>
      </w:r>
    </w:p>
    <w:p w14:paraId="17E0C4E1" w14:textId="77777777" w:rsidR="009661F0" w:rsidRDefault="009661F0" w:rsidP="00785787">
      <w:pPr>
        <w:pStyle w:val="a3"/>
        <w:ind w:left="0" w:right="20"/>
      </w:pPr>
      <w:r>
        <w:t xml:space="preserve">To change the size limit of </w:t>
      </w:r>
      <w:r>
        <w:rPr>
          <w:rFonts w:hint="eastAsia"/>
        </w:rPr>
        <w:t>Cable Event Table</w:t>
      </w:r>
      <w:r>
        <w:t xml:space="preserve">, use the following command. </w:t>
      </w:r>
    </w:p>
    <w:p w14:paraId="24EDB1CC" w14:textId="3E22B642" w:rsidR="00F5320C" w:rsidRDefault="00F5320C" w:rsidP="00785787">
      <w:pPr>
        <w:pStyle w:val="afffff3"/>
        <w:ind w:left="0" w:right="20"/>
      </w:pPr>
      <w:bookmarkStart w:id="4640" w:name="_Toc391575442"/>
      <w:r>
        <w:t xml:space="preserve">Table </w:t>
      </w:r>
      <w:fldSimple w:instr=" SEQ Table \* ARABIC ">
        <w:r w:rsidR="0065459F">
          <w:rPr>
            <w:noProof/>
          </w:rPr>
          <w:t>303</w:t>
        </w:r>
      </w:fldSimple>
      <w:r w:rsidR="0065459F">
        <w:rPr>
          <w:rFonts w:hint="eastAsia"/>
        </w:rPr>
        <w:t xml:space="preserve"> </w:t>
      </w:r>
      <w:r>
        <w:rPr>
          <w:rFonts w:hint="eastAsia"/>
        </w:rPr>
        <w:t>Event Log Size</w:t>
      </w:r>
      <w:bookmarkEnd w:id="4640"/>
    </w:p>
    <w:tbl>
      <w:tblPr>
        <w:tblStyle w:val="CLIWide"/>
        <w:tblW w:w="0" w:type="auto"/>
        <w:tblLook w:val="01E0" w:firstRow="1" w:lastRow="1" w:firstColumn="1" w:lastColumn="1" w:noHBand="0" w:noVBand="0"/>
      </w:tblPr>
      <w:tblGrid>
        <w:gridCol w:w="3999"/>
        <w:gridCol w:w="4107"/>
      </w:tblGrid>
      <w:tr w:rsidR="00F5320C"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2F5F3A" w:rsidRDefault="00F5320C" w:rsidP="00785787">
            <w:pPr>
              <w:pStyle w:val="aa"/>
              <w:ind w:right="20"/>
              <w:rPr>
                <w:bCs/>
                <w:sz w:val="18"/>
              </w:rPr>
            </w:pPr>
            <w:r w:rsidRPr="002F5F3A">
              <w:rPr>
                <w:bCs/>
                <w:sz w:val="18"/>
              </w:rPr>
              <w:t>Command</w:t>
            </w:r>
          </w:p>
        </w:tc>
        <w:tc>
          <w:tcPr>
            <w:tcW w:w="4216" w:type="dxa"/>
          </w:tcPr>
          <w:p w14:paraId="7431BEF0" w14:textId="77777777" w:rsidR="00F5320C" w:rsidRPr="002F5F3A" w:rsidRDefault="00F5320C" w:rsidP="00785787">
            <w:pPr>
              <w:pStyle w:val="aa"/>
              <w:ind w:right="20"/>
              <w:rPr>
                <w:bCs/>
                <w:sz w:val="18"/>
              </w:rPr>
            </w:pPr>
            <w:r w:rsidRPr="002F5F3A">
              <w:rPr>
                <w:bCs/>
                <w:sz w:val="18"/>
              </w:rPr>
              <w:t>Description</w:t>
            </w:r>
          </w:p>
        </w:tc>
      </w:tr>
      <w:tr w:rsidR="00F5320C" w14:paraId="57457A96" w14:textId="77777777" w:rsidTr="00F5320C">
        <w:trPr>
          <w:trHeight w:val="327"/>
        </w:trPr>
        <w:tc>
          <w:tcPr>
            <w:tcW w:w="4106" w:type="dxa"/>
          </w:tcPr>
          <w:p w14:paraId="77930F1C" w14:textId="77777777" w:rsidR="00F5320C" w:rsidRPr="002F5F3A" w:rsidRDefault="00F5320C" w:rsidP="00785787">
            <w:pPr>
              <w:pStyle w:val="aa"/>
              <w:ind w:right="20"/>
              <w:rPr>
                <w:b/>
                <w:bCs/>
              </w:rPr>
            </w:pPr>
            <w:r w:rsidRPr="00F5320C">
              <w:rPr>
                <w:b/>
                <w:bCs/>
              </w:rPr>
              <w:t>cable event trap-buff-size &lt;10-128&gt;</w:t>
            </w:r>
          </w:p>
        </w:tc>
        <w:tc>
          <w:tcPr>
            <w:tcW w:w="4216" w:type="dxa"/>
          </w:tcPr>
          <w:p w14:paraId="5FB78FB8" w14:textId="77777777" w:rsidR="00F5320C" w:rsidRDefault="009661F0" w:rsidP="00785787">
            <w:pPr>
              <w:pStyle w:val="aa"/>
              <w:ind w:right="20"/>
            </w:pPr>
            <w:r>
              <w:t xml:space="preserve">Change the size of </w:t>
            </w:r>
            <w:r w:rsidR="00F5320C">
              <w:rPr>
                <w:rFonts w:hint="eastAsia"/>
              </w:rPr>
              <w:t>Cable Event Table</w:t>
            </w:r>
            <w:r>
              <w:rPr>
                <w:rFonts w:hint="eastAsia"/>
              </w:rPr>
              <w:t>.</w:t>
            </w:r>
          </w:p>
          <w:p w14:paraId="20116B13" w14:textId="77777777" w:rsidR="00C73D6C" w:rsidRPr="00230534" w:rsidRDefault="00C73D6C" w:rsidP="00785787">
            <w:pPr>
              <w:pStyle w:val="aa"/>
              <w:ind w:right="20"/>
            </w:pPr>
            <w:r>
              <w:rPr>
                <w:rFonts w:hint="eastAsia"/>
              </w:rPr>
              <w:t>(Default: 10)</w:t>
            </w:r>
          </w:p>
        </w:tc>
      </w:tr>
      <w:tr w:rsidR="00F5320C" w14:paraId="70E2B5A7" w14:textId="77777777" w:rsidTr="00F5320C">
        <w:trPr>
          <w:trHeight w:val="327"/>
        </w:trPr>
        <w:tc>
          <w:tcPr>
            <w:tcW w:w="4106" w:type="dxa"/>
          </w:tcPr>
          <w:p w14:paraId="1F7CBFA9" w14:textId="77777777" w:rsidR="00F5320C" w:rsidRPr="00EB011E" w:rsidRDefault="00F5320C" w:rsidP="00785787">
            <w:pPr>
              <w:pStyle w:val="aa"/>
              <w:ind w:right="20"/>
              <w:rPr>
                <w:b/>
                <w:bCs/>
              </w:rPr>
            </w:pPr>
            <w:r w:rsidRPr="00F5320C">
              <w:rPr>
                <w:b/>
                <w:bCs/>
              </w:rPr>
              <w:t>no cable event trap-buff-size</w:t>
            </w:r>
          </w:p>
        </w:tc>
        <w:tc>
          <w:tcPr>
            <w:tcW w:w="4216" w:type="dxa"/>
          </w:tcPr>
          <w:p w14:paraId="0FD170D8" w14:textId="77777777" w:rsidR="00F5320C" w:rsidRPr="00230534" w:rsidRDefault="009661F0" w:rsidP="00785787">
            <w:pPr>
              <w:pStyle w:val="aa"/>
              <w:ind w:right="20"/>
            </w:pPr>
            <w:r>
              <w:rPr>
                <w:rFonts w:hint="eastAsia"/>
              </w:rPr>
              <w:t>Return the changed size of</w:t>
            </w:r>
            <w:r>
              <w:t xml:space="preserve"> </w:t>
            </w:r>
            <w:r w:rsidR="00F5320C">
              <w:rPr>
                <w:rFonts w:hint="eastAsia"/>
              </w:rPr>
              <w:t>Cable Event Table</w:t>
            </w:r>
            <w:r>
              <w:rPr>
                <w:rFonts w:hint="eastAsia"/>
              </w:rPr>
              <w:t xml:space="preserve"> to</w:t>
            </w:r>
            <w:r w:rsidR="00F5320C">
              <w:rPr>
                <w:rFonts w:hint="eastAsia"/>
              </w:rPr>
              <w:t xml:space="preserve"> defualt.</w:t>
            </w:r>
          </w:p>
        </w:tc>
      </w:tr>
    </w:tbl>
    <w:p w14:paraId="445FC7CC" w14:textId="77777777" w:rsidR="00F5320C" w:rsidRDefault="00F5320C"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5320C" w:rsidRPr="0032769C" w14:paraId="0794FD86" w14:textId="77777777" w:rsidTr="00F5320C">
        <w:trPr>
          <w:trHeight w:val="841"/>
        </w:trPr>
        <w:tc>
          <w:tcPr>
            <w:tcW w:w="8435" w:type="dxa"/>
          </w:tcPr>
          <w:p w14:paraId="2980A7F7" w14:textId="77777777" w:rsidR="00F5320C" w:rsidRPr="0032769C" w:rsidRDefault="00F5320C" w:rsidP="00785787">
            <w:pPr>
              <w:pStyle w:val="aa"/>
              <w:ind w:right="20"/>
              <w:rPr>
                <w:rFonts w:ascii="Courier New" w:hAnsi="Courier New" w:cs="Courier New"/>
              </w:rPr>
            </w:pPr>
          </w:p>
          <w:p w14:paraId="47B873D0" w14:textId="77777777" w:rsidR="00F5320C" w:rsidRPr="0032769C" w:rsidRDefault="00F5320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A3FDE8A" w14:textId="77777777"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14:paraId="4F48FDCB" w14:textId="77777777"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3E3D2E49" w14:textId="77777777" w:rsidR="00F5320C" w:rsidRDefault="00F5320C" w:rsidP="00785787">
            <w:pPr>
              <w:pStyle w:val="aa"/>
              <w:ind w:right="20"/>
              <w:rPr>
                <w:rFonts w:ascii="Courier New" w:hAnsi="Courier New" w:cs="Courier New"/>
              </w:rPr>
            </w:pPr>
            <w:r>
              <w:rPr>
                <w:rFonts w:ascii="Courier New" w:hAnsi="Courier New" w:cs="Courier New"/>
              </w:rPr>
              <w:t>Router#</w:t>
            </w:r>
          </w:p>
          <w:p w14:paraId="4C2582AE" w14:textId="77777777" w:rsidR="00F5320C" w:rsidRDefault="00F5320C"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6133715" w14:textId="77777777" w:rsidR="00F5320C" w:rsidRPr="00F5320C" w:rsidRDefault="00F5320C" w:rsidP="00785787">
            <w:pPr>
              <w:pStyle w:val="aa"/>
              <w:ind w:right="20"/>
              <w:rPr>
                <w:rFonts w:ascii="Courier New" w:hAnsi="Courier New" w:cs="Courier New"/>
                <w:b/>
                <w:sz w:val="16"/>
              </w:rPr>
            </w:pPr>
          </w:p>
          <w:p w14:paraId="3A3513B8"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TrapLog Level : 5</w:t>
            </w:r>
          </w:p>
          <w:p w14:paraId="214253AF"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08913240" w14:textId="77777777" w:rsidR="00F5320C" w:rsidRPr="00F5320C" w:rsidRDefault="00F5320C" w:rsidP="00785787">
            <w:pPr>
              <w:pStyle w:val="aa"/>
              <w:ind w:right="20"/>
              <w:rPr>
                <w:rFonts w:ascii="Courier New" w:hAnsi="Courier New" w:cs="Courier New"/>
                <w:sz w:val="16"/>
              </w:rPr>
            </w:pPr>
          </w:p>
          <w:p w14:paraId="45417447"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7B169604"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2C860992"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2D29F218"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3D394435"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lastRenderedPageBreak/>
              <w:t>f4:8c;CM-QOS=1.1;CM-VER=3.0;CMTS-VER=3.0;REG-ID=1;Link loss alarm, de-registering CM in state Operational (8);</w:t>
            </w:r>
          </w:p>
          <w:p w14:paraId="58FA75A7" w14:textId="77777777" w:rsidR="00F5320C" w:rsidRPr="00F5320C" w:rsidRDefault="00F5320C" w:rsidP="00785787">
            <w:pPr>
              <w:pStyle w:val="aa"/>
              <w:ind w:right="20"/>
              <w:rPr>
                <w:rFonts w:ascii="Courier New" w:hAnsi="Courier New" w:cs="Courier New"/>
                <w:sz w:val="16"/>
              </w:rPr>
            </w:pPr>
          </w:p>
          <w:p w14:paraId="1B805DB0" w14:textId="77777777" w:rsidR="00F5320C" w:rsidRDefault="00F5320C" w:rsidP="00785787">
            <w:pPr>
              <w:pStyle w:val="aa"/>
              <w:ind w:right="20"/>
              <w:rPr>
                <w:rFonts w:ascii="Courier New" w:hAnsi="Courier New" w:cs="Courier New"/>
              </w:rPr>
            </w:pPr>
            <w:r>
              <w:rPr>
                <w:rFonts w:ascii="Courier New" w:hAnsi="Courier New" w:cs="Courier New"/>
              </w:rPr>
              <w:t>Router#</w:t>
            </w:r>
          </w:p>
          <w:p w14:paraId="2696F07F" w14:textId="77777777" w:rsidR="00F5320C" w:rsidRPr="0032769C" w:rsidRDefault="00F5320C" w:rsidP="00785787">
            <w:pPr>
              <w:pStyle w:val="aa"/>
              <w:ind w:right="20"/>
              <w:rPr>
                <w:rFonts w:ascii="Courier New" w:hAnsi="Courier New" w:cs="Courier New"/>
              </w:rPr>
            </w:pPr>
          </w:p>
        </w:tc>
      </w:tr>
    </w:tbl>
    <w:p w14:paraId="79CEB8CB" w14:textId="77777777" w:rsidR="00F5320C" w:rsidRDefault="00F5320C" w:rsidP="00785787">
      <w:pPr>
        <w:pStyle w:val="a3"/>
        <w:ind w:left="0" w:right="20"/>
      </w:pPr>
    </w:p>
    <w:p w14:paraId="0A945004" w14:textId="77777777" w:rsidR="00F5320C" w:rsidRDefault="00F5320C" w:rsidP="00785787">
      <w:pPr>
        <w:pStyle w:val="a3"/>
        <w:ind w:left="0" w:right="20"/>
      </w:pPr>
    </w:p>
    <w:p w14:paraId="76CE5E20" w14:textId="77777777" w:rsidR="00F5320C" w:rsidRDefault="00F5320C" w:rsidP="00785787">
      <w:pPr>
        <w:pStyle w:val="3"/>
        <w:ind w:left="0" w:right="20"/>
      </w:pPr>
      <w:bookmarkStart w:id="4641" w:name="_Toc445131193"/>
      <w:r>
        <w:rPr>
          <w:rFonts w:hint="eastAsia"/>
        </w:rPr>
        <w:t>Event Throttling</w:t>
      </w:r>
      <w:bookmarkEnd w:id="4641"/>
    </w:p>
    <w:p w14:paraId="65FDE610" w14:textId="77777777" w:rsidR="00292632" w:rsidRDefault="00D43F09" w:rsidP="00785787">
      <w:pPr>
        <w:pStyle w:val="a3"/>
        <w:ind w:left="0" w:right="20"/>
      </w:pPr>
      <w:r>
        <w:rPr>
          <w:rFonts w:hint="eastAsia"/>
        </w:rPr>
        <w:t>System uses the objects in the docsDevEvent to control how many traps and syslog messages are genrated by system within a given time frame. The operator can throttle the events to stay under a predefined threshold, stop generating eve</w:t>
      </w:r>
      <w:r w:rsidR="00B61B11">
        <w:rPr>
          <w:rFonts w:hint="eastAsia"/>
        </w:rPr>
        <w:t>n</w:t>
      </w:r>
      <w:r>
        <w:rPr>
          <w:rFonts w:hint="eastAsia"/>
        </w:rPr>
        <w:t>ts when the threshold is reached, or stop generating events altogether.</w:t>
      </w:r>
    </w:p>
    <w:p w14:paraId="586FD824" w14:textId="77777777" w:rsidR="00FC4FF1" w:rsidRDefault="00FC4FF1" w:rsidP="00785787">
      <w:pPr>
        <w:pStyle w:val="a3"/>
        <w:ind w:left="0" w:right="20"/>
      </w:pPr>
    </w:p>
    <w:p w14:paraId="55C3BF3C" w14:textId="77777777" w:rsidR="00D43F09" w:rsidRDefault="00D43F09" w:rsidP="00785787">
      <w:pPr>
        <w:pStyle w:val="a3"/>
        <w:ind w:left="0" w:right="20"/>
      </w:pPr>
      <w:r>
        <w:rPr>
          <w:rFonts w:hint="eastAsia"/>
        </w:rPr>
        <w:t>To control the transmission of traps and syslog messages with respect to the trap pacing threshold, use the following command.</w:t>
      </w:r>
    </w:p>
    <w:p w14:paraId="518C38B0" w14:textId="0EC68BE1" w:rsidR="00D43F09" w:rsidRDefault="00D43F09" w:rsidP="00785787">
      <w:pPr>
        <w:pStyle w:val="afffff3"/>
        <w:ind w:left="0" w:right="20"/>
      </w:pPr>
      <w:bookmarkStart w:id="4642" w:name="_Toc391575443"/>
      <w:r>
        <w:t xml:space="preserve">Table </w:t>
      </w:r>
      <w:fldSimple w:instr=" SEQ Table \* ARABIC ">
        <w:r w:rsidR="0065459F">
          <w:rPr>
            <w:noProof/>
          </w:rPr>
          <w:t>304</w:t>
        </w:r>
      </w:fldSimple>
      <w:r w:rsidR="0065459F">
        <w:rPr>
          <w:rFonts w:hint="eastAsia"/>
        </w:rPr>
        <w:t xml:space="preserve"> </w:t>
      </w:r>
      <w:r>
        <w:rPr>
          <w:rFonts w:hint="eastAsia"/>
        </w:rPr>
        <w:t>Throttle Admin Status</w:t>
      </w:r>
      <w:bookmarkEnd w:id="4642"/>
    </w:p>
    <w:tbl>
      <w:tblPr>
        <w:tblStyle w:val="CLIWide"/>
        <w:tblW w:w="0" w:type="auto"/>
        <w:tblLayout w:type="fixed"/>
        <w:tblLook w:val="01E0" w:firstRow="1" w:lastRow="1" w:firstColumn="1" w:lastColumn="1" w:noHBand="0" w:noVBand="0"/>
      </w:tblPr>
      <w:tblGrid>
        <w:gridCol w:w="4531"/>
        <w:gridCol w:w="3791"/>
      </w:tblGrid>
      <w:tr w:rsidR="00D43F09"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2F5F3A" w:rsidRDefault="00D43F09" w:rsidP="00785787">
            <w:pPr>
              <w:pStyle w:val="aa"/>
              <w:ind w:right="20"/>
              <w:rPr>
                <w:bCs/>
                <w:sz w:val="18"/>
              </w:rPr>
            </w:pPr>
            <w:r w:rsidRPr="002F5F3A">
              <w:rPr>
                <w:bCs/>
                <w:sz w:val="18"/>
              </w:rPr>
              <w:t>Command</w:t>
            </w:r>
          </w:p>
        </w:tc>
        <w:tc>
          <w:tcPr>
            <w:tcW w:w="3791" w:type="dxa"/>
          </w:tcPr>
          <w:p w14:paraId="1FAF2CB3" w14:textId="77777777" w:rsidR="00D43F09" w:rsidRPr="002F5F3A" w:rsidRDefault="00D43F09" w:rsidP="00785787">
            <w:pPr>
              <w:pStyle w:val="aa"/>
              <w:ind w:right="20"/>
              <w:rPr>
                <w:bCs/>
                <w:sz w:val="18"/>
              </w:rPr>
            </w:pPr>
            <w:r w:rsidRPr="002F5F3A">
              <w:rPr>
                <w:bCs/>
                <w:sz w:val="18"/>
              </w:rPr>
              <w:t>Description</w:t>
            </w:r>
          </w:p>
        </w:tc>
      </w:tr>
      <w:tr w:rsidR="00D43F09" w14:paraId="2EF0D658" w14:textId="77777777" w:rsidTr="00C73D6C">
        <w:trPr>
          <w:trHeight w:val="327"/>
        </w:trPr>
        <w:tc>
          <w:tcPr>
            <w:tcW w:w="4531" w:type="dxa"/>
          </w:tcPr>
          <w:p w14:paraId="60F1E32D" w14:textId="77777777" w:rsidR="00C73D6C" w:rsidRDefault="00D43F09" w:rsidP="00785787">
            <w:pPr>
              <w:pStyle w:val="aa"/>
              <w:ind w:right="20"/>
              <w:rPr>
                <w:b/>
                <w:bCs/>
              </w:rPr>
            </w:pPr>
            <w:r w:rsidRPr="00D43F09">
              <w:rPr>
                <w:b/>
                <w:bCs/>
              </w:rPr>
              <w:t xml:space="preserve">cable event throttle-admin </w:t>
            </w:r>
          </w:p>
          <w:p w14:paraId="3AA52657" w14:textId="77777777" w:rsidR="00D43F09" w:rsidRPr="002F5F3A" w:rsidRDefault="00D43F09" w:rsidP="00785787">
            <w:pPr>
              <w:pStyle w:val="aa"/>
              <w:ind w:right="20"/>
              <w:rPr>
                <w:b/>
                <w:bCs/>
              </w:rPr>
            </w:pPr>
            <w:r w:rsidRPr="00D43F09">
              <w:rPr>
                <w:b/>
                <w:bCs/>
              </w:rPr>
              <w:t>(unconstrained|maintainBelowThreshold|stopAtThreshold|inhibited)</w:t>
            </w:r>
          </w:p>
        </w:tc>
        <w:tc>
          <w:tcPr>
            <w:tcW w:w="3791" w:type="dxa"/>
          </w:tcPr>
          <w:p w14:paraId="6CBCAE25" w14:textId="77777777" w:rsidR="00D43F09" w:rsidRDefault="009661F0" w:rsidP="00785787">
            <w:pPr>
              <w:pStyle w:val="aa"/>
              <w:ind w:right="20"/>
            </w:pPr>
            <w:r>
              <w:t xml:space="preserve">Change the </w:t>
            </w:r>
            <w:r w:rsidR="00C73D6C">
              <w:rPr>
                <w:rFonts w:hint="eastAsia"/>
              </w:rPr>
              <w:t>Throttle Admin Status.</w:t>
            </w:r>
          </w:p>
          <w:p w14:paraId="1D71B9C7" w14:textId="77777777" w:rsidR="00C73D6C" w:rsidRPr="00230534" w:rsidRDefault="00C73D6C" w:rsidP="00785787">
            <w:pPr>
              <w:pStyle w:val="aa"/>
              <w:ind w:right="20"/>
            </w:pPr>
            <w:r>
              <w:rPr>
                <w:rFonts w:hint="eastAsia"/>
              </w:rPr>
              <w:t>(Default: U</w:t>
            </w:r>
            <w:r w:rsidRPr="00C73D6C">
              <w:t>nconstrained</w:t>
            </w:r>
            <w:r>
              <w:rPr>
                <w:rFonts w:hint="eastAsia"/>
              </w:rPr>
              <w:t>)</w:t>
            </w:r>
          </w:p>
        </w:tc>
      </w:tr>
      <w:tr w:rsidR="00D43F09" w14:paraId="3CDD1411" w14:textId="77777777" w:rsidTr="00C73D6C">
        <w:trPr>
          <w:trHeight w:val="327"/>
        </w:trPr>
        <w:tc>
          <w:tcPr>
            <w:tcW w:w="4531" w:type="dxa"/>
          </w:tcPr>
          <w:p w14:paraId="685BB9A5" w14:textId="77777777" w:rsidR="00D43F09" w:rsidRPr="00EB011E" w:rsidRDefault="00C73D6C" w:rsidP="00785787">
            <w:pPr>
              <w:pStyle w:val="aa"/>
              <w:ind w:right="20"/>
              <w:rPr>
                <w:b/>
                <w:bCs/>
              </w:rPr>
            </w:pPr>
            <w:r w:rsidRPr="00C73D6C">
              <w:rPr>
                <w:b/>
                <w:bCs/>
              </w:rPr>
              <w:t>no cable event throttle-admin</w:t>
            </w:r>
          </w:p>
        </w:tc>
        <w:tc>
          <w:tcPr>
            <w:tcW w:w="3791" w:type="dxa"/>
          </w:tcPr>
          <w:p w14:paraId="21EDDA51" w14:textId="77777777" w:rsidR="00D43F09" w:rsidRPr="00230534" w:rsidRDefault="009661F0" w:rsidP="00785787">
            <w:pPr>
              <w:pStyle w:val="aa"/>
              <w:ind w:right="20"/>
            </w:pPr>
            <w:r>
              <w:rPr>
                <w:rFonts w:hint="eastAsia"/>
              </w:rPr>
              <w:t xml:space="preserve">Return the changed </w:t>
            </w:r>
            <w:r w:rsidR="00C73D6C">
              <w:rPr>
                <w:rFonts w:hint="eastAsia"/>
              </w:rPr>
              <w:t>Throttle Admin Status</w:t>
            </w:r>
            <w:r>
              <w:t xml:space="preserve"> </w:t>
            </w:r>
            <w:r>
              <w:rPr>
                <w:rFonts w:hint="eastAsia"/>
              </w:rPr>
              <w:t>t</w:t>
            </w:r>
            <w:r>
              <w:t>o</w:t>
            </w:r>
            <w:r w:rsidR="00C73D6C">
              <w:rPr>
                <w:rFonts w:hint="eastAsia"/>
              </w:rPr>
              <w:t xml:space="preserve"> default.</w:t>
            </w:r>
          </w:p>
        </w:tc>
      </w:tr>
    </w:tbl>
    <w:p w14:paraId="0857A453" w14:textId="77777777" w:rsidR="00C73D6C" w:rsidRDefault="00C73D6C" w:rsidP="00785787">
      <w:pPr>
        <w:pStyle w:val="a3"/>
        <w:ind w:left="0" w:right="20"/>
      </w:pPr>
      <w:r w:rsidRPr="00D43F09">
        <w:rPr>
          <w:b/>
          <w:bCs/>
        </w:rPr>
        <w:t>unconstrained</w:t>
      </w:r>
    </w:p>
    <w:p w14:paraId="2547B6F5" w14:textId="77777777" w:rsidR="00C73D6C" w:rsidRDefault="004D3241" w:rsidP="00785787">
      <w:pPr>
        <w:pStyle w:val="a3"/>
        <w:ind w:left="0" w:right="20"/>
      </w:pPr>
      <w:r>
        <w:rPr>
          <w:rFonts w:hint="eastAsia"/>
        </w:rPr>
        <w:t>Unconstrained causes traps and syslog messages to be transmitted without regard to the threshold settings.</w:t>
      </w:r>
    </w:p>
    <w:p w14:paraId="4B428E53" w14:textId="77777777" w:rsidR="00C73D6C" w:rsidRDefault="00C73D6C" w:rsidP="00785787">
      <w:pPr>
        <w:pStyle w:val="a3"/>
        <w:ind w:left="0" w:right="20"/>
      </w:pPr>
      <w:r w:rsidRPr="00D43F09">
        <w:rPr>
          <w:b/>
          <w:bCs/>
        </w:rPr>
        <w:t>maintainBelowThreshold</w:t>
      </w:r>
    </w:p>
    <w:p w14:paraId="535ADE44" w14:textId="77777777" w:rsidR="00C73D6C" w:rsidRDefault="004D3241" w:rsidP="00785787">
      <w:pPr>
        <w:pStyle w:val="a3"/>
        <w:ind w:left="0" w:right="20"/>
      </w:pPr>
      <w:r>
        <w:rPr>
          <w:rFonts w:hint="eastAsia"/>
        </w:rPr>
        <w:t>maintainBelowThreshold causes trap transmitssion and syslog messages to be suppressed if the number of traps would otherwise exceed the threshold.</w:t>
      </w:r>
    </w:p>
    <w:p w14:paraId="600DC7EB" w14:textId="77777777" w:rsidR="00C73D6C" w:rsidRDefault="00C73D6C" w:rsidP="00785787">
      <w:pPr>
        <w:pStyle w:val="a3"/>
        <w:ind w:left="0" w:right="20"/>
      </w:pPr>
      <w:r w:rsidRPr="00D43F09">
        <w:rPr>
          <w:b/>
          <w:bCs/>
        </w:rPr>
        <w:t>stopAtThreshold</w:t>
      </w:r>
    </w:p>
    <w:p w14:paraId="0BBB6DD2" w14:textId="77777777" w:rsidR="00C73D6C" w:rsidRDefault="004D3241" w:rsidP="00785787">
      <w:pPr>
        <w:pStyle w:val="a3"/>
        <w:ind w:left="0" w:right="20"/>
      </w:pPr>
      <w:r>
        <w:rPr>
          <w:rFonts w:hint="eastAsia"/>
        </w:rPr>
        <w:t>stopAtThreshold causes trap transmitssion to cease at the threshold and not to resume until directed to do so.</w:t>
      </w:r>
    </w:p>
    <w:p w14:paraId="3070D6E6" w14:textId="77777777" w:rsidR="00C73D6C" w:rsidRDefault="00C73D6C" w:rsidP="00785787">
      <w:pPr>
        <w:pStyle w:val="a3"/>
        <w:ind w:left="0" w:right="20"/>
      </w:pPr>
      <w:r w:rsidRPr="00D43F09">
        <w:rPr>
          <w:b/>
          <w:bCs/>
        </w:rPr>
        <w:t>inhibited</w:t>
      </w:r>
    </w:p>
    <w:p w14:paraId="73F10593" w14:textId="77777777" w:rsidR="00C73D6C" w:rsidRDefault="004D3241" w:rsidP="00785787">
      <w:pPr>
        <w:pStyle w:val="a3"/>
        <w:ind w:left="0" w:right="20"/>
      </w:pPr>
      <w:r>
        <w:rPr>
          <w:rFonts w:hint="eastAsia"/>
        </w:rPr>
        <w:t>inhibited causes all trap transmission and syslog messages to be suppressed.</w:t>
      </w:r>
    </w:p>
    <w:p w14:paraId="006FD84F" w14:textId="77777777" w:rsidR="00C73D6C" w:rsidRDefault="00C73D6C" w:rsidP="00785787">
      <w:pPr>
        <w:pStyle w:val="a3"/>
        <w:ind w:left="0" w:right="20"/>
      </w:pPr>
    </w:p>
    <w:tbl>
      <w:tblPr>
        <w:tblStyle w:val="48"/>
        <w:tblW w:w="0" w:type="auto"/>
        <w:tblLook w:val="01E0" w:firstRow="1" w:lastRow="1" w:firstColumn="1" w:lastColumn="1" w:noHBand="0" w:noVBand="0"/>
      </w:tblPr>
      <w:tblGrid>
        <w:gridCol w:w="8219"/>
      </w:tblGrid>
      <w:tr w:rsidR="00D43F09" w:rsidRPr="0032769C" w14:paraId="4FF70DA7" w14:textId="77777777" w:rsidTr="00D43F09">
        <w:trPr>
          <w:trHeight w:val="841"/>
        </w:trPr>
        <w:tc>
          <w:tcPr>
            <w:tcW w:w="8435" w:type="dxa"/>
          </w:tcPr>
          <w:p w14:paraId="5DCA0492" w14:textId="77777777" w:rsidR="00D43F09" w:rsidRPr="0032769C" w:rsidRDefault="00D43F09" w:rsidP="00785787">
            <w:pPr>
              <w:pStyle w:val="aa"/>
              <w:ind w:right="20"/>
              <w:rPr>
                <w:rFonts w:ascii="Courier New" w:hAnsi="Courier New" w:cs="Courier New"/>
              </w:rPr>
            </w:pPr>
          </w:p>
          <w:p w14:paraId="2A1E45E2" w14:textId="77777777" w:rsidR="00D43F09" w:rsidRPr="0032769C" w:rsidRDefault="00D43F0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66BC32B" w14:textId="77777777"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14:paraId="4F2B412E" w14:textId="77777777"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49706584" w14:textId="77777777" w:rsidR="00D43F09" w:rsidRDefault="00D43F09" w:rsidP="00785787">
            <w:pPr>
              <w:pStyle w:val="aa"/>
              <w:ind w:right="20"/>
              <w:rPr>
                <w:rFonts w:ascii="Courier New" w:hAnsi="Courier New" w:cs="Courier New"/>
              </w:rPr>
            </w:pPr>
            <w:r>
              <w:rPr>
                <w:rFonts w:ascii="Courier New" w:hAnsi="Courier New" w:cs="Courier New"/>
              </w:rPr>
              <w:t>Router#</w:t>
            </w:r>
          </w:p>
          <w:p w14:paraId="77F350B1" w14:textId="77777777" w:rsidR="00D43F09" w:rsidRDefault="00D43F0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4C6B8B0A" w14:textId="77777777" w:rsidR="00D43F09" w:rsidRPr="00F5320C" w:rsidRDefault="00D43F09" w:rsidP="00785787">
            <w:pPr>
              <w:pStyle w:val="aa"/>
              <w:ind w:right="20"/>
              <w:rPr>
                <w:rFonts w:ascii="Courier New" w:hAnsi="Courier New" w:cs="Courier New"/>
                <w:b/>
                <w:sz w:val="16"/>
              </w:rPr>
            </w:pPr>
          </w:p>
          <w:p w14:paraId="54C1D879"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TrapLog Level : 5</w:t>
            </w:r>
          </w:p>
          <w:p w14:paraId="2B9A6BA1"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5E1FD8E0" w14:textId="77777777" w:rsidR="00D43F09" w:rsidRPr="00F5320C" w:rsidRDefault="00D43F09" w:rsidP="00785787">
            <w:pPr>
              <w:pStyle w:val="aa"/>
              <w:ind w:right="20"/>
              <w:rPr>
                <w:rFonts w:ascii="Courier New" w:hAnsi="Courier New" w:cs="Courier New"/>
                <w:sz w:val="16"/>
              </w:rPr>
            </w:pPr>
          </w:p>
          <w:p w14:paraId="06CFFDF8"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744EB87B"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0B083907"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55807C36"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3D2A0613"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lastRenderedPageBreak/>
              <w:t>f4:8c;CM-QOS=1.1;CM-VER=3.0;CMTS-VER=3.0;REG-ID=1;Link loss alarm, de-registering CM in state Operational (8);</w:t>
            </w:r>
          </w:p>
          <w:p w14:paraId="1037D44E" w14:textId="77777777" w:rsidR="00D43F09" w:rsidRPr="00F5320C" w:rsidRDefault="00D43F09" w:rsidP="00785787">
            <w:pPr>
              <w:pStyle w:val="aa"/>
              <w:ind w:right="20"/>
              <w:rPr>
                <w:rFonts w:ascii="Courier New" w:hAnsi="Courier New" w:cs="Courier New"/>
                <w:sz w:val="16"/>
              </w:rPr>
            </w:pPr>
          </w:p>
          <w:p w14:paraId="48D8802A" w14:textId="77777777" w:rsidR="00D43F09" w:rsidRDefault="00D43F09" w:rsidP="00785787">
            <w:pPr>
              <w:pStyle w:val="aa"/>
              <w:ind w:right="20"/>
              <w:rPr>
                <w:rFonts w:ascii="Courier New" w:hAnsi="Courier New" w:cs="Courier New"/>
              </w:rPr>
            </w:pPr>
            <w:r>
              <w:rPr>
                <w:rFonts w:ascii="Courier New" w:hAnsi="Courier New" w:cs="Courier New"/>
              </w:rPr>
              <w:t>Router#</w:t>
            </w:r>
          </w:p>
          <w:p w14:paraId="34B99E34" w14:textId="77777777" w:rsidR="00D43F09" w:rsidRPr="0032769C" w:rsidRDefault="00D43F09" w:rsidP="00785787">
            <w:pPr>
              <w:pStyle w:val="aa"/>
              <w:ind w:right="20"/>
              <w:rPr>
                <w:rFonts w:ascii="Courier New" w:hAnsi="Courier New" w:cs="Courier New"/>
              </w:rPr>
            </w:pPr>
          </w:p>
        </w:tc>
      </w:tr>
    </w:tbl>
    <w:p w14:paraId="53D39490" w14:textId="77777777" w:rsidR="00D43F09" w:rsidRDefault="00D43F09" w:rsidP="00785787">
      <w:pPr>
        <w:pStyle w:val="a3"/>
        <w:ind w:left="0" w:right="20"/>
      </w:pPr>
    </w:p>
    <w:p w14:paraId="76F72A6E" w14:textId="77777777" w:rsidR="00740549" w:rsidRDefault="00740549" w:rsidP="00785787">
      <w:pPr>
        <w:pStyle w:val="a3"/>
        <w:ind w:left="0" w:right="20"/>
      </w:pPr>
      <w:r>
        <w:rPr>
          <w:rFonts w:hint="eastAsia"/>
        </w:rPr>
        <w:t>To change the number of events in the configured interval when throttling will occur, use the following command.</w:t>
      </w:r>
    </w:p>
    <w:p w14:paraId="0323C12A" w14:textId="138AC6A6" w:rsidR="00740549" w:rsidRDefault="00740549" w:rsidP="00785787">
      <w:pPr>
        <w:pStyle w:val="afffff3"/>
        <w:ind w:left="0" w:right="20"/>
      </w:pPr>
      <w:bookmarkStart w:id="4643" w:name="_Toc391575444"/>
      <w:r>
        <w:t xml:space="preserve">Table </w:t>
      </w:r>
      <w:fldSimple w:instr=" SEQ Table \* ARABIC ">
        <w:r w:rsidR="0065459F">
          <w:rPr>
            <w:noProof/>
          </w:rPr>
          <w:t>305</w:t>
        </w:r>
      </w:fldSimple>
      <w:r w:rsidR="0065459F">
        <w:rPr>
          <w:rFonts w:hint="eastAsia"/>
        </w:rPr>
        <w:t xml:space="preserve"> </w:t>
      </w:r>
      <w:r>
        <w:rPr>
          <w:rFonts w:hint="eastAsia"/>
        </w:rPr>
        <w:t>Event Throttle Threshold</w:t>
      </w:r>
      <w:bookmarkEnd w:id="4643"/>
    </w:p>
    <w:tbl>
      <w:tblPr>
        <w:tblStyle w:val="CLIWide"/>
        <w:tblW w:w="0" w:type="auto"/>
        <w:tblLayout w:type="fixed"/>
        <w:tblLook w:val="01E0" w:firstRow="1" w:lastRow="1" w:firstColumn="1" w:lastColumn="1" w:noHBand="0" w:noVBand="0"/>
      </w:tblPr>
      <w:tblGrid>
        <w:gridCol w:w="4531"/>
        <w:gridCol w:w="3791"/>
      </w:tblGrid>
      <w:tr w:rsidR="00740549"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2F5F3A" w:rsidRDefault="00740549" w:rsidP="00785787">
            <w:pPr>
              <w:pStyle w:val="aa"/>
              <w:ind w:right="20"/>
              <w:rPr>
                <w:bCs/>
                <w:sz w:val="18"/>
              </w:rPr>
            </w:pPr>
            <w:r w:rsidRPr="002F5F3A">
              <w:rPr>
                <w:bCs/>
                <w:sz w:val="18"/>
              </w:rPr>
              <w:t>Command</w:t>
            </w:r>
          </w:p>
        </w:tc>
        <w:tc>
          <w:tcPr>
            <w:tcW w:w="3791" w:type="dxa"/>
          </w:tcPr>
          <w:p w14:paraId="1EA3495A" w14:textId="77777777" w:rsidR="00740549" w:rsidRPr="002F5F3A" w:rsidRDefault="00740549" w:rsidP="00785787">
            <w:pPr>
              <w:pStyle w:val="aa"/>
              <w:ind w:right="20"/>
              <w:rPr>
                <w:bCs/>
                <w:sz w:val="18"/>
              </w:rPr>
            </w:pPr>
            <w:r w:rsidRPr="002F5F3A">
              <w:rPr>
                <w:bCs/>
                <w:sz w:val="18"/>
              </w:rPr>
              <w:t>Description</w:t>
            </w:r>
          </w:p>
        </w:tc>
      </w:tr>
      <w:tr w:rsidR="00740549" w14:paraId="094111FA" w14:textId="77777777" w:rsidTr="00901BC8">
        <w:trPr>
          <w:trHeight w:val="327"/>
        </w:trPr>
        <w:tc>
          <w:tcPr>
            <w:tcW w:w="4531" w:type="dxa"/>
          </w:tcPr>
          <w:p w14:paraId="6C25E43E" w14:textId="77777777" w:rsidR="00740549" w:rsidRPr="002F5F3A" w:rsidRDefault="00740549" w:rsidP="00785787">
            <w:pPr>
              <w:pStyle w:val="aa"/>
              <w:ind w:right="20"/>
              <w:rPr>
                <w:b/>
                <w:bCs/>
              </w:rPr>
            </w:pPr>
            <w:r w:rsidRPr="00740549">
              <w:rPr>
                <w:b/>
                <w:bCs/>
              </w:rPr>
              <w:t>cable event throttle-threshold &lt;1-10000&gt;</w:t>
            </w:r>
          </w:p>
        </w:tc>
        <w:tc>
          <w:tcPr>
            <w:tcW w:w="3791" w:type="dxa"/>
          </w:tcPr>
          <w:p w14:paraId="04B22207" w14:textId="77777777" w:rsidR="00740549" w:rsidRDefault="009661F0" w:rsidP="00785787">
            <w:pPr>
              <w:pStyle w:val="aa"/>
              <w:ind w:right="20"/>
            </w:pPr>
            <w:r>
              <w:t xml:space="preserve">Set the value of </w:t>
            </w:r>
            <w:r w:rsidR="00740549">
              <w:rPr>
                <w:rFonts w:hint="eastAsia"/>
              </w:rPr>
              <w:t>Throttle Threshold.</w:t>
            </w:r>
          </w:p>
          <w:p w14:paraId="40D011A1" w14:textId="77777777" w:rsidR="00740549" w:rsidRPr="00230534" w:rsidRDefault="00740549" w:rsidP="00785787">
            <w:pPr>
              <w:pStyle w:val="aa"/>
              <w:ind w:right="20"/>
            </w:pPr>
            <w:r>
              <w:rPr>
                <w:rFonts w:hint="eastAsia"/>
              </w:rPr>
              <w:t>(Default: 0)</w:t>
            </w:r>
          </w:p>
        </w:tc>
      </w:tr>
      <w:tr w:rsidR="00740549" w14:paraId="19735674" w14:textId="77777777" w:rsidTr="00901BC8">
        <w:trPr>
          <w:trHeight w:val="327"/>
        </w:trPr>
        <w:tc>
          <w:tcPr>
            <w:tcW w:w="4531" w:type="dxa"/>
          </w:tcPr>
          <w:p w14:paraId="205B580C" w14:textId="77777777" w:rsidR="00740549" w:rsidRPr="00EB011E" w:rsidRDefault="00740549" w:rsidP="00785787">
            <w:pPr>
              <w:pStyle w:val="aa"/>
              <w:ind w:right="20"/>
              <w:rPr>
                <w:b/>
                <w:bCs/>
              </w:rPr>
            </w:pPr>
            <w:r w:rsidRPr="00740549">
              <w:rPr>
                <w:b/>
                <w:bCs/>
              </w:rPr>
              <w:t>no cable event throttle-threshold</w:t>
            </w:r>
          </w:p>
        </w:tc>
        <w:tc>
          <w:tcPr>
            <w:tcW w:w="3791" w:type="dxa"/>
          </w:tcPr>
          <w:p w14:paraId="6B4D8EFC" w14:textId="77777777" w:rsidR="00740549" w:rsidRPr="00230534" w:rsidRDefault="009661F0" w:rsidP="00785787">
            <w:pPr>
              <w:pStyle w:val="aa"/>
              <w:ind w:right="20"/>
            </w:pPr>
            <w:r>
              <w:rPr>
                <w:rFonts w:hint="eastAsia"/>
              </w:rPr>
              <w:t xml:space="preserve">Return the </w:t>
            </w:r>
            <w:r>
              <w:t>set</w:t>
            </w:r>
            <w:r>
              <w:rPr>
                <w:rFonts w:hint="eastAsia"/>
              </w:rPr>
              <w:t xml:space="preserve"> </w:t>
            </w:r>
            <w:r w:rsidR="00740549">
              <w:rPr>
                <w:rFonts w:hint="eastAsia"/>
              </w:rPr>
              <w:t>Throttle Threshold</w:t>
            </w:r>
            <w:r>
              <w:rPr>
                <w:rFonts w:hint="eastAsia"/>
              </w:rPr>
              <w:t xml:space="preserve"> </w:t>
            </w:r>
            <w:r>
              <w:t>to</w:t>
            </w:r>
            <w:r w:rsidR="00740549">
              <w:rPr>
                <w:rFonts w:hint="eastAsia"/>
              </w:rPr>
              <w:t xml:space="preserve"> default.</w:t>
            </w:r>
          </w:p>
        </w:tc>
      </w:tr>
    </w:tbl>
    <w:p w14:paraId="78C8722F" w14:textId="77777777" w:rsidR="00740549"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40549" w:rsidRPr="0032769C" w14:paraId="62F4E9CE" w14:textId="77777777" w:rsidTr="00901BC8">
        <w:trPr>
          <w:trHeight w:val="841"/>
        </w:trPr>
        <w:tc>
          <w:tcPr>
            <w:tcW w:w="8435" w:type="dxa"/>
          </w:tcPr>
          <w:p w14:paraId="3CD1714E" w14:textId="77777777" w:rsidR="00740549" w:rsidRPr="0032769C" w:rsidRDefault="00740549" w:rsidP="00785787">
            <w:pPr>
              <w:pStyle w:val="aa"/>
              <w:ind w:right="20"/>
              <w:rPr>
                <w:rFonts w:ascii="Courier New" w:hAnsi="Courier New" w:cs="Courier New"/>
              </w:rPr>
            </w:pPr>
          </w:p>
          <w:p w14:paraId="49F49D78" w14:textId="77777777" w:rsidR="00740549" w:rsidRPr="0032769C" w:rsidRDefault="0074054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849E028" w14:textId="77777777"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cable event throttle-threshold</w:t>
            </w:r>
            <w:r>
              <w:rPr>
                <w:rFonts w:ascii="Courier New" w:hAnsi="Courier New" w:cs="Courier New" w:hint="eastAsia"/>
                <w:b/>
              </w:rPr>
              <w:t xml:space="preserve"> 20</w:t>
            </w:r>
          </w:p>
          <w:p w14:paraId="55293705" w14:textId="77777777"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2930A883" w14:textId="77777777" w:rsidR="00740549" w:rsidRDefault="00740549" w:rsidP="00785787">
            <w:pPr>
              <w:pStyle w:val="aa"/>
              <w:ind w:right="20"/>
              <w:rPr>
                <w:rFonts w:ascii="Courier New" w:hAnsi="Courier New" w:cs="Courier New"/>
              </w:rPr>
            </w:pPr>
            <w:r>
              <w:rPr>
                <w:rFonts w:ascii="Courier New" w:hAnsi="Courier New" w:cs="Courier New"/>
              </w:rPr>
              <w:t>Router#</w:t>
            </w:r>
          </w:p>
          <w:p w14:paraId="4ABD806E" w14:textId="77777777" w:rsidR="00740549" w:rsidRPr="0032769C" w:rsidRDefault="00740549" w:rsidP="00785787">
            <w:pPr>
              <w:pStyle w:val="aa"/>
              <w:ind w:right="20"/>
              <w:rPr>
                <w:rFonts w:ascii="Courier New" w:hAnsi="Courier New" w:cs="Courier New"/>
              </w:rPr>
            </w:pPr>
          </w:p>
        </w:tc>
      </w:tr>
    </w:tbl>
    <w:p w14:paraId="68BA689D" w14:textId="77777777" w:rsidR="00740549" w:rsidRDefault="00740549" w:rsidP="00785787">
      <w:pPr>
        <w:pStyle w:val="a3"/>
        <w:ind w:left="0" w:right="20"/>
      </w:pPr>
    </w:p>
    <w:p w14:paraId="524C34A3" w14:textId="77777777" w:rsidR="00D43F09" w:rsidRDefault="004D3241" w:rsidP="00785787">
      <w:pPr>
        <w:pStyle w:val="a3"/>
        <w:ind w:left="0" w:right="20"/>
      </w:pPr>
      <w:r>
        <w:rPr>
          <w:rFonts w:hint="eastAsia"/>
        </w:rPr>
        <w:t>To change the</w:t>
      </w:r>
      <w:r w:rsidR="00740549">
        <w:rPr>
          <w:rFonts w:hint="eastAsia"/>
        </w:rPr>
        <w:t xml:space="preserve"> length of time, in seconds, that defines the interval over which the event rate will be calculated, use the following command.</w:t>
      </w:r>
    </w:p>
    <w:p w14:paraId="508C36BE" w14:textId="26202DE4" w:rsidR="00740549" w:rsidRDefault="00740549" w:rsidP="00785787">
      <w:pPr>
        <w:pStyle w:val="afffff3"/>
        <w:ind w:left="0" w:right="20"/>
      </w:pPr>
      <w:bookmarkStart w:id="4644" w:name="_Toc391575445"/>
      <w:r>
        <w:t xml:space="preserve">Table </w:t>
      </w:r>
      <w:fldSimple w:instr=" SEQ Table \* ARABIC ">
        <w:r w:rsidR="0065459F">
          <w:rPr>
            <w:noProof/>
          </w:rPr>
          <w:t>306</w:t>
        </w:r>
      </w:fldSimple>
      <w:r w:rsidR="0065459F">
        <w:rPr>
          <w:rFonts w:hint="eastAsia"/>
        </w:rPr>
        <w:t xml:space="preserve"> </w:t>
      </w:r>
      <w:r>
        <w:rPr>
          <w:rFonts w:hint="eastAsia"/>
        </w:rPr>
        <w:t>Event Throttle Interval</w:t>
      </w:r>
      <w:bookmarkEnd w:id="4644"/>
    </w:p>
    <w:tbl>
      <w:tblPr>
        <w:tblStyle w:val="CLIWide"/>
        <w:tblW w:w="0" w:type="auto"/>
        <w:tblLayout w:type="fixed"/>
        <w:tblLook w:val="01E0" w:firstRow="1" w:lastRow="1" w:firstColumn="1" w:lastColumn="1" w:noHBand="0" w:noVBand="0"/>
      </w:tblPr>
      <w:tblGrid>
        <w:gridCol w:w="4531"/>
        <w:gridCol w:w="3791"/>
      </w:tblGrid>
      <w:tr w:rsidR="00740549"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2F5F3A" w:rsidRDefault="00740549" w:rsidP="00785787">
            <w:pPr>
              <w:pStyle w:val="aa"/>
              <w:ind w:right="20"/>
              <w:rPr>
                <w:bCs/>
                <w:sz w:val="18"/>
              </w:rPr>
            </w:pPr>
            <w:r w:rsidRPr="002F5F3A">
              <w:rPr>
                <w:bCs/>
                <w:sz w:val="18"/>
              </w:rPr>
              <w:t>Command</w:t>
            </w:r>
          </w:p>
        </w:tc>
        <w:tc>
          <w:tcPr>
            <w:tcW w:w="3791" w:type="dxa"/>
          </w:tcPr>
          <w:p w14:paraId="280637D0" w14:textId="77777777" w:rsidR="00740549" w:rsidRPr="002F5F3A" w:rsidRDefault="00740549" w:rsidP="00785787">
            <w:pPr>
              <w:pStyle w:val="aa"/>
              <w:ind w:right="20"/>
              <w:rPr>
                <w:bCs/>
                <w:sz w:val="18"/>
              </w:rPr>
            </w:pPr>
            <w:r w:rsidRPr="002F5F3A">
              <w:rPr>
                <w:bCs/>
                <w:sz w:val="18"/>
              </w:rPr>
              <w:t>Description</w:t>
            </w:r>
          </w:p>
        </w:tc>
      </w:tr>
      <w:tr w:rsidR="00740549" w14:paraId="3946678F" w14:textId="77777777" w:rsidTr="00901BC8">
        <w:trPr>
          <w:trHeight w:val="327"/>
        </w:trPr>
        <w:tc>
          <w:tcPr>
            <w:tcW w:w="4531" w:type="dxa"/>
          </w:tcPr>
          <w:p w14:paraId="0AD954B2" w14:textId="77777777" w:rsidR="00740549" w:rsidRPr="002F5F3A" w:rsidRDefault="00740549" w:rsidP="00785787">
            <w:pPr>
              <w:pStyle w:val="aa"/>
              <w:ind w:right="20"/>
              <w:rPr>
                <w:b/>
                <w:bCs/>
              </w:rPr>
            </w:pPr>
            <w:r w:rsidRPr="00740549">
              <w:rPr>
                <w:b/>
                <w:bCs/>
              </w:rPr>
              <w:t>cable event throttle-interval &lt;1-3600&gt;</w:t>
            </w:r>
          </w:p>
        </w:tc>
        <w:tc>
          <w:tcPr>
            <w:tcW w:w="3791" w:type="dxa"/>
          </w:tcPr>
          <w:p w14:paraId="4E92DE5F" w14:textId="77777777" w:rsidR="00740549" w:rsidRDefault="00756298" w:rsidP="00785787">
            <w:pPr>
              <w:pStyle w:val="aa"/>
              <w:ind w:right="20"/>
            </w:pPr>
            <w:r>
              <w:t xml:space="preserve">Change the </w:t>
            </w:r>
            <w:r w:rsidR="00740549">
              <w:rPr>
                <w:rFonts w:hint="eastAsia"/>
              </w:rPr>
              <w:t>Throttle interval</w:t>
            </w:r>
            <w:r>
              <w:rPr>
                <w:rFonts w:hint="eastAsia"/>
              </w:rPr>
              <w:t>.</w:t>
            </w:r>
          </w:p>
          <w:p w14:paraId="7369B4B5" w14:textId="77777777" w:rsidR="00740549" w:rsidRPr="00230534" w:rsidRDefault="00740549" w:rsidP="00785787">
            <w:pPr>
              <w:pStyle w:val="aa"/>
              <w:ind w:right="20"/>
            </w:pPr>
            <w:r>
              <w:rPr>
                <w:rFonts w:hint="eastAsia"/>
              </w:rPr>
              <w:t>(Default: 1s)</w:t>
            </w:r>
          </w:p>
        </w:tc>
      </w:tr>
      <w:tr w:rsidR="00740549" w:rsidRPr="00756298" w14:paraId="68997A89" w14:textId="77777777" w:rsidTr="00901BC8">
        <w:trPr>
          <w:trHeight w:val="327"/>
        </w:trPr>
        <w:tc>
          <w:tcPr>
            <w:tcW w:w="4531" w:type="dxa"/>
          </w:tcPr>
          <w:p w14:paraId="5CFFB0B0" w14:textId="77777777" w:rsidR="00740549" w:rsidRPr="00EB011E" w:rsidRDefault="00740549" w:rsidP="00785787">
            <w:pPr>
              <w:pStyle w:val="aa"/>
              <w:ind w:right="20"/>
              <w:rPr>
                <w:b/>
                <w:bCs/>
              </w:rPr>
            </w:pPr>
            <w:r w:rsidRPr="00740549">
              <w:rPr>
                <w:b/>
                <w:bCs/>
              </w:rPr>
              <w:t>no cable event throttle-interval</w:t>
            </w:r>
          </w:p>
        </w:tc>
        <w:tc>
          <w:tcPr>
            <w:tcW w:w="3791" w:type="dxa"/>
          </w:tcPr>
          <w:p w14:paraId="582A44AD" w14:textId="77777777" w:rsidR="00740549" w:rsidRPr="00230534" w:rsidRDefault="00756298" w:rsidP="00785787">
            <w:pPr>
              <w:pStyle w:val="aa"/>
              <w:ind w:right="20"/>
            </w:pPr>
            <w:r>
              <w:rPr>
                <w:rFonts w:hint="eastAsia"/>
              </w:rPr>
              <w:t xml:space="preserve">Return the changed </w:t>
            </w:r>
            <w:r w:rsidR="00740549">
              <w:rPr>
                <w:rFonts w:hint="eastAsia"/>
              </w:rPr>
              <w:t>Throttle interval</w:t>
            </w:r>
            <w:r>
              <w:t xml:space="preserve"> to</w:t>
            </w:r>
            <w:r w:rsidR="00740549">
              <w:rPr>
                <w:rFonts w:hint="eastAsia"/>
              </w:rPr>
              <w:t xml:space="preserve"> default.</w:t>
            </w:r>
          </w:p>
        </w:tc>
      </w:tr>
    </w:tbl>
    <w:p w14:paraId="62FEC3DE" w14:textId="77777777" w:rsidR="00E0775F"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0775F" w:rsidRPr="0032769C" w14:paraId="7C8E8162" w14:textId="77777777" w:rsidTr="00901BC8">
        <w:trPr>
          <w:trHeight w:val="841"/>
        </w:trPr>
        <w:tc>
          <w:tcPr>
            <w:tcW w:w="8435" w:type="dxa"/>
          </w:tcPr>
          <w:p w14:paraId="62ACFD47" w14:textId="77777777" w:rsidR="00E0775F" w:rsidRPr="0032769C" w:rsidRDefault="00E0775F" w:rsidP="00785787">
            <w:pPr>
              <w:pStyle w:val="aa"/>
              <w:ind w:right="20"/>
              <w:rPr>
                <w:rFonts w:ascii="Courier New" w:hAnsi="Courier New" w:cs="Courier New"/>
              </w:rPr>
            </w:pPr>
          </w:p>
          <w:p w14:paraId="217D80A2" w14:textId="77777777" w:rsidR="00E0775F" w:rsidRPr="0032769C" w:rsidRDefault="00E0775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6BC99A5" w14:textId="77777777"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 xml:space="preserve">cable event </w:t>
            </w:r>
            <w:r w:rsidRPr="00E0775F">
              <w:rPr>
                <w:rFonts w:ascii="Courier New" w:hAnsi="Courier New" w:cs="Courier New"/>
                <w:b/>
              </w:rPr>
              <w:t>throttle-interval</w:t>
            </w:r>
            <w:r>
              <w:rPr>
                <w:rFonts w:ascii="Courier New" w:hAnsi="Courier New" w:cs="Courier New" w:hint="eastAsia"/>
                <w:b/>
              </w:rPr>
              <w:t xml:space="preserve"> 10</w:t>
            </w:r>
          </w:p>
          <w:p w14:paraId="6C5F4420" w14:textId="77777777"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1DC58320" w14:textId="77777777" w:rsidR="00E0775F" w:rsidRDefault="00E0775F" w:rsidP="00785787">
            <w:pPr>
              <w:pStyle w:val="aa"/>
              <w:ind w:right="20"/>
              <w:rPr>
                <w:rFonts w:ascii="Courier New" w:hAnsi="Courier New" w:cs="Courier New"/>
              </w:rPr>
            </w:pPr>
            <w:r>
              <w:rPr>
                <w:rFonts w:ascii="Courier New" w:hAnsi="Courier New" w:cs="Courier New"/>
              </w:rPr>
              <w:t>Router#</w:t>
            </w:r>
          </w:p>
          <w:p w14:paraId="3D443413" w14:textId="77777777" w:rsidR="00E0775F" w:rsidRPr="0032769C" w:rsidRDefault="00E0775F" w:rsidP="00785787">
            <w:pPr>
              <w:pStyle w:val="aa"/>
              <w:ind w:right="20"/>
              <w:rPr>
                <w:rFonts w:ascii="Courier New" w:hAnsi="Courier New" w:cs="Courier New"/>
              </w:rPr>
            </w:pPr>
          </w:p>
        </w:tc>
      </w:tr>
    </w:tbl>
    <w:p w14:paraId="02068D8F" w14:textId="77777777" w:rsidR="007923E2" w:rsidRPr="00A373DB" w:rsidRDefault="007923E2" w:rsidP="00785787">
      <w:pPr>
        <w:pStyle w:val="2"/>
        <w:ind w:right="20"/>
      </w:pPr>
      <w:bookmarkStart w:id="4645" w:name="_Toc445131194"/>
      <w:r>
        <w:rPr>
          <w:rFonts w:hint="eastAsia"/>
        </w:rPr>
        <w:lastRenderedPageBreak/>
        <w:t>CM Secure Software Download</w:t>
      </w:r>
      <w:bookmarkEnd w:id="4645"/>
    </w:p>
    <w:p w14:paraId="50714B4A" w14:textId="77777777" w:rsidR="007923E2" w:rsidRDefault="007923E2" w:rsidP="00785787">
      <w:pPr>
        <w:pStyle w:val="a3"/>
        <w:ind w:left="0" w:right="20"/>
      </w:pPr>
      <w:r>
        <w:rPr>
          <w:rFonts w:hint="eastAsia"/>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Default="007923E2" w:rsidP="002B424F">
      <w:pPr>
        <w:pStyle w:val="a3"/>
        <w:numPr>
          <w:ilvl w:val="1"/>
          <w:numId w:val="25"/>
        </w:numPr>
        <w:tabs>
          <w:tab w:val="clear" w:pos="2908"/>
        </w:tabs>
        <w:ind w:left="0" w:right="20" w:hanging="284"/>
      </w:pPr>
      <w:r>
        <w:rPr>
          <w:rFonts w:hint="eastAsia"/>
        </w:rPr>
        <w:t xml:space="preserve">ONU firmware upgrade is a </w:t>
      </w:r>
      <w:r>
        <w:t>“</w:t>
      </w:r>
      <w:r>
        <w:rPr>
          <w:rFonts w:hint="eastAsia"/>
        </w:rPr>
        <w:t>two-step</w:t>
      </w:r>
      <w:r>
        <w:t>”</w:t>
      </w:r>
      <w:r>
        <w:rPr>
          <w:rFonts w:hint="eastAsia"/>
        </w:rPr>
        <w:t xml:space="preserve"> process, in which the vCM (residing on the DPoE System) first retrieves the image from the TFTP server and then sends the image to the ONU using DPoE OAM via the OLT.</w:t>
      </w:r>
    </w:p>
    <w:p w14:paraId="435A8E8C" w14:textId="77777777" w:rsidR="007923E2" w:rsidRDefault="007923E2" w:rsidP="002B424F">
      <w:pPr>
        <w:pStyle w:val="a3"/>
        <w:numPr>
          <w:ilvl w:val="1"/>
          <w:numId w:val="25"/>
        </w:numPr>
        <w:tabs>
          <w:tab w:val="clear" w:pos="2908"/>
        </w:tabs>
        <w:ind w:left="0" w:right="20" w:hanging="284"/>
      </w:pPr>
      <w:r>
        <w:rPr>
          <w:rFonts w:hint="eastAsia"/>
        </w:rPr>
        <w:t>The validation of the VCVs embedded within the firmware image is performed by the vCM, not by the physical ONU. CVC validation is not performed if the ONU is provisioned on the EAE Exclusion list.</w:t>
      </w:r>
    </w:p>
    <w:p w14:paraId="041B5712" w14:textId="77777777" w:rsidR="007923E2" w:rsidRDefault="007923E2" w:rsidP="002B424F">
      <w:pPr>
        <w:pStyle w:val="a3"/>
        <w:numPr>
          <w:ilvl w:val="1"/>
          <w:numId w:val="25"/>
        </w:numPr>
        <w:tabs>
          <w:tab w:val="clear" w:pos="2908"/>
        </w:tabs>
        <w:ind w:left="0" w:right="20" w:hanging="284"/>
      </w:pPr>
      <w:r>
        <w:rPr>
          <w:rFonts w:hint="eastAsia"/>
        </w:rPr>
        <w:t>The Time Varying Controls associated with the image are updated by the vCM in the ONU as a separate OAM operation.</w:t>
      </w:r>
    </w:p>
    <w:p w14:paraId="27E80896" w14:textId="77777777" w:rsidR="007923E2" w:rsidRDefault="007923E2" w:rsidP="002B424F">
      <w:pPr>
        <w:pStyle w:val="a3"/>
        <w:numPr>
          <w:ilvl w:val="1"/>
          <w:numId w:val="25"/>
        </w:numPr>
        <w:tabs>
          <w:tab w:val="clear" w:pos="2908"/>
        </w:tabs>
        <w:ind w:left="0" w:right="20" w:hanging="284"/>
      </w:pPr>
      <w:r>
        <w:rPr>
          <w:rFonts w:hint="eastAsia"/>
        </w:rPr>
        <w:t>Similarly, the image filename is also stored on the ONU by the vCM. If the TVCs or filename cannot be updated, then the entire upgrade operation is deemed to have failed.</w:t>
      </w:r>
    </w:p>
    <w:p w14:paraId="0B9E1B11" w14:textId="77777777" w:rsidR="007923E2" w:rsidRDefault="007923E2" w:rsidP="00785787">
      <w:pPr>
        <w:pStyle w:val="a3"/>
        <w:ind w:left="0" w:right="20"/>
      </w:pPr>
    </w:p>
    <w:p w14:paraId="4B8113F9" w14:textId="77777777" w:rsidR="007923E2" w:rsidRDefault="008B3339" w:rsidP="00785787">
      <w:pPr>
        <w:pStyle w:val="a3"/>
        <w:ind w:left="0" w:right="20"/>
      </w:pPr>
      <w:r>
        <w:rPr>
          <w:rFonts w:hint="eastAsia"/>
        </w:rPr>
        <w:t>To enable or disable Secure Software Download, use the following command.</w:t>
      </w:r>
    </w:p>
    <w:p w14:paraId="31E80529" w14:textId="3C9C5EF7" w:rsidR="008B3339" w:rsidRDefault="008B3339" w:rsidP="00785787">
      <w:pPr>
        <w:pStyle w:val="afffff3"/>
        <w:ind w:left="0" w:right="20"/>
      </w:pPr>
      <w:bookmarkStart w:id="4646" w:name="_Toc391575446"/>
      <w:r>
        <w:t xml:space="preserve">Table </w:t>
      </w:r>
      <w:fldSimple w:instr=" SEQ Table \* ARABIC ">
        <w:r w:rsidR="0065459F">
          <w:rPr>
            <w:noProof/>
          </w:rPr>
          <w:t>307</w:t>
        </w:r>
      </w:fldSimple>
      <w:r w:rsidR="0065459F">
        <w:rPr>
          <w:rFonts w:hint="eastAsia"/>
        </w:rPr>
        <w:t xml:space="preserve"> </w:t>
      </w:r>
      <w:r>
        <w:rPr>
          <w:rFonts w:hint="eastAsia"/>
        </w:rPr>
        <w:t>secure software download</w:t>
      </w:r>
      <w:bookmarkEnd w:id="4646"/>
    </w:p>
    <w:tbl>
      <w:tblPr>
        <w:tblStyle w:val="CLIWide"/>
        <w:tblW w:w="0" w:type="auto"/>
        <w:tblLayout w:type="fixed"/>
        <w:tblLook w:val="01E0" w:firstRow="1" w:lastRow="1" w:firstColumn="1" w:lastColumn="1" w:noHBand="0" w:noVBand="0"/>
      </w:tblPr>
      <w:tblGrid>
        <w:gridCol w:w="3964"/>
        <w:gridCol w:w="4358"/>
      </w:tblGrid>
      <w:tr w:rsidR="008B3339"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2F5F3A" w:rsidRDefault="008B3339" w:rsidP="00785787">
            <w:pPr>
              <w:pStyle w:val="aa"/>
              <w:ind w:right="20"/>
              <w:rPr>
                <w:bCs/>
                <w:sz w:val="18"/>
              </w:rPr>
            </w:pPr>
            <w:r w:rsidRPr="002F5F3A">
              <w:rPr>
                <w:bCs/>
                <w:sz w:val="18"/>
              </w:rPr>
              <w:t>Command</w:t>
            </w:r>
          </w:p>
        </w:tc>
        <w:tc>
          <w:tcPr>
            <w:tcW w:w="4358" w:type="dxa"/>
          </w:tcPr>
          <w:p w14:paraId="74F43B41" w14:textId="77777777" w:rsidR="008B3339" w:rsidRPr="002F5F3A" w:rsidRDefault="008B3339" w:rsidP="00785787">
            <w:pPr>
              <w:pStyle w:val="aa"/>
              <w:ind w:right="20"/>
              <w:rPr>
                <w:bCs/>
                <w:sz w:val="18"/>
              </w:rPr>
            </w:pPr>
            <w:r w:rsidRPr="002F5F3A">
              <w:rPr>
                <w:bCs/>
                <w:sz w:val="18"/>
              </w:rPr>
              <w:t>Description</w:t>
            </w:r>
          </w:p>
        </w:tc>
      </w:tr>
      <w:tr w:rsidR="008B3339" w14:paraId="6802FF3E" w14:textId="77777777" w:rsidTr="008B3339">
        <w:trPr>
          <w:trHeight w:val="327"/>
        </w:trPr>
        <w:tc>
          <w:tcPr>
            <w:tcW w:w="3964" w:type="dxa"/>
          </w:tcPr>
          <w:p w14:paraId="7B77B81D" w14:textId="77777777" w:rsidR="008B3339" w:rsidRPr="002F5F3A" w:rsidRDefault="008B3339" w:rsidP="00785787">
            <w:pPr>
              <w:pStyle w:val="aa"/>
              <w:ind w:right="20"/>
              <w:rPr>
                <w:b/>
                <w:bCs/>
              </w:rPr>
            </w:pPr>
            <w:r w:rsidRPr="008B3339">
              <w:rPr>
                <w:b/>
                <w:bCs/>
              </w:rPr>
              <w:t>cable secure-download (enable|disable)</w:t>
            </w:r>
          </w:p>
        </w:tc>
        <w:tc>
          <w:tcPr>
            <w:tcW w:w="4358" w:type="dxa"/>
          </w:tcPr>
          <w:p w14:paraId="3ADF3143" w14:textId="77777777" w:rsidR="008B3339" w:rsidRDefault="008B3339" w:rsidP="00785787">
            <w:pPr>
              <w:pStyle w:val="aa"/>
              <w:ind w:right="20"/>
            </w:pPr>
            <w:r>
              <w:rPr>
                <w:rFonts w:hint="eastAsia"/>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230534" w:rsidRDefault="008B3339" w:rsidP="00785787">
            <w:pPr>
              <w:pStyle w:val="aa"/>
              <w:ind w:right="20"/>
            </w:pPr>
            <w:r>
              <w:rPr>
                <w:rFonts w:hint="eastAsia"/>
              </w:rPr>
              <w:t>(Default: Disabled)</w:t>
            </w:r>
          </w:p>
        </w:tc>
      </w:tr>
    </w:tbl>
    <w:p w14:paraId="5606DC7E" w14:textId="77777777" w:rsidR="008B3339" w:rsidRDefault="008B333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B3339" w:rsidRPr="0032769C" w14:paraId="11A7281C" w14:textId="77777777" w:rsidTr="00901BC8">
        <w:trPr>
          <w:trHeight w:val="841"/>
        </w:trPr>
        <w:tc>
          <w:tcPr>
            <w:tcW w:w="8435" w:type="dxa"/>
          </w:tcPr>
          <w:p w14:paraId="6045A7FC" w14:textId="77777777" w:rsidR="008B3339" w:rsidRPr="0032769C" w:rsidRDefault="008B3339" w:rsidP="00785787">
            <w:pPr>
              <w:pStyle w:val="aa"/>
              <w:ind w:right="20"/>
              <w:rPr>
                <w:rFonts w:ascii="Courier New" w:hAnsi="Courier New" w:cs="Courier New"/>
              </w:rPr>
            </w:pPr>
          </w:p>
          <w:p w14:paraId="6B4A630F" w14:textId="77777777" w:rsidR="008B3339" w:rsidRPr="0032769C" w:rsidRDefault="008B333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FC72199" w14:textId="77777777"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B3339">
              <w:rPr>
                <w:rFonts w:ascii="Courier New" w:hAnsi="Courier New" w:cs="Courier New"/>
                <w:b/>
              </w:rPr>
              <w:t>cable secure-download enable</w:t>
            </w:r>
          </w:p>
          <w:p w14:paraId="3560BAD5" w14:textId="77777777"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5AEC4575" w14:textId="77777777" w:rsidR="008B3339" w:rsidRDefault="008B3339" w:rsidP="00785787">
            <w:pPr>
              <w:pStyle w:val="aa"/>
              <w:ind w:right="20"/>
              <w:rPr>
                <w:rFonts w:ascii="Courier New" w:hAnsi="Courier New" w:cs="Courier New"/>
              </w:rPr>
            </w:pPr>
            <w:r>
              <w:rPr>
                <w:rFonts w:ascii="Courier New" w:hAnsi="Courier New" w:cs="Courier New"/>
              </w:rPr>
              <w:t>Router#</w:t>
            </w:r>
          </w:p>
          <w:p w14:paraId="35318FAB" w14:textId="77777777" w:rsidR="008B3339" w:rsidRDefault="008B3339" w:rsidP="00785787">
            <w:pPr>
              <w:pStyle w:val="aa"/>
              <w:ind w:right="20"/>
              <w:rPr>
                <w:rFonts w:ascii="Courier New" w:hAnsi="Courier New" w:cs="Courier New"/>
              </w:rPr>
            </w:pPr>
            <w:r>
              <w:rPr>
                <w:rFonts w:ascii="Courier New" w:hAnsi="Courier New" w:cs="Courier New"/>
              </w:rPr>
              <w:t>Router#</w:t>
            </w:r>
            <w:r w:rsidR="00901BC8">
              <w:t xml:space="preserve"> </w:t>
            </w:r>
            <w:r w:rsidR="00901BC8" w:rsidRPr="00901BC8">
              <w:rPr>
                <w:rFonts w:ascii="Courier New" w:hAnsi="Courier New" w:cs="Courier New"/>
                <w:b/>
              </w:rPr>
              <w:t>show cable firmware</w:t>
            </w:r>
          </w:p>
          <w:p w14:paraId="496157C1" w14:textId="77777777" w:rsidR="00901BC8" w:rsidRPr="00901BC8" w:rsidRDefault="00901BC8" w:rsidP="00785787">
            <w:pPr>
              <w:pStyle w:val="aa"/>
              <w:ind w:right="20"/>
              <w:rPr>
                <w:rFonts w:ascii="Courier New" w:hAnsi="Courier New" w:cs="Courier New"/>
                <w:sz w:val="16"/>
              </w:rPr>
            </w:pPr>
            <w:r w:rsidRPr="00901BC8">
              <w:rPr>
                <w:rFonts w:ascii="Courier New" w:hAnsi="Courier New" w:cs="Courier New"/>
                <w:sz w:val="16"/>
              </w:rPr>
              <w:t xml:space="preserve">MAC Address   </w:t>
            </w:r>
            <w:r>
              <w:rPr>
                <w:rFonts w:ascii="Courier New" w:hAnsi="Courier New" w:cs="Courier New" w:hint="eastAsia"/>
                <w:sz w:val="16"/>
              </w:rPr>
              <w:t xml:space="preserve"> </w:t>
            </w:r>
            <w:r w:rsidRPr="00901BC8">
              <w:rPr>
                <w:rFonts w:ascii="Courier New" w:hAnsi="Courier New" w:cs="Courier New"/>
                <w:sz w:val="16"/>
              </w:rPr>
              <w:t xml:space="preserve"> IP Address      Op Version        </w:t>
            </w:r>
            <w:r>
              <w:rPr>
                <w:rFonts w:ascii="Courier New" w:hAnsi="Courier New" w:cs="Courier New" w:hint="eastAsia"/>
                <w:sz w:val="16"/>
              </w:rPr>
              <w:t xml:space="preserve"> </w:t>
            </w:r>
            <w:r w:rsidRPr="00901BC8">
              <w:rPr>
                <w:rFonts w:ascii="Courier New" w:hAnsi="Courier New" w:cs="Courier New"/>
                <w:sz w:val="16"/>
              </w:rPr>
              <w:t xml:space="preserve"> Filename</w:t>
            </w:r>
          </w:p>
          <w:p w14:paraId="36706FA4" w14:textId="77777777" w:rsidR="00901BC8" w:rsidRPr="00901BC8" w:rsidRDefault="00901BC8" w:rsidP="00785787">
            <w:pPr>
              <w:pStyle w:val="aa"/>
              <w:ind w:right="20"/>
              <w:rPr>
                <w:rFonts w:ascii="Courier New" w:hAnsi="Courier New" w:cs="Courier New"/>
                <w:sz w:val="16"/>
              </w:rPr>
            </w:pPr>
            <w:r w:rsidRPr="00901BC8">
              <w:rPr>
                <w:rFonts w:ascii="Courier New" w:hAnsi="Courier New" w:cs="Courier New" w:hint="eastAsia"/>
                <w:sz w:val="16"/>
              </w:rPr>
              <w:t>000d.b640.5868 172.18.200.231 0t A263 (3CBCC658) signed_App3714_DPoE_A263_78.96</w:t>
            </w:r>
          </w:p>
          <w:p w14:paraId="1277A8F8" w14:textId="77777777" w:rsidR="00901BC8" w:rsidRDefault="00901BC8" w:rsidP="00785787">
            <w:pPr>
              <w:pStyle w:val="aa"/>
              <w:ind w:right="20"/>
              <w:rPr>
                <w:rFonts w:ascii="Courier New" w:hAnsi="Courier New" w:cs="Courier New"/>
              </w:rPr>
            </w:pPr>
            <w:r>
              <w:rPr>
                <w:rFonts w:ascii="Courier New" w:hAnsi="Courier New" w:cs="Courier New"/>
              </w:rPr>
              <w:t>Router#</w:t>
            </w:r>
          </w:p>
          <w:p w14:paraId="1399E306" w14:textId="77777777" w:rsidR="008B3339" w:rsidRPr="008B3339" w:rsidRDefault="008B3339" w:rsidP="00785787">
            <w:pPr>
              <w:pStyle w:val="aa"/>
              <w:ind w:right="20"/>
              <w:rPr>
                <w:rFonts w:ascii="Courier New" w:hAnsi="Courier New" w:cs="Courier New"/>
              </w:rPr>
            </w:pPr>
          </w:p>
        </w:tc>
      </w:tr>
    </w:tbl>
    <w:p w14:paraId="54BA8639" w14:textId="77777777" w:rsidR="007923E2" w:rsidRDefault="007923E2" w:rsidP="00785787">
      <w:pPr>
        <w:pStyle w:val="a3"/>
        <w:ind w:left="0" w:right="20"/>
      </w:pPr>
    </w:p>
    <w:p w14:paraId="12BC2090" w14:textId="77777777" w:rsidR="00D43F09" w:rsidRPr="00FC4FF1" w:rsidRDefault="00D43F09" w:rsidP="00785787">
      <w:pPr>
        <w:pStyle w:val="a3"/>
        <w:ind w:left="0" w:right="20"/>
      </w:pPr>
    </w:p>
    <w:p w14:paraId="5639DE59" w14:textId="77777777" w:rsidR="00292632" w:rsidRDefault="00292632" w:rsidP="00785787">
      <w:pPr>
        <w:pStyle w:val="a3"/>
        <w:ind w:left="0" w:right="20"/>
      </w:pPr>
    </w:p>
    <w:p w14:paraId="0513D25B" w14:textId="77777777" w:rsidR="00292632" w:rsidRPr="00A373DB" w:rsidRDefault="00292632" w:rsidP="00785787">
      <w:pPr>
        <w:pStyle w:val="2"/>
        <w:ind w:right="20"/>
      </w:pPr>
      <w:bookmarkStart w:id="4647" w:name="_Toc445131195"/>
      <w:r>
        <w:rPr>
          <w:rFonts w:hint="eastAsia"/>
        </w:rPr>
        <w:lastRenderedPageBreak/>
        <w:t>MEF-MN Interface</w:t>
      </w:r>
      <w:bookmarkEnd w:id="4647"/>
    </w:p>
    <w:p w14:paraId="64798E40" w14:textId="77777777" w:rsidR="0064316D" w:rsidRDefault="0064316D" w:rsidP="00785787">
      <w:pPr>
        <w:pStyle w:val="a3"/>
        <w:ind w:left="0" w:right="20"/>
      </w:pPr>
      <w:r>
        <w:t xml:space="preserve">To construct </w:t>
      </w:r>
      <w:r>
        <w:rPr>
          <w:rFonts w:hint="eastAsia"/>
        </w:rPr>
        <w:t>PB/PBB Network</w:t>
      </w:r>
      <w:r>
        <w:t xml:space="preserve"> over the system, the </w:t>
      </w:r>
      <w:r>
        <w:rPr>
          <w:rFonts w:hint="eastAsia"/>
        </w:rPr>
        <w:t>upstream interface</w:t>
      </w:r>
      <w:r>
        <w:t xml:space="preserve"> should be included in </w:t>
      </w:r>
      <w:r>
        <w:rPr>
          <w:rFonts w:hint="eastAsia"/>
        </w:rPr>
        <w:t>Service VLAN</w:t>
      </w:r>
      <w:r>
        <w:t xml:space="preserve"> so as to enable </w:t>
      </w:r>
      <w:r>
        <w:rPr>
          <w:rFonts w:hint="eastAsia"/>
        </w:rPr>
        <w:t>upstream and downstream traffic</w:t>
      </w:r>
      <w:r>
        <w:t xml:space="preserve"> to flow bothway. The system may </w:t>
      </w:r>
      <w:r w:rsidR="00D0763E">
        <w:t>designate</w:t>
      </w:r>
      <w:r>
        <w:t xml:space="preserve"> any particular </w:t>
      </w:r>
      <w:r>
        <w:rPr>
          <w:rFonts w:hint="eastAsia"/>
        </w:rPr>
        <w:t>Interface</w:t>
      </w:r>
      <w:r>
        <w:t xml:space="preserve"> to be a </w:t>
      </w:r>
      <w:r>
        <w:rPr>
          <w:rFonts w:hint="eastAsia"/>
        </w:rPr>
        <w:t>MEF-MN Interface</w:t>
      </w:r>
      <w:r>
        <w:t xml:space="preserve"> so that the </w:t>
      </w:r>
      <w:r>
        <w:rPr>
          <w:rFonts w:hint="eastAsia"/>
        </w:rPr>
        <w:t>Interface</w:t>
      </w:r>
      <w:r>
        <w:t xml:space="preserve"> can be included in </w:t>
      </w:r>
      <w:r>
        <w:rPr>
          <w:rFonts w:hint="eastAsia"/>
        </w:rPr>
        <w:t>Service VLAN</w:t>
      </w:r>
      <w:r w:rsidR="00D0763E">
        <w:t xml:space="preserve"> automatically</w:t>
      </w:r>
      <w:r>
        <w:t xml:space="preserve">. </w:t>
      </w:r>
      <w:r w:rsidR="00D0763E">
        <w:t xml:space="preserve">Also the interface can be included into </w:t>
      </w:r>
      <w:r w:rsidR="00D0763E">
        <w:rPr>
          <w:rFonts w:hint="eastAsia"/>
        </w:rPr>
        <w:t>Service VLAN</w:t>
      </w:r>
      <w:r w:rsidR="00D0763E">
        <w:t xml:space="preserve"> in manual manner. </w:t>
      </w:r>
    </w:p>
    <w:p w14:paraId="26531900" w14:textId="77777777" w:rsidR="002F5E44" w:rsidRDefault="002F5E44" w:rsidP="00785787">
      <w:pPr>
        <w:pStyle w:val="a3"/>
        <w:ind w:left="0" w:right="20"/>
      </w:pPr>
      <w:r>
        <w:t xml:space="preserve">The system, when an ONU is connected, will bring the </w:t>
      </w:r>
      <w:r>
        <w:rPr>
          <w:rFonts w:hint="eastAsia"/>
        </w:rPr>
        <w:t>vCM Configuration File</w:t>
      </w:r>
      <w:r>
        <w:t xml:space="preserve"> of the ONU from TFTP server. And the system will create the </w:t>
      </w:r>
      <w:r>
        <w:rPr>
          <w:rFonts w:hint="eastAsia"/>
        </w:rPr>
        <w:t>Service VLAN</w:t>
      </w:r>
      <w:r>
        <w:t xml:space="preserve"> which is specified in the </w:t>
      </w:r>
      <w:r>
        <w:rPr>
          <w:rFonts w:hint="eastAsia"/>
        </w:rPr>
        <w:t>Configuration File</w:t>
      </w:r>
      <w:r>
        <w:t xml:space="preserve">, and assign the </w:t>
      </w:r>
      <w:r>
        <w:rPr>
          <w:rFonts w:hint="eastAsia"/>
        </w:rPr>
        <w:t>MEF-MN Interface</w:t>
      </w:r>
      <w:r>
        <w:t xml:space="preserve"> to the created Service VLAN automatically. </w:t>
      </w:r>
    </w:p>
    <w:p w14:paraId="5CF2D01E" w14:textId="77777777" w:rsidR="00292632" w:rsidRPr="00B355BF" w:rsidRDefault="002F5E44" w:rsidP="00785787">
      <w:pPr>
        <w:pStyle w:val="a3"/>
        <w:ind w:left="0" w:right="20"/>
      </w:pPr>
      <w:r>
        <w:t>For the way</w:t>
      </w:r>
      <w:r>
        <w:rPr>
          <w:rFonts w:hint="eastAsia"/>
        </w:rPr>
        <w:t xml:space="preserve"> to include the MEF-MN Interface</w:t>
      </w:r>
      <w:r>
        <w:t xml:space="preserve"> into </w:t>
      </w:r>
      <w:r>
        <w:rPr>
          <w:rFonts w:hint="eastAsia"/>
        </w:rPr>
        <w:t>Service VLAN</w:t>
      </w:r>
      <w:r w:rsidR="001E057F">
        <w:t xml:space="preserve"> </w:t>
      </w:r>
      <w:r w:rsidR="001E057F">
        <w:rPr>
          <w:rFonts w:hint="eastAsia"/>
        </w:rPr>
        <w:t>manually</w:t>
      </w:r>
      <w:r>
        <w:t xml:space="preserve">, refer to </w:t>
      </w:r>
      <w:r>
        <w:t>“</w:t>
      </w:r>
      <w:r>
        <w:t>Chapter 3. VLAN</w:t>
      </w:r>
      <w:r>
        <w:t>”</w:t>
      </w:r>
      <w:r>
        <w:t xml:space="preserve"> in this manual. </w:t>
      </w:r>
    </w:p>
    <w:p w14:paraId="6A26F4CC" w14:textId="77777777" w:rsidR="001E057F" w:rsidRDefault="001E057F" w:rsidP="00785787">
      <w:pPr>
        <w:pStyle w:val="a3"/>
        <w:ind w:left="0" w:right="20"/>
      </w:pPr>
      <w:r>
        <w:rPr>
          <w:rFonts w:hint="eastAsia"/>
        </w:rPr>
        <w:t>In order to include the MEF-MN Interface</w:t>
      </w:r>
      <w:r>
        <w:t xml:space="preserve"> into </w:t>
      </w:r>
      <w:r>
        <w:rPr>
          <w:rFonts w:hint="eastAsia"/>
        </w:rPr>
        <w:t>Service VLAN</w:t>
      </w:r>
      <w:r>
        <w:t xml:space="preserve"> in automatic manner, use the following command. </w:t>
      </w:r>
    </w:p>
    <w:p w14:paraId="738A3782" w14:textId="22937627" w:rsidR="00292632" w:rsidRDefault="00292632" w:rsidP="00785787">
      <w:pPr>
        <w:pStyle w:val="afffff3"/>
        <w:ind w:left="0" w:right="20"/>
      </w:pPr>
      <w:bookmarkStart w:id="4648" w:name="_Toc391575447"/>
      <w:r>
        <w:t xml:space="preserve">Table </w:t>
      </w:r>
      <w:fldSimple w:instr=" SEQ Table \* ARABIC ">
        <w:r w:rsidR="0065459F">
          <w:rPr>
            <w:noProof/>
          </w:rPr>
          <w:t>308</w:t>
        </w:r>
      </w:fldSimple>
      <w:r w:rsidR="0065459F">
        <w:rPr>
          <w:rFonts w:hint="eastAsia"/>
        </w:rPr>
        <w:t xml:space="preserve"> </w:t>
      </w:r>
      <w:r>
        <w:rPr>
          <w:rFonts w:hint="eastAsia"/>
        </w:rPr>
        <w:t>MEF-MN interface</w:t>
      </w:r>
      <w:bookmarkEnd w:id="4648"/>
    </w:p>
    <w:tbl>
      <w:tblPr>
        <w:tblStyle w:val="CLIWide"/>
        <w:tblW w:w="0" w:type="auto"/>
        <w:tblLook w:val="01E0" w:firstRow="1" w:lastRow="1" w:firstColumn="1" w:lastColumn="1" w:noHBand="0" w:noVBand="0"/>
      </w:tblPr>
      <w:tblGrid>
        <w:gridCol w:w="4007"/>
        <w:gridCol w:w="4099"/>
      </w:tblGrid>
      <w:tr w:rsidR="00292632"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2F5F3A" w:rsidRDefault="00292632" w:rsidP="00785787">
            <w:pPr>
              <w:pStyle w:val="aa"/>
              <w:ind w:right="20"/>
              <w:rPr>
                <w:bCs/>
                <w:sz w:val="18"/>
              </w:rPr>
            </w:pPr>
            <w:r w:rsidRPr="002F5F3A">
              <w:rPr>
                <w:bCs/>
                <w:sz w:val="18"/>
              </w:rPr>
              <w:t>Command</w:t>
            </w:r>
          </w:p>
        </w:tc>
        <w:tc>
          <w:tcPr>
            <w:tcW w:w="4216" w:type="dxa"/>
          </w:tcPr>
          <w:p w14:paraId="1188E017" w14:textId="77777777" w:rsidR="00292632" w:rsidRPr="002F5F3A" w:rsidRDefault="00292632" w:rsidP="00785787">
            <w:pPr>
              <w:pStyle w:val="aa"/>
              <w:ind w:right="20"/>
              <w:rPr>
                <w:bCs/>
                <w:sz w:val="18"/>
              </w:rPr>
            </w:pPr>
            <w:r w:rsidRPr="002F5F3A">
              <w:rPr>
                <w:bCs/>
                <w:sz w:val="18"/>
              </w:rPr>
              <w:t>Description</w:t>
            </w:r>
          </w:p>
        </w:tc>
      </w:tr>
      <w:tr w:rsidR="00292632" w14:paraId="76910744" w14:textId="77777777" w:rsidTr="0093763E">
        <w:trPr>
          <w:trHeight w:val="327"/>
        </w:trPr>
        <w:tc>
          <w:tcPr>
            <w:tcW w:w="4106" w:type="dxa"/>
          </w:tcPr>
          <w:p w14:paraId="489F1FB2" w14:textId="77777777" w:rsidR="00292632" w:rsidRPr="002F5F3A" w:rsidRDefault="00292632" w:rsidP="00785787">
            <w:pPr>
              <w:pStyle w:val="aa"/>
              <w:ind w:right="20"/>
              <w:rPr>
                <w:b/>
                <w:bCs/>
              </w:rPr>
            </w:pPr>
            <w:r w:rsidRPr="00AF6963">
              <w:rPr>
                <w:b/>
                <w:bCs/>
              </w:rPr>
              <w:t>dpoe mef-mn (all|&lt;2-4094&gt;)</w:t>
            </w:r>
          </w:p>
        </w:tc>
        <w:tc>
          <w:tcPr>
            <w:tcW w:w="4216" w:type="dxa"/>
          </w:tcPr>
          <w:p w14:paraId="1B8FCBFA" w14:textId="77777777" w:rsidR="001E057F" w:rsidRPr="00230534" w:rsidRDefault="001E057F" w:rsidP="00785787">
            <w:pPr>
              <w:pStyle w:val="aa"/>
              <w:ind w:right="20"/>
            </w:pPr>
            <w:r>
              <w:t xml:space="preserve">Designate the VLAN for including </w:t>
            </w:r>
            <w:r>
              <w:rPr>
                <w:rFonts w:hint="eastAsia"/>
              </w:rPr>
              <w:t>MEF-MN Interface</w:t>
            </w:r>
            <w:r>
              <w:t>.</w:t>
            </w:r>
          </w:p>
        </w:tc>
      </w:tr>
      <w:tr w:rsidR="00292632" w14:paraId="5E2C3AEE" w14:textId="77777777" w:rsidTr="0093763E">
        <w:trPr>
          <w:trHeight w:val="327"/>
        </w:trPr>
        <w:tc>
          <w:tcPr>
            <w:tcW w:w="4106" w:type="dxa"/>
          </w:tcPr>
          <w:p w14:paraId="34D0A68D" w14:textId="77777777" w:rsidR="00292632" w:rsidRPr="00EB011E" w:rsidRDefault="00292632" w:rsidP="00785787">
            <w:pPr>
              <w:pStyle w:val="aa"/>
              <w:ind w:right="20"/>
              <w:rPr>
                <w:b/>
                <w:bCs/>
              </w:rPr>
            </w:pPr>
            <w:r w:rsidRPr="00AF6963">
              <w:rPr>
                <w:b/>
                <w:bCs/>
              </w:rPr>
              <w:t>dpoe mef-mn range VLAN_ID_LIST</w:t>
            </w:r>
          </w:p>
        </w:tc>
        <w:tc>
          <w:tcPr>
            <w:tcW w:w="4216" w:type="dxa"/>
          </w:tcPr>
          <w:p w14:paraId="439249F6" w14:textId="77777777" w:rsidR="001E057F" w:rsidRPr="001E057F" w:rsidRDefault="001E057F" w:rsidP="00785787">
            <w:pPr>
              <w:pStyle w:val="aa"/>
              <w:ind w:right="20"/>
            </w:pPr>
            <w:r>
              <w:t xml:space="preserve">Set the range of VLAN for </w:t>
            </w:r>
            <w:r>
              <w:rPr>
                <w:rFonts w:hint="eastAsia"/>
              </w:rPr>
              <w:t>MEF-MN Interface</w:t>
            </w:r>
            <w:r>
              <w:t xml:space="preserve">. </w:t>
            </w:r>
          </w:p>
        </w:tc>
      </w:tr>
      <w:tr w:rsidR="00292632" w14:paraId="1FB17D31" w14:textId="77777777" w:rsidTr="0093763E">
        <w:trPr>
          <w:trHeight w:val="327"/>
        </w:trPr>
        <w:tc>
          <w:tcPr>
            <w:tcW w:w="4106" w:type="dxa"/>
          </w:tcPr>
          <w:p w14:paraId="61DDB11F" w14:textId="77777777" w:rsidR="00292632" w:rsidRPr="00EB011E" w:rsidRDefault="00292632" w:rsidP="00785787">
            <w:pPr>
              <w:pStyle w:val="aa"/>
              <w:ind w:right="20"/>
              <w:rPr>
                <w:b/>
                <w:bCs/>
              </w:rPr>
            </w:pPr>
            <w:r w:rsidRPr="00AF6963">
              <w:rPr>
                <w:b/>
                <w:bCs/>
              </w:rPr>
              <w:t>no dpoe mef-mn</w:t>
            </w:r>
          </w:p>
        </w:tc>
        <w:tc>
          <w:tcPr>
            <w:tcW w:w="4216" w:type="dxa"/>
          </w:tcPr>
          <w:p w14:paraId="10E0EB59" w14:textId="77777777" w:rsidR="001E057F" w:rsidRPr="00230534" w:rsidRDefault="001E057F" w:rsidP="00785787">
            <w:pPr>
              <w:pStyle w:val="aa"/>
              <w:ind w:right="20"/>
            </w:pPr>
            <w:r>
              <w:t xml:space="preserve">Make the assigned </w:t>
            </w:r>
            <w:r>
              <w:rPr>
                <w:rFonts w:hint="eastAsia"/>
              </w:rPr>
              <w:t>MEF-MN Interface</w:t>
            </w:r>
            <w:r>
              <w:t xml:space="preserve"> to be </w:t>
            </w:r>
            <w:r>
              <w:rPr>
                <w:rFonts w:hint="eastAsia"/>
              </w:rPr>
              <w:t>Disable</w:t>
            </w:r>
            <w:r>
              <w:t>d.</w:t>
            </w:r>
          </w:p>
        </w:tc>
      </w:tr>
    </w:tbl>
    <w:p w14:paraId="771C7BB1" w14:textId="77777777" w:rsidR="00292632" w:rsidRDefault="00292632"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292632" w:rsidRPr="0032769C" w14:paraId="45BC6B37" w14:textId="77777777" w:rsidTr="0093763E">
        <w:trPr>
          <w:trHeight w:val="841"/>
        </w:trPr>
        <w:tc>
          <w:tcPr>
            <w:tcW w:w="8435" w:type="dxa"/>
          </w:tcPr>
          <w:p w14:paraId="1AC22CAA" w14:textId="77777777" w:rsidR="00292632" w:rsidRPr="0032769C" w:rsidRDefault="00292632" w:rsidP="00785787">
            <w:pPr>
              <w:pStyle w:val="aa"/>
              <w:ind w:right="20"/>
              <w:rPr>
                <w:rFonts w:ascii="Courier New" w:hAnsi="Courier New" w:cs="Courier New"/>
              </w:rPr>
            </w:pPr>
          </w:p>
          <w:p w14:paraId="263836DF" w14:textId="77777777" w:rsidR="00292632" w:rsidRPr="0032769C" w:rsidRDefault="0029263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59DDCEE"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B355BF">
              <w:rPr>
                <w:rFonts w:ascii="Courier New" w:hAnsi="Courier New" w:cs="Courier New"/>
                <w:b/>
              </w:rPr>
              <w:t>/1</w:t>
            </w:r>
          </w:p>
          <w:p w14:paraId="24318116"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dpoe mef-mn all</w:t>
            </w:r>
          </w:p>
          <w:p w14:paraId="1A31EEAE"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end</w:t>
            </w:r>
          </w:p>
          <w:p w14:paraId="089E39D8" w14:textId="77777777" w:rsidR="00292632" w:rsidRDefault="00292632" w:rsidP="00785787">
            <w:pPr>
              <w:pStyle w:val="aa"/>
              <w:ind w:right="20"/>
              <w:rPr>
                <w:rFonts w:ascii="Courier New" w:hAnsi="Courier New" w:cs="Courier New"/>
              </w:rPr>
            </w:pPr>
            <w:r>
              <w:rPr>
                <w:rFonts w:ascii="Courier New" w:hAnsi="Courier New" w:cs="Courier New"/>
              </w:rPr>
              <w:t>Router#</w:t>
            </w:r>
          </w:p>
          <w:p w14:paraId="391DC286" w14:textId="77777777" w:rsidR="00292632" w:rsidRPr="0032769C" w:rsidRDefault="00292632" w:rsidP="00785787">
            <w:pPr>
              <w:pStyle w:val="aa"/>
              <w:ind w:right="20"/>
              <w:rPr>
                <w:rFonts w:ascii="Courier New" w:hAnsi="Courier New" w:cs="Courier New"/>
              </w:rPr>
            </w:pPr>
          </w:p>
        </w:tc>
      </w:tr>
    </w:tbl>
    <w:p w14:paraId="686A0355" w14:textId="77777777" w:rsidR="00292632" w:rsidRDefault="00292632" w:rsidP="00785787">
      <w:pPr>
        <w:pStyle w:val="a3"/>
        <w:ind w:left="0" w:right="20"/>
      </w:pPr>
    </w:p>
    <w:p w14:paraId="460EB25D" w14:textId="77777777" w:rsidR="00901BC8" w:rsidRDefault="00901BC8" w:rsidP="00785787">
      <w:pPr>
        <w:pStyle w:val="a3"/>
        <w:ind w:left="0" w:right="20"/>
      </w:pPr>
    </w:p>
    <w:p w14:paraId="3CDD757F" w14:textId="77777777" w:rsidR="00901BC8" w:rsidRPr="00A373DB" w:rsidRDefault="00901BC8" w:rsidP="00785787">
      <w:pPr>
        <w:pStyle w:val="2"/>
        <w:ind w:right="20"/>
      </w:pPr>
      <w:bookmarkStart w:id="4649" w:name="_Toc445131196"/>
      <w:r>
        <w:rPr>
          <w:rFonts w:hint="eastAsia"/>
        </w:rPr>
        <w:lastRenderedPageBreak/>
        <w:t>Subscriber</w:t>
      </w:r>
      <w:r>
        <w:t>’</w:t>
      </w:r>
      <w:r>
        <w:rPr>
          <w:rFonts w:hint="eastAsia"/>
        </w:rPr>
        <w:t xml:space="preserve">s </w:t>
      </w:r>
      <w:r w:rsidR="00E11408">
        <w:rPr>
          <w:rFonts w:hint="eastAsia"/>
        </w:rPr>
        <w:t>Provider Bridging (</w:t>
      </w:r>
      <w:r w:rsidR="007D6ED3">
        <w:rPr>
          <w:rFonts w:hint="eastAsia"/>
        </w:rPr>
        <w:t>PB</w:t>
      </w:r>
      <w:r w:rsidR="00E11408">
        <w:rPr>
          <w:rFonts w:hint="eastAsia"/>
        </w:rPr>
        <w:t>)</w:t>
      </w:r>
      <w:r>
        <w:rPr>
          <w:rFonts w:hint="eastAsia"/>
        </w:rPr>
        <w:t xml:space="preserve"> Serivces</w:t>
      </w:r>
      <w:bookmarkEnd w:id="4649"/>
    </w:p>
    <w:p w14:paraId="16F16F91" w14:textId="77777777" w:rsidR="005758E0" w:rsidRDefault="00901BC8" w:rsidP="00785787">
      <w:pPr>
        <w:pStyle w:val="a3"/>
        <w:ind w:left="0" w:right="20"/>
      </w:pPr>
      <w:r>
        <w:rPr>
          <w:rFonts w:hint="eastAsia"/>
        </w:rPr>
        <w:t>This section describes the provisioning of subscriber services supported by system</w:t>
      </w:r>
    </w:p>
    <w:p w14:paraId="4751CCC4" w14:textId="77777777" w:rsidR="00901BC8" w:rsidRDefault="00901BC8" w:rsidP="00785787">
      <w:pPr>
        <w:pStyle w:val="3"/>
        <w:ind w:left="0" w:right="20"/>
      </w:pPr>
      <w:bookmarkStart w:id="4650" w:name="_Toc445131197"/>
      <w:r>
        <w:rPr>
          <w:rFonts w:hint="eastAsia"/>
        </w:rPr>
        <w:t>Provider Bridging Services</w:t>
      </w:r>
      <w:bookmarkEnd w:id="4650"/>
    </w:p>
    <w:p w14:paraId="282952CC" w14:textId="77777777" w:rsidR="00901BC8" w:rsidRDefault="00901BC8" w:rsidP="00785787">
      <w:pPr>
        <w:pStyle w:val="a3"/>
        <w:ind w:left="0" w:right="20"/>
      </w:pPr>
      <w:r>
        <w:rPr>
          <w:rFonts w:hint="eastAsia"/>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Default="00966327" w:rsidP="00785787">
      <w:pPr>
        <w:pStyle w:val="3"/>
        <w:ind w:left="0" w:right="20"/>
      </w:pPr>
      <w:bookmarkStart w:id="4651" w:name="_Toc445131198"/>
      <w:r>
        <w:rPr>
          <w:rFonts w:hint="eastAsia"/>
        </w:rPr>
        <w:t>802.1ad PB Encapsulation Mode</w:t>
      </w:r>
      <w:bookmarkEnd w:id="4651"/>
    </w:p>
    <w:p w14:paraId="200608CB" w14:textId="77777777" w:rsidR="00292632" w:rsidRPr="00B969E8" w:rsidRDefault="00966327" w:rsidP="00785787">
      <w:pPr>
        <w:pStyle w:val="a3"/>
        <w:ind w:left="0" w:right="20"/>
      </w:pPr>
      <w:r w:rsidRPr="00B969E8">
        <w:rPr>
          <w:rFonts w:hint="eastAsia"/>
        </w:rPr>
        <w:t xml:space="preserve">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w:t>
      </w:r>
      <w:r w:rsidRPr="00B969E8">
        <w:t>T</w:t>
      </w:r>
      <w:r w:rsidRPr="00B969E8">
        <w:rPr>
          <w:rFonts w:hint="eastAsia"/>
        </w:rPr>
        <w:t>he following Figure shows the frame formats used for 802.1ad PB encapsulation Mode.</w:t>
      </w:r>
    </w:p>
    <w:p w14:paraId="228C16BC" w14:textId="77777777" w:rsidR="00292632" w:rsidRDefault="00B969E8" w:rsidP="00785787">
      <w:pPr>
        <w:pStyle w:val="afffff9"/>
        <w:ind w:left="0" w:right="20"/>
      </w:pPr>
      <w:r>
        <w:rPr>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0B5C9B" w:rsidRDefault="00966327" w:rsidP="00785787">
      <w:pPr>
        <w:pStyle w:val="afffff3"/>
        <w:ind w:left="0" w:right="20"/>
        <w:jc w:val="center"/>
      </w:pPr>
      <w:bookmarkStart w:id="4652" w:name="_Toc391575507"/>
      <w:r>
        <w:t xml:space="preserve">Figure </w:t>
      </w:r>
      <w:fldSimple w:instr=" SEQ Figure \* ARABIC ">
        <w:r w:rsidR="00D52C4A">
          <w:rPr>
            <w:noProof/>
          </w:rPr>
          <w:t>53</w:t>
        </w:r>
      </w:fldSimple>
      <w:r w:rsidR="00D52C4A">
        <w:rPr>
          <w:rFonts w:hint="eastAsia"/>
        </w:rPr>
        <w:t xml:space="preserve"> </w:t>
      </w:r>
      <w:r w:rsidR="00B969E8">
        <w:rPr>
          <w:rFonts w:hint="eastAsia"/>
        </w:rPr>
        <w:t>802.1ad PB Encapsulation Mode</w:t>
      </w:r>
      <w:bookmarkEnd w:id="4652"/>
    </w:p>
    <w:p w14:paraId="0291ED00" w14:textId="77777777" w:rsidR="00292632" w:rsidRDefault="00B969E8" w:rsidP="00785787">
      <w:pPr>
        <w:pStyle w:val="a3"/>
        <w:ind w:left="0" w:right="20"/>
      </w:pPr>
      <w:r>
        <w:rPr>
          <w:rFonts w:hint="eastAsia"/>
        </w:rPr>
        <w:t>For the upstream direction, ONU adds an SVLAN tag to the user frame before transmitting the frame on the PON. DPoE System forwards the frame from the PON out the MN without modifying the frame.</w:t>
      </w:r>
    </w:p>
    <w:p w14:paraId="333DC1B0" w14:textId="77777777" w:rsidR="00B969E8" w:rsidRDefault="0074044A" w:rsidP="00785787">
      <w:pPr>
        <w:pStyle w:val="a3"/>
        <w:ind w:left="0" w:right="20"/>
      </w:pPr>
      <w:r>
        <w:rPr>
          <w:rFonts w:hint="eastAsia"/>
        </w:rPr>
        <w:t>For the downstream direction, DPoE System forwards the SVLAN-tagged frames received from the MN to the PON interface containing the ONU that is terminating the service.</w:t>
      </w:r>
    </w:p>
    <w:p w14:paraId="633C489E" w14:textId="77777777" w:rsidR="0074044A" w:rsidRDefault="0074044A" w:rsidP="00785787">
      <w:pPr>
        <w:pStyle w:val="a3"/>
        <w:ind w:left="0" w:right="20"/>
      </w:pPr>
    </w:p>
    <w:p w14:paraId="1ABAB16A" w14:textId="77777777" w:rsidR="0074044A" w:rsidRDefault="0074044A" w:rsidP="00785787">
      <w:pPr>
        <w:pStyle w:val="a3"/>
        <w:ind w:left="0" w:right="20"/>
      </w:pPr>
      <w:r>
        <w:rPr>
          <w:rFonts w:hint="eastAsia"/>
        </w:rPr>
        <w:t>The following Figure shows a CTAGS present in each of the frames. However, System also supports encapsulation of untagged and SVLAN-tagged frames as required by DPoE.</w:t>
      </w:r>
    </w:p>
    <w:p w14:paraId="0734E516" w14:textId="77777777" w:rsidR="0074044A" w:rsidRDefault="0074044A" w:rsidP="00785787">
      <w:pPr>
        <w:pStyle w:val="afffff9"/>
        <w:ind w:left="0" w:right="20"/>
      </w:pPr>
      <w:r>
        <w:rPr>
          <w:rFonts w:hint="eastAsia"/>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0B5C9B" w:rsidRDefault="0074044A" w:rsidP="00785787">
      <w:pPr>
        <w:pStyle w:val="afffff3"/>
        <w:ind w:left="0" w:right="20"/>
        <w:jc w:val="center"/>
      </w:pPr>
      <w:bookmarkStart w:id="4653" w:name="_Toc391575508"/>
      <w:r>
        <w:lastRenderedPageBreak/>
        <w:t xml:space="preserve">Figure </w:t>
      </w:r>
      <w:r w:rsidR="005832B8">
        <w:fldChar w:fldCharType="begin"/>
      </w:r>
      <w:r w:rsidR="00CF219F">
        <w:instrText xml:space="preserve"> SEQ Figure \* ARABIC </w:instrText>
      </w:r>
      <w:r w:rsidR="005832B8">
        <w:fldChar w:fldCharType="separate"/>
      </w:r>
      <w:r w:rsidR="00491596">
        <w:rPr>
          <w:noProof/>
        </w:rPr>
        <w:t>52</w:t>
      </w:r>
      <w:r w:rsidR="005832B8">
        <w:fldChar w:fldCharType="end"/>
      </w:r>
      <w:r>
        <w:rPr>
          <w:rFonts w:hint="eastAsia"/>
        </w:rPr>
        <w:t xml:space="preserve"> 802.1ad PB Encapsulation Mode with Untagged Traffic</w:t>
      </w:r>
      <w:bookmarkEnd w:id="4653"/>
    </w:p>
    <w:p w14:paraId="5FA665AC" w14:textId="77777777" w:rsidR="00B969E8" w:rsidRDefault="0074044A" w:rsidP="00785787">
      <w:pPr>
        <w:pStyle w:val="a3"/>
        <w:ind w:left="0" w:right="20"/>
      </w:pPr>
      <w:r>
        <w:rPr>
          <w:rFonts w:hint="eastAsia"/>
        </w:rPr>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Default="00391047" w:rsidP="00785787">
      <w:pPr>
        <w:pStyle w:val="a3"/>
        <w:ind w:left="0" w:right="20"/>
      </w:pPr>
      <w:r>
        <w:rPr>
          <w:rFonts w:hint="eastAsia"/>
        </w:rPr>
        <w:t>The following example s</w:t>
      </w:r>
      <w:r w:rsidR="0074267A">
        <w:rPr>
          <w:rFonts w:hint="eastAsia"/>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32769C" w14:paraId="61250623" w14:textId="77777777" w:rsidTr="00E11408">
        <w:trPr>
          <w:trHeight w:val="841"/>
        </w:trPr>
        <w:tc>
          <w:tcPr>
            <w:tcW w:w="8435" w:type="dxa"/>
          </w:tcPr>
          <w:p w14:paraId="00EC90C5" w14:textId="77777777" w:rsidR="00391047" w:rsidRPr="0032769C" w:rsidRDefault="00391047" w:rsidP="00785787">
            <w:pPr>
              <w:pStyle w:val="aa"/>
              <w:ind w:right="20"/>
              <w:rPr>
                <w:rFonts w:ascii="Courier New" w:hAnsi="Courier New" w:cs="Courier New"/>
              </w:rPr>
            </w:pPr>
          </w:p>
          <w:p w14:paraId="0E7A79AF" w14:textId="77777777" w:rsidR="00391047" w:rsidRPr="0032769C" w:rsidRDefault="0039104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9AF72F"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5309856D"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2F508366"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0074267A">
              <w:rPr>
                <w:rFonts w:ascii="Courier New" w:hAnsi="Courier New" w:cs="Courier New" w:hint="eastAsia"/>
                <w:b/>
              </w:rPr>
              <w:t>dpoe mef-mn all</w:t>
            </w:r>
          </w:p>
          <w:p w14:paraId="3ECDA54A" w14:textId="43689DAE"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005600EE" w:rsidRPr="001E61B6">
              <w:rPr>
                <w:rFonts w:ascii="Courier New" w:hAnsi="Courier New" w:cs="Courier New"/>
                <w:b/>
              </w:rPr>
              <w:t>dot1q ethertype 0x8100</w:t>
            </w:r>
          </w:p>
          <w:p w14:paraId="724ADB6D"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3CD0D2BE" w14:textId="77777777" w:rsidR="00391047" w:rsidRDefault="00391047" w:rsidP="00785787">
            <w:pPr>
              <w:pStyle w:val="aa"/>
              <w:ind w:right="20"/>
              <w:rPr>
                <w:rFonts w:ascii="Courier New" w:hAnsi="Courier New" w:cs="Courier New"/>
              </w:rPr>
            </w:pPr>
            <w:r>
              <w:rPr>
                <w:rFonts w:ascii="Courier New" w:hAnsi="Courier New" w:cs="Courier New"/>
              </w:rPr>
              <w:t>Router#</w:t>
            </w:r>
          </w:p>
          <w:p w14:paraId="32319D77" w14:textId="77777777" w:rsidR="0074267A" w:rsidRDefault="0074267A"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14:paraId="34729AEC"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2BAE2E85"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543B758A"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sidR="000D7B72">
              <w:rPr>
                <w:rFonts w:ascii="Courier New" w:hAnsi="Courier New" w:cs="Courier New" w:hint="eastAsia"/>
              </w:rPr>
              <w:t>en</w:t>
            </w:r>
            <w:r w:rsidRPr="0074267A">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 xml:space="preserve">-S-1         </w:t>
            </w:r>
          </w:p>
          <w:p w14:paraId="08190514"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000D7B72">
              <w:rPr>
                <w:rFonts w:ascii="Courier New" w:hAnsi="Courier New" w:cs="Courier New"/>
              </w:rPr>
              <w:t xml:space="preserve">  dot1ad-</w:t>
            </w:r>
            <w:r w:rsidR="000D7B72">
              <w:rPr>
                <w:rFonts w:ascii="Courier New" w:hAnsi="Courier New" w:cs="Courier New" w:hint="eastAsia"/>
              </w:rPr>
              <w:t>en</w:t>
            </w:r>
            <w:r w:rsidR="007D6ED3">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-S-1</w:t>
            </w:r>
          </w:p>
          <w:p w14:paraId="42E490DB" w14:textId="77777777" w:rsidR="0074267A" w:rsidRDefault="0074267A" w:rsidP="00785787">
            <w:pPr>
              <w:pStyle w:val="aa"/>
              <w:ind w:right="20"/>
              <w:rPr>
                <w:rFonts w:ascii="Courier New" w:hAnsi="Courier New" w:cs="Courier New"/>
              </w:rPr>
            </w:pPr>
          </w:p>
          <w:p w14:paraId="5595EB10" w14:textId="77777777" w:rsidR="0074267A" w:rsidRDefault="0074267A" w:rsidP="00785787">
            <w:pPr>
              <w:pStyle w:val="aa"/>
              <w:ind w:right="20"/>
              <w:rPr>
                <w:rFonts w:ascii="Courier New" w:hAnsi="Courier New" w:cs="Courier New"/>
              </w:rPr>
            </w:pPr>
            <w:r>
              <w:rPr>
                <w:rFonts w:ascii="Courier New" w:hAnsi="Courier New" w:cs="Courier New"/>
              </w:rPr>
              <w:t>Router#</w:t>
            </w:r>
          </w:p>
          <w:p w14:paraId="7367A5EB" w14:textId="77777777" w:rsidR="0074267A" w:rsidRDefault="0074267A"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14:paraId="6A5511CB"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14:paraId="5C988876"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14:paraId="62B81066"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1    US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r w:rsidRPr="0074267A">
              <w:rPr>
                <w:rFonts w:ascii="Courier New" w:hAnsi="Courier New" w:cs="Courier New"/>
              </w:rPr>
              <w:t xml:space="preserve">         </w:t>
            </w:r>
          </w:p>
          <w:p w14:paraId="4A5A0AB8"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2    DS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p>
          <w:p w14:paraId="7B5A23BC" w14:textId="77777777" w:rsidR="0074267A" w:rsidRPr="0074267A" w:rsidRDefault="0074267A" w:rsidP="00785787">
            <w:pPr>
              <w:pStyle w:val="aa"/>
              <w:ind w:right="20"/>
              <w:rPr>
                <w:rFonts w:ascii="Courier New" w:hAnsi="Courier New" w:cs="Courier New"/>
              </w:rPr>
            </w:pPr>
          </w:p>
          <w:p w14:paraId="4C19DCE8" w14:textId="77777777" w:rsidR="0074267A" w:rsidRDefault="0074267A" w:rsidP="00785787">
            <w:pPr>
              <w:pStyle w:val="aa"/>
              <w:ind w:right="20"/>
              <w:rPr>
                <w:rFonts w:ascii="Courier New" w:hAnsi="Courier New" w:cs="Courier New"/>
              </w:rPr>
            </w:pPr>
            <w:r>
              <w:rPr>
                <w:rFonts w:ascii="Courier New" w:hAnsi="Courier New" w:cs="Courier New"/>
              </w:rPr>
              <w:t>Router#</w:t>
            </w:r>
          </w:p>
          <w:p w14:paraId="173C82A1" w14:textId="77777777" w:rsidR="000D7B72" w:rsidRDefault="000D7B72" w:rsidP="00785787">
            <w:pPr>
              <w:pStyle w:val="aa"/>
              <w:ind w:right="20"/>
              <w:rPr>
                <w:rFonts w:ascii="Courier New" w:hAnsi="Courier New" w:cs="Courier New"/>
              </w:rPr>
            </w:pPr>
            <w:r>
              <w:rPr>
                <w:rFonts w:ascii="Courier New" w:hAnsi="Courier New" w:cs="Courier New"/>
              </w:rPr>
              <w:t>Router#</w:t>
            </w:r>
            <w:r w:rsidR="007D6ED3">
              <w:t xml:space="preserve"> </w:t>
            </w:r>
            <w:r w:rsidR="007D6ED3" w:rsidRPr="007D6ED3">
              <w:rPr>
                <w:rFonts w:ascii="Courier New" w:hAnsi="Courier New" w:cs="Courier New"/>
                <w:b/>
              </w:rPr>
              <w:t>show cable modem interfaces</w:t>
            </w:r>
          </w:p>
          <w:p w14:paraId="076C25D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14:paraId="5AF58525"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14:paraId="1801D1E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U</w:t>
            </w:r>
            <w:r w:rsidRPr="007D6ED3">
              <w:rPr>
                <w:rFonts w:ascii="Courier New" w:hAnsi="Courier New" w:cs="Courier New"/>
              </w:rPr>
              <w:t xml:space="preserve">   dot1ad-</w:t>
            </w:r>
            <w:r>
              <w:rPr>
                <w:rFonts w:ascii="Courier New" w:hAnsi="Courier New" w:cs="Courier New" w:hint="eastAsia"/>
              </w:rPr>
              <w:t>en</w:t>
            </w:r>
            <w:r w:rsidRPr="007D6ED3">
              <w:rPr>
                <w:rFonts w:ascii="Courier New" w:hAnsi="Courier New" w:cs="Courier New"/>
              </w:rPr>
              <w:t xml:space="preserve">     100      0</w:t>
            </w:r>
          </w:p>
          <w:p w14:paraId="18DF6A1C" w14:textId="77777777" w:rsidR="007D6ED3" w:rsidRDefault="007D6ED3" w:rsidP="00785787">
            <w:pPr>
              <w:pStyle w:val="aa"/>
              <w:ind w:right="20"/>
              <w:rPr>
                <w:rFonts w:ascii="Courier New" w:hAnsi="Courier New" w:cs="Courier New"/>
              </w:rPr>
            </w:pPr>
          </w:p>
          <w:p w14:paraId="4DF6750F"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02F5A5D5"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24E786A4" w14:textId="77777777" w:rsidR="0074267A" w:rsidRPr="0032769C" w:rsidRDefault="0074267A" w:rsidP="00785787">
            <w:pPr>
              <w:pStyle w:val="aa"/>
              <w:ind w:right="20"/>
              <w:rPr>
                <w:rFonts w:ascii="Courier New" w:hAnsi="Courier New" w:cs="Courier New"/>
              </w:rPr>
            </w:pPr>
          </w:p>
        </w:tc>
      </w:tr>
    </w:tbl>
    <w:p w14:paraId="64696546" w14:textId="77777777" w:rsidR="00391047" w:rsidRDefault="00391047" w:rsidP="00785787">
      <w:pPr>
        <w:pStyle w:val="a3"/>
        <w:ind w:left="0" w:right="20"/>
      </w:pPr>
    </w:p>
    <w:p w14:paraId="3A5F123C" w14:textId="77777777" w:rsidR="0074044A" w:rsidRDefault="0074044A" w:rsidP="00785787">
      <w:pPr>
        <w:pStyle w:val="3"/>
        <w:ind w:left="0" w:right="20"/>
      </w:pPr>
      <w:bookmarkStart w:id="4654" w:name="_Toc445131199"/>
      <w:r>
        <w:rPr>
          <w:rFonts w:hint="eastAsia"/>
        </w:rPr>
        <w:t>802.1Q PB Encapsulation Mode</w:t>
      </w:r>
      <w:bookmarkEnd w:id="4654"/>
    </w:p>
    <w:p w14:paraId="6C4B5F89" w14:textId="77777777" w:rsidR="0074044A" w:rsidRDefault="0074044A" w:rsidP="00785787">
      <w:pPr>
        <w:pStyle w:val="a3"/>
        <w:ind w:left="0" w:right="20"/>
      </w:pPr>
      <w:r>
        <w:rPr>
          <w:rFonts w:hint="eastAsia"/>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Default="0074044A" w:rsidP="00785787">
      <w:pPr>
        <w:pStyle w:val="afffff9"/>
        <w:ind w:left="0" w:right="20"/>
      </w:pPr>
      <w:r>
        <w:rPr>
          <w:rFonts w:hint="eastAsia"/>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0B5C9B" w:rsidRDefault="0074044A" w:rsidP="00785787">
      <w:pPr>
        <w:pStyle w:val="afffff3"/>
        <w:ind w:left="0" w:right="20"/>
        <w:jc w:val="center"/>
      </w:pPr>
      <w:bookmarkStart w:id="4655" w:name="_Toc391575509"/>
      <w:r>
        <w:t xml:space="preserve">Figure </w:t>
      </w:r>
      <w:r w:rsidR="005832B8">
        <w:fldChar w:fldCharType="begin"/>
      </w:r>
      <w:r w:rsidR="00CF219F">
        <w:instrText xml:space="preserve"> SEQ Figure \* ARABIC </w:instrText>
      </w:r>
      <w:r w:rsidR="005832B8">
        <w:fldChar w:fldCharType="separate"/>
      </w:r>
      <w:r w:rsidR="00491596">
        <w:rPr>
          <w:noProof/>
        </w:rPr>
        <w:t>53</w:t>
      </w:r>
      <w:r w:rsidR="005832B8">
        <w:fldChar w:fldCharType="end"/>
      </w:r>
      <w:r>
        <w:rPr>
          <w:rFonts w:hint="eastAsia"/>
        </w:rPr>
        <w:t xml:space="preserve"> 802.1Q PB Encapsulation Mode</w:t>
      </w:r>
      <w:bookmarkEnd w:id="4655"/>
    </w:p>
    <w:p w14:paraId="18F375DA" w14:textId="77777777" w:rsidR="0074044A" w:rsidRDefault="00784C0B" w:rsidP="00785787">
      <w:pPr>
        <w:pStyle w:val="a3"/>
        <w:ind w:left="0" w:right="20"/>
      </w:pPr>
      <w:r>
        <w:rPr>
          <w:rFonts w:hint="eastAsia"/>
        </w:rPr>
        <w:t>For the upstream direction, ONU adds a CVLAN tag to the userframe before transmitting the frame on the PON. System forwards the frame from the PON out the MN without modifying the frame.</w:t>
      </w:r>
    </w:p>
    <w:p w14:paraId="4EFCDF5F" w14:textId="77777777" w:rsidR="00784C0B" w:rsidRPr="0074044A" w:rsidRDefault="00784C0B" w:rsidP="00785787">
      <w:pPr>
        <w:pStyle w:val="a3"/>
        <w:ind w:left="0" w:right="20"/>
      </w:pPr>
      <w:r>
        <w:rPr>
          <w:rFonts w:hint="eastAsia"/>
        </w:rPr>
        <w:lastRenderedPageBreak/>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Default="000D7B72"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32769C" w14:paraId="40AB2BA9" w14:textId="77777777" w:rsidTr="00E11408">
        <w:trPr>
          <w:trHeight w:val="841"/>
        </w:trPr>
        <w:tc>
          <w:tcPr>
            <w:tcW w:w="8435" w:type="dxa"/>
          </w:tcPr>
          <w:p w14:paraId="0FBC7F5C" w14:textId="77777777" w:rsidR="000D7B72" w:rsidRPr="0032769C" w:rsidRDefault="000D7B72" w:rsidP="00785787">
            <w:pPr>
              <w:pStyle w:val="aa"/>
              <w:ind w:right="20"/>
              <w:rPr>
                <w:rFonts w:ascii="Courier New" w:hAnsi="Courier New" w:cs="Courier New"/>
              </w:rPr>
            </w:pPr>
          </w:p>
          <w:p w14:paraId="4D6EB926" w14:textId="77777777" w:rsidR="000D7B72" w:rsidRPr="0032769C" w:rsidRDefault="000D7B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BC1C0A5"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43084B9D"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30499F6D"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switchport mode trunk</w:t>
            </w:r>
          </w:p>
          <w:p w14:paraId="1375E6D3"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Pr="000D7B72">
              <w:rPr>
                <w:rFonts w:ascii="Courier New" w:hAnsi="Courier New" w:cs="Courier New"/>
                <w:b/>
              </w:rPr>
              <w:t>switchport trunk allowed vlan add 80</w:t>
            </w:r>
          </w:p>
          <w:p w14:paraId="2D24F868"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7E5A79C1"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6FFDE85B" w14:textId="77777777" w:rsidR="000D7B72" w:rsidRDefault="000D7B72"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 xml:space="preserve">show interface cable 3/1 </w:t>
            </w:r>
            <w:r>
              <w:rPr>
                <w:rFonts w:ascii="Courier New" w:hAnsi="Courier New" w:cs="Courier New" w:hint="eastAsia"/>
                <w:b/>
              </w:rPr>
              <w:t>pb</w:t>
            </w:r>
          </w:p>
          <w:p w14:paraId="7AC7E603" w14:textId="77777777" w:rsidR="000D7B72" w:rsidRDefault="000D7B72" w:rsidP="00785787">
            <w:pPr>
              <w:pStyle w:val="aa"/>
              <w:ind w:right="20"/>
              <w:rPr>
                <w:rFonts w:ascii="Courier New" w:hAnsi="Courier New" w:cs="Courier New"/>
              </w:rPr>
            </w:pPr>
            <w:r w:rsidRPr="000D7B72">
              <w:rPr>
                <w:rFonts w:ascii="Courier New" w:hAnsi="Courier New" w:cs="Courier New"/>
              </w:rPr>
              <w:t>I/F         CM MAC Addr     CM I/F Type Service    S-VLAN C-VLAN</w:t>
            </w:r>
          </w:p>
          <w:p w14:paraId="61D00423" w14:textId="77777777" w:rsidR="000D7B72" w:rsidRDefault="000D7B72" w:rsidP="0078578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w:t>
            </w:r>
            <w:r>
              <w:rPr>
                <w:rFonts w:ascii="Courier New" w:hAnsi="Courier New" w:cs="Courier New"/>
              </w:rPr>
              <w:t>007.7000.0000</w:t>
            </w:r>
            <w:r>
              <w:rPr>
                <w:rFonts w:ascii="Courier New" w:hAnsi="Courier New" w:cs="Courier New" w:hint="eastAsia"/>
              </w:rPr>
              <w:t xml:space="preserve">       1  MU  dot1ad-en       80       0</w:t>
            </w:r>
          </w:p>
          <w:p w14:paraId="043BA715"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7F858779" w14:textId="77777777" w:rsidR="000D7B72" w:rsidRPr="0032769C" w:rsidRDefault="000D7B72" w:rsidP="00785787">
            <w:pPr>
              <w:pStyle w:val="aa"/>
              <w:ind w:right="20"/>
              <w:rPr>
                <w:rFonts w:ascii="Courier New" w:hAnsi="Courier New" w:cs="Courier New"/>
              </w:rPr>
            </w:pPr>
          </w:p>
        </w:tc>
      </w:tr>
    </w:tbl>
    <w:p w14:paraId="01B6D23B" w14:textId="77777777" w:rsidR="0074044A" w:rsidRPr="000D7B72" w:rsidRDefault="0074044A" w:rsidP="00785787">
      <w:pPr>
        <w:pStyle w:val="a3"/>
        <w:ind w:left="0" w:right="20"/>
      </w:pPr>
    </w:p>
    <w:p w14:paraId="5DABE11F" w14:textId="77777777" w:rsidR="00784C0B" w:rsidRDefault="00784C0B" w:rsidP="00785787">
      <w:pPr>
        <w:pStyle w:val="3"/>
        <w:ind w:left="0" w:right="20"/>
      </w:pPr>
      <w:bookmarkStart w:id="4656" w:name="_Toc445131200"/>
      <w:r>
        <w:rPr>
          <w:rFonts w:hint="eastAsia"/>
        </w:rPr>
        <w:t>PB Transport Mode</w:t>
      </w:r>
      <w:bookmarkEnd w:id="4656"/>
    </w:p>
    <w:p w14:paraId="25E84B3E" w14:textId="77777777" w:rsidR="00784C0B" w:rsidRDefault="00784C0B" w:rsidP="00785787">
      <w:pPr>
        <w:pStyle w:val="a3"/>
        <w:ind w:left="0" w:right="20"/>
      </w:pPr>
      <w:r>
        <w:rPr>
          <w:rFonts w:hint="eastAsia"/>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Default="00784C0B" w:rsidP="00785787">
      <w:pPr>
        <w:pStyle w:val="afffff9"/>
        <w:ind w:left="0" w:right="20"/>
      </w:pPr>
      <w:r>
        <w:rPr>
          <w:rFonts w:hint="eastAsia"/>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0B5C9B" w:rsidRDefault="00784C0B" w:rsidP="00785787">
      <w:pPr>
        <w:pStyle w:val="afffff3"/>
        <w:ind w:left="0" w:right="20"/>
        <w:jc w:val="center"/>
      </w:pPr>
      <w:bookmarkStart w:id="4657" w:name="_Toc391575510"/>
      <w:r>
        <w:t xml:space="preserve">Figure </w:t>
      </w:r>
      <w:r w:rsidR="005832B8">
        <w:fldChar w:fldCharType="begin"/>
      </w:r>
      <w:r w:rsidR="00CF219F">
        <w:instrText xml:space="preserve"> SEQ Figure \* ARABIC </w:instrText>
      </w:r>
      <w:r w:rsidR="005832B8">
        <w:fldChar w:fldCharType="separate"/>
      </w:r>
      <w:r w:rsidR="00491596">
        <w:rPr>
          <w:noProof/>
        </w:rPr>
        <w:t>54</w:t>
      </w:r>
      <w:r w:rsidR="005832B8">
        <w:fldChar w:fldCharType="end"/>
      </w:r>
      <w:r>
        <w:rPr>
          <w:rFonts w:hint="eastAsia"/>
        </w:rPr>
        <w:t xml:space="preserve"> PB Transport Mode</w:t>
      </w:r>
      <w:bookmarkEnd w:id="4657"/>
    </w:p>
    <w:p w14:paraId="1CC0FD81" w14:textId="77777777" w:rsidR="00784C0B" w:rsidRDefault="00784C0B" w:rsidP="00785787">
      <w:pPr>
        <w:pStyle w:val="a3"/>
        <w:ind w:left="0" w:right="20"/>
      </w:pPr>
      <w:r>
        <w:rPr>
          <w:rFonts w:hint="eastAsia"/>
        </w:rPr>
        <w:t>In the upstream direction, ONU classifies traffic received on the UNI to EPON Links (LLIDs) based on the SVID and, if provisioned, the CVID contained in the frame. For Transport M</w:t>
      </w:r>
      <w:r>
        <w:t>o</w:t>
      </w:r>
      <w:r>
        <w:rPr>
          <w:rFonts w:hint="eastAsia"/>
        </w:rPr>
        <w:t xml:space="preserve">de configurations, the ONU never adds, removes, or modifies VLAN tags. </w:t>
      </w:r>
      <w:r w:rsidR="00990791">
        <w:rPr>
          <w:rFonts w:hint="eastAsia"/>
        </w:rPr>
        <w:t>System forwards the frame from the PON out the MN without modifying the frame.</w:t>
      </w:r>
    </w:p>
    <w:p w14:paraId="32C9F4C9" w14:textId="77777777" w:rsidR="00784C0B" w:rsidRDefault="00990791" w:rsidP="00785787">
      <w:pPr>
        <w:pStyle w:val="a3"/>
        <w:ind w:left="0" w:right="20"/>
      </w:pPr>
      <w:r>
        <w:rPr>
          <w:rFonts w:hint="eastAsia"/>
        </w:rPr>
        <w:t>In the downstream direction, System use</w:t>
      </w:r>
      <w:r w:rsidR="0037248E">
        <w:rPr>
          <w:rFonts w:hint="eastAsia"/>
        </w:rPr>
        <w:t>s</w:t>
      </w:r>
      <w:r>
        <w:rPr>
          <w:rFonts w:hint="eastAsia"/>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Default="00990791" w:rsidP="00785787">
      <w:pPr>
        <w:pStyle w:val="a3"/>
        <w:ind w:left="0" w:right="20"/>
      </w:pPr>
    </w:p>
    <w:p w14:paraId="61204C27" w14:textId="77777777" w:rsidR="00990791" w:rsidRPr="00990791" w:rsidRDefault="00990791" w:rsidP="00785787">
      <w:pPr>
        <w:pStyle w:val="a3"/>
        <w:ind w:left="0" w:right="20"/>
      </w:pPr>
      <w:r>
        <w:rPr>
          <w:rFonts w:hint="eastAsia"/>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Default="00990791" w:rsidP="00785787">
      <w:pPr>
        <w:pStyle w:val="afffff9"/>
        <w:ind w:left="0" w:right="20"/>
      </w:pPr>
      <w:r>
        <w:rPr>
          <w:rFonts w:hint="eastAsia"/>
          <w:noProof/>
        </w:rPr>
        <w:lastRenderedPageBreak/>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0B5C9B" w:rsidRDefault="00391047" w:rsidP="00785787">
      <w:pPr>
        <w:pStyle w:val="afffff3"/>
        <w:ind w:left="0" w:right="20"/>
        <w:jc w:val="center"/>
      </w:pPr>
      <w:bookmarkStart w:id="4658" w:name="_Toc391575511"/>
      <w:r>
        <w:t xml:space="preserve">Figure </w:t>
      </w:r>
      <w:r w:rsidR="005832B8">
        <w:fldChar w:fldCharType="begin"/>
      </w:r>
      <w:r w:rsidR="00CF219F">
        <w:instrText xml:space="preserve"> SEQ Figure \* ARABIC </w:instrText>
      </w:r>
      <w:r w:rsidR="005832B8">
        <w:fldChar w:fldCharType="separate"/>
      </w:r>
      <w:r w:rsidR="00491596">
        <w:rPr>
          <w:noProof/>
        </w:rPr>
        <w:t>55</w:t>
      </w:r>
      <w:r w:rsidR="005832B8">
        <w:fldChar w:fldCharType="end"/>
      </w:r>
      <w:r>
        <w:rPr>
          <w:rFonts w:hint="eastAsia"/>
        </w:rPr>
        <w:t xml:space="preserve"> PB Transport Mode with SVLAN Tag Only</w:t>
      </w:r>
      <w:bookmarkEnd w:id="4658"/>
    </w:p>
    <w:p w14:paraId="520E4C3E" w14:textId="77777777" w:rsidR="00784C0B" w:rsidRPr="00391047" w:rsidRDefault="00784C0B" w:rsidP="00785787">
      <w:pPr>
        <w:pStyle w:val="a3"/>
        <w:ind w:left="0" w:right="20"/>
      </w:pPr>
    </w:p>
    <w:p w14:paraId="098FD0DA" w14:textId="77777777" w:rsidR="007D6ED3" w:rsidRDefault="007D6ED3"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32769C" w14:paraId="5224BE9C" w14:textId="77777777" w:rsidTr="00E11408">
        <w:trPr>
          <w:trHeight w:val="841"/>
        </w:trPr>
        <w:tc>
          <w:tcPr>
            <w:tcW w:w="8435" w:type="dxa"/>
          </w:tcPr>
          <w:p w14:paraId="6D4BE501" w14:textId="77777777" w:rsidR="007D6ED3" w:rsidRPr="0032769C" w:rsidRDefault="007D6ED3" w:rsidP="00785787">
            <w:pPr>
              <w:pStyle w:val="aa"/>
              <w:ind w:right="20"/>
              <w:rPr>
                <w:rFonts w:ascii="Courier New" w:hAnsi="Courier New" w:cs="Courier New"/>
              </w:rPr>
            </w:pPr>
          </w:p>
          <w:p w14:paraId="139D3ED8" w14:textId="77777777" w:rsidR="007D6ED3" w:rsidRPr="0032769C" w:rsidRDefault="007D6ED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280921A"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6971BAAC"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4B134069"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dpoe mef-mn all</w:t>
            </w:r>
          </w:p>
          <w:p w14:paraId="1AB11A7D"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1751F558"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3E3DF2D5" w14:textId="77777777"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14:paraId="6999A241"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45F27F64"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030DE8C3"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         </w:t>
            </w:r>
          </w:p>
          <w:p w14:paraId="47A7349D"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w:t>
            </w:r>
          </w:p>
          <w:p w14:paraId="749A5894" w14:textId="77777777" w:rsidR="007D6ED3" w:rsidRDefault="007D6ED3" w:rsidP="00785787">
            <w:pPr>
              <w:pStyle w:val="aa"/>
              <w:ind w:right="20"/>
              <w:rPr>
                <w:rFonts w:ascii="Courier New" w:hAnsi="Courier New" w:cs="Courier New"/>
              </w:rPr>
            </w:pPr>
          </w:p>
          <w:p w14:paraId="60452C09"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58B7424A" w14:textId="77777777"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14:paraId="0976F5BD"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14:paraId="33BE19DE"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14:paraId="1EF33B0F"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1    US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         </w:t>
            </w:r>
          </w:p>
          <w:p w14:paraId="742D6704"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2    DS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w:t>
            </w:r>
          </w:p>
          <w:p w14:paraId="0CD609FB" w14:textId="77777777" w:rsidR="007D6ED3" w:rsidRPr="0074267A" w:rsidRDefault="007D6ED3" w:rsidP="00785787">
            <w:pPr>
              <w:pStyle w:val="aa"/>
              <w:ind w:right="20"/>
              <w:rPr>
                <w:rFonts w:ascii="Courier New" w:hAnsi="Courier New" w:cs="Courier New"/>
              </w:rPr>
            </w:pPr>
          </w:p>
          <w:p w14:paraId="0A4989AD"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42335AC2" w14:textId="77777777"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D6ED3">
              <w:rPr>
                <w:rFonts w:ascii="Courier New" w:hAnsi="Courier New" w:cs="Courier New"/>
                <w:b/>
              </w:rPr>
              <w:t>show cable modem interfaces</w:t>
            </w:r>
          </w:p>
          <w:p w14:paraId="472DA50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14:paraId="3D220F75"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14:paraId="5EB7E1A1"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I</w:t>
            </w:r>
            <w:r w:rsidRPr="007D6ED3">
              <w:rPr>
                <w:rFonts w:ascii="Courier New" w:hAnsi="Courier New" w:cs="Courier New"/>
              </w:rPr>
              <w:t xml:space="preserve">   dot1ad-</w:t>
            </w:r>
            <w:r>
              <w:rPr>
                <w:rFonts w:ascii="Courier New" w:hAnsi="Courier New" w:cs="Courier New" w:hint="eastAsia"/>
              </w:rPr>
              <w:t>tr</w:t>
            </w:r>
            <w:r w:rsidRPr="007D6ED3">
              <w:rPr>
                <w:rFonts w:ascii="Courier New" w:hAnsi="Courier New" w:cs="Courier New"/>
              </w:rPr>
              <w:t xml:space="preserve">     100      0</w:t>
            </w:r>
          </w:p>
          <w:p w14:paraId="4F57CD6E" w14:textId="77777777" w:rsidR="007D6ED3" w:rsidRDefault="007D6ED3" w:rsidP="00785787">
            <w:pPr>
              <w:pStyle w:val="aa"/>
              <w:ind w:right="20"/>
              <w:rPr>
                <w:rFonts w:ascii="Courier New" w:hAnsi="Courier New" w:cs="Courier New"/>
              </w:rPr>
            </w:pPr>
          </w:p>
          <w:p w14:paraId="7670DD09"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62DC8792" w14:textId="77777777"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D6ED3">
              <w:rPr>
                <w:rFonts w:ascii="Courier New" w:hAnsi="Courier New" w:cs="Courier New"/>
                <w:b/>
              </w:rPr>
              <w:t>show cable l2-vpn dot1q-vc-map</w:t>
            </w:r>
          </w:p>
          <w:p w14:paraId="4149DC0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w:t>
            </w:r>
            <w:r>
              <w:rPr>
                <w:rFonts w:ascii="Courier New" w:hAnsi="Courier New" w:cs="Courier New" w:hint="eastAsia"/>
              </w:rPr>
              <w:t xml:space="preserve"> </w:t>
            </w:r>
            <w:r w:rsidRPr="007D6ED3">
              <w:rPr>
                <w:rFonts w:ascii="Courier New" w:hAnsi="Courier New" w:cs="Courier New"/>
              </w:rPr>
              <w:t xml:space="preserve">  Ethernet Intf   VLAN ID Cable Intf   SID  Customer Name/VPN ID </w:t>
            </w:r>
          </w:p>
          <w:p w14:paraId="498BF421"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GigE3/1           100     Cable3/1      1    PB-TR-S-1</w:t>
            </w:r>
          </w:p>
          <w:p w14:paraId="1921772C" w14:textId="77777777" w:rsidR="007D6ED3" w:rsidRPr="007D6ED3" w:rsidRDefault="007D6ED3" w:rsidP="00785787">
            <w:pPr>
              <w:pStyle w:val="aa"/>
              <w:ind w:right="20"/>
              <w:rPr>
                <w:rFonts w:ascii="Courier New" w:hAnsi="Courier New" w:cs="Courier New"/>
              </w:rPr>
            </w:pPr>
          </w:p>
          <w:p w14:paraId="33E59D04"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0AC5679E" w14:textId="77777777" w:rsidR="007D6ED3" w:rsidRPr="0032769C" w:rsidRDefault="007D6ED3" w:rsidP="00785787">
            <w:pPr>
              <w:pStyle w:val="aa"/>
              <w:ind w:right="20"/>
              <w:rPr>
                <w:rFonts w:ascii="Courier New" w:hAnsi="Courier New" w:cs="Courier New"/>
              </w:rPr>
            </w:pPr>
          </w:p>
        </w:tc>
      </w:tr>
    </w:tbl>
    <w:p w14:paraId="66B158EF" w14:textId="77777777" w:rsidR="007D6ED3" w:rsidRDefault="007D6ED3" w:rsidP="00785787">
      <w:pPr>
        <w:pStyle w:val="a3"/>
        <w:ind w:left="0" w:right="20"/>
      </w:pPr>
    </w:p>
    <w:p w14:paraId="3CADC91A" w14:textId="77777777" w:rsidR="00E11408" w:rsidRDefault="00E11408" w:rsidP="00785787">
      <w:pPr>
        <w:pStyle w:val="a3"/>
        <w:ind w:left="0" w:right="20"/>
      </w:pPr>
    </w:p>
    <w:p w14:paraId="7208C315" w14:textId="77777777" w:rsidR="00E11408" w:rsidRPr="00A373DB" w:rsidRDefault="00E11408" w:rsidP="0021019A">
      <w:pPr>
        <w:pStyle w:val="2"/>
        <w:ind w:right="20"/>
      </w:pPr>
      <w:bookmarkStart w:id="4659" w:name="_Toc445131201"/>
      <w:r>
        <w:rPr>
          <w:rFonts w:hint="eastAsia"/>
        </w:rPr>
        <w:lastRenderedPageBreak/>
        <w:t>Subscriber</w:t>
      </w:r>
      <w:r>
        <w:t>’</w:t>
      </w:r>
      <w:r>
        <w:rPr>
          <w:rFonts w:hint="eastAsia"/>
        </w:rPr>
        <w:t>s Provider Backbone Bridging (PBB) Serivces</w:t>
      </w:r>
      <w:bookmarkEnd w:id="4659"/>
    </w:p>
    <w:p w14:paraId="5530F842" w14:textId="77777777" w:rsidR="00784C0B" w:rsidRDefault="00E11408" w:rsidP="00C71597">
      <w:pPr>
        <w:pStyle w:val="a3"/>
        <w:ind w:left="0" w:right="20"/>
      </w:pPr>
      <w:r>
        <w:rPr>
          <w:rFonts w:hint="eastAsia"/>
        </w:rPr>
        <w:t xml:space="preserve">This section describes the Provider Backbone Bridging (PBB), otherwise known as </w:t>
      </w:r>
      <w:r>
        <w:t>“</w:t>
      </w:r>
      <w:r>
        <w:rPr>
          <w:rFonts w:hint="eastAsia"/>
        </w:rPr>
        <w:t>mac-in-mac</w:t>
      </w:r>
      <w:r>
        <w:t>”</w:t>
      </w:r>
      <w:r>
        <w:rPr>
          <w:rFonts w:hint="eastAsia"/>
        </w:rPr>
        <w:t xml:space="preserve"> services and related features supported by system.</w:t>
      </w:r>
    </w:p>
    <w:p w14:paraId="52B0F117" w14:textId="77777777" w:rsidR="005758E0" w:rsidRDefault="005758E0" w:rsidP="00C71597">
      <w:pPr>
        <w:pStyle w:val="3"/>
        <w:ind w:left="0" w:right="20"/>
      </w:pPr>
      <w:bookmarkStart w:id="4660" w:name="_Toc445131202"/>
      <w:r>
        <w:rPr>
          <w:rFonts w:hint="eastAsia"/>
        </w:rPr>
        <w:t>PBB Encapsulation Mode</w:t>
      </w:r>
      <w:bookmarkEnd w:id="4660"/>
    </w:p>
    <w:p w14:paraId="691DD585" w14:textId="77777777" w:rsidR="005758E0" w:rsidRDefault="005758E0" w:rsidP="00C71597">
      <w:pPr>
        <w:pStyle w:val="a3"/>
        <w:ind w:left="0" w:right="20"/>
      </w:pPr>
      <w:r>
        <w:rPr>
          <w:rFonts w:hint="eastAsia"/>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Default="005758E0" w:rsidP="00C71597">
      <w:pPr>
        <w:pStyle w:val="a3"/>
        <w:ind w:left="0" w:right="20"/>
      </w:pPr>
      <w:r>
        <w:t>T</w:t>
      </w:r>
      <w:r>
        <w:rPr>
          <w:rFonts w:hint="eastAsia"/>
        </w:rPr>
        <w:t>he following Figure shows the frame formats used for 902.1ah PBB Encapsulation modem.</w:t>
      </w:r>
    </w:p>
    <w:p w14:paraId="5271BA7D" w14:textId="77777777" w:rsidR="00E11408" w:rsidRDefault="005758E0" w:rsidP="00C71597">
      <w:pPr>
        <w:pStyle w:val="afffff9"/>
        <w:ind w:left="0" w:right="20"/>
      </w:pPr>
      <w:r>
        <w:rPr>
          <w:rFonts w:hint="eastAsia"/>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0B5C9B" w:rsidRDefault="005758E0" w:rsidP="00C71597">
      <w:pPr>
        <w:pStyle w:val="afffff3"/>
        <w:ind w:left="0" w:right="20"/>
        <w:jc w:val="center"/>
      </w:pPr>
      <w:bookmarkStart w:id="4661" w:name="_Toc391575512"/>
      <w:r>
        <w:t xml:space="preserve">Figure </w:t>
      </w:r>
      <w:r w:rsidR="005832B8">
        <w:fldChar w:fldCharType="begin"/>
      </w:r>
      <w:r w:rsidR="00CF219F">
        <w:instrText xml:space="preserve"> SEQ Figure \* ARABIC </w:instrText>
      </w:r>
      <w:r w:rsidR="005832B8">
        <w:fldChar w:fldCharType="separate"/>
      </w:r>
      <w:r w:rsidR="00491596">
        <w:rPr>
          <w:noProof/>
        </w:rPr>
        <w:t>56</w:t>
      </w:r>
      <w:r w:rsidR="005832B8">
        <w:fldChar w:fldCharType="end"/>
      </w:r>
      <w:r>
        <w:rPr>
          <w:rFonts w:hint="eastAsia"/>
        </w:rPr>
        <w:t xml:space="preserve"> PBB Encapsulation Mode</w:t>
      </w:r>
      <w:bookmarkEnd w:id="4661"/>
    </w:p>
    <w:p w14:paraId="1E8C8571" w14:textId="77777777" w:rsidR="00E11408" w:rsidRDefault="005758E0" w:rsidP="00C71597">
      <w:pPr>
        <w:pStyle w:val="a3"/>
        <w:ind w:left="0" w:right="20"/>
      </w:pPr>
      <w:r>
        <w:rPr>
          <w:rFonts w:hint="eastAsia"/>
        </w:rPr>
        <w:t>For the upstream direction, ONU adds a B-DA, B-SA, and I-Tag to the service frame before transmitting the frame on the PON. System forwards the frame from the PON out the MN without modifying the frame.</w:t>
      </w:r>
    </w:p>
    <w:p w14:paraId="0FE7F208" w14:textId="77777777" w:rsidR="005758E0" w:rsidRDefault="005758E0" w:rsidP="00C71597">
      <w:pPr>
        <w:pStyle w:val="a3"/>
        <w:ind w:left="0" w:right="20"/>
      </w:pPr>
      <w:r>
        <w:rPr>
          <w:rFonts w:hint="eastAsia"/>
        </w:rPr>
        <w:t xml:space="preserve">For the downstream direction, system </w:t>
      </w:r>
      <w:r w:rsidR="00B13A04">
        <w:rPr>
          <w:rFonts w:hint="eastAsia"/>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BB7360" w:rsidRDefault="00B13A04" w:rsidP="00C71597">
      <w:pPr>
        <w:pStyle w:val="a3"/>
        <w:ind w:left="0" w:right="20"/>
      </w:pPr>
    </w:p>
    <w:p w14:paraId="48F6270E" w14:textId="77777777" w:rsidR="00B13A04" w:rsidRDefault="00B13A04" w:rsidP="00C71597">
      <w:pPr>
        <w:pStyle w:val="3"/>
        <w:ind w:left="0" w:right="20"/>
      </w:pPr>
      <w:bookmarkStart w:id="4662" w:name="_Toc445131203"/>
      <w:r>
        <w:rPr>
          <w:rFonts w:hint="eastAsia"/>
        </w:rPr>
        <w:t>PBB Transport Mode</w:t>
      </w:r>
      <w:bookmarkEnd w:id="4662"/>
    </w:p>
    <w:p w14:paraId="2645312F" w14:textId="77777777" w:rsidR="00784C0B" w:rsidRDefault="00B13A04" w:rsidP="00C71597">
      <w:pPr>
        <w:pStyle w:val="a3"/>
        <w:ind w:left="0" w:right="20"/>
      </w:pPr>
      <w:r>
        <w:rPr>
          <w:rFonts w:hint="eastAsia"/>
        </w:rPr>
        <w:t xml:space="preserve">802.1ah PBB Transport Mode is an MEF serivce used to establish a point-to-point L2VPN for a subscriber. </w:t>
      </w:r>
      <w:r>
        <w:t>F</w:t>
      </w:r>
      <w:r>
        <w:rPr>
          <w:rFonts w:hint="eastAsia"/>
        </w:rPr>
        <w:t xml:space="preserve">or this service, the device attached to the ONU UNI (typically a DPoE DEMARC) is responsible for adding and removing the 802.1ah, </w:t>
      </w:r>
      <w:r>
        <w:t>“</w:t>
      </w:r>
      <w:r>
        <w:rPr>
          <w:rFonts w:hint="eastAsia"/>
        </w:rPr>
        <w:t>mac-in-mac</w:t>
      </w:r>
      <w:r>
        <w:t>”</w:t>
      </w:r>
      <w:r>
        <w:rPr>
          <w:rFonts w:hint="eastAsia"/>
        </w:rPr>
        <w:t xml:space="preserve">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Default="00B13A04" w:rsidP="00C71597">
      <w:pPr>
        <w:pStyle w:val="a3"/>
        <w:ind w:left="0" w:right="20"/>
      </w:pPr>
      <w:r>
        <w:rPr>
          <w:rFonts w:hint="eastAsia"/>
        </w:rPr>
        <w:t>The following Figure shows the frame formats used for PBB Transport Mode</w:t>
      </w:r>
    </w:p>
    <w:p w14:paraId="12B452DC" w14:textId="77777777" w:rsidR="00B13A04" w:rsidRDefault="00B13A04" w:rsidP="00C71597">
      <w:pPr>
        <w:pStyle w:val="afffff9"/>
        <w:ind w:left="0" w:right="20"/>
      </w:pPr>
      <w:r>
        <w:rPr>
          <w:rFonts w:hint="eastAsia"/>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0B5C9B" w:rsidRDefault="00B13A04" w:rsidP="00C71597">
      <w:pPr>
        <w:pStyle w:val="afffff3"/>
        <w:ind w:left="0" w:right="20"/>
        <w:jc w:val="center"/>
      </w:pPr>
      <w:bookmarkStart w:id="4663" w:name="_Toc391575513"/>
      <w:r>
        <w:t xml:space="preserve">Figure </w:t>
      </w:r>
      <w:r w:rsidR="005832B8">
        <w:fldChar w:fldCharType="begin"/>
      </w:r>
      <w:r w:rsidR="00CF219F">
        <w:instrText xml:space="preserve"> SEQ Figure \* ARABIC </w:instrText>
      </w:r>
      <w:r w:rsidR="005832B8">
        <w:fldChar w:fldCharType="separate"/>
      </w:r>
      <w:r w:rsidR="00491596">
        <w:rPr>
          <w:noProof/>
        </w:rPr>
        <w:t>57</w:t>
      </w:r>
      <w:r w:rsidR="005832B8">
        <w:fldChar w:fldCharType="end"/>
      </w:r>
      <w:r>
        <w:rPr>
          <w:rFonts w:hint="eastAsia"/>
        </w:rPr>
        <w:t xml:space="preserve"> PBB Transport Mode</w:t>
      </w:r>
      <w:bookmarkEnd w:id="4663"/>
    </w:p>
    <w:p w14:paraId="41644E05" w14:textId="77777777" w:rsidR="00B13A04" w:rsidRDefault="00B13A04" w:rsidP="00C71597">
      <w:pPr>
        <w:pStyle w:val="a3"/>
        <w:ind w:left="0" w:right="20"/>
      </w:pPr>
      <w:r>
        <w:rPr>
          <w:rFonts w:hint="eastAsia"/>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Default="00B13A04" w:rsidP="00C71597">
      <w:pPr>
        <w:pStyle w:val="a3"/>
        <w:ind w:left="0" w:right="20"/>
      </w:pPr>
      <w:r>
        <w:t>F</w:t>
      </w:r>
      <w:r>
        <w:rPr>
          <w:rFonts w:hint="eastAsia"/>
        </w:rPr>
        <w:t xml:space="preserve">or the downstream direction, System uses the </w:t>
      </w:r>
      <w:r w:rsidR="0037248E">
        <w:rPr>
          <w:rFonts w:hint="eastAsia"/>
        </w:rPr>
        <w:t xml:space="preserve">I-SID to switch and forward the I-Tagged frames received from the MN to the PON interface containing the ONU </w:t>
      </w:r>
      <w:r w:rsidR="0037248E">
        <w:t>that</w:t>
      </w:r>
      <w:r w:rsidR="0037248E">
        <w:rPr>
          <w:rFonts w:hint="eastAsia"/>
        </w:rPr>
        <w:t xml:space="preserve"> is terminating the service. ONU can forward the frame from the PON to the UNI without modifying the frame.</w:t>
      </w:r>
    </w:p>
    <w:p w14:paraId="08D96C17" w14:textId="77777777" w:rsidR="00B13A04" w:rsidRDefault="00B13A04" w:rsidP="00C71597">
      <w:pPr>
        <w:pStyle w:val="a3"/>
        <w:ind w:left="0" w:right="20"/>
      </w:pPr>
    </w:p>
    <w:p w14:paraId="18145E16" w14:textId="77777777" w:rsidR="0037248E" w:rsidRDefault="0037248E" w:rsidP="00C71597">
      <w:pPr>
        <w:pStyle w:val="a3"/>
        <w:ind w:left="0" w:right="20"/>
      </w:pPr>
      <w:r>
        <w:rPr>
          <w:rFonts w:hint="eastAsia"/>
        </w:rPr>
        <w:t xml:space="preserve">Unlike PBB Encapsulation Mode, DPoE requires the ONU and DPoE System to forward 802.1ah frames that contain a B-Tag. However, the B-Tag should be </w:t>
      </w:r>
      <w:r>
        <w:t>“</w:t>
      </w:r>
      <w:r>
        <w:rPr>
          <w:rFonts w:hint="eastAsia"/>
        </w:rPr>
        <w:t>ignored</w:t>
      </w:r>
      <w:r>
        <w:t>”</w:t>
      </w:r>
      <w:r>
        <w:rPr>
          <w:rFonts w:hint="eastAsia"/>
        </w:rPr>
        <w:t xml:space="preserve"> by the DPoE System and ONU, and the B-Tag should not be used for switching purpose. In DPoE 1.0, the ONU always</w:t>
      </w:r>
      <w:r w:rsidR="00BB7360">
        <w:rPr>
          <w:rFonts w:hint="eastAsia"/>
        </w:rPr>
        <w:t xml:space="preserve"> forwards frames with or without B-Tags. </w:t>
      </w:r>
    </w:p>
    <w:p w14:paraId="606A4084" w14:textId="77777777" w:rsidR="00BB7360" w:rsidRDefault="00BB7360" w:rsidP="00C71597">
      <w:pPr>
        <w:pStyle w:val="a3"/>
        <w:ind w:left="0" w:right="20"/>
      </w:pPr>
    </w:p>
    <w:p w14:paraId="6739EF94" w14:textId="77777777" w:rsidR="0037248E" w:rsidRDefault="0037248E" w:rsidP="00C71597">
      <w:pPr>
        <w:pStyle w:val="afffff9"/>
        <w:ind w:left="0" w:right="20"/>
      </w:pPr>
      <w:r>
        <w:rPr>
          <w:rFonts w:hint="eastAsia"/>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0B5C9B" w:rsidRDefault="0037248E" w:rsidP="00C71597">
      <w:pPr>
        <w:pStyle w:val="afffff3"/>
        <w:ind w:left="0" w:right="20"/>
        <w:jc w:val="center"/>
      </w:pPr>
      <w:bookmarkStart w:id="4664" w:name="_Toc391575514"/>
      <w:r>
        <w:t xml:space="preserve">Figure </w:t>
      </w:r>
      <w:r w:rsidR="005832B8">
        <w:fldChar w:fldCharType="begin"/>
      </w:r>
      <w:r w:rsidR="00CF219F">
        <w:instrText xml:space="preserve"> SEQ Figure \* ARABIC </w:instrText>
      </w:r>
      <w:r w:rsidR="005832B8">
        <w:fldChar w:fldCharType="separate"/>
      </w:r>
      <w:r w:rsidR="00491596">
        <w:rPr>
          <w:noProof/>
        </w:rPr>
        <w:t>58</w:t>
      </w:r>
      <w:r w:rsidR="005832B8">
        <w:fldChar w:fldCharType="end"/>
      </w:r>
      <w:r>
        <w:rPr>
          <w:rFonts w:hint="eastAsia"/>
        </w:rPr>
        <w:t xml:space="preserve"> PBB Transport Mode with B-Tags</w:t>
      </w:r>
      <w:bookmarkEnd w:id="4664"/>
    </w:p>
    <w:p w14:paraId="4E0AD024" w14:textId="77777777" w:rsidR="0037248E" w:rsidRPr="0037248E" w:rsidRDefault="0037248E" w:rsidP="00C71597">
      <w:pPr>
        <w:pStyle w:val="a3"/>
        <w:ind w:left="0" w:right="20"/>
      </w:pPr>
    </w:p>
    <w:p w14:paraId="0FDFE1E1" w14:textId="77777777" w:rsidR="00F54531" w:rsidRDefault="00F54531" w:rsidP="00C71597">
      <w:pPr>
        <w:pStyle w:val="a3"/>
        <w:ind w:left="0" w:right="20"/>
      </w:pPr>
    </w:p>
    <w:p w14:paraId="1AE91E53" w14:textId="77777777" w:rsidR="00F54531" w:rsidRDefault="00F54531" w:rsidP="00C71597">
      <w:pPr>
        <w:pStyle w:val="a3"/>
        <w:ind w:left="0" w:right="20"/>
      </w:pPr>
    </w:p>
    <w:p w14:paraId="7C3D28B8" w14:textId="77777777" w:rsidR="00974B14" w:rsidRDefault="00974B14" w:rsidP="00C71597">
      <w:pPr>
        <w:pStyle w:val="a3"/>
        <w:ind w:left="0" w:right="20"/>
      </w:pPr>
      <w:r>
        <w:rPr>
          <w:rFonts w:hint="eastAsia"/>
        </w:rPr>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32769C" w14:paraId="0E17515B" w14:textId="77777777" w:rsidTr="004A671C">
        <w:trPr>
          <w:trHeight w:val="841"/>
        </w:trPr>
        <w:tc>
          <w:tcPr>
            <w:tcW w:w="8435" w:type="dxa"/>
          </w:tcPr>
          <w:p w14:paraId="5150217D" w14:textId="77777777" w:rsidR="00974B14" w:rsidRPr="0032769C" w:rsidRDefault="00974B14" w:rsidP="00C71597">
            <w:pPr>
              <w:pStyle w:val="aa"/>
              <w:ind w:right="20"/>
              <w:rPr>
                <w:rFonts w:ascii="Courier New" w:hAnsi="Courier New" w:cs="Courier New"/>
              </w:rPr>
            </w:pPr>
          </w:p>
          <w:p w14:paraId="0A21A1FD" w14:textId="77777777" w:rsidR="00974B14" w:rsidRDefault="00974B14" w:rsidP="00C7159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w:t>
            </w:r>
            <w:r>
              <w:rPr>
                <w:rFonts w:ascii="Courier New" w:hAnsi="Courier New" w:cs="Courier New"/>
                <w:b/>
              </w:rPr>
              <w:t>nterface cable 3/1 l2-vpn dot1a</w:t>
            </w:r>
            <w:r>
              <w:rPr>
                <w:rFonts w:ascii="Courier New" w:hAnsi="Courier New" w:cs="Courier New" w:hint="eastAsia"/>
                <w:b/>
              </w:rPr>
              <w:t>h</w:t>
            </w:r>
          </w:p>
          <w:p w14:paraId="475017C3"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66AC7E29"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0270E16F"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14:paraId="3F852070" w14:textId="77777777" w:rsidR="00974B14" w:rsidRDefault="00974B14"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14:paraId="713A3C9B" w14:textId="77777777" w:rsidR="00974B14" w:rsidRPr="0074267A" w:rsidRDefault="00974B14"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14:paraId="623407EF" w14:textId="77777777" w:rsidR="00974B14" w:rsidRPr="0074267A" w:rsidRDefault="00974B14"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14:paraId="01213EF5" w14:textId="77777777" w:rsidR="00974B14" w:rsidRDefault="00974B14" w:rsidP="00C71597">
            <w:pPr>
              <w:pStyle w:val="aa"/>
              <w:ind w:right="20"/>
              <w:rPr>
                <w:rFonts w:ascii="Courier New" w:hAnsi="Courier New" w:cs="Courier New"/>
              </w:rPr>
            </w:pPr>
          </w:p>
          <w:p w14:paraId="7378FC64" w14:textId="77777777" w:rsidR="00974B14" w:rsidRDefault="00974B14" w:rsidP="00C71597">
            <w:pPr>
              <w:pStyle w:val="aa"/>
              <w:ind w:right="20"/>
              <w:rPr>
                <w:rFonts w:ascii="Courier New" w:hAnsi="Courier New" w:cs="Courier New"/>
              </w:rPr>
            </w:pPr>
            <w:r>
              <w:rPr>
                <w:rFonts w:ascii="Courier New" w:hAnsi="Courier New" w:cs="Courier New"/>
              </w:rPr>
              <w:t>Router#</w:t>
            </w:r>
          </w:p>
          <w:p w14:paraId="03777BCC" w14:textId="77777777" w:rsidR="00974B14" w:rsidRDefault="00974B14" w:rsidP="00C7159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w:t>
            </w:r>
            <w:r>
              <w:rPr>
                <w:rFonts w:ascii="Courier New" w:hAnsi="Courier New" w:cs="Courier New" w:hint="eastAsia"/>
                <w:b/>
              </w:rPr>
              <w:t>h</w:t>
            </w:r>
            <w:r w:rsidRPr="0074267A">
              <w:rPr>
                <w:rFonts w:ascii="Courier New" w:hAnsi="Courier New" w:cs="Courier New"/>
                <w:b/>
              </w:rPr>
              <w:t xml:space="preserve"> </w:t>
            </w:r>
            <w:r>
              <w:rPr>
                <w:rFonts w:ascii="Courier New" w:hAnsi="Courier New" w:cs="Courier New" w:hint="eastAsia"/>
                <w:b/>
              </w:rPr>
              <w:t>bmac</w:t>
            </w:r>
          </w:p>
          <w:p w14:paraId="19D4FCAE"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Sfid Dir CM MAC Addr   </w:t>
            </w:r>
            <w:r>
              <w:rPr>
                <w:rFonts w:ascii="Courier New" w:hAnsi="Courier New" w:cs="Courier New" w:hint="eastAsia"/>
                <w:sz w:val="16"/>
              </w:rPr>
              <w:t xml:space="preserve"> </w:t>
            </w:r>
            <w:r w:rsidRPr="00974B14">
              <w:rPr>
                <w:rFonts w:ascii="Courier New" w:hAnsi="Courier New" w:cs="Courier New"/>
                <w:sz w:val="16"/>
              </w:rPr>
              <w:t xml:space="preserve"> B-DA      </w:t>
            </w:r>
            <w:r>
              <w:rPr>
                <w:rFonts w:ascii="Courier New" w:hAnsi="Courier New" w:cs="Courier New" w:hint="eastAsia"/>
                <w:sz w:val="16"/>
              </w:rPr>
              <w:t xml:space="preserve">  </w:t>
            </w:r>
            <w:r w:rsidRPr="00974B14">
              <w:rPr>
                <w:rFonts w:ascii="Courier New" w:hAnsi="Courier New" w:cs="Courier New"/>
                <w:sz w:val="16"/>
              </w:rPr>
              <w:t xml:space="preserve">     B-SA         </w:t>
            </w:r>
            <w:r>
              <w:rPr>
                <w:rFonts w:ascii="Courier New" w:hAnsi="Courier New" w:cs="Courier New" w:hint="eastAsia"/>
                <w:sz w:val="16"/>
              </w:rPr>
              <w:t xml:space="preserve">   </w:t>
            </w:r>
            <w:r w:rsidRPr="00974B14">
              <w:rPr>
                <w:rFonts w:ascii="Courier New" w:hAnsi="Courier New" w:cs="Courier New"/>
                <w:sz w:val="16"/>
              </w:rPr>
              <w:t xml:space="preserve">  I-SID    Mode</w:t>
            </w:r>
          </w:p>
          <w:p w14:paraId="1AEE6233" w14:textId="77777777" w:rsid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1    US  0007.7000.0000 </w:t>
            </w:r>
            <w:r w:rsidRPr="00974B14">
              <w:rPr>
                <w:rFonts w:ascii="Courier New" w:hAnsi="Courier New" w:cs="Courier New" w:hint="eastAsia"/>
                <w:sz w:val="16"/>
              </w:rPr>
              <w:t xml:space="preserve"> -</w:t>
            </w:r>
            <w:r w:rsidRPr="00974B14">
              <w:rPr>
                <w:rFonts w:ascii="Courier New" w:hAnsi="Courier New" w:cs="Courier New"/>
                <w:sz w:val="16"/>
              </w:rPr>
              <w:t xml:space="preserve">     </w:t>
            </w:r>
            <w:r w:rsidRPr="00974B14">
              <w:rPr>
                <w:rFonts w:ascii="Courier New" w:hAnsi="Courier New" w:cs="Courier New" w:hint="eastAsia"/>
                <w:sz w:val="16"/>
              </w:rPr>
              <w:t xml:space="preserve">           </w:t>
            </w:r>
            <w:r>
              <w:rPr>
                <w:rFonts w:ascii="Courier New" w:hAnsi="Courier New" w:cs="Courier New" w:hint="eastAsia"/>
                <w:sz w:val="16"/>
              </w:rPr>
              <w:t xml:space="preserve"> </w:t>
            </w:r>
            <w:r w:rsidRPr="00974B14">
              <w:rPr>
                <w:rFonts w:ascii="Courier New" w:hAnsi="Courier New" w:cs="Courier New" w:hint="eastAsia"/>
                <w:sz w:val="16"/>
              </w:rPr>
              <w:t xml:space="preserve">0000.0011.1111 </w:t>
            </w:r>
            <w:r>
              <w:rPr>
                <w:rFonts w:ascii="Courier New" w:hAnsi="Courier New" w:cs="Courier New" w:hint="eastAsia"/>
                <w:sz w:val="16"/>
              </w:rPr>
              <w:t xml:space="preserve"> 256      dot1ah-tp</w:t>
            </w:r>
          </w:p>
          <w:p w14:paraId="463A00D7"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2    DS  0007.7000.0000 </w:t>
            </w:r>
            <w:r w:rsidRPr="00974B14">
              <w:rPr>
                <w:rFonts w:ascii="Courier New" w:hAnsi="Courier New" w:cs="Courier New" w:hint="eastAsia"/>
                <w:sz w:val="16"/>
              </w:rPr>
              <w:t xml:space="preserve"> 0000.0011.1111 -</w:t>
            </w:r>
            <w:r w:rsidRPr="00974B14">
              <w:rPr>
                <w:rFonts w:ascii="Courier New" w:hAnsi="Courier New" w:cs="Courier New"/>
                <w:sz w:val="16"/>
              </w:rPr>
              <w:t xml:space="preserve"> </w:t>
            </w:r>
            <w:r>
              <w:rPr>
                <w:rFonts w:ascii="Courier New" w:hAnsi="Courier New" w:cs="Courier New" w:hint="eastAsia"/>
                <w:sz w:val="16"/>
              </w:rPr>
              <w:t xml:space="preserve">                 256      dot1ah-tp</w:t>
            </w:r>
          </w:p>
          <w:p w14:paraId="3A3F086E"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hint="eastAsia"/>
                <w:sz w:val="16"/>
              </w:rPr>
              <w:t>3</w:t>
            </w:r>
            <w:r w:rsidRPr="00974B14">
              <w:rPr>
                <w:rFonts w:ascii="Courier New" w:hAnsi="Courier New" w:cs="Courier New"/>
                <w:sz w:val="16"/>
              </w:rPr>
              <w:t xml:space="preserve">    US  0007.7000.000</w:t>
            </w:r>
            <w:r w:rsidRPr="00974B14">
              <w:rPr>
                <w:rFonts w:ascii="Courier New" w:hAnsi="Courier New" w:cs="Courier New" w:hint="eastAsia"/>
                <w:sz w:val="16"/>
              </w:rPr>
              <w:t>1</w:t>
            </w:r>
            <w:r w:rsidRPr="00974B14">
              <w:rPr>
                <w:rFonts w:ascii="Courier New" w:hAnsi="Courier New" w:cs="Courier New"/>
                <w:sz w:val="16"/>
              </w:rPr>
              <w:t xml:space="preserve"> </w:t>
            </w:r>
            <w:r w:rsidR="00E72FD5">
              <w:rPr>
                <w:rFonts w:ascii="Courier New" w:hAnsi="Courier New" w:cs="Courier New" w:hint="eastAsia"/>
                <w:sz w:val="16"/>
              </w:rPr>
              <w:t xml:space="preserve"> 0000.5e01.0203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65536    dot1ah-en</w:t>
            </w:r>
          </w:p>
          <w:p w14:paraId="1F333303" w14:textId="77777777" w:rsidR="00974B14" w:rsidRPr="0074267A" w:rsidRDefault="00974B14" w:rsidP="00C71597">
            <w:pPr>
              <w:pStyle w:val="aa"/>
              <w:tabs>
                <w:tab w:val="left" w:pos="7108"/>
              </w:tabs>
              <w:ind w:right="20"/>
              <w:rPr>
                <w:rFonts w:ascii="Courier New" w:hAnsi="Courier New" w:cs="Courier New"/>
              </w:rPr>
            </w:pPr>
            <w:r w:rsidRPr="00974B14">
              <w:rPr>
                <w:rFonts w:ascii="Courier New" w:hAnsi="Courier New" w:cs="Courier New" w:hint="eastAsia"/>
                <w:sz w:val="16"/>
              </w:rPr>
              <w:t>4</w:t>
            </w:r>
            <w:r w:rsidRPr="00974B14">
              <w:rPr>
                <w:rFonts w:ascii="Courier New" w:hAnsi="Courier New" w:cs="Courier New"/>
                <w:sz w:val="16"/>
              </w:rPr>
              <w:t xml:space="preserve">    DS  0007.7000.000</w:t>
            </w:r>
            <w:r w:rsidRPr="00974B14">
              <w:rPr>
                <w:rFonts w:ascii="Courier New" w:hAnsi="Courier New" w:cs="Courier New" w:hint="eastAsia"/>
                <w:sz w:val="16"/>
              </w:rPr>
              <w:t>1</w:t>
            </w:r>
            <w:r w:rsidRPr="00974B14">
              <w:rPr>
                <w:rFonts w:ascii="Courier New" w:hAnsi="Courier New" w:cs="Courier New"/>
                <w:sz w:val="16"/>
              </w:rPr>
              <w:t xml:space="preserve"> </w:t>
            </w:r>
            <w:r w:rsidRPr="00974B14">
              <w:rPr>
                <w:rFonts w:ascii="Courier New" w:hAnsi="Courier New" w:cs="Courier New" w:hint="eastAsia"/>
                <w:sz w:val="16"/>
              </w:rPr>
              <w:t xml:space="preserve">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0000.5e01.0203  65536    dot1ah-en</w:t>
            </w:r>
          </w:p>
          <w:p w14:paraId="0A38C5C5" w14:textId="77777777" w:rsidR="00974B14" w:rsidRPr="00974B14" w:rsidRDefault="00974B14" w:rsidP="00C71597">
            <w:pPr>
              <w:pStyle w:val="aa"/>
              <w:ind w:right="20"/>
              <w:rPr>
                <w:rFonts w:ascii="Courier New" w:hAnsi="Courier New" w:cs="Courier New"/>
              </w:rPr>
            </w:pPr>
          </w:p>
          <w:p w14:paraId="3F07DB93" w14:textId="77777777" w:rsidR="00974B14" w:rsidRDefault="00974B14" w:rsidP="00C71597">
            <w:pPr>
              <w:pStyle w:val="aa"/>
              <w:ind w:right="20"/>
              <w:rPr>
                <w:rFonts w:ascii="Courier New" w:hAnsi="Courier New" w:cs="Courier New"/>
              </w:rPr>
            </w:pPr>
            <w:r>
              <w:rPr>
                <w:rFonts w:ascii="Courier New" w:hAnsi="Courier New" w:cs="Courier New"/>
              </w:rPr>
              <w:t>Router#</w:t>
            </w:r>
          </w:p>
          <w:p w14:paraId="2B7F7B68" w14:textId="77777777"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interface cable 3/1 l2-vpn dot1ah tpid</w:t>
            </w:r>
          </w:p>
          <w:p w14:paraId="54AE18ED"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Sfid Dir CM MAC Addr    VLAN ID/ Mode            NNI TPID       UNI TPID       </w:t>
            </w:r>
          </w:p>
          <w:p w14:paraId="35FF1543" w14:textId="77777777" w:rsid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14:paraId="15DF8B07" w14:textId="77777777" w:rsidR="00E72FD5" w:rsidRPr="0074267A" w:rsidRDefault="00E72FD5"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14:paraId="3BE53D4C" w14:textId="77777777" w:rsidR="00E72FD5" w:rsidRDefault="00E72FD5"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14:paraId="646D5776" w14:textId="77777777" w:rsidR="00E72FD5" w:rsidRPr="0074267A" w:rsidRDefault="00E72FD5"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 xml:space="preserve">      0x88e7         -</w:t>
            </w:r>
          </w:p>
          <w:p w14:paraId="51C13550" w14:textId="77777777" w:rsidR="00E72FD5" w:rsidRPr="0074267A" w:rsidRDefault="00E72FD5"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0x88e7         -</w:t>
            </w:r>
          </w:p>
          <w:p w14:paraId="7C272A08" w14:textId="77777777" w:rsidR="00E72FD5" w:rsidRPr="00E72FD5" w:rsidRDefault="00E72FD5" w:rsidP="00C71597">
            <w:pPr>
              <w:pStyle w:val="aa"/>
              <w:ind w:right="20"/>
              <w:rPr>
                <w:rFonts w:ascii="Courier New" w:hAnsi="Courier New" w:cs="Courier New"/>
              </w:rPr>
            </w:pPr>
          </w:p>
          <w:p w14:paraId="05846B4C"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4414F5C9" w14:textId="77777777" w:rsidR="00E72FD5" w:rsidRDefault="00E72FD5" w:rsidP="00C71597">
            <w:pPr>
              <w:pStyle w:val="aa"/>
              <w:ind w:right="20"/>
              <w:rPr>
                <w:rFonts w:ascii="Courier New" w:hAnsi="Courier New" w:cs="Courier New"/>
              </w:rPr>
            </w:pPr>
            <w:r>
              <w:rPr>
                <w:rFonts w:ascii="Courier New" w:hAnsi="Courier New" w:cs="Courier New"/>
              </w:rPr>
              <w:t>Router#</w:t>
            </w:r>
            <w:r w:rsidRPr="00E72FD5">
              <w:rPr>
                <w:rFonts w:ascii="Courier New" w:hAnsi="Courier New" w:cs="Courier New"/>
                <w:b/>
              </w:rPr>
              <w:t>show interface cable 3/1 pbb</w:t>
            </w:r>
          </w:p>
          <w:p w14:paraId="7325FC2E"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I/F         CM MAC Addr     CM I/F Type Service    I-SID</w:t>
            </w:r>
          </w:p>
          <w:p w14:paraId="13485A96" w14:textId="77777777"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0007.7000.0000</w:t>
            </w:r>
            <w:r>
              <w:rPr>
                <w:rFonts w:ascii="Courier New" w:hAnsi="Courier New" w:cs="Courier New" w:hint="eastAsia"/>
              </w:rPr>
              <w:t xml:space="preserve">       1   MI  dot1ah-tp    256</w:t>
            </w:r>
          </w:p>
          <w:p w14:paraId="59C7F94B" w14:textId="77777777"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w:t>
            </w:r>
            <w:r>
              <w:rPr>
                <w:rFonts w:ascii="Courier New" w:hAnsi="Courier New" w:cs="Courier New" w:hint="eastAsia"/>
              </w:rPr>
              <w:t>1       1   MU  dot1ah-en  65536</w:t>
            </w:r>
          </w:p>
          <w:p w14:paraId="67B3930D" w14:textId="77777777" w:rsidR="00E72FD5" w:rsidRPr="00E72FD5" w:rsidRDefault="00E72FD5" w:rsidP="00C71597">
            <w:pPr>
              <w:pStyle w:val="aa"/>
              <w:ind w:right="20"/>
              <w:rPr>
                <w:rFonts w:ascii="Courier New" w:hAnsi="Courier New" w:cs="Courier New"/>
              </w:rPr>
            </w:pPr>
          </w:p>
          <w:p w14:paraId="6F1D4DA2"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52383FFA" w14:textId="77777777"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cable modem interfaces</w:t>
            </w:r>
          </w:p>
          <w:p w14:paraId="52FB4B09"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MAC Address     IP Address     I/F Type Service    S-VLAN C-VLAN </w:t>
            </w:r>
          </w:p>
          <w:p w14:paraId="0D7A83B8"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14:paraId="301BEF74" w14:textId="77777777" w:rsidR="00E72FD5" w:rsidRPr="007D6ED3" w:rsidRDefault="00E72FD5" w:rsidP="00C71597">
            <w:pPr>
              <w:pStyle w:val="aa"/>
              <w:ind w:right="20"/>
              <w:rPr>
                <w:rFonts w:ascii="Courier New" w:hAnsi="Courier New" w:cs="Courier New"/>
              </w:rPr>
            </w:pPr>
            <w:r w:rsidRPr="007D6ED3">
              <w:rPr>
                <w:rFonts w:ascii="Courier New" w:hAnsi="Courier New" w:cs="Courier New"/>
              </w:rPr>
              <w:t>0007.7000.0000  10.50.101.19</w:t>
            </w:r>
            <w:r>
              <w:rPr>
                <w:rFonts w:ascii="Courier New" w:hAnsi="Courier New" w:cs="Courier New" w:hint="eastAsia"/>
              </w:rPr>
              <w:t>7</w:t>
            </w:r>
            <w:r w:rsidRPr="007D6ED3">
              <w:rPr>
                <w:rFonts w:ascii="Courier New" w:hAnsi="Courier New" w:cs="Courier New"/>
              </w:rPr>
              <w:t xml:space="preserve">    1 M</w:t>
            </w:r>
            <w:r>
              <w:rPr>
                <w:rFonts w:ascii="Courier New" w:hAnsi="Courier New" w:cs="Courier New" w:hint="eastAsia"/>
              </w:rPr>
              <w:t>I</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tp</w:t>
            </w:r>
            <w:r w:rsidRPr="007D6ED3">
              <w:rPr>
                <w:rFonts w:ascii="Courier New" w:hAnsi="Courier New" w:cs="Courier New"/>
              </w:rPr>
              <w:t xml:space="preserve">     </w:t>
            </w:r>
            <w:r>
              <w:rPr>
                <w:rFonts w:ascii="Courier New" w:hAnsi="Courier New" w:cs="Courier New" w:hint="eastAsia"/>
              </w:rPr>
              <w:t>256</w:t>
            </w:r>
            <w:r w:rsidRPr="007D6ED3">
              <w:rPr>
                <w:rFonts w:ascii="Courier New" w:hAnsi="Courier New" w:cs="Courier New"/>
              </w:rPr>
              <w:t xml:space="preserve">      0</w:t>
            </w:r>
          </w:p>
          <w:p w14:paraId="3ABE052A" w14:textId="77777777" w:rsidR="00E72FD5" w:rsidRPr="007D6ED3" w:rsidRDefault="00E72FD5" w:rsidP="00C71597">
            <w:pPr>
              <w:pStyle w:val="aa"/>
              <w:ind w:right="20"/>
              <w:rPr>
                <w:rFonts w:ascii="Courier New" w:hAnsi="Courier New" w:cs="Courier New"/>
              </w:rPr>
            </w:pPr>
            <w:r>
              <w:rPr>
                <w:rFonts w:ascii="Courier New" w:hAnsi="Courier New" w:cs="Courier New"/>
              </w:rPr>
              <w:t>0007.7000.000</w:t>
            </w:r>
            <w:r>
              <w:rPr>
                <w:rFonts w:ascii="Courier New" w:hAnsi="Courier New" w:cs="Courier New" w:hint="eastAsia"/>
              </w:rPr>
              <w:t>1</w:t>
            </w:r>
            <w:r w:rsidRPr="007D6ED3">
              <w:rPr>
                <w:rFonts w:ascii="Courier New" w:hAnsi="Courier New" w:cs="Courier New"/>
              </w:rPr>
              <w:t xml:space="preserve">  10.50.101.198    1 M</w:t>
            </w:r>
            <w:r>
              <w:rPr>
                <w:rFonts w:ascii="Courier New" w:hAnsi="Courier New" w:cs="Courier New" w:hint="eastAsia"/>
              </w:rPr>
              <w:t>U</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en</w:t>
            </w:r>
            <w:r w:rsidRPr="007D6ED3">
              <w:rPr>
                <w:rFonts w:ascii="Courier New" w:hAnsi="Courier New" w:cs="Courier New"/>
              </w:rPr>
              <w:t xml:space="preserve">   </w:t>
            </w:r>
            <w:r>
              <w:rPr>
                <w:rFonts w:ascii="Courier New" w:hAnsi="Courier New" w:cs="Courier New" w:hint="eastAsia"/>
              </w:rPr>
              <w:t>65536</w:t>
            </w:r>
            <w:r w:rsidRPr="007D6ED3">
              <w:rPr>
                <w:rFonts w:ascii="Courier New" w:hAnsi="Courier New" w:cs="Courier New"/>
              </w:rPr>
              <w:t xml:space="preserve">      0</w:t>
            </w:r>
          </w:p>
          <w:p w14:paraId="26D8F5CD" w14:textId="77777777" w:rsidR="00E72FD5" w:rsidRPr="00E72FD5" w:rsidRDefault="00E72FD5" w:rsidP="00C71597">
            <w:pPr>
              <w:pStyle w:val="aa"/>
              <w:ind w:right="20"/>
              <w:rPr>
                <w:rFonts w:ascii="Courier New" w:hAnsi="Courier New" w:cs="Courier New"/>
              </w:rPr>
            </w:pPr>
          </w:p>
          <w:p w14:paraId="6C5A6F45"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646B93F0" w14:textId="77777777" w:rsidR="00974B14" w:rsidRPr="00E72FD5" w:rsidRDefault="00974B14" w:rsidP="00C71597">
            <w:pPr>
              <w:pStyle w:val="aa"/>
              <w:ind w:right="20"/>
              <w:rPr>
                <w:rFonts w:ascii="Courier New" w:hAnsi="Courier New" w:cs="Courier New"/>
              </w:rPr>
            </w:pPr>
          </w:p>
        </w:tc>
      </w:tr>
    </w:tbl>
    <w:p w14:paraId="2F98CA81" w14:textId="77777777" w:rsidR="00974B14" w:rsidRDefault="00974B14" w:rsidP="00C71597">
      <w:pPr>
        <w:pStyle w:val="a3"/>
        <w:ind w:left="0" w:right="20"/>
      </w:pPr>
    </w:p>
    <w:p w14:paraId="139D846B" w14:textId="77777777" w:rsidR="002371CD" w:rsidRDefault="002371CD" w:rsidP="00C71597">
      <w:pPr>
        <w:pStyle w:val="a3"/>
        <w:ind w:left="0" w:right="20"/>
      </w:pPr>
    </w:p>
    <w:p w14:paraId="1CEDB046" w14:textId="77777777" w:rsidR="002371CD" w:rsidRPr="00A373DB" w:rsidRDefault="002371CD" w:rsidP="00C71597">
      <w:pPr>
        <w:pStyle w:val="2"/>
        <w:ind w:right="20"/>
      </w:pPr>
      <w:bookmarkStart w:id="4665" w:name="_Toc445131204"/>
      <w:r>
        <w:rPr>
          <w:rFonts w:hint="eastAsia"/>
        </w:rPr>
        <w:lastRenderedPageBreak/>
        <w:t>IP(HSD) Services</w:t>
      </w:r>
      <w:bookmarkEnd w:id="4665"/>
    </w:p>
    <w:p w14:paraId="65903822" w14:textId="77777777" w:rsidR="002371CD" w:rsidRDefault="007D3135" w:rsidP="00C71597">
      <w:pPr>
        <w:pStyle w:val="a3"/>
        <w:ind w:left="0" w:right="20"/>
      </w:pPr>
      <w:r>
        <w:rPr>
          <w:rFonts w:hint="eastAsia"/>
        </w:rPr>
        <w:t xml:space="preserve">This section describes the IP(HSD) service-related features supported by system. System </w:t>
      </w:r>
      <w:r w:rsidR="00DD68F9">
        <w:rPr>
          <w:rFonts w:hint="eastAsia"/>
        </w:rPr>
        <w:t xml:space="preserve">supports DPoE IP(HSD) and system also </w:t>
      </w:r>
      <w:r>
        <w:rPr>
          <w:rFonts w:hint="eastAsia"/>
        </w:rPr>
        <w:t>supports as defined by DOCSIS, which is referred to as Legacy IP(HSD).</w:t>
      </w:r>
    </w:p>
    <w:p w14:paraId="68C64DDC" w14:textId="77777777" w:rsidR="007D3135" w:rsidRDefault="00DD68F9" w:rsidP="00C71597">
      <w:pPr>
        <w:pStyle w:val="a3"/>
        <w:ind w:left="0" w:right="20"/>
      </w:pPr>
      <w:r>
        <w:rPr>
          <w:rFonts w:hint="eastAsia"/>
        </w:rPr>
        <w:t>The differnece between DPoE IP(HSD) and L</w:t>
      </w:r>
      <w:r>
        <w:t>e</w:t>
      </w:r>
      <w:r>
        <w:rPr>
          <w:rFonts w:hint="eastAsia"/>
        </w:rPr>
        <w:t xml:space="preserve">gacy IP(HSD) services is that in DPoE IP(HSD) MEF Provider Bridging tags are added to the IP(HSD) frames prior to transmission on the PON. These tags only on the PON, and are not allowed to exit the DPoE System </w:t>
      </w:r>
      <w:r>
        <w:t>“</w:t>
      </w:r>
      <w:r>
        <w:rPr>
          <w:rFonts w:hint="eastAsia"/>
        </w:rPr>
        <w:t>D</w:t>
      </w:r>
      <w:r>
        <w:t>”</w:t>
      </w:r>
      <w:r>
        <w:rPr>
          <w:rFonts w:hint="eastAsia"/>
        </w:rPr>
        <w:t xml:space="preserve"> interface or the ONU UNI. In Legacy IP(HSD) mode, no additional tags are added to frames.</w:t>
      </w:r>
    </w:p>
    <w:p w14:paraId="1AA5E523" w14:textId="77777777" w:rsidR="002371CD" w:rsidRDefault="002371CD" w:rsidP="00C71597">
      <w:pPr>
        <w:pStyle w:val="a3"/>
        <w:ind w:left="0" w:right="20"/>
      </w:pPr>
    </w:p>
    <w:p w14:paraId="69543EFD" w14:textId="77777777" w:rsidR="00DD68F9" w:rsidRDefault="00DD68F9" w:rsidP="00C71597">
      <w:pPr>
        <w:pStyle w:val="3"/>
        <w:ind w:left="0" w:right="20"/>
      </w:pPr>
      <w:bookmarkStart w:id="4666" w:name="_Toc445131205"/>
      <w:r>
        <w:rPr>
          <w:rFonts w:hint="eastAsia"/>
        </w:rPr>
        <w:t>DPoE IP(HSD)</w:t>
      </w:r>
      <w:bookmarkEnd w:id="4666"/>
    </w:p>
    <w:p w14:paraId="6001507E" w14:textId="77777777" w:rsidR="00DD68F9" w:rsidRDefault="00DD68F9" w:rsidP="00C71597">
      <w:pPr>
        <w:pStyle w:val="a3"/>
        <w:ind w:left="0" w:right="20"/>
      </w:pPr>
      <w:r>
        <w:rPr>
          <w:rFonts w:hint="eastAsia"/>
        </w:rPr>
        <w:t>In DPoE IP(HSD) mode, MEF PB tags (S+C) are added to IP frames prior to transmission on the PON. The following Figure shows the frame formats used when in DPoE IP(HSD) mode.</w:t>
      </w:r>
    </w:p>
    <w:p w14:paraId="2D79D0C9" w14:textId="77777777" w:rsidR="00DD68F9" w:rsidRPr="00DD68F9" w:rsidRDefault="00DD68F9" w:rsidP="00C71597">
      <w:pPr>
        <w:pStyle w:val="afffff9"/>
        <w:ind w:left="0" w:right="20"/>
        <w:rPr>
          <w:rFonts w:cs="굴림"/>
          <w:noProof/>
        </w:rPr>
      </w:pPr>
      <w:r>
        <w:rPr>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0B5C9B" w:rsidRDefault="00DD68F9" w:rsidP="00C71597">
      <w:pPr>
        <w:pStyle w:val="afffff3"/>
        <w:ind w:left="0" w:right="20"/>
        <w:jc w:val="center"/>
      </w:pPr>
      <w:bookmarkStart w:id="4667" w:name="_Toc391575515"/>
      <w:r>
        <w:t xml:space="preserve">Figure </w:t>
      </w:r>
      <w:r w:rsidR="005832B8">
        <w:fldChar w:fldCharType="begin"/>
      </w:r>
      <w:r w:rsidR="00092D8C">
        <w:instrText xml:space="preserve"> SEQ Figure \* ARABIC </w:instrText>
      </w:r>
      <w:r w:rsidR="005832B8">
        <w:fldChar w:fldCharType="separate"/>
      </w:r>
      <w:r w:rsidR="00491596">
        <w:rPr>
          <w:noProof/>
        </w:rPr>
        <w:t>59</w:t>
      </w:r>
      <w:r w:rsidR="005832B8">
        <w:rPr>
          <w:noProof/>
        </w:rPr>
        <w:fldChar w:fldCharType="end"/>
      </w:r>
      <w:r>
        <w:rPr>
          <w:rFonts w:hint="eastAsia"/>
        </w:rPr>
        <w:t xml:space="preserve"> DPoE IP(HSD)</w:t>
      </w:r>
      <w:bookmarkEnd w:id="4667"/>
    </w:p>
    <w:p w14:paraId="29E5DE9A" w14:textId="77777777" w:rsidR="002371CD" w:rsidRPr="00DD68F9" w:rsidRDefault="00DD68F9" w:rsidP="00C71597">
      <w:pPr>
        <w:pStyle w:val="a3"/>
        <w:ind w:left="0" w:right="20"/>
      </w:pPr>
      <w:r>
        <w:rPr>
          <w:rFonts w:hint="eastAsia"/>
        </w:rPr>
        <w:t>As shown above, tags are added by the ONU and OLT prior to transmission on the PON. Tags are removed before transmitting over the Uplink/D and ONU UNI.</w:t>
      </w:r>
    </w:p>
    <w:p w14:paraId="72997BA8" w14:textId="77777777" w:rsidR="00A21107" w:rsidRDefault="00A21107" w:rsidP="00C71597">
      <w:pPr>
        <w:pStyle w:val="a3"/>
        <w:ind w:left="0" w:right="20"/>
      </w:pPr>
      <w:r>
        <w:rPr>
          <w:rFonts w:hint="eastAsia"/>
        </w:rPr>
        <w:t>To enable or disable IP(HSD), use the following command.</w:t>
      </w:r>
    </w:p>
    <w:p w14:paraId="0529C157" w14:textId="4EEAB616" w:rsidR="00A21107" w:rsidRDefault="00A21107" w:rsidP="00C71597">
      <w:pPr>
        <w:pStyle w:val="afffff3"/>
        <w:ind w:left="0" w:right="20"/>
      </w:pPr>
      <w:bookmarkStart w:id="4668" w:name="_Toc391575448"/>
      <w:r>
        <w:t xml:space="preserve">Table </w:t>
      </w:r>
      <w:fldSimple w:instr=" SEQ Table \* ARABIC ">
        <w:r w:rsidR="0065459F">
          <w:rPr>
            <w:noProof/>
          </w:rPr>
          <w:t>309</w:t>
        </w:r>
      </w:fldSimple>
      <w:r w:rsidR="0065459F">
        <w:rPr>
          <w:rFonts w:hint="eastAsia"/>
        </w:rPr>
        <w:t xml:space="preserve"> </w:t>
      </w:r>
      <w:r>
        <w:rPr>
          <w:rFonts w:hint="eastAsia"/>
        </w:rPr>
        <w:t>IP(HSD)</w:t>
      </w:r>
      <w:bookmarkEnd w:id="4668"/>
    </w:p>
    <w:tbl>
      <w:tblPr>
        <w:tblStyle w:val="CLIWide"/>
        <w:tblW w:w="0" w:type="auto"/>
        <w:tblLayout w:type="fixed"/>
        <w:tblLook w:val="01E0" w:firstRow="1" w:lastRow="1" w:firstColumn="1" w:lastColumn="1" w:noHBand="0" w:noVBand="0"/>
      </w:tblPr>
      <w:tblGrid>
        <w:gridCol w:w="3964"/>
        <w:gridCol w:w="4358"/>
      </w:tblGrid>
      <w:tr w:rsidR="00A21107"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2F5F3A" w:rsidRDefault="00A21107" w:rsidP="00C71597">
            <w:pPr>
              <w:pStyle w:val="aa"/>
              <w:ind w:right="20"/>
              <w:rPr>
                <w:bCs/>
                <w:sz w:val="18"/>
              </w:rPr>
            </w:pPr>
            <w:r w:rsidRPr="002F5F3A">
              <w:rPr>
                <w:bCs/>
                <w:sz w:val="18"/>
              </w:rPr>
              <w:t>Command</w:t>
            </w:r>
          </w:p>
        </w:tc>
        <w:tc>
          <w:tcPr>
            <w:tcW w:w="4358" w:type="dxa"/>
          </w:tcPr>
          <w:p w14:paraId="2350453D" w14:textId="77777777" w:rsidR="00A21107" w:rsidRPr="002F5F3A" w:rsidRDefault="00A21107" w:rsidP="00C71597">
            <w:pPr>
              <w:pStyle w:val="aa"/>
              <w:ind w:right="20"/>
              <w:rPr>
                <w:bCs/>
                <w:sz w:val="18"/>
              </w:rPr>
            </w:pPr>
            <w:r w:rsidRPr="002F5F3A">
              <w:rPr>
                <w:bCs/>
                <w:sz w:val="18"/>
              </w:rPr>
              <w:t>Description</w:t>
            </w:r>
          </w:p>
        </w:tc>
      </w:tr>
      <w:tr w:rsidR="00A21107" w14:paraId="285A42EF" w14:textId="77777777" w:rsidTr="004A671C">
        <w:trPr>
          <w:trHeight w:val="327"/>
        </w:trPr>
        <w:tc>
          <w:tcPr>
            <w:tcW w:w="3964" w:type="dxa"/>
          </w:tcPr>
          <w:p w14:paraId="290F3A37" w14:textId="77777777" w:rsidR="00A21107" w:rsidRPr="002F5F3A" w:rsidRDefault="00A21107" w:rsidP="00C71597">
            <w:pPr>
              <w:pStyle w:val="aa"/>
              <w:ind w:right="20"/>
              <w:rPr>
                <w:b/>
                <w:bCs/>
              </w:rPr>
            </w:pPr>
            <w:r w:rsidRPr="00A21107">
              <w:rPr>
                <w:b/>
                <w:bCs/>
              </w:rPr>
              <w:t>iphsd tagging (enable|disable)</w:t>
            </w:r>
          </w:p>
        </w:tc>
        <w:tc>
          <w:tcPr>
            <w:tcW w:w="4358" w:type="dxa"/>
          </w:tcPr>
          <w:p w14:paraId="48391524" w14:textId="77777777" w:rsidR="00A21107" w:rsidRDefault="00C93FD3" w:rsidP="00C71597">
            <w:pPr>
              <w:pStyle w:val="aa"/>
              <w:ind w:right="20"/>
            </w:pPr>
            <w:r>
              <w:rPr>
                <w:rFonts w:hint="eastAsia"/>
              </w:rPr>
              <w:t>Specifies the IP(HSD) traffic over the PON interfaces.</w:t>
            </w:r>
          </w:p>
          <w:p w14:paraId="50ECD2A7" w14:textId="77777777" w:rsidR="00C93FD3" w:rsidRPr="00230534" w:rsidRDefault="00C93FD3" w:rsidP="00C71597">
            <w:pPr>
              <w:pStyle w:val="aa"/>
              <w:ind w:right="20"/>
            </w:pPr>
            <w:r>
              <w:rPr>
                <w:rFonts w:hint="eastAsia"/>
              </w:rPr>
              <w:t>(Default: Disabled)</w:t>
            </w:r>
          </w:p>
        </w:tc>
      </w:tr>
    </w:tbl>
    <w:p w14:paraId="29C6A4BD" w14:textId="77777777" w:rsidR="00A21107" w:rsidRDefault="00A21107" w:rsidP="00C7159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21107" w:rsidRPr="0032769C" w14:paraId="6E1BD246" w14:textId="77777777" w:rsidTr="004A671C">
        <w:trPr>
          <w:trHeight w:val="841"/>
        </w:trPr>
        <w:tc>
          <w:tcPr>
            <w:tcW w:w="8435" w:type="dxa"/>
          </w:tcPr>
          <w:p w14:paraId="44AABF4D" w14:textId="77777777" w:rsidR="00A21107" w:rsidRPr="0032769C" w:rsidRDefault="00A21107" w:rsidP="00C71597">
            <w:pPr>
              <w:pStyle w:val="aa"/>
              <w:ind w:right="20"/>
              <w:rPr>
                <w:rFonts w:ascii="Courier New" w:hAnsi="Courier New" w:cs="Courier New"/>
              </w:rPr>
            </w:pPr>
          </w:p>
          <w:p w14:paraId="6579C23D" w14:textId="77777777" w:rsidR="00A21107" w:rsidRPr="0032769C" w:rsidRDefault="00A21107" w:rsidP="00C7159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1D9320" w14:textId="77777777"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sidRPr="00A21107">
              <w:rPr>
                <w:rFonts w:ascii="Courier New" w:hAnsi="Courier New" w:cs="Courier New"/>
                <w:b/>
              </w:rPr>
              <w:t>iphsd tagging</w:t>
            </w:r>
            <w:r>
              <w:rPr>
                <w:rFonts w:ascii="Courier New" w:hAnsi="Courier New" w:cs="Courier New" w:hint="eastAsia"/>
                <w:b/>
              </w:rPr>
              <w:t xml:space="preserve"> </w:t>
            </w:r>
            <w:r w:rsidRPr="008B3339">
              <w:rPr>
                <w:rFonts w:ascii="Courier New" w:hAnsi="Courier New" w:cs="Courier New"/>
                <w:b/>
              </w:rPr>
              <w:t>enable</w:t>
            </w:r>
          </w:p>
          <w:p w14:paraId="08A1FADC" w14:textId="77777777"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4921814B" w14:textId="77777777" w:rsidR="00A21107" w:rsidRDefault="00A21107" w:rsidP="00C71597">
            <w:pPr>
              <w:pStyle w:val="aa"/>
              <w:ind w:right="20"/>
              <w:rPr>
                <w:rFonts w:ascii="Courier New" w:hAnsi="Courier New" w:cs="Courier New"/>
              </w:rPr>
            </w:pPr>
            <w:r>
              <w:rPr>
                <w:rFonts w:ascii="Courier New" w:hAnsi="Courier New" w:cs="Courier New"/>
              </w:rPr>
              <w:t>Router#</w:t>
            </w:r>
          </w:p>
          <w:p w14:paraId="2569FD01" w14:textId="77777777" w:rsidR="00A21107" w:rsidRPr="008B3339" w:rsidRDefault="00A21107" w:rsidP="00C71597">
            <w:pPr>
              <w:pStyle w:val="aa"/>
              <w:ind w:right="20"/>
              <w:rPr>
                <w:rFonts w:ascii="Courier New" w:hAnsi="Courier New" w:cs="Courier New"/>
              </w:rPr>
            </w:pPr>
          </w:p>
        </w:tc>
      </w:tr>
    </w:tbl>
    <w:p w14:paraId="3C5EA923" w14:textId="77777777" w:rsidR="00FF1CA5" w:rsidRDefault="00FF1CA5" w:rsidP="00C71597">
      <w:pPr>
        <w:pStyle w:val="3"/>
        <w:ind w:left="0" w:right="20"/>
      </w:pPr>
    </w:p>
    <w:p w14:paraId="168B7829" w14:textId="77777777" w:rsidR="004A671C" w:rsidRPr="001E61B6" w:rsidRDefault="004A671C" w:rsidP="00C71597">
      <w:pPr>
        <w:pStyle w:val="3"/>
        <w:ind w:left="0" w:right="20"/>
      </w:pPr>
      <w:bookmarkStart w:id="4669" w:name="_Toc445131206"/>
      <w:r w:rsidRPr="001E61B6">
        <w:rPr>
          <w:rFonts w:hint="eastAsia"/>
        </w:rPr>
        <w:t>Serving Groups</w:t>
      </w:r>
      <w:bookmarkEnd w:id="4669"/>
    </w:p>
    <w:p w14:paraId="7F8D8B91" w14:textId="77777777" w:rsidR="00A21107" w:rsidRPr="001E61B6" w:rsidRDefault="004A671C" w:rsidP="00C71597">
      <w:pPr>
        <w:pStyle w:val="a3"/>
        <w:ind w:left="0" w:right="20"/>
      </w:pPr>
      <w:r w:rsidRPr="001E61B6">
        <w:rPr>
          <w:rFonts w:hint="eastAsia"/>
        </w:rPr>
        <w:lastRenderedPageBreak/>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Default="004A671C" w:rsidP="00C71597">
      <w:pPr>
        <w:pStyle w:val="a3"/>
        <w:ind w:left="0" w:right="20"/>
      </w:pPr>
      <w:r w:rsidRPr="001E61B6">
        <w:rPr>
          <w:rFonts w:hint="eastAsia"/>
        </w:rPr>
        <w:t xml:space="preserve">In System, </w:t>
      </w:r>
      <w:r w:rsidR="005600EE" w:rsidRPr="001E61B6">
        <w:t>a serving group is assigned to a particular Bundle Interface as a Sub-Interface. Each serving group has a configurable type and can be assigned S-VID.</w:t>
      </w:r>
      <w:r w:rsidRPr="001E61B6">
        <w:rPr>
          <w:rFonts w:hint="eastAsia"/>
        </w:rPr>
        <w:t xml:space="preserve"> when DPoE IP(HSD) is in use, all IP(HSD) traffic to/from ONUs registering on a </w:t>
      </w:r>
      <w:r w:rsidRPr="001E61B6">
        <w:t>“</w:t>
      </w:r>
      <w:r w:rsidRPr="001E61B6">
        <w:rPr>
          <w:rFonts w:hint="eastAsia"/>
        </w:rPr>
        <w:t>cable interface</w:t>
      </w:r>
      <w:r w:rsidRPr="001E61B6">
        <w:t>”</w:t>
      </w:r>
      <w:r w:rsidRPr="001E61B6">
        <w:rPr>
          <w:rFonts w:hint="eastAsia"/>
        </w:rPr>
        <w:t xml:space="preserve"> or </w:t>
      </w:r>
      <w:r w:rsidRPr="001E61B6">
        <w:t>“</w:t>
      </w:r>
      <w:r w:rsidRPr="001E61B6">
        <w:rPr>
          <w:rFonts w:hint="eastAsia"/>
        </w:rPr>
        <w:t>cable bundle</w:t>
      </w:r>
      <w:r w:rsidRPr="001E61B6">
        <w:t>”</w:t>
      </w:r>
      <w:r w:rsidRPr="001E61B6">
        <w:rPr>
          <w:rFonts w:hint="eastAsia"/>
        </w:rPr>
        <w:t xml:space="preserve"> referencing a serving group of type IP, gets tagged in accordance with the S-VID(s) defined by the serving group.</w:t>
      </w:r>
    </w:p>
    <w:p w14:paraId="6FF993A2" w14:textId="77777777" w:rsidR="005600EE" w:rsidRPr="005B4F60" w:rsidRDefault="005600EE" w:rsidP="005600EE">
      <w:pPr>
        <w:pStyle w:val="afffff9"/>
        <w:ind w:left="0" w:right="20"/>
        <w:rPr>
          <w:highlight w:val="yellow"/>
        </w:rPr>
      </w:pPr>
      <w:r w:rsidRPr="005B4F60">
        <w:rPr>
          <w:noProof/>
          <w:highlight w:val="yellow"/>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0B5C9B" w:rsidRDefault="005600EE" w:rsidP="005600EE">
      <w:pPr>
        <w:pStyle w:val="afffff3"/>
        <w:ind w:left="0" w:right="20"/>
        <w:jc w:val="center"/>
      </w:pPr>
      <w:r w:rsidRPr="005B4F60">
        <w:rPr>
          <w:highlight w:val="yellow"/>
        </w:rPr>
        <w:t xml:space="preserve">Figure </w:t>
      </w:r>
      <w:r w:rsidR="00D52C4A">
        <w:rPr>
          <w:highlight w:val="yellow"/>
        </w:rPr>
        <w:t>60</w:t>
      </w:r>
      <w:r w:rsidR="00D52C4A" w:rsidRPr="005B4F60">
        <w:rPr>
          <w:highlight w:val="yellow"/>
        </w:rPr>
        <w:t xml:space="preserve"> </w:t>
      </w:r>
      <w:r>
        <w:rPr>
          <w:highlight w:val="yellow"/>
        </w:rPr>
        <w:t>Serving-Group</w:t>
      </w:r>
      <w:r w:rsidRPr="005B4F60">
        <w:rPr>
          <w:highlight w:val="yellow"/>
        </w:rPr>
        <w:t xml:space="preserve"> Frame Formats</w:t>
      </w:r>
    </w:p>
    <w:p w14:paraId="22F3E861" w14:textId="77777777" w:rsidR="00E22ED5" w:rsidRDefault="00E22ED5" w:rsidP="00C71597">
      <w:pPr>
        <w:pStyle w:val="3"/>
        <w:ind w:left="0" w:right="20"/>
      </w:pPr>
      <w:bookmarkStart w:id="4670" w:name="_Toc445131207"/>
      <w:r>
        <w:rPr>
          <w:rFonts w:hint="eastAsia"/>
        </w:rPr>
        <w:t>Legacy IP(HSD)</w:t>
      </w:r>
      <w:bookmarkEnd w:id="4670"/>
    </w:p>
    <w:p w14:paraId="022692A8" w14:textId="77777777" w:rsidR="00A21107" w:rsidRPr="00DA3E82" w:rsidRDefault="00E22ED5" w:rsidP="00C71597">
      <w:pPr>
        <w:pStyle w:val="a3"/>
        <w:ind w:left="0" w:right="20"/>
      </w:pPr>
      <w:r>
        <w:rPr>
          <w:rFonts w:hint="eastAsia"/>
        </w:rPr>
        <w:t xml:space="preserve">The Tagging Style can be set so that system does not use DPoE IP(HSD) tagging on the PON. In this case, IP frames traverse the PON without any additional S+C tagging. This is similar to how a DOCSIS CMTS operates today. </w:t>
      </w:r>
      <w:r>
        <w:t>T</w:t>
      </w:r>
      <w:r>
        <w:rPr>
          <w:rFonts w:hint="eastAsia"/>
        </w:rPr>
        <w:t>he following Figure shows the frame formats used when in Legacy IP(HSD) Mode.</w:t>
      </w:r>
    </w:p>
    <w:p w14:paraId="1CD4DA1A" w14:textId="77777777" w:rsidR="00A21107" w:rsidRDefault="00E22ED5" w:rsidP="00C71597">
      <w:pPr>
        <w:pStyle w:val="afffff9"/>
        <w:ind w:left="0" w:right="20"/>
      </w:pPr>
      <w:r w:rsidRPr="00B0146B">
        <w:rPr>
          <w:rFonts w:cs="굴림" w:hint="eastAsia"/>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0B5C9B" w:rsidRDefault="00B0146B" w:rsidP="00C71597">
      <w:pPr>
        <w:pStyle w:val="afffff3"/>
        <w:ind w:left="0" w:right="20"/>
        <w:jc w:val="center"/>
      </w:pPr>
      <w:bookmarkStart w:id="4671" w:name="_Toc391575516"/>
      <w:r>
        <w:t xml:space="preserve">Figure </w:t>
      </w:r>
      <w:fldSimple w:instr=" SEQ Figure \* ARABIC ">
        <w:r w:rsidR="00D52C4A">
          <w:rPr>
            <w:noProof/>
          </w:rPr>
          <w:t>61</w:t>
        </w:r>
      </w:fldSimple>
      <w:r w:rsidR="00D52C4A">
        <w:rPr>
          <w:rFonts w:hint="eastAsia"/>
        </w:rPr>
        <w:t xml:space="preserve"> </w:t>
      </w:r>
      <w:r>
        <w:rPr>
          <w:rFonts w:hint="eastAsia"/>
        </w:rPr>
        <w:t>Legacy IP(HSD) Frame Formats</w:t>
      </w:r>
      <w:bookmarkEnd w:id="4671"/>
    </w:p>
    <w:p w14:paraId="54E427E4" w14:textId="77777777" w:rsidR="00E22ED5" w:rsidRPr="00B0146B" w:rsidRDefault="00B0146B" w:rsidP="00C71597">
      <w:pPr>
        <w:pStyle w:val="a3"/>
        <w:ind w:left="0" w:right="20"/>
      </w:pPr>
      <w:r>
        <w:rPr>
          <w:rFonts w:hint="eastAsia"/>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Default="00A21107" w:rsidP="00C71597">
      <w:pPr>
        <w:pStyle w:val="a3"/>
        <w:ind w:left="0" w:right="20"/>
      </w:pPr>
    </w:p>
    <w:p w14:paraId="56157918" w14:textId="77777777" w:rsidR="00B0146B" w:rsidRPr="00A373DB" w:rsidRDefault="00B0146B" w:rsidP="0021019A">
      <w:pPr>
        <w:pStyle w:val="2"/>
        <w:ind w:right="20"/>
      </w:pPr>
      <w:bookmarkStart w:id="4672" w:name="_Toc445131208"/>
      <w:r>
        <w:rPr>
          <w:rFonts w:hint="eastAsia"/>
        </w:rPr>
        <w:lastRenderedPageBreak/>
        <w:t>Quality of Service (QoS)</w:t>
      </w:r>
      <w:bookmarkEnd w:id="4672"/>
    </w:p>
    <w:p w14:paraId="10D37366" w14:textId="77777777" w:rsidR="00B0146B" w:rsidRDefault="00B0146B" w:rsidP="00E207E7">
      <w:pPr>
        <w:pStyle w:val="a3"/>
        <w:ind w:left="0" w:right="20"/>
      </w:pPr>
      <w:r>
        <w:rPr>
          <w:rFonts w:hint="eastAsia"/>
        </w:rPr>
        <w:t xml:space="preserve">System provides support for DPoE Quality of Service functionality. </w:t>
      </w:r>
    </w:p>
    <w:p w14:paraId="1AFED631" w14:textId="77777777" w:rsidR="00B0146B" w:rsidRPr="00B0146B" w:rsidRDefault="00B0146B" w:rsidP="00E207E7">
      <w:pPr>
        <w:pStyle w:val="a3"/>
        <w:ind w:left="0" w:right="20"/>
      </w:pPr>
    </w:p>
    <w:p w14:paraId="3D6BC9E0" w14:textId="77777777" w:rsidR="00B0146B" w:rsidRDefault="00B0146B" w:rsidP="00E207E7">
      <w:pPr>
        <w:pStyle w:val="3"/>
        <w:ind w:left="0" w:right="20"/>
      </w:pPr>
      <w:bookmarkStart w:id="4673" w:name="_Toc445131209"/>
      <w:r>
        <w:rPr>
          <w:rFonts w:hint="eastAsia"/>
        </w:rPr>
        <w:t>Service Flows</w:t>
      </w:r>
      <w:bookmarkEnd w:id="4673"/>
    </w:p>
    <w:p w14:paraId="6B2C796E" w14:textId="77777777" w:rsidR="00A21107" w:rsidRDefault="00B0146B" w:rsidP="00E207E7">
      <w:pPr>
        <w:pStyle w:val="a3"/>
        <w:ind w:left="0" w:right="20"/>
      </w:pPr>
      <w:r>
        <w:rPr>
          <w:rFonts w:hint="eastAsia"/>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Default="00A21107" w:rsidP="00E207E7">
      <w:pPr>
        <w:pStyle w:val="a3"/>
        <w:ind w:left="0" w:right="20"/>
      </w:pPr>
    </w:p>
    <w:p w14:paraId="126F23B0" w14:textId="77777777" w:rsidR="00B0146B" w:rsidRDefault="00492B91" w:rsidP="00E207E7">
      <w:pPr>
        <w:pStyle w:val="a3"/>
        <w:ind w:left="0" w:right="20"/>
      </w:pPr>
      <w:r>
        <w:rPr>
          <w:rFonts w:hint="eastAsia"/>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Default="00492B91" w:rsidP="00E207E7">
      <w:pPr>
        <w:pStyle w:val="a3"/>
        <w:ind w:left="0" w:right="20"/>
      </w:pPr>
      <w:r>
        <w:rPr>
          <w:rFonts w:hint="eastAsia"/>
        </w:rPr>
        <w:t>The QoS parameters currently supported by system are listed below. System configures SLAs and Shapers in the OLT and ONU devices using these parameters.</w:t>
      </w:r>
    </w:p>
    <w:p w14:paraId="68AFF0E0" w14:textId="77777777" w:rsidR="00492B91" w:rsidRDefault="00492B91" w:rsidP="00E207E7">
      <w:pPr>
        <w:pStyle w:val="afffff3"/>
        <w:ind w:left="0" w:right="20"/>
      </w:pPr>
      <w:bookmarkStart w:id="4674" w:name="_Toc391575452"/>
      <w:r>
        <w:t xml:space="preserve">Table </w:t>
      </w:r>
      <w:r w:rsidR="005832B8">
        <w:fldChar w:fldCharType="begin"/>
      </w:r>
      <w:r w:rsidR="00092D8C">
        <w:instrText xml:space="preserve"> SEQ Table \* ARABIC </w:instrText>
      </w:r>
      <w:r w:rsidR="005832B8">
        <w:fldChar w:fldCharType="separate"/>
      </w:r>
      <w:r w:rsidR="002375BA">
        <w:rPr>
          <w:noProof/>
        </w:rPr>
        <w:t>310</w:t>
      </w:r>
      <w:r w:rsidR="005832B8">
        <w:rPr>
          <w:noProof/>
        </w:rPr>
        <w:fldChar w:fldCharType="end"/>
      </w:r>
      <w:r>
        <w:rPr>
          <w:rFonts w:hint="eastAsia"/>
        </w:rPr>
        <w:t xml:space="preserve"> QoS parameters</w:t>
      </w:r>
      <w:bookmarkEnd w:id="4674"/>
    </w:p>
    <w:tbl>
      <w:tblPr>
        <w:tblStyle w:val="CLIWide"/>
        <w:tblW w:w="0" w:type="auto"/>
        <w:tblLayout w:type="fixed"/>
        <w:tblLook w:val="01E0" w:firstRow="1" w:lastRow="1" w:firstColumn="1" w:lastColumn="1" w:noHBand="0" w:noVBand="0"/>
      </w:tblPr>
      <w:tblGrid>
        <w:gridCol w:w="3256"/>
        <w:gridCol w:w="5066"/>
      </w:tblGrid>
      <w:tr w:rsidR="00492B91"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2F5F3A" w:rsidRDefault="00492B91" w:rsidP="00E207E7">
            <w:pPr>
              <w:pStyle w:val="aa"/>
              <w:ind w:right="20"/>
              <w:rPr>
                <w:bCs/>
                <w:sz w:val="18"/>
              </w:rPr>
            </w:pPr>
            <w:r>
              <w:rPr>
                <w:rFonts w:hint="eastAsia"/>
                <w:bCs/>
                <w:sz w:val="18"/>
              </w:rPr>
              <w:t>Parameters</w:t>
            </w:r>
          </w:p>
        </w:tc>
        <w:tc>
          <w:tcPr>
            <w:tcW w:w="5066" w:type="dxa"/>
          </w:tcPr>
          <w:p w14:paraId="0882D7FD" w14:textId="77777777" w:rsidR="00492B91" w:rsidRPr="002F5F3A" w:rsidRDefault="00492B91" w:rsidP="00E207E7">
            <w:pPr>
              <w:pStyle w:val="aa"/>
              <w:ind w:right="20"/>
              <w:rPr>
                <w:bCs/>
                <w:sz w:val="18"/>
              </w:rPr>
            </w:pPr>
            <w:r w:rsidRPr="002F5F3A">
              <w:rPr>
                <w:bCs/>
                <w:sz w:val="18"/>
              </w:rPr>
              <w:t>Description</w:t>
            </w:r>
          </w:p>
        </w:tc>
      </w:tr>
      <w:tr w:rsidR="00492B91" w14:paraId="60122FF2" w14:textId="77777777" w:rsidTr="00492B91">
        <w:trPr>
          <w:trHeight w:val="327"/>
        </w:trPr>
        <w:tc>
          <w:tcPr>
            <w:tcW w:w="3256" w:type="dxa"/>
          </w:tcPr>
          <w:p w14:paraId="2F81E84E" w14:textId="77777777" w:rsidR="00492B91" w:rsidRPr="002F5F3A" w:rsidRDefault="00492B91" w:rsidP="00E207E7">
            <w:pPr>
              <w:pStyle w:val="aa"/>
              <w:ind w:right="20"/>
              <w:rPr>
                <w:b/>
                <w:bCs/>
              </w:rPr>
            </w:pPr>
            <w:r>
              <w:rPr>
                <w:rFonts w:hint="eastAsia"/>
                <w:b/>
                <w:bCs/>
              </w:rPr>
              <w:t>Maximum Sustanined Traffic Rate</w:t>
            </w:r>
          </w:p>
        </w:tc>
        <w:tc>
          <w:tcPr>
            <w:tcW w:w="5066" w:type="dxa"/>
          </w:tcPr>
          <w:p w14:paraId="25B9B2EF" w14:textId="77777777" w:rsidR="00492B91" w:rsidRPr="00230534" w:rsidRDefault="00492B91" w:rsidP="00E207E7">
            <w:pPr>
              <w:pStyle w:val="aa"/>
              <w:ind w:right="20"/>
            </w:pPr>
            <w:r>
              <w:rPr>
                <w:rFonts w:hint="eastAsia"/>
              </w:rPr>
              <w:t xml:space="preserve">This parameter defines a rate in bits per second that frame transmissions over a service flow cannot exceed. </w:t>
            </w:r>
            <w:r>
              <w:t>T</w:t>
            </w:r>
            <w:r>
              <w:rPr>
                <w:rFonts w:hint="eastAsia"/>
              </w:rPr>
              <w:t>his parameter applies to both upstream and downstream flows.</w:t>
            </w:r>
          </w:p>
        </w:tc>
      </w:tr>
      <w:tr w:rsidR="00492B91" w14:paraId="78BA2F90" w14:textId="77777777" w:rsidTr="00492B91">
        <w:trPr>
          <w:trHeight w:val="327"/>
        </w:trPr>
        <w:tc>
          <w:tcPr>
            <w:tcW w:w="3256" w:type="dxa"/>
          </w:tcPr>
          <w:p w14:paraId="34C64ECD" w14:textId="77777777" w:rsidR="00492B91" w:rsidRDefault="00492B91" w:rsidP="00E207E7">
            <w:pPr>
              <w:pStyle w:val="aa"/>
              <w:ind w:right="20"/>
              <w:rPr>
                <w:b/>
                <w:bCs/>
              </w:rPr>
            </w:pPr>
            <w:r>
              <w:rPr>
                <w:rFonts w:hint="eastAsia"/>
                <w:b/>
                <w:bCs/>
              </w:rPr>
              <w:t>Maximum Traffic Burst</w:t>
            </w:r>
          </w:p>
        </w:tc>
        <w:tc>
          <w:tcPr>
            <w:tcW w:w="5066" w:type="dxa"/>
          </w:tcPr>
          <w:p w14:paraId="36C9D9ED" w14:textId="77777777" w:rsidR="00492B91" w:rsidRPr="00230534" w:rsidRDefault="00492B91" w:rsidP="00E207E7">
            <w:pPr>
              <w:pStyle w:val="aa"/>
              <w:ind w:right="20"/>
            </w:pPr>
            <w:r>
              <w:rPr>
                <w:rFonts w:hint="eastAsia"/>
              </w:rPr>
              <w:t xml:space="preserve">This parameter defines a limit on the number of </w:t>
            </w:r>
            <w:r>
              <w:t>“</w:t>
            </w:r>
            <w:r>
              <w:rPr>
                <w:rFonts w:hint="eastAsia"/>
              </w:rPr>
              <w:t>back-to-back</w:t>
            </w:r>
            <w:r>
              <w:t>”</w:t>
            </w:r>
            <w:r>
              <w:rPr>
                <w:rFonts w:hint="eastAsia"/>
              </w:rPr>
              <w:t xml:space="preserve"> data bytes that can be sent on a service flow at the maximum speed of the underlying media. This parameter applies to both upstream and downstream flows.</w:t>
            </w:r>
          </w:p>
        </w:tc>
      </w:tr>
      <w:tr w:rsidR="00492B91" w14:paraId="51048108" w14:textId="77777777" w:rsidTr="00492B91">
        <w:trPr>
          <w:trHeight w:val="327"/>
        </w:trPr>
        <w:tc>
          <w:tcPr>
            <w:tcW w:w="3256" w:type="dxa"/>
          </w:tcPr>
          <w:p w14:paraId="19BF98AF" w14:textId="77777777" w:rsidR="00492B91" w:rsidRDefault="00492B91" w:rsidP="00E207E7">
            <w:pPr>
              <w:pStyle w:val="aa"/>
              <w:ind w:right="20"/>
              <w:rPr>
                <w:b/>
                <w:bCs/>
              </w:rPr>
            </w:pPr>
            <w:r>
              <w:rPr>
                <w:rFonts w:hint="eastAsia"/>
                <w:b/>
                <w:bCs/>
              </w:rPr>
              <w:t>Minimum Reserved Traffic Rate</w:t>
            </w:r>
          </w:p>
        </w:tc>
        <w:tc>
          <w:tcPr>
            <w:tcW w:w="5066" w:type="dxa"/>
          </w:tcPr>
          <w:p w14:paraId="66511E4E" w14:textId="77777777" w:rsidR="00492B91" w:rsidRPr="00230534" w:rsidRDefault="00492B91" w:rsidP="00E207E7">
            <w:pPr>
              <w:pStyle w:val="aa"/>
              <w:ind w:right="20"/>
            </w:pPr>
            <w:r>
              <w:t>T</w:t>
            </w:r>
            <w:r>
              <w:rPr>
                <w:rFonts w:hint="eastAsia"/>
              </w:rPr>
              <w:t>his parameter defines a rate in bits per second that must be guaranteed for frame transmissions over a service flow. This parameter applies to both upstream and downstream flows.</w:t>
            </w:r>
          </w:p>
        </w:tc>
      </w:tr>
      <w:tr w:rsidR="00492B91" w14:paraId="5A10121A" w14:textId="77777777" w:rsidTr="00492B91">
        <w:trPr>
          <w:trHeight w:val="327"/>
        </w:trPr>
        <w:tc>
          <w:tcPr>
            <w:tcW w:w="3256" w:type="dxa"/>
          </w:tcPr>
          <w:p w14:paraId="34D702EC" w14:textId="77777777" w:rsidR="00492B91" w:rsidRDefault="00492B91" w:rsidP="00E207E7">
            <w:pPr>
              <w:pStyle w:val="aa"/>
              <w:ind w:right="20"/>
              <w:rPr>
                <w:b/>
                <w:bCs/>
              </w:rPr>
            </w:pPr>
            <w:r>
              <w:rPr>
                <w:rFonts w:hint="eastAsia"/>
                <w:b/>
                <w:bCs/>
              </w:rPr>
              <w:t>Traffic Priority</w:t>
            </w:r>
          </w:p>
        </w:tc>
        <w:tc>
          <w:tcPr>
            <w:tcW w:w="5066" w:type="dxa"/>
          </w:tcPr>
          <w:p w14:paraId="3797EA9B" w14:textId="77777777" w:rsidR="00492B91" w:rsidRPr="00230534" w:rsidRDefault="00492B91" w:rsidP="00E207E7">
            <w:pPr>
              <w:pStyle w:val="aa"/>
              <w:ind w:right="20"/>
            </w:pPr>
            <w:r>
              <w:t>T</w:t>
            </w:r>
            <w:r>
              <w:rPr>
                <w:rFonts w:hint="eastAsia"/>
              </w:rPr>
              <w:t>his parameter specifies a priority assigned to service flow transmissions and allows a DPoE System to provide differentiated scheduling services beased on the value. This parameter applies to both upstream and downstream flows.</w:t>
            </w:r>
          </w:p>
        </w:tc>
      </w:tr>
      <w:tr w:rsidR="00492B91" w14:paraId="01046F66" w14:textId="77777777" w:rsidTr="00492B91">
        <w:trPr>
          <w:trHeight w:val="327"/>
        </w:trPr>
        <w:tc>
          <w:tcPr>
            <w:tcW w:w="3256" w:type="dxa"/>
          </w:tcPr>
          <w:p w14:paraId="35934876" w14:textId="77777777" w:rsidR="00492B91" w:rsidRDefault="00492B91" w:rsidP="00E207E7">
            <w:pPr>
              <w:pStyle w:val="aa"/>
              <w:ind w:right="20"/>
              <w:rPr>
                <w:b/>
                <w:bCs/>
              </w:rPr>
            </w:pPr>
            <w:r>
              <w:rPr>
                <w:rFonts w:hint="eastAsia"/>
                <w:b/>
                <w:bCs/>
              </w:rPr>
              <w:t>Scheduling Type</w:t>
            </w:r>
          </w:p>
        </w:tc>
        <w:tc>
          <w:tcPr>
            <w:tcW w:w="5066" w:type="dxa"/>
          </w:tcPr>
          <w:p w14:paraId="6E4FA89D" w14:textId="77777777" w:rsidR="00492B91" w:rsidRPr="00230534" w:rsidRDefault="00492B91" w:rsidP="00E207E7">
            <w:pPr>
              <w:pStyle w:val="aa"/>
              <w:ind w:right="20"/>
            </w:pPr>
            <w:r>
              <w:rPr>
                <w:rFonts w:hint="eastAsia"/>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Pr>
                <w:rFonts w:hint="eastAsia"/>
              </w:rPr>
              <w:t>termine which additional QoS parameters need to be specified for upstream service flows. In other words, there are parameter interdependencies that must be enforced. This parameter applies only to upstream flows.</w:t>
            </w:r>
          </w:p>
        </w:tc>
      </w:tr>
      <w:tr w:rsidR="00492B91" w14:paraId="394E68E6" w14:textId="77777777" w:rsidTr="00492B91">
        <w:trPr>
          <w:trHeight w:val="327"/>
        </w:trPr>
        <w:tc>
          <w:tcPr>
            <w:tcW w:w="3256" w:type="dxa"/>
          </w:tcPr>
          <w:p w14:paraId="22323FF3" w14:textId="77777777" w:rsidR="00492B91" w:rsidRDefault="00492B91" w:rsidP="00E207E7">
            <w:pPr>
              <w:pStyle w:val="aa"/>
              <w:ind w:right="20"/>
              <w:rPr>
                <w:b/>
                <w:bCs/>
              </w:rPr>
            </w:pPr>
            <w:r>
              <w:rPr>
                <w:rFonts w:hint="eastAsia"/>
                <w:b/>
                <w:bCs/>
              </w:rPr>
              <w:t>Request/Transmission Policy</w:t>
            </w:r>
          </w:p>
        </w:tc>
        <w:tc>
          <w:tcPr>
            <w:tcW w:w="5066" w:type="dxa"/>
          </w:tcPr>
          <w:p w14:paraId="7CCC00FA" w14:textId="77777777" w:rsidR="00492B91" w:rsidRPr="00230534" w:rsidRDefault="00793F5A" w:rsidP="00E207E7">
            <w:pPr>
              <w:pStyle w:val="aa"/>
              <w:ind w:right="20"/>
            </w:pPr>
            <w:r>
              <w:rPr>
                <w:rFonts w:hint="eastAsia"/>
              </w:rPr>
              <w:t xml:space="preserve">This parameter is a bitmap that provides a means to enable or disable various features of a DOCSIS CMTS scheduler. For DPoE, only support for Bit #4 is required. It controls the </w:t>
            </w:r>
            <w:r>
              <w:t>“</w:t>
            </w:r>
            <w:r>
              <w:rPr>
                <w:rFonts w:hint="eastAsia"/>
              </w:rPr>
              <w:t>force report</w:t>
            </w:r>
            <w:r>
              <w:t>”</w:t>
            </w:r>
            <w:r>
              <w:rPr>
                <w:rFonts w:hint="eastAsia"/>
              </w:rPr>
              <w:t xml:space="preserve"> behavior of the OLT scheduler. This parameter applies only to upstream flows.</w:t>
            </w:r>
          </w:p>
        </w:tc>
      </w:tr>
      <w:tr w:rsidR="00492B91" w14:paraId="1B5CCF56" w14:textId="77777777" w:rsidTr="00492B91">
        <w:trPr>
          <w:trHeight w:val="327"/>
        </w:trPr>
        <w:tc>
          <w:tcPr>
            <w:tcW w:w="3256" w:type="dxa"/>
          </w:tcPr>
          <w:p w14:paraId="101B1B58" w14:textId="77777777" w:rsidR="00492B91" w:rsidRDefault="00492B91" w:rsidP="00E207E7">
            <w:pPr>
              <w:pStyle w:val="aa"/>
              <w:ind w:right="20"/>
              <w:rPr>
                <w:b/>
                <w:bCs/>
              </w:rPr>
            </w:pPr>
            <w:r>
              <w:rPr>
                <w:b/>
                <w:bCs/>
              </w:rPr>
              <w:t>N</w:t>
            </w:r>
            <w:r>
              <w:rPr>
                <w:rFonts w:hint="eastAsia"/>
                <w:b/>
                <w:bCs/>
              </w:rPr>
              <w:t>ominal Polling Interval</w:t>
            </w:r>
          </w:p>
        </w:tc>
        <w:tc>
          <w:tcPr>
            <w:tcW w:w="5066" w:type="dxa"/>
          </w:tcPr>
          <w:p w14:paraId="7AF4C5FF" w14:textId="77777777" w:rsidR="00492B91" w:rsidRPr="00230534" w:rsidRDefault="00793F5A" w:rsidP="00E207E7">
            <w:pPr>
              <w:pStyle w:val="aa"/>
              <w:ind w:right="20"/>
            </w:pPr>
            <w:r>
              <w:rPr>
                <w:rFonts w:hint="eastAsia"/>
              </w:rPr>
              <w:t>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relavant MIB tables. This parameter applies only to upstream flows.</w:t>
            </w:r>
          </w:p>
        </w:tc>
      </w:tr>
      <w:tr w:rsidR="00492B91" w14:paraId="5D67D8F7" w14:textId="77777777" w:rsidTr="00492B91">
        <w:trPr>
          <w:trHeight w:val="327"/>
        </w:trPr>
        <w:tc>
          <w:tcPr>
            <w:tcW w:w="3256" w:type="dxa"/>
          </w:tcPr>
          <w:p w14:paraId="528AC7EB" w14:textId="77777777" w:rsidR="00492B91" w:rsidRDefault="00492B91" w:rsidP="00E207E7">
            <w:pPr>
              <w:pStyle w:val="aa"/>
              <w:ind w:right="20"/>
              <w:rPr>
                <w:b/>
                <w:bCs/>
              </w:rPr>
            </w:pPr>
            <w:r>
              <w:rPr>
                <w:rFonts w:hint="eastAsia"/>
                <w:b/>
                <w:bCs/>
              </w:rPr>
              <w:t>Maximum Concatenated Burst</w:t>
            </w:r>
          </w:p>
        </w:tc>
        <w:tc>
          <w:tcPr>
            <w:tcW w:w="5066" w:type="dxa"/>
          </w:tcPr>
          <w:p w14:paraId="31246C9F" w14:textId="77777777" w:rsidR="00492B91" w:rsidRPr="00230534" w:rsidRDefault="00793F5A" w:rsidP="00E207E7">
            <w:pPr>
              <w:pStyle w:val="aa"/>
              <w:ind w:right="20"/>
            </w:pPr>
            <w:r>
              <w:rPr>
                <w:rFonts w:hint="eastAsia"/>
              </w:rPr>
              <w:t xml:space="preserve">This parameter defines how many bytes can be sent upstream on an EPON Link in response to a single MPCP GATE allocation. DPoE requires that this parameter NOT be supported and that it must be ignored if configured, which </w:t>
            </w:r>
            <w:r w:rsidR="00541968">
              <w:rPr>
                <w:rFonts w:hint="eastAsia"/>
              </w:rPr>
              <w:lastRenderedPageBreak/>
              <w:t>system</w:t>
            </w:r>
            <w:r>
              <w:rPr>
                <w:rFonts w:hint="eastAsia"/>
              </w:rPr>
              <w:t xml:space="preserve"> does by default. This parameter applies only to upstream flows.</w:t>
            </w:r>
          </w:p>
        </w:tc>
      </w:tr>
      <w:tr w:rsidR="00492B91" w14:paraId="3D758EAB" w14:textId="77777777" w:rsidTr="00492B91">
        <w:trPr>
          <w:trHeight w:val="327"/>
        </w:trPr>
        <w:tc>
          <w:tcPr>
            <w:tcW w:w="3256" w:type="dxa"/>
          </w:tcPr>
          <w:p w14:paraId="73FB6753" w14:textId="77777777" w:rsidR="00492B91" w:rsidRDefault="00492B91" w:rsidP="00E207E7">
            <w:pPr>
              <w:pStyle w:val="aa"/>
              <w:ind w:right="20"/>
              <w:rPr>
                <w:b/>
                <w:bCs/>
              </w:rPr>
            </w:pPr>
            <w:r>
              <w:rPr>
                <w:rFonts w:hint="eastAsia"/>
                <w:b/>
                <w:bCs/>
              </w:rPr>
              <w:lastRenderedPageBreak/>
              <w:t>IP TOS Overwrite</w:t>
            </w:r>
          </w:p>
        </w:tc>
        <w:tc>
          <w:tcPr>
            <w:tcW w:w="5066" w:type="dxa"/>
          </w:tcPr>
          <w:p w14:paraId="0EB7D510" w14:textId="77777777" w:rsidR="00492B91" w:rsidRPr="00230534" w:rsidRDefault="00793F5A" w:rsidP="00E207E7">
            <w:pPr>
              <w:pStyle w:val="aa"/>
              <w:ind w:right="20"/>
            </w:pPr>
            <w:r>
              <w:t>T</w:t>
            </w:r>
            <w:r>
              <w:rPr>
                <w:rFonts w:hint="eastAsia"/>
              </w:rPr>
              <w:t>his parameter defines a masking capability that allows modification of the IPv4 TOS field of frames passing through a service flow. This parameter applies to upstream and downstream flows.</w:t>
            </w:r>
          </w:p>
        </w:tc>
      </w:tr>
    </w:tbl>
    <w:p w14:paraId="61EF1760" w14:textId="77777777" w:rsidR="00B0146B" w:rsidRDefault="00B0146B" w:rsidP="00E207E7">
      <w:pPr>
        <w:pStyle w:val="a3"/>
        <w:ind w:left="0" w:right="20"/>
      </w:pPr>
    </w:p>
    <w:p w14:paraId="2C60B53D" w14:textId="77777777" w:rsidR="00B0146B" w:rsidRDefault="00793F5A" w:rsidP="00E207E7">
      <w:pPr>
        <w:pStyle w:val="a3"/>
        <w:ind w:left="0" w:right="20"/>
      </w:pPr>
      <w:r>
        <w:rPr>
          <w:rFonts w:hint="eastAsia"/>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Default="00793F5A" w:rsidP="00E207E7">
      <w:pPr>
        <w:pStyle w:val="a3"/>
        <w:ind w:left="0" w:right="20"/>
      </w:pPr>
      <w:r>
        <w:rPr>
          <w:rFonts w:hint="eastAsia"/>
        </w:rPr>
        <w:t xml:space="preserve">To </w:t>
      </w:r>
      <w:r w:rsidR="0014647D">
        <w:rPr>
          <w:rFonts w:hint="eastAsia"/>
        </w:rPr>
        <w:t>create a Service Class Table, use the following command.</w:t>
      </w:r>
    </w:p>
    <w:p w14:paraId="7A95BF7A" w14:textId="77777777" w:rsidR="0014647D" w:rsidRDefault="0014647D" w:rsidP="00E207E7">
      <w:pPr>
        <w:pStyle w:val="afffff3"/>
        <w:ind w:left="0" w:right="20"/>
      </w:pPr>
      <w:bookmarkStart w:id="4675" w:name="_Toc391575453"/>
      <w:r>
        <w:t xml:space="preserve">Table </w:t>
      </w:r>
      <w:r w:rsidR="005832B8">
        <w:fldChar w:fldCharType="begin"/>
      </w:r>
      <w:r w:rsidR="00092D8C">
        <w:instrText xml:space="preserve"> SEQ Table \* ARABIC </w:instrText>
      </w:r>
      <w:r w:rsidR="005832B8">
        <w:fldChar w:fldCharType="separate"/>
      </w:r>
      <w:r w:rsidR="002375BA">
        <w:rPr>
          <w:noProof/>
        </w:rPr>
        <w:t>311</w:t>
      </w:r>
      <w:r w:rsidR="005832B8">
        <w:rPr>
          <w:noProof/>
        </w:rPr>
        <w:fldChar w:fldCharType="end"/>
      </w:r>
      <w:r>
        <w:rPr>
          <w:rFonts w:hint="eastAsia"/>
        </w:rPr>
        <w:t xml:space="preserve"> Service Class Table</w:t>
      </w:r>
      <w:bookmarkEnd w:id="4675"/>
    </w:p>
    <w:tbl>
      <w:tblPr>
        <w:tblStyle w:val="CLIWide"/>
        <w:tblW w:w="0" w:type="auto"/>
        <w:tblLayout w:type="fixed"/>
        <w:tblLook w:val="01E0" w:firstRow="1" w:lastRow="1" w:firstColumn="1" w:lastColumn="1" w:noHBand="0" w:noVBand="0"/>
      </w:tblPr>
      <w:tblGrid>
        <w:gridCol w:w="4957"/>
        <w:gridCol w:w="3365"/>
      </w:tblGrid>
      <w:tr w:rsidR="0014647D"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2F5F3A" w:rsidRDefault="0014647D" w:rsidP="00E207E7">
            <w:pPr>
              <w:pStyle w:val="aa"/>
              <w:ind w:right="20"/>
              <w:rPr>
                <w:bCs/>
                <w:sz w:val="18"/>
              </w:rPr>
            </w:pPr>
            <w:r w:rsidRPr="002F5F3A">
              <w:rPr>
                <w:bCs/>
                <w:sz w:val="18"/>
              </w:rPr>
              <w:t>Command</w:t>
            </w:r>
          </w:p>
        </w:tc>
        <w:tc>
          <w:tcPr>
            <w:tcW w:w="3365" w:type="dxa"/>
          </w:tcPr>
          <w:p w14:paraId="662643A2" w14:textId="77777777" w:rsidR="0014647D" w:rsidRPr="002F5F3A" w:rsidRDefault="0014647D" w:rsidP="00E207E7">
            <w:pPr>
              <w:pStyle w:val="aa"/>
              <w:ind w:right="20"/>
              <w:rPr>
                <w:bCs/>
                <w:sz w:val="18"/>
              </w:rPr>
            </w:pPr>
            <w:r w:rsidRPr="002F5F3A">
              <w:rPr>
                <w:bCs/>
                <w:sz w:val="18"/>
              </w:rPr>
              <w:t>Description</w:t>
            </w:r>
          </w:p>
        </w:tc>
      </w:tr>
      <w:tr w:rsidR="0014647D" w14:paraId="018F4A29" w14:textId="77777777" w:rsidTr="0014647D">
        <w:trPr>
          <w:trHeight w:val="327"/>
        </w:trPr>
        <w:tc>
          <w:tcPr>
            <w:tcW w:w="4957" w:type="dxa"/>
          </w:tcPr>
          <w:p w14:paraId="6D1619C0" w14:textId="77777777" w:rsidR="0014647D" w:rsidRDefault="0014647D" w:rsidP="00E207E7">
            <w:pPr>
              <w:pStyle w:val="aa"/>
              <w:ind w:right="20"/>
              <w:rPr>
                <w:b/>
                <w:bCs/>
              </w:rPr>
            </w:pPr>
            <w:r w:rsidRPr="0014647D">
              <w:rPr>
                <w:b/>
                <w:bCs/>
              </w:rPr>
              <w:t>cable service-class downstream class-index WORD</w:t>
            </w:r>
          </w:p>
          <w:p w14:paraId="03E6DC88" w14:textId="77777777" w:rsidR="0014647D" w:rsidRPr="002F5F3A" w:rsidRDefault="0014647D" w:rsidP="00E207E7">
            <w:pPr>
              <w:pStyle w:val="aa"/>
              <w:ind w:right="20"/>
              <w:rPr>
                <w:b/>
                <w:bCs/>
              </w:rPr>
            </w:pPr>
            <w:r w:rsidRPr="0014647D">
              <w:rPr>
                <w:b/>
                <w:bCs/>
              </w:rPr>
              <w:t>no cable service-class downstream class-index WORD</w:t>
            </w:r>
          </w:p>
        </w:tc>
        <w:tc>
          <w:tcPr>
            <w:tcW w:w="3365" w:type="dxa"/>
          </w:tcPr>
          <w:p w14:paraId="4AA6F199" w14:textId="77777777" w:rsidR="0014647D" w:rsidRPr="00230534" w:rsidRDefault="0014647D" w:rsidP="00E207E7">
            <w:pPr>
              <w:pStyle w:val="aa"/>
              <w:ind w:right="20"/>
            </w:pPr>
            <w:r>
              <w:rPr>
                <w:rFonts w:hint="eastAsia"/>
              </w:rPr>
              <w:t>Creates or Removes Service Class Table for downstream</w:t>
            </w:r>
          </w:p>
        </w:tc>
      </w:tr>
      <w:tr w:rsidR="0014647D" w14:paraId="6A771979" w14:textId="77777777" w:rsidTr="0014647D">
        <w:trPr>
          <w:trHeight w:val="327"/>
        </w:trPr>
        <w:tc>
          <w:tcPr>
            <w:tcW w:w="4957" w:type="dxa"/>
          </w:tcPr>
          <w:p w14:paraId="711CB69F" w14:textId="77777777" w:rsidR="0014647D" w:rsidRDefault="0014647D" w:rsidP="00E207E7">
            <w:pPr>
              <w:pStyle w:val="aa"/>
              <w:ind w:right="20"/>
              <w:rPr>
                <w:b/>
                <w:bCs/>
              </w:rPr>
            </w:pPr>
            <w:r w:rsidRPr="0014647D">
              <w:rPr>
                <w:b/>
                <w:bCs/>
              </w:rPr>
              <w:t>cable service-class upstream class-index WORD</w:t>
            </w:r>
          </w:p>
          <w:p w14:paraId="7596E6A6" w14:textId="77777777" w:rsidR="0014647D" w:rsidRPr="004A671C" w:rsidRDefault="0014647D" w:rsidP="00E207E7">
            <w:pPr>
              <w:pStyle w:val="aa"/>
              <w:ind w:right="20"/>
              <w:rPr>
                <w:b/>
                <w:bCs/>
              </w:rPr>
            </w:pPr>
            <w:r w:rsidRPr="0014647D">
              <w:rPr>
                <w:b/>
                <w:bCs/>
              </w:rPr>
              <w:t>no cable service-class upstream class-index WORD</w:t>
            </w:r>
          </w:p>
        </w:tc>
        <w:tc>
          <w:tcPr>
            <w:tcW w:w="3365" w:type="dxa"/>
          </w:tcPr>
          <w:p w14:paraId="391B6178" w14:textId="77777777" w:rsidR="0014647D" w:rsidRDefault="0014647D" w:rsidP="00E207E7">
            <w:pPr>
              <w:pStyle w:val="aa"/>
              <w:ind w:right="20"/>
            </w:pPr>
            <w:r>
              <w:rPr>
                <w:rFonts w:hint="eastAsia"/>
              </w:rPr>
              <w:t>Creates or Removes Service Class Table for upstream</w:t>
            </w:r>
          </w:p>
        </w:tc>
      </w:tr>
    </w:tbl>
    <w:p w14:paraId="761931D6" w14:textId="77777777" w:rsidR="0014647D" w:rsidRDefault="0014647D" w:rsidP="00E207E7">
      <w:pPr>
        <w:pStyle w:val="a3"/>
        <w:ind w:left="0" w:right="20"/>
      </w:pPr>
      <w:r>
        <w:rPr>
          <w:rFonts w:hint="eastAsia"/>
        </w:rPr>
        <w:t xml:space="preserve">To configure parameters of Service Class, use the following command in the </w:t>
      </w:r>
      <w:r w:rsidRPr="0014647D">
        <w:t>config-cable-service</w:t>
      </w:r>
      <w:r>
        <w:rPr>
          <w:rFonts w:hint="eastAsia"/>
        </w:rPr>
        <w:t xml:space="preserve"> command node.</w:t>
      </w:r>
    </w:p>
    <w:p w14:paraId="3F99DAC0" w14:textId="77777777" w:rsidR="0014647D" w:rsidRDefault="0014647D" w:rsidP="00E207E7">
      <w:pPr>
        <w:pStyle w:val="afffff3"/>
        <w:ind w:left="0" w:right="20"/>
      </w:pPr>
      <w:bookmarkStart w:id="4676" w:name="_Toc391575454"/>
      <w:r>
        <w:t xml:space="preserve">Table </w:t>
      </w:r>
      <w:r w:rsidR="005832B8">
        <w:fldChar w:fldCharType="begin"/>
      </w:r>
      <w:r w:rsidR="00092D8C">
        <w:instrText xml:space="preserve"> SEQ Table \* ARABIC </w:instrText>
      </w:r>
      <w:r w:rsidR="005832B8">
        <w:fldChar w:fldCharType="separate"/>
      </w:r>
      <w:r w:rsidR="002375BA">
        <w:rPr>
          <w:noProof/>
        </w:rPr>
        <w:t>312</w:t>
      </w:r>
      <w:r w:rsidR="005832B8">
        <w:rPr>
          <w:noProof/>
        </w:rPr>
        <w:fldChar w:fldCharType="end"/>
      </w:r>
      <w:r>
        <w:rPr>
          <w:rFonts w:hint="eastAsia"/>
        </w:rPr>
        <w:t xml:space="preserve"> parameters of Service Class Table</w:t>
      </w:r>
      <w:bookmarkEnd w:id="4676"/>
    </w:p>
    <w:tbl>
      <w:tblPr>
        <w:tblStyle w:val="CLIWide"/>
        <w:tblW w:w="8322" w:type="dxa"/>
        <w:tblLayout w:type="fixed"/>
        <w:tblLook w:val="01E0" w:firstRow="1" w:lastRow="1" w:firstColumn="1" w:lastColumn="1" w:noHBand="0" w:noVBand="0"/>
      </w:tblPr>
      <w:tblGrid>
        <w:gridCol w:w="4957"/>
        <w:gridCol w:w="3365"/>
      </w:tblGrid>
      <w:tr w:rsidR="0014647D"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2F5F3A" w:rsidRDefault="0014647D" w:rsidP="00E207E7">
            <w:pPr>
              <w:pStyle w:val="aa"/>
              <w:ind w:right="20"/>
              <w:rPr>
                <w:bCs/>
                <w:sz w:val="18"/>
              </w:rPr>
            </w:pPr>
            <w:r w:rsidRPr="002F5F3A">
              <w:rPr>
                <w:bCs/>
                <w:sz w:val="18"/>
              </w:rPr>
              <w:t>Command</w:t>
            </w:r>
          </w:p>
        </w:tc>
        <w:tc>
          <w:tcPr>
            <w:tcW w:w="3365" w:type="dxa"/>
          </w:tcPr>
          <w:p w14:paraId="5066F8E0" w14:textId="77777777" w:rsidR="0014647D" w:rsidRPr="002F5F3A" w:rsidRDefault="0014647D" w:rsidP="00E207E7">
            <w:pPr>
              <w:pStyle w:val="aa"/>
              <w:ind w:right="20"/>
              <w:rPr>
                <w:bCs/>
                <w:sz w:val="18"/>
              </w:rPr>
            </w:pPr>
            <w:r w:rsidRPr="002F5F3A">
              <w:rPr>
                <w:bCs/>
                <w:sz w:val="18"/>
              </w:rPr>
              <w:t>Description</w:t>
            </w:r>
          </w:p>
        </w:tc>
      </w:tr>
      <w:tr w:rsidR="0014647D" w14:paraId="08CB92F1" w14:textId="77777777" w:rsidTr="005600EE">
        <w:trPr>
          <w:trHeight w:val="327"/>
        </w:trPr>
        <w:tc>
          <w:tcPr>
            <w:tcW w:w="4957" w:type="dxa"/>
          </w:tcPr>
          <w:p w14:paraId="0D03E3D0" w14:textId="77777777" w:rsidR="0014647D" w:rsidRDefault="0014647D" w:rsidP="00E207E7">
            <w:pPr>
              <w:pStyle w:val="aa"/>
              <w:ind w:right="20"/>
              <w:rPr>
                <w:b/>
                <w:bCs/>
              </w:rPr>
            </w:pPr>
            <w:r w:rsidRPr="0014647D">
              <w:rPr>
                <w:b/>
                <w:bCs/>
              </w:rPr>
              <w:t>max-burst &lt;1522-4294967295&gt;</w:t>
            </w:r>
          </w:p>
          <w:p w14:paraId="694747A6" w14:textId="77777777" w:rsidR="0014647D" w:rsidRPr="002F5F3A" w:rsidRDefault="0014647D" w:rsidP="00E207E7">
            <w:pPr>
              <w:pStyle w:val="aa"/>
              <w:ind w:right="20"/>
              <w:rPr>
                <w:b/>
                <w:bCs/>
              </w:rPr>
            </w:pPr>
            <w:r w:rsidRPr="0014647D">
              <w:rPr>
                <w:b/>
                <w:bCs/>
              </w:rPr>
              <w:t>no max-burst</w:t>
            </w:r>
          </w:p>
        </w:tc>
        <w:tc>
          <w:tcPr>
            <w:tcW w:w="3365" w:type="dxa"/>
          </w:tcPr>
          <w:p w14:paraId="6E94A822" w14:textId="77777777" w:rsidR="0014647D" w:rsidRDefault="0014647D" w:rsidP="00E207E7">
            <w:pPr>
              <w:pStyle w:val="aa"/>
              <w:ind w:right="20"/>
            </w:pPr>
            <w:r>
              <w:rPr>
                <w:rFonts w:hint="eastAsia"/>
              </w:rPr>
              <w:t>Specifes the value for Maxmum Transmit Burst, in units of bytes.</w:t>
            </w:r>
          </w:p>
          <w:p w14:paraId="580311B8" w14:textId="77777777" w:rsidR="0014647D" w:rsidRPr="00230534" w:rsidRDefault="0014647D" w:rsidP="00E207E7">
            <w:pPr>
              <w:pStyle w:val="aa"/>
              <w:ind w:right="20"/>
            </w:pPr>
            <w:r>
              <w:rPr>
                <w:rFonts w:hint="eastAsia"/>
              </w:rPr>
              <w:t>(Default: 3200)</w:t>
            </w:r>
          </w:p>
        </w:tc>
      </w:tr>
      <w:tr w:rsidR="0014647D" w14:paraId="76B43A6F" w14:textId="77777777" w:rsidTr="005600EE">
        <w:trPr>
          <w:trHeight w:val="327"/>
        </w:trPr>
        <w:tc>
          <w:tcPr>
            <w:tcW w:w="4957" w:type="dxa"/>
          </w:tcPr>
          <w:p w14:paraId="04D0EBE4" w14:textId="77777777" w:rsidR="0014647D" w:rsidRDefault="0014647D" w:rsidP="00E207E7">
            <w:pPr>
              <w:pStyle w:val="aa"/>
              <w:ind w:right="20"/>
              <w:rPr>
                <w:b/>
                <w:bCs/>
              </w:rPr>
            </w:pPr>
            <w:r w:rsidRPr="0014647D">
              <w:rPr>
                <w:b/>
                <w:bCs/>
              </w:rPr>
              <w:t>max-concat-burst (&lt;1-65535&gt;|unlimit)</w:t>
            </w:r>
          </w:p>
          <w:p w14:paraId="5DF6301D" w14:textId="77777777" w:rsidR="0014647D" w:rsidRPr="004A671C" w:rsidRDefault="0014647D" w:rsidP="00E207E7">
            <w:pPr>
              <w:pStyle w:val="aa"/>
              <w:ind w:right="20"/>
              <w:rPr>
                <w:b/>
                <w:bCs/>
              </w:rPr>
            </w:pPr>
            <w:r w:rsidRPr="0014647D">
              <w:rPr>
                <w:b/>
                <w:bCs/>
              </w:rPr>
              <w:t>no max-concat-burst</w:t>
            </w:r>
          </w:p>
        </w:tc>
        <w:tc>
          <w:tcPr>
            <w:tcW w:w="3365" w:type="dxa"/>
          </w:tcPr>
          <w:p w14:paraId="48A0C1C5" w14:textId="77777777" w:rsidR="0014647D" w:rsidRDefault="0014647D" w:rsidP="00E207E7">
            <w:pPr>
              <w:pStyle w:val="aa"/>
              <w:ind w:right="20"/>
            </w:pPr>
            <w:r>
              <w:rPr>
                <w:rFonts w:hint="eastAsia"/>
              </w:rPr>
              <w:t>Specifes the value for Maximum Concatenated Burst, in units of bytes.</w:t>
            </w:r>
          </w:p>
          <w:p w14:paraId="5A36785C" w14:textId="77777777" w:rsidR="0014647D" w:rsidRDefault="0014647D" w:rsidP="00E207E7">
            <w:pPr>
              <w:pStyle w:val="aa"/>
              <w:ind w:right="20"/>
            </w:pPr>
            <w:r>
              <w:rPr>
                <w:rFonts w:hint="eastAsia"/>
              </w:rPr>
              <w:t>(Defualt: 1600)</w:t>
            </w:r>
          </w:p>
        </w:tc>
      </w:tr>
      <w:tr w:rsidR="0014647D" w14:paraId="3D73E028" w14:textId="77777777" w:rsidTr="005600EE">
        <w:trPr>
          <w:trHeight w:val="327"/>
        </w:trPr>
        <w:tc>
          <w:tcPr>
            <w:tcW w:w="4957" w:type="dxa"/>
          </w:tcPr>
          <w:p w14:paraId="7B32AC6E" w14:textId="77777777" w:rsidR="0014647D" w:rsidRDefault="0014647D" w:rsidP="00E207E7">
            <w:pPr>
              <w:pStyle w:val="aa"/>
              <w:ind w:right="20"/>
              <w:rPr>
                <w:b/>
                <w:bCs/>
              </w:rPr>
            </w:pPr>
            <w:r w:rsidRPr="0014647D">
              <w:rPr>
                <w:b/>
                <w:bCs/>
              </w:rPr>
              <w:t>max-rate &lt;1-4294967295&gt;</w:t>
            </w:r>
          </w:p>
          <w:p w14:paraId="620DFEC1" w14:textId="77777777" w:rsidR="0014647D" w:rsidRPr="0014647D" w:rsidRDefault="0014647D" w:rsidP="00E207E7">
            <w:pPr>
              <w:pStyle w:val="aa"/>
              <w:ind w:right="20"/>
              <w:rPr>
                <w:b/>
                <w:bCs/>
              </w:rPr>
            </w:pPr>
            <w:r w:rsidRPr="0014647D">
              <w:rPr>
                <w:b/>
                <w:bCs/>
              </w:rPr>
              <w:t>no max-rate</w:t>
            </w:r>
          </w:p>
        </w:tc>
        <w:tc>
          <w:tcPr>
            <w:tcW w:w="3365" w:type="dxa"/>
          </w:tcPr>
          <w:p w14:paraId="4DF329A0" w14:textId="77777777" w:rsidR="0014647D" w:rsidRDefault="0014647D" w:rsidP="00E207E7">
            <w:pPr>
              <w:pStyle w:val="aa"/>
              <w:ind w:right="20"/>
            </w:pPr>
            <w:r>
              <w:rPr>
                <w:rFonts w:hint="eastAsia"/>
              </w:rPr>
              <w:t>Specifies the value for Maximum Sustained Traffic Rate, in bits per second.</w:t>
            </w:r>
          </w:p>
          <w:p w14:paraId="0490AE1A" w14:textId="77777777" w:rsidR="0014647D" w:rsidRDefault="0014647D" w:rsidP="00E207E7">
            <w:pPr>
              <w:pStyle w:val="aa"/>
              <w:ind w:right="20"/>
            </w:pPr>
            <w:r>
              <w:rPr>
                <w:rFonts w:hint="eastAsia"/>
              </w:rPr>
              <w:t>(Default: 0)</w:t>
            </w:r>
          </w:p>
        </w:tc>
      </w:tr>
      <w:tr w:rsidR="0014647D" w14:paraId="69CFF1F8" w14:textId="77777777" w:rsidTr="005600EE">
        <w:trPr>
          <w:trHeight w:val="327"/>
        </w:trPr>
        <w:tc>
          <w:tcPr>
            <w:tcW w:w="4957" w:type="dxa"/>
          </w:tcPr>
          <w:p w14:paraId="216B27AA" w14:textId="77777777" w:rsidR="0014647D" w:rsidRDefault="0014647D" w:rsidP="00E207E7">
            <w:pPr>
              <w:pStyle w:val="aa"/>
              <w:ind w:right="20"/>
              <w:rPr>
                <w:b/>
                <w:bCs/>
              </w:rPr>
            </w:pPr>
            <w:r w:rsidRPr="0014647D">
              <w:rPr>
                <w:b/>
                <w:bCs/>
              </w:rPr>
              <w:t>min-rate &lt;1-4294967295&gt;</w:t>
            </w:r>
          </w:p>
          <w:p w14:paraId="26DD6306" w14:textId="77777777" w:rsidR="0014647D" w:rsidRPr="0014647D" w:rsidRDefault="0014647D" w:rsidP="00E207E7">
            <w:pPr>
              <w:pStyle w:val="aa"/>
              <w:ind w:right="20"/>
              <w:rPr>
                <w:b/>
                <w:bCs/>
              </w:rPr>
            </w:pPr>
            <w:r w:rsidRPr="0014647D">
              <w:rPr>
                <w:b/>
                <w:bCs/>
              </w:rPr>
              <w:t>no min-rate</w:t>
            </w:r>
          </w:p>
        </w:tc>
        <w:tc>
          <w:tcPr>
            <w:tcW w:w="3365" w:type="dxa"/>
          </w:tcPr>
          <w:p w14:paraId="162CB4D9" w14:textId="77777777" w:rsidR="0014647D" w:rsidRDefault="00CB517D" w:rsidP="00E207E7">
            <w:pPr>
              <w:pStyle w:val="aa"/>
              <w:ind w:right="20"/>
            </w:pPr>
            <w:r>
              <w:rPr>
                <w:rFonts w:hint="eastAsia"/>
              </w:rPr>
              <w:t>Specifies the value for Minimum Reserved Traffic Rate, in bits per second.</w:t>
            </w:r>
          </w:p>
          <w:p w14:paraId="4C22B03D" w14:textId="77777777" w:rsidR="00CB517D" w:rsidRDefault="00CB517D" w:rsidP="00E207E7">
            <w:pPr>
              <w:pStyle w:val="aa"/>
              <w:ind w:right="20"/>
            </w:pPr>
            <w:r>
              <w:rPr>
                <w:rFonts w:hint="eastAsia"/>
              </w:rPr>
              <w:t>(Default: 0)</w:t>
            </w:r>
          </w:p>
        </w:tc>
      </w:tr>
      <w:tr w:rsidR="0014647D" w14:paraId="46CF250C" w14:textId="77777777" w:rsidTr="005600EE">
        <w:trPr>
          <w:trHeight w:val="327"/>
        </w:trPr>
        <w:tc>
          <w:tcPr>
            <w:tcW w:w="4957" w:type="dxa"/>
          </w:tcPr>
          <w:p w14:paraId="6982A0D1" w14:textId="77777777" w:rsidR="0014647D" w:rsidRDefault="0014647D" w:rsidP="00E207E7">
            <w:pPr>
              <w:pStyle w:val="aa"/>
              <w:ind w:right="20"/>
              <w:rPr>
                <w:b/>
                <w:bCs/>
              </w:rPr>
            </w:pPr>
            <w:r w:rsidRPr="0014647D">
              <w:rPr>
                <w:b/>
                <w:bCs/>
              </w:rPr>
              <w:t>poll-interval &lt;1-4294967295&gt;</w:t>
            </w:r>
          </w:p>
          <w:p w14:paraId="53605714" w14:textId="77777777" w:rsidR="0014647D" w:rsidRPr="0014647D" w:rsidRDefault="0014647D" w:rsidP="00E207E7">
            <w:pPr>
              <w:pStyle w:val="aa"/>
              <w:ind w:right="20"/>
              <w:rPr>
                <w:b/>
                <w:bCs/>
              </w:rPr>
            </w:pPr>
            <w:r w:rsidRPr="0014647D">
              <w:rPr>
                <w:b/>
                <w:bCs/>
              </w:rPr>
              <w:t>no poll-interval</w:t>
            </w:r>
          </w:p>
        </w:tc>
        <w:tc>
          <w:tcPr>
            <w:tcW w:w="3365" w:type="dxa"/>
          </w:tcPr>
          <w:p w14:paraId="31F97C59" w14:textId="77777777" w:rsidR="0014647D" w:rsidRDefault="00CB517D" w:rsidP="00E207E7">
            <w:pPr>
              <w:pStyle w:val="aa"/>
              <w:ind w:right="20"/>
            </w:pPr>
            <w:r>
              <w:rPr>
                <w:rFonts w:hint="eastAsia"/>
              </w:rPr>
              <w:t>Specifies the value for Nominal Polling Interval, in units of microseconds.</w:t>
            </w:r>
          </w:p>
          <w:p w14:paraId="4B243341" w14:textId="77777777" w:rsidR="00CB517D" w:rsidRDefault="00CB517D" w:rsidP="00E207E7">
            <w:pPr>
              <w:pStyle w:val="aa"/>
              <w:ind w:right="20"/>
            </w:pPr>
            <w:r>
              <w:rPr>
                <w:rFonts w:hint="eastAsia"/>
              </w:rPr>
              <w:t>(Default: 0)</w:t>
            </w:r>
          </w:p>
        </w:tc>
      </w:tr>
      <w:tr w:rsidR="0014647D" w14:paraId="0F77562A" w14:textId="77777777" w:rsidTr="005600EE">
        <w:trPr>
          <w:trHeight w:val="327"/>
        </w:trPr>
        <w:tc>
          <w:tcPr>
            <w:tcW w:w="4957" w:type="dxa"/>
          </w:tcPr>
          <w:p w14:paraId="13CD0E6F" w14:textId="77777777" w:rsidR="0014647D" w:rsidRDefault="0014647D" w:rsidP="00E207E7">
            <w:pPr>
              <w:pStyle w:val="aa"/>
              <w:ind w:right="20"/>
              <w:rPr>
                <w:b/>
                <w:bCs/>
              </w:rPr>
            </w:pPr>
            <w:r w:rsidRPr="0014647D">
              <w:rPr>
                <w:b/>
                <w:bCs/>
              </w:rPr>
              <w:t>priority &lt;1-7&gt;</w:t>
            </w:r>
          </w:p>
          <w:p w14:paraId="3CAF8055" w14:textId="77777777" w:rsidR="0014647D" w:rsidRPr="0014647D" w:rsidRDefault="0014647D" w:rsidP="00E207E7">
            <w:pPr>
              <w:pStyle w:val="aa"/>
              <w:ind w:right="20"/>
              <w:rPr>
                <w:b/>
                <w:bCs/>
              </w:rPr>
            </w:pPr>
            <w:r w:rsidRPr="0014647D">
              <w:rPr>
                <w:b/>
                <w:bCs/>
              </w:rPr>
              <w:t>no priority</w:t>
            </w:r>
          </w:p>
        </w:tc>
        <w:tc>
          <w:tcPr>
            <w:tcW w:w="3365" w:type="dxa"/>
          </w:tcPr>
          <w:p w14:paraId="33DB05B6" w14:textId="77777777" w:rsidR="0014647D" w:rsidRDefault="00CB517D" w:rsidP="00E207E7">
            <w:pPr>
              <w:pStyle w:val="aa"/>
              <w:ind w:right="20"/>
            </w:pPr>
            <w:r>
              <w:rPr>
                <w:rFonts w:hint="eastAsia"/>
              </w:rPr>
              <w:t>Specifies the value for Traffic Priority.</w:t>
            </w:r>
          </w:p>
          <w:p w14:paraId="7476DFDF" w14:textId="77777777" w:rsidR="00CB517D" w:rsidRDefault="00CB517D" w:rsidP="00E207E7">
            <w:pPr>
              <w:pStyle w:val="aa"/>
              <w:ind w:right="20"/>
            </w:pPr>
            <w:r>
              <w:rPr>
                <w:rFonts w:hint="eastAsia"/>
              </w:rPr>
              <w:t>(Default: 0)</w:t>
            </w:r>
          </w:p>
        </w:tc>
      </w:tr>
      <w:tr w:rsidR="0014647D" w14:paraId="65D3FF79" w14:textId="77777777" w:rsidTr="005600EE">
        <w:trPr>
          <w:trHeight w:val="327"/>
        </w:trPr>
        <w:tc>
          <w:tcPr>
            <w:tcW w:w="4957" w:type="dxa"/>
          </w:tcPr>
          <w:p w14:paraId="70314F50" w14:textId="77777777" w:rsidR="0014647D" w:rsidRDefault="0014647D" w:rsidP="00E207E7">
            <w:pPr>
              <w:pStyle w:val="aa"/>
              <w:ind w:right="20"/>
              <w:rPr>
                <w:b/>
                <w:bCs/>
              </w:rPr>
            </w:pPr>
            <w:r w:rsidRPr="0014647D">
              <w:rPr>
                <w:b/>
                <w:bCs/>
              </w:rPr>
              <w:t>req-trans-policy HEXA-DECIMAL</w:t>
            </w:r>
          </w:p>
          <w:p w14:paraId="2EBCA9E6" w14:textId="77777777" w:rsidR="0014647D" w:rsidRPr="0014647D" w:rsidRDefault="0014647D" w:rsidP="00E207E7">
            <w:pPr>
              <w:pStyle w:val="aa"/>
              <w:ind w:right="20"/>
              <w:rPr>
                <w:b/>
                <w:bCs/>
              </w:rPr>
            </w:pPr>
            <w:r w:rsidRPr="0014647D">
              <w:rPr>
                <w:b/>
                <w:bCs/>
              </w:rPr>
              <w:t>no req-trans-policy</w:t>
            </w:r>
          </w:p>
        </w:tc>
        <w:tc>
          <w:tcPr>
            <w:tcW w:w="3365" w:type="dxa"/>
          </w:tcPr>
          <w:p w14:paraId="16CE9D85" w14:textId="77777777" w:rsidR="0014647D" w:rsidRDefault="00CB517D" w:rsidP="00E207E7">
            <w:pPr>
              <w:pStyle w:val="aa"/>
              <w:ind w:right="20"/>
            </w:pPr>
            <w:r>
              <w:rPr>
                <w:rFonts w:hint="eastAsia"/>
              </w:rPr>
              <w:t>Specifies the value for Request/Transmission Policy. There is no enforced range for this parameter, but this parameter is a bitmap and only Bit #4 has meaning in DPoE.</w:t>
            </w:r>
          </w:p>
          <w:p w14:paraId="0F7DBD4D" w14:textId="77777777" w:rsidR="00CB517D" w:rsidRDefault="00CB517D" w:rsidP="00E207E7">
            <w:pPr>
              <w:pStyle w:val="aa"/>
              <w:ind w:right="20"/>
            </w:pPr>
            <w:r>
              <w:rPr>
                <w:rFonts w:hint="eastAsia"/>
              </w:rPr>
              <w:t xml:space="preserve">(By </w:t>
            </w:r>
            <w:r>
              <w:t>default</w:t>
            </w:r>
            <w:r>
              <w:rPr>
                <w:rFonts w:hint="eastAsia"/>
              </w:rPr>
              <w:t>, all bits in this bitmap are set to 0)</w:t>
            </w:r>
          </w:p>
        </w:tc>
      </w:tr>
      <w:tr w:rsidR="0014647D" w14:paraId="04E09221" w14:textId="77777777" w:rsidTr="005600EE">
        <w:trPr>
          <w:trHeight w:val="327"/>
        </w:trPr>
        <w:tc>
          <w:tcPr>
            <w:tcW w:w="4957" w:type="dxa"/>
          </w:tcPr>
          <w:p w14:paraId="10FCB042" w14:textId="77777777" w:rsidR="0014647D" w:rsidRDefault="0014647D" w:rsidP="00E207E7">
            <w:pPr>
              <w:pStyle w:val="aa"/>
              <w:ind w:right="20"/>
              <w:rPr>
                <w:b/>
                <w:bCs/>
              </w:rPr>
            </w:pPr>
            <w:r w:rsidRPr="0014647D">
              <w:rPr>
                <w:b/>
                <w:bCs/>
              </w:rPr>
              <w:t>sched-type (be|nrtp|rtp|ugsad|ugs)</w:t>
            </w:r>
          </w:p>
          <w:p w14:paraId="49028BA6" w14:textId="77777777" w:rsidR="0014647D" w:rsidRPr="0014647D" w:rsidRDefault="0014647D" w:rsidP="00E207E7">
            <w:pPr>
              <w:pStyle w:val="aa"/>
              <w:ind w:right="20"/>
              <w:rPr>
                <w:b/>
                <w:bCs/>
              </w:rPr>
            </w:pPr>
            <w:r w:rsidRPr="0014647D">
              <w:rPr>
                <w:b/>
                <w:bCs/>
              </w:rPr>
              <w:t>no sched-type</w:t>
            </w:r>
          </w:p>
        </w:tc>
        <w:tc>
          <w:tcPr>
            <w:tcW w:w="3365" w:type="dxa"/>
          </w:tcPr>
          <w:p w14:paraId="01B43793" w14:textId="77777777" w:rsidR="0014647D" w:rsidRDefault="00CB517D" w:rsidP="00E207E7">
            <w:pPr>
              <w:pStyle w:val="aa"/>
              <w:ind w:right="20"/>
            </w:pPr>
            <w:r>
              <w:rPr>
                <w:rFonts w:hint="eastAsia"/>
              </w:rPr>
              <w:t>Specifies the value for Scheduling Type.</w:t>
            </w:r>
          </w:p>
          <w:p w14:paraId="79C4B4D3" w14:textId="77777777" w:rsidR="00CB517D" w:rsidRDefault="00CB517D" w:rsidP="00E207E7">
            <w:pPr>
              <w:pStyle w:val="aa"/>
              <w:ind w:right="20"/>
            </w:pPr>
            <w:r>
              <w:rPr>
                <w:rFonts w:hint="eastAsia"/>
              </w:rPr>
              <w:t>- BE: Best Effort</w:t>
            </w:r>
          </w:p>
          <w:p w14:paraId="0A5A0C3A" w14:textId="77777777" w:rsidR="00CB517D" w:rsidRDefault="00CB517D" w:rsidP="00E207E7">
            <w:pPr>
              <w:pStyle w:val="aa"/>
              <w:ind w:right="20"/>
            </w:pPr>
            <w:r>
              <w:rPr>
                <w:rFonts w:hint="eastAsia"/>
              </w:rPr>
              <w:t>- NRTP: Non-Real-Time Polling</w:t>
            </w:r>
          </w:p>
          <w:p w14:paraId="3B93C425" w14:textId="77777777" w:rsidR="00CB517D" w:rsidRDefault="00CB517D" w:rsidP="00E207E7">
            <w:pPr>
              <w:pStyle w:val="aa"/>
              <w:ind w:right="20"/>
            </w:pPr>
            <w:r>
              <w:rPr>
                <w:rFonts w:hint="eastAsia"/>
              </w:rPr>
              <w:t>- RTP: Real-Time Polling</w:t>
            </w:r>
          </w:p>
          <w:p w14:paraId="2ED88653" w14:textId="77777777" w:rsidR="00CB517D" w:rsidRDefault="00CB517D" w:rsidP="00E207E7">
            <w:pPr>
              <w:pStyle w:val="aa"/>
              <w:ind w:right="20"/>
            </w:pPr>
            <w:r>
              <w:rPr>
                <w:rFonts w:hint="eastAsia"/>
              </w:rPr>
              <w:t xml:space="preserve">- </w:t>
            </w:r>
            <w:r w:rsidRPr="00CB517D">
              <w:t>UGS</w:t>
            </w:r>
            <w:r>
              <w:rPr>
                <w:rFonts w:hint="eastAsia"/>
              </w:rPr>
              <w:t xml:space="preserve">: </w:t>
            </w:r>
            <w:r w:rsidRPr="00CB517D">
              <w:t>Unsolicited Grant Service</w:t>
            </w:r>
          </w:p>
          <w:p w14:paraId="43A5F18C" w14:textId="77777777" w:rsidR="00CB517D" w:rsidRDefault="00CB517D" w:rsidP="00E207E7">
            <w:pPr>
              <w:pStyle w:val="aa"/>
              <w:ind w:right="20"/>
            </w:pPr>
            <w:r>
              <w:rPr>
                <w:rFonts w:hint="eastAsia"/>
              </w:rPr>
              <w:t xml:space="preserve">- </w:t>
            </w:r>
            <w:r w:rsidRPr="00CB517D">
              <w:t>UGSAD</w:t>
            </w:r>
            <w:r>
              <w:rPr>
                <w:rFonts w:hint="eastAsia"/>
              </w:rPr>
              <w:t xml:space="preserve">: </w:t>
            </w:r>
            <w:r w:rsidRPr="00CB517D">
              <w:t xml:space="preserve">Unsolicited Grant </w:t>
            </w:r>
            <w:r>
              <w:t xml:space="preserve">Service </w:t>
            </w:r>
          </w:p>
          <w:p w14:paraId="50306811" w14:textId="77777777" w:rsidR="00CB517D" w:rsidRDefault="00CB517D" w:rsidP="00E207E7">
            <w:pPr>
              <w:pStyle w:val="aa"/>
              <w:ind w:right="20" w:firstLineChars="450" w:firstLine="810"/>
            </w:pPr>
            <w:r>
              <w:t>with Activity Detection</w:t>
            </w:r>
          </w:p>
          <w:p w14:paraId="6C1536B4" w14:textId="77777777" w:rsidR="00CB517D" w:rsidRDefault="00CB517D" w:rsidP="00E207E7">
            <w:pPr>
              <w:pStyle w:val="aa"/>
              <w:ind w:right="20"/>
            </w:pPr>
            <w:r>
              <w:rPr>
                <w:rFonts w:hint="eastAsia"/>
              </w:rPr>
              <w:t>(Default: BE)</w:t>
            </w:r>
          </w:p>
        </w:tc>
      </w:tr>
      <w:tr w:rsidR="0014647D" w:rsidRPr="001E61B6" w14:paraId="1A697043" w14:textId="77777777" w:rsidTr="005600EE">
        <w:trPr>
          <w:trHeight w:val="327"/>
        </w:trPr>
        <w:tc>
          <w:tcPr>
            <w:tcW w:w="4957" w:type="dxa"/>
          </w:tcPr>
          <w:p w14:paraId="36529D7B" w14:textId="77777777" w:rsidR="0014647D" w:rsidRPr="001E61B6" w:rsidRDefault="0014647D" w:rsidP="00E207E7">
            <w:pPr>
              <w:pStyle w:val="aa"/>
              <w:ind w:right="20"/>
              <w:rPr>
                <w:b/>
                <w:bCs/>
              </w:rPr>
            </w:pPr>
            <w:r w:rsidRPr="001E61B6">
              <w:rPr>
                <w:b/>
                <w:bCs/>
              </w:rPr>
              <w:lastRenderedPageBreak/>
              <w:t>tos-overwrite (and-mask|or-mask) HEXA-DECIMAL</w:t>
            </w:r>
          </w:p>
          <w:p w14:paraId="1A7058F1" w14:textId="77777777" w:rsidR="0014647D" w:rsidRPr="001E61B6" w:rsidRDefault="0014647D" w:rsidP="00E207E7">
            <w:pPr>
              <w:pStyle w:val="aa"/>
              <w:ind w:right="20"/>
              <w:rPr>
                <w:b/>
                <w:bCs/>
              </w:rPr>
            </w:pPr>
            <w:r w:rsidRPr="001E61B6">
              <w:rPr>
                <w:b/>
                <w:bCs/>
              </w:rPr>
              <w:t>no tos-overwrite (and-mask|or-mask)</w:t>
            </w:r>
          </w:p>
        </w:tc>
        <w:tc>
          <w:tcPr>
            <w:tcW w:w="3365" w:type="dxa"/>
          </w:tcPr>
          <w:p w14:paraId="6310E68C" w14:textId="77777777" w:rsidR="0014647D" w:rsidRPr="001E61B6" w:rsidRDefault="00CB517D" w:rsidP="00E207E7">
            <w:pPr>
              <w:pStyle w:val="aa"/>
              <w:ind w:right="20"/>
            </w:pPr>
            <w:r w:rsidRPr="001E61B6">
              <w:rPr>
                <w:rFonts w:hint="eastAsia"/>
              </w:rPr>
              <w:t xml:space="preserve">Specifies the value for the </w:t>
            </w:r>
            <w:r w:rsidRPr="001E61B6">
              <w:t>“</w:t>
            </w:r>
            <w:r w:rsidRPr="001E61B6">
              <w:rPr>
                <w:rFonts w:hint="eastAsia"/>
              </w:rPr>
              <w:t>And Mask</w:t>
            </w:r>
            <w:r w:rsidRPr="001E61B6">
              <w:t>”</w:t>
            </w:r>
            <w:r w:rsidRPr="001E61B6">
              <w:rPr>
                <w:rFonts w:hint="eastAsia"/>
              </w:rPr>
              <w:t xml:space="preserve"> or </w:t>
            </w:r>
            <w:r w:rsidRPr="001E61B6">
              <w:t>“</w:t>
            </w:r>
            <w:r w:rsidRPr="001E61B6">
              <w:rPr>
                <w:rFonts w:hint="eastAsia"/>
              </w:rPr>
              <w:t>Or Mask</w:t>
            </w:r>
            <w:r w:rsidRPr="001E61B6">
              <w:t>”</w:t>
            </w:r>
            <w:r w:rsidRPr="001E61B6">
              <w:rPr>
                <w:rFonts w:hint="eastAsia"/>
              </w:rPr>
              <w:t xml:space="preserve"> portion of the IP TOS O</w:t>
            </w:r>
            <w:r w:rsidRPr="001E61B6">
              <w:t>v</w:t>
            </w:r>
            <w:r w:rsidRPr="001E61B6">
              <w:rPr>
                <w:rFonts w:hint="eastAsia"/>
              </w:rPr>
              <w:t>erwrite field. There is no enforced ran</w:t>
            </w:r>
            <w:r w:rsidR="00F13A2B" w:rsidRPr="001E61B6">
              <w:rPr>
                <w:rFonts w:hint="eastAsia"/>
              </w:rPr>
              <w:t>ge for this parameter. The defa</w:t>
            </w:r>
            <w:r w:rsidRPr="001E61B6">
              <w:rPr>
                <w:rFonts w:hint="eastAsia"/>
              </w:rPr>
              <w:t xml:space="preserve">ult value for </w:t>
            </w:r>
            <w:r w:rsidR="00F13A2B" w:rsidRPr="001E61B6">
              <w:t>“</w:t>
            </w:r>
            <w:r w:rsidR="00F13A2B" w:rsidRPr="001E61B6">
              <w:rPr>
                <w:rFonts w:hint="eastAsia"/>
              </w:rPr>
              <w:t>And Mask</w:t>
            </w:r>
            <w:r w:rsidR="00F13A2B" w:rsidRPr="001E61B6">
              <w:t>”</w:t>
            </w:r>
            <w:r w:rsidRPr="001E61B6">
              <w:rPr>
                <w:rFonts w:hint="eastAsia"/>
              </w:rPr>
              <w:t xml:space="preserve"> is 255, </w:t>
            </w:r>
            <w:r w:rsidR="00F13A2B" w:rsidRPr="001E61B6">
              <w:rPr>
                <w:rFonts w:hint="eastAsia"/>
              </w:rPr>
              <w:t xml:space="preserve">which means IP TOS will not be overwritten if </w:t>
            </w:r>
            <w:r w:rsidR="00F13A2B" w:rsidRPr="001E61B6">
              <w:t>“</w:t>
            </w:r>
            <w:r w:rsidR="00F13A2B" w:rsidRPr="001E61B6">
              <w:rPr>
                <w:rFonts w:hint="eastAsia"/>
              </w:rPr>
              <w:t>Or Mask</w:t>
            </w:r>
            <w:r w:rsidR="00F13A2B" w:rsidRPr="001E61B6">
              <w:t>”</w:t>
            </w:r>
            <w:r w:rsidR="00F13A2B" w:rsidRPr="001E61B6">
              <w:rPr>
                <w:rFonts w:hint="eastAsia"/>
              </w:rPr>
              <w:t xml:space="preserve"> is also set to it</w:t>
            </w:r>
            <w:r w:rsidR="00F13A2B" w:rsidRPr="001E61B6">
              <w:t xml:space="preserve">s default value. </w:t>
            </w:r>
            <w:r w:rsidR="00F13A2B" w:rsidRPr="001E61B6">
              <w:rPr>
                <w:rFonts w:hint="eastAsia"/>
              </w:rPr>
              <w:t xml:space="preserve">The default value for </w:t>
            </w:r>
            <w:r w:rsidR="00F13A2B" w:rsidRPr="001E61B6">
              <w:t>“</w:t>
            </w:r>
            <w:r w:rsidR="00F13A2B" w:rsidRPr="001E61B6">
              <w:rPr>
                <w:rFonts w:hint="eastAsia"/>
              </w:rPr>
              <w:t>Or Mask</w:t>
            </w:r>
            <w:r w:rsidR="00F13A2B" w:rsidRPr="001E61B6">
              <w:t>”</w:t>
            </w:r>
            <w:r w:rsidR="00F13A2B" w:rsidRPr="001E61B6">
              <w:rPr>
                <w:rFonts w:hint="eastAsia"/>
              </w:rPr>
              <w:t xml:space="preserve"> is 0, which means IP TOS will not be overwritten if </w:t>
            </w:r>
            <w:r w:rsidR="00F13A2B" w:rsidRPr="001E61B6">
              <w:t>“</w:t>
            </w:r>
            <w:r w:rsidR="00F13A2B" w:rsidRPr="001E61B6">
              <w:rPr>
                <w:rFonts w:hint="eastAsia"/>
              </w:rPr>
              <w:t>And Mask</w:t>
            </w:r>
            <w:r w:rsidR="00F13A2B" w:rsidRPr="001E61B6">
              <w:t>”</w:t>
            </w:r>
            <w:r w:rsidR="00F13A2B" w:rsidRPr="001E61B6">
              <w:rPr>
                <w:rFonts w:hint="eastAsia"/>
              </w:rPr>
              <w:t xml:space="preserve"> is also set to it</w:t>
            </w:r>
            <w:r w:rsidR="00F13A2B" w:rsidRPr="001E61B6">
              <w:t>s default value.</w:t>
            </w:r>
          </w:p>
        </w:tc>
      </w:tr>
      <w:tr w:rsidR="005600EE" w:rsidRPr="001E61B6" w14:paraId="6DAB27E8" w14:textId="77777777" w:rsidTr="005600EE">
        <w:trPr>
          <w:trHeight w:val="327"/>
        </w:trPr>
        <w:tc>
          <w:tcPr>
            <w:tcW w:w="4957" w:type="dxa"/>
          </w:tcPr>
          <w:p w14:paraId="657754BE" w14:textId="77777777" w:rsidR="005600EE" w:rsidRPr="001E61B6" w:rsidRDefault="005600EE" w:rsidP="005600EE">
            <w:pPr>
              <w:pStyle w:val="aa"/>
              <w:ind w:right="20"/>
              <w:rPr>
                <w:b/>
                <w:bCs/>
              </w:rPr>
            </w:pPr>
            <w:r w:rsidRPr="001E61B6">
              <w:rPr>
                <w:b/>
                <w:bCs/>
              </w:rPr>
              <w:t>req-attr-mask HEXAVALUE</w:t>
            </w:r>
          </w:p>
          <w:p w14:paraId="59459340" w14:textId="0F600C67" w:rsidR="005600EE" w:rsidRPr="001E61B6" w:rsidRDefault="005600EE" w:rsidP="005600EE">
            <w:pPr>
              <w:pStyle w:val="aa"/>
              <w:ind w:right="20"/>
              <w:rPr>
                <w:b/>
                <w:bCs/>
              </w:rPr>
            </w:pPr>
            <w:r w:rsidRPr="001E61B6">
              <w:rPr>
                <w:b/>
                <w:bCs/>
              </w:rPr>
              <w:t>no req-attr-mask</w:t>
            </w:r>
          </w:p>
        </w:tc>
        <w:tc>
          <w:tcPr>
            <w:tcW w:w="3365" w:type="dxa"/>
          </w:tcPr>
          <w:p w14:paraId="5D2EF649" w14:textId="1E921689" w:rsidR="005600EE" w:rsidRPr="001E61B6" w:rsidRDefault="005600EE" w:rsidP="005600EE">
            <w:pPr>
              <w:pStyle w:val="aa"/>
              <w:ind w:right="20"/>
            </w:pPr>
            <w:r w:rsidRPr="001E61B6">
              <w:t>Specifies the 32bit attribute-mask value of TLV24/25.31 for IP Serving-Group</w:t>
            </w:r>
          </w:p>
        </w:tc>
      </w:tr>
    </w:tbl>
    <w:p w14:paraId="5A04874A" w14:textId="77777777" w:rsidR="0014647D" w:rsidRPr="001E61B6" w:rsidRDefault="00F13A2B" w:rsidP="00E207E7">
      <w:pPr>
        <w:pStyle w:val="aa"/>
        <w:ind w:right="20"/>
      </w:pPr>
      <w:r w:rsidRPr="001E61B6">
        <w:rPr>
          <w:rFonts w:hint="eastAsia"/>
        </w:rPr>
        <w:tab/>
      </w:r>
      <w:r w:rsidRPr="001E61B6">
        <w:rPr>
          <w:rFonts w:hint="eastAsia"/>
        </w:rPr>
        <w:tab/>
        <w:t xml:space="preserve"> </w:t>
      </w:r>
    </w:p>
    <w:tbl>
      <w:tblPr>
        <w:tblStyle w:val="48"/>
        <w:tblW w:w="0" w:type="auto"/>
        <w:tblLook w:val="01E0" w:firstRow="1" w:lastRow="1" w:firstColumn="1" w:lastColumn="1" w:noHBand="0" w:noVBand="0"/>
      </w:tblPr>
      <w:tblGrid>
        <w:gridCol w:w="8219"/>
      </w:tblGrid>
      <w:tr w:rsidR="0014647D" w:rsidRPr="0032769C" w14:paraId="2C29FF14" w14:textId="77777777" w:rsidTr="00FD6E3D">
        <w:trPr>
          <w:trHeight w:val="841"/>
        </w:trPr>
        <w:tc>
          <w:tcPr>
            <w:tcW w:w="8435" w:type="dxa"/>
          </w:tcPr>
          <w:p w14:paraId="7AC710A0" w14:textId="77777777" w:rsidR="0014647D" w:rsidRPr="001E61B6" w:rsidRDefault="0014647D" w:rsidP="00E207E7">
            <w:pPr>
              <w:pStyle w:val="aa"/>
              <w:ind w:right="20"/>
              <w:rPr>
                <w:rFonts w:ascii="Courier New" w:hAnsi="Courier New" w:cs="Courier New"/>
              </w:rPr>
            </w:pPr>
          </w:p>
          <w:p w14:paraId="41D5B5CC" w14:textId="77777777" w:rsidR="0014647D" w:rsidRPr="001E61B6" w:rsidRDefault="0014647D" w:rsidP="00E207E7">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EAC2DB3" w14:textId="77777777" w:rsidR="0014647D" w:rsidRPr="001E61B6" w:rsidRDefault="0014647D" w:rsidP="00E207E7">
            <w:pPr>
              <w:pStyle w:val="aa"/>
              <w:ind w:right="20"/>
              <w:jc w:val="both"/>
              <w:rPr>
                <w:rFonts w:ascii="Courier New" w:hAnsi="Courier New" w:cs="Courier New"/>
                <w:b/>
              </w:rPr>
            </w:pPr>
            <w:r w:rsidRPr="001E61B6">
              <w:rPr>
                <w:rFonts w:ascii="Courier New" w:hAnsi="Courier New" w:cs="Courier New"/>
              </w:rPr>
              <w:t>Router(config)#</w:t>
            </w:r>
            <w:r w:rsidRPr="001E61B6">
              <w:t xml:space="preserve"> </w:t>
            </w:r>
            <w:r w:rsidR="009D09C1" w:rsidRPr="001E61B6">
              <w:rPr>
                <w:rFonts w:ascii="Courier New" w:hAnsi="Courier New" w:cs="Courier New"/>
                <w:b/>
              </w:rPr>
              <w:t>cable service-class upstream class-index Upstream_RTP</w:t>
            </w:r>
          </w:p>
          <w:p w14:paraId="6E61F6A7" w14:textId="77777777" w:rsidR="0014647D" w:rsidRPr="001E61B6" w:rsidRDefault="0014647D" w:rsidP="00E207E7">
            <w:pPr>
              <w:pStyle w:val="aa"/>
              <w:ind w:right="20"/>
              <w:jc w:val="both"/>
              <w:rPr>
                <w:rFonts w:ascii="Courier New" w:hAnsi="Courier New" w:cs="Courier New"/>
                <w:b/>
              </w:rPr>
            </w:pPr>
            <w:r w:rsidRPr="001E61B6">
              <w:rPr>
                <w:rFonts w:ascii="Courier New" w:hAnsi="Courier New" w:cs="Courier New"/>
              </w:rPr>
              <w:t>Router(</w:t>
            </w:r>
            <w:r w:rsidR="009D09C1" w:rsidRPr="001E61B6">
              <w:rPr>
                <w:rFonts w:ascii="Courier New" w:hAnsi="Courier New" w:cs="Courier New"/>
              </w:rPr>
              <w:t>config-cable-service-upstream,Upstream_RTP</w:t>
            </w:r>
            <w:r w:rsidRPr="001E61B6">
              <w:rPr>
                <w:rFonts w:ascii="Courier New" w:hAnsi="Courier New" w:cs="Courier New"/>
              </w:rPr>
              <w:t>)#</w:t>
            </w:r>
            <w:r w:rsidRPr="001E61B6">
              <w:t xml:space="preserve"> </w:t>
            </w:r>
            <w:r w:rsidR="009D09C1" w:rsidRPr="001E61B6">
              <w:rPr>
                <w:rFonts w:ascii="Courier New" w:hAnsi="Courier New" w:cs="Courier New"/>
                <w:b/>
              </w:rPr>
              <w:t>max-burst 16000</w:t>
            </w:r>
          </w:p>
          <w:p w14:paraId="3F406193"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Pr="001E61B6">
              <w:rPr>
                <w:rFonts w:ascii="Courier New" w:hAnsi="Courier New" w:cs="Courier New"/>
                <w:b/>
              </w:rPr>
              <w:t>max-rate 1000000</w:t>
            </w:r>
          </w:p>
          <w:p w14:paraId="23EC1673"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007B7BE5" w:rsidRPr="001E61B6">
              <w:rPr>
                <w:rFonts w:ascii="Courier New" w:hAnsi="Courier New" w:cs="Courier New"/>
                <w:b/>
              </w:rPr>
              <w:t>sched-type rtp</w:t>
            </w:r>
          </w:p>
          <w:p w14:paraId="33260FA5"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007B7BE5" w:rsidRPr="001E61B6">
              <w:rPr>
                <w:rFonts w:ascii="Courier New" w:hAnsi="Courier New" w:cs="Courier New"/>
                <w:b/>
              </w:rPr>
              <w:t>poll-interval 5000</w:t>
            </w:r>
          </w:p>
          <w:p w14:paraId="56330CEC"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Pr="001E61B6">
              <w:rPr>
                <w:rFonts w:ascii="Courier New" w:hAnsi="Courier New" w:cs="Courier New" w:hint="eastAsia"/>
                <w:b/>
              </w:rPr>
              <w:t>end</w:t>
            </w:r>
          </w:p>
          <w:p w14:paraId="7F83ADB8" w14:textId="77777777" w:rsidR="0014647D" w:rsidRPr="001E61B6" w:rsidRDefault="0014647D" w:rsidP="00E207E7">
            <w:pPr>
              <w:pStyle w:val="aa"/>
              <w:ind w:right="20"/>
              <w:rPr>
                <w:rFonts w:ascii="Courier New" w:hAnsi="Courier New" w:cs="Courier New"/>
              </w:rPr>
            </w:pPr>
            <w:r w:rsidRPr="001E61B6">
              <w:rPr>
                <w:rFonts w:ascii="Courier New" w:hAnsi="Courier New" w:cs="Courier New"/>
              </w:rPr>
              <w:t>Router#</w:t>
            </w:r>
          </w:p>
          <w:p w14:paraId="79AC72F0"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Router#</w:t>
            </w:r>
            <w:r w:rsidRPr="001E61B6">
              <w:t xml:space="preserve"> </w:t>
            </w:r>
            <w:r w:rsidRPr="001E61B6">
              <w:rPr>
                <w:rFonts w:ascii="Courier New" w:hAnsi="Courier New" w:cs="Courier New"/>
                <w:b/>
              </w:rPr>
              <w:t>show cable service-class</w:t>
            </w:r>
          </w:p>
          <w:p w14:paraId="67C24E35"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Index  Name             Dir    Sched   Prio  MaxSusRate   MaxBurst     MinRsvRate</w:t>
            </w:r>
          </w:p>
          <w:p w14:paraId="243F2C2F"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 xml:space="preserve">1      Upstream_RTP     US     BE      0     0      </w:t>
            </w:r>
            <w:r w:rsidRPr="001E61B6">
              <w:rPr>
                <w:rFonts w:ascii="Courier New" w:hAnsi="Courier New" w:cs="Courier New" w:hint="eastAsia"/>
              </w:rPr>
              <w:t xml:space="preserve">  </w:t>
            </w:r>
            <w:r w:rsidRPr="001E61B6">
              <w:rPr>
                <w:rFonts w:ascii="Courier New" w:hAnsi="Courier New" w:cs="Courier New"/>
              </w:rPr>
              <w:t xml:space="preserve">      3200     </w:t>
            </w:r>
            <w:r w:rsidRPr="001E61B6">
              <w:rPr>
                <w:rFonts w:ascii="Courier New" w:hAnsi="Courier New" w:cs="Courier New" w:hint="eastAsia"/>
              </w:rPr>
              <w:t xml:space="preserve"> </w:t>
            </w:r>
            <w:r w:rsidRPr="001E61B6">
              <w:rPr>
                <w:rFonts w:ascii="Courier New" w:hAnsi="Courier New" w:cs="Courier New"/>
              </w:rPr>
              <w:t xml:space="preserve">    0</w:t>
            </w:r>
          </w:p>
          <w:p w14:paraId="268ED441" w14:textId="77777777" w:rsidR="007B7BE5" w:rsidRPr="009D09C1" w:rsidRDefault="007B7BE5" w:rsidP="00E207E7">
            <w:pPr>
              <w:pStyle w:val="aa"/>
              <w:ind w:right="20"/>
              <w:rPr>
                <w:rFonts w:ascii="Courier New" w:hAnsi="Courier New" w:cs="Courier New"/>
              </w:rPr>
            </w:pPr>
            <w:r w:rsidRPr="001E61B6">
              <w:rPr>
                <w:rFonts w:ascii="Courier New" w:hAnsi="Courier New" w:cs="Courier New"/>
              </w:rPr>
              <w:t>Router#</w:t>
            </w:r>
          </w:p>
          <w:p w14:paraId="50717889" w14:textId="77777777" w:rsidR="0014647D" w:rsidRPr="007B7BE5" w:rsidRDefault="0014647D" w:rsidP="00E207E7">
            <w:pPr>
              <w:pStyle w:val="aa"/>
              <w:ind w:right="20"/>
              <w:rPr>
                <w:rFonts w:ascii="Courier New" w:hAnsi="Courier New" w:cs="Courier New"/>
              </w:rPr>
            </w:pPr>
          </w:p>
        </w:tc>
      </w:tr>
    </w:tbl>
    <w:p w14:paraId="622B7DE7" w14:textId="77777777" w:rsidR="0014647D" w:rsidRPr="007B7BE5" w:rsidRDefault="0014647D" w:rsidP="00E207E7">
      <w:pPr>
        <w:pStyle w:val="a3"/>
        <w:ind w:left="0" w:right="20"/>
      </w:pPr>
    </w:p>
    <w:tbl>
      <w:tblPr>
        <w:tblStyle w:val="48"/>
        <w:tblW w:w="0" w:type="auto"/>
        <w:tblLook w:val="01E0" w:firstRow="1" w:lastRow="1" w:firstColumn="1" w:lastColumn="1" w:noHBand="0" w:noVBand="0"/>
      </w:tblPr>
      <w:tblGrid>
        <w:gridCol w:w="8219"/>
      </w:tblGrid>
      <w:tr w:rsidR="007B7BE5" w:rsidRPr="0032769C" w14:paraId="1B86A9A4" w14:textId="77777777" w:rsidTr="00FD6E3D">
        <w:trPr>
          <w:trHeight w:val="841"/>
        </w:trPr>
        <w:tc>
          <w:tcPr>
            <w:tcW w:w="8435" w:type="dxa"/>
          </w:tcPr>
          <w:p w14:paraId="3989E661" w14:textId="77777777" w:rsidR="007B7BE5" w:rsidRPr="0032769C" w:rsidRDefault="007B7BE5" w:rsidP="00E207E7">
            <w:pPr>
              <w:pStyle w:val="aa"/>
              <w:ind w:right="20"/>
              <w:rPr>
                <w:rFonts w:ascii="Courier New" w:hAnsi="Courier New" w:cs="Courier New"/>
              </w:rPr>
            </w:pPr>
          </w:p>
          <w:p w14:paraId="7A57DA72" w14:textId="77777777" w:rsidR="007B7BE5" w:rsidRDefault="007B7BE5" w:rsidP="00E207E7">
            <w:pPr>
              <w:pStyle w:val="aa"/>
              <w:ind w:right="20"/>
              <w:jc w:val="both"/>
              <w:rPr>
                <w:rFonts w:ascii="Courier New" w:hAnsi="Courier New" w:cs="Courier New"/>
              </w:rPr>
            </w:pPr>
            <w:r w:rsidRPr="009D09C1">
              <w:rPr>
                <w:rFonts w:ascii="Courier New" w:hAnsi="Courier New" w:cs="Courier New"/>
              </w:rPr>
              <w:t xml:space="preserve">Router# </w:t>
            </w:r>
            <w:r w:rsidRPr="007B7BE5">
              <w:rPr>
                <w:rFonts w:ascii="Courier New" w:hAnsi="Courier New" w:cs="Courier New"/>
                <w:b/>
              </w:rPr>
              <w:t>show cable modem</w:t>
            </w:r>
          </w:p>
          <w:p w14:paraId="176444F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MAC Address    IP Address      I/F         MAC       Prim RxPwr Timing Num  BPI </w:t>
            </w:r>
          </w:p>
          <w:p w14:paraId="7CB7AE9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Sid  (db)  Offset CPEs Enb </w:t>
            </w:r>
          </w:p>
          <w:p w14:paraId="2DB1F3C2" w14:textId="77777777" w:rsidR="007B7BE5" w:rsidRDefault="007B7BE5" w:rsidP="00E207E7">
            <w:pPr>
              <w:pStyle w:val="aa"/>
              <w:ind w:right="20"/>
              <w:jc w:val="both"/>
              <w:rPr>
                <w:rFonts w:ascii="Courier New" w:hAnsi="Courier New" w:cs="Courier New"/>
              </w:rPr>
            </w:pPr>
            <w:r w:rsidRPr="007B7BE5">
              <w:rPr>
                <w:rFonts w:ascii="Courier New" w:hAnsi="Courier New" w:cs="Courier New"/>
              </w:rPr>
              <w:t>0007.70e8.f48c 10.50.101.186   C2/1        online    1      0.0     62    0  N</w:t>
            </w:r>
          </w:p>
          <w:p w14:paraId="1EE11ABE" w14:textId="77777777" w:rsidR="007B7BE5" w:rsidRPr="009D09C1" w:rsidRDefault="007B7BE5" w:rsidP="00E207E7">
            <w:pPr>
              <w:pStyle w:val="aa"/>
              <w:ind w:right="20"/>
              <w:jc w:val="both"/>
              <w:rPr>
                <w:rFonts w:ascii="Courier New" w:hAnsi="Courier New" w:cs="Courier New"/>
              </w:rPr>
            </w:pPr>
          </w:p>
          <w:p w14:paraId="3CCBA684" w14:textId="77777777" w:rsidR="007B7BE5" w:rsidRDefault="007B7BE5" w:rsidP="00E207E7">
            <w:pPr>
              <w:pStyle w:val="aa"/>
              <w:ind w:right="20"/>
              <w:rPr>
                <w:rFonts w:ascii="Courier New" w:hAnsi="Courier New" w:cs="Courier New"/>
              </w:rPr>
            </w:pPr>
            <w:r w:rsidRPr="009D09C1">
              <w:rPr>
                <w:rFonts w:ascii="Courier New" w:hAnsi="Courier New" w:cs="Courier New"/>
              </w:rPr>
              <w:t>Router#</w:t>
            </w:r>
          </w:p>
          <w:p w14:paraId="6BBFF855"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w:t>
            </w:r>
          </w:p>
          <w:p w14:paraId="3EA6C1AD"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Dir Curr  Sid Sched  Prio MaxSusRate MaxBrst MinRsvRate Throughput </w:t>
            </w:r>
          </w:p>
          <w:p w14:paraId="1E60D9CC"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w:t>
            </w:r>
            <w:r>
              <w:rPr>
                <w:rFonts w:ascii="Courier New" w:hAnsi="Courier New" w:cs="Courier New" w:hint="eastAsia"/>
              </w:rPr>
              <w:t xml:space="preserve"> </w:t>
            </w:r>
            <w:r w:rsidRPr="007B7BE5">
              <w:rPr>
                <w:rFonts w:ascii="Courier New" w:hAnsi="Courier New" w:cs="Courier New"/>
              </w:rPr>
              <w:t xml:space="preserve">   Type                                                 </w:t>
            </w:r>
          </w:p>
          <w:p w14:paraId="049039A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US </w:t>
            </w:r>
            <w:r>
              <w:rPr>
                <w:rFonts w:ascii="Courier New" w:hAnsi="Courier New" w:cs="Courier New" w:hint="eastAsia"/>
              </w:rPr>
              <w:t xml:space="preserve"> </w:t>
            </w:r>
            <w:r w:rsidRPr="007B7BE5">
              <w:rPr>
                <w:rFonts w:ascii="Courier New" w:hAnsi="Courier New" w:cs="Courier New"/>
              </w:rPr>
              <w:t xml:space="preserve"> act   1   </w:t>
            </w:r>
            <w:r>
              <w:rPr>
                <w:rFonts w:ascii="Courier New" w:hAnsi="Courier New" w:cs="Courier New" w:hint="eastAsia"/>
              </w:rPr>
              <w:t xml:space="preserve"> </w:t>
            </w:r>
            <w:r w:rsidRPr="007B7BE5">
              <w:rPr>
                <w:rFonts w:ascii="Courier New" w:hAnsi="Courier New" w:cs="Courier New"/>
              </w:rPr>
              <w:t xml:space="preserve">BE     7             0  </w:t>
            </w:r>
            <w:r>
              <w:rPr>
                <w:rFonts w:ascii="Courier New" w:hAnsi="Courier New" w:cs="Courier New" w:hint="eastAsia"/>
              </w:rPr>
              <w:t xml:space="preserve">   </w:t>
            </w:r>
            <w:r w:rsidRPr="007B7BE5">
              <w:rPr>
                <w:rFonts w:ascii="Courier New" w:hAnsi="Courier New" w:cs="Courier New"/>
              </w:rPr>
              <w:t xml:space="preserve"> 12800          0     </w:t>
            </w:r>
            <w:r>
              <w:rPr>
                <w:rFonts w:ascii="Courier New" w:hAnsi="Courier New" w:cs="Courier New" w:hint="eastAsia"/>
              </w:rPr>
              <w:t xml:space="preserve">   </w:t>
            </w:r>
            <w:r w:rsidRPr="007B7BE5">
              <w:rPr>
                <w:rFonts w:ascii="Courier New" w:hAnsi="Courier New" w:cs="Courier New"/>
              </w:rPr>
              <w:t xml:space="preserve">   374 </w:t>
            </w:r>
          </w:p>
          <w:p w14:paraId="2C01A87F" w14:textId="77777777" w:rsidR="007B7BE5" w:rsidRDefault="007B7BE5" w:rsidP="00E207E7">
            <w:pPr>
              <w:pStyle w:val="aa"/>
              <w:ind w:right="20"/>
              <w:rPr>
                <w:rFonts w:ascii="Courier New" w:hAnsi="Courier New" w:cs="Courier New"/>
              </w:rPr>
            </w:pPr>
            <w:r w:rsidRPr="007B7BE5">
              <w:rPr>
                <w:rFonts w:ascii="Courier New" w:hAnsi="Courier New" w:cs="Courier New"/>
              </w:rPr>
              <w:t xml:space="preserve">2    DS  </w:t>
            </w:r>
            <w:r>
              <w:rPr>
                <w:rFonts w:ascii="Courier New" w:hAnsi="Courier New" w:cs="Courier New" w:hint="eastAsia"/>
              </w:rPr>
              <w:t xml:space="preserve"> </w:t>
            </w:r>
            <w:r w:rsidRPr="007B7BE5">
              <w:rPr>
                <w:rFonts w:ascii="Courier New" w:hAnsi="Courier New" w:cs="Courier New"/>
              </w:rPr>
              <w:t xml:space="preserve">act   N/A UNDEF  7             0   </w:t>
            </w:r>
            <w:r>
              <w:rPr>
                <w:rFonts w:ascii="Courier New" w:hAnsi="Courier New" w:cs="Courier New" w:hint="eastAsia"/>
              </w:rPr>
              <w:t xml:space="preserve">   </w:t>
            </w:r>
            <w:r w:rsidRPr="007B7BE5">
              <w:rPr>
                <w:rFonts w:ascii="Courier New" w:hAnsi="Courier New" w:cs="Courier New"/>
              </w:rPr>
              <w:t xml:space="preserve">12800          0  </w:t>
            </w:r>
            <w:r>
              <w:rPr>
                <w:rFonts w:ascii="Courier New" w:hAnsi="Courier New" w:cs="Courier New" w:hint="eastAsia"/>
              </w:rPr>
              <w:t xml:space="preserve">   </w:t>
            </w:r>
            <w:r w:rsidRPr="007B7BE5">
              <w:rPr>
                <w:rFonts w:ascii="Courier New" w:hAnsi="Courier New" w:cs="Courier New"/>
              </w:rPr>
              <w:t xml:space="preserve">    15613</w:t>
            </w:r>
          </w:p>
          <w:p w14:paraId="56A9D345" w14:textId="77777777" w:rsidR="007B7BE5" w:rsidRDefault="007B7BE5" w:rsidP="00E207E7">
            <w:pPr>
              <w:pStyle w:val="aa"/>
              <w:ind w:right="20"/>
              <w:rPr>
                <w:rFonts w:ascii="Courier New" w:hAnsi="Courier New" w:cs="Courier New"/>
              </w:rPr>
            </w:pPr>
          </w:p>
          <w:p w14:paraId="4C1AF4AD"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41297F4B"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 verbose</w:t>
            </w:r>
          </w:p>
          <w:p w14:paraId="7005300B" w14:textId="77777777" w:rsidR="007B7BE5" w:rsidRDefault="007B7BE5" w:rsidP="00E207E7">
            <w:pPr>
              <w:pStyle w:val="aa"/>
              <w:ind w:right="20"/>
              <w:rPr>
                <w:rFonts w:ascii="Courier New" w:hAnsi="Courier New" w:cs="Courier New"/>
              </w:rPr>
            </w:pPr>
          </w:p>
          <w:p w14:paraId="121100F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Sfid                                : 1</w:t>
            </w:r>
          </w:p>
          <w:p w14:paraId="315FF8CD"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14:paraId="49D892DC"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Sid                                 : 1</w:t>
            </w:r>
          </w:p>
          <w:p w14:paraId="1486D93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14:paraId="1447DDE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Sustained rate              : 0 bits/sec</w:t>
            </w:r>
          </w:p>
          <w:p w14:paraId="2418FFB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14:paraId="6E16378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14:paraId="655C935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14:paraId="2B8DB9CA"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14:paraId="771D48E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14:paraId="3982D3E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14:paraId="6B084D36"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Best Effort</w:t>
            </w:r>
          </w:p>
          <w:p w14:paraId="3886F9F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14:paraId="2D30618E"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14:paraId="341B62D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Throughput                  : 373 bits/sec, 5 packets/sec</w:t>
            </w:r>
          </w:p>
          <w:p w14:paraId="19ABE5A4" w14:textId="77777777" w:rsidR="007B7BE5" w:rsidRPr="007B7BE5" w:rsidRDefault="007B7BE5" w:rsidP="00E207E7">
            <w:pPr>
              <w:pStyle w:val="aa"/>
              <w:ind w:right="20"/>
              <w:rPr>
                <w:rFonts w:ascii="Courier New" w:hAnsi="Courier New" w:cs="Courier New"/>
              </w:rPr>
            </w:pPr>
          </w:p>
          <w:p w14:paraId="7295910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Sfid                                : 2</w:t>
            </w:r>
          </w:p>
          <w:p w14:paraId="6EE8B7B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14:paraId="70DBE38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Sid                                 : N/A</w:t>
            </w:r>
          </w:p>
          <w:p w14:paraId="3EB4B75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14:paraId="35EA63D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Sustained rate              : 0 bits/sec</w:t>
            </w:r>
          </w:p>
          <w:p w14:paraId="7C0503C5"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14:paraId="676EA68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14:paraId="1AF6B28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14:paraId="052ABA36"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14:paraId="533657B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14:paraId="66CF3CB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14:paraId="3758949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Undefined</w:t>
            </w:r>
          </w:p>
          <w:p w14:paraId="5C493E7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14:paraId="00EE64BA"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14:paraId="549AF2F5" w14:textId="77777777" w:rsidR="007B7BE5" w:rsidRDefault="007B7BE5" w:rsidP="00E207E7">
            <w:pPr>
              <w:pStyle w:val="aa"/>
              <w:ind w:right="20"/>
              <w:rPr>
                <w:rFonts w:ascii="Courier New" w:hAnsi="Courier New" w:cs="Courier New"/>
              </w:rPr>
            </w:pPr>
            <w:r w:rsidRPr="007B7BE5">
              <w:rPr>
                <w:rFonts w:ascii="Courier New" w:hAnsi="Courier New" w:cs="Courier New"/>
              </w:rPr>
              <w:t>Current Throughput                  : 15594 bits/sec, 10 packets/sec</w:t>
            </w:r>
          </w:p>
          <w:p w14:paraId="57679478" w14:textId="77777777" w:rsidR="007B7BE5" w:rsidRDefault="007B7BE5" w:rsidP="00E207E7">
            <w:pPr>
              <w:pStyle w:val="aa"/>
              <w:ind w:right="20"/>
              <w:rPr>
                <w:rFonts w:ascii="Courier New" w:hAnsi="Courier New" w:cs="Courier New"/>
              </w:rPr>
            </w:pPr>
          </w:p>
          <w:p w14:paraId="3BB7A160"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0EB6BB4A"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interface cable 2/1 service-flow</w:t>
            </w:r>
          </w:p>
          <w:p w14:paraId="133BD07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Sid  Mac Address    QoS   Param Index Type   Dir Curr  Active   BG / CH  </w:t>
            </w:r>
          </w:p>
          <w:p w14:paraId="78B8284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Prov  Adm </w:t>
            </w:r>
            <w:r>
              <w:rPr>
                <w:rFonts w:ascii="Courier New" w:hAnsi="Courier New" w:cs="Courier New" w:hint="eastAsia"/>
              </w:rPr>
              <w:t xml:space="preserve"> </w:t>
            </w:r>
            <w:r w:rsidRPr="007B7BE5">
              <w:rPr>
                <w:rFonts w:ascii="Courier New" w:hAnsi="Courier New" w:cs="Courier New"/>
              </w:rPr>
              <w:t xml:space="preserve">  Act           </w:t>
            </w:r>
            <w:r>
              <w:rPr>
                <w:rFonts w:ascii="Courier New" w:hAnsi="Courier New" w:cs="Courier New" w:hint="eastAsia"/>
              </w:rPr>
              <w:t xml:space="preserve">  </w:t>
            </w:r>
            <w:r w:rsidRPr="007B7BE5">
              <w:rPr>
                <w:rFonts w:ascii="Courier New" w:hAnsi="Courier New" w:cs="Courier New"/>
              </w:rPr>
              <w:t xml:space="preserve">   State Time              </w:t>
            </w:r>
          </w:p>
          <w:p w14:paraId="4BED686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1    0007.70e8.f48c 0     0     0     prim  </w:t>
            </w:r>
            <w:r>
              <w:rPr>
                <w:rFonts w:ascii="Courier New" w:hAnsi="Courier New" w:cs="Courier New" w:hint="eastAsia"/>
              </w:rPr>
              <w:t xml:space="preserve">  </w:t>
            </w:r>
            <w:r w:rsidRPr="007B7BE5">
              <w:rPr>
                <w:rFonts w:ascii="Courier New" w:hAnsi="Courier New" w:cs="Courier New"/>
              </w:rPr>
              <w:t xml:space="preserve"> US  act   0h43m   </w:t>
            </w:r>
            <w:r>
              <w:rPr>
                <w:rFonts w:ascii="Courier New" w:hAnsi="Courier New" w:cs="Courier New" w:hint="eastAsia"/>
              </w:rPr>
              <w:t xml:space="preserve">  </w:t>
            </w:r>
            <w:r w:rsidRPr="007B7BE5">
              <w:rPr>
                <w:rFonts w:ascii="Courier New" w:hAnsi="Courier New" w:cs="Courier New"/>
              </w:rPr>
              <w:t xml:space="preserve"> N/A      </w:t>
            </w:r>
          </w:p>
          <w:p w14:paraId="6DCC38EC" w14:textId="77777777" w:rsidR="007B7BE5" w:rsidRDefault="007B7BE5" w:rsidP="00E207E7">
            <w:pPr>
              <w:pStyle w:val="aa"/>
              <w:ind w:right="20"/>
              <w:rPr>
                <w:rFonts w:ascii="Courier New" w:hAnsi="Courier New" w:cs="Courier New"/>
              </w:rPr>
            </w:pPr>
            <w:r w:rsidRPr="007B7BE5">
              <w:rPr>
                <w:rFonts w:ascii="Courier New" w:hAnsi="Courier New" w:cs="Courier New"/>
              </w:rPr>
              <w:t xml:space="preserve">2     N/A  0007.70e8.f48c 0     0     0     prim  </w:t>
            </w:r>
            <w:r>
              <w:rPr>
                <w:rFonts w:ascii="Courier New" w:hAnsi="Courier New" w:cs="Courier New" w:hint="eastAsia"/>
              </w:rPr>
              <w:t xml:space="preserve">  </w:t>
            </w:r>
            <w:r w:rsidRPr="007B7BE5">
              <w:rPr>
                <w:rFonts w:ascii="Courier New" w:hAnsi="Courier New" w:cs="Courier New"/>
              </w:rPr>
              <w:t xml:space="preserve"> DS  act   0h43m   </w:t>
            </w:r>
            <w:r>
              <w:rPr>
                <w:rFonts w:ascii="Courier New" w:hAnsi="Courier New" w:cs="Courier New" w:hint="eastAsia"/>
              </w:rPr>
              <w:t xml:space="preserve">  </w:t>
            </w:r>
            <w:r w:rsidRPr="007B7BE5">
              <w:rPr>
                <w:rFonts w:ascii="Courier New" w:hAnsi="Courier New" w:cs="Courier New"/>
              </w:rPr>
              <w:t xml:space="preserve"> N/A</w:t>
            </w:r>
          </w:p>
          <w:p w14:paraId="4EB0A454" w14:textId="77777777" w:rsidR="007B7BE5" w:rsidRDefault="007B7BE5" w:rsidP="00E207E7">
            <w:pPr>
              <w:pStyle w:val="aa"/>
              <w:ind w:right="20"/>
              <w:rPr>
                <w:rFonts w:ascii="Courier New" w:hAnsi="Courier New" w:cs="Courier New"/>
              </w:rPr>
            </w:pPr>
          </w:p>
          <w:p w14:paraId="699D0840"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48526201" w14:textId="77777777" w:rsidR="007B7BE5" w:rsidRPr="007B7BE5" w:rsidRDefault="007B7BE5" w:rsidP="00E207E7">
            <w:pPr>
              <w:pStyle w:val="aa"/>
              <w:ind w:right="20"/>
              <w:rPr>
                <w:rFonts w:ascii="Courier New" w:hAnsi="Courier New" w:cs="Courier New"/>
              </w:rPr>
            </w:pPr>
          </w:p>
        </w:tc>
      </w:tr>
    </w:tbl>
    <w:p w14:paraId="1FD1392E" w14:textId="77777777" w:rsidR="0014647D" w:rsidRDefault="0014647D" w:rsidP="0021019A">
      <w:pPr>
        <w:pStyle w:val="a3"/>
        <w:ind w:right="20"/>
      </w:pPr>
    </w:p>
    <w:p w14:paraId="172908E0" w14:textId="0CA35F7F" w:rsidR="00ED2774" w:rsidRPr="00586661" w:rsidRDefault="001E61B6" w:rsidP="00ED2774">
      <w:pPr>
        <w:pStyle w:val="3"/>
        <w:ind w:left="0" w:right="20"/>
      </w:pPr>
      <w:bookmarkStart w:id="4677" w:name="_Toc445131210"/>
      <w:r w:rsidRPr="00586661">
        <w:t xml:space="preserve">Statistics per </w:t>
      </w:r>
      <w:r w:rsidR="00ED2774" w:rsidRPr="00586661">
        <w:t>Service Flow</w:t>
      </w:r>
      <w:bookmarkEnd w:id="4677"/>
    </w:p>
    <w:p w14:paraId="78A19C60" w14:textId="38BEA54D" w:rsidR="00ED2774" w:rsidRPr="00586661" w:rsidRDefault="001E61B6" w:rsidP="001E61B6">
      <w:pPr>
        <w:pStyle w:val="a3"/>
        <w:ind w:left="0" w:right="20"/>
      </w:pPr>
      <w:r w:rsidRPr="00586661">
        <w:t>The following real-time statistics are available for the service-flows being provisioned as the CM becomes ONLINE.</w:t>
      </w:r>
      <w:r w:rsidR="00ED2774" w:rsidRPr="00586661">
        <w:t xml:space="preserve"> </w:t>
      </w:r>
    </w:p>
    <w:tbl>
      <w:tblPr>
        <w:tblStyle w:val="CLIWide"/>
        <w:tblW w:w="0" w:type="auto"/>
        <w:tblLayout w:type="fixed"/>
        <w:tblLook w:val="01E0" w:firstRow="1" w:lastRow="1" w:firstColumn="1" w:lastColumn="1" w:noHBand="0" w:noVBand="0"/>
      </w:tblPr>
      <w:tblGrid>
        <w:gridCol w:w="3964"/>
        <w:gridCol w:w="4358"/>
      </w:tblGrid>
      <w:tr w:rsidR="00ED2774" w:rsidRPr="00586661"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586661" w:rsidRDefault="00ED2774" w:rsidP="005018A2">
            <w:pPr>
              <w:pStyle w:val="aa"/>
              <w:ind w:right="20"/>
              <w:rPr>
                <w:bCs/>
                <w:sz w:val="18"/>
              </w:rPr>
            </w:pPr>
            <w:r w:rsidRPr="00586661">
              <w:rPr>
                <w:bCs/>
              </w:rPr>
              <w:t>Command</w:t>
            </w:r>
          </w:p>
        </w:tc>
        <w:tc>
          <w:tcPr>
            <w:tcW w:w="4358" w:type="dxa"/>
          </w:tcPr>
          <w:p w14:paraId="078EE746" w14:textId="77777777" w:rsidR="00ED2774" w:rsidRPr="00586661" w:rsidRDefault="00ED2774" w:rsidP="005018A2">
            <w:pPr>
              <w:pStyle w:val="aa"/>
              <w:ind w:right="20"/>
              <w:rPr>
                <w:bCs/>
                <w:sz w:val="18"/>
              </w:rPr>
            </w:pPr>
            <w:r w:rsidRPr="00586661">
              <w:rPr>
                <w:bCs/>
              </w:rPr>
              <w:t>Description</w:t>
            </w:r>
          </w:p>
        </w:tc>
      </w:tr>
      <w:tr w:rsidR="00ED2774" w:rsidRPr="00586661" w14:paraId="6A05536D" w14:textId="77777777" w:rsidTr="005018A2">
        <w:trPr>
          <w:trHeight w:val="327"/>
        </w:trPr>
        <w:tc>
          <w:tcPr>
            <w:tcW w:w="3964" w:type="dxa"/>
          </w:tcPr>
          <w:p w14:paraId="2EADCB9B" w14:textId="38A1FFB7" w:rsidR="00ED2774" w:rsidRPr="00586661" w:rsidRDefault="00ED2774" w:rsidP="005018A2">
            <w:pPr>
              <w:pStyle w:val="aa"/>
              <w:ind w:right="20"/>
              <w:rPr>
                <w:b/>
                <w:bCs/>
              </w:rPr>
            </w:pPr>
            <w:r w:rsidRPr="00586661">
              <w:rPr>
                <w:b/>
                <w:bCs/>
              </w:rPr>
              <w:t>dpoe service-flow counter (enable|</w:t>
            </w:r>
            <w:r w:rsidRPr="00586661">
              <w:t xml:space="preserve"> </w:t>
            </w:r>
            <w:r w:rsidRPr="00586661">
              <w:rPr>
                <w:b/>
                <w:bCs/>
              </w:rPr>
              <w:t>disable)</w:t>
            </w:r>
          </w:p>
        </w:tc>
        <w:tc>
          <w:tcPr>
            <w:tcW w:w="4358" w:type="dxa"/>
          </w:tcPr>
          <w:p w14:paraId="5C68D099" w14:textId="17EAD8FB" w:rsidR="00ED2774" w:rsidRPr="00586661" w:rsidRDefault="00ED2774" w:rsidP="005018A2">
            <w:pPr>
              <w:pStyle w:val="aa"/>
              <w:ind w:right="20"/>
            </w:pPr>
            <w:r w:rsidRPr="00586661">
              <w:t>Enables the service-flow counter</w:t>
            </w:r>
          </w:p>
          <w:p w14:paraId="3C176EE0" w14:textId="476F3010" w:rsidR="00ED2774" w:rsidRPr="00586661" w:rsidRDefault="00ED2774" w:rsidP="005018A2">
            <w:pPr>
              <w:pStyle w:val="aa"/>
              <w:ind w:right="20"/>
            </w:pPr>
            <w:r w:rsidRPr="00586661">
              <w:t>(Default: Enabled)</w:t>
            </w:r>
          </w:p>
        </w:tc>
      </w:tr>
      <w:tr w:rsidR="00ED2774" w:rsidRPr="00586661" w14:paraId="03A09B56" w14:textId="77777777" w:rsidTr="005018A2">
        <w:trPr>
          <w:trHeight w:val="327"/>
        </w:trPr>
        <w:tc>
          <w:tcPr>
            <w:tcW w:w="3964" w:type="dxa"/>
          </w:tcPr>
          <w:p w14:paraId="45E1A410" w14:textId="6BB1F4E9" w:rsidR="00ED2774" w:rsidRPr="00586661" w:rsidRDefault="00ED2774" w:rsidP="005018A2">
            <w:pPr>
              <w:pStyle w:val="aa"/>
              <w:ind w:right="20"/>
              <w:rPr>
                <w:b/>
                <w:bCs/>
              </w:rPr>
            </w:pPr>
            <w:r w:rsidRPr="00586661">
              <w:rPr>
                <w:b/>
                <w:bCs/>
              </w:rPr>
              <w:t>dpoe service-flow counter interval &lt;60-600&gt;</w:t>
            </w:r>
          </w:p>
        </w:tc>
        <w:tc>
          <w:tcPr>
            <w:tcW w:w="4358" w:type="dxa"/>
          </w:tcPr>
          <w:p w14:paraId="63F4AEC5" w14:textId="77777777" w:rsidR="00ED2774" w:rsidRPr="00586661" w:rsidRDefault="00ED2774" w:rsidP="005018A2">
            <w:pPr>
              <w:pStyle w:val="aa"/>
              <w:ind w:right="20"/>
            </w:pPr>
            <w:r w:rsidRPr="00586661">
              <w:t>Specifies the retrieving interval of service-flow counter</w:t>
            </w:r>
          </w:p>
          <w:p w14:paraId="7C5FD5F9" w14:textId="363E9C2B" w:rsidR="00ED2774" w:rsidRPr="00586661" w:rsidRDefault="00ED2774" w:rsidP="005018A2">
            <w:pPr>
              <w:pStyle w:val="aa"/>
              <w:ind w:right="20"/>
            </w:pPr>
            <w:r w:rsidRPr="00586661">
              <w:t>(Default: 300s)</w:t>
            </w:r>
          </w:p>
        </w:tc>
      </w:tr>
    </w:tbl>
    <w:p w14:paraId="695E6472" w14:textId="3CE19C86" w:rsidR="00ED2774" w:rsidRPr="00586661" w:rsidRDefault="00ED2774" w:rsidP="00ED2774">
      <w:pPr>
        <w:pStyle w:val="aa"/>
        <w:ind w:right="20"/>
      </w:pPr>
      <w:r w:rsidRPr="00586661">
        <w:tab/>
      </w:r>
      <w:r w:rsidRPr="00586661">
        <w:tab/>
        <w:t xml:space="preserve"> </w:t>
      </w:r>
    </w:p>
    <w:tbl>
      <w:tblPr>
        <w:tblStyle w:val="48"/>
        <w:tblW w:w="0" w:type="auto"/>
        <w:tblLook w:val="01E0" w:firstRow="1" w:lastRow="1" w:firstColumn="1" w:lastColumn="1" w:noHBand="0" w:noVBand="0"/>
      </w:tblPr>
      <w:tblGrid>
        <w:gridCol w:w="8219"/>
      </w:tblGrid>
      <w:tr w:rsidR="00ED2774" w:rsidRPr="0032769C" w14:paraId="0962BF2E" w14:textId="77777777" w:rsidTr="005018A2">
        <w:trPr>
          <w:trHeight w:val="841"/>
        </w:trPr>
        <w:tc>
          <w:tcPr>
            <w:tcW w:w="8435" w:type="dxa"/>
          </w:tcPr>
          <w:p w14:paraId="6540602C" w14:textId="77777777" w:rsidR="00ED2774" w:rsidRPr="00586661" w:rsidRDefault="00ED2774" w:rsidP="005018A2">
            <w:pPr>
              <w:pStyle w:val="aa"/>
              <w:ind w:right="20"/>
              <w:rPr>
                <w:rFonts w:ascii="Courier New" w:hAnsi="Courier New" w:cs="Courier New"/>
              </w:rPr>
            </w:pPr>
          </w:p>
          <w:p w14:paraId="71B6745D" w14:textId="016F1883" w:rsidR="00ED2774" w:rsidRPr="00586661" w:rsidRDefault="00ED2774" w:rsidP="005018A2">
            <w:pPr>
              <w:pStyle w:val="aa"/>
              <w:ind w:right="20"/>
              <w:jc w:val="both"/>
              <w:rPr>
                <w:rFonts w:ascii="Courier New" w:hAnsi="Courier New" w:cs="Courier New"/>
                <w:b/>
                <w:bCs/>
              </w:rPr>
            </w:pPr>
            <w:r w:rsidRPr="00586661">
              <w:rPr>
                <w:rFonts w:ascii="Courier New" w:hAnsi="Courier New" w:cs="Courier New"/>
              </w:rPr>
              <w:t xml:space="preserve">Router# </w:t>
            </w:r>
            <w:r w:rsidRPr="00586661">
              <w:rPr>
                <w:rFonts w:ascii="Courier New" w:hAnsi="Courier New" w:cs="Courier New"/>
                <w:b/>
                <w:bCs/>
              </w:rPr>
              <w:t>show cable modem 0024.4503.77c8 service-flow counter</w:t>
            </w:r>
          </w:p>
          <w:p w14:paraId="2E5BD92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Sfid        Packets            Bytes   FCS Errors         Bits/Sec        Bytes/Sec</w:t>
            </w:r>
          </w:p>
          <w:p w14:paraId="14A6ED1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w:t>
            </w:r>
          </w:p>
          <w:p w14:paraId="62E1394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1               388            68676            0               40                5</w:t>
            </w:r>
          </w:p>
          <w:p w14:paraId="755E668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2               388            79540            0               48                6</w:t>
            </w:r>
          </w:p>
          <w:p w14:paraId="419022C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3                 0                0            0                0                0</w:t>
            </w:r>
          </w:p>
          <w:p w14:paraId="51942A0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4                 0                0            0                0                0</w:t>
            </w:r>
          </w:p>
          <w:p w14:paraId="1E0C1263" w14:textId="3C1E202C" w:rsidR="00ED2774" w:rsidRPr="00586661" w:rsidRDefault="00ED2774" w:rsidP="00ED2774">
            <w:pPr>
              <w:pStyle w:val="aa"/>
              <w:ind w:right="20"/>
              <w:jc w:val="both"/>
              <w:rPr>
                <w:rFonts w:ascii="Courier New" w:hAnsi="Courier New" w:cs="Courier New"/>
              </w:rPr>
            </w:pPr>
            <w:r w:rsidRPr="00586661">
              <w:rPr>
                <w:rFonts w:ascii="Courier New" w:hAnsi="Courier New" w:cs="Courier New"/>
              </w:rPr>
              <w:t>5                 0                0            0                0                0</w:t>
            </w:r>
          </w:p>
          <w:p w14:paraId="4401FA24" w14:textId="77777777" w:rsidR="00ED2774" w:rsidRPr="00586661" w:rsidRDefault="00ED2774" w:rsidP="005018A2">
            <w:pPr>
              <w:pStyle w:val="aa"/>
              <w:ind w:right="20"/>
              <w:rPr>
                <w:rFonts w:ascii="Courier New" w:hAnsi="Courier New" w:cs="Courier New"/>
              </w:rPr>
            </w:pPr>
            <w:r w:rsidRPr="00586661">
              <w:rPr>
                <w:rFonts w:ascii="Courier New" w:hAnsi="Courier New" w:cs="Courier New"/>
              </w:rPr>
              <w:t>Router#</w:t>
            </w:r>
          </w:p>
          <w:p w14:paraId="368E7A66" w14:textId="47944D1E" w:rsidR="00ED2774" w:rsidRPr="00586661" w:rsidRDefault="00ED2774" w:rsidP="005018A2">
            <w:pPr>
              <w:pStyle w:val="aa"/>
              <w:ind w:right="20"/>
              <w:rPr>
                <w:rFonts w:ascii="Courier New" w:hAnsi="Courier New" w:cs="Courier New"/>
              </w:rPr>
            </w:pPr>
            <w:r w:rsidRPr="00586661">
              <w:rPr>
                <w:rFonts w:ascii="Courier New" w:hAnsi="Courier New" w:cs="Courier New"/>
              </w:rPr>
              <w:t xml:space="preserve">Router# </w:t>
            </w:r>
            <w:r w:rsidRPr="00586661">
              <w:rPr>
                <w:rFonts w:ascii="Courier New" w:hAnsi="Courier New" w:cs="Courier New"/>
                <w:b/>
                <w:bCs/>
              </w:rPr>
              <w:t>show cable modem 0024.4503.77c8 service-flow counter detail</w:t>
            </w:r>
          </w:p>
          <w:p w14:paraId="593CA04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01 (Upstream)</w:t>
            </w:r>
          </w:p>
          <w:p w14:paraId="05DEEE3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388</w:t>
            </w:r>
          </w:p>
          <w:p w14:paraId="54655C9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68676</w:t>
            </w:r>
          </w:p>
          <w:p w14:paraId="4F9DF7E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7A3D2E9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8313B7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388</w:t>
            </w:r>
          </w:p>
          <w:p w14:paraId="33C3DBC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194</w:t>
            </w:r>
          </w:p>
          <w:p w14:paraId="7BD3A2C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0117C62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081A236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194</w:t>
            </w:r>
          </w:p>
          <w:p w14:paraId="6DCE1B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704382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17EBAB8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4721299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5E44AEB6" w14:textId="77777777" w:rsidR="00ED2774" w:rsidRPr="00586661" w:rsidRDefault="00ED2774" w:rsidP="00ED2774">
            <w:pPr>
              <w:pStyle w:val="aa"/>
              <w:ind w:right="20"/>
              <w:rPr>
                <w:rFonts w:ascii="Courier New" w:hAnsi="Courier New" w:cs="Courier New"/>
              </w:rPr>
            </w:pPr>
          </w:p>
          <w:p w14:paraId="0BEF72C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02 (Downstream)</w:t>
            </w:r>
          </w:p>
          <w:p w14:paraId="7C1417E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388</w:t>
            </w:r>
          </w:p>
          <w:p w14:paraId="29E52B2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79540</w:t>
            </w:r>
          </w:p>
          <w:p w14:paraId="57B4EF99"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5358B38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0CEBE79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388</w:t>
            </w:r>
          </w:p>
          <w:p w14:paraId="5120190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194</w:t>
            </w:r>
          </w:p>
          <w:p w14:paraId="576D93A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1C5A97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703C8A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194</w:t>
            </w:r>
          </w:p>
          <w:p w14:paraId="2735508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435F758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02BB89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68566EA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56E09E31" w14:textId="77777777" w:rsidR="00ED2774" w:rsidRPr="00586661" w:rsidRDefault="00ED2774" w:rsidP="00ED2774">
            <w:pPr>
              <w:pStyle w:val="aa"/>
              <w:ind w:right="20"/>
              <w:rPr>
                <w:rFonts w:ascii="Courier New" w:hAnsi="Courier New" w:cs="Courier New"/>
              </w:rPr>
            </w:pPr>
          </w:p>
          <w:p w14:paraId="0221924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03 (Downstream)</w:t>
            </w:r>
          </w:p>
          <w:p w14:paraId="5CF449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22B6E88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5E02DA3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2E79FD5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8F7F30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7B323A6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50F6DDA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9A31D7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71AE8CD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505CE9F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787AF6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B61992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7A3D3B9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1A24FD0F" w14:textId="77777777" w:rsidR="00ED2774" w:rsidRPr="00586661" w:rsidRDefault="00ED2774" w:rsidP="00ED2774">
            <w:pPr>
              <w:pStyle w:val="aa"/>
              <w:ind w:right="20"/>
              <w:rPr>
                <w:rFonts w:ascii="Courier New" w:hAnsi="Courier New" w:cs="Courier New"/>
              </w:rPr>
            </w:pPr>
          </w:p>
          <w:p w14:paraId="180CE83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04 (Downstream)</w:t>
            </w:r>
          </w:p>
          <w:p w14:paraId="42354F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123A090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5779107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5A7A2EB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C5E781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6F312BB8"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4C67223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B99435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1B86D5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0B487B0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76A57BA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584F4D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18B24AE8"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0AF0557D" w14:textId="77777777" w:rsidR="00ED2774" w:rsidRPr="00586661" w:rsidRDefault="00ED2774" w:rsidP="00ED2774">
            <w:pPr>
              <w:pStyle w:val="aa"/>
              <w:ind w:right="20"/>
              <w:rPr>
                <w:rFonts w:ascii="Courier New" w:hAnsi="Courier New" w:cs="Courier New"/>
              </w:rPr>
            </w:pPr>
          </w:p>
          <w:p w14:paraId="410C608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05 (Downstream)</w:t>
            </w:r>
          </w:p>
          <w:p w14:paraId="12DFAC6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29E6B0D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121AB00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24E09FF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5864A36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27DCE7B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60B1BCF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1DAAD14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D2C700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6CD3B74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12C0C99"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61EBF45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27D7C6CF" w14:textId="66458D5F" w:rsidR="00ED2774" w:rsidRPr="00586661" w:rsidRDefault="00ED2774" w:rsidP="001E61B6">
            <w:pPr>
              <w:pStyle w:val="aa"/>
              <w:ind w:right="20" w:firstLine="168"/>
              <w:rPr>
                <w:rFonts w:ascii="Courier New" w:hAnsi="Courier New" w:cs="Courier New"/>
              </w:rPr>
            </w:pPr>
            <w:r w:rsidRPr="00586661">
              <w:rPr>
                <w:rFonts w:ascii="Courier New" w:hAnsi="Courier New" w:cs="Courier New"/>
              </w:rPr>
              <w:t>FcsErrors           :                0</w:t>
            </w:r>
          </w:p>
          <w:p w14:paraId="133B5556" w14:textId="77777777" w:rsidR="00ED2774" w:rsidRPr="00586661" w:rsidRDefault="00ED2774" w:rsidP="001E61B6">
            <w:pPr>
              <w:pStyle w:val="aa"/>
              <w:ind w:right="20" w:firstLine="168"/>
              <w:rPr>
                <w:rFonts w:ascii="Courier New" w:hAnsi="Courier New" w:cs="Courier New"/>
              </w:rPr>
            </w:pPr>
          </w:p>
          <w:p w14:paraId="1AE61FE8" w14:textId="12FA7994" w:rsidR="00ED2774" w:rsidRPr="008B3339" w:rsidRDefault="00ED2774" w:rsidP="005018A2">
            <w:pPr>
              <w:pStyle w:val="aa"/>
              <w:ind w:right="20"/>
              <w:rPr>
                <w:rFonts w:ascii="Courier New" w:hAnsi="Courier New" w:cs="Courier New"/>
              </w:rPr>
            </w:pPr>
            <w:r w:rsidRPr="00586661">
              <w:rPr>
                <w:rFonts w:ascii="Courier New" w:hAnsi="Courier New" w:cs="Courier New"/>
              </w:rPr>
              <w:t>Router#</w:t>
            </w:r>
          </w:p>
        </w:tc>
      </w:tr>
    </w:tbl>
    <w:p w14:paraId="030D2F8F" w14:textId="77777777" w:rsidR="00ED2774" w:rsidRPr="007B7BE5" w:rsidRDefault="00ED2774" w:rsidP="00ED2774">
      <w:pPr>
        <w:pStyle w:val="a3"/>
        <w:ind w:left="0" w:right="20"/>
      </w:pPr>
    </w:p>
    <w:p w14:paraId="594669EF" w14:textId="77777777" w:rsidR="00ED2774" w:rsidRPr="00ED2774" w:rsidRDefault="00ED2774" w:rsidP="001E61B6">
      <w:pPr>
        <w:pStyle w:val="a3"/>
        <w:ind w:left="0" w:right="20"/>
      </w:pPr>
    </w:p>
    <w:p w14:paraId="709EBA2E" w14:textId="77777777" w:rsidR="00ED2774" w:rsidRPr="007B7BE5" w:rsidRDefault="00ED2774" w:rsidP="00586661">
      <w:pPr>
        <w:pStyle w:val="a3"/>
        <w:ind w:left="0" w:right="20"/>
      </w:pPr>
    </w:p>
    <w:p w14:paraId="388B6863" w14:textId="77777777" w:rsidR="00FD6E3D" w:rsidRDefault="00FD6E3D" w:rsidP="0021019A">
      <w:pPr>
        <w:widowControl/>
        <w:wordWrap/>
        <w:snapToGrid/>
        <w:spacing w:line="240" w:lineRule="auto"/>
        <w:ind w:right="20"/>
        <w:jc w:val="left"/>
        <w:rPr>
          <w:rFonts w:cs="굴림"/>
          <w:noProof/>
        </w:rPr>
      </w:pPr>
      <w:r>
        <w:lastRenderedPageBreak/>
        <w:br w:type="page"/>
      </w:r>
    </w:p>
    <w:p w14:paraId="57306D2A" w14:textId="77777777" w:rsidR="00FD6E3D" w:rsidRPr="00A373DB" w:rsidRDefault="00FD6E3D" w:rsidP="0021019A">
      <w:pPr>
        <w:pStyle w:val="2"/>
        <w:ind w:right="20"/>
      </w:pPr>
      <w:bookmarkStart w:id="4678" w:name="_Toc445131211"/>
      <w:r>
        <w:rPr>
          <w:rFonts w:hint="eastAsia"/>
        </w:rPr>
        <w:lastRenderedPageBreak/>
        <w:t>Classifiers</w:t>
      </w:r>
      <w:bookmarkEnd w:id="4678"/>
    </w:p>
    <w:p w14:paraId="77D8BDDE" w14:textId="77777777" w:rsidR="00FD6E3D" w:rsidRDefault="00FD6E3D" w:rsidP="00E207E7">
      <w:pPr>
        <w:pStyle w:val="a3"/>
        <w:ind w:left="0" w:right="20"/>
      </w:pPr>
      <w:r>
        <w:rPr>
          <w:rFonts w:hint="eastAsia"/>
        </w:rPr>
        <w:t>System provides support for required DPoE Classification functionality.</w:t>
      </w:r>
    </w:p>
    <w:p w14:paraId="50F8F724" w14:textId="77777777" w:rsidR="0014647D" w:rsidRDefault="0014647D" w:rsidP="00E207E7">
      <w:pPr>
        <w:pStyle w:val="a3"/>
        <w:ind w:left="0" w:right="20"/>
      </w:pPr>
    </w:p>
    <w:p w14:paraId="7A2E05E7" w14:textId="77777777" w:rsidR="00FD6E3D" w:rsidRDefault="00FD6E3D" w:rsidP="00E207E7">
      <w:pPr>
        <w:pStyle w:val="3"/>
        <w:ind w:left="0" w:right="20"/>
      </w:pPr>
      <w:bookmarkStart w:id="4679" w:name="_Toc445131212"/>
      <w:r>
        <w:rPr>
          <w:rFonts w:hint="eastAsia"/>
        </w:rPr>
        <w:t>Downstream</w:t>
      </w:r>
      <w:bookmarkEnd w:id="4679"/>
    </w:p>
    <w:p w14:paraId="52A5695A" w14:textId="77777777" w:rsidR="0014647D" w:rsidRDefault="00FD6E3D" w:rsidP="00E207E7">
      <w:pPr>
        <w:pStyle w:val="a3"/>
        <w:ind w:left="0" w:right="20"/>
      </w:pPr>
      <w:r>
        <w:rPr>
          <w:rFonts w:hint="eastAsia"/>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Default="00FD6E3D" w:rsidP="00E207E7">
      <w:pPr>
        <w:pStyle w:val="a3"/>
        <w:ind w:left="0" w:right="20"/>
      </w:pPr>
      <w:r>
        <w:rPr>
          <w:rFonts w:hint="eastAsia"/>
        </w:rPr>
        <w:t>Downstream clasifiers are configured via the CM configuration file, using TLV-23. System creates clasification rules based on these TLV settings and communicates them to the OLT which services the ONU.</w:t>
      </w:r>
    </w:p>
    <w:p w14:paraId="34BB9560" w14:textId="77777777" w:rsidR="00FD6E3D" w:rsidRPr="00FD6E3D" w:rsidRDefault="00FD6E3D" w:rsidP="00E207E7">
      <w:pPr>
        <w:pStyle w:val="a3"/>
        <w:ind w:left="0" w:right="20"/>
      </w:pPr>
    </w:p>
    <w:p w14:paraId="1B5E5360" w14:textId="77777777" w:rsidR="00FD6E3D" w:rsidRDefault="00FD6E3D" w:rsidP="00E207E7">
      <w:pPr>
        <w:pStyle w:val="3"/>
        <w:ind w:left="0" w:right="20"/>
      </w:pPr>
      <w:bookmarkStart w:id="4680" w:name="_Toc445131213"/>
      <w:r>
        <w:rPr>
          <w:rFonts w:hint="eastAsia"/>
        </w:rPr>
        <w:t>Upstream</w:t>
      </w:r>
      <w:bookmarkEnd w:id="4680"/>
    </w:p>
    <w:p w14:paraId="0CB15901" w14:textId="77777777" w:rsidR="0014647D" w:rsidRDefault="00FD6E3D" w:rsidP="00E207E7">
      <w:pPr>
        <w:pStyle w:val="a3"/>
        <w:ind w:left="0" w:right="20"/>
      </w:pPr>
      <w:r>
        <w:rPr>
          <w:rFonts w:hint="eastAsia"/>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Default="00FD6E3D" w:rsidP="00E207E7">
      <w:pPr>
        <w:pStyle w:val="a3"/>
        <w:ind w:left="0" w:right="20"/>
      </w:pPr>
      <w:r>
        <w:rPr>
          <w:rFonts w:hint="eastAsia"/>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CD4EDF" w:rsidRDefault="00FD6E3D" w:rsidP="00E207E7">
      <w:pPr>
        <w:pStyle w:val="a3"/>
        <w:ind w:left="0" w:right="20"/>
      </w:pPr>
    </w:p>
    <w:p w14:paraId="17BF592E" w14:textId="77777777" w:rsidR="00FD6E3D" w:rsidRDefault="00FD6E3D" w:rsidP="00E207E7">
      <w:pPr>
        <w:pStyle w:val="3"/>
        <w:ind w:left="0" w:right="20"/>
      </w:pPr>
      <w:bookmarkStart w:id="4681" w:name="_Toc445131214"/>
      <w:r>
        <w:rPr>
          <w:rFonts w:hint="eastAsia"/>
        </w:rPr>
        <w:t>Upstream Drop Classifiers</w:t>
      </w:r>
      <w:bookmarkEnd w:id="4681"/>
    </w:p>
    <w:p w14:paraId="22CD0A56" w14:textId="77777777" w:rsidR="0014647D" w:rsidRDefault="00FD6E3D" w:rsidP="00E207E7">
      <w:pPr>
        <w:pStyle w:val="a3"/>
        <w:ind w:left="0" w:right="20"/>
      </w:pPr>
      <w:r>
        <w:rPr>
          <w:rFonts w:hint="eastAsia"/>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Default="00FD6E3D" w:rsidP="00E207E7">
      <w:pPr>
        <w:pStyle w:val="a3"/>
        <w:ind w:left="0" w:right="20"/>
      </w:pPr>
      <w:r>
        <w:rPr>
          <w:rFonts w:hint="eastAsia"/>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Default="00FD6E3D" w:rsidP="00E207E7">
      <w:pPr>
        <w:pStyle w:val="a3"/>
        <w:ind w:left="0" w:right="20"/>
      </w:pPr>
      <w:r>
        <w:rPr>
          <w:rFonts w:hint="eastAsia"/>
        </w:rPr>
        <w:t>To enable the Upstream Drop Classifier, use the following command.</w:t>
      </w:r>
    </w:p>
    <w:p w14:paraId="5F013C6A" w14:textId="77777777" w:rsidR="00FD6E3D" w:rsidRDefault="00FD6E3D" w:rsidP="00E207E7">
      <w:pPr>
        <w:pStyle w:val="afffff3"/>
        <w:ind w:left="0" w:right="20"/>
      </w:pPr>
      <w:bookmarkStart w:id="4682" w:name="_Toc391575455"/>
      <w:r>
        <w:t xml:space="preserve">Table </w:t>
      </w:r>
      <w:r w:rsidR="005832B8">
        <w:fldChar w:fldCharType="begin"/>
      </w:r>
      <w:r w:rsidR="00092D8C">
        <w:instrText xml:space="preserve"> SEQ Table \* ARABIC </w:instrText>
      </w:r>
      <w:r w:rsidR="005832B8">
        <w:fldChar w:fldCharType="separate"/>
      </w:r>
      <w:r w:rsidR="002375BA">
        <w:rPr>
          <w:noProof/>
        </w:rPr>
        <w:t>313</w:t>
      </w:r>
      <w:r w:rsidR="005832B8">
        <w:rPr>
          <w:noProof/>
        </w:rPr>
        <w:fldChar w:fldCharType="end"/>
      </w:r>
      <w:r>
        <w:rPr>
          <w:rFonts w:hint="eastAsia"/>
        </w:rPr>
        <w:t xml:space="preserve"> parameters of IP(HSD) Serving Group Table</w:t>
      </w:r>
      <w:bookmarkEnd w:id="4682"/>
    </w:p>
    <w:tbl>
      <w:tblPr>
        <w:tblStyle w:val="CLIWide"/>
        <w:tblW w:w="0" w:type="auto"/>
        <w:tblLayout w:type="fixed"/>
        <w:tblLook w:val="01E0" w:firstRow="1" w:lastRow="1" w:firstColumn="1" w:lastColumn="1" w:noHBand="0" w:noVBand="0"/>
      </w:tblPr>
      <w:tblGrid>
        <w:gridCol w:w="3964"/>
        <w:gridCol w:w="4358"/>
      </w:tblGrid>
      <w:tr w:rsidR="00FD6E3D"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2F5F3A" w:rsidRDefault="00FD6E3D" w:rsidP="00E207E7">
            <w:pPr>
              <w:pStyle w:val="aa"/>
              <w:ind w:right="20"/>
              <w:rPr>
                <w:bCs/>
                <w:sz w:val="18"/>
              </w:rPr>
            </w:pPr>
            <w:r w:rsidRPr="002F5F3A">
              <w:rPr>
                <w:bCs/>
                <w:sz w:val="18"/>
              </w:rPr>
              <w:t>Command</w:t>
            </w:r>
          </w:p>
        </w:tc>
        <w:tc>
          <w:tcPr>
            <w:tcW w:w="4358" w:type="dxa"/>
          </w:tcPr>
          <w:p w14:paraId="7D4954EA" w14:textId="77777777" w:rsidR="00FD6E3D" w:rsidRPr="002F5F3A" w:rsidRDefault="00FD6E3D" w:rsidP="00E207E7">
            <w:pPr>
              <w:pStyle w:val="aa"/>
              <w:ind w:right="20"/>
              <w:rPr>
                <w:bCs/>
                <w:sz w:val="18"/>
              </w:rPr>
            </w:pPr>
            <w:r w:rsidRPr="002F5F3A">
              <w:rPr>
                <w:bCs/>
                <w:sz w:val="18"/>
              </w:rPr>
              <w:t>Description</w:t>
            </w:r>
          </w:p>
        </w:tc>
      </w:tr>
      <w:tr w:rsidR="00FD6E3D" w14:paraId="5D743F7B" w14:textId="77777777" w:rsidTr="00FD6E3D">
        <w:trPr>
          <w:trHeight w:val="327"/>
        </w:trPr>
        <w:tc>
          <w:tcPr>
            <w:tcW w:w="3964" w:type="dxa"/>
          </w:tcPr>
          <w:p w14:paraId="4C0F85B5" w14:textId="77777777" w:rsidR="00FD6E3D" w:rsidRPr="002F5F3A" w:rsidRDefault="00FD6E3D" w:rsidP="00E207E7">
            <w:pPr>
              <w:pStyle w:val="aa"/>
              <w:ind w:right="20"/>
              <w:rPr>
                <w:b/>
                <w:bCs/>
              </w:rPr>
            </w:pPr>
            <w:r w:rsidRPr="00FD6E3D">
              <w:rPr>
                <w:b/>
                <w:bCs/>
              </w:rPr>
              <w:t>cable privacy udc-policy (enable|disable)</w:t>
            </w:r>
          </w:p>
        </w:tc>
        <w:tc>
          <w:tcPr>
            <w:tcW w:w="4358" w:type="dxa"/>
          </w:tcPr>
          <w:p w14:paraId="0A895636" w14:textId="77777777" w:rsidR="00FD6E3D" w:rsidRDefault="00FD6E3D" w:rsidP="00E207E7">
            <w:pPr>
              <w:pStyle w:val="aa"/>
              <w:ind w:right="20"/>
            </w:pPr>
            <w:r>
              <w:t>E</w:t>
            </w:r>
            <w:r>
              <w:rPr>
                <w:rFonts w:hint="eastAsia"/>
              </w:rPr>
              <w:t>nable Upstream Drop Classifier</w:t>
            </w:r>
            <w:r w:rsidR="00AA37DD">
              <w:rPr>
                <w:rFonts w:hint="eastAsia"/>
              </w:rPr>
              <w:t xml:space="preserve"> on the specified cable interface.</w:t>
            </w:r>
          </w:p>
          <w:p w14:paraId="51BD124F" w14:textId="77777777" w:rsidR="00FD6E3D" w:rsidRPr="00230534" w:rsidRDefault="00AA37DD" w:rsidP="00E207E7">
            <w:pPr>
              <w:pStyle w:val="aa"/>
              <w:ind w:right="20"/>
            </w:pPr>
            <w:r>
              <w:rPr>
                <w:rFonts w:hint="eastAsia"/>
              </w:rPr>
              <w:t>(default: Disabled</w:t>
            </w:r>
            <w:r w:rsidR="00FD6E3D">
              <w:rPr>
                <w:rFonts w:hint="eastAsia"/>
              </w:rPr>
              <w:t>)</w:t>
            </w:r>
          </w:p>
        </w:tc>
      </w:tr>
    </w:tbl>
    <w:p w14:paraId="4FB44945" w14:textId="77777777" w:rsidR="00FD6E3D" w:rsidRDefault="00FD6E3D" w:rsidP="00E207E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D6E3D" w:rsidRPr="0032769C" w14:paraId="1C9BDE5C" w14:textId="77777777" w:rsidTr="00FD6E3D">
        <w:trPr>
          <w:trHeight w:val="841"/>
        </w:trPr>
        <w:tc>
          <w:tcPr>
            <w:tcW w:w="8435" w:type="dxa"/>
          </w:tcPr>
          <w:p w14:paraId="526BB202" w14:textId="77777777" w:rsidR="00FD6E3D" w:rsidRPr="0032769C" w:rsidRDefault="00FD6E3D" w:rsidP="00E207E7">
            <w:pPr>
              <w:pStyle w:val="aa"/>
              <w:ind w:right="20"/>
              <w:rPr>
                <w:rFonts w:ascii="Courier New" w:hAnsi="Courier New" w:cs="Courier New"/>
              </w:rPr>
            </w:pPr>
          </w:p>
          <w:p w14:paraId="0898DDAF" w14:textId="77777777" w:rsidR="00FD6E3D" w:rsidRPr="0032769C" w:rsidRDefault="00FD6E3D" w:rsidP="00E207E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B7D25B7"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Router(config)#</w:t>
            </w:r>
            <w:r>
              <w:t xml:space="preserve"> </w:t>
            </w:r>
            <w:r w:rsidR="00AA37DD" w:rsidRPr="00AA37DD">
              <w:rPr>
                <w:rFonts w:ascii="Courier New" w:hAnsi="Courier New" w:cs="Courier New"/>
                <w:b/>
              </w:rPr>
              <w:t>int EponInterface 2/1</w:t>
            </w:r>
          </w:p>
          <w:p w14:paraId="3B1CBE97"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00AA37DD" w:rsidRPr="00AA37DD">
              <w:rPr>
                <w:rFonts w:ascii="Courier New" w:hAnsi="Courier New" w:cs="Courier New"/>
                <w:b/>
              </w:rPr>
              <w:t>cable privacy udc-policy enable</w:t>
            </w:r>
          </w:p>
          <w:p w14:paraId="58C869EA"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Pr="00DA3E82">
              <w:rPr>
                <w:rFonts w:ascii="Courier New" w:hAnsi="Courier New" w:cs="Courier New" w:hint="eastAsia"/>
                <w:b/>
              </w:rPr>
              <w:t>end</w:t>
            </w:r>
          </w:p>
          <w:p w14:paraId="1B9425A7" w14:textId="77777777" w:rsidR="00FD6E3D" w:rsidRDefault="00FD6E3D" w:rsidP="00E207E7">
            <w:pPr>
              <w:pStyle w:val="aa"/>
              <w:ind w:right="20"/>
              <w:rPr>
                <w:rFonts w:ascii="Courier New" w:hAnsi="Courier New" w:cs="Courier New"/>
              </w:rPr>
            </w:pPr>
            <w:r>
              <w:rPr>
                <w:rFonts w:ascii="Courier New" w:hAnsi="Courier New" w:cs="Courier New"/>
              </w:rPr>
              <w:t>Router#</w:t>
            </w:r>
          </w:p>
          <w:p w14:paraId="1D7543DF"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36B99170" w14:textId="77777777"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w:t>
            </w:r>
          </w:p>
          <w:p w14:paraId="080D3DD9"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Sfid  Sid  Mac Address    QoS   Param Index Type   Dir Curr  Active   BG / CH  </w:t>
            </w:r>
          </w:p>
          <w:p w14:paraId="7F0A5E3B"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                       </w:t>
            </w:r>
            <w:r>
              <w:rPr>
                <w:rFonts w:ascii="Courier New" w:hAnsi="Courier New" w:cs="Courier New" w:hint="eastAsia"/>
              </w:rPr>
              <w:t xml:space="preserve">   </w:t>
            </w:r>
            <w:r w:rsidRPr="00AA37DD">
              <w:rPr>
                <w:rFonts w:ascii="Courier New" w:hAnsi="Courier New" w:cs="Courier New"/>
              </w:rPr>
              <w:t xml:space="preserve">   Prov  Adm </w:t>
            </w:r>
            <w:r>
              <w:rPr>
                <w:rFonts w:ascii="Courier New" w:hAnsi="Courier New" w:cs="Courier New" w:hint="eastAsia"/>
              </w:rPr>
              <w:t xml:space="preserve"> </w:t>
            </w:r>
            <w:r w:rsidRPr="00AA37DD">
              <w:rPr>
                <w:rFonts w:ascii="Courier New" w:hAnsi="Courier New" w:cs="Courier New"/>
              </w:rPr>
              <w:t xml:space="preserve">  Act             </w:t>
            </w:r>
            <w:r>
              <w:rPr>
                <w:rFonts w:ascii="Courier New" w:hAnsi="Courier New" w:cs="Courier New" w:hint="eastAsia"/>
              </w:rPr>
              <w:t xml:space="preserve">  </w:t>
            </w:r>
            <w:r w:rsidRPr="00AA37DD">
              <w:rPr>
                <w:rFonts w:ascii="Courier New" w:hAnsi="Courier New" w:cs="Courier New"/>
              </w:rPr>
              <w:t xml:space="preserve"> State Time              </w:t>
            </w:r>
          </w:p>
          <w:p w14:paraId="4BCE0AA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1     1    0007.70e8.f48c 0     0     </w:t>
            </w:r>
            <w:r>
              <w:rPr>
                <w:rFonts w:ascii="Courier New" w:hAnsi="Courier New" w:cs="Courier New" w:hint="eastAsia"/>
              </w:rPr>
              <w:t xml:space="preserve"> </w:t>
            </w:r>
            <w:r w:rsidRPr="00AA37DD">
              <w:rPr>
                <w:rFonts w:ascii="Courier New" w:hAnsi="Courier New" w:cs="Courier New"/>
              </w:rPr>
              <w:t xml:space="preserve">0  </w:t>
            </w:r>
            <w:r>
              <w:rPr>
                <w:rFonts w:ascii="Courier New" w:hAnsi="Courier New" w:cs="Courier New" w:hint="eastAsia"/>
              </w:rPr>
              <w:t xml:space="preserve"> </w:t>
            </w:r>
            <w:r w:rsidRPr="00AA37DD">
              <w:rPr>
                <w:rFonts w:ascii="Courier New" w:hAnsi="Courier New" w:cs="Courier New"/>
              </w:rPr>
              <w:t xml:space="preserve">   prim   US  act  </w:t>
            </w:r>
            <w:r>
              <w:rPr>
                <w:rFonts w:ascii="Courier New" w:hAnsi="Courier New" w:cs="Courier New" w:hint="eastAsia"/>
              </w:rPr>
              <w:t xml:space="preserve"> </w:t>
            </w:r>
            <w:r w:rsidRPr="00AA37DD">
              <w:rPr>
                <w:rFonts w:ascii="Courier New" w:hAnsi="Courier New" w:cs="Courier New"/>
              </w:rPr>
              <w:t xml:space="preserve"> 0h33m    N/A      </w:t>
            </w:r>
          </w:p>
          <w:p w14:paraId="3A7C5176"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2     N/A  0007.70e8.f48c 0     0    </w:t>
            </w:r>
            <w:r>
              <w:rPr>
                <w:rFonts w:ascii="Courier New" w:hAnsi="Courier New" w:cs="Courier New" w:hint="eastAsia"/>
              </w:rPr>
              <w:t xml:space="preserve"> </w:t>
            </w:r>
            <w:r w:rsidRPr="00AA37DD">
              <w:rPr>
                <w:rFonts w:ascii="Courier New" w:hAnsi="Courier New" w:cs="Courier New"/>
              </w:rPr>
              <w:t xml:space="preserve"> 0  </w:t>
            </w:r>
            <w:r>
              <w:rPr>
                <w:rFonts w:ascii="Courier New" w:hAnsi="Courier New" w:cs="Courier New" w:hint="eastAsia"/>
              </w:rPr>
              <w:t xml:space="preserve"> </w:t>
            </w:r>
            <w:r w:rsidRPr="00AA37DD">
              <w:rPr>
                <w:rFonts w:ascii="Courier New" w:hAnsi="Courier New" w:cs="Courier New"/>
              </w:rPr>
              <w:t xml:space="preserve">   prim   DS  act   </w:t>
            </w:r>
            <w:r>
              <w:rPr>
                <w:rFonts w:ascii="Courier New" w:hAnsi="Courier New" w:cs="Courier New" w:hint="eastAsia"/>
              </w:rPr>
              <w:t xml:space="preserve"> </w:t>
            </w:r>
            <w:r w:rsidRPr="00AA37DD">
              <w:rPr>
                <w:rFonts w:ascii="Courier New" w:hAnsi="Courier New" w:cs="Courier New"/>
              </w:rPr>
              <w:t>0h33m    N/A</w:t>
            </w:r>
          </w:p>
          <w:p w14:paraId="4E4DE1B3" w14:textId="77777777" w:rsidR="00AA37DD" w:rsidRDefault="00AA37DD" w:rsidP="00E207E7">
            <w:pPr>
              <w:pStyle w:val="aa"/>
              <w:ind w:right="20"/>
              <w:rPr>
                <w:rFonts w:ascii="Courier New" w:hAnsi="Courier New" w:cs="Courier New"/>
              </w:rPr>
            </w:pPr>
          </w:p>
          <w:p w14:paraId="1CD874F5"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370BA82E" w14:textId="77777777"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 1 verbose</w:t>
            </w:r>
          </w:p>
          <w:p w14:paraId="553FC9F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Sfid                                 : 1</w:t>
            </w:r>
          </w:p>
          <w:p w14:paraId="0B351AF3"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MAC Address                          : 0007.70e8.f48c</w:t>
            </w:r>
          </w:p>
          <w:p w14:paraId="0F57918E"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Type                                 : Primary</w:t>
            </w:r>
          </w:p>
          <w:p w14:paraId="2D77ADA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lastRenderedPageBreak/>
              <w:t>Direction                            : Upstream</w:t>
            </w:r>
          </w:p>
          <w:p w14:paraId="634ED5C8"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State                        : Active</w:t>
            </w:r>
          </w:p>
          <w:p w14:paraId="626C573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QoS Indexes [Prov, Adm, Act] : [0,0,0]</w:t>
            </w:r>
          </w:p>
          <w:p w14:paraId="715B831E"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Active Time                          : 0h33m</w:t>
            </w:r>
          </w:p>
          <w:p w14:paraId="5EC20C6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Sid                                  : 1</w:t>
            </w:r>
          </w:p>
          <w:p w14:paraId="5563E5F3"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Admitted QoS Timeout                 : 200 seconds</w:t>
            </w:r>
          </w:p>
          <w:p w14:paraId="74797D21"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Active QoS Timeout                   : 0 seconds</w:t>
            </w:r>
          </w:p>
          <w:p w14:paraId="73C263BB"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Packets                              : 4904358</w:t>
            </w:r>
          </w:p>
          <w:p w14:paraId="0378E9C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Bytes                                : 349481904</w:t>
            </w:r>
          </w:p>
          <w:p w14:paraId="50AE5AD4"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Delayed Packets           : 0</w:t>
            </w:r>
          </w:p>
          <w:p w14:paraId="4BDF4C6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Dropped Packets           : 0</w:t>
            </w:r>
          </w:p>
          <w:p w14:paraId="50841AD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Throughput                   : 1388899 bits/sec, 2436 packets/sec</w:t>
            </w:r>
          </w:p>
          <w:p w14:paraId="77075045"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Classifiers:</w:t>
            </w:r>
          </w:p>
          <w:p w14:paraId="6E9F6BE9" w14:textId="77777777" w:rsidR="00AA37DD" w:rsidRDefault="00AA37DD" w:rsidP="00E207E7">
            <w:pPr>
              <w:pStyle w:val="aa"/>
              <w:ind w:right="20"/>
              <w:rPr>
                <w:rFonts w:ascii="Courier New" w:hAnsi="Courier New" w:cs="Courier New"/>
              </w:rPr>
            </w:pPr>
          </w:p>
          <w:p w14:paraId="74FBCBCB"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7AC61837" w14:textId="77777777" w:rsidR="00FD6E3D" w:rsidRPr="008B3339" w:rsidRDefault="00FD6E3D" w:rsidP="00E207E7">
            <w:pPr>
              <w:pStyle w:val="aa"/>
              <w:ind w:right="20"/>
              <w:rPr>
                <w:rFonts w:ascii="Courier New" w:hAnsi="Courier New" w:cs="Courier New"/>
              </w:rPr>
            </w:pPr>
          </w:p>
        </w:tc>
      </w:tr>
    </w:tbl>
    <w:p w14:paraId="22AE23F3" w14:textId="77777777" w:rsidR="00B0146B" w:rsidRDefault="00B0146B" w:rsidP="0021019A">
      <w:pPr>
        <w:pStyle w:val="a3"/>
        <w:ind w:right="20"/>
      </w:pPr>
    </w:p>
    <w:p w14:paraId="5CBFF812" w14:textId="77777777" w:rsidR="001C7E95" w:rsidRDefault="001C7E95" w:rsidP="0021019A">
      <w:pPr>
        <w:pStyle w:val="a3"/>
        <w:ind w:right="20"/>
      </w:pPr>
    </w:p>
    <w:p w14:paraId="4B9CB576" w14:textId="55EA516C" w:rsidR="001C7E95" w:rsidRDefault="001C7E95">
      <w:pPr>
        <w:widowControl/>
        <w:wordWrap/>
        <w:snapToGrid/>
        <w:spacing w:line="240" w:lineRule="auto"/>
        <w:jc w:val="left"/>
        <w:rPr>
          <w:rFonts w:ascii="Arial" w:eastAsia="맑은 고딕" w:cs="굴림"/>
          <w:noProof/>
        </w:rPr>
      </w:pPr>
      <w:r>
        <w:br w:type="page"/>
      </w:r>
    </w:p>
    <w:p w14:paraId="66C2F19B" w14:textId="77777777" w:rsidR="001C7E95" w:rsidRPr="005B4F60" w:rsidRDefault="001C7E95" w:rsidP="001C7E95">
      <w:pPr>
        <w:pStyle w:val="2"/>
        <w:ind w:right="20"/>
        <w:rPr>
          <w:highlight w:val="yellow"/>
        </w:rPr>
      </w:pPr>
      <w:bookmarkStart w:id="4683" w:name="_Toc445131215"/>
      <w:r w:rsidRPr="005B4F60">
        <w:rPr>
          <w:highlight w:val="yellow"/>
        </w:rPr>
        <w:lastRenderedPageBreak/>
        <w:t>DPoE</w:t>
      </w:r>
      <w:r>
        <w:rPr>
          <w:highlight w:val="yellow"/>
        </w:rPr>
        <w:t>v2.0</w:t>
      </w:r>
      <w:r w:rsidRPr="005B4F60">
        <w:rPr>
          <w:highlight w:val="yellow"/>
        </w:rPr>
        <w:t xml:space="preserve"> Multicast</w:t>
      </w:r>
      <w:bookmarkEnd w:id="4683"/>
    </w:p>
    <w:p w14:paraId="5FBBB214" w14:textId="77777777" w:rsidR="001C7E95" w:rsidRPr="005B4F60" w:rsidRDefault="001C7E95" w:rsidP="001C7E95">
      <w:pPr>
        <w:pStyle w:val="a3"/>
        <w:ind w:left="0" w:right="20"/>
        <w:rPr>
          <w:highlight w:val="yellow"/>
        </w:rPr>
      </w:pPr>
      <w:r w:rsidRPr="005B4F60">
        <w:rPr>
          <w:rFonts w:hint="eastAsia"/>
          <w:highlight w:val="yellow"/>
        </w:rPr>
        <w:t>System provides support for required DPoE</w:t>
      </w:r>
      <w:r w:rsidRPr="005B4F60">
        <w:rPr>
          <w:highlight w:val="yellow"/>
        </w:rPr>
        <w:t>v2.0</w:t>
      </w:r>
      <w:r w:rsidRPr="005B4F60">
        <w:rPr>
          <w:rFonts w:hint="eastAsia"/>
          <w:highlight w:val="yellow"/>
        </w:rPr>
        <w:t xml:space="preserve"> </w:t>
      </w:r>
      <w:r w:rsidRPr="005B4F60">
        <w:rPr>
          <w:highlight w:val="yellow"/>
        </w:rPr>
        <w:t>Multicast</w:t>
      </w:r>
      <w:r w:rsidRPr="005B4F60">
        <w:rPr>
          <w:rFonts w:hint="eastAsia"/>
          <w:highlight w:val="yellow"/>
        </w:rPr>
        <w:t xml:space="preserve"> functionality.</w:t>
      </w:r>
    </w:p>
    <w:p w14:paraId="3EABA340" w14:textId="77777777" w:rsidR="001C7E95" w:rsidRPr="005B4F60" w:rsidRDefault="001C7E95" w:rsidP="001C7E95">
      <w:pPr>
        <w:pStyle w:val="a3"/>
        <w:ind w:left="0" w:right="20"/>
        <w:rPr>
          <w:highlight w:val="yellow"/>
        </w:rPr>
      </w:pPr>
    </w:p>
    <w:p w14:paraId="59A29D00" w14:textId="77777777" w:rsidR="001C7E95" w:rsidRPr="005B4F60" w:rsidRDefault="001C7E95" w:rsidP="001C7E95">
      <w:pPr>
        <w:pStyle w:val="3"/>
        <w:ind w:left="0" w:right="20"/>
        <w:rPr>
          <w:highlight w:val="yellow"/>
        </w:rPr>
      </w:pPr>
      <w:bookmarkStart w:id="4684" w:name="_Toc445131216"/>
      <w:r w:rsidRPr="005B4F60">
        <w:rPr>
          <w:rFonts w:hint="eastAsia"/>
          <w:highlight w:val="yellow"/>
        </w:rPr>
        <w:t>Multicast Operation</w:t>
      </w:r>
      <w:bookmarkEnd w:id="4684"/>
    </w:p>
    <w:p w14:paraId="4E6DDF2B" w14:textId="77777777" w:rsidR="001C7E95" w:rsidRPr="005B4F60" w:rsidRDefault="001C7E95" w:rsidP="001C7E95">
      <w:pPr>
        <w:pStyle w:val="a3"/>
        <w:ind w:left="0" w:right="20"/>
        <w:rPr>
          <w:highlight w:val="yellow"/>
        </w:rPr>
      </w:pPr>
      <w:r w:rsidRPr="005B4F60">
        <w:rPr>
          <w:highlight w:val="yellow"/>
        </w:rPr>
        <w:t>The DPoEv2.0 Specifications support IP multicast for IP(HSD) services by adopting the IP multicast model defined</w:t>
      </w:r>
      <w:r w:rsidRPr="005B4F60">
        <w:rPr>
          <w:rFonts w:hint="eastAsia"/>
          <w:highlight w:val="yellow"/>
        </w:rPr>
        <w:t xml:space="preserve"> </w:t>
      </w:r>
      <w:r w:rsidRPr="005B4F60">
        <w:rPr>
          <w:highlight w:val="yellow"/>
        </w:rPr>
        <w:t>in [MULPIv3.0]. This model supports the delivery of Any Source Multicast (ASM) and Source-Specific Multicast</w:t>
      </w:r>
      <w:r w:rsidRPr="005B4F60">
        <w:rPr>
          <w:rFonts w:hint="eastAsia"/>
          <w:highlight w:val="yellow"/>
        </w:rPr>
        <w:t xml:space="preserve"> </w:t>
      </w:r>
      <w:r w:rsidRPr="005B4F60">
        <w:rPr>
          <w:highlight w:val="yellow"/>
        </w:rPr>
        <w:t>(SSM) IP multicast streams to D-ONUs. As defined in [MULPIv3.0], the D-ONU is not aware of IP multicast</w:t>
      </w:r>
      <w:r w:rsidRPr="005B4F60">
        <w:rPr>
          <w:rFonts w:hint="eastAsia"/>
          <w:highlight w:val="yellow"/>
        </w:rPr>
        <w:t xml:space="preserve"> </w:t>
      </w:r>
      <w:r w:rsidRPr="005B4F60">
        <w:rPr>
          <w:highlight w:val="yellow"/>
        </w:rPr>
        <w:t>control protocols. In DPoE specifications, the D-ONU does not proxy or snoop to track Layer-3 IP multicast group</w:t>
      </w:r>
      <w:r w:rsidRPr="005B4F60">
        <w:rPr>
          <w:rFonts w:hint="eastAsia"/>
          <w:highlight w:val="yellow"/>
        </w:rPr>
        <w:t xml:space="preserve"> </w:t>
      </w:r>
      <w:r w:rsidRPr="005B4F60">
        <w:rPr>
          <w:highlight w:val="yellow"/>
        </w:rPr>
        <w:t>membership. Instead, all of the processing and management functionality related to multicast group membership is</w:t>
      </w:r>
      <w:r w:rsidRPr="005B4F60">
        <w:rPr>
          <w:rFonts w:hint="eastAsia"/>
          <w:highlight w:val="yellow"/>
        </w:rPr>
        <w:t xml:space="preserve"> </w:t>
      </w:r>
      <w:r w:rsidRPr="005B4F60">
        <w:rPr>
          <w:highlight w:val="yellow"/>
        </w:rPr>
        <w:t>at the DPoE System.</w:t>
      </w:r>
    </w:p>
    <w:p w14:paraId="68174A1D" w14:textId="77777777" w:rsidR="001C7E95" w:rsidRPr="005B4F60" w:rsidRDefault="001C7E95" w:rsidP="001C7E95">
      <w:pPr>
        <w:pStyle w:val="a3"/>
        <w:ind w:left="0" w:right="20"/>
        <w:rPr>
          <w:highlight w:val="yellow"/>
        </w:rPr>
      </w:pPr>
      <w:r w:rsidRPr="005B4F60">
        <w:rPr>
          <w:rFonts w:eastAsia="Calibri"/>
          <w:highlight w:val="yellow"/>
        </w:rPr>
        <w:t>System supports the provisioning and operation of IP multicast for IP(HSD) as defined in</w:t>
      </w:r>
      <w:r w:rsidRPr="005B4F60">
        <w:rPr>
          <w:rFonts w:eastAsia="Calibri" w:hint="eastAsia"/>
          <w:highlight w:val="yellow"/>
        </w:rPr>
        <w:t xml:space="preserve"> </w:t>
      </w:r>
      <w:r w:rsidRPr="005B4F60">
        <w:rPr>
          <w:rFonts w:eastAsia="Calibri"/>
          <w:highlight w:val="yellow"/>
        </w:rPr>
        <w:t>[MULPIv3.0], and this includes:</w:t>
      </w:r>
    </w:p>
    <w:p w14:paraId="60831E0A"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forwarding Source Specific Multicast traffic for IGMPv3 [RFC 3376] and MLDv2 [RFC 3810] CPE devices</w:t>
      </w:r>
    </w:p>
    <w:p w14:paraId="212447DE"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forwarding Any Source Multicast traffic for IGMPv1/v2 and MLDv1 CPE devices</w:t>
      </w:r>
    </w:p>
    <w:p w14:paraId="07E5C826"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downstream multicast QoS</w:t>
      </w:r>
    </w:p>
    <w:p w14:paraId="153C0BA3"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static multicast</w:t>
      </w:r>
    </w:p>
    <w:p w14:paraId="3B9717AD"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downstream encrypted multicast</w:t>
      </w:r>
    </w:p>
    <w:p w14:paraId="2E7408D0"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IPv4 and IPv6 multicast traffic</w:t>
      </w:r>
    </w:p>
    <w:p w14:paraId="3482D98C"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Explicit tracking at the DPoE System of CPEs joined to a given multicast group</w:t>
      </w:r>
    </w:p>
    <w:p w14:paraId="1AE09C5D" w14:textId="77777777" w:rsidR="001C7E95" w:rsidRPr="005B4F60" w:rsidRDefault="001C7E95" w:rsidP="001C7E95">
      <w:pPr>
        <w:pStyle w:val="a3"/>
        <w:ind w:left="0" w:right="20"/>
        <w:rPr>
          <w:highlight w:val="yellow"/>
        </w:rPr>
      </w:pPr>
      <w:r w:rsidRPr="005B4F60">
        <w:rPr>
          <w:highlight w:val="yellow"/>
        </w:rPr>
        <w:t>The following exceptions and differences from [MULPIv3.0] for support of IP multicast apply to this version of DPoE specifications:</w:t>
      </w:r>
    </w:p>
    <w:p w14:paraId="35DB60B8"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Pre-Registration IP multicast is not supported.</w:t>
      </w:r>
    </w:p>
    <w:p w14:paraId="589DA001" w14:textId="77777777" w:rsidR="001C7E95" w:rsidRPr="005B4F60" w:rsidRDefault="001C7E95" w:rsidP="002B424F">
      <w:pPr>
        <w:pStyle w:val="afffff4"/>
        <w:numPr>
          <w:ilvl w:val="0"/>
          <w:numId w:val="33"/>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Downstream Service ID (DSID) defined in [MULPIv3.0] is replaced with a multicast LLID (mLLID).</w:t>
      </w:r>
    </w:p>
    <w:p w14:paraId="32101F28" w14:textId="77777777" w:rsidR="001C7E95" w:rsidRPr="005B4F60" w:rsidRDefault="001C7E95" w:rsidP="001C7E95">
      <w:pPr>
        <w:widowControl/>
        <w:wordWrap/>
        <w:snapToGrid/>
        <w:spacing w:line="240" w:lineRule="auto"/>
        <w:ind w:right="20"/>
        <w:jc w:val="left"/>
        <w:rPr>
          <w:rFonts w:ascii="Arial" w:eastAsia="맑은 고딕" w:cs="굴림"/>
          <w:noProof/>
          <w:highlight w:val="yellow"/>
        </w:rPr>
      </w:pPr>
    </w:p>
    <w:p w14:paraId="2F87FE60" w14:textId="77777777" w:rsidR="001C7E95" w:rsidRPr="005B4F60" w:rsidRDefault="001C7E95" w:rsidP="001C7E95">
      <w:pPr>
        <w:pStyle w:val="3"/>
        <w:ind w:left="0" w:right="20"/>
        <w:rPr>
          <w:highlight w:val="yellow"/>
        </w:rPr>
      </w:pPr>
      <w:bookmarkStart w:id="4685" w:name="_Toc445131217"/>
      <w:r w:rsidRPr="005B4F60">
        <w:rPr>
          <w:rFonts w:hint="eastAsia"/>
          <w:highlight w:val="yellow"/>
        </w:rPr>
        <w:t>Single Session vs Aggregate</w:t>
      </w:r>
      <w:r w:rsidRPr="005B4F60">
        <w:rPr>
          <w:highlight w:val="yellow"/>
        </w:rPr>
        <w:t xml:space="preserve"> </w:t>
      </w:r>
      <w:r w:rsidRPr="005B4F60">
        <w:rPr>
          <w:rFonts w:hint="eastAsia"/>
          <w:highlight w:val="yellow"/>
        </w:rPr>
        <w:t>Session</w:t>
      </w:r>
      <w:bookmarkEnd w:id="4685"/>
    </w:p>
    <w:p w14:paraId="0F366F3C"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Single Session is that one channel is forwarded by one Multicast LLID, and each channel must belong to Multicast Service Profile. </w:t>
      </w:r>
      <w:r w:rsidRPr="005B4F60">
        <w:rPr>
          <w:highlight w:val="yellow"/>
        </w:rPr>
        <w:t xml:space="preserve">In short, the Multicast LLID is assigned to each channel. </w:t>
      </w:r>
    </w:p>
    <w:p w14:paraId="365619C7" w14:textId="77777777" w:rsidR="001C7E95" w:rsidRPr="005B4F60" w:rsidRDefault="001C7E95" w:rsidP="001C7E95">
      <w:pPr>
        <w:widowControl/>
        <w:wordWrap/>
        <w:snapToGrid/>
        <w:spacing w:line="240" w:lineRule="auto"/>
        <w:ind w:right="20"/>
        <w:jc w:val="left"/>
        <w:rPr>
          <w:rFonts w:ascii="Arial" w:eastAsia="맑은 고딕" w:cs="굴림"/>
          <w:noProof/>
          <w:highlight w:val="yellow"/>
        </w:rPr>
      </w:pPr>
      <w:r w:rsidRPr="005B4F60">
        <w:rPr>
          <w:rFonts w:ascii="Arial" w:eastAsia="맑은 고딕" w:cs="굴림" w:hint="eastAsia"/>
          <w:noProof/>
          <w:highlight w:val="yellow"/>
        </w:rPr>
        <w:t xml:space="preserve">Aggregate Session is that </w:t>
      </w:r>
      <w:r w:rsidRPr="005B4F60">
        <w:rPr>
          <w:rFonts w:ascii="Arial" w:eastAsia="맑은 고딕" w:cs="굴림"/>
          <w:noProof/>
          <w:highlight w:val="yellow"/>
        </w:rPr>
        <w:t>m</w:t>
      </w:r>
      <w:r w:rsidRPr="005B4F60">
        <w:rPr>
          <w:szCs w:val="20"/>
          <w:highlight w:val="yellow"/>
        </w:rPr>
        <w:t>ultiple channels are forwarded by one multicast LLID. The traffic of channels that do not match Multicast Service Profile is forwarded through the Broadcast Domain.</w:t>
      </w:r>
    </w:p>
    <w:p w14:paraId="2027BDFD" w14:textId="77777777" w:rsidR="001C7E95" w:rsidRPr="005B4F60" w:rsidRDefault="001C7E95" w:rsidP="001C7E95">
      <w:pPr>
        <w:widowControl/>
        <w:wordWrap/>
        <w:snapToGrid/>
        <w:spacing w:line="240" w:lineRule="auto"/>
        <w:ind w:right="20"/>
        <w:jc w:val="left"/>
        <w:rPr>
          <w:highlight w:val="yellow"/>
        </w:rPr>
      </w:pPr>
    </w:p>
    <w:p w14:paraId="2FB04C75" w14:textId="77777777" w:rsidR="001C7E95" w:rsidRPr="005B4F60" w:rsidRDefault="001C7E95" w:rsidP="001C7E95">
      <w:pPr>
        <w:pStyle w:val="3"/>
        <w:ind w:left="0" w:right="20"/>
        <w:rPr>
          <w:highlight w:val="yellow"/>
        </w:rPr>
      </w:pPr>
      <w:bookmarkStart w:id="4686" w:name="_Toc445131218"/>
      <w:r w:rsidRPr="005B4F60">
        <w:rPr>
          <w:rFonts w:hint="eastAsia"/>
          <w:highlight w:val="yellow"/>
        </w:rPr>
        <w:t>Multicast QoS</w:t>
      </w:r>
      <w:bookmarkEnd w:id="4686"/>
    </w:p>
    <w:p w14:paraId="1971EB2A"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To perform DPoEv2</w:t>
      </w:r>
      <w:r w:rsidRPr="005B4F60">
        <w:rPr>
          <w:highlight w:val="yellow"/>
        </w:rPr>
        <w:t>.0 Multicast in 10G Line-Card, Downstream Service-Class, Group-QoS-Config (GQC) and Group-Config (GC) should be defined in advance.</w:t>
      </w:r>
    </w:p>
    <w:p w14:paraId="425768C0" w14:textId="77777777" w:rsidR="001C7E95" w:rsidRPr="005B4F60" w:rsidRDefault="001C7E95" w:rsidP="001C7E95">
      <w:pPr>
        <w:widowControl/>
        <w:wordWrap/>
        <w:snapToGrid/>
        <w:spacing w:line="240" w:lineRule="auto"/>
        <w:ind w:right="20"/>
        <w:jc w:val="left"/>
        <w:rPr>
          <w:highlight w:val="yellow"/>
        </w:rPr>
      </w:pPr>
    </w:p>
    <w:p w14:paraId="2E5A53F6"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5B4F6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59E2FE14"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550B0D78" w14:textId="77777777" w:rsidTr="005018A2">
        <w:trPr>
          <w:trHeight w:val="327"/>
        </w:trPr>
        <w:tc>
          <w:tcPr>
            <w:tcW w:w="3964" w:type="dxa"/>
          </w:tcPr>
          <w:p w14:paraId="7594374C" w14:textId="77777777" w:rsidR="001C7E95" w:rsidRPr="005B4F60" w:rsidRDefault="001C7E95" w:rsidP="005018A2">
            <w:pPr>
              <w:pStyle w:val="aa"/>
              <w:ind w:right="20"/>
              <w:rPr>
                <w:b/>
                <w:bCs/>
                <w:highlight w:val="yellow"/>
              </w:rPr>
            </w:pPr>
            <w:r w:rsidRPr="005B4F60">
              <w:rPr>
                <w:b/>
                <w:bCs/>
                <w:highlight w:val="yellow"/>
              </w:rPr>
              <w:t>cable multicast group-qos default scn SCN-NAME aggregate (session-limit &lt;1-1000&gt; |)</w:t>
            </w:r>
          </w:p>
        </w:tc>
        <w:tc>
          <w:tcPr>
            <w:tcW w:w="4358" w:type="dxa"/>
          </w:tcPr>
          <w:p w14:paraId="521A4662" w14:textId="77777777" w:rsidR="001C7E95" w:rsidRPr="005B4F60" w:rsidRDefault="001C7E95" w:rsidP="005018A2">
            <w:pPr>
              <w:pStyle w:val="aa"/>
              <w:ind w:right="20"/>
              <w:rPr>
                <w:highlight w:val="yellow"/>
              </w:rPr>
            </w:pPr>
            <w:r w:rsidRPr="005B4F60">
              <w:rPr>
                <w:rFonts w:hint="eastAsia"/>
                <w:highlight w:val="yellow"/>
              </w:rPr>
              <w:t>Specifies the default aggregate session for G</w:t>
            </w:r>
            <w:r w:rsidRPr="005B4F60">
              <w:rPr>
                <w:highlight w:val="yellow"/>
              </w:rPr>
              <w:t>QC</w:t>
            </w:r>
          </w:p>
        </w:tc>
      </w:tr>
      <w:tr w:rsidR="001C7E95" w:rsidRPr="005B4F60" w14:paraId="187B746C" w14:textId="77777777" w:rsidTr="005018A2">
        <w:trPr>
          <w:trHeight w:val="327"/>
        </w:trPr>
        <w:tc>
          <w:tcPr>
            <w:tcW w:w="3964" w:type="dxa"/>
          </w:tcPr>
          <w:p w14:paraId="241095B4" w14:textId="77777777" w:rsidR="001C7E95" w:rsidRPr="005B4F60" w:rsidRDefault="001C7E95" w:rsidP="005018A2">
            <w:pPr>
              <w:pStyle w:val="aa"/>
              <w:ind w:right="20"/>
              <w:rPr>
                <w:b/>
                <w:bCs/>
                <w:highlight w:val="yellow"/>
              </w:rPr>
            </w:pPr>
            <w:r w:rsidRPr="005B4F60">
              <w:rPr>
                <w:b/>
                <w:bCs/>
                <w:highlight w:val="yellow"/>
              </w:rPr>
              <w:t>no cable multicast group-qos default scn SCN-NAME aggregate</w:t>
            </w:r>
          </w:p>
        </w:tc>
        <w:tc>
          <w:tcPr>
            <w:tcW w:w="4358" w:type="dxa"/>
          </w:tcPr>
          <w:p w14:paraId="2B4BDD74" w14:textId="77777777" w:rsidR="001C7E95" w:rsidRPr="005B4F60" w:rsidRDefault="001C7E95" w:rsidP="005018A2">
            <w:pPr>
              <w:pStyle w:val="aa"/>
              <w:ind w:right="20"/>
              <w:rPr>
                <w:highlight w:val="yellow"/>
              </w:rPr>
            </w:pPr>
            <w:r w:rsidRPr="005B4F60">
              <w:rPr>
                <w:rFonts w:hint="eastAsia"/>
                <w:highlight w:val="yellow"/>
              </w:rPr>
              <w:t>Removes the specified default aggregate session for G</w:t>
            </w:r>
            <w:r w:rsidRPr="005B4F60">
              <w:rPr>
                <w:highlight w:val="yellow"/>
              </w:rPr>
              <w:t>QC</w:t>
            </w:r>
          </w:p>
        </w:tc>
      </w:tr>
      <w:tr w:rsidR="001C7E95" w:rsidRPr="005B4F60" w14:paraId="567AAFB1" w14:textId="77777777" w:rsidTr="005018A2">
        <w:trPr>
          <w:trHeight w:val="327"/>
        </w:trPr>
        <w:tc>
          <w:tcPr>
            <w:tcW w:w="3964" w:type="dxa"/>
          </w:tcPr>
          <w:p w14:paraId="532E1F70" w14:textId="77777777" w:rsidR="001C7E95" w:rsidRPr="005B4F60" w:rsidRDefault="001C7E95" w:rsidP="005018A2">
            <w:pPr>
              <w:pStyle w:val="aa"/>
              <w:ind w:right="20"/>
              <w:rPr>
                <w:b/>
                <w:bCs/>
                <w:highlight w:val="yellow"/>
              </w:rPr>
            </w:pPr>
            <w:r w:rsidRPr="005B4F60">
              <w:rPr>
                <w:b/>
                <w:bCs/>
                <w:highlight w:val="yellow"/>
              </w:rPr>
              <w:lastRenderedPageBreak/>
              <w:t>cable multicast group-qos GQC-ID scn SCN-NAME single</w:t>
            </w:r>
          </w:p>
        </w:tc>
        <w:tc>
          <w:tcPr>
            <w:tcW w:w="4358" w:type="dxa"/>
          </w:tcPr>
          <w:p w14:paraId="2B78DB1D" w14:textId="77777777" w:rsidR="001C7E95" w:rsidRPr="005B4F60" w:rsidRDefault="001C7E95" w:rsidP="005018A2">
            <w:pPr>
              <w:pStyle w:val="aa"/>
              <w:ind w:right="20"/>
              <w:rPr>
                <w:highlight w:val="yellow"/>
              </w:rPr>
            </w:pPr>
            <w:r w:rsidRPr="005B4F60">
              <w:rPr>
                <w:rFonts w:hint="eastAsia"/>
                <w:highlight w:val="yellow"/>
              </w:rPr>
              <w:t>Specifies the single session for GQC</w:t>
            </w:r>
            <w:r w:rsidRPr="005B4F60">
              <w:rPr>
                <w:highlight w:val="yellow"/>
              </w:rPr>
              <w:t>. GQC-ID is used for identifying Group-Config (GC).</w:t>
            </w:r>
          </w:p>
        </w:tc>
      </w:tr>
      <w:tr w:rsidR="001C7E95" w:rsidRPr="005B4F60" w14:paraId="456C129F" w14:textId="77777777" w:rsidTr="005018A2">
        <w:trPr>
          <w:trHeight w:val="327"/>
        </w:trPr>
        <w:tc>
          <w:tcPr>
            <w:tcW w:w="3964" w:type="dxa"/>
          </w:tcPr>
          <w:p w14:paraId="3BB2F011"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 group-qos GQC-ID scn SCN-NAME single</w:t>
            </w:r>
          </w:p>
        </w:tc>
        <w:tc>
          <w:tcPr>
            <w:tcW w:w="4358" w:type="dxa"/>
          </w:tcPr>
          <w:p w14:paraId="5AB0A30D" w14:textId="77777777" w:rsidR="001C7E95" w:rsidRPr="005B4F60" w:rsidRDefault="001C7E95" w:rsidP="005018A2">
            <w:pPr>
              <w:pStyle w:val="aa"/>
              <w:ind w:right="20"/>
              <w:rPr>
                <w:highlight w:val="yellow"/>
              </w:rPr>
            </w:pPr>
            <w:r w:rsidRPr="005B4F60">
              <w:rPr>
                <w:rFonts w:hint="eastAsia"/>
                <w:highlight w:val="yellow"/>
              </w:rPr>
              <w:t>Removes the specified single session for GQC</w:t>
            </w:r>
          </w:p>
        </w:tc>
      </w:tr>
    </w:tbl>
    <w:p w14:paraId="5E1342FD"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219"/>
      </w:tblGrid>
      <w:tr w:rsidR="001C7E95" w:rsidRPr="005B4F60" w14:paraId="2834ADC4" w14:textId="77777777" w:rsidTr="005018A2">
        <w:trPr>
          <w:trHeight w:val="841"/>
        </w:trPr>
        <w:tc>
          <w:tcPr>
            <w:tcW w:w="8435" w:type="dxa"/>
          </w:tcPr>
          <w:p w14:paraId="23FDCCF6" w14:textId="77777777" w:rsidR="001C7E95" w:rsidRPr="005B4F60" w:rsidRDefault="001C7E95" w:rsidP="005018A2">
            <w:pPr>
              <w:pStyle w:val="aa"/>
              <w:ind w:right="20"/>
              <w:rPr>
                <w:rFonts w:ascii="Courier New" w:hAnsi="Courier New" w:cs="Courier New"/>
                <w:highlight w:val="yellow"/>
              </w:rPr>
            </w:pPr>
          </w:p>
          <w:p w14:paraId="5AACC62B"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313B406E"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group-qos default scn MDEFAULT aggregate</w:t>
            </w:r>
          </w:p>
          <w:p w14:paraId="49238983"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group-qos 10 scn MSINGLE single</w:t>
            </w:r>
          </w:p>
          <w:p w14:paraId="735F405A" w14:textId="77777777" w:rsidR="001C7E95" w:rsidRPr="005B4F60" w:rsidRDefault="001C7E95" w:rsidP="005018A2">
            <w:pPr>
              <w:pStyle w:val="aa"/>
              <w:ind w:right="20"/>
              <w:rPr>
                <w:rFonts w:ascii="Courier New" w:hAnsi="Courier New" w:cs="Courier New"/>
                <w:highlight w:val="yellow"/>
              </w:rPr>
            </w:pPr>
          </w:p>
        </w:tc>
      </w:tr>
    </w:tbl>
    <w:p w14:paraId="07FAEF6E" w14:textId="77777777" w:rsidR="001C7E95" w:rsidRPr="005B4F60" w:rsidRDefault="001C7E95" w:rsidP="001C7E95">
      <w:pPr>
        <w:pStyle w:val="a3"/>
        <w:ind w:right="20"/>
        <w:rPr>
          <w:highlight w:val="yellow"/>
        </w:rPr>
      </w:pPr>
    </w:p>
    <w:p w14:paraId="40BFFD6B"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create</w:t>
      </w:r>
      <w:r w:rsidRPr="005B4F60">
        <w:rPr>
          <w:rFonts w:hint="eastAsia"/>
          <w:highlight w:val="yellow"/>
        </w:rPr>
        <w:t xml:space="preserv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5B4F6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13857024"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4E500656" w14:textId="77777777" w:rsidTr="005018A2">
        <w:trPr>
          <w:trHeight w:val="327"/>
        </w:trPr>
        <w:tc>
          <w:tcPr>
            <w:tcW w:w="3964" w:type="dxa"/>
          </w:tcPr>
          <w:p w14:paraId="07F8FE6B" w14:textId="77777777" w:rsidR="001C7E95" w:rsidRPr="005B4F60" w:rsidRDefault="001C7E95" w:rsidP="005018A2">
            <w:pPr>
              <w:pStyle w:val="aa"/>
              <w:ind w:right="20"/>
              <w:rPr>
                <w:b/>
                <w:bCs/>
                <w:highlight w:val="yellow"/>
              </w:rPr>
            </w:pPr>
            <w:r w:rsidRPr="005B4F60">
              <w:rPr>
                <w:b/>
                <w:bCs/>
                <w:highlight w:val="yellow"/>
              </w:rPr>
              <w:t>cable multicast qos group &lt;1-255&gt;</w:t>
            </w:r>
          </w:p>
        </w:tc>
        <w:tc>
          <w:tcPr>
            <w:tcW w:w="4358" w:type="dxa"/>
          </w:tcPr>
          <w:p w14:paraId="7644F3F5" w14:textId="77777777" w:rsidR="001C7E95" w:rsidRPr="005B4F60" w:rsidRDefault="001C7E95" w:rsidP="005018A2">
            <w:pPr>
              <w:pStyle w:val="aa"/>
              <w:ind w:right="20"/>
              <w:rPr>
                <w:highlight w:val="yellow"/>
              </w:rPr>
            </w:pPr>
            <w:r w:rsidRPr="005B4F60">
              <w:rPr>
                <w:highlight w:val="yellow"/>
              </w:rPr>
              <w:t>Creates</w:t>
            </w:r>
            <w:r w:rsidRPr="005B4F60">
              <w:rPr>
                <w:rFonts w:hint="eastAsia"/>
                <w:highlight w:val="yellow"/>
              </w:rPr>
              <w:t xml:space="preserve"> the Group-Config profile</w:t>
            </w:r>
          </w:p>
        </w:tc>
      </w:tr>
      <w:tr w:rsidR="001C7E95" w:rsidRPr="005B4F60" w14:paraId="3B00CD95" w14:textId="77777777" w:rsidTr="005018A2">
        <w:trPr>
          <w:trHeight w:val="327"/>
        </w:trPr>
        <w:tc>
          <w:tcPr>
            <w:tcW w:w="3964" w:type="dxa"/>
          </w:tcPr>
          <w:p w14:paraId="6F0FEAEE"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 qos group &lt;1-255&gt;</w:t>
            </w:r>
          </w:p>
        </w:tc>
        <w:tc>
          <w:tcPr>
            <w:tcW w:w="4358" w:type="dxa"/>
          </w:tcPr>
          <w:p w14:paraId="50B4968F" w14:textId="77777777" w:rsidR="001C7E95" w:rsidRPr="005B4F60" w:rsidRDefault="001C7E95" w:rsidP="005018A2">
            <w:pPr>
              <w:pStyle w:val="aa"/>
              <w:ind w:right="20"/>
              <w:rPr>
                <w:highlight w:val="yellow"/>
              </w:rPr>
            </w:pPr>
            <w:r w:rsidRPr="005B4F60">
              <w:rPr>
                <w:highlight w:val="yellow"/>
              </w:rPr>
              <w:t xml:space="preserve">Removes the </w:t>
            </w:r>
            <w:r w:rsidRPr="005B4F60">
              <w:rPr>
                <w:rFonts w:hint="eastAsia"/>
                <w:highlight w:val="yellow"/>
              </w:rPr>
              <w:t>Group-Config profile</w:t>
            </w:r>
          </w:p>
        </w:tc>
      </w:tr>
      <w:tr w:rsidR="001C7E95" w:rsidRPr="005B4F60" w14:paraId="6C357DA1" w14:textId="77777777" w:rsidTr="005018A2">
        <w:trPr>
          <w:trHeight w:val="327"/>
        </w:trPr>
        <w:tc>
          <w:tcPr>
            <w:tcW w:w="3964" w:type="dxa"/>
          </w:tcPr>
          <w:p w14:paraId="28DB9A9B" w14:textId="77777777" w:rsidR="001C7E95" w:rsidRPr="005B4F60" w:rsidRDefault="001C7E95" w:rsidP="005018A2">
            <w:pPr>
              <w:pStyle w:val="aa"/>
              <w:ind w:right="20"/>
              <w:rPr>
                <w:b/>
                <w:bCs/>
                <w:highlight w:val="yellow"/>
              </w:rPr>
            </w:pPr>
            <w:r w:rsidRPr="005B4F60">
              <w:rPr>
                <w:b/>
                <w:bCs/>
                <w:highlight w:val="yellow"/>
              </w:rPr>
              <w:t>session-range A.B.C.D A.B.C.D</w:t>
            </w:r>
          </w:p>
        </w:tc>
        <w:tc>
          <w:tcPr>
            <w:tcW w:w="4358" w:type="dxa"/>
          </w:tcPr>
          <w:p w14:paraId="0BC6FF1C" w14:textId="77777777" w:rsidR="001C7E95" w:rsidRPr="005B4F60" w:rsidRDefault="001C7E95" w:rsidP="005018A2">
            <w:pPr>
              <w:pStyle w:val="aa"/>
              <w:ind w:right="20"/>
              <w:rPr>
                <w:highlight w:val="yellow"/>
              </w:rPr>
            </w:pPr>
            <w:r w:rsidRPr="005B4F60">
              <w:rPr>
                <w:highlight w:val="yellow"/>
              </w:rPr>
              <w:t>Specifies the session range to Group-Config</w:t>
            </w:r>
          </w:p>
        </w:tc>
      </w:tr>
      <w:tr w:rsidR="001C7E95" w:rsidRPr="005B4F60" w14:paraId="49FD68E8" w14:textId="77777777" w:rsidTr="005018A2">
        <w:trPr>
          <w:trHeight w:val="327"/>
        </w:trPr>
        <w:tc>
          <w:tcPr>
            <w:tcW w:w="3964" w:type="dxa"/>
          </w:tcPr>
          <w:p w14:paraId="5B218CFC" w14:textId="77777777" w:rsidR="001C7E95" w:rsidRPr="005B4F60" w:rsidRDefault="001C7E95" w:rsidP="005018A2">
            <w:pPr>
              <w:pStyle w:val="aa"/>
              <w:ind w:right="20"/>
              <w:rPr>
                <w:b/>
                <w:bCs/>
                <w:highlight w:val="yellow"/>
              </w:rPr>
            </w:pPr>
            <w:r w:rsidRPr="005B4F60">
              <w:rPr>
                <w:b/>
                <w:bCs/>
                <w:highlight w:val="yellow"/>
              </w:rPr>
              <w:t>group-qos &lt;1-255&gt;</w:t>
            </w:r>
          </w:p>
        </w:tc>
        <w:tc>
          <w:tcPr>
            <w:tcW w:w="4358" w:type="dxa"/>
          </w:tcPr>
          <w:p w14:paraId="312A975C" w14:textId="77777777" w:rsidR="001C7E95" w:rsidRPr="005B4F60" w:rsidRDefault="001C7E95" w:rsidP="005018A2">
            <w:pPr>
              <w:pStyle w:val="aa"/>
              <w:ind w:right="20"/>
              <w:rPr>
                <w:highlight w:val="yellow"/>
              </w:rPr>
            </w:pPr>
            <w:r w:rsidRPr="005B4F60">
              <w:rPr>
                <w:rFonts w:hint="eastAsia"/>
                <w:highlight w:val="yellow"/>
              </w:rPr>
              <w:t>Specifies the GQC-ID to Group-Config</w:t>
            </w:r>
          </w:p>
        </w:tc>
      </w:tr>
    </w:tbl>
    <w:p w14:paraId="19AE66DF"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219"/>
      </w:tblGrid>
      <w:tr w:rsidR="001C7E95" w:rsidRPr="005B4F60" w14:paraId="0D195650" w14:textId="77777777" w:rsidTr="005018A2">
        <w:trPr>
          <w:trHeight w:val="841"/>
        </w:trPr>
        <w:tc>
          <w:tcPr>
            <w:tcW w:w="8435" w:type="dxa"/>
          </w:tcPr>
          <w:p w14:paraId="52AD43A4" w14:textId="77777777" w:rsidR="001C7E95" w:rsidRPr="005B4F60" w:rsidRDefault="001C7E95" w:rsidP="005018A2">
            <w:pPr>
              <w:pStyle w:val="aa"/>
              <w:ind w:right="20"/>
              <w:rPr>
                <w:rFonts w:ascii="Courier New" w:hAnsi="Courier New" w:cs="Courier New"/>
                <w:highlight w:val="yellow"/>
              </w:rPr>
            </w:pPr>
          </w:p>
          <w:p w14:paraId="5C08C11E"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56E5943B"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qos group 1</w:t>
            </w:r>
          </w:p>
          <w:p w14:paraId="407490B2"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b/>
                <w:highlight w:val="yellow"/>
              </w:rPr>
              <w:t>session-range 231.1.1.0 255.255.255.0</w:t>
            </w:r>
          </w:p>
          <w:p w14:paraId="52DFE0C4"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b/>
                <w:highlight w:val="yellow"/>
              </w:rPr>
              <w:t>group-qos 10</w:t>
            </w:r>
          </w:p>
          <w:p w14:paraId="71BEB2D1"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hint="eastAsia"/>
                <w:b/>
                <w:highlight w:val="yellow"/>
              </w:rPr>
              <w:t>end</w:t>
            </w:r>
          </w:p>
          <w:p w14:paraId="3BDEE02E"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704B200C" w14:textId="77777777" w:rsidR="001C7E95" w:rsidRPr="005B4F60" w:rsidRDefault="001C7E95" w:rsidP="005018A2">
            <w:pPr>
              <w:pStyle w:val="aa"/>
              <w:ind w:right="20"/>
              <w:rPr>
                <w:rFonts w:ascii="Courier New" w:hAnsi="Courier New" w:cs="Courier New"/>
                <w:highlight w:val="yellow"/>
              </w:rPr>
            </w:pPr>
          </w:p>
        </w:tc>
      </w:tr>
    </w:tbl>
    <w:p w14:paraId="2010E88C" w14:textId="77777777" w:rsidR="001C7E95" w:rsidRPr="005B4F60" w:rsidRDefault="001C7E95" w:rsidP="001C7E95">
      <w:pPr>
        <w:widowControl/>
        <w:wordWrap/>
        <w:snapToGrid/>
        <w:spacing w:line="240" w:lineRule="auto"/>
        <w:ind w:right="20"/>
        <w:jc w:val="left"/>
        <w:rPr>
          <w:highlight w:val="yellow"/>
        </w:rPr>
      </w:pPr>
    </w:p>
    <w:p w14:paraId="43B60027"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5B4F6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3CC2A413"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1F0A4AE1" w14:textId="77777777" w:rsidTr="005018A2">
        <w:trPr>
          <w:trHeight w:val="327"/>
        </w:trPr>
        <w:tc>
          <w:tcPr>
            <w:tcW w:w="3964" w:type="dxa"/>
          </w:tcPr>
          <w:p w14:paraId="080D3A40" w14:textId="77777777" w:rsidR="001C7E95" w:rsidRPr="005B4F60" w:rsidRDefault="001C7E95" w:rsidP="005018A2">
            <w:pPr>
              <w:pStyle w:val="aa"/>
              <w:ind w:right="20"/>
              <w:rPr>
                <w:b/>
                <w:bCs/>
                <w:highlight w:val="yellow"/>
              </w:rPr>
            </w:pPr>
            <w:r w:rsidRPr="005B4F60">
              <w:rPr>
                <w:b/>
                <w:bCs/>
                <w:highlight w:val="yellow"/>
              </w:rPr>
              <w:t>cable multicast-qos group &lt;1-255&gt;</w:t>
            </w:r>
          </w:p>
        </w:tc>
        <w:tc>
          <w:tcPr>
            <w:tcW w:w="4358" w:type="dxa"/>
          </w:tcPr>
          <w:p w14:paraId="7E80675D" w14:textId="77777777" w:rsidR="001C7E95" w:rsidRPr="005B4F60" w:rsidRDefault="001C7E95" w:rsidP="005018A2">
            <w:pPr>
              <w:pStyle w:val="aa"/>
              <w:ind w:right="20"/>
              <w:rPr>
                <w:highlight w:val="yellow"/>
              </w:rPr>
            </w:pPr>
            <w:r w:rsidRPr="005B4F60">
              <w:rPr>
                <w:highlight w:val="yellow"/>
              </w:rPr>
              <w:t>Specifies the GC-ID for multicast QoS</w:t>
            </w:r>
          </w:p>
        </w:tc>
      </w:tr>
      <w:tr w:rsidR="001C7E95" w:rsidRPr="005B4F60" w14:paraId="1DE64EF3" w14:textId="77777777" w:rsidTr="005018A2">
        <w:trPr>
          <w:trHeight w:val="327"/>
        </w:trPr>
        <w:tc>
          <w:tcPr>
            <w:tcW w:w="3964" w:type="dxa"/>
          </w:tcPr>
          <w:p w14:paraId="68E76963"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multicast-qos group &lt;1-255&gt;</w:t>
            </w:r>
          </w:p>
        </w:tc>
        <w:tc>
          <w:tcPr>
            <w:tcW w:w="4358" w:type="dxa"/>
          </w:tcPr>
          <w:p w14:paraId="10C2D807" w14:textId="77777777" w:rsidR="001C7E95" w:rsidRPr="005B4F60" w:rsidRDefault="001C7E95" w:rsidP="005018A2">
            <w:pPr>
              <w:pStyle w:val="aa"/>
              <w:ind w:right="20"/>
              <w:rPr>
                <w:highlight w:val="yellow"/>
              </w:rPr>
            </w:pPr>
            <w:r w:rsidRPr="005B4F60">
              <w:rPr>
                <w:highlight w:val="yellow"/>
              </w:rPr>
              <w:t>Removes the multicast QoS</w:t>
            </w:r>
          </w:p>
        </w:tc>
      </w:tr>
    </w:tbl>
    <w:p w14:paraId="276F81EB"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219"/>
      </w:tblGrid>
      <w:tr w:rsidR="001C7E95" w:rsidRPr="0032769C" w14:paraId="5D70C401" w14:textId="77777777" w:rsidTr="005018A2">
        <w:trPr>
          <w:trHeight w:val="841"/>
        </w:trPr>
        <w:tc>
          <w:tcPr>
            <w:tcW w:w="8435" w:type="dxa"/>
          </w:tcPr>
          <w:p w14:paraId="7BD7CC57" w14:textId="77777777" w:rsidR="001C7E95" w:rsidRPr="005B4F60" w:rsidRDefault="001C7E95" w:rsidP="005018A2">
            <w:pPr>
              <w:pStyle w:val="aa"/>
              <w:ind w:right="20"/>
              <w:rPr>
                <w:rFonts w:ascii="Courier New" w:hAnsi="Courier New" w:cs="Courier New"/>
                <w:highlight w:val="yellow"/>
              </w:rPr>
            </w:pPr>
          </w:p>
          <w:p w14:paraId="20C719BF"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11337CD8"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interface TponInterface 1/1</w:t>
            </w:r>
          </w:p>
          <w:p w14:paraId="7F4936BE"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Router(config-if-Tpon1/1)#</w:t>
            </w:r>
            <w:r w:rsidRPr="005B4F60">
              <w:rPr>
                <w:highlight w:val="yellow"/>
              </w:rPr>
              <w:t xml:space="preserve"> </w:t>
            </w:r>
            <w:r w:rsidRPr="005B4F60">
              <w:rPr>
                <w:rFonts w:ascii="Courier New" w:hAnsi="Courier New" w:cs="Courier New"/>
                <w:b/>
                <w:highlight w:val="yellow"/>
              </w:rPr>
              <w:t>cable multicast-qos group 1</w:t>
            </w:r>
          </w:p>
          <w:p w14:paraId="36C613C8"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Router(config-if-Tpon1/1)#</w:t>
            </w:r>
            <w:r w:rsidRPr="005B4F60">
              <w:rPr>
                <w:highlight w:val="yellow"/>
              </w:rPr>
              <w:t xml:space="preserve"> </w:t>
            </w:r>
            <w:r w:rsidRPr="005B4F60">
              <w:rPr>
                <w:rFonts w:ascii="Courier New" w:hAnsi="Courier New" w:cs="Courier New" w:hint="eastAsia"/>
                <w:b/>
                <w:highlight w:val="yellow"/>
              </w:rPr>
              <w:t>end</w:t>
            </w:r>
          </w:p>
          <w:p w14:paraId="67F1A3C4"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3C247450"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w:t>
            </w:r>
            <w:r w:rsidRPr="005B4F60">
              <w:rPr>
                <w:highlight w:val="yellow"/>
              </w:rPr>
              <w:t xml:space="preserve"> </w:t>
            </w:r>
            <w:r w:rsidRPr="005B4F60">
              <w:rPr>
                <w:rFonts w:ascii="Courier New" w:hAnsi="Courier New" w:cs="Courier New"/>
                <w:b/>
                <w:highlight w:val="yellow"/>
              </w:rPr>
              <w:t>show cable modem 0024.4504.812e multicast</w:t>
            </w:r>
          </w:p>
          <w:p w14:paraId="5D8F004B"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Group address   CPE IP Address CPE Mac Address   Uptime   Exptime  GQC-ID GC-ID</w:t>
            </w:r>
          </w:p>
          <w:p w14:paraId="520B3847"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137ADF60"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highlight w:val="yellow"/>
              </w:rPr>
              <w:t>show cable multicast 10/1 db</w:t>
            </w:r>
            <w:r w:rsidRPr="005B4F60">
              <w:rPr>
                <w:rFonts w:ascii="Courier New" w:hAnsi="Courier New" w:cs="Courier New"/>
                <w:highlight w:val="yellow"/>
              </w:rPr>
              <w:t xml:space="preserve"> </w:t>
            </w:r>
          </w:p>
          <w:p w14:paraId="6BD828B5"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 xml:space="preserve"> Group address   CPE IP Address CPE Mac Address CM Mac Address  Uptime   Exptime  Mode LLID</w:t>
            </w:r>
          </w:p>
          <w:p w14:paraId="5E9EA8DB"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07C0B234"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highlight w:val="yellow"/>
              </w:rPr>
              <w:t>show cable multicast 10/1 dsid</w:t>
            </w:r>
            <w:r w:rsidRPr="005B4F60">
              <w:rPr>
                <w:rFonts w:ascii="Courier New" w:hAnsi="Courier New" w:cs="Courier New"/>
                <w:highlight w:val="yellow"/>
              </w:rPr>
              <w:t xml:space="preserve"> </w:t>
            </w:r>
          </w:p>
          <w:p w14:paraId="068123CD"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 xml:space="preserve">   Session    LLID    Ch #             Total bytes   Current Kbps</w:t>
            </w:r>
          </w:p>
          <w:p w14:paraId="234717B6"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w:t>
            </w:r>
          </w:p>
          <w:p w14:paraId="79656958" w14:textId="77777777" w:rsidR="001C7E95" w:rsidRDefault="001C7E95" w:rsidP="005018A2">
            <w:pPr>
              <w:pStyle w:val="aa"/>
              <w:ind w:right="20"/>
              <w:rPr>
                <w:rFonts w:ascii="Courier New" w:hAnsi="Courier New" w:cs="Courier New"/>
              </w:rPr>
            </w:pPr>
            <w:r w:rsidRPr="005B4F60">
              <w:rPr>
                <w:rFonts w:ascii="Courier New" w:hAnsi="Courier New" w:cs="Courier New"/>
                <w:highlight w:val="yellow"/>
              </w:rPr>
              <w:t>Router#</w:t>
            </w:r>
          </w:p>
          <w:p w14:paraId="42875911" w14:textId="77777777" w:rsidR="001C7E95" w:rsidRPr="00C44F37" w:rsidRDefault="001C7E95" w:rsidP="005018A2">
            <w:pPr>
              <w:pStyle w:val="aa"/>
              <w:ind w:right="20"/>
              <w:rPr>
                <w:rFonts w:ascii="Courier New" w:hAnsi="Courier New" w:cs="Courier New"/>
              </w:rPr>
            </w:pPr>
          </w:p>
        </w:tc>
      </w:tr>
    </w:tbl>
    <w:p w14:paraId="0DA5E16B" w14:textId="617D72AE" w:rsidR="008301C2" w:rsidRDefault="008301C2" w:rsidP="0021019A">
      <w:pPr>
        <w:widowControl/>
        <w:wordWrap/>
        <w:snapToGrid/>
        <w:spacing w:line="240" w:lineRule="auto"/>
        <w:ind w:right="20"/>
        <w:jc w:val="left"/>
        <w:rPr>
          <w:rFonts w:ascii="Arial" w:eastAsia="맑은 고딕" w:cs="굴림"/>
          <w:noProof/>
        </w:rPr>
      </w:pPr>
    </w:p>
    <w:p w14:paraId="2FC58BEE" w14:textId="77777777" w:rsidR="00202679" w:rsidRPr="00802752" w:rsidRDefault="00202679" w:rsidP="0021019A">
      <w:pPr>
        <w:pStyle w:val="2"/>
        <w:ind w:left="200" w:right="20"/>
      </w:pPr>
      <w:bookmarkStart w:id="4687" w:name="_Toc445131219"/>
      <w:r w:rsidRPr="00802752">
        <w:rPr>
          <w:rFonts w:hint="eastAsia"/>
        </w:rPr>
        <w:lastRenderedPageBreak/>
        <w:t xml:space="preserve">Rate </w:t>
      </w:r>
      <w:r w:rsidRPr="00802752">
        <w:t xml:space="preserve">setting for </w:t>
      </w:r>
      <w:r w:rsidRPr="00802752">
        <w:rPr>
          <w:rFonts w:hint="eastAsia"/>
        </w:rPr>
        <w:t>PON i</w:t>
      </w:r>
      <w:r w:rsidRPr="00802752">
        <w:t>nterface port</w:t>
      </w:r>
      <w:bookmarkEnd w:id="4687"/>
    </w:p>
    <w:p w14:paraId="4895FCEE" w14:textId="77777777" w:rsidR="00202679" w:rsidRPr="00802752" w:rsidRDefault="00202679" w:rsidP="00E207E7">
      <w:pPr>
        <w:pStyle w:val="a3"/>
        <w:ind w:left="0" w:right="20"/>
      </w:pPr>
      <w:r w:rsidRPr="00802752">
        <w:t xml:space="preserve">PIM-8XE card which takes care of 10Gbps tranmission rate for subscriber side communication in DPoE </w:t>
      </w:r>
      <w:r w:rsidR="00094318">
        <w:t>C9500</w:t>
      </w:r>
      <w:r w:rsidRPr="00802752">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802752" w14:paraId="52D97945" w14:textId="77777777" w:rsidTr="00923F19">
        <w:trPr>
          <w:trHeight w:val="734"/>
        </w:trPr>
        <w:tc>
          <w:tcPr>
            <w:tcW w:w="913" w:type="dxa"/>
          </w:tcPr>
          <w:p w14:paraId="3D151DA3" w14:textId="77777777" w:rsidR="00202679" w:rsidRPr="00802752" w:rsidRDefault="00202679" w:rsidP="00E207E7">
            <w:pPr>
              <w:pStyle w:val="aa"/>
              <w:spacing w:after="120"/>
              <w:ind w:right="20"/>
              <w:jc w:val="both"/>
              <w:rPr>
                <w:rFonts w:cs="Times New Roman"/>
                <w:i/>
                <w:iCs/>
              </w:rPr>
            </w:pPr>
            <w:r w:rsidRPr="00802752">
              <w:rPr>
                <w:rFonts w:cs="Times New Roman" w:hint="eastAsia"/>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802752" w:rsidRDefault="00202679" w:rsidP="00E207E7">
            <w:pPr>
              <w:pStyle w:val="aa"/>
              <w:ind w:right="20"/>
              <w:jc w:val="both"/>
              <w:rPr>
                <w:b/>
                <w:bCs/>
              </w:rPr>
            </w:pPr>
            <w:r w:rsidRPr="00802752">
              <w:rPr>
                <w:b/>
                <w:bCs/>
              </w:rPr>
              <w:t>Notice</w:t>
            </w:r>
          </w:p>
        </w:tc>
        <w:tc>
          <w:tcPr>
            <w:tcW w:w="5616" w:type="dxa"/>
            <w:vAlign w:val="center"/>
          </w:tcPr>
          <w:p w14:paraId="2FCFD2DF" w14:textId="77777777" w:rsidR="00202679" w:rsidRPr="00802752" w:rsidRDefault="00202679" w:rsidP="00E207E7">
            <w:pPr>
              <w:pStyle w:val="aa"/>
              <w:ind w:right="20"/>
              <w:jc w:val="both"/>
            </w:pPr>
            <w:r w:rsidRPr="00802752">
              <w:t>PIM-8E</w:t>
            </w:r>
            <w:r w:rsidRPr="00802752">
              <w:rPr>
                <w:rFonts w:hint="eastAsia"/>
              </w:rPr>
              <w:t xml:space="preserve">B supports only the </w:t>
            </w:r>
            <w:r w:rsidRPr="00802752">
              <w:t xml:space="preserve">transmission </w:t>
            </w:r>
            <w:r w:rsidRPr="00802752">
              <w:rPr>
                <w:rFonts w:hint="eastAsia"/>
              </w:rPr>
              <w:t xml:space="preserve">rate of </w:t>
            </w:r>
            <w:r w:rsidRPr="00802752">
              <w:t>1</w:t>
            </w:r>
            <w:r w:rsidRPr="00802752">
              <w:rPr>
                <w:rFonts w:hint="eastAsia"/>
              </w:rPr>
              <w:t>Gbps</w:t>
            </w:r>
            <w:r w:rsidRPr="00802752">
              <w:t>/1</w:t>
            </w:r>
            <w:r w:rsidRPr="00802752">
              <w:rPr>
                <w:rFonts w:hint="eastAsia"/>
              </w:rPr>
              <w:t>Gbps</w:t>
            </w:r>
            <w:r w:rsidRPr="00802752">
              <w:t xml:space="preserve"> (downstream/upstream)</w:t>
            </w:r>
          </w:p>
        </w:tc>
      </w:tr>
    </w:tbl>
    <w:p w14:paraId="7C0E381C" w14:textId="77777777" w:rsidR="00202679" w:rsidRPr="00802752" w:rsidRDefault="00202679" w:rsidP="00E207E7">
      <w:pPr>
        <w:pStyle w:val="3"/>
        <w:ind w:left="0" w:right="20"/>
      </w:pPr>
      <w:bookmarkStart w:id="4688" w:name="_Toc445131220"/>
      <w:r w:rsidRPr="00802752">
        <w:t xml:space="preserve">Available rates for </w:t>
      </w:r>
      <w:r w:rsidR="00094318">
        <w:rPr>
          <w:rFonts w:hint="eastAsia"/>
        </w:rPr>
        <w:t>PIM</w:t>
      </w:r>
      <w:r w:rsidRPr="00802752">
        <w:t>-8XE</w:t>
      </w:r>
      <w:bookmarkEnd w:id="4688"/>
    </w:p>
    <w:p w14:paraId="488B8787" w14:textId="77777777" w:rsidR="00202679" w:rsidRPr="00802752" w:rsidRDefault="00202679" w:rsidP="00E207E7">
      <w:pPr>
        <w:pStyle w:val="a3"/>
        <w:ind w:left="0" w:right="20" w:firstLine="200"/>
        <w:rPr>
          <w:rFonts w:cs="Arial"/>
        </w:rPr>
      </w:pPr>
      <w:r w:rsidRPr="00802752">
        <w:rPr>
          <w:rFonts w:cs="Arial"/>
        </w:rPr>
        <w:t xml:space="preserve">Depending on the factors like what kind of optic modules are used in OLT and ONU and whether OLT is configured for Turbo mode or not, transmission speed will be determined. </w:t>
      </w:r>
    </w:p>
    <w:p w14:paraId="2BDB1B8A" w14:textId="77777777" w:rsidR="00202679" w:rsidRPr="00802752" w:rsidRDefault="00202679" w:rsidP="00E207E7">
      <w:pPr>
        <w:pStyle w:val="afffff3"/>
        <w:ind w:left="0" w:right="20"/>
      </w:pPr>
      <w:bookmarkStart w:id="4689" w:name="_Toc391575456"/>
      <w:r w:rsidRPr="00802752">
        <w:t xml:space="preserve">Table </w:t>
      </w:r>
      <w:r w:rsidR="005832B8" w:rsidRPr="00802752">
        <w:fldChar w:fldCharType="begin"/>
      </w:r>
      <w:r w:rsidRPr="00802752">
        <w:instrText xml:space="preserve"> SEQ Table \* ARABIC </w:instrText>
      </w:r>
      <w:r w:rsidR="005832B8" w:rsidRPr="00802752">
        <w:fldChar w:fldCharType="separate"/>
      </w:r>
      <w:r w:rsidRPr="00802752">
        <w:rPr>
          <w:noProof/>
        </w:rPr>
        <w:t>314</w:t>
      </w:r>
      <w:r w:rsidR="005832B8" w:rsidRPr="00802752">
        <w:rPr>
          <w:noProof/>
        </w:rPr>
        <w:fldChar w:fldCharType="end"/>
      </w:r>
      <w:r w:rsidRPr="00802752">
        <w:rPr>
          <w:rFonts w:hint="eastAsia"/>
        </w:rPr>
        <w:t xml:space="preserve"> </w:t>
      </w:r>
      <w:r w:rsidRPr="00802752">
        <w:t xml:space="preserve">Transmission rates of </w:t>
      </w:r>
      <w:r w:rsidRPr="00802752">
        <w:rPr>
          <w:rFonts w:hint="eastAsia"/>
        </w:rPr>
        <w:t xml:space="preserve">DPoE </w:t>
      </w:r>
      <w:r w:rsidR="00094318">
        <w:t>C9500</w:t>
      </w:r>
      <w:r w:rsidRPr="00802752">
        <w:rPr>
          <w:rFonts w:hint="eastAsia"/>
        </w:rPr>
        <w:t xml:space="preserve"> P</w:t>
      </w:r>
      <w:r w:rsidRPr="00802752">
        <w:t xml:space="preserve">ON </w:t>
      </w:r>
      <w:r w:rsidRPr="00802752">
        <w:rPr>
          <w:rFonts w:hint="eastAsia"/>
        </w:rPr>
        <w:t>s</w:t>
      </w:r>
      <w:r w:rsidRPr="00802752">
        <w:t>egment</w:t>
      </w:r>
      <w:bookmarkEnd w:id="4689"/>
      <w:r w:rsidRPr="00802752">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802752"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 xml:space="preserve">ptic module in </w:t>
            </w:r>
            <w:r w:rsidRPr="00802752">
              <w:rPr>
                <w:rFonts w:cs="굴림" w:hint="eastAsia"/>
                <w:b/>
              </w:rPr>
              <w:t>ONU</w:t>
            </w:r>
            <w:r w:rsidRPr="00802752">
              <w:rPr>
                <w:rFonts w:cs="굴림"/>
                <w:b/>
              </w:rPr>
              <w:t xml:space="preserve">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OLT c</w:t>
            </w:r>
            <w:r w:rsidRPr="00802752">
              <w:rPr>
                <w:rFonts w:cs="굴림"/>
                <w:b/>
              </w:rPr>
              <w:t>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802752" w:rsidRDefault="00202679" w:rsidP="00E207E7">
            <w:pPr>
              <w:widowControl/>
              <w:snapToGrid/>
              <w:spacing w:line="240" w:lineRule="auto"/>
              <w:ind w:right="20"/>
              <w:jc w:val="center"/>
              <w:rPr>
                <w:rFonts w:cs="굴림"/>
                <w:b/>
              </w:rPr>
            </w:pPr>
            <w:r w:rsidRPr="00802752">
              <w:rPr>
                <w:rFonts w:cs="굴림"/>
                <w:b/>
              </w:rPr>
              <w:t>Transmission rates</w:t>
            </w:r>
          </w:p>
          <w:p w14:paraId="091348AA" w14:textId="77777777" w:rsidR="00202679" w:rsidRPr="00802752" w:rsidRDefault="00202679" w:rsidP="00E207E7">
            <w:pPr>
              <w:widowControl/>
              <w:snapToGrid/>
              <w:spacing w:line="240" w:lineRule="auto"/>
              <w:ind w:right="20"/>
              <w:jc w:val="center"/>
              <w:rPr>
                <w:rFonts w:cs="굴림"/>
                <w:b/>
              </w:rPr>
            </w:pPr>
            <w:r w:rsidRPr="00802752">
              <w:rPr>
                <w:rFonts w:hint="eastAsia"/>
              </w:rPr>
              <w:t>(</w:t>
            </w:r>
            <w:r w:rsidRPr="00802752">
              <w:t>downstream/upstream</w:t>
            </w:r>
            <w:r w:rsidRPr="00802752">
              <w:rPr>
                <w:rFonts w:hint="eastAsia"/>
              </w:rPr>
              <w:t>)</w:t>
            </w:r>
          </w:p>
        </w:tc>
      </w:tr>
      <w:tr w:rsidR="00202679" w:rsidRPr="00802752"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802752" w:rsidRDefault="00202679" w:rsidP="00E207E7">
            <w:pPr>
              <w:widowControl/>
              <w:snapToGrid/>
              <w:spacing w:line="240" w:lineRule="auto"/>
              <w:ind w:right="20"/>
              <w:jc w:val="center"/>
              <w:rPr>
                <w:rFonts w:cs="굴림"/>
              </w:rPr>
            </w:pPr>
            <w:r w:rsidRPr="00802752">
              <w:rPr>
                <w:rFonts w:hint="eastAsia"/>
              </w:rPr>
              <w:t xml:space="preserve">Turbo </w:t>
            </w:r>
            <w:r w:rsidRPr="00802752">
              <w:rPr>
                <w:rFonts w:cs="굴림" w:hint="eastAsia"/>
              </w:rPr>
              <w:t>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802752" w:rsidRDefault="00202679" w:rsidP="00E207E7">
            <w:pPr>
              <w:widowControl/>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802752" w:rsidRDefault="00202679" w:rsidP="00E207E7">
            <w:pPr>
              <w:widowControl/>
              <w:snapToGrid/>
              <w:spacing w:line="240" w:lineRule="auto"/>
              <w:ind w:right="20"/>
              <w:jc w:val="center"/>
              <w:rPr>
                <w:rFonts w:cs="굴림"/>
              </w:rPr>
            </w:pPr>
            <w:r w:rsidRPr="00802752">
              <w:rPr>
                <w:rFonts w:cs="굴림" w:hint="eastAsia"/>
              </w:rPr>
              <w:t>N</w:t>
            </w:r>
            <w:r w:rsidRPr="00802752">
              <w:rPr>
                <w:rFonts w:cs="굴림"/>
              </w:rPr>
              <w:t>ot supported</w:t>
            </w:r>
          </w:p>
        </w:tc>
      </w:tr>
      <w:tr w:rsidR="00202679" w:rsidRPr="00802752"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802752" w:rsidRDefault="00202679" w:rsidP="00E207E7">
            <w:pPr>
              <w:widowControl/>
              <w:snapToGrid/>
              <w:spacing w:line="240" w:lineRule="auto"/>
              <w:ind w:right="20"/>
              <w:jc w:val="center"/>
              <w:rPr>
                <w:rFonts w:cs="굴림"/>
              </w:rPr>
            </w:pPr>
            <w:r w:rsidRPr="00802752">
              <w:rPr>
                <w:rFonts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802752" w:rsidRDefault="00202679" w:rsidP="00E207E7">
            <w:pPr>
              <w:widowControl/>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1GE </w:t>
            </w:r>
            <w:r w:rsidRPr="00802752">
              <w:rPr>
                <w:rFonts w:cs="굴림"/>
              </w:rPr>
              <w:t>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N</w:t>
            </w:r>
            <w:r w:rsidRPr="00802752">
              <w:rPr>
                <w:rFonts w:cs="굴림"/>
              </w:rPr>
              <w:t>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802752" w:rsidRDefault="00202679" w:rsidP="00E207E7">
            <w:pPr>
              <w:widowControl/>
              <w:wordWrap/>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r w:rsidR="00202679" w:rsidRPr="00802752"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Turbo </w:t>
            </w:r>
            <w:r w:rsidRPr="00802752">
              <w:rPr>
                <w:rFonts w:cs="굴림"/>
              </w:rPr>
              <w:t>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802752" w:rsidRDefault="00202679" w:rsidP="00E207E7">
            <w:pPr>
              <w:widowControl/>
              <w:wordWrap/>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bl>
    <w:p w14:paraId="06E2003B" w14:textId="77777777" w:rsidR="00202679" w:rsidRPr="00802752" w:rsidRDefault="00202679" w:rsidP="00E207E7">
      <w:pPr>
        <w:pStyle w:val="3"/>
        <w:ind w:left="0" w:right="20"/>
      </w:pPr>
      <w:bookmarkStart w:id="4690" w:name="_Toc445131221"/>
      <w:r w:rsidRPr="00802752">
        <w:t xml:space="preserve">Setting for </w:t>
      </w:r>
      <w:r w:rsidRPr="00802752">
        <w:rPr>
          <w:rFonts w:hint="eastAsia"/>
        </w:rPr>
        <w:t xml:space="preserve">Turbo </w:t>
      </w:r>
      <w:r w:rsidRPr="00802752">
        <w:t>PON mode</w:t>
      </w:r>
      <w:bookmarkEnd w:id="4690"/>
    </w:p>
    <w:p w14:paraId="272F813F" w14:textId="77777777" w:rsidR="00202679" w:rsidRPr="00802752" w:rsidRDefault="00202679" w:rsidP="00E207E7">
      <w:pPr>
        <w:pStyle w:val="a3"/>
        <w:ind w:left="0" w:right="20" w:firstLine="200"/>
        <w:rPr>
          <w:rFonts w:cs="Arial"/>
        </w:rPr>
      </w:pPr>
      <w:r w:rsidRPr="00802752">
        <w:rPr>
          <w:rFonts w:hint="eastAsia"/>
        </w:rPr>
        <w:t>O</w:t>
      </w:r>
      <w:r w:rsidRPr="00802752">
        <w:t>LT Configuration has two modes of Turbo mode and None mode. When OLT is configured to be Turbo mode and the optic modules in both OLT and ONU are Turbo optic modules, the outcome speed will be 2Gbps</w:t>
      </w:r>
      <w:r w:rsidRPr="00802752">
        <w:rPr>
          <w:rFonts w:hint="eastAsia"/>
        </w:rPr>
        <w:t>/1</w:t>
      </w:r>
      <w:r w:rsidRPr="00802752">
        <w:t xml:space="preserve">Gbps which is expected as Turbo mode operation. </w:t>
      </w:r>
    </w:p>
    <w:p w14:paraId="647E0EFF" w14:textId="77777777" w:rsidR="00202679" w:rsidRPr="00802752" w:rsidRDefault="00202679" w:rsidP="002B424F">
      <w:pPr>
        <w:pStyle w:val="a3"/>
        <w:numPr>
          <w:ilvl w:val="0"/>
          <w:numId w:val="32"/>
        </w:numPr>
        <w:spacing w:before="200" w:after="200" w:line="280" w:lineRule="exact"/>
        <w:ind w:leftChars="1141" w:left="2414" w:right="20"/>
        <w:rPr>
          <w:rFonts w:cs="Arial"/>
        </w:rPr>
      </w:pPr>
      <w:r w:rsidRPr="00802752">
        <w:t xml:space="preserve">CLI sequence for </w:t>
      </w:r>
      <w:r w:rsidRPr="00802752">
        <w:rPr>
          <w:rFonts w:hint="eastAsia"/>
        </w:rPr>
        <w:t xml:space="preserve">Turbo </w:t>
      </w:r>
      <w:r w:rsidRPr="00802752">
        <w:t xml:space="preserve">PON </w:t>
      </w:r>
      <w:r w:rsidRPr="00802752">
        <w:rPr>
          <w:rFonts w:hint="eastAsia"/>
        </w:rPr>
        <w:t>m</w:t>
      </w:r>
      <w:r w:rsidRPr="00802752">
        <w:t>ode setting</w:t>
      </w:r>
    </w:p>
    <w:p w14:paraId="531246EB" w14:textId="77777777" w:rsidR="00202679" w:rsidRPr="00802752" w:rsidRDefault="00202679" w:rsidP="00E207E7">
      <w:pPr>
        <w:wordWrap/>
        <w:ind w:leftChars="1000" w:left="1800" w:rightChars="10" w:right="18"/>
      </w:pPr>
      <w:r w:rsidRPr="00802752">
        <w:rPr>
          <w:rFonts w:hint="eastAsia"/>
        </w:rPr>
        <w:t>----------------------------------------------------------------------------------------------------------------</w:t>
      </w:r>
    </w:p>
    <w:p w14:paraId="7F378FFE"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[A/L](config-if-Tpon2/1)#shutdown</w:t>
      </w:r>
    </w:p>
    <w:p w14:paraId="119BEF53"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[A/L](config-if-Tpon2/1)#pon speed 2Gbps</w:t>
      </w:r>
    </w:p>
    <w:p w14:paraId="2638F3EF"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[A/L](config-if-Tpon2/1)#no shutdown</w:t>
      </w:r>
    </w:p>
    <w:p w14:paraId="71F2D4D0"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14:paraId="0BDB2A39" w14:textId="77777777" w:rsidR="00202679" w:rsidRPr="00802752" w:rsidRDefault="00202679" w:rsidP="00E207E7">
      <w:pPr>
        <w:wordWrap/>
        <w:ind w:leftChars="1000" w:left="1800" w:rightChars="10" w:right="18"/>
      </w:pPr>
      <w:r w:rsidRPr="00802752">
        <w:rPr>
          <w:rFonts w:hint="eastAsia"/>
        </w:rPr>
        <w:t>----------------------------------------------------------------------------------------------------------------</w:t>
      </w:r>
    </w:p>
    <w:p w14:paraId="71EF8D84" w14:textId="77777777" w:rsidR="00202679" w:rsidRPr="00802752" w:rsidRDefault="00202679" w:rsidP="002B424F">
      <w:pPr>
        <w:pStyle w:val="a3"/>
        <w:numPr>
          <w:ilvl w:val="0"/>
          <w:numId w:val="32"/>
        </w:numPr>
        <w:spacing w:before="200" w:after="200" w:line="280" w:lineRule="exact"/>
        <w:ind w:leftChars="1141" w:left="2414" w:right="20"/>
        <w:rPr>
          <w:rFonts w:cs="Arial"/>
        </w:rPr>
      </w:pPr>
      <w:r w:rsidRPr="00802752">
        <w:t xml:space="preserve">CLI sequence to release from </w:t>
      </w:r>
      <w:r w:rsidRPr="00802752">
        <w:rPr>
          <w:rFonts w:hint="eastAsia"/>
        </w:rPr>
        <w:t xml:space="preserve">Turbo </w:t>
      </w:r>
      <w:r w:rsidRPr="00802752">
        <w:t xml:space="preserve">PON </w:t>
      </w:r>
      <w:r w:rsidRPr="00802752">
        <w:rPr>
          <w:rFonts w:hint="eastAsia"/>
        </w:rPr>
        <w:t>m</w:t>
      </w:r>
      <w:r w:rsidRPr="00802752">
        <w:t xml:space="preserve">ode </w:t>
      </w:r>
      <w:r w:rsidRPr="00802752">
        <w:rPr>
          <w:rFonts w:hint="eastAsia"/>
        </w:rPr>
        <w:t>(</w:t>
      </w:r>
      <w:r w:rsidRPr="00802752">
        <w:t>Returning to None mode</w:t>
      </w:r>
      <w:r w:rsidRPr="00802752">
        <w:rPr>
          <w:rFonts w:hint="eastAsia"/>
        </w:rPr>
        <w:t>)</w:t>
      </w:r>
    </w:p>
    <w:p w14:paraId="0E1505BB" w14:textId="77777777" w:rsidR="00202679" w:rsidRPr="00802752" w:rsidRDefault="00202679" w:rsidP="00E207E7">
      <w:pPr>
        <w:wordWrap/>
        <w:ind w:leftChars="1000" w:left="1800" w:rightChars="10" w:right="18"/>
      </w:pPr>
      <w:r w:rsidRPr="00802752">
        <w:rPr>
          <w:rFonts w:hint="eastAsia"/>
        </w:rPr>
        <w:t>----------------------------------------------------------------------------------------------------------------</w:t>
      </w:r>
    </w:p>
    <w:p w14:paraId="57898550"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[A/L](config-if-Tpon2/1)#shutdown</w:t>
      </w:r>
    </w:p>
    <w:p w14:paraId="51CC389C"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w:t>
      </w:r>
      <w:r w:rsidRPr="00802752">
        <w:rPr>
          <w:rFonts w:ascii="Courier New" w:eastAsia="맑은 고딕" w:hAnsi="Courier New" w:cs="Courier New" w:hint="eastAsia"/>
        </w:rPr>
        <w:t xml:space="preserve">no </w:t>
      </w:r>
      <w:r w:rsidRPr="00802752">
        <w:rPr>
          <w:rFonts w:ascii="Courier New" w:eastAsia="맑은 고딕" w:hAnsi="Courier New" w:cs="Courier New"/>
        </w:rPr>
        <w:t>pon speed 2Gbps</w:t>
      </w:r>
    </w:p>
    <w:p w14:paraId="22A49DC1"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[A/L](config-if-Tpon2/1)#no shutdown</w:t>
      </w:r>
    </w:p>
    <w:p w14:paraId="2044A9DD"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14:paraId="05355855" w14:textId="77777777" w:rsidR="00202679" w:rsidRPr="00802752" w:rsidRDefault="00202679" w:rsidP="00E207E7">
      <w:pPr>
        <w:wordWrap/>
        <w:ind w:leftChars="1000" w:left="1800" w:rightChars="10" w:right="18"/>
      </w:pPr>
      <w:r w:rsidRPr="00802752">
        <w:rPr>
          <w:rFonts w:hint="eastAsia"/>
        </w:rPr>
        <w:t>----------------------------------------------------------------------------------------------------------------</w:t>
      </w:r>
    </w:p>
    <w:p w14:paraId="6A8A6E92" w14:textId="77777777" w:rsidR="00F9231B" w:rsidRDefault="00F9231B" w:rsidP="00E207E7">
      <w:pPr>
        <w:pStyle w:val="a3"/>
        <w:ind w:left="0" w:right="20"/>
      </w:pPr>
    </w:p>
    <w:p w14:paraId="5BC0D1FF" w14:textId="77777777" w:rsidR="00F9231B" w:rsidRPr="00F9231B" w:rsidRDefault="00F9231B" w:rsidP="00E207E7">
      <w:pPr>
        <w:ind w:right="20"/>
      </w:pPr>
    </w:p>
    <w:p w14:paraId="0F450040" w14:textId="77777777" w:rsidR="00F9231B" w:rsidRPr="00F9231B" w:rsidRDefault="00F9231B" w:rsidP="00E207E7">
      <w:pPr>
        <w:ind w:right="20"/>
      </w:pPr>
    </w:p>
    <w:p w14:paraId="65275E35" w14:textId="77777777" w:rsidR="00F9231B" w:rsidRPr="00F9231B" w:rsidRDefault="00F9231B" w:rsidP="00E207E7">
      <w:pPr>
        <w:ind w:right="20"/>
      </w:pPr>
    </w:p>
    <w:p w14:paraId="3255F19E" w14:textId="77777777" w:rsidR="00F9231B" w:rsidRPr="00F9231B" w:rsidRDefault="00F9231B" w:rsidP="00E207E7">
      <w:pPr>
        <w:ind w:right="20"/>
      </w:pPr>
    </w:p>
    <w:p w14:paraId="2623167D" w14:textId="77777777" w:rsidR="00F9231B" w:rsidRPr="00F9231B" w:rsidRDefault="00F9231B" w:rsidP="00E207E7">
      <w:pPr>
        <w:ind w:right="20"/>
      </w:pPr>
    </w:p>
    <w:p w14:paraId="2B2275F4" w14:textId="77777777" w:rsidR="00F9231B" w:rsidRPr="00F9231B" w:rsidRDefault="00F9231B" w:rsidP="00E207E7">
      <w:pPr>
        <w:ind w:right="20"/>
      </w:pPr>
    </w:p>
    <w:p w14:paraId="6413E27D" w14:textId="77777777" w:rsidR="00F9231B" w:rsidRPr="00F9231B" w:rsidRDefault="00F9231B" w:rsidP="00E207E7">
      <w:pPr>
        <w:ind w:right="20"/>
      </w:pPr>
    </w:p>
    <w:p w14:paraId="69E4AEDF" w14:textId="77777777" w:rsidR="00F9231B" w:rsidRPr="00F9231B" w:rsidRDefault="00F9231B" w:rsidP="00E207E7">
      <w:pPr>
        <w:ind w:right="20"/>
      </w:pPr>
    </w:p>
    <w:p w14:paraId="05159C93" w14:textId="77777777" w:rsidR="00F9231B" w:rsidRPr="00F9231B" w:rsidRDefault="00F9231B" w:rsidP="00E207E7">
      <w:pPr>
        <w:ind w:right="20"/>
      </w:pPr>
    </w:p>
    <w:p w14:paraId="292454AC" w14:textId="77777777" w:rsidR="00F9231B" w:rsidRPr="00F9231B" w:rsidRDefault="00F9231B" w:rsidP="00E207E7">
      <w:pPr>
        <w:ind w:right="20"/>
      </w:pPr>
    </w:p>
    <w:p w14:paraId="71D116D5" w14:textId="77777777" w:rsidR="00F9231B" w:rsidRPr="00F9231B" w:rsidRDefault="00F9231B" w:rsidP="00E207E7">
      <w:pPr>
        <w:ind w:right="20"/>
      </w:pPr>
    </w:p>
    <w:p w14:paraId="7D65ED19" w14:textId="77777777" w:rsidR="00F9231B" w:rsidRPr="00F9231B" w:rsidRDefault="00F9231B" w:rsidP="00E207E7">
      <w:pPr>
        <w:ind w:right="20"/>
      </w:pPr>
    </w:p>
    <w:p w14:paraId="4A45E4DF" w14:textId="77777777" w:rsidR="00F9231B" w:rsidRPr="00F9231B" w:rsidRDefault="00F9231B" w:rsidP="00E207E7">
      <w:pPr>
        <w:ind w:right="20"/>
      </w:pPr>
    </w:p>
    <w:p w14:paraId="766A2489" w14:textId="77777777" w:rsidR="00F9231B" w:rsidRPr="00F9231B" w:rsidRDefault="00F9231B" w:rsidP="00E207E7">
      <w:pPr>
        <w:ind w:right="20"/>
      </w:pPr>
    </w:p>
    <w:p w14:paraId="6108A0B1" w14:textId="77777777" w:rsidR="00F9231B" w:rsidRPr="00F9231B" w:rsidRDefault="00F9231B" w:rsidP="00E207E7">
      <w:pPr>
        <w:ind w:right="20"/>
      </w:pPr>
    </w:p>
    <w:p w14:paraId="23098922" w14:textId="77777777" w:rsidR="00F9231B" w:rsidRPr="00F9231B" w:rsidRDefault="00F9231B" w:rsidP="00E207E7">
      <w:pPr>
        <w:ind w:right="20"/>
      </w:pPr>
    </w:p>
    <w:p w14:paraId="3FDEA73B" w14:textId="77777777" w:rsidR="00F9231B" w:rsidRPr="00F9231B" w:rsidRDefault="00F9231B" w:rsidP="00E207E7">
      <w:pPr>
        <w:ind w:right="20"/>
      </w:pPr>
    </w:p>
    <w:p w14:paraId="5BC26005" w14:textId="77777777" w:rsidR="00F9231B" w:rsidRPr="00F9231B" w:rsidRDefault="00F9231B" w:rsidP="00E207E7">
      <w:pPr>
        <w:ind w:right="20"/>
      </w:pPr>
    </w:p>
    <w:p w14:paraId="4AEA74A3" w14:textId="77777777" w:rsidR="00F9231B" w:rsidRPr="00F9231B" w:rsidRDefault="00F9231B" w:rsidP="00E207E7">
      <w:pPr>
        <w:ind w:right="20"/>
      </w:pPr>
    </w:p>
    <w:p w14:paraId="1F895C5F" w14:textId="77777777" w:rsidR="00F9231B" w:rsidRPr="00F9231B" w:rsidRDefault="00F9231B" w:rsidP="00E207E7">
      <w:pPr>
        <w:ind w:right="20"/>
        <w:jc w:val="right"/>
      </w:pPr>
    </w:p>
    <w:p w14:paraId="73A9631A" w14:textId="77777777" w:rsidR="00F9231B" w:rsidRPr="00F9231B" w:rsidRDefault="00F9231B" w:rsidP="00E207E7">
      <w:pPr>
        <w:ind w:right="20"/>
      </w:pPr>
    </w:p>
    <w:p w14:paraId="444BDE4C" w14:textId="77777777" w:rsidR="00F9231B" w:rsidRPr="00F9231B" w:rsidRDefault="00F9231B" w:rsidP="00E207E7">
      <w:pPr>
        <w:ind w:right="20"/>
      </w:pPr>
    </w:p>
    <w:p w14:paraId="2D9BDB35" w14:textId="77777777" w:rsidR="00F9231B" w:rsidRPr="00F9231B" w:rsidRDefault="00F9231B" w:rsidP="00E207E7">
      <w:pPr>
        <w:ind w:right="20"/>
      </w:pPr>
    </w:p>
    <w:p w14:paraId="4F3552AD" w14:textId="77777777" w:rsidR="00F9231B" w:rsidRPr="00F9231B" w:rsidRDefault="00F9231B" w:rsidP="00E207E7">
      <w:pPr>
        <w:ind w:right="20"/>
      </w:pPr>
    </w:p>
    <w:p w14:paraId="4BB18932" w14:textId="77777777" w:rsidR="00202679" w:rsidRDefault="00202679" w:rsidP="00E207E7">
      <w:pPr>
        <w:ind w:right="20"/>
      </w:pPr>
    </w:p>
    <w:p w14:paraId="763890BA" w14:textId="77777777" w:rsidR="005344B4" w:rsidRDefault="005344B4" w:rsidP="00E207E7">
      <w:pPr>
        <w:ind w:right="20"/>
      </w:pPr>
    </w:p>
    <w:p w14:paraId="2E69A4A1" w14:textId="77777777" w:rsidR="005344B4" w:rsidRDefault="005344B4" w:rsidP="005344B4">
      <w:pPr>
        <w:pStyle w:val="1"/>
      </w:pPr>
      <w:bookmarkStart w:id="4691" w:name="_Toc427605513"/>
      <w:bookmarkStart w:id="4692" w:name="_Toc445131222"/>
      <w:r>
        <w:rPr>
          <w:rFonts w:hint="eastAsia"/>
        </w:rPr>
        <w:t>Netflow</w:t>
      </w:r>
      <w:bookmarkEnd w:id="4691"/>
      <w:bookmarkEnd w:id="4692"/>
    </w:p>
    <w:p w14:paraId="25DD7095" w14:textId="77777777" w:rsidR="005344B4" w:rsidRDefault="005344B4" w:rsidP="005344B4">
      <w:pPr>
        <w:widowControl/>
        <w:wordWrap/>
        <w:snapToGrid/>
        <w:spacing w:line="240" w:lineRule="auto"/>
        <w:jc w:val="left"/>
      </w:pPr>
      <w:r>
        <w:rPr>
          <w:rFonts w:hint="eastAsia"/>
          <w:kern w:val="0"/>
        </w:rPr>
        <w:br w:type="page"/>
      </w:r>
    </w:p>
    <w:p w14:paraId="3B34D188" w14:textId="77777777" w:rsidR="005344B4" w:rsidRDefault="005344B4" w:rsidP="005344B4">
      <w:pPr>
        <w:pStyle w:val="2"/>
      </w:pPr>
      <w:bookmarkStart w:id="4693" w:name="_Toc427605514"/>
      <w:bookmarkStart w:id="4694" w:name="_Toc445131223"/>
      <w:r>
        <w:t>Netflow Overview</w:t>
      </w:r>
      <w:bookmarkEnd w:id="4693"/>
      <w:bookmarkEnd w:id="4694"/>
    </w:p>
    <w:p w14:paraId="74571A3B" w14:textId="77777777" w:rsidR="005344B4" w:rsidRDefault="005344B4" w:rsidP="005344B4">
      <w:pPr>
        <w:pStyle w:val="3"/>
      </w:pPr>
      <w:bookmarkStart w:id="4695" w:name="_Toc427605515"/>
      <w:bookmarkStart w:id="4696" w:name="_Toc445131224"/>
      <w:r>
        <w:t>Introduction to Netflow</w:t>
      </w:r>
      <w:bookmarkEnd w:id="4695"/>
      <w:bookmarkEnd w:id="4696"/>
    </w:p>
    <w:p w14:paraId="4C9642BE" w14:textId="77777777" w:rsidR="005344B4" w:rsidRDefault="005344B4" w:rsidP="005344B4">
      <w:pPr>
        <w:pStyle w:val="a3"/>
        <w:rPr>
          <w:rFonts w:cs="Arial"/>
        </w:rPr>
      </w:pPr>
      <w:r>
        <w:rPr>
          <w:rFonts w:cs="Arial"/>
        </w:rPr>
        <w:t>Netflow is a feature that collects and distributes data about the amount and duration of network traffic per network application (e.g., ftp, http, IPTV).</w:t>
      </w:r>
    </w:p>
    <w:p w14:paraId="3B8B4FDC" w14:textId="77777777" w:rsidR="005344B4" w:rsidRDefault="005344B4" w:rsidP="005344B4">
      <w:pPr>
        <w:ind w:leftChars="926" w:left="1667"/>
        <w:jc w:val="left"/>
        <w:rPr>
          <w:rFonts w:ascii="Arial" w:hAnsi="Arial" w:cs="Arial"/>
        </w:rPr>
      </w:pPr>
      <w:r>
        <w:rPr>
          <w:rFonts w:ascii="Arial" w:hAnsi="Arial" w:cs="Arial"/>
        </w:rPr>
        <w:t>Netflow can serve the following purposes:</w:t>
      </w:r>
    </w:p>
    <w:p w14:paraId="6A8386C8" w14:textId="77777777" w:rsidR="005344B4" w:rsidRDefault="005344B4" w:rsidP="002B424F">
      <w:pPr>
        <w:numPr>
          <w:ilvl w:val="0"/>
          <w:numId w:val="37"/>
        </w:numPr>
        <w:jc w:val="left"/>
        <w:rPr>
          <w:rFonts w:ascii="Arial" w:hAnsi="Arial" w:cs="Arial"/>
        </w:rPr>
      </w:pPr>
      <w:r>
        <w:rPr>
          <w:rFonts w:ascii="Arial" w:hAnsi="Arial" w:cs="Arial"/>
        </w:rPr>
        <w:t>Network Monitoring</w:t>
      </w:r>
    </w:p>
    <w:p w14:paraId="52D69B05" w14:textId="77777777" w:rsidR="005344B4" w:rsidRDefault="005344B4" w:rsidP="002B424F">
      <w:pPr>
        <w:numPr>
          <w:ilvl w:val="0"/>
          <w:numId w:val="38"/>
        </w:numPr>
        <w:jc w:val="left"/>
        <w:rPr>
          <w:rFonts w:ascii="Arial" w:hAnsi="Arial" w:cs="Arial"/>
        </w:rPr>
      </w:pPr>
      <w:r>
        <w:rPr>
          <w:rFonts w:ascii="Arial" w:hAnsi="Arial" w:cs="Arial"/>
        </w:rPr>
        <w:t>Distribute data about traffic passing through switches or routers in near real time.</w:t>
      </w:r>
    </w:p>
    <w:p w14:paraId="0E05EC08" w14:textId="77777777" w:rsidR="005344B4" w:rsidRDefault="005344B4" w:rsidP="002B424F">
      <w:pPr>
        <w:numPr>
          <w:ilvl w:val="0"/>
          <w:numId w:val="38"/>
        </w:numPr>
        <w:ind w:left="2485" w:hanging="200"/>
        <w:jc w:val="left"/>
        <w:rPr>
          <w:rFonts w:ascii="Arial" w:hAnsi="Arial" w:cs="Arial"/>
        </w:rPr>
      </w:pPr>
      <w:r>
        <w:rPr>
          <w:rFonts w:ascii="Arial" w:hAnsi="Arial" w:cs="Arial"/>
        </w:rPr>
        <w:t>Provide data feeds to visualization applications. These applications would be able to        clearly communicate traffic patterns in the form of graphs and tables to users.</w:t>
      </w:r>
    </w:p>
    <w:p w14:paraId="143CA0E3" w14:textId="77777777" w:rsidR="005344B4" w:rsidRDefault="005344B4" w:rsidP="002B424F">
      <w:pPr>
        <w:numPr>
          <w:ilvl w:val="0"/>
          <w:numId w:val="37"/>
        </w:numPr>
        <w:jc w:val="left"/>
        <w:rPr>
          <w:rFonts w:ascii="Arial" w:hAnsi="Arial" w:cs="Arial"/>
        </w:rPr>
      </w:pPr>
      <w:r>
        <w:rPr>
          <w:rFonts w:ascii="Arial" w:hAnsi="Arial" w:cs="Arial"/>
        </w:rPr>
        <w:t>Application Monitoring and Profiling</w:t>
      </w:r>
    </w:p>
    <w:p w14:paraId="74F4DDDB" w14:textId="77777777" w:rsidR="005344B4" w:rsidRDefault="005344B4" w:rsidP="002B424F">
      <w:pPr>
        <w:numPr>
          <w:ilvl w:val="0"/>
          <w:numId w:val="38"/>
        </w:numPr>
        <w:ind w:left="2485" w:hanging="200"/>
        <w:jc w:val="left"/>
        <w:rPr>
          <w:rFonts w:ascii="Arial" w:hAnsi="Arial" w:cs="Arial"/>
        </w:rPr>
      </w:pPr>
      <w:r>
        <w:rPr>
          <w:rFonts w:ascii="Arial" w:hAnsi="Arial" w:cs="Arial"/>
        </w:rPr>
        <w:t>List changes in the use of network resources for each network application in chronological order.</w:t>
      </w:r>
    </w:p>
    <w:p w14:paraId="70F02001" w14:textId="77777777" w:rsidR="005344B4" w:rsidRDefault="005344B4" w:rsidP="002B424F">
      <w:pPr>
        <w:numPr>
          <w:ilvl w:val="0"/>
          <w:numId w:val="38"/>
        </w:numPr>
        <w:ind w:left="2485" w:hanging="200"/>
        <w:jc w:val="left"/>
        <w:rPr>
          <w:rFonts w:ascii="Arial" w:hAnsi="Arial" w:cs="Arial"/>
        </w:rPr>
      </w:pPr>
      <w:r>
        <w:rPr>
          <w:rFonts w:ascii="Arial" w:hAnsi="Arial" w:cs="Arial"/>
        </w:rPr>
        <w:t>This data could be beneficial for planning new services, allocating network resources (e.g., switches or routers) and application resources (e.g., web servers) to meet user demands.</w:t>
      </w:r>
    </w:p>
    <w:p w14:paraId="4708B389" w14:textId="77777777" w:rsidR="005344B4" w:rsidRDefault="005344B4" w:rsidP="002B424F">
      <w:pPr>
        <w:numPr>
          <w:ilvl w:val="0"/>
          <w:numId w:val="37"/>
        </w:numPr>
        <w:jc w:val="left"/>
        <w:rPr>
          <w:rFonts w:ascii="Arial" w:hAnsi="Arial" w:cs="Arial"/>
        </w:rPr>
      </w:pPr>
      <w:r>
        <w:rPr>
          <w:rFonts w:ascii="Arial" w:hAnsi="Arial" w:cs="Arial"/>
        </w:rPr>
        <w:t>User Monitoring and Profiling</w:t>
      </w:r>
    </w:p>
    <w:p w14:paraId="33DC5B46" w14:textId="77777777" w:rsidR="005344B4" w:rsidRDefault="005344B4" w:rsidP="002B424F">
      <w:pPr>
        <w:numPr>
          <w:ilvl w:val="0"/>
          <w:numId w:val="38"/>
        </w:numPr>
        <w:jc w:val="left"/>
        <w:rPr>
          <w:rFonts w:ascii="Arial" w:hAnsi="Arial" w:cs="Arial"/>
        </w:rPr>
      </w:pPr>
      <w:r>
        <w:rPr>
          <w:rFonts w:ascii="Arial" w:hAnsi="Arial" w:cs="Arial"/>
        </w:rPr>
        <w:t>Obtain information about the preferred networks and resources of (selected) users.</w:t>
      </w:r>
    </w:p>
    <w:p w14:paraId="27A6515E" w14:textId="77777777" w:rsidR="005344B4" w:rsidRDefault="005344B4" w:rsidP="002B424F">
      <w:pPr>
        <w:numPr>
          <w:ilvl w:val="0"/>
          <w:numId w:val="38"/>
        </w:numPr>
        <w:ind w:left="2485" w:hanging="200"/>
        <w:jc w:val="left"/>
        <w:rPr>
          <w:rFonts w:ascii="Arial" w:hAnsi="Arial" w:cs="Arial"/>
        </w:rPr>
      </w:pPr>
      <w:r>
        <w:rPr>
          <w:rFonts w:ascii="Arial" w:hAnsi="Arial" w:cs="Arial"/>
        </w:rPr>
        <w:t>Apart from commercial purposes, this information could also strengthen defense against potential security threats.</w:t>
      </w:r>
    </w:p>
    <w:p w14:paraId="328C3AD2" w14:textId="77777777" w:rsidR="005344B4" w:rsidRDefault="005344B4" w:rsidP="002B424F">
      <w:pPr>
        <w:numPr>
          <w:ilvl w:val="0"/>
          <w:numId w:val="37"/>
        </w:numPr>
        <w:jc w:val="left"/>
        <w:rPr>
          <w:rFonts w:ascii="Arial" w:hAnsi="Arial" w:cs="Arial"/>
        </w:rPr>
      </w:pPr>
      <w:r>
        <w:rPr>
          <w:rFonts w:ascii="Arial" w:hAnsi="Arial" w:cs="Arial"/>
        </w:rPr>
        <w:t>Network Planning</w:t>
      </w:r>
    </w:p>
    <w:p w14:paraId="48B9628E" w14:textId="77777777" w:rsidR="005344B4" w:rsidRDefault="005344B4" w:rsidP="002B424F">
      <w:pPr>
        <w:numPr>
          <w:ilvl w:val="0"/>
          <w:numId w:val="38"/>
        </w:numPr>
        <w:jc w:val="left"/>
        <w:rPr>
          <w:rFonts w:ascii="Arial" w:hAnsi="Arial" w:cs="Arial"/>
        </w:rPr>
      </w:pPr>
      <w:r>
        <w:rPr>
          <w:rFonts w:ascii="Arial" w:hAnsi="Arial" w:cs="Arial"/>
        </w:rPr>
        <w:t>Collect long-term data about network traffic to trace and predict network growth.</w:t>
      </w:r>
    </w:p>
    <w:p w14:paraId="0B06BA61" w14:textId="77777777" w:rsidR="005344B4" w:rsidRDefault="005344B4" w:rsidP="002B424F">
      <w:pPr>
        <w:numPr>
          <w:ilvl w:val="0"/>
          <w:numId w:val="38"/>
        </w:numPr>
        <w:ind w:left="2485" w:hanging="200"/>
        <w:jc w:val="left"/>
        <w:rPr>
          <w:rFonts w:ascii="Arial" w:hAnsi="Arial" w:cs="Arial"/>
        </w:rPr>
      </w:pPr>
      <w:r>
        <w:rPr>
          <w:rFonts w:ascii="Arial" w:hAnsi="Arial" w:cs="Arial"/>
        </w:rPr>
        <w:t>This data could determine the most effective network infrastructure upgrade (e.g., number or performance of routers/ports/interfaces).</w:t>
      </w:r>
    </w:p>
    <w:p w14:paraId="1C28D815" w14:textId="77777777" w:rsidR="005344B4" w:rsidRDefault="005344B4" w:rsidP="002B424F">
      <w:pPr>
        <w:numPr>
          <w:ilvl w:val="0"/>
          <w:numId w:val="37"/>
        </w:numPr>
        <w:jc w:val="left"/>
        <w:rPr>
          <w:rFonts w:ascii="Arial" w:hAnsi="Arial" w:cs="Arial"/>
        </w:rPr>
      </w:pPr>
      <w:r>
        <w:rPr>
          <w:rFonts w:ascii="Arial" w:hAnsi="Arial" w:cs="Arial"/>
        </w:rPr>
        <w:t>Accounting/Billing</w:t>
      </w:r>
    </w:p>
    <w:p w14:paraId="65F663FC" w14:textId="77777777" w:rsidR="005344B4" w:rsidRDefault="005344B4" w:rsidP="002B424F">
      <w:pPr>
        <w:numPr>
          <w:ilvl w:val="0"/>
          <w:numId w:val="38"/>
        </w:numPr>
        <w:jc w:val="left"/>
        <w:rPr>
          <w:rFonts w:ascii="Arial" w:hAnsi="Arial" w:cs="Arial"/>
        </w:rPr>
      </w:pPr>
      <w:r>
        <w:rPr>
          <w:rFonts w:ascii="Arial" w:hAnsi="Arial" w:cs="Arial"/>
        </w:rPr>
        <w:t>Gather statistics for IP, TCP/UDP ports, bytes, and packets.</w:t>
      </w:r>
    </w:p>
    <w:p w14:paraId="3866A9E4" w14:textId="77777777" w:rsidR="005344B4" w:rsidRDefault="005344B4" w:rsidP="002B424F">
      <w:pPr>
        <w:numPr>
          <w:ilvl w:val="0"/>
          <w:numId w:val="38"/>
        </w:numPr>
        <w:ind w:left="2485" w:hanging="200"/>
        <w:jc w:val="left"/>
        <w:rPr>
          <w:rFonts w:ascii="Arial" w:hAnsi="Arial" w:cs="Arial"/>
        </w:rPr>
      </w:pPr>
      <w:r>
        <w:rPr>
          <w:rFonts w:ascii="Arial" w:hAnsi="Arial" w:cs="Arial"/>
        </w:rPr>
        <w:t>Internet service providers (ISPs) could impose surcharges based on statistics about bandwidth/daily/application usage.</w:t>
      </w:r>
      <w:r>
        <w:rPr>
          <w:rFonts w:ascii="Arial" w:eastAsia="맑은 고딕" w:hAnsi="Arial" w:cs="Arial"/>
          <w:bCs/>
        </w:rPr>
        <w:tab/>
      </w:r>
    </w:p>
    <w:p w14:paraId="55906685" w14:textId="77777777" w:rsidR="005344B4" w:rsidRDefault="005344B4" w:rsidP="005344B4">
      <w:pPr>
        <w:widowControl/>
        <w:wordWrap/>
        <w:snapToGrid/>
        <w:jc w:val="left"/>
        <w:rPr>
          <w:rFonts w:ascii="Arial" w:hAnsi="Arial" w:cs="Arial"/>
          <w:kern w:val="0"/>
        </w:rPr>
        <w:sectPr w:rsidR="005344B4" w:rsidSect="005344B4">
          <w:type w:val="continuous"/>
          <w:pgSz w:w="11906" w:h="16838"/>
          <w:pgMar w:top="1985" w:right="851" w:bottom="567" w:left="851" w:header="0" w:footer="0" w:gutter="284"/>
          <w:cols w:space="720"/>
        </w:sectPr>
      </w:pPr>
    </w:p>
    <w:p w14:paraId="1FB9DC3A" w14:textId="77777777" w:rsidR="005344B4" w:rsidRDefault="005344B4" w:rsidP="005344B4">
      <w:pPr>
        <w:pStyle w:val="3"/>
      </w:pPr>
      <w:bookmarkStart w:id="4697" w:name="_Toc427605516"/>
      <w:bookmarkStart w:id="4698" w:name="_Toc445131225"/>
      <w:bookmarkStart w:id="4699" w:name="_Toc425410460"/>
      <w:bookmarkStart w:id="4700" w:name="_Toc405290318"/>
      <w:r>
        <w:t>Netflow Deployment</w:t>
      </w:r>
      <w:bookmarkEnd w:id="4697"/>
      <w:bookmarkEnd w:id="4698"/>
    </w:p>
    <w:p w14:paraId="384263BA" w14:textId="51CA85E4" w:rsidR="005344B4" w:rsidRDefault="005344B4" w:rsidP="005344B4">
      <w:r>
        <w:rPr>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5A5B63" w:rsidRDefault="005A5B63"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5A5B63" w:rsidRDefault="005A5B63"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5A5B63" w:rsidRDefault="005A5B63"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5A5B63" w:rsidRDefault="005A5B63"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5A5B63" w:rsidRDefault="005A5B63"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5A5B63" w:rsidRDefault="005A5B63"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5A5B63" w:rsidRDefault="005A5B63"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5A5B63" w:rsidRDefault="005A5B63"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5A5B63" w:rsidRDefault="005A5B63"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5A5B63" w:rsidRDefault="005A5B63"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5A5B63" w:rsidRDefault="005A5B63"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5A5B63" w:rsidRDefault="005A5B63"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5A5B63" w:rsidRDefault="005A5B63"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5A5B63" w:rsidRDefault="005A5B63"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5A5B63" w:rsidRDefault="005A5B63"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5A5B63" w:rsidRDefault="005A5B63"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5A5B63" w:rsidRDefault="005A5B63"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5A5B63" w:rsidRDefault="005A5B63"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5A5B63" w:rsidRDefault="005A5B63"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5A5B63" w:rsidRDefault="005A5B63"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5A5B63" w:rsidRDefault="005A5B63"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5A5B63" w:rsidRDefault="005A5B63"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5A5B63" w:rsidRDefault="005A5B63"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5A5B63" w:rsidRDefault="005A5B63"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5A5B63" w:rsidRDefault="005A5B63"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5A5B63" w:rsidRDefault="005A5B63"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5A5B63" w:rsidRDefault="005A5B63"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5A5B63" w:rsidRDefault="005A5B63"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5A5B63" w:rsidRDefault="005A5B63"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5A5B63" w:rsidRDefault="005A5B63"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5A5B63" w:rsidRDefault="005A5B63"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5A5B63" w:rsidRDefault="005A5B63"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5A5B63" w:rsidRDefault="005A5B63"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5A5B63" w:rsidRDefault="005A5B63"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5A5B63" w:rsidRDefault="005A5B63"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5A5B63" w:rsidRDefault="005A5B63"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5A5B63" w:rsidRDefault="005A5B63"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5A5B63" w:rsidRDefault="005A5B63"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5A5B63" w:rsidRDefault="005A5B63"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5A5B63" w:rsidRDefault="005A5B63"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5A5B63" w:rsidRDefault="005A5B63"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5A5B63" w:rsidRDefault="005A5B63"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5A5B63" w:rsidRDefault="005A5B63"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5A5B63" w:rsidRDefault="005A5B63"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5A5B63" w:rsidRDefault="005A5B63"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5A5B63" w:rsidRDefault="005A5B63"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5A5B63" w:rsidRDefault="005A5B63"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5A5B63" w:rsidRDefault="005A5B63"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5A5B63" w:rsidRDefault="005A5B63"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5A5B63" w:rsidRDefault="005A5B63"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5A5B63" w:rsidRDefault="005A5B63"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5A5B63" w:rsidRDefault="005A5B63"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5A5B63" w:rsidRDefault="005A5B63"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5A5B63" w:rsidRDefault="005A5B63"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5A5B63" w:rsidRDefault="005A5B63"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5A5B63" w:rsidRDefault="005A5B63"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5A5B63" w:rsidRDefault="005A5B63"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5A5B63" w:rsidRDefault="005A5B63"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5A5B63" w:rsidRDefault="005A5B63"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5A5B63" w:rsidRDefault="005A5B63"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5A5B63" w:rsidRDefault="005A5B63"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5A5B63" w:rsidRDefault="005A5B63"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5A5B63" w:rsidRDefault="005A5B63"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5A5B63" w:rsidRDefault="005A5B63"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5A5B63" w:rsidRDefault="005A5B63"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5A5B63" w:rsidRDefault="005A5B63"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5A5B63" w:rsidRDefault="005A5B63"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5A5B63" w:rsidRDefault="005A5B63"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5A5B63" w:rsidRDefault="005A5B63"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5A5B63" w:rsidRDefault="005A5B63"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5A5B63" w:rsidRDefault="005A5B63"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5A5B63" w:rsidRDefault="005A5B63"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5A5B63" w:rsidRDefault="005A5B63"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5A5B63" w:rsidRDefault="005A5B63"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5A5B63" w:rsidRDefault="005A5B63"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5A5B63" w:rsidRDefault="005A5B63"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5A5B63" w:rsidRDefault="005A5B63"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5A5B63" w:rsidRDefault="005A5B63"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5A5B63" w:rsidRDefault="005A5B63"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5A5B63" w:rsidRDefault="005A5B63"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5A5B63" w:rsidRDefault="005A5B63"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5A5B63" w:rsidRDefault="005A5B63"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5A5B63" w:rsidRDefault="005A5B63"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5A5B63" w:rsidRDefault="005A5B63"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5A5B63" w:rsidRDefault="005A5B63"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5A5B63" w:rsidRDefault="005A5B63"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5A5B63" w:rsidRDefault="005A5B63"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5A5B63" w:rsidRDefault="005A5B63"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5A5B63" w:rsidRDefault="005A5B63"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5A5B63" w:rsidRDefault="005A5B63"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5A5B63" w:rsidRDefault="005A5B63"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5A5B63" w:rsidRDefault="005A5B63"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5A5B63" w:rsidRDefault="005A5B63"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5A5B63" w:rsidRDefault="005A5B63"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5A5B63" w:rsidRDefault="005A5B63"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5A5B63" w:rsidRDefault="005A5B63"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5A5B63" w:rsidRDefault="005A5B63"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5A5B63" w:rsidRDefault="005A5B63"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5A5B63" w:rsidRDefault="005A5B63"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5A5B63" w:rsidRDefault="005A5B63"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5A5B63" w:rsidRDefault="005A5B63"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5A5B63" w:rsidRDefault="005A5B63"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5A5B63" w:rsidRDefault="005A5B63"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5A5B63" w:rsidRDefault="005A5B63"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5A5B63" w:rsidRDefault="005A5B63"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5A5B63" w:rsidRDefault="005A5B63"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5A5B63" w:rsidRDefault="005A5B63"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5A5B63" w:rsidRDefault="005A5B63"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5A5B63" w:rsidRDefault="005A5B63"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5A5B63" w:rsidRDefault="005A5B63"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5A5B63" w:rsidRDefault="005A5B63"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5A5B63" w:rsidRDefault="005A5B63"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5A5B63" w:rsidRDefault="005A5B63"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5A5B63" w:rsidRDefault="005A5B63"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5A5B63" w:rsidRDefault="005A5B63"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5A5B63" w:rsidRDefault="005A5B63"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5A5B63" w:rsidRDefault="005A5B63"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5A5B63" w:rsidRDefault="005A5B63"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5A5B63" w:rsidRDefault="005A5B63"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5A5B63" w:rsidRDefault="005A5B63"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5A5B63" w:rsidRDefault="005A5B63"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5A5B63" w:rsidRDefault="005A5B63"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5A5B63" w:rsidRDefault="005A5B63"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5A5B63" w:rsidRDefault="005A5B63"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5A5B63" w:rsidRDefault="005A5B63"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5A5B63" w:rsidRDefault="005A5B63"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5A5B63" w:rsidRDefault="005A5B63"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5A5B63" w:rsidRDefault="005A5B63"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5A5B63" w:rsidRDefault="005A5B63"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5A5B63" w:rsidRDefault="005A5B63"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5A5B63" w:rsidRDefault="005A5B63"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5A5B63" w:rsidRDefault="005A5B63"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5A5B63" w:rsidRDefault="005A5B63"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5A5B63" w:rsidRDefault="005A5B63"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5A5B63" w:rsidRDefault="005A5B63"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5A5B63" w:rsidRDefault="005A5B63"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5A5B63" w:rsidRDefault="005A5B63"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5A5B63" w:rsidRDefault="005A5B63"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5A5B63" w:rsidRDefault="005A5B63"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5A5B63" w:rsidRDefault="005A5B63"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5A5B63" w:rsidRDefault="005A5B63"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5A5B63" w:rsidRDefault="005A5B63"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5A5B63" w:rsidRDefault="005A5B63"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5A5B63" w:rsidRDefault="005A5B63"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5A5B63" w:rsidRDefault="005A5B63"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5A5B63" w:rsidRDefault="005A5B63"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5A5B63" w:rsidRDefault="005A5B63"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5A5B63" w:rsidRDefault="005A5B63"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5A5B63" w:rsidRDefault="005A5B63"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5A5B63" w:rsidRDefault="005A5B63"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5A5B63" w:rsidRDefault="005A5B63"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5A5B63" w:rsidRDefault="005A5B63"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5A5B63" w:rsidRDefault="005A5B63"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5A5B63" w:rsidRDefault="005A5B63"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5A5B63" w:rsidRDefault="005A5B63"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5A5B63" w:rsidRDefault="005A5B63"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5A5B63" w:rsidRDefault="005A5B63"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5A5B63" w:rsidRDefault="005A5B63"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5A5B63" w:rsidRDefault="005A5B63"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5A5B63" w:rsidRDefault="005A5B63"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5A5B63" w:rsidRDefault="005A5B63"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5A5B63" w:rsidRDefault="005A5B63"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5A5B63" w:rsidRDefault="005A5B63"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5A5B63" w:rsidRDefault="005A5B63"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5A5B63" w:rsidRDefault="005A5B63"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5A5B63" w:rsidRDefault="005A5B63"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5A5B63" w:rsidRDefault="005A5B63"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5A5B63" w:rsidRDefault="005A5B63"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5A5B63" w:rsidRDefault="005A5B63"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5A5B63" w:rsidRDefault="005A5B63"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Pr>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5A5B63" w:rsidRDefault="005A5B63"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5A5B63" w:rsidRDefault="005A5B63"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5A5B63" w:rsidRDefault="005A5B63"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5A5B63" w:rsidRDefault="005A5B63"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5A5B63" w:rsidRDefault="005A5B63"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5A5B63" w:rsidRDefault="005A5B63"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5A5B63" w:rsidRDefault="005A5B63"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5A5B63" w:rsidRDefault="005A5B63"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5A5B63" w:rsidRDefault="005A5B63"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5A5B63" w:rsidRDefault="005A5B63"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5A5B63" w:rsidRDefault="005A5B63"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5A5B63" w:rsidRDefault="005A5B63"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5A5B63" w:rsidRDefault="005A5B63"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5A5B63" w:rsidRDefault="005A5B63"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5A5B63" w:rsidRDefault="005A5B63"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5A5B63" w:rsidRDefault="005A5B63"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5A5B63" w:rsidRDefault="005A5B63"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5A5B63" w:rsidRDefault="005A5B63"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5A5B63" w:rsidRDefault="005A5B63"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5A5B63" w:rsidRDefault="005A5B63"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5A5B63" w:rsidRDefault="005A5B63"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5A5B63" w:rsidRDefault="005A5B63"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5A5B63" w:rsidRDefault="005A5B63"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5A5B63" w:rsidRDefault="005A5B63"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5A5B63" w:rsidRDefault="005A5B63" w:rsidP="005344B4"/>
                              <w:p w14:paraId="049B3CD9" w14:textId="77777777" w:rsidR="005A5B63" w:rsidRDefault="005A5B63"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5A5B63" w:rsidRDefault="005A5B63"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5A5B63" w:rsidRDefault="005A5B63"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5A5B63" w:rsidRDefault="005A5B63"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5A5B63" w:rsidRDefault="005A5B63"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5A5B63" w:rsidRDefault="005A5B63"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5A5B63" w:rsidRDefault="005A5B63"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5A5B63" w:rsidRDefault="005A5B63"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5A5B63" w:rsidRDefault="005A5B63"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5A5B63" w:rsidRDefault="005A5B63"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5A5B63" w:rsidRDefault="005A5B63"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5A5B63" w:rsidRDefault="005A5B63"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5A5B63" w:rsidRDefault="005A5B63"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5A5B63" w:rsidRDefault="005A5B63"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5A5B63" w:rsidRDefault="005A5B63"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5A5B63" w:rsidRDefault="005A5B63"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5A5B63" w:rsidRDefault="005A5B63"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5A5B63" w:rsidRDefault="005A5B63"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5A5B63" w:rsidRDefault="005A5B63"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5A5B63" w:rsidRDefault="005A5B63"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5A5B63" w:rsidRDefault="005A5B63" w:rsidP="005344B4"/>
                                <w:p w14:paraId="0C0DCE6E" w14:textId="77777777" w:rsidR="005A5B63" w:rsidRDefault="005A5B63"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5A5B63" w:rsidRDefault="005A5B63"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5A5B63" w:rsidRDefault="005A5B63"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5A5B63" w:rsidRDefault="005A5B63"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5A5B63" w:rsidRDefault="005A5B63"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5A5B63" w:rsidRDefault="005A5B63"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5A5B63" w:rsidRDefault="005A5B63"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5A5B63" w:rsidRDefault="005A5B63"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5A5B63" w:rsidRDefault="005A5B63"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5A5B63" w:rsidRDefault="005A5B63"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5A5B63" w:rsidRDefault="005A5B63"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5A5B63" w:rsidRDefault="005A5B63"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5A5B63" w:rsidRDefault="005A5B63"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5A5B63" w:rsidRDefault="005A5B63"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5A5B63" w:rsidRDefault="005A5B63"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5A5B63" w:rsidRDefault="005A5B63"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5A5B63" w:rsidRDefault="005A5B63"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5A5B63" w:rsidRDefault="005A5B63"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5A5B63" w:rsidRDefault="005A5B63"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5A5B63" w:rsidRDefault="005A5B63"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5A5B63" w:rsidRDefault="005A5B63"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5A5B63" w:rsidRDefault="005A5B63"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5A5B63" w:rsidRDefault="005A5B63"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5A5B63" w:rsidRDefault="005A5B63"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5A5B63" w:rsidRDefault="005A5B63"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5A5B63" w:rsidRDefault="005A5B63"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5A5B63" w:rsidRDefault="005A5B63"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5A5B63" w:rsidRDefault="005A5B63"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5A5B63" w:rsidRDefault="005A5B63"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5A5B63" w:rsidRDefault="005A5B63"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5A5B63" w:rsidRDefault="005A5B63"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5A5B63" w:rsidRDefault="005A5B63"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5A5B63" w:rsidRDefault="005A5B63"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5A5B63" w:rsidRDefault="005A5B63"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5A5B63" w:rsidRDefault="005A5B63"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5A5B63" w:rsidRDefault="005A5B63"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5A5B63" w:rsidRDefault="005A5B63"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5A5B63" w:rsidRDefault="005A5B63"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5A5B63" w:rsidRDefault="005A5B63"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5A5B63" w:rsidRDefault="005A5B63"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5A5B63" w:rsidRDefault="005A5B63"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5A5B63" w:rsidRDefault="005A5B63"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5A5B63" w:rsidRDefault="005A5B63"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5A5B63" w:rsidRDefault="005A5B63"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5A5B63" w:rsidRDefault="005A5B63"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5A5B63" w:rsidRDefault="005A5B63"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5A5B63" w:rsidRDefault="005A5B63"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5A5B63" w:rsidRDefault="005A5B63"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5A5B63" w:rsidRDefault="005A5B63"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5A5B63" w:rsidRDefault="005A5B63"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5A5B63" w:rsidRDefault="005A5B63"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5A5B63" w:rsidRDefault="005A5B63"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5A5B63" w:rsidRDefault="005A5B63"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5A5B63" w:rsidRDefault="005A5B63"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5A5B63" w:rsidRDefault="005A5B63"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5A5B63" w:rsidRDefault="005A5B63"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5A5B63" w:rsidRDefault="005A5B63"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5A5B63" w:rsidRDefault="005A5B63"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5A5B63" w:rsidRDefault="005A5B63"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5A5B63" w:rsidRDefault="005A5B63"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5A5B63" w:rsidRDefault="005A5B63"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5A5B63" w:rsidRDefault="005A5B63"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5A5B63" w:rsidRDefault="005A5B63"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5A5B63" w:rsidRDefault="005A5B63"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5A5B63" w:rsidRDefault="005A5B63"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5A5B63" w:rsidRDefault="005A5B63" w:rsidP="005344B4"/>
                        <w:p w14:paraId="049B3CD9" w14:textId="77777777" w:rsidR="005A5B63" w:rsidRDefault="005A5B63" w:rsidP="005344B4">
                          <w:pPr>
                            <w:rPr>
                              <w:rFonts w:hint="eastAsia"/>
                            </w:rPr>
                          </w:pPr>
                        </w:p>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5A5B63" w:rsidRDefault="005A5B63"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5A5B63" w:rsidRDefault="005A5B63"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5A5B63" w:rsidRDefault="005A5B63"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5A5B63" w:rsidRDefault="005A5B63"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5A5B63" w:rsidRDefault="005A5B63"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5A5B63" w:rsidRDefault="005A5B63"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5A5B63" w:rsidRDefault="005A5B63"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5A5B63" w:rsidRDefault="005A5B63"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5A5B63" w:rsidRDefault="005A5B63"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5A5B63" w:rsidRDefault="005A5B63"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5A5B63" w:rsidRDefault="005A5B63"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5A5B63" w:rsidRDefault="005A5B63"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5A5B63" w:rsidRDefault="005A5B63"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5A5B63" w:rsidRDefault="005A5B63"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5A5B63" w:rsidRDefault="005A5B63"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5A5B63" w:rsidRDefault="005A5B63"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5A5B63" w:rsidRDefault="005A5B63"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5A5B63" w:rsidRDefault="005A5B63"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5A5B63" w:rsidRDefault="005A5B63"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5A5B63" w:rsidRDefault="005A5B63" w:rsidP="005344B4"/>
                          <w:p w14:paraId="0C0DCE6E" w14:textId="77777777" w:rsidR="005A5B63" w:rsidRDefault="005A5B63" w:rsidP="005344B4">
                            <w:pPr>
                              <w:rPr>
                                <w:rFonts w:hint="eastAsia"/>
                              </w:rPr>
                            </w:pPr>
                          </w:p>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5A5B63" w:rsidRDefault="005A5B63"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5A5B63" w:rsidRDefault="005A5B63"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5A5B63" w:rsidRDefault="005A5B63"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5A5B63" w:rsidRDefault="005A5B63"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5A5B63" w:rsidRDefault="005A5B63"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5A5B63" w:rsidRDefault="005A5B63"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5A5B63" w:rsidRDefault="005A5B63"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5A5B63" w:rsidRDefault="005A5B63"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5A5B63" w:rsidRDefault="005A5B63"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5A5B63" w:rsidRDefault="005A5B63"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5A5B63" w:rsidRDefault="005A5B63"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5A5B63" w:rsidRDefault="005A5B63"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5A5B63" w:rsidRDefault="005A5B63"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5A5B63" w:rsidRDefault="005A5B63"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5A5B63" w:rsidRDefault="005A5B63"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5A5B63" w:rsidRDefault="005A5B63"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5A5B63" w:rsidRDefault="005A5B63"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5A5B63" w:rsidRDefault="005A5B63"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5A5B63" w:rsidRDefault="005A5B63"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5A5B63" w:rsidRDefault="005A5B63"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5A5B63" w:rsidRDefault="005A5B63"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5A5B63" w:rsidRDefault="005A5B63"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5A5B63" w:rsidRDefault="005A5B63"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5A5B63" w:rsidRDefault="005A5B63"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5A5B63" w:rsidRDefault="005A5B63"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5A5B63" w:rsidRDefault="005A5B63"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5A5B63" w:rsidRDefault="005A5B63"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5A5B63" w:rsidRDefault="005A5B63"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5A5B63" w:rsidRDefault="005A5B63"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5A5B63" w:rsidRDefault="005A5B63"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5A5B63" w:rsidRDefault="005A5B63"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5A5B63" w:rsidRDefault="005A5B63"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5A5B63" w:rsidRDefault="005A5B63"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5A5B63" w:rsidRDefault="005A5B63"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5A5B63" w:rsidRDefault="005A5B63"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5A5B63" w:rsidRDefault="005A5B63"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5A5B63" w:rsidRDefault="005A5B63"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5A5B63" w:rsidRDefault="005A5B63"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5A5B63" w:rsidRDefault="005A5B63"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5A5B63" w:rsidRDefault="005A5B63"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Pr>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Pr>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Pr>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Pr>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Pr>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Pr>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5A5B63" w:rsidRDefault="005A5B63"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Pr>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5A5B63" w:rsidRDefault="005A5B63"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5A5B63" w:rsidRDefault="005A5B63"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5A5B63" w:rsidRDefault="005A5B63"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5A5B63" w:rsidRDefault="005A5B63"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5A5B63" w:rsidRDefault="005A5B63"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5A5B63" w:rsidRDefault="005A5B63"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Pr>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Pr>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Default="005344B4" w:rsidP="005344B4">
      <w:pPr>
        <w:pStyle w:val="a3"/>
        <w:ind w:left="0"/>
      </w:pPr>
    </w:p>
    <w:p w14:paraId="123B0ACF" w14:textId="77777777" w:rsidR="005344B4" w:rsidRDefault="005344B4" w:rsidP="005344B4">
      <w:pPr>
        <w:pStyle w:val="a3"/>
      </w:pPr>
    </w:p>
    <w:p w14:paraId="7E1A623D" w14:textId="77777777" w:rsidR="005344B4" w:rsidRDefault="005344B4" w:rsidP="005344B4">
      <w:pPr>
        <w:pStyle w:val="a3"/>
      </w:pPr>
    </w:p>
    <w:p w14:paraId="5537C375" w14:textId="77777777" w:rsidR="005344B4" w:rsidRDefault="005344B4" w:rsidP="005344B4">
      <w:pPr>
        <w:pStyle w:val="a3"/>
      </w:pPr>
    </w:p>
    <w:p w14:paraId="57523EBD" w14:textId="77777777" w:rsidR="005344B4" w:rsidRDefault="005344B4" w:rsidP="005344B4">
      <w:pPr>
        <w:pStyle w:val="a3"/>
      </w:pPr>
    </w:p>
    <w:p w14:paraId="093DAD55" w14:textId="77777777" w:rsidR="005344B4" w:rsidRDefault="005344B4" w:rsidP="005344B4">
      <w:pPr>
        <w:pStyle w:val="a3"/>
      </w:pPr>
    </w:p>
    <w:p w14:paraId="1E2F5319" w14:textId="77777777" w:rsidR="005344B4" w:rsidRDefault="005344B4" w:rsidP="005344B4">
      <w:pPr>
        <w:pStyle w:val="a3"/>
      </w:pPr>
    </w:p>
    <w:p w14:paraId="1893A8EC" w14:textId="77777777" w:rsidR="005344B4" w:rsidRDefault="005344B4" w:rsidP="005344B4">
      <w:pPr>
        <w:pStyle w:val="a3"/>
      </w:pPr>
    </w:p>
    <w:p w14:paraId="73C41A1B" w14:textId="77777777" w:rsidR="005344B4" w:rsidRDefault="005344B4" w:rsidP="005344B4">
      <w:pPr>
        <w:pStyle w:val="a3"/>
      </w:pPr>
    </w:p>
    <w:p w14:paraId="452A7CBD" w14:textId="77777777" w:rsidR="005344B4" w:rsidRDefault="005344B4" w:rsidP="005344B4">
      <w:pPr>
        <w:pStyle w:val="a3"/>
      </w:pPr>
    </w:p>
    <w:p w14:paraId="0A002D1D" w14:textId="77777777" w:rsidR="005344B4" w:rsidRDefault="005344B4" w:rsidP="005344B4">
      <w:pPr>
        <w:pStyle w:val="a3"/>
      </w:pPr>
    </w:p>
    <w:p w14:paraId="43CF6BD4" w14:textId="77777777" w:rsidR="005344B4" w:rsidRDefault="005344B4" w:rsidP="005344B4">
      <w:pPr>
        <w:pStyle w:val="a3"/>
        <w:ind w:left="0" w:firstLineChars="850" w:firstLine="1530"/>
        <w:rPr>
          <w:b/>
        </w:rPr>
      </w:pPr>
      <w:bookmarkStart w:id="4701" w:name="_Toc427606080"/>
      <w:r>
        <w:rPr>
          <w:rFonts w:hAnsi="Arial" w:cs="Arial"/>
        </w:rPr>
        <w:t xml:space="preserve">Figure </w:t>
      </w:r>
      <w:r>
        <w:fldChar w:fldCharType="begin"/>
      </w:r>
      <w:r>
        <w:rPr>
          <w:rFonts w:hAnsi="Arial" w:cs="Arial"/>
        </w:rPr>
        <w:instrText xml:space="preserve"> SEQ Figure \* ARABIC </w:instrText>
      </w:r>
      <w:r>
        <w:fldChar w:fldCharType="separate"/>
      </w:r>
      <w:r>
        <w:rPr>
          <w:rFonts w:hAnsi="Arial" w:cs="Arial"/>
        </w:rPr>
        <w:t>68</w:t>
      </w:r>
      <w:r>
        <w:fldChar w:fldCharType="end"/>
      </w:r>
      <w:r>
        <w:rPr>
          <w:rFonts w:hAnsi="Arial" w:cs="Arial"/>
          <w:b/>
        </w:rPr>
        <w:t xml:space="preserve"> </w:t>
      </w:r>
      <w:r>
        <w:t>Netflow Deployment</w:t>
      </w:r>
      <w:bookmarkEnd w:id="4701"/>
    </w:p>
    <w:p w14:paraId="076889FF" w14:textId="77777777" w:rsidR="005344B4" w:rsidRDefault="005344B4" w:rsidP="005344B4">
      <w:pPr>
        <w:pStyle w:val="a3"/>
        <w:spacing w:before="0" w:after="0" w:line="300" w:lineRule="auto"/>
        <w:ind w:left="0" w:firstLineChars="800" w:firstLine="1440"/>
      </w:pPr>
      <w:r>
        <w:t>A netflow setup consists of the following:</w:t>
      </w:r>
    </w:p>
    <w:p w14:paraId="5082B747" w14:textId="77777777" w:rsidR="005344B4" w:rsidRDefault="005344B4" w:rsidP="002B424F">
      <w:pPr>
        <w:pStyle w:val="a3"/>
        <w:numPr>
          <w:ilvl w:val="0"/>
          <w:numId w:val="37"/>
        </w:numPr>
        <w:snapToGrid w:val="0"/>
        <w:spacing w:before="0" w:after="0" w:line="300" w:lineRule="auto"/>
      </w:pPr>
      <w:r>
        <w:t>Netflow exporter (</w:t>
      </w:r>
      <w:r>
        <w:rPr>
          <w:i/>
        </w:rPr>
        <w:t>Netflow Data Export</w:t>
      </w:r>
      <w:r>
        <w:t xml:space="preserve"> in Figure 1)</w:t>
      </w:r>
    </w:p>
    <w:p w14:paraId="41BE0F1C" w14:textId="77777777" w:rsidR="005344B4" w:rsidRDefault="005344B4" w:rsidP="002B424F">
      <w:pPr>
        <w:pStyle w:val="a3"/>
        <w:numPr>
          <w:ilvl w:val="0"/>
          <w:numId w:val="38"/>
        </w:numPr>
        <w:snapToGrid w:val="0"/>
        <w:spacing w:before="0" w:after="0" w:line="300" w:lineRule="auto"/>
      </w:pPr>
      <w:r>
        <w:t>Collects netflow data and sends this data to the collector.</w:t>
      </w:r>
    </w:p>
    <w:p w14:paraId="335689BA" w14:textId="77777777" w:rsidR="005344B4" w:rsidRDefault="005344B4" w:rsidP="002B424F">
      <w:pPr>
        <w:pStyle w:val="a3"/>
        <w:numPr>
          <w:ilvl w:val="0"/>
          <w:numId w:val="38"/>
        </w:numPr>
        <w:snapToGrid w:val="0"/>
        <w:spacing w:before="0" w:after="0" w:line="300" w:lineRule="auto"/>
      </w:pPr>
      <w:r>
        <w:t>Routers usually assume this role; however, you can also use network application servers.</w:t>
      </w:r>
    </w:p>
    <w:p w14:paraId="19EE7545" w14:textId="77777777" w:rsidR="005344B4" w:rsidRDefault="005344B4" w:rsidP="002B424F">
      <w:pPr>
        <w:pStyle w:val="a3"/>
        <w:numPr>
          <w:ilvl w:val="0"/>
          <w:numId w:val="37"/>
        </w:numPr>
        <w:snapToGrid w:val="0"/>
        <w:spacing w:before="0" w:after="0" w:line="300" w:lineRule="auto"/>
      </w:pPr>
      <w:r>
        <w:t>Netflow collector (</w:t>
      </w:r>
      <w:r>
        <w:rPr>
          <w:i/>
        </w:rPr>
        <w:t>Netflow Flow Collectors</w:t>
      </w:r>
      <w:r>
        <w:t xml:space="preserve"> and </w:t>
      </w:r>
      <w:r>
        <w:rPr>
          <w:i/>
        </w:rPr>
        <w:t>Netflow Server</w:t>
      </w:r>
      <w:r>
        <w:t xml:space="preserve"> in Figure 1)</w:t>
      </w:r>
    </w:p>
    <w:p w14:paraId="6C15A397" w14:textId="77777777" w:rsidR="005344B4" w:rsidRDefault="005344B4" w:rsidP="002B424F">
      <w:pPr>
        <w:pStyle w:val="a3"/>
        <w:numPr>
          <w:ilvl w:val="0"/>
          <w:numId w:val="38"/>
        </w:numPr>
        <w:snapToGrid w:val="0"/>
        <w:spacing w:before="0" w:after="0" w:line="300" w:lineRule="auto"/>
      </w:pPr>
      <w:r>
        <w:t>Receives the netflow data and stores it on a physical storage device or sends it to another collector or netflow analyzer.</w:t>
      </w:r>
    </w:p>
    <w:p w14:paraId="1531DBA8" w14:textId="77777777" w:rsidR="005344B4" w:rsidRDefault="005344B4" w:rsidP="002B424F">
      <w:pPr>
        <w:pStyle w:val="a3"/>
        <w:numPr>
          <w:ilvl w:val="0"/>
          <w:numId w:val="37"/>
        </w:numPr>
        <w:snapToGrid w:val="0"/>
        <w:spacing w:before="0" w:after="0" w:line="300" w:lineRule="auto"/>
      </w:pPr>
      <w:r>
        <w:t>Netflow analyzer</w:t>
      </w:r>
    </w:p>
    <w:p w14:paraId="34C482FD" w14:textId="77777777" w:rsidR="005344B4" w:rsidRDefault="005344B4" w:rsidP="002B424F">
      <w:pPr>
        <w:pStyle w:val="a3"/>
        <w:numPr>
          <w:ilvl w:val="0"/>
          <w:numId w:val="38"/>
        </w:numPr>
        <w:snapToGrid w:val="0"/>
        <w:spacing w:before="0" w:after="0" w:line="300" w:lineRule="auto"/>
      </w:pPr>
      <w:r>
        <w:t>Processes the stored data for user legibility.</w:t>
      </w:r>
    </w:p>
    <w:p w14:paraId="71E1FE45" w14:textId="77777777" w:rsidR="005344B4" w:rsidRDefault="005344B4" w:rsidP="005344B4">
      <w:pPr>
        <w:pStyle w:val="a3"/>
        <w:spacing w:before="0" w:after="0" w:line="300" w:lineRule="auto"/>
      </w:pPr>
    </w:p>
    <w:p w14:paraId="05E49F85" w14:textId="77777777" w:rsidR="005344B4" w:rsidRDefault="005344B4" w:rsidP="005344B4">
      <w:pPr>
        <w:pStyle w:val="3"/>
      </w:pPr>
      <w:bookmarkStart w:id="4702" w:name="_Toc427605517"/>
      <w:bookmarkStart w:id="4703" w:name="_Toc445131226"/>
      <w:r>
        <w:t>Netflow Flow</w:t>
      </w:r>
      <w:bookmarkEnd w:id="4702"/>
      <w:bookmarkEnd w:id="4703"/>
    </w:p>
    <w:p w14:paraId="2EC86DEF" w14:textId="77777777" w:rsidR="005344B4" w:rsidRDefault="005344B4" w:rsidP="005344B4">
      <w:pPr>
        <w:pStyle w:val="a3"/>
      </w:pPr>
      <w: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7777777" w:rsidR="005344B4" w:rsidRDefault="005344B4" w:rsidP="005344B4">
      <w:pPr>
        <w:pStyle w:val="a3"/>
      </w:pPr>
      <w:r>
        <w:t>Flows that have been created by the netflow exporter can be removed; removed flows are sent to the netflow collector. The netflow exporter removes flows under the following circumstances:</w:t>
      </w:r>
    </w:p>
    <w:p w14:paraId="3B9905EC" w14:textId="77777777" w:rsidR="005344B4" w:rsidRDefault="005344B4" w:rsidP="002B424F">
      <w:pPr>
        <w:pStyle w:val="a3"/>
        <w:numPr>
          <w:ilvl w:val="0"/>
          <w:numId w:val="37"/>
        </w:numPr>
        <w:snapToGrid w:val="0"/>
        <w:spacing w:before="0" w:after="0" w:line="300" w:lineRule="auto"/>
      </w:pPr>
      <w:r>
        <w:t>When the exporter detects that the flow has finished (when no more packets are to be collected from the flow).</w:t>
      </w:r>
    </w:p>
    <w:p w14:paraId="7885044D" w14:textId="77777777" w:rsidR="005344B4" w:rsidRDefault="005344B4" w:rsidP="002B424F">
      <w:pPr>
        <w:pStyle w:val="a3"/>
        <w:numPr>
          <w:ilvl w:val="0"/>
          <w:numId w:val="38"/>
        </w:numPr>
        <w:snapToGrid w:val="0"/>
        <w:spacing w:before="0" w:after="0" w:line="300" w:lineRule="auto"/>
        <w:ind w:left="2485" w:hanging="200"/>
      </w:pPr>
      <w:r>
        <w:t>For example, if a TCP packet contains the FIN or RST flag, the exporter determines that the TCP connection has closed and that the corresponding flow has finished. This flow will be removed.</w:t>
      </w:r>
    </w:p>
    <w:p w14:paraId="2202E873" w14:textId="77777777" w:rsidR="005344B4" w:rsidRDefault="005344B4" w:rsidP="002B424F">
      <w:pPr>
        <w:pStyle w:val="a3"/>
        <w:numPr>
          <w:ilvl w:val="0"/>
          <w:numId w:val="37"/>
        </w:numPr>
        <w:snapToGrid w:val="0"/>
        <w:spacing w:before="0" w:after="0" w:line="300" w:lineRule="auto"/>
      </w:pPr>
      <w:r>
        <w:t>When the flow remains inactive for a certain period of time (when packets have not been collected from the flow)</w:t>
      </w:r>
    </w:p>
    <w:p w14:paraId="649C3B99" w14:textId="77777777" w:rsidR="005344B4" w:rsidRDefault="005344B4" w:rsidP="002B424F">
      <w:pPr>
        <w:pStyle w:val="a3"/>
        <w:numPr>
          <w:ilvl w:val="0"/>
          <w:numId w:val="37"/>
        </w:numPr>
        <w:snapToGrid w:val="0"/>
        <w:spacing w:before="0" w:after="0" w:line="300" w:lineRule="auto"/>
      </w:pPr>
      <w:r>
        <w:t>When the flow continues for longer than it should (when packets continue to be collected from the same flow)</w:t>
      </w:r>
    </w:p>
    <w:p w14:paraId="58A742C8" w14:textId="77777777" w:rsidR="005344B4" w:rsidRDefault="005344B4" w:rsidP="002B424F">
      <w:pPr>
        <w:pStyle w:val="a3"/>
        <w:numPr>
          <w:ilvl w:val="0"/>
          <w:numId w:val="37"/>
        </w:numPr>
        <w:snapToGrid w:val="0"/>
        <w:spacing w:before="0" w:after="0" w:line="300" w:lineRule="auto"/>
      </w:pPr>
      <w:r>
        <w:t>When the netflow exporter cannot maintain flows.</w:t>
      </w:r>
    </w:p>
    <w:p w14:paraId="23B9E992" w14:textId="77777777" w:rsidR="005344B4" w:rsidRDefault="005344B4" w:rsidP="002B424F">
      <w:pPr>
        <w:pStyle w:val="a3"/>
        <w:numPr>
          <w:ilvl w:val="0"/>
          <w:numId w:val="38"/>
        </w:numPr>
        <w:snapToGrid w:val="0"/>
        <w:spacing w:before="0" w:after="0" w:line="300" w:lineRule="auto"/>
        <w:ind w:left="2485" w:hanging="200"/>
      </w:pPr>
      <w:r>
        <w:t>For example, if the netflow exporter lacks system memory or the counter (that counts bytes or packets) reaches its limit.</w:t>
      </w:r>
    </w:p>
    <w:p w14:paraId="2E4243A2" w14:textId="77777777" w:rsidR="005344B4" w:rsidRDefault="005344B4" w:rsidP="005344B4">
      <w:pPr>
        <w:pStyle w:val="3"/>
      </w:pPr>
      <w:bookmarkStart w:id="4704" w:name="_Toc427605518"/>
      <w:bookmarkStart w:id="4705" w:name="_Toc445131227"/>
      <w:r>
        <w:t>Netflow Packets</w:t>
      </w:r>
      <w:bookmarkEnd w:id="4704"/>
      <w:bookmarkEnd w:id="4705"/>
    </w:p>
    <w:p w14:paraId="3F295D2B" w14:textId="77777777" w:rsidR="005344B4" w:rsidRDefault="005344B4" w:rsidP="005344B4">
      <w:pPr>
        <w:pStyle w:val="a3"/>
      </w:pPr>
      <w:r>
        <w:t>Depending on the netflow version, netflow data is sent from the netflow exporter to the netflow collecter in different packet formats. This section discusses the packet format for netflow version 5 on U9500.</w:t>
      </w:r>
    </w:p>
    <w:p w14:paraId="30E800C1" w14:textId="77777777" w:rsidR="005344B4" w:rsidRDefault="005344B4" w:rsidP="005344B4">
      <w:pPr>
        <w:widowControl/>
        <w:wordWrap/>
        <w:snapToGrid/>
        <w:spacing w:line="240" w:lineRule="auto"/>
        <w:jc w:val="left"/>
        <w:rPr>
          <w:rFonts w:ascii="Arial" w:eastAsia="맑은 고딕" w:cs="굴림"/>
          <w:noProof/>
        </w:rPr>
      </w:pPr>
      <w:r>
        <w:rPr>
          <w:rFonts w:hint="eastAsia"/>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Default="005344B4">
            <w:pPr>
              <w:pStyle w:val="a3"/>
              <w:ind w:left="823"/>
              <w:jc w:val="both"/>
            </w:pPr>
            <w:r>
              <w:rPr>
                <w:b/>
                <w:bCs/>
              </w:rPr>
              <w:t>IP header</w:t>
            </w:r>
          </w:p>
        </w:tc>
      </w:tr>
      <w:tr w:rsidR="005344B4"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Default="005344B4">
            <w:pPr>
              <w:pStyle w:val="a3"/>
              <w:ind w:left="823"/>
              <w:jc w:val="both"/>
            </w:pPr>
            <w:r>
              <w:rPr>
                <w:b/>
                <w:bCs/>
              </w:rPr>
              <w:t>UDP header</w:t>
            </w:r>
          </w:p>
        </w:tc>
      </w:tr>
      <w:tr w:rsidR="005344B4"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Default="005344B4">
            <w:pPr>
              <w:pStyle w:val="a3"/>
              <w:ind w:left="823"/>
              <w:jc w:val="both"/>
            </w:pPr>
            <w:r>
              <w:rPr>
                <w:b/>
                <w:bCs/>
              </w:rPr>
              <w:t>Netflow header</w:t>
            </w:r>
          </w:p>
        </w:tc>
      </w:tr>
      <w:tr w:rsidR="005344B4"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Default="005344B4">
            <w:pPr>
              <w:pStyle w:val="a3"/>
              <w:ind w:left="823"/>
              <w:jc w:val="both"/>
            </w:pPr>
            <w:r>
              <w:rPr>
                <w:b/>
                <w:bCs/>
              </w:rPr>
              <w:t>Flow record</w:t>
            </w:r>
          </w:p>
        </w:tc>
      </w:tr>
      <w:tr w:rsidR="005344B4"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Default="005344B4">
            <w:pPr>
              <w:pStyle w:val="a3"/>
              <w:ind w:left="823"/>
              <w:jc w:val="both"/>
            </w:pPr>
            <w:r>
              <w:rPr>
                <w:b/>
                <w:bCs/>
              </w:rPr>
              <w:t>Flow record</w:t>
            </w:r>
          </w:p>
        </w:tc>
      </w:tr>
      <w:tr w:rsidR="005344B4"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Default="005344B4">
            <w:pPr>
              <w:pStyle w:val="a3"/>
              <w:ind w:left="823"/>
              <w:jc w:val="both"/>
            </w:pPr>
            <w:r>
              <w:rPr>
                <w:b/>
                <w:bCs/>
              </w:rPr>
              <w:t>. . .</w:t>
            </w:r>
          </w:p>
        </w:tc>
      </w:tr>
      <w:tr w:rsidR="005344B4"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Default="005344B4">
            <w:pPr>
              <w:pStyle w:val="a3"/>
              <w:ind w:left="823"/>
              <w:jc w:val="both"/>
            </w:pPr>
            <w:r>
              <w:rPr>
                <w:b/>
                <w:bCs/>
              </w:rPr>
              <w:t>Flow record</w:t>
            </w:r>
          </w:p>
        </w:tc>
      </w:tr>
    </w:tbl>
    <w:p w14:paraId="3BE0FF1A" w14:textId="77777777" w:rsidR="005344B4" w:rsidRDefault="005344B4" w:rsidP="005344B4">
      <w:pPr>
        <w:pStyle w:val="a3"/>
        <w:ind w:leftChars="850" w:left="1530" w:firstLineChars="1000" w:firstLine="1800"/>
        <w:rPr>
          <w:b/>
        </w:rPr>
      </w:pPr>
      <w:bookmarkStart w:id="4706" w:name="_Toc427606081"/>
      <w:r>
        <w:rPr>
          <w:rFonts w:hAnsi="Arial" w:cs="Arial"/>
        </w:rPr>
        <w:t xml:space="preserve">Figure </w:t>
      </w:r>
      <w:r>
        <w:fldChar w:fldCharType="begin"/>
      </w:r>
      <w:r>
        <w:rPr>
          <w:rFonts w:hAnsi="Arial" w:cs="Arial"/>
        </w:rPr>
        <w:instrText xml:space="preserve"> SEQ Figure \* ARABIC </w:instrText>
      </w:r>
      <w:r>
        <w:fldChar w:fldCharType="separate"/>
      </w:r>
      <w:r>
        <w:rPr>
          <w:rFonts w:hAnsi="Arial" w:cs="Arial"/>
        </w:rPr>
        <w:t>69</w:t>
      </w:r>
      <w:r>
        <w:fldChar w:fldCharType="end"/>
      </w:r>
      <w:r>
        <w:rPr>
          <w:rFonts w:hAnsi="Arial" w:cs="Arial"/>
          <w:b/>
        </w:rPr>
        <w:t xml:space="preserve"> </w:t>
      </w:r>
      <w:r>
        <w:t>Netflow V5 Packet Format</w:t>
      </w:r>
      <w:bookmarkEnd w:id="4706"/>
    </w:p>
    <w:p w14:paraId="41A750E7" w14:textId="77777777" w:rsidR="005344B4" w:rsidRDefault="005344B4" w:rsidP="005344B4">
      <w:pPr>
        <w:pStyle w:val="a3"/>
        <w:ind w:leftChars="850" w:left="1530"/>
      </w:pPr>
      <w:r>
        <w:t>Netflow version 5 sends data using the User Datagram Protocol (UDP). The packet format consists of a header field followed by the flow (flow record), that is to be sent to the netflow collector. Flow records carry the following information.</w:t>
      </w:r>
    </w:p>
    <w:p w14:paraId="4AD77A32" w14:textId="77777777" w:rsidR="005344B4" w:rsidRDefault="005344B4" w:rsidP="002B424F">
      <w:pPr>
        <w:pStyle w:val="a3"/>
        <w:numPr>
          <w:ilvl w:val="0"/>
          <w:numId w:val="39"/>
        </w:numPr>
        <w:snapToGrid w:val="0"/>
        <w:spacing w:before="0" w:after="0" w:line="300" w:lineRule="auto"/>
        <w:ind w:left="2501" w:hanging="403"/>
      </w:pPr>
      <w:r>
        <w:t>Source IP</w:t>
      </w:r>
    </w:p>
    <w:p w14:paraId="4777A68E" w14:textId="77777777" w:rsidR="005344B4" w:rsidRDefault="005344B4" w:rsidP="002B424F">
      <w:pPr>
        <w:pStyle w:val="a3"/>
        <w:numPr>
          <w:ilvl w:val="0"/>
          <w:numId w:val="39"/>
        </w:numPr>
        <w:snapToGrid w:val="0"/>
        <w:spacing w:before="0" w:after="0" w:line="300" w:lineRule="auto"/>
        <w:ind w:left="2501" w:hanging="403"/>
      </w:pPr>
      <w:r>
        <w:t>Destination IP</w:t>
      </w:r>
    </w:p>
    <w:p w14:paraId="543D7FFC" w14:textId="77777777" w:rsidR="005344B4" w:rsidRDefault="005344B4" w:rsidP="002B424F">
      <w:pPr>
        <w:pStyle w:val="a3"/>
        <w:numPr>
          <w:ilvl w:val="0"/>
          <w:numId w:val="39"/>
        </w:numPr>
        <w:snapToGrid w:val="0"/>
        <w:spacing w:before="0" w:after="0" w:line="300" w:lineRule="auto"/>
        <w:ind w:left="2501" w:hanging="403"/>
      </w:pPr>
      <w:r>
        <w:t>Next hop IP</w:t>
      </w:r>
    </w:p>
    <w:p w14:paraId="5663BDB0" w14:textId="77777777" w:rsidR="005344B4" w:rsidRDefault="005344B4" w:rsidP="002B424F">
      <w:pPr>
        <w:pStyle w:val="a3"/>
        <w:numPr>
          <w:ilvl w:val="0"/>
          <w:numId w:val="39"/>
        </w:numPr>
        <w:snapToGrid w:val="0"/>
        <w:spacing w:before="0" w:after="0" w:line="300" w:lineRule="auto"/>
        <w:ind w:left="2501" w:hanging="403"/>
      </w:pPr>
      <w:r>
        <w:t>SNMP interface index that receives the flow</w:t>
      </w:r>
    </w:p>
    <w:p w14:paraId="4B70EC4B" w14:textId="77777777" w:rsidR="005344B4" w:rsidRDefault="005344B4" w:rsidP="002B424F">
      <w:pPr>
        <w:pStyle w:val="a3"/>
        <w:numPr>
          <w:ilvl w:val="0"/>
          <w:numId w:val="39"/>
        </w:numPr>
        <w:snapToGrid w:val="0"/>
        <w:spacing w:before="0" w:after="0" w:line="300" w:lineRule="auto"/>
        <w:ind w:left="2501" w:hanging="403"/>
      </w:pPr>
      <w:r>
        <w:t>SNMP interface index that sends the flow</w:t>
      </w:r>
    </w:p>
    <w:p w14:paraId="4625CD8A" w14:textId="77777777" w:rsidR="005344B4" w:rsidRDefault="005344B4" w:rsidP="002B424F">
      <w:pPr>
        <w:pStyle w:val="a3"/>
        <w:numPr>
          <w:ilvl w:val="0"/>
          <w:numId w:val="39"/>
        </w:numPr>
        <w:snapToGrid w:val="0"/>
        <w:spacing w:before="0" w:after="0" w:line="300" w:lineRule="auto"/>
        <w:ind w:left="2501" w:hanging="403"/>
      </w:pPr>
      <w:r>
        <w:t>Number of accumulated packets in the flow</w:t>
      </w:r>
    </w:p>
    <w:p w14:paraId="334B0E3C" w14:textId="77777777" w:rsidR="005344B4" w:rsidRDefault="005344B4" w:rsidP="002B424F">
      <w:pPr>
        <w:pStyle w:val="a3"/>
        <w:numPr>
          <w:ilvl w:val="0"/>
          <w:numId w:val="39"/>
        </w:numPr>
        <w:snapToGrid w:val="0"/>
        <w:spacing w:before="0" w:after="0" w:line="300" w:lineRule="auto"/>
        <w:ind w:left="2501" w:hanging="403"/>
      </w:pPr>
      <w:r>
        <w:t xml:space="preserve">Number of accumulated bytes in the flow </w:t>
      </w:r>
    </w:p>
    <w:p w14:paraId="616DEB3D" w14:textId="77777777" w:rsidR="005344B4" w:rsidRDefault="005344B4" w:rsidP="002B424F">
      <w:pPr>
        <w:pStyle w:val="a3"/>
        <w:numPr>
          <w:ilvl w:val="0"/>
          <w:numId w:val="39"/>
        </w:numPr>
        <w:snapToGrid w:val="0"/>
        <w:spacing w:before="0" w:after="0" w:line="300" w:lineRule="auto"/>
        <w:ind w:left="2501" w:hanging="403"/>
      </w:pPr>
      <w:r>
        <w:t>Amount of time taken to create the flow</w:t>
      </w:r>
    </w:p>
    <w:p w14:paraId="50E65C06" w14:textId="77777777" w:rsidR="005344B4" w:rsidRDefault="005344B4" w:rsidP="002B424F">
      <w:pPr>
        <w:pStyle w:val="a3"/>
        <w:numPr>
          <w:ilvl w:val="0"/>
          <w:numId w:val="39"/>
        </w:numPr>
        <w:snapToGrid w:val="0"/>
        <w:spacing w:before="0" w:after="0" w:line="300" w:lineRule="auto"/>
        <w:ind w:left="2501" w:hanging="403"/>
      </w:pPr>
      <w:r>
        <w:t>The point in time at which the last packet was received from the flow</w:t>
      </w:r>
    </w:p>
    <w:p w14:paraId="30653C5B" w14:textId="77777777" w:rsidR="005344B4" w:rsidRDefault="005344B4" w:rsidP="002B424F">
      <w:pPr>
        <w:pStyle w:val="a3"/>
        <w:numPr>
          <w:ilvl w:val="0"/>
          <w:numId w:val="39"/>
        </w:numPr>
        <w:snapToGrid w:val="0"/>
        <w:spacing w:before="0" w:after="0" w:line="300" w:lineRule="auto"/>
        <w:ind w:left="2501" w:hanging="403"/>
      </w:pPr>
      <w:r>
        <w:t>TCP/UDP source port</w:t>
      </w:r>
    </w:p>
    <w:p w14:paraId="36C9314C" w14:textId="77777777" w:rsidR="005344B4" w:rsidRDefault="005344B4" w:rsidP="002B424F">
      <w:pPr>
        <w:pStyle w:val="a3"/>
        <w:numPr>
          <w:ilvl w:val="0"/>
          <w:numId w:val="39"/>
        </w:numPr>
        <w:snapToGrid w:val="0"/>
        <w:spacing w:before="0" w:after="0" w:line="300" w:lineRule="auto"/>
        <w:ind w:left="2501" w:hanging="403"/>
      </w:pPr>
      <w:r>
        <w:t>TCP/UDP destination port</w:t>
      </w:r>
    </w:p>
    <w:p w14:paraId="5F74F9F6" w14:textId="77777777" w:rsidR="005344B4" w:rsidRDefault="005344B4" w:rsidP="002B424F">
      <w:pPr>
        <w:pStyle w:val="a3"/>
        <w:numPr>
          <w:ilvl w:val="0"/>
          <w:numId w:val="39"/>
        </w:numPr>
        <w:snapToGrid w:val="0"/>
        <w:spacing w:before="0" w:after="0" w:line="300" w:lineRule="auto"/>
        <w:ind w:left="2501" w:hanging="403"/>
      </w:pPr>
      <w:r>
        <w:t>TCP flag</w:t>
      </w:r>
    </w:p>
    <w:p w14:paraId="25A64BE7" w14:textId="77777777" w:rsidR="005344B4" w:rsidRDefault="005344B4" w:rsidP="002B424F">
      <w:pPr>
        <w:pStyle w:val="a3"/>
        <w:numPr>
          <w:ilvl w:val="0"/>
          <w:numId w:val="39"/>
        </w:numPr>
        <w:snapToGrid w:val="0"/>
        <w:spacing w:before="0" w:after="0" w:line="300" w:lineRule="auto"/>
        <w:ind w:left="2501" w:hanging="403"/>
      </w:pPr>
      <w:r>
        <w:t>IP Protocol type</w:t>
      </w:r>
    </w:p>
    <w:p w14:paraId="77BAA838" w14:textId="77777777" w:rsidR="005344B4" w:rsidRDefault="005344B4" w:rsidP="002B424F">
      <w:pPr>
        <w:pStyle w:val="a3"/>
        <w:numPr>
          <w:ilvl w:val="0"/>
          <w:numId w:val="39"/>
        </w:numPr>
        <w:snapToGrid w:val="0"/>
        <w:spacing w:before="0" w:after="0" w:line="300" w:lineRule="auto"/>
        <w:ind w:left="2501" w:hanging="403"/>
      </w:pPr>
      <w:r>
        <w:t>IP Type Of Service (TOS)</w:t>
      </w:r>
    </w:p>
    <w:p w14:paraId="4ED45B3D" w14:textId="77777777" w:rsidR="005344B4" w:rsidRDefault="005344B4" w:rsidP="002B424F">
      <w:pPr>
        <w:pStyle w:val="a3"/>
        <w:numPr>
          <w:ilvl w:val="0"/>
          <w:numId w:val="39"/>
        </w:numPr>
        <w:snapToGrid w:val="0"/>
        <w:spacing w:before="0" w:after="0" w:line="300" w:lineRule="auto"/>
        <w:ind w:left="2501" w:hanging="403"/>
      </w:pPr>
      <w:r>
        <w:t>Source AS number</w:t>
      </w:r>
    </w:p>
    <w:p w14:paraId="43BD0668" w14:textId="77777777" w:rsidR="005344B4" w:rsidRDefault="005344B4" w:rsidP="002B424F">
      <w:pPr>
        <w:pStyle w:val="a3"/>
        <w:numPr>
          <w:ilvl w:val="0"/>
          <w:numId w:val="39"/>
        </w:numPr>
        <w:snapToGrid w:val="0"/>
        <w:spacing w:before="0" w:after="0" w:line="300" w:lineRule="auto"/>
        <w:ind w:left="2501" w:hanging="403"/>
      </w:pPr>
      <w:r>
        <w:t>Destination AS number</w:t>
      </w:r>
    </w:p>
    <w:p w14:paraId="45AB960D" w14:textId="77777777" w:rsidR="005344B4" w:rsidRDefault="005344B4" w:rsidP="002B424F">
      <w:pPr>
        <w:pStyle w:val="a3"/>
        <w:numPr>
          <w:ilvl w:val="0"/>
          <w:numId w:val="39"/>
        </w:numPr>
        <w:snapToGrid w:val="0"/>
        <w:spacing w:before="0" w:after="0" w:line="300" w:lineRule="auto"/>
        <w:ind w:left="2501" w:hanging="403"/>
      </w:pPr>
      <w:r>
        <w:t>Source address prefix mask bits</w:t>
      </w:r>
    </w:p>
    <w:p w14:paraId="62A85B7E" w14:textId="77777777" w:rsidR="005344B4" w:rsidRDefault="005344B4" w:rsidP="002B424F">
      <w:pPr>
        <w:pStyle w:val="a3"/>
        <w:numPr>
          <w:ilvl w:val="0"/>
          <w:numId w:val="39"/>
        </w:numPr>
        <w:snapToGrid w:val="0"/>
        <w:spacing w:before="0" w:after="0" w:line="300" w:lineRule="auto"/>
        <w:ind w:left="2501" w:hanging="403"/>
      </w:pPr>
      <w:r>
        <w:t>Destination address prefix mask bits</w:t>
      </w:r>
    </w:p>
    <w:p w14:paraId="6FCAEAC1" w14:textId="77777777" w:rsidR="005344B4" w:rsidRDefault="005344B4" w:rsidP="005344B4">
      <w:pPr>
        <w:pStyle w:val="2"/>
      </w:pPr>
      <w:bookmarkStart w:id="4707" w:name="_Toc427605519"/>
      <w:bookmarkStart w:id="4708" w:name="_Toc445131228"/>
      <w:r>
        <w:t>U9500 Netflow</w:t>
      </w:r>
      <w:bookmarkEnd w:id="4707"/>
      <w:bookmarkEnd w:id="4708"/>
    </w:p>
    <w:p w14:paraId="569CE33A" w14:textId="77777777" w:rsidR="005344B4" w:rsidRDefault="005344B4" w:rsidP="005344B4">
      <w:pPr>
        <w:pStyle w:val="3"/>
      </w:pPr>
      <w:bookmarkStart w:id="4709" w:name="_Toc427605520"/>
      <w:bookmarkStart w:id="4710" w:name="_Toc445131229"/>
      <w:r>
        <w:t>Requirements and Characteristics</w:t>
      </w:r>
      <w:bookmarkEnd w:id="4709"/>
      <w:bookmarkEnd w:id="4710"/>
    </w:p>
    <w:p w14:paraId="5BC5FE50" w14:textId="77777777" w:rsidR="005344B4" w:rsidRDefault="005344B4" w:rsidP="005344B4">
      <w:pPr>
        <w:pStyle w:val="a3"/>
      </w:pPr>
      <w:r>
        <w:t>The netflow feature of U9500 becomes available once you have installed the netflow processing engine (NP). The NP does not affect router performance and is separated from U9500</w:t>
      </w:r>
      <w:r>
        <w:rPr>
          <w:rFonts w:hint="eastAsia"/>
        </w:rPr>
        <w:t>’</w:t>
      </w:r>
      <w:r>
        <w:t>s Routing Engine (PFE). Therefore, enabling the netflow feature will not drop a packet that needs to be routed.</w:t>
      </w:r>
    </w:p>
    <w:p w14:paraId="55BA1F86" w14:textId="77777777" w:rsidR="005344B4" w:rsidRDefault="005344B4" w:rsidP="005344B4">
      <w:pPr>
        <w:pStyle w:val="3"/>
      </w:pPr>
      <w:bookmarkStart w:id="4711" w:name="_Toc427605521"/>
      <w:bookmarkStart w:id="4712" w:name="_Toc445131230"/>
      <w:r>
        <w:t>Creating Flows</w:t>
      </w:r>
      <w:bookmarkEnd w:id="4711"/>
      <w:bookmarkEnd w:id="4712"/>
    </w:p>
    <w:p w14:paraId="60583710" w14:textId="77777777" w:rsidR="005344B4" w:rsidRDefault="005344B4" w:rsidP="005344B4">
      <w:pPr>
        <w:pStyle w:val="a3"/>
      </w:pPr>
      <w:r>
        <w:t>The NP uses the PFE to collect routed packets, and categorizes these packets into flows, and then stores these flows in a flow table. U9500</w:t>
      </w:r>
      <w:r>
        <w:rPr>
          <w:rFonts w:hint="eastAsia"/>
        </w:rPr>
        <w:t>’</w:t>
      </w:r>
      <w:r>
        <w:t>s netflow feature categorizes packets according to the following criteria:</w:t>
      </w:r>
    </w:p>
    <w:p w14:paraId="3345436B" w14:textId="77777777" w:rsidR="005344B4" w:rsidRDefault="005344B4" w:rsidP="002B424F">
      <w:pPr>
        <w:pStyle w:val="a3"/>
        <w:numPr>
          <w:ilvl w:val="0"/>
          <w:numId w:val="40"/>
        </w:numPr>
        <w:snapToGrid w:val="0"/>
        <w:spacing w:before="0" w:after="0" w:line="300" w:lineRule="auto"/>
        <w:ind w:left="2507" w:hanging="403"/>
      </w:pPr>
      <w:r>
        <w:t>Source IP</w:t>
      </w:r>
    </w:p>
    <w:p w14:paraId="03383B36" w14:textId="77777777" w:rsidR="005344B4" w:rsidRDefault="005344B4" w:rsidP="002B424F">
      <w:pPr>
        <w:pStyle w:val="a3"/>
        <w:numPr>
          <w:ilvl w:val="0"/>
          <w:numId w:val="40"/>
        </w:numPr>
        <w:snapToGrid w:val="0"/>
        <w:spacing w:before="0" w:after="0" w:line="300" w:lineRule="auto"/>
        <w:ind w:left="2507" w:hanging="403"/>
      </w:pPr>
      <w:r>
        <w:t>Destination IP</w:t>
      </w:r>
    </w:p>
    <w:p w14:paraId="1F444A34" w14:textId="77777777" w:rsidR="005344B4" w:rsidRDefault="005344B4" w:rsidP="002B424F">
      <w:pPr>
        <w:pStyle w:val="a3"/>
        <w:numPr>
          <w:ilvl w:val="0"/>
          <w:numId w:val="40"/>
        </w:numPr>
        <w:snapToGrid w:val="0"/>
        <w:spacing w:before="0" w:after="0" w:line="300" w:lineRule="auto"/>
        <w:ind w:left="2507" w:hanging="403"/>
      </w:pPr>
      <w:r>
        <w:t>source PORT</w:t>
      </w:r>
    </w:p>
    <w:p w14:paraId="19DF8097" w14:textId="77777777" w:rsidR="005344B4" w:rsidRDefault="005344B4" w:rsidP="002B424F">
      <w:pPr>
        <w:pStyle w:val="a3"/>
        <w:numPr>
          <w:ilvl w:val="0"/>
          <w:numId w:val="40"/>
        </w:numPr>
        <w:snapToGrid w:val="0"/>
        <w:spacing w:before="0" w:after="0" w:line="300" w:lineRule="auto"/>
        <w:ind w:left="2507" w:hanging="403"/>
      </w:pPr>
      <w:r>
        <w:t>Dstination PORT</w:t>
      </w:r>
    </w:p>
    <w:p w14:paraId="2E54E737" w14:textId="77777777" w:rsidR="005344B4" w:rsidRDefault="005344B4" w:rsidP="002B424F">
      <w:pPr>
        <w:pStyle w:val="a3"/>
        <w:numPr>
          <w:ilvl w:val="0"/>
          <w:numId w:val="40"/>
        </w:numPr>
        <w:snapToGrid w:val="0"/>
        <w:spacing w:before="0" w:after="0" w:line="300" w:lineRule="auto"/>
        <w:ind w:left="2507" w:hanging="403"/>
      </w:pPr>
      <w:r>
        <w:t>Protocol field of the IP header</w:t>
      </w:r>
    </w:p>
    <w:p w14:paraId="0A36F1F7" w14:textId="77777777" w:rsidR="005344B4" w:rsidRDefault="005344B4" w:rsidP="005344B4">
      <w:pPr>
        <w:pStyle w:val="a3"/>
        <w:spacing w:before="0" w:after="0" w:line="300" w:lineRule="auto"/>
        <w:ind w:left="2507"/>
      </w:pPr>
    </w:p>
    <w:p w14:paraId="78ED410E" w14:textId="77777777" w:rsidR="005344B4" w:rsidRDefault="005344B4" w:rsidP="005344B4">
      <w:pPr>
        <w:pStyle w:val="a3"/>
        <w:spacing w:before="0" w:after="0" w:line="300" w:lineRule="auto"/>
      </w:pPr>
      <w:r>
        <w:t>These are called the key fields; packets with the same key fields are categorized into the same flow. U9500</w:t>
      </w:r>
      <w:r>
        <w:rPr>
          <w:rFonts w:hint="eastAsia"/>
        </w:rPr>
        <w:t>’</w:t>
      </w:r>
      <w:r>
        <w:t>s netflow feature supports UDP/TCP/ICMPU9500 as transport layer protocols. ICMP uses ICMP types instead of source/destination ports to differentiate between flows; UDP and TCP differentiate between flows without using ports.</w:t>
      </w:r>
    </w:p>
    <w:p w14:paraId="40E5BC5C" w14:textId="77777777" w:rsidR="005344B4" w:rsidRDefault="005344B4" w:rsidP="005344B4">
      <w:pPr>
        <w:pStyle w:val="3"/>
      </w:pPr>
      <w:bookmarkStart w:id="4713" w:name="_Toc427605522"/>
      <w:bookmarkStart w:id="4714" w:name="_Toc445131231"/>
      <w:r>
        <w:t>Removing Flows</w:t>
      </w:r>
      <w:bookmarkEnd w:id="4713"/>
      <w:bookmarkEnd w:id="4714"/>
    </w:p>
    <w:p w14:paraId="4877DC14" w14:textId="77777777" w:rsidR="005344B4" w:rsidRDefault="005344B4" w:rsidP="005344B4">
      <w:pPr>
        <w:pStyle w:val="a3"/>
      </w:pPr>
      <w:r>
        <w:t>The NP periodically checks the flow table for flows to be removed. Removed flows can be sent to the netflow collector; if a netflow collector does not exist, the removed flow is immediately purged. The NP purges flows under the following circumstances:</w:t>
      </w:r>
    </w:p>
    <w:p w14:paraId="3942D01F" w14:textId="77777777" w:rsidR="005344B4" w:rsidRDefault="005344B4" w:rsidP="002B424F">
      <w:pPr>
        <w:pStyle w:val="a3"/>
        <w:numPr>
          <w:ilvl w:val="0"/>
          <w:numId w:val="41"/>
        </w:numPr>
        <w:snapToGrid w:val="0"/>
        <w:spacing w:before="0" w:after="0" w:line="300" w:lineRule="auto"/>
      </w:pPr>
      <w:r>
        <w:t>When the long aging time has expired</w:t>
      </w:r>
    </w:p>
    <w:p w14:paraId="5336FB78" w14:textId="77777777" w:rsidR="005344B4" w:rsidRDefault="005344B4" w:rsidP="002B424F">
      <w:pPr>
        <w:pStyle w:val="a3"/>
        <w:numPr>
          <w:ilvl w:val="0"/>
          <w:numId w:val="38"/>
        </w:numPr>
        <w:snapToGrid w:val="0"/>
        <w:spacing w:before="0" w:after="0" w:line="300" w:lineRule="auto"/>
        <w:ind w:left="2485" w:hanging="200"/>
      </w:pPr>
      <w:r>
        <w:t>The long aging time is the maximum amount of time that a flow can be stored in the flow table.</w:t>
      </w:r>
    </w:p>
    <w:p w14:paraId="7F5A0BFF" w14:textId="77777777" w:rsidR="005344B4" w:rsidRDefault="005344B4" w:rsidP="002B424F">
      <w:pPr>
        <w:pStyle w:val="a3"/>
        <w:numPr>
          <w:ilvl w:val="0"/>
          <w:numId w:val="41"/>
        </w:numPr>
        <w:snapToGrid w:val="0"/>
        <w:spacing w:before="0" w:after="0" w:line="300" w:lineRule="auto"/>
      </w:pPr>
      <w:r>
        <w:t>When the normal aging time has expired</w:t>
      </w:r>
    </w:p>
    <w:p w14:paraId="3C8B3AEF" w14:textId="77777777" w:rsidR="005344B4" w:rsidRDefault="005344B4" w:rsidP="002B424F">
      <w:pPr>
        <w:pStyle w:val="a3"/>
        <w:numPr>
          <w:ilvl w:val="0"/>
          <w:numId w:val="38"/>
        </w:numPr>
        <w:snapToGrid w:val="0"/>
        <w:spacing w:before="0" w:after="0" w:line="300" w:lineRule="auto"/>
        <w:ind w:left="2485" w:hanging="200"/>
      </w:pPr>
      <w:r>
        <w:t>The normal aging time is the maximum amount of time that a flow can be stored in the flow table without being updated (when the NP can no longer collect packets from the flow).</w:t>
      </w:r>
    </w:p>
    <w:p w14:paraId="4460C20F" w14:textId="77777777" w:rsidR="005344B4" w:rsidRDefault="005344B4" w:rsidP="002B424F">
      <w:pPr>
        <w:pStyle w:val="a3"/>
        <w:numPr>
          <w:ilvl w:val="0"/>
          <w:numId w:val="42"/>
        </w:numPr>
        <w:snapToGrid w:val="0"/>
        <w:spacing w:before="0" w:after="0" w:line="300" w:lineRule="auto"/>
      </w:pPr>
      <w:r>
        <w:t>When a TCP connection is broken (for TCP flows)</w:t>
      </w:r>
    </w:p>
    <w:p w14:paraId="4F018E1E" w14:textId="77777777" w:rsidR="005344B4" w:rsidRDefault="005344B4" w:rsidP="002B424F">
      <w:pPr>
        <w:pStyle w:val="a3"/>
        <w:numPr>
          <w:ilvl w:val="0"/>
          <w:numId w:val="42"/>
        </w:numPr>
        <w:snapToGrid w:val="0"/>
        <w:spacing w:before="0" w:after="0" w:line="300" w:lineRule="auto"/>
      </w:pPr>
      <w:r>
        <w:t>When the accumulated number of bytes from the flow has exceeded 2G.</w:t>
      </w:r>
    </w:p>
    <w:p w14:paraId="09B5F87B" w14:textId="77777777" w:rsidR="005344B4" w:rsidRDefault="005344B4" w:rsidP="005344B4">
      <w:pPr>
        <w:pStyle w:val="a3"/>
        <w:spacing w:before="0" w:after="0" w:line="300" w:lineRule="auto"/>
        <w:ind w:left="0"/>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Default="005344B4">
            <w:pPr>
              <w:spacing w:after="120"/>
              <w:rPr>
                <w:rFonts w:cs="Times New Roman"/>
              </w:rPr>
            </w:pPr>
            <w:r>
              <w:rPr>
                <w:rFonts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Default="005344B4">
            <w:pPr>
              <w:ind w:right="200"/>
              <w:jc w:val="left"/>
              <w:rPr>
                <w:b/>
                <w:bCs/>
              </w:rPr>
            </w:pPr>
            <w:r>
              <w:rPr>
                <w:rFonts w:hint="eastAsia"/>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Default="005344B4">
            <w:pPr>
              <w:ind w:right="113"/>
              <w:jc w:val="left"/>
              <w:rPr>
                <w:rFonts w:cs="Times New Roman"/>
                <w:i/>
                <w:iCs/>
              </w:rPr>
            </w:pPr>
            <w:r>
              <w:rPr>
                <w:rFonts w:cs="Times New Roman" w:hint="eastAsia"/>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Default="005344B4" w:rsidP="005344B4">
      <w:pPr>
        <w:pStyle w:val="a3"/>
        <w:spacing w:before="0" w:after="0" w:line="300" w:lineRule="auto"/>
        <w:ind w:left="0"/>
      </w:pPr>
    </w:p>
    <w:p w14:paraId="154E5CA8" w14:textId="77777777" w:rsidR="005344B4" w:rsidRDefault="005344B4" w:rsidP="005344B4">
      <w:pPr>
        <w:pStyle w:val="3"/>
      </w:pPr>
      <w:bookmarkStart w:id="4715" w:name="_Toc427605523"/>
      <w:bookmarkStart w:id="4716" w:name="_Toc445131232"/>
      <w:r>
        <w:t>Restrictions</w:t>
      </w:r>
      <w:bookmarkEnd w:id="4715"/>
      <w:bookmarkEnd w:id="4716"/>
    </w:p>
    <w:p w14:paraId="7A454FCD" w14:textId="77777777" w:rsidR="005344B4" w:rsidRDefault="005344B4" w:rsidP="005344B4">
      <w:pPr>
        <w:pStyle w:val="a3"/>
      </w:pPr>
      <w:r>
        <w:t>U9500</w:t>
      </w:r>
      <w:r>
        <w:rPr>
          <w:rFonts w:hint="eastAsia"/>
        </w:rPr>
        <w:t>’</w:t>
      </w:r>
      <w:r>
        <w:t>s Netflow feature is restricted as follows:</w:t>
      </w:r>
    </w:p>
    <w:p w14:paraId="50136335" w14:textId="77777777" w:rsidR="005344B4" w:rsidRDefault="005344B4" w:rsidP="002B424F">
      <w:pPr>
        <w:pStyle w:val="a3"/>
        <w:numPr>
          <w:ilvl w:val="0"/>
          <w:numId w:val="43"/>
        </w:numPr>
        <w:snapToGrid w:val="0"/>
        <w:spacing w:before="0" w:after="0" w:line="300" w:lineRule="auto"/>
        <w:ind w:left="2507" w:hanging="403"/>
      </w:pPr>
      <w:r>
        <w:t>Only packets that have been routed using the PFE can be collected.</w:t>
      </w:r>
    </w:p>
    <w:p w14:paraId="12D1CC49" w14:textId="77777777" w:rsidR="005344B4" w:rsidRDefault="005344B4" w:rsidP="002B424F">
      <w:pPr>
        <w:pStyle w:val="a3"/>
        <w:numPr>
          <w:ilvl w:val="0"/>
          <w:numId w:val="43"/>
        </w:numPr>
        <w:snapToGrid w:val="0"/>
        <w:spacing w:before="0" w:after="0" w:line="300" w:lineRule="auto"/>
        <w:ind w:left="2507" w:hanging="403"/>
      </w:pPr>
      <w:r>
        <w:t>Only IPv4 packets can be collected.</w:t>
      </w:r>
    </w:p>
    <w:p w14:paraId="1596D2CE" w14:textId="77777777" w:rsidR="005344B4" w:rsidRDefault="005344B4" w:rsidP="002B424F">
      <w:pPr>
        <w:pStyle w:val="a3"/>
        <w:numPr>
          <w:ilvl w:val="0"/>
          <w:numId w:val="43"/>
        </w:numPr>
        <w:snapToGrid w:val="0"/>
        <w:spacing w:before="0" w:after="0" w:line="300" w:lineRule="auto"/>
        <w:ind w:left="2507" w:hanging="403"/>
      </w:pPr>
      <w:r>
        <w:t>Packets that are sent from the flow cannot be collected.</w:t>
      </w:r>
    </w:p>
    <w:p w14:paraId="5621EAD9" w14:textId="77777777" w:rsidR="005344B4" w:rsidRDefault="005344B4" w:rsidP="002B424F">
      <w:pPr>
        <w:pStyle w:val="a3"/>
        <w:numPr>
          <w:ilvl w:val="0"/>
          <w:numId w:val="43"/>
        </w:numPr>
        <w:snapToGrid w:val="0"/>
        <w:spacing w:before="0" w:after="0" w:line="300" w:lineRule="auto"/>
        <w:ind w:left="2507" w:hanging="403"/>
      </w:pPr>
      <w:r>
        <w:t>The netflow collector only supports the netflow version 5 protocol when sending data.</w:t>
      </w:r>
    </w:p>
    <w:p w14:paraId="6E3B61A5" w14:textId="77777777" w:rsidR="005344B4" w:rsidRDefault="005344B4" w:rsidP="002B424F">
      <w:pPr>
        <w:pStyle w:val="a3"/>
        <w:numPr>
          <w:ilvl w:val="0"/>
          <w:numId w:val="43"/>
        </w:numPr>
        <w:snapToGrid w:val="0"/>
        <w:spacing w:before="0" w:after="0" w:line="300" w:lineRule="auto"/>
        <w:ind w:left="2507" w:hanging="403"/>
      </w:pPr>
      <w:r>
        <w:t>The port mirroring feature is not available for use when the netflow feature has been enabled.</w:t>
      </w:r>
    </w:p>
    <w:p w14:paraId="771DD679" w14:textId="77777777" w:rsidR="005344B4" w:rsidRDefault="005344B4" w:rsidP="005344B4">
      <w:pPr>
        <w:pStyle w:val="3"/>
      </w:pPr>
      <w:bookmarkStart w:id="4717" w:name="_Toc427605524"/>
      <w:bookmarkStart w:id="4718" w:name="_Toc445131233"/>
      <w:r>
        <w:t>U9500 Default Netflow Settings</w:t>
      </w:r>
      <w:bookmarkEnd w:id="4717"/>
      <w:bookmarkEnd w:id="4718"/>
    </w:p>
    <w:p w14:paraId="4EB9D093" w14:textId="77777777" w:rsidR="005344B4" w:rsidRDefault="005344B4" w:rsidP="005344B4">
      <w:pPr>
        <w:pStyle w:val="af3"/>
        <w:spacing w:before="300"/>
        <w:ind w:left="1701"/>
        <w:rPr>
          <w:rFonts w:ascii="Arial Unicode MS" w:eastAsia="굴림체"/>
          <w:b/>
          <w:bCs/>
        </w:rPr>
      </w:pPr>
      <w:bookmarkStart w:id="4719" w:name="_Toc427605980"/>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398</w:t>
      </w:r>
      <w:r>
        <w:rPr>
          <w:rFonts w:ascii="Arial Unicode MS" w:eastAsia="굴림체" w:hint="eastAsia"/>
          <w:b/>
          <w:bCs/>
        </w:rPr>
        <w:fldChar w:fldCharType="end"/>
      </w:r>
      <w:r>
        <w:rPr>
          <w:rFonts w:ascii="Arial Unicode MS" w:eastAsia="굴림체" w:hint="eastAsia"/>
          <w:b/>
          <w:bCs/>
        </w:rPr>
        <w:t xml:space="preserve"> Default Netflow Settings</w:t>
      </w:r>
      <w:bookmarkEnd w:id="4719"/>
    </w:p>
    <w:p w14:paraId="4983718A" w14:textId="77777777" w:rsidR="005344B4" w:rsidRDefault="005344B4" w:rsidP="005344B4"/>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Default="005344B4">
            <w:pPr>
              <w:rPr>
                <w:b/>
                <w:bCs/>
              </w:rPr>
            </w:pPr>
            <w:r>
              <w:rPr>
                <w:rFonts w:hint="eastAsia"/>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Default="005344B4">
            <w:pPr>
              <w:rPr>
                <w:b/>
                <w:bCs/>
              </w:rPr>
            </w:pPr>
            <w:r>
              <w:rPr>
                <w:rFonts w:hint="eastAsia"/>
                <w:b/>
                <w:bCs/>
              </w:rPr>
              <w:t>Default</w:t>
            </w:r>
          </w:p>
        </w:tc>
      </w:tr>
      <w:tr w:rsidR="005344B4"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Default="005344B4">
            <w:r>
              <w:rPr>
                <w:rFonts w:hint="eastAsia"/>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Default="005344B4">
            <w:r>
              <w:rPr>
                <w:rFonts w:hint="eastAsia"/>
              </w:rPr>
              <w:t>Disabled</w:t>
            </w:r>
          </w:p>
        </w:tc>
      </w:tr>
      <w:tr w:rsidR="005344B4"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Default="005344B4">
            <w:r>
              <w:rPr>
                <w:rFonts w:hint="eastAsia"/>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Default="005344B4">
            <w:r>
              <w:rPr>
                <w:rFonts w:hint="eastAsia"/>
              </w:rPr>
              <w:t>1 Gigabit module: Disabled</w:t>
            </w:r>
          </w:p>
        </w:tc>
      </w:tr>
      <w:tr w:rsidR="005344B4"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Default="005344B4">
            <w:pPr>
              <w:widowControl/>
              <w:wordWrap/>
              <w:spacing w:line="240" w:lineRule="auto"/>
              <w:jc w:val="left"/>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Default="005344B4">
            <w:r>
              <w:rPr>
                <w:rFonts w:hint="eastAsia"/>
              </w:rPr>
              <w:t>10 Gigabit module : 1/30</w:t>
            </w:r>
          </w:p>
        </w:tc>
      </w:tr>
      <w:tr w:rsidR="005344B4"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Default="005344B4">
            <w:r>
              <w:rPr>
                <w:rFonts w:hint="eastAsia"/>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Default="005344B4">
            <w:r>
              <w:rPr>
                <w:rFonts w:hint="eastAsia"/>
              </w:rPr>
              <w:t>Disabled</w:t>
            </w:r>
          </w:p>
        </w:tc>
      </w:tr>
    </w:tbl>
    <w:p w14:paraId="6E43FD39" w14:textId="77777777" w:rsidR="005344B4" w:rsidRDefault="005344B4" w:rsidP="005344B4">
      <w:pPr>
        <w:pStyle w:val="a3"/>
        <w:ind w:left="0"/>
      </w:pPr>
    </w:p>
    <w:p w14:paraId="41565411" w14:textId="77777777" w:rsidR="005344B4" w:rsidRDefault="005344B4" w:rsidP="005344B4">
      <w:pPr>
        <w:pStyle w:val="2"/>
      </w:pPr>
      <w:bookmarkStart w:id="4720" w:name="_Toc427605525"/>
      <w:bookmarkStart w:id="4721" w:name="_Toc445131234"/>
      <w:r>
        <w:t>Commands for Collecting Statistical Data about Netflow Traffic</w:t>
      </w:r>
      <w:bookmarkEnd w:id="4720"/>
      <w:bookmarkEnd w:id="4721"/>
    </w:p>
    <w:p w14:paraId="27E3DA6E" w14:textId="77777777" w:rsidR="005344B4" w:rsidRDefault="005344B4" w:rsidP="005344B4">
      <w:pPr>
        <w:pStyle w:val="3"/>
        <w:ind w:left="567" w:firstLineChars="472" w:firstLine="1133"/>
      </w:pPr>
      <w:bookmarkStart w:id="4722" w:name="_Toc427605526"/>
      <w:bookmarkStart w:id="4723" w:name="_Toc445131235"/>
      <w:r>
        <w:t>Configuring the Settings for Collecting Statistical Data about Netflow Traffic</w:t>
      </w:r>
      <w:bookmarkEnd w:id="4722"/>
      <w:bookmarkEnd w:id="4723"/>
    </w:p>
    <w:p w14:paraId="6B3F8806" w14:textId="77777777" w:rsidR="005344B4" w:rsidRDefault="005344B4" w:rsidP="005344B4">
      <w:pPr>
        <w:pStyle w:val="af3"/>
        <w:spacing w:before="300"/>
        <w:ind w:left="1701"/>
        <w:rPr>
          <w:rFonts w:ascii="Arial Unicode MS" w:eastAsia="굴림체"/>
          <w:b/>
          <w:bCs/>
        </w:rPr>
      </w:pPr>
      <w:bookmarkStart w:id="4724" w:name="_Toc427605981"/>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399</w:t>
      </w:r>
      <w:r>
        <w:rPr>
          <w:rFonts w:ascii="Arial Unicode MS" w:eastAsia="굴림체" w:hint="eastAsia"/>
          <w:b/>
          <w:bCs/>
        </w:rPr>
        <w:fldChar w:fldCharType="end"/>
      </w:r>
      <w:r>
        <w:rPr>
          <w:rFonts w:ascii="Arial Unicode MS" w:eastAsia="굴림체" w:hint="eastAsia"/>
          <w:b/>
          <w:bCs/>
        </w:rPr>
        <w:t xml:space="preserve"> Commands for Setting Statistical Data Collection</w:t>
      </w:r>
      <w:bookmarkEnd w:id="4724"/>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Default="005344B4">
            <w:pPr>
              <w:rPr>
                <w:b/>
                <w:bCs/>
              </w:rPr>
            </w:pPr>
            <w:r>
              <w:rPr>
                <w:rFonts w:hint="eastAsia"/>
                <w:b/>
                <w:bCs/>
              </w:rPr>
              <w:t>Description</w:t>
            </w:r>
          </w:p>
        </w:tc>
      </w:tr>
      <w:tr w:rsidR="005344B4"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Default="005344B4">
            <w:pPr>
              <w:rPr>
                <w:rFonts w:ascii="Courier New" w:hAnsi="Courier New" w:cs="Courier New"/>
                <w:b/>
              </w:rPr>
            </w:pPr>
            <w:r>
              <w:rPr>
                <w:rFonts w:ascii="Courier New" w:hAnsi="Courier New"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Default="005344B4">
            <w:r>
              <w:rPr>
                <w:rFonts w:hint="eastAsia"/>
              </w:rPr>
              <w:t>Collects statistical data about IP traffic.</w:t>
            </w:r>
          </w:p>
        </w:tc>
      </w:tr>
      <w:tr w:rsidR="005344B4"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Default="005344B4">
            <w:pPr>
              <w:rPr>
                <w:rFonts w:ascii="Courier New" w:hAnsi="Courier New" w:cs="Courier New"/>
                <w:b/>
              </w:rPr>
            </w:pPr>
            <w:r>
              <w:rPr>
                <w:rFonts w:ascii="Courier New" w:hAnsi="Courier New"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Default="005344B4">
            <w:r>
              <w:rPr>
                <w:rFonts w:hint="eastAsia"/>
              </w:rPr>
              <w:t xml:space="preserve">Collects statistical data about IP packets that are received from the flow </w:t>
            </w:r>
          </w:p>
        </w:tc>
      </w:tr>
      <w:tr w:rsidR="005344B4"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Default="005344B4">
            <w:pPr>
              <w:rPr>
                <w:rFonts w:ascii="Courier New" w:hAnsi="Courier New" w:cs="Courier New"/>
                <w:b/>
              </w:rPr>
            </w:pPr>
            <w:r>
              <w:rPr>
                <w:rFonts w:ascii="Courier New" w:hAnsi="Courier New"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Default="005344B4">
            <w:r>
              <w:rPr>
                <w:rFonts w:hint="eastAsia"/>
              </w:rPr>
              <w:t>Sets the aging out time for the flow</w:t>
            </w:r>
          </w:p>
        </w:tc>
      </w:tr>
      <w:tr w:rsidR="005344B4"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Default="005344B4">
            <w:pPr>
              <w:rPr>
                <w:rFonts w:ascii="Courier New" w:hAnsi="Courier New" w:cs="Courier New"/>
                <w:b/>
              </w:rPr>
            </w:pPr>
            <w:r>
              <w:rPr>
                <w:rFonts w:ascii="Courier New" w:hAnsi="Courier New"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Default="005344B4">
            <w:r>
              <w:rPr>
                <w:rFonts w:hint="eastAsia"/>
              </w:rPr>
              <w:t>Sets the sampling rate for each module</w:t>
            </w:r>
          </w:p>
        </w:tc>
      </w:tr>
    </w:tbl>
    <w:p w14:paraId="36378A02" w14:textId="77777777" w:rsidR="005344B4" w:rsidRDefault="005344B4" w:rsidP="005344B4">
      <w:pPr>
        <w:pStyle w:val="a3"/>
        <w:ind w:left="0"/>
      </w:pPr>
    </w:p>
    <w:p w14:paraId="0BB651B6" w14:textId="77777777" w:rsidR="005344B4" w:rsidRDefault="005344B4" w:rsidP="005344B4">
      <w:pPr>
        <w:pStyle w:val="3"/>
      </w:pPr>
      <w:bookmarkStart w:id="4725" w:name="_Toc427605527"/>
      <w:bookmarkStart w:id="4726" w:name="_Toc445131236"/>
      <w:r>
        <w:t>Enabling/Disabling the Collection of Statistical Data for Netflow Traffic</w:t>
      </w:r>
      <w:bookmarkEnd w:id="4725"/>
      <w:bookmarkEnd w:id="4726"/>
    </w:p>
    <w:p w14:paraId="6C696491" w14:textId="77777777" w:rsidR="005344B4" w:rsidRDefault="005344B4" w:rsidP="005344B4">
      <w:pPr>
        <w:pStyle w:val="af3"/>
        <w:spacing w:before="300"/>
        <w:ind w:left="1701"/>
        <w:rPr>
          <w:rFonts w:ascii="Arial Unicode MS" w:eastAsia="굴림체"/>
          <w:b/>
          <w:bCs/>
        </w:rPr>
      </w:pPr>
      <w:bookmarkStart w:id="4727" w:name="_Toc427605982"/>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400</w:t>
      </w:r>
      <w:r>
        <w:rPr>
          <w:rFonts w:ascii="Arial Unicode MS" w:eastAsia="굴림체" w:hint="eastAsia"/>
          <w:b/>
          <w:bCs/>
        </w:rPr>
        <w:fldChar w:fldCharType="end"/>
      </w:r>
      <w:r>
        <w:rPr>
          <w:rFonts w:ascii="Arial Unicode MS" w:eastAsia="굴림체" w:hint="eastAsia"/>
          <w:b/>
          <w:bCs/>
        </w:rPr>
        <w:t xml:space="preserve"> Commands for Setting the Collection of Statistical Data</w:t>
      </w:r>
      <w:bookmarkEnd w:id="4727"/>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Default="005344B4">
            <w:pPr>
              <w:rPr>
                <w:b/>
                <w:bCs/>
              </w:rPr>
            </w:pPr>
            <w:r>
              <w:rPr>
                <w:rFonts w:hint="eastAsia"/>
                <w:b/>
                <w:bCs/>
              </w:rPr>
              <w:t>Description</w:t>
            </w:r>
          </w:p>
        </w:tc>
      </w:tr>
      <w:tr w:rsidR="005344B4"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Default="005344B4">
            <w:pPr>
              <w:rPr>
                <w:rFonts w:ascii="Courier New" w:hAnsi="Courier New" w:cs="Courier New"/>
                <w:b/>
              </w:rPr>
            </w:pPr>
            <w:r>
              <w:rPr>
                <w:rFonts w:ascii="Courier New" w:hAnsi="Courier New"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Default="005344B4">
            <w:r>
              <w:rPr>
                <w:rFonts w:hint="eastAsia"/>
              </w:rPr>
              <w:t>Enables the collection of statistical data of IP traffic</w:t>
            </w:r>
          </w:p>
        </w:tc>
      </w:tr>
      <w:tr w:rsidR="005344B4"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Default="005344B4">
            <w:pPr>
              <w:rPr>
                <w:rFonts w:ascii="Courier New" w:hAnsi="Courier New" w:cs="Courier New"/>
                <w:b/>
              </w:rPr>
            </w:pPr>
            <w:r>
              <w:rPr>
                <w:rFonts w:ascii="Courier New" w:hAnsi="Courier New"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Default="005344B4">
            <w:r>
              <w:rPr>
                <w:rFonts w:hint="eastAsia"/>
              </w:rPr>
              <w:t>Disables the collection of statistical data of IP traffic</w:t>
            </w:r>
          </w:p>
        </w:tc>
      </w:tr>
      <w:tr w:rsidR="005344B4"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Default="005344B4">
            <w:pPr>
              <w:rPr>
                <w:rFonts w:ascii="Courier New" w:hAnsi="Courier New" w:cs="Courier New"/>
                <w:b/>
              </w:rPr>
            </w:pPr>
            <w:r>
              <w:rPr>
                <w:rFonts w:ascii="Courier New" w:hAnsi="Courier New" w:cs="Courier New"/>
                <w:b/>
              </w:rPr>
              <w:t>Router(config-if-</w:t>
            </w:r>
            <w:r>
              <w:rPr>
                <w:rFonts w:ascii="Courier New" w:hAnsi="Courier New" w:cs="Courier New"/>
                <w:b/>
                <w:i/>
                <w:iCs/>
              </w:rPr>
              <w:t>&lt;interface&gt;</w:t>
            </w:r>
            <w:r>
              <w:rPr>
                <w:rFonts w:ascii="Courier New" w:hAnsi="Courier New"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Default="005344B4">
            <w:r>
              <w:rPr>
                <w:rFonts w:hint="eastAsia"/>
              </w:rPr>
              <w:t>Enables the collection of statistical data of IP traffic from an interface</w:t>
            </w:r>
          </w:p>
        </w:tc>
      </w:tr>
      <w:tr w:rsidR="005344B4"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Default="005344B4">
            <w:pPr>
              <w:rPr>
                <w:rFonts w:ascii="Courier New" w:hAnsi="Courier New" w:cs="Courier New"/>
                <w:b/>
              </w:rPr>
            </w:pPr>
            <w:r>
              <w:rPr>
                <w:rFonts w:ascii="Courier New" w:hAnsi="Courier New" w:cs="Courier New"/>
                <w:b/>
              </w:rPr>
              <w:t>Router(config-if-</w:t>
            </w:r>
            <w:r>
              <w:rPr>
                <w:rFonts w:ascii="Courier New" w:hAnsi="Courier New" w:cs="Courier New"/>
                <w:b/>
                <w:i/>
                <w:iCs/>
              </w:rPr>
              <w:t>&lt;interface&gt;</w:t>
            </w:r>
            <w:r>
              <w:rPr>
                <w:rFonts w:ascii="Courier New" w:hAnsi="Courier New"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Default="005344B4">
            <w:r>
              <w:rPr>
                <w:rFonts w:hint="eastAsia"/>
              </w:rPr>
              <w:t>Disables the collection of statistical data of IP traffic from an interface</w:t>
            </w:r>
          </w:p>
        </w:tc>
      </w:tr>
    </w:tbl>
    <w:p w14:paraId="0A100614" w14:textId="77777777" w:rsidR="005344B4" w:rsidRDefault="005344B4" w:rsidP="005344B4">
      <w:pPr>
        <w:pStyle w:val="a3"/>
        <w:spacing w:before="0" w:after="0" w:line="300" w:lineRule="auto"/>
        <w:ind w:left="0"/>
      </w:pPr>
      <w:r>
        <w:t xml:space="preserve">                 </w:t>
      </w:r>
    </w:p>
    <w:p w14:paraId="23C5D7E7" w14:textId="77777777" w:rsidR="005344B4" w:rsidRDefault="005344B4" w:rsidP="005344B4">
      <w:pPr>
        <w:pStyle w:val="a3"/>
        <w:spacing w:before="0" w:after="0" w:line="300" w:lineRule="auto"/>
        <w:ind w:leftChars="100" w:left="180" w:firstLineChars="800" w:firstLine="1440"/>
      </w:pPr>
      <w:r>
        <w:t>To collect statistical data about IP traffic on U9500:</w:t>
      </w:r>
    </w:p>
    <w:p w14:paraId="77F879F4" w14:textId="77777777" w:rsidR="005344B4" w:rsidRDefault="005344B4" w:rsidP="002B424F">
      <w:pPr>
        <w:pStyle w:val="a3"/>
        <w:numPr>
          <w:ilvl w:val="0"/>
          <w:numId w:val="44"/>
        </w:numPr>
        <w:snapToGrid w:val="0"/>
        <w:spacing w:before="0" w:after="0" w:line="300" w:lineRule="auto"/>
        <w:ind w:leftChars="1378" w:left="2880"/>
      </w:pPr>
      <w:r>
        <w:t xml:space="preserve"> Use the </w:t>
      </w:r>
      <w:r>
        <w:rPr>
          <w:rFonts w:ascii="Courier New" w:hAnsi="Courier New" w:cs="Courier New"/>
          <w:b/>
        </w:rPr>
        <w:t>mls netflow</w:t>
      </w:r>
      <w:r>
        <w:t xml:space="preserve"> command to enable the netflow feature</w:t>
      </w:r>
    </w:p>
    <w:p w14:paraId="126B78F5" w14:textId="77777777" w:rsidR="005344B4" w:rsidRDefault="005344B4" w:rsidP="002B424F">
      <w:pPr>
        <w:pStyle w:val="a3"/>
        <w:numPr>
          <w:ilvl w:val="0"/>
          <w:numId w:val="44"/>
        </w:numPr>
        <w:snapToGrid w:val="0"/>
        <w:spacing w:before="0" w:after="0" w:line="300" w:lineRule="auto"/>
        <w:ind w:leftChars="1379" w:left="2682" w:hanging="200"/>
      </w:pPr>
      <w:r>
        <w:t xml:space="preserve"> Use the </w:t>
      </w:r>
      <w:r>
        <w:rPr>
          <w:rFonts w:ascii="Courier New" w:hAnsi="Courier New" w:cs="Courier New"/>
          <w:b/>
        </w:rPr>
        <w:t>ip flow ingress</w:t>
      </w:r>
      <w:r>
        <w:t xml:space="preserve"> command in an ingress interface to enable the NP to view packets that are received, from the interface.</w:t>
      </w:r>
    </w:p>
    <w:p w14:paraId="400C1776" w14:textId="77777777" w:rsidR="005344B4" w:rsidRDefault="005344B4" w:rsidP="005344B4">
      <w:pPr>
        <w:pStyle w:val="a3"/>
        <w:spacing w:before="0" w:after="0" w:line="300" w:lineRule="auto"/>
        <w:ind w:leftChars="1045" w:left="1881"/>
      </w:pPr>
      <w:r>
        <w:t xml:space="preserve">Since statistical data can only be collected for packets that are routed by the PFE, the </w:t>
      </w:r>
      <w:r>
        <w:rPr>
          <w:rFonts w:ascii="Courier New" w:hAnsi="Courier New" w:cs="Courier New"/>
          <w:b/>
        </w:rPr>
        <w:t>ip flow ingress command</w:t>
      </w:r>
      <w:r>
        <w:t xml:space="preserve"> must only be used in an interface that has an IP configured.</w:t>
      </w:r>
    </w:p>
    <w:p w14:paraId="2AECD625" w14:textId="77777777" w:rsidR="005344B4" w:rsidRDefault="005344B4" w:rsidP="005344B4">
      <w:pPr>
        <w:pStyle w:val="3"/>
      </w:pPr>
      <w:bookmarkStart w:id="4728" w:name="_Toc427605528"/>
      <w:bookmarkStart w:id="4729" w:name="_Toc445131237"/>
      <w:r>
        <w:t>Setting the Flow Aging Out Time</w:t>
      </w:r>
      <w:bookmarkEnd w:id="4728"/>
      <w:bookmarkEnd w:id="4729"/>
    </w:p>
    <w:p w14:paraId="5AE01FD5" w14:textId="77777777" w:rsidR="005344B4" w:rsidRDefault="005344B4" w:rsidP="005344B4">
      <w:pPr>
        <w:pStyle w:val="a3"/>
      </w:pPr>
      <w: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Default="005344B4" w:rsidP="005344B4">
      <w:pPr>
        <w:pStyle w:val="a3"/>
      </w:pPr>
    </w:p>
    <w:p w14:paraId="13ED6170" w14:textId="77777777" w:rsidR="005344B4" w:rsidRDefault="005344B4" w:rsidP="005344B4">
      <w:pPr>
        <w:pStyle w:val="a3"/>
      </w:pPr>
    </w:p>
    <w:p w14:paraId="14BFC2AF" w14:textId="77777777" w:rsidR="005344B4" w:rsidRDefault="005344B4" w:rsidP="005344B4">
      <w:pPr>
        <w:pStyle w:val="af3"/>
        <w:spacing w:before="300"/>
        <w:ind w:left="1701"/>
        <w:rPr>
          <w:rFonts w:ascii="Arial Unicode MS" w:eastAsia="굴림체"/>
          <w:b/>
          <w:bCs/>
        </w:rPr>
      </w:pPr>
      <w:bookmarkStart w:id="4730" w:name="_Toc427605983"/>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401</w:t>
      </w:r>
      <w:r>
        <w:rPr>
          <w:rFonts w:ascii="Arial Unicode MS" w:eastAsia="굴림체" w:hint="eastAsia"/>
          <w:b/>
          <w:bCs/>
        </w:rPr>
        <w:fldChar w:fldCharType="end"/>
      </w:r>
      <w:r>
        <w:rPr>
          <w:rFonts w:ascii="Arial Unicode MS" w:eastAsia="굴림체" w:hint="eastAsia"/>
          <w:b/>
          <w:bCs/>
        </w:rPr>
        <w:t xml:space="preserve"> Commands for Setting Flow Aging Out Time</w:t>
      </w:r>
      <w:bookmarkEnd w:id="4730"/>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Default="005344B4">
            <w:pPr>
              <w:rPr>
                <w:b/>
                <w:bCs/>
              </w:rPr>
            </w:pPr>
            <w:r>
              <w:rPr>
                <w:rFonts w:hint="eastAsia"/>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Default="005344B4">
            <w:pPr>
              <w:rPr>
                <w:b/>
                <w:bCs/>
              </w:rPr>
            </w:pPr>
            <w:r>
              <w:rPr>
                <w:rFonts w:hint="eastAsia"/>
                <w:b/>
                <w:bCs/>
              </w:rPr>
              <w:t>Description</w:t>
            </w:r>
          </w:p>
        </w:tc>
      </w:tr>
      <w:tr w:rsidR="005344B4"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Default="005344B4">
            <w:r>
              <w:rPr>
                <w:rFonts w:hint="eastAsia"/>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Default="005344B4">
            <w:r>
              <w:rPr>
                <w:rFonts w:hint="eastAsia"/>
              </w:rPr>
              <w:t>A flow is purged if the NP fails to collect a packet from a flow within the normal aging out time.</w:t>
            </w:r>
          </w:p>
        </w:tc>
      </w:tr>
      <w:tr w:rsidR="005344B4"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Default="005344B4">
            <w:r>
              <w:rPr>
                <w:rFonts w:hint="eastAsia"/>
              </w:rPr>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Default="005344B4">
            <w:r>
              <w:rPr>
                <w:rFonts w:hint="eastAsia"/>
              </w:rPr>
              <w:t xml:space="preserve">A flow is purged if a flow remains in the NP for longer than the long aging out time. </w:t>
            </w:r>
          </w:p>
        </w:tc>
      </w:tr>
    </w:tbl>
    <w:p w14:paraId="457242D8" w14:textId="77777777" w:rsidR="005344B4" w:rsidRDefault="005344B4" w:rsidP="005344B4">
      <w:pPr>
        <w:pStyle w:val="a3"/>
      </w:pPr>
      <w:r>
        <w:t>The long aging out time has priority over the normal aging out time. A flow will be purged if it has exceeded the long aging out time, but not the normal aging out time.</w:t>
      </w:r>
    </w:p>
    <w:p w14:paraId="4B7B2BB7" w14:textId="77777777" w:rsidR="005344B4" w:rsidRDefault="005344B4" w:rsidP="005344B4">
      <w:pPr>
        <w:pStyle w:val="a3"/>
      </w:pPr>
      <w:r>
        <w:t>The following commands set the aging out times.</w:t>
      </w:r>
    </w:p>
    <w:p w14:paraId="4F48DDC0" w14:textId="77777777" w:rsidR="005344B4" w:rsidRDefault="005344B4" w:rsidP="005344B4">
      <w:pPr>
        <w:pStyle w:val="af3"/>
        <w:spacing w:before="300"/>
        <w:ind w:left="1701"/>
        <w:rPr>
          <w:rFonts w:ascii="Arial Unicode MS" w:eastAsia="굴림체"/>
          <w:b/>
          <w:bCs/>
        </w:rPr>
      </w:pPr>
      <w:bookmarkStart w:id="4731" w:name="_Toc427605984"/>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402</w:t>
      </w:r>
      <w:r>
        <w:rPr>
          <w:rFonts w:ascii="Arial Unicode MS" w:eastAsia="굴림체" w:hint="eastAsia"/>
          <w:b/>
          <w:bCs/>
        </w:rPr>
        <w:fldChar w:fldCharType="end"/>
      </w:r>
      <w:r>
        <w:rPr>
          <w:rFonts w:ascii="Arial Unicode MS" w:eastAsia="굴림체" w:hint="eastAsia"/>
          <w:b/>
          <w:bCs/>
        </w:rPr>
        <w:t xml:space="preserve"> Commands for Setting Aging Out Time</w:t>
      </w:r>
      <w:bookmarkEnd w:id="4731"/>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Default="005344B4">
            <w:pPr>
              <w:rPr>
                <w:b/>
                <w:bCs/>
              </w:rPr>
            </w:pPr>
            <w:r>
              <w:rPr>
                <w:rFonts w:hint="eastAsia"/>
                <w:b/>
                <w:bCs/>
              </w:rPr>
              <w:t>Description</w:t>
            </w:r>
          </w:p>
        </w:tc>
      </w:tr>
      <w:tr w:rsidR="005344B4"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Default="005344B4">
            <w:pPr>
              <w:rPr>
                <w:rFonts w:ascii="Courier New" w:hAnsi="Courier New" w:cs="Courier New"/>
                <w:b/>
              </w:rPr>
            </w:pPr>
            <w:r>
              <w:rPr>
                <w:rFonts w:ascii="Courier New" w:hAnsi="Courier New"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Default="005344B4">
            <w:r>
              <w:rPr>
                <w:rFonts w:hint="eastAsia"/>
              </w:rPr>
              <w:t>Sets the aging out time of a flow</w:t>
            </w:r>
          </w:p>
          <w:p w14:paraId="10AE3DA8" w14:textId="77777777" w:rsidR="005344B4" w:rsidRDefault="005344B4">
            <w:r>
              <w:rPr>
                <w:rFonts w:hint="eastAsia"/>
              </w:rPr>
              <w:t>Default for long aging out time: 1920 seconds</w:t>
            </w:r>
          </w:p>
          <w:p w14:paraId="078011E7" w14:textId="77777777" w:rsidR="005344B4" w:rsidRDefault="005344B4">
            <w:r>
              <w:rPr>
                <w:rFonts w:hint="eastAsia"/>
              </w:rPr>
              <w:t>Default for normal aging out time: 600 seconds</w:t>
            </w:r>
          </w:p>
        </w:tc>
      </w:tr>
      <w:tr w:rsidR="005344B4"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Default="005344B4">
            <w:pPr>
              <w:rPr>
                <w:rFonts w:ascii="Courier New" w:hAnsi="Courier New" w:cs="Courier New"/>
                <w:b/>
              </w:rPr>
            </w:pPr>
            <w:r>
              <w:rPr>
                <w:rFonts w:ascii="Courier New" w:hAnsi="Courier New"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Default="005344B4">
            <w:r>
              <w:rPr>
                <w:rFonts w:hint="eastAsia"/>
              </w:rPr>
              <w:t>Reverts the aging out time of a flow to the default.</w:t>
            </w:r>
          </w:p>
        </w:tc>
      </w:tr>
    </w:tbl>
    <w:p w14:paraId="7AF97FE0" w14:textId="77777777" w:rsidR="005344B4" w:rsidRDefault="005344B4" w:rsidP="005344B4">
      <w:pPr>
        <w:pStyle w:val="a3"/>
      </w:pPr>
      <w:r>
        <w:t>Due to performance issues of the NP, a time lag can exist between the point in time that a flow has aged out and the point in time that the NP actually purges the flow. This time lag amounts to a maximum of 10 seconds.</w:t>
      </w:r>
    </w:p>
    <w:p w14:paraId="50ABA73D" w14:textId="77777777" w:rsidR="005344B4" w:rsidRDefault="005344B4" w:rsidP="005344B4">
      <w:pPr>
        <w:pStyle w:val="a3"/>
      </w:pPr>
      <w:r>
        <w:t>The following commands display the times set for aging out.</w:t>
      </w:r>
    </w:p>
    <w:p w14:paraId="643BBA88" w14:textId="77777777" w:rsidR="005344B4" w:rsidRDefault="005344B4" w:rsidP="005344B4">
      <w:pPr>
        <w:pStyle w:val="af3"/>
        <w:spacing w:before="300"/>
        <w:ind w:left="1701"/>
        <w:rPr>
          <w:rFonts w:ascii="Arial Unicode MS" w:eastAsia="굴림체"/>
          <w:b/>
          <w:bCs/>
        </w:rPr>
      </w:pPr>
      <w:bookmarkStart w:id="4732" w:name="_Toc427605985"/>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403</w:t>
      </w:r>
      <w:r>
        <w:rPr>
          <w:rFonts w:ascii="Arial Unicode MS" w:eastAsia="굴림체" w:hint="eastAsia"/>
          <w:b/>
          <w:bCs/>
        </w:rPr>
        <w:fldChar w:fldCharType="end"/>
      </w:r>
      <w:r>
        <w:rPr>
          <w:rFonts w:ascii="Arial Unicode MS" w:eastAsia="굴림체" w:hint="eastAsia"/>
          <w:b/>
          <w:bCs/>
        </w:rPr>
        <w:t xml:space="preserve"> Commands for Displaying Aging Out Time</w:t>
      </w:r>
      <w:bookmarkEnd w:id="4732"/>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Default="005344B4">
            <w:pPr>
              <w:rPr>
                <w:b/>
                <w:bCs/>
              </w:rPr>
            </w:pPr>
            <w:r>
              <w:rPr>
                <w:rFonts w:hint="eastAsia"/>
                <w:b/>
                <w:bCs/>
              </w:rPr>
              <w:t>Description</w:t>
            </w:r>
          </w:p>
        </w:tc>
      </w:tr>
      <w:tr w:rsidR="005344B4"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Default="005344B4">
            <w:pPr>
              <w:rPr>
                <w:rFonts w:ascii="Courier New" w:hAnsi="Courier New" w:cs="Courier New"/>
                <w:b/>
              </w:rPr>
            </w:pPr>
            <w:r>
              <w:rPr>
                <w:rFonts w:ascii="Courier New" w:hAnsi="Courier New"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Default="005344B4">
            <w:r>
              <w:rPr>
                <w:rFonts w:hint="eastAsia"/>
              </w:rPr>
              <w:t>Displays the aging out time of the flow</w:t>
            </w:r>
          </w:p>
        </w:tc>
      </w:tr>
    </w:tbl>
    <w:p w14:paraId="1EE8BAD2" w14:textId="77777777" w:rsidR="005344B4" w:rsidRDefault="005344B4" w:rsidP="005344B4">
      <w:pPr>
        <w:pStyle w:val="a3"/>
        <w:ind w:left="0"/>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Default="005344B4">
            <w:pPr>
              <w:rPr>
                <w:rFonts w:ascii="Courier New" w:hAnsi="Courier New" w:cs="Courier New"/>
              </w:rPr>
            </w:pPr>
            <w:r>
              <w:rPr>
                <w:rFonts w:ascii="Courier New" w:hAnsi="Courier New" w:cs="Courier New"/>
              </w:rPr>
              <w:t>Router# show mls netflow aging</w:t>
            </w:r>
          </w:p>
          <w:p w14:paraId="664D46BC" w14:textId="77777777" w:rsidR="005344B4" w:rsidRDefault="005344B4">
            <w:pPr>
              <w:ind w:firstLineChars="350" w:firstLine="630"/>
              <w:rPr>
                <w:rFonts w:ascii="Courier New" w:hAnsi="Courier New" w:cs="Courier New"/>
              </w:rPr>
            </w:pPr>
            <w:r>
              <w:rPr>
                <w:rFonts w:ascii="Courier New" w:hAnsi="Courier New" w:cs="Courier New"/>
              </w:rPr>
              <w:t xml:space="preserve">              enable     timeout     packet threshold</w:t>
            </w:r>
          </w:p>
          <w:p w14:paraId="3D9F7795" w14:textId="77777777" w:rsidR="005344B4" w:rsidRDefault="005344B4">
            <w:pPr>
              <w:ind w:firstLineChars="350" w:firstLine="630"/>
              <w:rPr>
                <w:rFonts w:ascii="Courier New" w:hAnsi="Courier New" w:cs="Courier New"/>
              </w:rPr>
            </w:pPr>
            <w:r>
              <w:rPr>
                <w:rFonts w:ascii="Courier New" w:hAnsi="Courier New" w:cs="Courier New"/>
              </w:rPr>
              <w:t xml:space="preserve">              ---------     ----------     ---------------------</w:t>
            </w:r>
          </w:p>
          <w:p w14:paraId="29BB6E70" w14:textId="77777777" w:rsidR="005344B4" w:rsidRDefault="005344B4">
            <w:pPr>
              <w:rPr>
                <w:rFonts w:ascii="Courier New" w:hAnsi="Courier New" w:cs="Courier New"/>
              </w:rPr>
            </w:pPr>
            <w:r>
              <w:rPr>
                <w:rFonts w:ascii="Courier New" w:hAnsi="Courier New" w:cs="Courier New"/>
              </w:rPr>
              <w:t>normal againg        true          600                         N/A</w:t>
            </w:r>
          </w:p>
          <w:p w14:paraId="16889A54" w14:textId="77777777" w:rsidR="005344B4" w:rsidRDefault="005344B4">
            <w:pPr>
              <w:ind w:firstLineChars="150" w:firstLine="270"/>
            </w:pPr>
            <w:r>
              <w:rPr>
                <w:rFonts w:ascii="Courier New" w:hAnsi="Courier New" w:cs="Courier New"/>
              </w:rPr>
              <w:t>long againg       true        1920                         N/A</w:t>
            </w:r>
          </w:p>
        </w:tc>
      </w:tr>
    </w:tbl>
    <w:p w14:paraId="2602E73F" w14:textId="77777777" w:rsidR="005344B4" w:rsidRDefault="005344B4" w:rsidP="005344B4">
      <w:pPr>
        <w:pStyle w:val="a3"/>
        <w:ind w:left="0"/>
      </w:pPr>
    </w:p>
    <w:p w14:paraId="586E331A" w14:textId="77777777" w:rsidR="005344B4" w:rsidRDefault="005344B4" w:rsidP="005344B4">
      <w:pPr>
        <w:widowControl/>
        <w:wordWrap/>
        <w:snapToGrid/>
        <w:spacing w:line="240" w:lineRule="auto"/>
        <w:jc w:val="left"/>
        <w:rPr>
          <w:rFonts w:ascii="Arial" w:eastAsia="맑은 고딕" w:cs="굴림"/>
          <w:noProof/>
        </w:rPr>
      </w:pPr>
      <w:r>
        <w:rPr>
          <w:rFonts w:hint="eastAsia"/>
          <w:kern w:val="0"/>
        </w:rPr>
        <w:br w:type="page"/>
      </w:r>
    </w:p>
    <w:p w14:paraId="16AB56C5" w14:textId="77777777" w:rsidR="005344B4" w:rsidRDefault="005344B4" w:rsidP="005344B4">
      <w:pPr>
        <w:pStyle w:val="3"/>
      </w:pPr>
      <w:bookmarkStart w:id="4733" w:name="_Toc427605529"/>
      <w:bookmarkStart w:id="4734" w:name="_Toc445131238"/>
      <w:r>
        <w:t>Setting the Maximum Number of Flows</w:t>
      </w:r>
      <w:bookmarkEnd w:id="4733"/>
      <w:bookmarkEnd w:id="4734"/>
    </w:p>
    <w:p w14:paraId="462C93BD" w14:textId="77777777" w:rsidR="005344B4" w:rsidRDefault="005344B4" w:rsidP="005344B4">
      <w:pPr>
        <w:pStyle w:val="a3"/>
      </w:pPr>
      <w:r>
        <w:t>The maximum number of flows that can be stored in the NP is limited. You can set the number of flows to be created - the corresponding packets that were collected by the NP will be deleted immediately.</w:t>
      </w:r>
    </w:p>
    <w:p w14:paraId="372CA123" w14:textId="77777777" w:rsidR="005344B4" w:rsidRDefault="005344B4" w:rsidP="005344B4">
      <w:pPr>
        <w:pStyle w:val="af3"/>
        <w:spacing w:before="300"/>
        <w:ind w:left="1701"/>
        <w:rPr>
          <w:rFonts w:ascii="Arial Unicode MS" w:eastAsia="굴림체"/>
          <w:b/>
          <w:bCs/>
        </w:rPr>
      </w:pPr>
      <w:bookmarkStart w:id="4735" w:name="_Toc427605986"/>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404</w:t>
      </w:r>
      <w:r>
        <w:rPr>
          <w:rFonts w:ascii="Arial Unicode MS" w:eastAsia="굴림체" w:hint="eastAsia"/>
          <w:b/>
          <w:bCs/>
        </w:rPr>
        <w:fldChar w:fldCharType="end"/>
      </w:r>
      <w:r>
        <w:rPr>
          <w:rFonts w:ascii="Arial Unicode MS" w:eastAsia="굴림체" w:hint="eastAsia"/>
          <w:b/>
          <w:bCs/>
        </w:rPr>
        <w:t xml:space="preserve"> Commands for Seting Maximum Number of Flows</w:t>
      </w:r>
      <w:bookmarkEnd w:id="4735"/>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Default="005344B4">
            <w:pPr>
              <w:rPr>
                <w:b/>
                <w:bCs/>
              </w:rPr>
            </w:pPr>
            <w:r>
              <w:rPr>
                <w:rFonts w:hint="eastAsia"/>
                <w:b/>
                <w:bCs/>
              </w:rPr>
              <w:t>Description</w:t>
            </w:r>
          </w:p>
        </w:tc>
      </w:tr>
      <w:tr w:rsidR="005344B4"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Default="005344B4">
            <w:pPr>
              <w:rPr>
                <w:rFonts w:ascii="Courier New" w:hAnsi="Courier New" w:cs="Courier New"/>
                <w:b/>
              </w:rPr>
            </w:pPr>
            <w:r>
              <w:rPr>
                <w:rFonts w:ascii="Courier New" w:hAnsi="Courier New" w:cs="Courier New"/>
                <w:b/>
              </w:rPr>
              <w:t xml:space="preserve">Router(config) # mls netflow maximum-flows </w:t>
            </w:r>
            <w:r>
              <w:rPr>
                <w:rFonts w:ascii="Courier New" w:hAnsi="Courier New" w:cs="Courier New"/>
                <w:b/>
                <w:i/>
                <w:iCs/>
              </w:rPr>
              <w:t>&lt;1024-</w:t>
            </w:r>
            <w:r>
              <w:rPr>
                <w:rFonts w:ascii="Courier New" w:hAnsi="Courier New" w:cs="Courier New"/>
                <w:b/>
              </w:rPr>
              <w:t xml:space="preserve"> </w:t>
            </w:r>
            <w:r>
              <w:rPr>
                <w:rFonts w:ascii="Courier New" w:hAnsi="Courier New"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Default="005344B4">
            <w:r>
              <w:rPr>
                <w:rFonts w:hint="eastAsia"/>
              </w:rPr>
              <w:t>Sets the maximum number of flows</w:t>
            </w:r>
          </w:p>
          <w:p w14:paraId="6CB88427" w14:textId="77777777" w:rsidR="005344B4" w:rsidRDefault="005344B4">
            <w:r>
              <w:rPr>
                <w:rFonts w:hint="eastAsia"/>
              </w:rPr>
              <w:t>The default is 524288.</w:t>
            </w:r>
          </w:p>
        </w:tc>
      </w:tr>
      <w:tr w:rsidR="005344B4"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Default="005344B4">
            <w:pPr>
              <w:rPr>
                <w:rFonts w:ascii="Courier New" w:hAnsi="Courier New" w:cs="Courier New"/>
                <w:b/>
              </w:rPr>
            </w:pPr>
            <w:r>
              <w:rPr>
                <w:rFonts w:ascii="Courier New" w:hAnsi="Courier New"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Default="005344B4">
            <w:r>
              <w:rPr>
                <w:rFonts w:hint="eastAsia"/>
              </w:rPr>
              <w:t>Reverts the maximum number of flows to the default.</w:t>
            </w:r>
          </w:p>
        </w:tc>
      </w:tr>
    </w:tbl>
    <w:p w14:paraId="180E25C4" w14:textId="77777777" w:rsidR="005344B4" w:rsidRDefault="005344B4" w:rsidP="005344B4">
      <w:pPr>
        <w:pStyle w:val="a3"/>
      </w:pPr>
    </w:p>
    <w:p w14:paraId="71CB9DD3" w14:textId="77777777" w:rsidR="005344B4" w:rsidRDefault="005344B4" w:rsidP="005344B4">
      <w:pPr>
        <w:pStyle w:val="2"/>
        <w:spacing w:before="0" w:after="0"/>
        <w:ind w:hanging="357"/>
      </w:pPr>
      <w:bookmarkStart w:id="4736" w:name="_Toc427605530"/>
      <w:bookmarkStart w:id="4737" w:name="_Toc416945023"/>
      <w:bookmarkStart w:id="4738" w:name="_Toc368908919"/>
      <w:bookmarkStart w:id="4739" w:name="_Toc445131239"/>
      <w:r>
        <w:t>Commands for Viewing Statistical Data about Netflow Traffic</w:t>
      </w:r>
      <w:bookmarkEnd w:id="4736"/>
      <w:bookmarkEnd w:id="4737"/>
      <w:bookmarkEnd w:id="4738"/>
      <w:bookmarkEnd w:id="4739"/>
    </w:p>
    <w:p w14:paraId="2B72AEC0" w14:textId="77777777" w:rsidR="005344B4" w:rsidRDefault="005344B4" w:rsidP="005344B4">
      <w:pPr>
        <w:pStyle w:val="3"/>
      </w:pPr>
      <w:bookmarkStart w:id="4740" w:name="_Toc427605531"/>
      <w:bookmarkStart w:id="4741" w:name="_Toc445131240"/>
      <w:r>
        <w:t>Viewing Statistical Data about Netflow Traffic</w:t>
      </w:r>
      <w:bookmarkEnd w:id="4740"/>
      <w:bookmarkEnd w:id="4741"/>
    </w:p>
    <w:p w14:paraId="69A6C268" w14:textId="77777777" w:rsidR="005344B4" w:rsidRDefault="005344B4" w:rsidP="005344B4">
      <w:pPr>
        <w:pStyle w:val="af3"/>
        <w:spacing w:before="300"/>
        <w:ind w:left="1701"/>
        <w:rPr>
          <w:rFonts w:ascii="Arial Unicode MS" w:eastAsia="굴림체"/>
          <w:b/>
          <w:bCs/>
        </w:rPr>
      </w:pPr>
      <w:bookmarkStart w:id="4742" w:name="_Toc427605987"/>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405</w:t>
      </w:r>
      <w:r>
        <w:rPr>
          <w:rFonts w:ascii="Arial Unicode MS" w:eastAsia="굴림체" w:hint="eastAsia"/>
          <w:b/>
          <w:bCs/>
        </w:rPr>
        <w:fldChar w:fldCharType="end"/>
      </w:r>
      <w:r>
        <w:rPr>
          <w:rFonts w:ascii="Arial Unicode MS" w:eastAsia="굴림체" w:hint="eastAsia"/>
          <w:b/>
          <w:bCs/>
        </w:rPr>
        <w:t xml:space="preserve"> Commands for Viewing Statistical Data of Netflow Traffic</w:t>
      </w:r>
      <w:bookmarkEnd w:id="474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Default="005344B4">
            <w:pPr>
              <w:rPr>
                <w:b/>
                <w:bCs/>
              </w:rPr>
            </w:pPr>
            <w:r>
              <w:rPr>
                <w:rFonts w:hint="eastAsia"/>
                <w:b/>
                <w:bCs/>
              </w:rPr>
              <w:t>Description</w:t>
            </w:r>
          </w:p>
        </w:tc>
      </w:tr>
      <w:tr w:rsidR="005344B4"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Default="005344B4">
            <w:pPr>
              <w:rPr>
                <w:rFonts w:ascii="Courier New" w:hAnsi="Courier New" w:cs="Courier New"/>
                <w:b/>
              </w:rPr>
            </w:pPr>
            <w:r>
              <w:rPr>
                <w:rFonts w:ascii="Courier New" w:hAnsi="Courier New"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Default="005344B4">
            <w:r>
              <w:rPr>
                <w:rFonts w:hint="eastAsia"/>
              </w:rPr>
              <w:t>Displays flows</w:t>
            </w:r>
          </w:p>
        </w:tc>
      </w:tr>
      <w:tr w:rsidR="005344B4"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Default="005344B4">
            <w:pPr>
              <w:rPr>
                <w:rFonts w:ascii="Courier New" w:hAnsi="Courier New" w:cs="Courier New"/>
                <w:b/>
              </w:rPr>
            </w:pPr>
            <w:r>
              <w:rPr>
                <w:rFonts w:ascii="Courier New" w:hAnsi="Courier New"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Default="005344B4">
            <w:r>
              <w:rPr>
                <w:rFonts w:hint="eastAsia"/>
              </w:rPr>
              <w:t>Displays the number of flows</w:t>
            </w:r>
          </w:p>
        </w:tc>
      </w:tr>
      <w:tr w:rsidR="005344B4"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Default="005344B4">
            <w:pPr>
              <w:rPr>
                <w:rFonts w:ascii="Courier New" w:hAnsi="Courier New" w:cs="Courier New"/>
                <w:b/>
              </w:rPr>
            </w:pPr>
            <w:r>
              <w:rPr>
                <w:rFonts w:ascii="Courier New" w:hAnsi="Courier New"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Default="005344B4">
            <w:r>
              <w:rPr>
                <w:rFonts w:hint="eastAsia"/>
              </w:rPr>
              <w:t>Immediately purges flows</w:t>
            </w:r>
          </w:p>
        </w:tc>
      </w:tr>
    </w:tbl>
    <w:p w14:paraId="4E69E88D" w14:textId="77777777" w:rsidR="005344B4" w:rsidRDefault="005344B4" w:rsidP="005344B4">
      <w:pPr>
        <w:pStyle w:val="a3"/>
        <w:ind w:left="0"/>
      </w:pPr>
    </w:p>
    <w:p w14:paraId="500B3B45" w14:textId="77777777" w:rsidR="005344B4" w:rsidRDefault="005344B4" w:rsidP="005344B4">
      <w:pPr>
        <w:pStyle w:val="3"/>
      </w:pPr>
      <w:bookmarkStart w:id="4743" w:name="_Toc427605532"/>
      <w:bookmarkStart w:id="4744" w:name="_Toc445131241"/>
      <w:r>
        <w:t>Commands for Viewing Flows</w:t>
      </w:r>
      <w:bookmarkEnd w:id="4743"/>
      <w:bookmarkEnd w:id="4744"/>
    </w:p>
    <w:p w14:paraId="59ED9BEF" w14:textId="77777777" w:rsidR="005344B4" w:rsidRDefault="005344B4" w:rsidP="005344B4">
      <w:pPr>
        <w:pStyle w:val="af3"/>
        <w:spacing w:before="300"/>
        <w:ind w:left="1701"/>
        <w:rPr>
          <w:rFonts w:ascii="Arial Unicode MS" w:eastAsia="굴림체"/>
          <w:b/>
          <w:bCs/>
        </w:rPr>
      </w:pPr>
      <w:bookmarkStart w:id="4745" w:name="_Toc427605988"/>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406</w:t>
      </w:r>
      <w:r>
        <w:rPr>
          <w:rFonts w:ascii="Arial Unicode MS" w:eastAsia="굴림체" w:hint="eastAsia"/>
          <w:b/>
          <w:bCs/>
        </w:rPr>
        <w:fldChar w:fldCharType="end"/>
      </w:r>
      <w:r>
        <w:rPr>
          <w:rFonts w:ascii="Arial Unicode MS" w:eastAsia="굴림체" w:hint="eastAsia"/>
          <w:b/>
          <w:bCs/>
        </w:rPr>
        <w:t xml:space="preserve"> Commands for Viewing Flows</w:t>
      </w:r>
      <w:bookmarkEnd w:id="474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Default="005344B4">
            <w:pPr>
              <w:rPr>
                <w:b/>
                <w:bCs/>
              </w:rPr>
            </w:pPr>
            <w:r>
              <w:rPr>
                <w:rFonts w:hint="eastAsia"/>
                <w:b/>
                <w:bCs/>
              </w:rPr>
              <w:t>Description</w:t>
            </w:r>
          </w:p>
        </w:tc>
      </w:tr>
      <w:tr w:rsidR="005344B4"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Default="005344B4">
            <w:pPr>
              <w:rPr>
                <w:rFonts w:ascii="Courier New" w:hAnsi="Courier New" w:cs="Courier New"/>
                <w:b/>
              </w:rPr>
            </w:pPr>
            <w:r>
              <w:rPr>
                <w:rFonts w:ascii="Courier New" w:hAnsi="Courier New" w:cs="Courier New"/>
                <w:b/>
              </w:rPr>
              <w:t xml:space="preserve">show mls netflow ip </w:t>
            </w:r>
            <w:r>
              <w:rPr>
                <w:rFonts w:ascii="Courier New" w:hAnsi="Courier New"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Default="005344B4">
            <w:r>
              <w:rPr>
                <w:rFonts w:hint="eastAsia"/>
              </w:rPr>
              <w:t>Displays flows in the NP that have not been purged.</w:t>
            </w:r>
          </w:p>
          <w:p w14:paraId="7E305DC9" w14:textId="77777777" w:rsidR="005344B4" w:rsidRDefault="005344B4">
            <w:r>
              <w:rPr>
                <w:rFonts w:hint="eastAsia"/>
              </w:rPr>
              <w:t>The following information is displayed:</w:t>
            </w:r>
          </w:p>
          <w:p w14:paraId="208AF663" w14:textId="77777777" w:rsidR="005344B4" w:rsidRDefault="005344B4" w:rsidP="002B424F">
            <w:pPr>
              <w:numPr>
                <w:ilvl w:val="0"/>
                <w:numId w:val="45"/>
              </w:numPr>
            </w:pPr>
            <w:r>
              <w:rPr>
                <w:rFonts w:hint="eastAsia"/>
              </w:rPr>
              <w:t>Output interface (SNMP interface index)</w:t>
            </w:r>
          </w:p>
          <w:p w14:paraId="0E1AEBF1" w14:textId="77777777" w:rsidR="005344B4" w:rsidRDefault="005344B4" w:rsidP="002B424F">
            <w:pPr>
              <w:numPr>
                <w:ilvl w:val="0"/>
                <w:numId w:val="45"/>
              </w:numPr>
            </w:pPr>
            <w:r>
              <w:rPr>
                <w:rFonts w:hint="eastAsia"/>
              </w:rPr>
              <w:t>Source/destination AS number</w:t>
            </w:r>
          </w:p>
          <w:p w14:paraId="39DA23F7" w14:textId="77777777" w:rsidR="005344B4" w:rsidRDefault="005344B4" w:rsidP="002B424F">
            <w:pPr>
              <w:numPr>
                <w:ilvl w:val="0"/>
                <w:numId w:val="45"/>
              </w:numPr>
            </w:pPr>
            <w:r>
              <w:rPr>
                <w:rFonts w:hint="eastAsia"/>
              </w:rPr>
              <w:t>Next hop address</w:t>
            </w:r>
          </w:p>
          <w:p w14:paraId="00A2830A" w14:textId="77777777" w:rsidR="005344B4" w:rsidRDefault="005344B4" w:rsidP="002B424F">
            <w:pPr>
              <w:numPr>
                <w:ilvl w:val="0"/>
                <w:numId w:val="45"/>
              </w:numPr>
            </w:pPr>
            <w:r>
              <w:rPr>
                <w:rFonts w:hint="eastAsia"/>
              </w:rPr>
              <w:t>Source/destination MASK</w:t>
            </w:r>
          </w:p>
          <w:p w14:paraId="7589D4F8" w14:textId="77777777" w:rsidR="005344B4" w:rsidRDefault="005344B4" w:rsidP="002B424F">
            <w:pPr>
              <w:numPr>
                <w:ilvl w:val="0"/>
                <w:numId w:val="45"/>
              </w:numPr>
            </w:pPr>
            <w:r>
              <w:rPr>
                <w:rFonts w:hint="eastAsia"/>
              </w:rPr>
              <w:t>TCP FIN/RST flag</w:t>
            </w:r>
          </w:p>
          <w:p w14:paraId="43BC3318" w14:textId="77777777" w:rsidR="005344B4" w:rsidRDefault="005344B4">
            <w:r>
              <w:rPr>
                <w:rFonts w:ascii="Courier New" w:hAnsi="Courier New" w:cs="Courier New"/>
                <w:b/>
              </w:rPr>
              <w:t>nowrap</w:t>
            </w:r>
            <w:r>
              <w:rPr>
                <w:rFonts w:hint="eastAsia"/>
              </w:rPr>
              <w:t>: Does not display the information with new lines.</w:t>
            </w:r>
          </w:p>
          <w:p w14:paraId="2600EE9F" w14:textId="77777777" w:rsidR="005344B4" w:rsidRDefault="005344B4">
            <w:r>
              <w:rPr>
                <w:rFonts w:ascii="Courier New" w:hAnsi="Courier New" w:cs="Courier New"/>
                <w:b/>
              </w:rPr>
              <w:t>LINE</w:t>
            </w:r>
            <w:r>
              <w:rPr>
                <w:rFonts w:hint="eastAsia"/>
              </w:rPr>
              <w:t xml:space="preserve">: If </w:t>
            </w:r>
            <w:r>
              <w:rPr>
                <w:rFonts w:ascii="Courier New" w:hAnsi="Courier New" w:cs="Courier New"/>
              </w:rPr>
              <w:t>bpf filter</w:t>
            </w:r>
            <w:r>
              <w:rPr>
                <w:rFonts w:hint="eastAsia"/>
              </w:rPr>
              <w:t xml:space="preserve"> syntax (used in </w:t>
            </w:r>
            <w:r>
              <w:rPr>
                <w:rFonts w:ascii="Courier New" w:hAnsi="Courier New" w:cs="Courier New"/>
              </w:rPr>
              <w:t>bpf filter</w:t>
            </w:r>
            <w:r>
              <w:rPr>
                <w:rFonts w:hint="eastAsia"/>
              </w:rPr>
              <w:t xml:space="preserve"> and </w:t>
            </w:r>
            <w:r>
              <w:rPr>
                <w:rFonts w:ascii="Courier New" w:hAnsi="Courier New" w:cs="Courier New"/>
              </w:rPr>
              <w:t>tcpdump</w:t>
            </w:r>
            <w:r>
              <w:rPr>
                <w:rFonts w:hint="eastAsia"/>
              </w:rPr>
              <w:t xml:space="preserve">) is used, only the flows that match the filter are displayed (for further information about </w:t>
            </w:r>
            <w:r>
              <w:rPr>
                <w:rFonts w:ascii="Courier New" w:hAnsi="Courier New" w:cs="Courier New"/>
              </w:rPr>
              <w:t>bpf filter</w:t>
            </w:r>
            <w:r>
              <w:rPr>
                <w:rFonts w:hint="eastAsia"/>
              </w:rPr>
              <w:t xml:space="preserve"> syntax, please refer to the </w:t>
            </w:r>
            <w:r>
              <w:rPr>
                <w:rFonts w:hint="eastAsia"/>
                <w:i/>
              </w:rPr>
              <w:t>tcpdumpfilter Manual</w:t>
            </w:r>
            <w:r>
              <w:rPr>
                <w:rFonts w:hint="eastAsia"/>
              </w:rPr>
              <w:t>.).</w:t>
            </w:r>
          </w:p>
        </w:tc>
      </w:tr>
      <w:tr w:rsidR="005344B4"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Default="005344B4">
            <w:pPr>
              <w:rPr>
                <w:rFonts w:ascii="Courier New" w:hAnsi="Courier New" w:cs="Courier New"/>
                <w:b/>
              </w:rPr>
            </w:pPr>
            <w:r>
              <w:rPr>
                <w:rFonts w:ascii="Courier New" w:hAnsi="Courier New" w:cs="Courier New"/>
                <w:b/>
              </w:rPr>
              <w:t xml:space="preserve">show mls netflow ip </w:t>
            </w:r>
            <w:r>
              <w:rPr>
                <w:rFonts w:ascii="Courier New" w:hAnsi="Courier New"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Default="005344B4">
            <w:r>
              <w:rPr>
                <w:rFonts w:hint="eastAsia"/>
              </w:rPr>
              <w:t>Displays the number of flows that have not been purged in the NP.</w:t>
            </w:r>
          </w:p>
          <w:p w14:paraId="252DC1B9" w14:textId="77777777" w:rsidR="005344B4" w:rsidRDefault="005344B4">
            <w:r>
              <w:rPr>
                <w:rFonts w:ascii="Courier New" w:hAnsi="Courier New" w:cs="Courier New"/>
                <w:b/>
              </w:rPr>
              <w:t>LINE</w:t>
            </w:r>
            <w:r>
              <w:rPr>
                <w:rFonts w:hint="eastAsia"/>
              </w:rPr>
              <w:t xml:space="preserve">: If </w:t>
            </w:r>
            <w:r>
              <w:rPr>
                <w:rFonts w:ascii="Courier New" w:hAnsi="Courier New" w:cs="Courier New"/>
              </w:rPr>
              <w:t>bpf filter</w:t>
            </w:r>
            <w:r>
              <w:rPr>
                <w:rFonts w:hint="eastAsia"/>
              </w:rPr>
              <w:t xml:space="preserve"> syntax (used in </w:t>
            </w:r>
            <w:r>
              <w:rPr>
                <w:rFonts w:ascii="Courier New" w:hAnsi="Courier New" w:cs="Courier New"/>
              </w:rPr>
              <w:t>bpf filter</w:t>
            </w:r>
            <w:r>
              <w:rPr>
                <w:rFonts w:hint="eastAsia"/>
              </w:rPr>
              <w:t xml:space="preserve"> and </w:t>
            </w:r>
            <w:r>
              <w:rPr>
                <w:rFonts w:ascii="Courier New" w:hAnsi="Courier New" w:cs="Courier New"/>
              </w:rPr>
              <w:t>tcpdump</w:t>
            </w:r>
            <w:r>
              <w:rPr>
                <w:rFonts w:hint="eastAsia"/>
              </w:rPr>
              <w:t xml:space="preserve">) is used, only the flows that match the filter are displayed (for further information about </w:t>
            </w:r>
            <w:r>
              <w:rPr>
                <w:rFonts w:ascii="Courier New" w:hAnsi="Courier New" w:cs="Courier New"/>
              </w:rPr>
              <w:t>bpf filter</w:t>
            </w:r>
            <w:r>
              <w:rPr>
                <w:rFonts w:hint="eastAsia"/>
              </w:rPr>
              <w:t xml:space="preserve"> syntax, please refer to the </w:t>
            </w:r>
            <w:r>
              <w:rPr>
                <w:rFonts w:hint="eastAsia"/>
                <w:i/>
              </w:rPr>
              <w:t>tcpdumpfilter Manual</w:t>
            </w:r>
            <w:r>
              <w:rPr>
                <w:rFonts w:hint="eastAsia"/>
              </w:rPr>
              <w:t>.).</w:t>
            </w:r>
          </w:p>
        </w:tc>
      </w:tr>
    </w:tbl>
    <w:p w14:paraId="72B1D470" w14:textId="77777777" w:rsidR="005344B4" w:rsidRDefault="005344B4" w:rsidP="005344B4">
      <w:pPr>
        <w:pStyle w:val="a3"/>
        <w:ind w:left="799" w:firstLine="799"/>
      </w:pPr>
      <w:r>
        <w:t>The following 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Default="005344B4">
            <w:pPr>
              <w:rPr>
                <w:rFonts w:ascii="Courier New" w:hAnsi="Courier New" w:cs="Courier New"/>
              </w:rPr>
            </w:pPr>
            <w:r>
              <w:rPr>
                <w:rFonts w:ascii="Courier New" w:hAnsi="Courier New" w:cs="Courier New"/>
              </w:rPr>
              <w:t>Router# show mls netflow ip</w:t>
            </w:r>
          </w:p>
          <w:p w14:paraId="6335FF9C" w14:textId="77777777" w:rsidR="005344B4" w:rsidRDefault="005344B4">
            <w:pPr>
              <w:rPr>
                <w:rFonts w:ascii="Courier New" w:hAnsi="Courier New" w:cs="Courier New"/>
              </w:rPr>
            </w:pPr>
            <w:r>
              <w:rPr>
                <w:rFonts w:ascii="Courier New" w:hAnsi="Courier New" w:cs="Courier New"/>
              </w:rPr>
              <w:t xml:space="preserve">DstIP          SrcIP          Prot:SrcPort:DstPort   Src i/f      </w:t>
            </w:r>
          </w:p>
          <w:p w14:paraId="299BFFE8" w14:textId="77777777" w:rsidR="005344B4" w:rsidRDefault="005344B4">
            <w:pPr>
              <w:rPr>
                <w:rFonts w:ascii="Courier New" w:hAnsi="Courier New" w:cs="Courier New"/>
              </w:rPr>
            </w:pPr>
            <w:r>
              <w:rPr>
                <w:rFonts w:ascii="Courier New" w:hAnsi="Courier New" w:cs="Courier New"/>
              </w:rPr>
              <w:t>--------------- --------------- ----:-------:------- -------------</w:t>
            </w:r>
          </w:p>
          <w:p w14:paraId="60B520E6" w14:textId="77777777" w:rsidR="005344B4" w:rsidRDefault="005344B4">
            <w:pPr>
              <w:rPr>
                <w:rFonts w:ascii="Courier New" w:hAnsi="Courier New" w:cs="Courier New"/>
              </w:rPr>
            </w:pPr>
            <w:r>
              <w:rPr>
                <w:rFonts w:ascii="Courier New" w:hAnsi="Courier New" w:cs="Courier New"/>
              </w:rPr>
              <w:t xml:space="preserve">Pkts         Bytes        Age   LastSeen    </w:t>
            </w:r>
          </w:p>
          <w:p w14:paraId="1FBC0B8C" w14:textId="77777777" w:rsidR="005344B4" w:rsidRDefault="005344B4">
            <w:pPr>
              <w:rPr>
                <w:rFonts w:ascii="Courier New" w:hAnsi="Courier New" w:cs="Courier New"/>
              </w:rPr>
            </w:pPr>
            <w:r>
              <w:rPr>
                <w:rFonts w:ascii="Courier New" w:hAnsi="Courier New" w:cs="Courier New"/>
              </w:rPr>
              <w:t>--------------------------------------------------</w:t>
            </w:r>
          </w:p>
          <w:p w14:paraId="0C13B43B" w14:textId="77777777" w:rsidR="005344B4" w:rsidRDefault="005344B4">
            <w:pPr>
              <w:rPr>
                <w:rFonts w:ascii="Courier New" w:hAnsi="Courier New" w:cs="Courier New"/>
              </w:rPr>
            </w:pPr>
            <w:r>
              <w:rPr>
                <w:rFonts w:ascii="Courier New" w:hAnsi="Courier New" w:cs="Courier New"/>
              </w:rPr>
              <w:t xml:space="preserve">20.2.1.2       10.2.1.2       udp :1000   :1003   1101         </w:t>
            </w:r>
          </w:p>
          <w:p w14:paraId="6AF60204" w14:textId="77777777" w:rsidR="005344B4" w:rsidRDefault="005344B4">
            <w:pPr>
              <w:rPr>
                <w:rFonts w:ascii="Courier New" w:hAnsi="Courier New" w:cs="Courier New"/>
              </w:rPr>
            </w:pPr>
            <w:r>
              <w:rPr>
                <w:rFonts w:ascii="Courier New" w:hAnsi="Courier New" w:cs="Courier New"/>
              </w:rPr>
              <w:t>920752       47879104     63    2010-02-08T14:08:11</w:t>
            </w:r>
          </w:p>
          <w:p w14:paraId="7AB83156" w14:textId="77777777" w:rsidR="005344B4" w:rsidRDefault="005344B4">
            <w:pPr>
              <w:rPr>
                <w:rFonts w:ascii="Courier New" w:hAnsi="Courier New" w:cs="Courier New"/>
              </w:rPr>
            </w:pPr>
            <w:r>
              <w:rPr>
                <w:rFonts w:ascii="Courier New" w:hAnsi="Courier New" w:cs="Courier New"/>
              </w:rPr>
              <w:t xml:space="preserve">20.2.1.2       10.2.1.2       udp :1000   :1004   1101         </w:t>
            </w:r>
          </w:p>
          <w:p w14:paraId="0749A103" w14:textId="77777777" w:rsidR="005344B4" w:rsidRDefault="005344B4">
            <w:pPr>
              <w:rPr>
                <w:rFonts w:ascii="Courier New" w:hAnsi="Courier New" w:cs="Courier New"/>
              </w:rPr>
            </w:pPr>
            <w:r>
              <w:rPr>
                <w:rFonts w:ascii="Courier New" w:hAnsi="Courier New" w:cs="Courier New"/>
              </w:rPr>
              <w:t>921432       47914464     63    2010-02-08T14:08:11</w:t>
            </w:r>
          </w:p>
          <w:p w14:paraId="2EB2B1CE" w14:textId="77777777" w:rsidR="005344B4" w:rsidRDefault="005344B4">
            <w:pPr>
              <w:rPr>
                <w:rFonts w:ascii="Courier New" w:hAnsi="Courier New" w:cs="Courier New"/>
              </w:rPr>
            </w:pPr>
            <w:r>
              <w:rPr>
                <w:rFonts w:ascii="Courier New" w:hAnsi="Courier New" w:cs="Courier New"/>
              </w:rPr>
              <w:t xml:space="preserve">20.2.1.2       10.2.1.2       udp :1000   :1005   1101         </w:t>
            </w:r>
          </w:p>
          <w:p w14:paraId="185BEAC7" w14:textId="77777777" w:rsidR="005344B4" w:rsidRDefault="005344B4">
            <w:pPr>
              <w:rPr>
                <w:rFonts w:ascii="Courier New" w:hAnsi="Courier New" w:cs="Courier New"/>
              </w:rPr>
            </w:pPr>
            <w:r>
              <w:rPr>
                <w:rFonts w:ascii="Courier New" w:hAnsi="Courier New" w:cs="Courier New"/>
              </w:rPr>
              <w:t>921957       47941764     63    2010-02-08T14:08:11</w:t>
            </w:r>
          </w:p>
          <w:p w14:paraId="194A9DF3" w14:textId="77777777" w:rsidR="005344B4" w:rsidRDefault="005344B4">
            <w:pPr>
              <w:rPr>
                <w:rFonts w:ascii="Courier New" w:hAnsi="Courier New" w:cs="Courier New"/>
              </w:rPr>
            </w:pPr>
            <w:r>
              <w:rPr>
                <w:rFonts w:ascii="Courier New" w:hAnsi="Courier New" w:cs="Courier New"/>
              </w:rPr>
              <w:t xml:space="preserve">20.2.1.2       10.2.1.2       udp :1000   :1006   1101         </w:t>
            </w:r>
          </w:p>
          <w:p w14:paraId="5E9A3BF5" w14:textId="77777777" w:rsidR="005344B4" w:rsidRDefault="005344B4">
            <w:pPr>
              <w:rPr>
                <w:rFonts w:ascii="Courier New" w:hAnsi="Courier New" w:cs="Courier New"/>
              </w:rPr>
            </w:pPr>
            <w:r>
              <w:rPr>
                <w:rFonts w:ascii="Courier New" w:hAnsi="Courier New" w:cs="Courier New"/>
              </w:rPr>
              <w:t>922770       47984040     63    2010-02-08T14:08:12</w:t>
            </w:r>
          </w:p>
          <w:p w14:paraId="5DFB072F" w14:textId="77777777" w:rsidR="005344B4" w:rsidRDefault="005344B4">
            <w:pPr>
              <w:rPr>
                <w:rFonts w:ascii="Courier New" w:hAnsi="Courier New" w:cs="Courier New"/>
              </w:rPr>
            </w:pPr>
            <w:r>
              <w:rPr>
                <w:rFonts w:ascii="Courier New" w:hAnsi="Courier New" w:cs="Courier New"/>
              </w:rPr>
              <w:t xml:space="preserve">20.2.1.2       10.2.1.2       udp :1000   :1007   1101         </w:t>
            </w:r>
          </w:p>
          <w:p w14:paraId="024F8679" w14:textId="77777777" w:rsidR="005344B4" w:rsidRDefault="005344B4">
            <w:r>
              <w:rPr>
                <w:rFonts w:ascii="Courier New" w:hAnsi="Courier New" w:cs="Courier New"/>
              </w:rPr>
              <w:t>923127       48002604     63    2010-02-08T14:08:12</w:t>
            </w:r>
          </w:p>
        </w:tc>
      </w:tr>
    </w:tbl>
    <w:p w14:paraId="0633AEB2" w14:textId="77777777" w:rsidR="005344B4" w:rsidRDefault="005344B4" w:rsidP="005344B4">
      <w:pPr>
        <w:pStyle w:val="a3"/>
        <w:ind w:left="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Default="005344B4">
            <w:pPr>
              <w:rPr>
                <w:rFonts w:ascii="Courier New" w:hAnsi="Courier New" w:cs="Courier New"/>
              </w:rPr>
            </w:pPr>
            <w:r>
              <w:rPr>
                <w:rFonts w:ascii="Courier New" w:hAnsi="Courier New" w:cs="Courier New"/>
              </w:rPr>
              <w:t xml:space="preserve">Router# show mls netflow ip detail </w:t>
            </w:r>
          </w:p>
          <w:p w14:paraId="2A05851A" w14:textId="77777777" w:rsidR="005344B4" w:rsidRDefault="005344B4">
            <w:pPr>
              <w:rPr>
                <w:rFonts w:ascii="Courier New" w:hAnsi="Courier New" w:cs="Courier New"/>
              </w:rPr>
            </w:pPr>
            <w:r>
              <w:rPr>
                <w:rFonts w:ascii="Courier New" w:hAnsi="Courier New" w:cs="Courier New"/>
              </w:rPr>
              <w:t xml:space="preserve">DstIP          SrcIP          Prot:SrcPort:DstPort   Src i/f      </w:t>
            </w:r>
          </w:p>
          <w:p w14:paraId="30D00FE9" w14:textId="77777777" w:rsidR="005344B4" w:rsidRDefault="005344B4">
            <w:pPr>
              <w:rPr>
                <w:rFonts w:ascii="Courier New" w:hAnsi="Courier New" w:cs="Courier New"/>
              </w:rPr>
            </w:pPr>
            <w:r>
              <w:rPr>
                <w:rFonts w:ascii="Courier New" w:hAnsi="Courier New" w:cs="Courier New"/>
              </w:rPr>
              <w:t>--------------- --------------- ----:-------:------- -------------</w:t>
            </w:r>
          </w:p>
          <w:p w14:paraId="38FF32D7" w14:textId="77777777" w:rsidR="005344B4" w:rsidRDefault="005344B4">
            <w:pPr>
              <w:rPr>
                <w:rFonts w:ascii="Courier New" w:hAnsi="Courier New" w:cs="Courier New"/>
              </w:rPr>
            </w:pPr>
            <w:r>
              <w:rPr>
                <w:rFonts w:ascii="Courier New" w:hAnsi="Courier New" w:cs="Courier New"/>
              </w:rPr>
              <w:t xml:space="preserve">Pkts         Bytes        Age   LastSeen    </w:t>
            </w:r>
          </w:p>
          <w:p w14:paraId="314E29BD" w14:textId="77777777" w:rsidR="005344B4" w:rsidRDefault="005344B4">
            <w:pPr>
              <w:rPr>
                <w:rFonts w:ascii="Courier New" w:hAnsi="Courier New" w:cs="Courier New"/>
              </w:rPr>
            </w:pPr>
            <w:r>
              <w:rPr>
                <w:rFonts w:ascii="Courier New" w:hAnsi="Courier New" w:cs="Courier New"/>
              </w:rPr>
              <w:t>--------------------------------------------------</w:t>
            </w:r>
          </w:p>
          <w:p w14:paraId="1EA40404" w14:textId="77777777" w:rsidR="005344B4" w:rsidRDefault="005344B4">
            <w:pPr>
              <w:rPr>
                <w:rFonts w:ascii="Courier New" w:hAnsi="Courier New" w:cs="Courier New"/>
              </w:rPr>
            </w:pPr>
            <w:r>
              <w:rPr>
                <w:rFonts w:ascii="Courier New" w:hAnsi="Courier New" w:cs="Courier New"/>
              </w:rPr>
              <w:t xml:space="preserve">Out i/f       Src AS Dst AS Nh Addr         Src Mask Dst Mask FIN/RST </w:t>
            </w:r>
          </w:p>
          <w:p w14:paraId="153AC474" w14:textId="77777777" w:rsidR="005344B4" w:rsidRDefault="005344B4">
            <w:pPr>
              <w:rPr>
                <w:rFonts w:ascii="Courier New" w:hAnsi="Courier New" w:cs="Courier New"/>
                <w:lang w:val="de-DE"/>
              </w:rPr>
            </w:pPr>
            <w:r>
              <w:rPr>
                <w:rFonts w:ascii="Courier New" w:hAnsi="Courier New" w:cs="Courier New"/>
                <w:lang w:val="de-DE"/>
              </w:rPr>
              <w:t>------------+ -----+ -----+ --------------+ ------+ ------+ -------+</w:t>
            </w:r>
          </w:p>
          <w:p w14:paraId="0A8F560F" w14:textId="77777777" w:rsidR="005344B4" w:rsidRDefault="005344B4">
            <w:pPr>
              <w:rPr>
                <w:rFonts w:ascii="Courier New" w:hAnsi="Courier New" w:cs="Courier New"/>
                <w:lang w:val="de-DE"/>
              </w:rPr>
            </w:pPr>
            <w:r>
              <w:rPr>
                <w:rFonts w:ascii="Courier New" w:hAnsi="Courier New" w:cs="Courier New"/>
                <w:lang w:val="de-DE"/>
              </w:rPr>
              <w:t xml:space="preserve">20.2.1.2       10.2.1.2       udp :1000   :1003   1101         </w:t>
            </w:r>
          </w:p>
          <w:p w14:paraId="37E52E9A" w14:textId="77777777" w:rsidR="005344B4" w:rsidRDefault="005344B4">
            <w:pPr>
              <w:rPr>
                <w:rFonts w:ascii="Courier New" w:hAnsi="Courier New" w:cs="Courier New"/>
                <w:lang w:val="de-DE"/>
              </w:rPr>
            </w:pPr>
            <w:r>
              <w:rPr>
                <w:rFonts w:ascii="Courier New" w:hAnsi="Courier New" w:cs="Courier New"/>
                <w:lang w:val="de-DE"/>
              </w:rPr>
              <w:t>108269       5629988      7     2010-02-08T14:09:26</w:t>
            </w:r>
          </w:p>
          <w:p w14:paraId="6E39A9C7" w14:textId="77777777" w:rsidR="005344B4" w:rsidRDefault="005344B4">
            <w:pPr>
              <w:rPr>
                <w:rFonts w:ascii="Courier New" w:hAnsi="Courier New" w:cs="Courier New"/>
                <w:lang w:val="de-DE"/>
              </w:rPr>
            </w:pPr>
            <w:r>
              <w:rPr>
                <w:rFonts w:ascii="Courier New" w:hAnsi="Courier New" w:cs="Courier New"/>
                <w:lang w:val="de-DE"/>
              </w:rPr>
              <w:t xml:space="preserve">1102          0      0      0.0.0.0         16      16      0       </w:t>
            </w:r>
          </w:p>
          <w:p w14:paraId="35331D59" w14:textId="77777777" w:rsidR="005344B4" w:rsidRDefault="005344B4">
            <w:pPr>
              <w:rPr>
                <w:rFonts w:ascii="Courier New" w:hAnsi="Courier New" w:cs="Courier New"/>
                <w:lang w:val="de-DE"/>
              </w:rPr>
            </w:pPr>
            <w:r>
              <w:rPr>
                <w:rFonts w:ascii="Courier New" w:hAnsi="Courier New" w:cs="Courier New"/>
                <w:lang w:val="de-DE"/>
              </w:rPr>
              <w:t xml:space="preserve">20.2.1.2       10.2.1.2       udp :1000   :1004   1101         </w:t>
            </w:r>
          </w:p>
          <w:p w14:paraId="04F9A219" w14:textId="77777777" w:rsidR="005344B4" w:rsidRDefault="005344B4">
            <w:pPr>
              <w:rPr>
                <w:rFonts w:ascii="Courier New" w:hAnsi="Courier New" w:cs="Courier New"/>
                <w:lang w:val="de-DE"/>
              </w:rPr>
            </w:pPr>
            <w:r>
              <w:rPr>
                <w:rFonts w:ascii="Courier New" w:hAnsi="Courier New" w:cs="Courier New"/>
                <w:lang w:val="de-DE"/>
              </w:rPr>
              <w:t>108950       5665400      7     2010-02-08T14:09:26</w:t>
            </w:r>
          </w:p>
          <w:p w14:paraId="77CC467C" w14:textId="77777777" w:rsidR="005344B4" w:rsidRDefault="005344B4">
            <w:pPr>
              <w:rPr>
                <w:rFonts w:ascii="Courier New" w:hAnsi="Courier New" w:cs="Courier New"/>
                <w:lang w:val="de-DE"/>
              </w:rPr>
            </w:pPr>
            <w:r>
              <w:rPr>
                <w:rFonts w:ascii="Courier New" w:hAnsi="Courier New" w:cs="Courier New"/>
                <w:lang w:val="de-DE"/>
              </w:rPr>
              <w:t xml:space="preserve">1102          0      0      0.0.0.0         16      16      0       </w:t>
            </w:r>
          </w:p>
          <w:p w14:paraId="72B90618" w14:textId="77777777" w:rsidR="005344B4" w:rsidRDefault="005344B4">
            <w:pPr>
              <w:rPr>
                <w:rFonts w:ascii="Courier New" w:hAnsi="Courier New" w:cs="Courier New"/>
                <w:lang w:val="de-DE"/>
              </w:rPr>
            </w:pPr>
            <w:r>
              <w:rPr>
                <w:rFonts w:ascii="Courier New" w:hAnsi="Courier New" w:cs="Courier New"/>
                <w:lang w:val="de-DE"/>
              </w:rPr>
              <w:t xml:space="preserve">20.2.1.2       10.2.1.2       udp :1000   :1005   1101         </w:t>
            </w:r>
          </w:p>
          <w:p w14:paraId="3F2BBB15" w14:textId="77777777" w:rsidR="005344B4" w:rsidRDefault="005344B4">
            <w:pPr>
              <w:rPr>
                <w:rFonts w:ascii="Courier New" w:hAnsi="Courier New" w:cs="Courier New"/>
              </w:rPr>
            </w:pPr>
            <w:r>
              <w:rPr>
                <w:rFonts w:ascii="Courier New" w:hAnsi="Courier New" w:cs="Courier New"/>
              </w:rPr>
              <w:t>109474       5692648      7     2010-02-08T14:09:26</w:t>
            </w:r>
          </w:p>
          <w:p w14:paraId="0BB4F1EB" w14:textId="77777777" w:rsidR="005344B4" w:rsidRDefault="005344B4">
            <w:pPr>
              <w:rPr>
                <w:rFonts w:ascii="Courier New" w:hAnsi="Courier New" w:cs="Courier New"/>
              </w:rPr>
            </w:pPr>
            <w:r>
              <w:rPr>
                <w:rFonts w:ascii="Courier New" w:hAnsi="Courier New" w:cs="Courier New"/>
              </w:rPr>
              <w:t xml:space="preserve">1102          0      0      0.0.0.0         16      16      0       </w:t>
            </w:r>
          </w:p>
          <w:p w14:paraId="37B17D51" w14:textId="77777777" w:rsidR="005344B4" w:rsidRDefault="005344B4">
            <w:pPr>
              <w:rPr>
                <w:rFonts w:ascii="Courier New" w:hAnsi="Courier New" w:cs="Courier New"/>
              </w:rPr>
            </w:pPr>
            <w:r>
              <w:rPr>
                <w:rFonts w:ascii="Courier New" w:hAnsi="Courier New" w:cs="Courier New"/>
              </w:rPr>
              <w:t xml:space="preserve">20.2.1.2       10.2.1.2       udp :1000   :1006   1101         </w:t>
            </w:r>
          </w:p>
          <w:p w14:paraId="2F216810" w14:textId="77777777" w:rsidR="005344B4" w:rsidRDefault="005344B4">
            <w:pPr>
              <w:rPr>
                <w:rFonts w:ascii="Courier New" w:hAnsi="Courier New" w:cs="Courier New"/>
              </w:rPr>
            </w:pPr>
            <w:r>
              <w:rPr>
                <w:rFonts w:ascii="Courier New" w:hAnsi="Courier New" w:cs="Courier New"/>
              </w:rPr>
              <w:t>110263       5733676      7     2010-02-08T14:09:26</w:t>
            </w:r>
          </w:p>
          <w:p w14:paraId="2FA20D46" w14:textId="77777777" w:rsidR="005344B4" w:rsidRDefault="005344B4">
            <w:pPr>
              <w:rPr>
                <w:rFonts w:ascii="Courier New" w:hAnsi="Courier New" w:cs="Courier New"/>
              </w:rPr>
            </w:pPr>
            <w:r>
              <w:rPr>
                <w:rFonts w:ascii="Courier New" w:hAnsi="Courier New" w:cs="Courier New"/>
              </w:rPr>
              <w:t xml:space="preserve">1102          0      0      0.0.0.0         16      16      0       </w:t>
            </w:r>
          </w:p>
          <w:p w14:paraId="76E3F9A3" w14:textId="77777777" w:rsidR="005344B4" w:rsidRDefault="005344B4">
            <w:pPr>
              <w:rPr>
                <w:rFonts w:ascii="Courier New" w:hAnsi="Courier New" w:cs="Courier New"/>
              </w:rPr>
            </w:pPr>
            <w:r>
              <w:rPr>
                <w:rFonts w:ascii="Courier New" w:hAnsi="Courier New" w:cs="Courier New"/>
              </w:rPr>
              <w:t xml:space="preserve">20.2.1.2       10.2.1.2       udp :1000   :1007   1101         </w:t>
            </w:r>
          </w:p>
          <w:p w14:paraId="22ECDFCC" w14:textId="77777777" w:rsidR="005344B4" w:rsidRDefault="005344B4">
            <w:pPr>
              <w:rPr>
                <w:rFonts w:ascii="Courier New" w:hAnsi="Courier New" w:cs="Courier New"/>
              </w:rPr>
            </w:pPr>
            <w:r>
              <w:rPr>
                <w:rFonts w:ascii="Courier New" w:hAnsi="Courier New" w:cs="Courier New"/>
              </w:rPr>
              <w:t>110624       5752448      7     2010-02-08T14:09:26</w:t>
            </w:r>
          </w:p>
          <w:p w14:paraId="74525911" w14:textId="77777777" w:rsidR="005344B4" w:rsidRDefault="005344B4">
            <w:r>
              <w:rPr>
                <w:rFonts w:ascii="Courier New" w:hAnsi="Courier New" w:cs="Courier New"/>
              </w:rPr>
              <w:t>1102          0      0      0.0.0.0         16      16      0</w:t>
            </w:r>
            <w:r>
              <w:rPr>
                <w:rFonts w:hint="eastAsia"/>
              </w:rPr>
              <w:t xml:space="preserve">       </w:t>
            </w:r>
          </w:p>
        </w:tc>
      </w:tr>
    </w:tbl>
    <w:p w14:paraId="447348BE" w14:textId="77777777" w:rsidR="005344B4" w:rsidRDefault="005344B4" w:rsidP="005344B4">
      <w:pPr>
        <w:pStyle w:val="a3"/>
        <w:ind w:left="799" w:firstLine="799"/>
      </w:pPr>
      <w:r>
        <w:t>The following 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Default="005344B4">
            <w:pPr>
              <w:rPr>
                <w:rFonts w:ascii="Courier New" w:hAnsi="Courier New" w:cs="Courier New"/>
              </w:rPr>
            </w:pPr>
            <w:r>
              <w:rPr>
                <w:rFonts w:ascii="Courier New" w:hAnsi="Courier New" w:cs="Courier New"/>
              </w:rPr>
              <w:t>Router# show mls netflow ip detail dst port 1005</w:t>
            </w:r>
          </w:p>
          <w:p w14:paraId="2F3BD41F" w14:textId="77777777" w:rsidR="005344B4" w:rsidRDefault="005344B4">
            <w:pPr>
              <w:rPr>
                <w:rFonts w:ascii="Courier New" w:hAnsi="Courier New" w:cs="Courier New"/>
              </w:rPr>
            </w:pPr>
            <w:r>
              <w:rPr>
                <w:rFonts w:ascii="Courier New" w:hAnsi="Courier New" w:cs="Courier New"/>
              </w:rPr>
              <w:t xml:space="preserve">DstIP          SrcIP          Prot:SrcPort:DstPort   Src i/f      </w:t>
            </w:r>
          </w:p>
          <w:p w14:paraId="25456FB2" w14:textId="77777777" w:rsidR="005344B4" w:rsidRDefault="005344B4">
            <w:pPr>
              <w:rPr>
                <w:rFonts w:ascii="Courier New" w:hAnsi="Courier New" w:cs="Courier New"/>
              </w:rPr>
            </w:pPr>
            <w:r>
              <w:rPr>
                <w:rFonts w:ascii="Courier New" w:hAnsi="Courier New" w:cs="Courier New"/>
              </w:rPr>
              <w:t>--------------- --------------- ----:-------:------- -------------</w:t>
            </w:r>
          </w:p>
          <w:p w14:paraId="73DACF9C" w14:textId="77777777" w:rsidR="005344B4" w:rsidRDefault="005344B4">
            <w:pPr>
              <w:rPr>
                <w:rFonts w:ascii="Courier New" w:hAnsi="Courier New" w:cs="Courier New"/>
              </w:rPr>
            </w:pPr>
            <w:r>
              <w:rPr>
                <w:rFonts w:ascii="Courier New" w:hAnsi="Courier New" w:cs="Courier New"/>
              </w:rPr>
              <w:t xml:space="preserve">Pkts         Bytes        Age   LastSeen    </w:t>
            </w:r>
          </w:p>
          <w:p w14:paraId="2C5B8C9C" w14:textId="77777777" w:rsidR="005344B4" w:rsidRDefault="005344B4">
            <w:pPr>
              <w:rPr>
                <w:rFonts w:ascii="Courier New" w:hAnsi="Courier New" w:cs="Courier New"/>
              </w:rPr>
            </w:pPr>
            <w:r>
              <w:rPr>
                <w:rFonts w:ascii="Courier New" w:hAnsi="Courier New" w:cs="Courier New"/>
              </w:rPr>
              <w:t>--------------------------------------------------</w:t>
            </w:r>
          </w:p>
          <w:p w14:paraId="4F2DF6BE" w14:textId="77777777" w:rsidR="005344B4" w:rsidRDefault="005344B4">
            <w:pPr>
              <w:rPr>
                <w:rFonts w:ascii="Courier New" w:hAnsi="Courier New" w:cs="Courier New"/>
              </w:rPr>
            </w:pPr>
            <w:r>
              <w:rPr>
                <w:rFonts w:ascii="Courier New" w:hAnsi="Courier New" w:cs="Courier New"/>
              </w:rPr>
              <w:t xml:space="preserve">Out i/f       Src AS Dst AS Nh Addr         Src Mask Dst Mask FIN/RST </w:t>
            </w:r>
          </w:p>
          <w:p w14:paraId="315FA819" w14:textId="77777777" w:rsidR="005344B4" w:rsidRDefault="005344B4">
            <w:pPr>
              <w:rPr>
                <w:rFonts w:ascii="Courier New" w:hAnsi="Courier New" w:cs="Courier New"/>
              </w:rPr>
            </w:pPr>
            <w:r>
              <w:rPr>
                <w:rFonts w:ascii="Courier New" w:hAnsi="Courier New" w:cs="Courier New"/>
              </w:rPr>
              <w:t>------------+ -----+ -----+ --------------+ ------+ ------+ -------+</w:t>
            </w:r>
          </w:p>
          <w:p w14:paraId="3DC08F17" w14:textId="77777777" w:rsidR="005344B4" w:rsidRDefault="005344B4">
            <w:pPr>
              <w:rPr>
                <w:rFonts w:ascii="Courier New" w:hAnsi="Courier New" w:cs="Courier New"/>
              </w:rPr>
            </w:pPr>
            <w:r>
              <w:rPr>
                <w:rFonts w:ascii="Courier New" w:hAnsi="Courier New" w:cs="Courier New"/>
              </w:rPr>
              <w:t xml:space="preserve">20.2.1.2       10.2.1.2       udp :1000   :1005   1101         </w:t>
            </w:r>
          </w:p>
          <w:p w14:paraId="1F3E2E30" w14:textId="77777777" w:rsidR="005344B4" w:rsidRDefault="005344B4">
            <w:pPr>
              <w:rPr>
                <w:rFonts w:ascii="Courier New" w:hAnsi="Courier New" w:cs="Courier New"/>
              </w:rPr>
            </w:pPr>
            <w:r>
              <w:rPr>
                <w:rFonts w:ascii="Courier New" w:hAnsi="Courier New" w:cs="Courier New"/>
              </w:rPr>
              <w:t>205363       10678876     14    2010-02-08T14:12:48</w:t>
            </w:r>
          </w:p>
          <w:p w14:paraId="2F7EB032" w14:textId="77777777" w:rsidR="005344B4" w:rsidRDefault="005344B4">
            <w:r>
              <w:rPr>
                <w:rFonts w:ascii="Courier New" w:hAnsi="Courier New" w:cs="Courier New"/>
              </w:rPr>
              <w:t>1102          0      0      0.0.0.0         16      16      0</w:t>
            </w:r>
          </w:p>
        </w:tc>
      </w:tr>
    </w:tbl>
    <w:p w14:paraId="154E698D" w14:textId="77777777" w:rsidR="005344B4" w:rsidRDefault="005344B4" w:rsidP="005344B4">
      <w:pPr>
        <w:pStyle w:val="a3"/>
        <w:ind w:left="0"/>
      </w:pPr>
    </w:p>
    <w:p w14:paraId="7C340BC1" w14:textId="77777777" w:rsidR="005344B4" w:rsidRDefault="005344B4" w:rsidP="005344B4">
      <w:pPr>
        <w:pStyle w:val="a3"/>
        <w:ind w:left="799" w:firstLine="799"/>
      </w:pPr>
      <w:r>
        <w:t xml:space="preserve"> The following 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Default="005344B4">
            <w:pPr>
              <w:rPr>
                <w:rFonts w:ascii="Courier New" w:hAnsi="Courier New" w:cs="Courier New"/>
              </w:rPr>
            </w:pPr>
            <w:r>
              <w:rPr>
                <w:rFonts w:ascii="Courier New" w:hAnsi="Courier New" w:cs="Courier New"/>
              </w:rPr>
              <w:t xml:space="preserve">Router# show mls netflow ip count </w:t>
            </w:r>
          </w:p>
          <w:p w14:paraId="55D37124" w14:textId="77777777" w:rsidR="005344B4" w:rsidRDefault="005344B4">
            <w:r>
              <w:rPr>
                <w:rFonts w:ascii="Courier New" w:hAnsi="Courier New" w:cs="Courier New"/>
              </w:rPr>
              <w:t>Number of shortcuts = 5</w:t>
            </w:r>
          </w:p>
        </w:tc>
      </w:tr>
    </w:tbl>
    <w:p w14:paraId="73CE3885" w14:textId="77777777" w:rsidR="005344B4" w:rsidRDefault="005344B4" w:rsidP="005344B4">
      <w:pPr>
        <w:pStyle w:val="a3"/>
        <w:ind w:left="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Default="005344B4">
            <w:pPr>
              <w:rPr>
                <w:rFonts w:ascii="Courier New" w:hAnsi="Courier New" w:cs="Courier New"/>
              </w:rPr>
            </w:pPr>
            <w:r>
              <w:rPr>
                <w:rFonts w:ascii="Courier New" w:hAnsi="Courier New" w:cs="Courier New"/>
              </w:rPr>
              <w:t>Router# show mls netflow ip count dst port 1005</w:t>
            </w:r>
          </w:p>
          <w:p w14:paraId="4E3CE799" w14:textId="77777777" w:rsidR="005344B4" w:rsidRDefault="005344B4">
            <w:r>
              <w:rPr>
                <w:rFonts w:ascii="Courier New" w:hAnsi="Courier New" w:cs="Courier New"/>
              </w:rPr>
              <w:t>Number of shortcuts = 1</w:t>
            </w:r>
          </w:p>
        </w:tc>
      </w:tr>
    </w:tbl>
    <w:p w14:paraId="02DA983B" w14:textId="77777777" w:rsidR="005344B4" w:rsidRDefault="005344B4" w:rsidP="005344B4">
      <w:pPr>
        <w:pStyle w:val="a3"/>
        <w:ind w:left="0"/>
      </w:pPr>
    </w:p>
    <w:p w14:paraId="170EC4EF" w14:textId="77777777" w:rsidR="005344B4" w:rsidRDefault="005344B4" w:rsidP="005344B4">
      <w:pPr>
        <w:pStyle w:val="3"/>
      </w:pPr>
      <w:bookmarkStart w:id="4746" w:name="_Toc427605533"/>
      <w:bookmarkStart w:id="4747" w:name="_Toc445131242"/>
      <w:r>
        <w:t>Purging All Flows</w:t>
      </w:r>
      <w:bookmarkEnd w:id="4746"/>
      <w:bookmarkEnd w:id="4747"/>
    </w:p>
    <w:p w14:paraId="2CA5D2D4" w14:textId="77777777" w:rsidR="005344B4" w:rsidRDefault="005344B4" w:rsidP="005344B4">
      <w:pPr>
        <w:pStyle w:val="af3"/>
        <w:spacing w:before="300"/>
        <w:ind w:left="1701"/>
        <w:rPr>
          <w:rFonts w:ascii="Arial Unicode MS" w:eastAsia="굴림체"/>
          <w:b/>
          <w:bCs/>
        </w:rPr>
      </w:pPr>
      <w:bookmarkStart w:id="4748" w:name="_Toc427605989"/>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407</w:t>
      </w:r>
      <w:r>
        <w:rPr>
          <w:rFonts w:ascii="Arial Unicode MS" w:eastAsia="굴림체" w:hint="eastAsia"/>
          <w:b/>
          <w:bCs/>
        </w:rPr>
        <w:fldChar w:fldCharType="end"/>
      </w:r>
      <w:r>
        <w:rPr>
          <w:rFonts w:ascii="Arial Unicode MS" w:eastAsia="굴림체" w:hint="eastAsia"/>
          <w:b/>
          <w:bCs/>
        </w:rPr>
        <w:t xml:space="preserve"> Command for Purging Flows</w:t>
      </w:r>
      <w:bookmarkEnd w:id="474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Default="005344B4">
            <w:pPr>
              <w:rPr>
                <w:b/>
                <w:bCs/>
              </w:rPr>
            </w:pPr>
            <w:r>
              <w:rPr>
                <w:rFonts w:hint="eastAsia"/>
                <w:b/>
                <w:bCs/>
              </w:rPr>
              <w:t>Description</w:t>
            </w:r>
          </w:p>
        </w:tc>
      </w:tr>
      <w:tr w:rsidR="005344B4"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Default="005344B4">
            <w:pPr>
              <w:rPr>
                <w:rFonts w:ascii="Courier New" w:hAnsi="Courier New" w:cs="Courier New"/>
                <w:b/>
              </w:rPr>
            </w:pPr>
            <w:r>
              <w:rPr>
                <w:rFonts w:ascii="Courier New" w:hAnsi="Courier New"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Default="005344B4">
            <w:r>
              <w:rPr>
                <w:rFonts w:hint="eastAsia"/>
              </w:rPr>
              <w:t>Immediately purges all flows</w:t>
            </w:r>
          </w:p>
        </w:tc>
      </w:tr>
    </w:tbl>
    <w:p w14:paraId="72461F70" w14:textId="77777777" w:rsidR="005344B4" w:rsidRDefault="005344B4" w:rsidP="005344B4">
      <w:pPr>
        <w:pStyle w:val="a3"/>
        <w:ind w:left="0"/>
      </w:pPr>
    </w:p>
    <w:p w14:paraId="0730EEE5" w14:textId="77777777" w:rsidR="005344B4" w:rsidRDefault="005344B4" w:rsidP="005344B4">
      <w:pPr>
        <w:pStyle w:val="2"/>
      </w:pPr>
      <w:bookmarkStart w:id="4749" w:name="_Toc427605534"/>
      <w:bookmarkStart w:id="4750" w:name="_Toc445131243"/>
      <w:r>
        <w:t>Commands for the Settings for Sending Statistical Data</w:t>
      </w:r>
      <w:bookmarkEnd w:id="4749"/>
      <w:bookmarkEnd w:id="4750"/>
      <w:r>
        <w:t xml:space="preserve"> </w:t>
      </w:r>
    </w:p>
    <w:p w14:paraId="7B498D8C" w14:textId="77777777" w:rsidR="005344B4" w:rsidRDefault="005344B4" w:rsidP="005344B4">
      <w:pPr>
        <w:pStyle w:val="a3"/>
      </w:pPr>
      <w:r>
        <w:t>If a flow has been purged, and a netflow collector to send statistical data exists, the purged flow will be sent to the netflow collector. U9500 uses netflow packet version 5 to send data.</w:t>
      </w:r>
    </w:p>
    <w:p w14:paraId="4FC82334" w14:textId="77777777" w:rsidR="005344B4" w:rsidRDefault="005344B4" w:rsidP="005344B4">
      <w:pPr>
        <w:pStyle w:val="a3"/>
      </w:pPr>
    </w:p>
    <w:p w14:paraId="4BFB58BB" w14:textId="77777777" w:rsidR="005344B4" w:rsidRDefault="005344B4" w:rsidP="005344B4">
      <w:pPr>
        <w:pStyle w:val="3"/>
      </w:pPr>
      <w:bookmarkStart w:id="4751" w:name="_Toc427605535"/>
      <w:bookmarkStart w:id="4752" w:name="_Toc445131244"/>
      <w:r>
        <w:t>Sending Statistical Data about Netflow Traffic</w:t>
      </w:r>
      <w:bookmarkEnd w:id="4751"/>
      <w:bookmarkEnd w:id="4752"/>
    </w:p>
    <w:p w14:paraId="0487EBC8" w14:textId="77777777" w:rsidR="005344B4" w:rsidRDefault="005344B4" w:rsidP="005344B4">
      <w:pPr>
        <w:pStyle w:val="af3"/>
        <w:spacing w:before="300"/>
        <w:ind w:left="1701"/>
        <w:rPr>
          <w:rFonts w:ascii="Arial Unicode MS" w:eastAsia="굴림체"/>
          <w:b/>
          <w:bCs/>
        </w:rPr>
      </w:pPr>
      <w:bookmarkStart w:id="4753" w:name="_Toc427605990"/>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408</w:t>
      </w:r>
      <w:r>
        <w:rPr>
          <w:rFonts w:ascii="Arial Unicode MS" w:eastAsia="굴림체" w:hint="eastAsia"/>
          <w:b/>
          <w:bCs/>
        </w:rPr>
        <w:fldChar w:fldCharType="end"/>
      </w:r>
      <w:r>
        <w:rPr>
          <w:rFonts w:ascii="Arial Unicode MS" w:eastAsia="굴림체" w:hint="eastAsia"/>
          <w:b/>
          <w:bCs/>
        </w:rPr>
        <w:t xml:space="preserve"> Commands for Sending Statistical Data of Netfow Traffic</w:t>
      </w:r>
      <w:bookmarkEnd w:id="475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Default="005344B4">
            <w:pPr>
              <w:rPr>
                <w:b/>
                <w:bCs/>
              </w:rPr>
            </w:pPr>
            <w:r>
              <w:rPr>
                <w:rFonts w:hint="eastAsia"/>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Default="005344B4">
            <w:pPr>
              <w:rPr>
                <w:b/>
                <w:bCs/>
              </w:rPr>
            </w:pPr>
            <w:r>
              <w:rPr>
                <w:rFonts w:hint="eastAsia"/>
                <w:b/>
                <w:bCs/>
              </w:rPr>
              <w:t>Description</w:t>
            </w:r>
          </w:p>
        </w:tc>
      </w:tr>
      <w:tr w:rsidR="005344B4"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Default="005344B4">
            <w:pPr>
              <w:rPr>
                <w:rFonts w:ascii="Courier New" w:hAnsi="Courier New" w:cs="Courier New"/>
                <w:b/>
              </w:rPr>
            </w:pPr>
            <w:r>
              <w:rPr>
                <w:rFonts w:ascii="Courier New" w:hAnsi="Courier New"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Default="005344B4">
            <w:r>
              <w:rPr>
                <w:rFonts w:hint="eastAsia"/>
              </w:rPr>
              <w:t>Sends statistical data about netflow traffic</w:t>
            </w:r>
          </w:p>
        </w:tc>
      </w:tr>
      <w:tr w:rsidR="005344B4"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Default="005344B4">
            <w:pPr>
              <w:rPr>
                <w:rFonts w:ascii="Courier New" w:hAnsi="Courier New" w:cs="Courier New"/>
                <w:b/>
              </w:rPr>
            </w:pPr>
            <w:r>
              <w:rPr>
                <w:rFonts w:ascii="Courier New" w:hAnsi="Courier New"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Default="005344B4">
            <w:r>
              <w:rPr>
                <w:rFonts w:hint="eastAsia"/>
              </w:rPr>
              <w:t>Configures the netflow collector</w:t>
            </w:r>
          </w:p>
        </w:tc>
      </w:tr>
      <w:tr w:rsidR="005344B4"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Default="005344B4">
            <w:pPr>
              <w:rPr>
                <w:rFonts w:ascii="Courier New" w:hAnsi="Courier New" w:cs="Courier New"/>
                <w:b/>
              </w:rPr>
            </w:pPr>
            <w:r>
              <w:rPr>
                <w:rFonts w:ascii="Courier New" w:hAnsi="Courier New"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Default="005344B4">
            <w:r>
              <w:rPr>
                <w:rFonts w:hint="eastAsia"/>
              </w:rPr>
              <w:t>Configures the source interface to send statistical data</w:t>
            </w:r>
          </w:p>
        </w:tc>
      </w:tr>
    </w:tbl>
    <w:p w14:paraId="0DC6152F" w14:textId="77777777" w:rsidR="005344B4" w:rsidRDefault="005344B4" w:rsidP="005344B4">
      <w:pPr>
        <w:pStyle w:val="a3"/>
        <w:ind w:left="0"/>
      </w:pPr>
    </w:p>
    <w:p w14:paraId="03276FD0" w14:textId="77777777" w:rsidR="005344B4" w:rsidRDefault="005344B4" w:rsidP="005344B4">
      <w:pPr>
        <w:pStyle w:val="3"/>
      </w:pPr>
      <w:bookmarkStart w:id="4754" w:name="_Toc427605536"/>
      <w:bookmarkStart w:id="4755" w:name="_Toc445131245"/>
      <w:r>
        <w:t>Configuring the Settings for Sending Statistical Data about Netflow Traffic</w:t>
      </w:r>
      <w:bookmarkEnd w:id="4754"/>
      <w:bookmarkEnd w:id="4755"/>
    </w:p>
    <w:p w14:paraId="1AF939D5" w14:textId="77777777" w:rsidR="005344B4" w:rsidRDefault="005344B4" w:rsidP="005344B4">
      <w:pPr>
        <w:pStyle w:val="af3"/>
        <w:spacing w:before="300"/>
        <w:ind w:left="1701"/>
        <w:rPr>
          <w:rFonts w:ascii="Arial Unicode MS" w:eastAsia="굴림체"/>
          <w:b/>
          <w:bCs/>
        </w:rPr>
      </w:pPr>
      <w:bookmarkStart w:id="4756" w:name="_Toc427605991"/>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409</w:t>
      </w:r>
      <w:r>
        <w:rPr>
          <w:rFonts w:ascii="Arial Unicode MS" w:eastAsia="굴림체" w:hint="eastAsia"/>
          <w:b/>
          <w:bCs/>
        </w:rPr>
        <w:fldChar w:fldCharType="end"/>
      </w:r>
      <w:r>
        <w:rPr>
          <w:rFonts w:ascii="Arial Unicode MS" w:eastAsia="굴림체" w:hint="eastAsia"/>
          <w:b/>
          <w:bCs/>
        </w:rPr>
        <w:t xml:space="preserve"> Commands for Configuring Settings for Sending Statistical Data</w:t>
      </w:r>
      <w:bookmarkEnd w:id="4756"/>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Default="005344B4">
            <w:pPr>
              <w:rPr>
                <w:b/>
                <w:bCs/>
              </w:rPr>
            </w:pPr>
            <w:r>
              <w:rPr>
                <w:rFonts w:hint="eastAsia"/>
                <w:b/>
                <w:bCs/>
              </w:rPr>
              <w:t>Description</w:t>
            </w:r>
          </w:p>
        </w:tc>
      </w:tr>
      <w:tr w:rsidR="005344B4"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Default="005344B4">
            <w:pPr>
              <w:rPr>
                <w:rFonts w:ascii="Courier New" w:hAnsi="Courier New" w:cs="Courier New"/>
                <w:b/>
                <w:lang w:val="fr-FR"/>
              </w:rPr>
            </w:pPr>
            <w:r>
              <w:rPr>
                <w:rFonts w:ascii="Courier New" w:hAnsi="Courier New"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Default="005344B4">
            <w:r>
              <w:rPr>
                <w:rFonts w:hint="eastAsia"/>
              </w:rPr>
              <w:t>Enables the export of statistical data about netflow traffic</w:t>
            </w:r>
          </w:p>
        </w:tc>
      </w:tr>
      <w:tr w:rsidR="005344B4"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Default="005344B4">
            <w:pPr>
              <w:rPr>
                <w:rFonts w:ascii="Courier New" w:hAnsi="Courier New" w:cs="Courier New"/>
                <w:b/>
              </w:rPr>
            </w:pPr>
            <w:r>
              <w:rPr>
                <w:rFonts w:ascii="Courier New" w:hAnsi="Courier New"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Default="005344B4">
            <w:r>
              <w:rPr>
                <w:rFonts w:hint="eastAsia"/>
              </w:rPr>
              <w:t>Disables the export of statistical data about netflow traffic</w:t>
            </w:r>
          </w:p>
        </w:tc>
      </w:tr>
    </w:tbl>
    <w:p w14:paraId="778C0B82" w14:textId="77777777" w:rsidR="005344B4" w:rsidRDefault="005344B4" w:rsidP="005344B4">
      <w:pPr>
        <w:pStyle w:val="a3"/>
        <w:ind w:left="0"/>
      </w:pPr>
    </w:p>
    <w:p w14:paraId="52A26BBE" w14:textId="77777777" w:rsidR="005344B4" w:rsidRDefault="005344B4" w:rsidP="005344B4">
      <w:pPr>
        <w:pStyle w:val="3"/>
      </w:pPr>
      <w:bookmarkStart w:id="4757" w:name="_Toc427605537"/>
      <w:bookmarkStart w:id="4758" w:name="_Toc445131246"/>
      <w:r>
        <w:t>Setting the Receiver of Statistical Data about Netflow Traffic</w:t>
      </w:r>
      <w:bookmarkEnd w:id="4757"/>
      <w:bookmarkEnd w:id="4758"/>
    </w:p>
    <w:p w14:paraId="3C0C390E" w14:textId="77777777" w:rsidR="005344B4" w:rsidRDefault="005344B4" w:rsidP="005344B4">
      <w:pPr>
        <w:pStyle w:val="af3"/>
        <w:spacing w:before="300"/>
        <w:ind w:left="1701"/>
        <w:rPr>
          <w:rFonts w:ascii="Arial Unicode MS" w:eastAsia="굴림체"/>
          <w:b/>
          <w:bCs/>
        </w:rPr>
      </w:pPr>
      <w:bookmarkStart w:id="4759" w:name="_Toc427605992"/>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410</w:t>
      </w:r>
      <w:r>
        <w:rPr>
          <w:rFonts w:ascii="Arial Unicode MS" w:eastAsia="굴림체" w:hint="eastAsia"/>
          <w:b/>
          <w:bCs/>
        </w:rPr>
        <w:fldChar w:fldCharType="end"/>
      </w:r>
      <w:r>
        <w:rPr>
          <w:rFonts w:ascii="Arial Unicode MS" w:eastAsia="굴림체" w:hint="eastAsia"/>
          <w:b/>
          <w:bCs/>
        </w:rPr>
        <w:t xml:space="preserve"> Commands for Setting Receiver of Statistical Data</w:t>
      </w:r>
      <w:bookmarkEnd w:id="475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Default="005344B4">
            <w:pPr>
              <w:rPr>
                <w:b/>
                <w:bCs/>
              </w:rPr>
            </w:pPr>
            <w:r>
              <w:rPr>
                <w:rFonts w:hint="eastAsia"/>
                <w:b/>
                <w:bCs/>
              </w:rPr>
              <w:t>Description</w:t>
            </w:r>
          </w:p>
        </w:tc>
      </w:tr>
      <w:tr w:rsidR="005344B4"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Default="005344B4">
            <w:pPr>
              <w:rPr>
                <w:rFonts w:ascii="Courier New" w:hAnsi="Courier New" w:cs="Courier New"/>
                <w:b/>
              </w:rPr>
            </w:pPr>
            <w:r>
              <w:rPr>
                <w:rFonts w:ascii="Courier New" w:hAnsi="Courier New" w:cs="Courier New"/>
                <w:b/>
              </w:rPr>
              <w:t xml:space="preserve">Router(config)# ip flow-export destination </w:t>
            </w:r>
            <w:r>
              <w:rPr>
                <w:rFonts w:ascii="Courier New" w:hAnsi="Courier New"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Default="005344B4">
            <w:r>
              <w:rPr>
                <w:rFonts w:hint="eastAsia"/>
              </w:rPr>
              <w:t>Sets the IP, UDP PORT of the netflow collector to receive statistical data about netflow traffic.</w:t>
            </w:r>
          </w:p>
          <w:p w14:paraId="1D2085CF" w14:textId="77777777" w:rsidR="005344B4" w:rsidRDefault="005344B4">
            <w:r>
              <w:rPr>
                <w:rFonts w:hint="eastAsia"/>
              </w:rPr>
              <w:t>You are allowed to set values for two netflow collectors.</w:t>
            </w:r>
          </w:p>
        </w:tc>
      </w:tr>
      <w:tr w:rsidR="005344B4"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Default="005344B4">
            <w:pPr>
              <w:rPr>
                <w:rFonts w:ascii="Courier New" w:hAnsi="Courier New" w:cs="Courier New"/>
                <w:b/>
              </w:rPr>
            </w:pPr>
            <w:r>
              <w:rPr>
                <w:rFonts w:ascii="Courier New" w:hAnsi="Courier New" w:cs="Courier New"/>
                <w:b/>
              </w:rPr>
              <w:t xml:space="preserve">Router(config)# no ip flow-export destination </w:t>
            </w:r>
            <w:r>
              <w:rPr>
                <w:rFonts w:ascii="Courier New" w:hAnsi="Courier New"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Default="005344B4">
            <w:r>
              <w:rPr>
                <w:rFonts w:hint="eastAsia"/>
              </w:rPr>
              <w:t>Excludes the netflow collector from the receiver of statistical data about netflow traffic</w:t>
            </w:r>
          </w:p>
        </w:tc>
      </w:tr>
    </w:tbl>
    <w:p w14:paraId="6F60A3A3" w14:textId="77777777" w:rsidR="005344B4" w:rsidRDefault="005344B4" w:rsidP="005344B4">
      <w:pPr>
        <w:pStyle w:val="a3"/>
        <w:ind w:left="0"/>
      </w:pPr>
    </w:p>
    <w:p w14:paraId="69728745" w14:textId="77777777" w:rsidR="005344B4" w:rsidRDefault="005344B4" w:rsidP="005344B4">
      <w:pPr>
        <w:pStyle w:val="3"/>
      </w:pPr>
    </w:p>
    <w:p w14:paraId="69BC4100" w14:textId="77777777" w:rsidR="005344B4" w:rsidRDefault="005344B4" w:rsidP="005344B4">
      <w:pPr>
        <w:pStyle w:val="3"/>
      </w:pPr>
    </w:p>
    <w:p w14:paraId="76167C28" w14:textId="77777777" w:rsidR="005344B4" w:rsidRDefault="005344B4" w:rsidP="005344B4">
      <w:pPr>
        <w:pStyle w:val="3"/>
      </w:pPr>
    </w:p>
    <w:p w14:paraId="57A5FE98" w14:textId="77777777" w:rsidR="005344B4" w:rsidRDefault="005344B4" w:rsidP="005344B4">
      <w:pPr>
        <w:pStyle w:val="3"/>
      </w:pPr>
    </w:p>
    <w:p w14:paraId="1624F4FF" w14:textId="77777777" w:rsidR="005344B4" w:rsidRDefault="005344B4" w:rsidP="005344B4">
      <w:pPr>
        <w:pStyle w:val="3"/>
      </w:pPr>
      <w:bookmarkStart w:id="4760" w:name="_Toc427605538"/>
      <w:bookmarkStart w:id="4761" w:name="_Toc445131247"/>
      <w:r>
        <w:t>Setting the Source Interface to Send Statistical Data</w:t>
      </w:r>
      <w:bookmarkEnd w:id="4760"/>
      <w:bookmarkEnd w:id="4761"/>
    </w:p>
    <w:p w14:paraId="22D7A412" w14:textId="77777777" w:rsidR="005344B4" w:rsidRDefault="005344B4" w:rsidP="005344B4">
      <w:pPr>
        <w:pStyle w:val="a3"/>
      </w:pPr>
      <w:r>
        <w:t>The following commands allow you to change the interface with which to send statistical data, for security purposes.</w:t>
      </w:r>
    </w:p>
    <w:p w14:paraId="45BDFA51" w14:textId="77777777" w:rsidR="005344B4" w:rsidRDefault="005344B4" w:rsidP="005344B4">
      <w:pPr>
        <w:pStyle w:val="af3"/>
        <w:spacing w:before="300"/>
        <w:ind w:left="1701"/>
        <w:rPr>
          <w:rFonts w:ascii="Arial Unicode MS" w:eastAsia="굴림체"/>
          <w:b/>
          <w:bCs/>
        </w:rPr>
      </w:pPr>
      <w:bookmarkStart w:id="4762" w:name="_Toc427605993"/>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411</w:t>
      </w:r>
      <w:r>
        <w:rPr>
          <w:rFonts w:ascii="Arial Unicode MS" w:eastAsia="굴림체" w:hint="eastAsia"/>
          <w:b/>
          <w:bCs/>
        </w:rPr>
        <w:fldChar w:fldCharType="end"/>
      </w:r>
      <w:r>
        <w:rPr>
          <w:rFonts w:ascii="Arial Unicode MS" w:eastAsia="굴림체" w:hint="eastAsia"/>
          <w:b/>
          <w:bCs/>
        </w:rPr>
        <w:t xml:space="preserve"> Commands for Changing Interfaces</w:t>
      </w:r>
      <w:bookmarkEnd w:id="476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Default="005344B4">
            <w:pPr>
              <w:rPr>
                <w:b/>
                <w:bCs/>
              </w:rPr>
            </w:pPr>
            <w:r>
              <w:rPr>
                <w:rFonts w:hint="eastAsia"/>
                <w:b/>
                <w:bCs/>
              </w:rPr>
              <w:t>Description</w:t>
            </w:r>
          </w:p>
        </w:tc>
      </w:tr>
      <w:tr w:rsidR="005344B4"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Default="005344B4">
            <w:pPr>
              <w:rPr>
                <w:rFonts w:ascii="Courier New" w:hAnsi="Courier New" w:cs="Courier New"/>
                <w:b/>
              </w:rPr>
            </w:pPr>
            <w:r>
              <w:rPr>
                <w:rFonts w:ascii="Courier New" w:hAnsi="Courier New" w:cs="Courier New"/>
                <w:b/>
              </w:rPr>
              <w:t xml:space="preserve">Router(config)# ip flow-export source </w:t>
            </w:r>
            <w:r>
              <w:rPr>
                <w:rFonts w:ascii="Courier New" w:hAnsi="Courier New"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Default="005344B4">
            <w:r>
              <w:rPr>
                <w:rFonts w:hint="eastAsia"/>
              </w:rPr>
              <w:t>Changes the source IP of the packet that is to send statistical data about the netflow traffic to the IP of the specified interface.</w:t>
            </w:r>
          </w:p>
        </w:tc>
      </w:tr>
      <w:tr w:rsidR="005344B4"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Default="005344B4">
            <w:pPr>
              <w:rPr>
                <w:rFonts w:ascii="Courier New" w:hAnsi="Courier New" w:cs="Courier New"/>
                <w:b/>
              </w:rPr>
            </w:pPr>
            <w:r>
              <w:rPr>
                <w:rFonts w:ascii="Courier New" w:hAnsi="Courier New"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Default="005344B4">
            <w:r>
              <w:rPr>
                <w:rFonts w:hint="eastAsia"/>
              </w:rPr>
              <w:t>Changes the source IP of the packet that is to send statistical data about the netflow traffic to the IP of the interface that is connected to the netflow connector.</w:t>
            </w:r>
          </w:p>
        </w:tc>
      </w:tr>
    </w:tbl>
    <w:p w14:paraId="7F744968" w14:textId="77777777" w:rsidR="005344B4" w:rsidRDefault="005344B4" w:rsidP="005344B4">
      <w:pPr>
        <w:pStyle w:val="a3"/>
        <w:ind w:left="0"/>
      </w:pPr>
    </w:p>
    <w:p w14:paraId="2B31075B" w14:textId="77777777" w:rsidR="005344B4" w:rsidRDefault="005344B4" w:rsidP="005344B4">
      <w:pPr>
        <w:pStyle w:val="3"/>
      </w:pPr>
      <w:bookmarkStart w:id="4763" w:name="_Toc427605539"/>
      <w:bookmarkStart w:id="4764" w:name="_Toc445131248"/>
      <w:r>
        <w:t>Viewing the Export Status of Statistical Data about Netflow Traffic</w:t>
      </w:r>
      <w:bookmarkEnd w:id="4763"/>
      <w:bookmarkEnd w:id="4764"/>
    </w:p>
    <w:p w14:paraId="12F3E92E" w14:textId="77777777" w:rsidR="005344B4" w:rsidRDefault="005344B4" w:rsidP="005344B4">
      <w:pPr>
        <w:pStyle w:val="af3"/>
        <w:spacing w:before="300"/>
        <w:ind w:left="1701"/>
        <w:rPr>
          <w:rFonts w:ascii="Arial Unicode MS" w:eastAsia="굴림체"/>
          <w:b/>
          <w:bCs/>
        </w:rPr>
      </w:pPr>
      <w:bookmarkStart w:id="4765" w:name="_Toc427605994"/>
      <w:r>
        <w:rPr>
          <w:rFonts w:ascii="Arial Unicode MS" w:eastAsia="굴림체" w:hint="eastAsia"/>
          <w:b/>
          <w:bCs/>
        </w:rPr>
        <w:t xml:space="preserve">Table </w:t>
      </w:r>
      <w:r>
        <w:rPr>
          <w:rFonts w:ascii="Arial Unicode MS" w:eastAsia="굴림체" w:hint="eastAsia"/>
          <w:b/>
          <w:bCs/>
        </w:rPr>
        <w:fldChar w:fldCharType="begin"/>
      </w:r>
      <w:r>
        <w:rPr>
          <w:rFonts w:ascii="Arial Unicode MS" w:eastAsia="굴림체" w:hint="eastAsia"/>
          <w:b/>
          <w:bCs/>
        </w:rPr>
        <w:instrText xml:space="preserve"> SEQ Table \* ARABIC </w:instrText>
      </w:r>
      <w:r>
        <w:rPr>
          <w:rFonts w:ascii="Arial Unicode MS" w:eastAsia="굴림체" w:hint="eastAsia"/>
          <w:b/>
          <w:bCs/>
        </w:rPr>
        <w:fldChar w:fldCharType="separate"/>
      </w:r>
      <w:r>
        <w:rPr>
          <w:rFonts w:ascii="Arial Unicode MS" w:eastAsia="굴림체" w:hint="eastAsia"/>
          <w:b/>
          <w:bCs/>
          <w:noProof/>
        </w:rPr>
        <w:t>412</w:t>
      </w:r>
      <w:r>
        <w:rPr>
          <w:rFonts w:ascii="Arial Unicode MS" w:eastAsia="굴림체" w:hint="eastAsia"/>
          <w:b/>
          <w:bCs/>
        </w:rPr>
        <w:fldChar w:fldCharType="end"/>
      </w:r>
      <w:r>
        <w:rPr>
          <w:rFonts w:ascii="Arial Unicode MS" w:eastAsia="굴림체" w:hint="eastAsia"/>
          <w:b/>
          <w:bCs/>
        </w:rPr>
        <w:t xml:space="preserve"> Command for Viewing Export Status of Statistical Data</w:t>
      </w:r>
      <w:bookmarkEnd w:id="476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Default="005344B4">
            <w:pPr>
              <w:rPr>
                <w:b/>
                <w:bCs/>
              </w:rPr>
            </w:pPr>
            <w:r>
              <w:rPr>
                <w:rFonts w:hint="eastAsia"/>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Default="005344B4">
            <w:pPr>
              <w:rPr>
                <w:b/>
                <w:bCs/>
              </w:rPr>
            </w:pPr>
            <w:r>
              <w:rPr>
                <w:rFonts w:hint="eastAsia"/>
                <w:b/>
                <w:bCs/>
              </w:rPr>
              <w:t>Description</w:t>
            </w:r>
          </w:p>
        </w:tc>
      </w:tr>
      <w:tr w:rsidR="005344B4"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Default="005344B4">
            <w:pPr>
              <w:rPr>
                <w:rFonts w:ascii="Courier New" w:hAnsi="Courier New" w:cs="Courier New"/>
                <w:b/>
              </w:rPr>
            </w:pPr>
            <w:r>
              <w:rPr>
                <w:rFonts w:ascii="Courier New" w:hAnsi="Courier New"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Default="005344B4">
            <w:r>
              <w:rPr>
                <w:rFonts w:hint="eastAsia"/>
              </w:rPr>
              <w:t xml:space="preserve">Displays the export status of statistical data about netflow traffic </w:t>
            </w:r>
          </w:p>
        </w:tc>
      </w:tr>
    </w:tbl>
    <w:p w14:paraId="4849DAE0" w14:textId="77777777" w:rsidR="005344B4" w:rsidRDefault="005344B4" w:rsidP="005344B4">
      <w:pPr>
        <w:pStyle w:val="a3"/>
        <w:ind w:left="0"/>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Default="005344B4">
            <w:pPr>
              <w:spacing w:line="240" w:lineRule="auto"/>
              <w:rPr>
                <w:rFonts w:ascii="Courier New" w:hAnsi="Courier New" w:cs="Courier New"/>
              </w:rPr>
            </w:pPr>
            <w:r>
              <w:rPr>
                <w:rFonts w:ascii="Courier New" w:hAnsi="Courier New" w:cs="Courier New"/>
              </w:rPr>
              <w:t xml:space="preserve">Router# show mls nde </w:t>
            </w:r>
          </w:p>
          <w:p w14:paraId="4D99AEF4" w14:textId="77777777" w:rsidR="005344B4" w:rsidRDefault="005344B4">
            <w:pPr>
              <w:spacing w:line="240" w:lineRule="auto"/>
              <w:rPr>
                <w:rFonts w:ascii="Courier New" w:hAnsi="Courier New" w:cs="Courier New"/>
              </w:rPr>
            </w:pPr>
            <w:r>
              <w:rPr>
                <w:rFonts w:ascii="Courier New" w:hAnsi="Courier New" w:cs="Courier New"/>
              </w:rPr>
              <w:t>Netflow Data Export enabled</w:t>
            </w:r>
          </w:p>
          <w:p w14:paraId="1BD99DDC" w14:textId="77777777" w:rsidR="005344B4" w:rsidRDefault="005344B4">
            <w:pPr>
              <w:spacing w:line="240" w:lineRule="auto"/>
              <w:rPr>
                <w:rFonts w:ascii="Courier New" w:hAnsi="Courier New" w:cs="Courier New"/>
              </w:rPr>
            </w:pPr>
            <w:r>
              <w:rPr>
                <w:rFonts w:ascii="Courier New" w:hAnsi="Courier New" w:cs="Courier New"/>
              </w:rPr>
              <w:t>Exporting flows to 30.2.1.2 (55555) 40.2.1.2 (33333)</w:t>
            </w:r>
          </w:p>
          <w:p w14:paraId="0689C4E3" w14:textId="77777777" w:rsidR="005344B4" w:rsidRDefault="005344B4">
            <w:pPr>
              <w:spacing w:line="240" w:lineRule="auto"/>
              <w:rPr>
                <w:rFonts w:ascii="Courier New" w:hAnsi="Courier New" w:cs="Courier New"/>
              </w:rPr>
            </w:pPr>
            <w:r>
              <w:rPr>
                <w:rFonts w:ascii="Courier New" w:hAnsi="Courier New" w:cs="Courier New"/>
              </w:rPr>
              <w:t>Exporting flows from Loopback0</w:t>
            </w:r>
          </w:p>
          <w:p w14:paraId="6E52E246" w14:textId="77777777" w:rsidR="005344B4" w:rsidRDefault="005344B4">
            <w:pPr>
              <w:spacing w:line="240" w:lineRule="auto"/>
              <w:rPr>
                <w:rFonts w:ascii="Courier New" w:hAnsi="Courier New" w:cs="Courier New"/>
              </w:rPr>
            </w:pPr>
            <w:r>
              <w:rPr>
                <w:rFonts w:ascii="Courier New" w:hAnsi="Courier New" w:cs="Courier New"/>
              </w:rPr>
              <w:t>Version: 5</w:t>
            </w:r>
          </w:p>
          <w:p w14:paraId="7CBF7EE7" w14:textId="77777777" w:rsidR="005344B4" w:rsidRDefault="005344B4">
            <w:pPr>
              <w:spacing w:line="240" w:lineRule="auto"/>
              <w:rPr>
                <w:rFonts w:ascii="Courier New" w:hAnsi="Courier New" w:cs="Courier New"/>
              </w:rPr>
            </w:pPr>
            <w:r>
              <w:rPr>
                <w:rFonts w:ascii="Courier New" w:hAnsi="Courier New" w:cs="Courier New"/>
              </w:rPr>
              <w:t>Total Netflow Data Export Packets are:</w:t>
            </w:r>
          </w:p>
          <w:p w14:paraId="59745E46" w14:textId="77777777" w:rsidR="005344B4" w:rsidRDefault="005344B4">
            <w:pPr>
              <w:spacing w:line="240" w:lineRule="auto"/>
              <w:rPr>
                <w:rFonts w:ascii="Courier New" w:hAnsi="Courier New" w:cs="Courier New"/>
              </w:rPr>
            </w:pPr>
            <w:r>
              <w:rPr>
                <w:rFonts w:ascii="Courier New" w:hAnsi="Courier New" w:cs="Courier New"/>
              </w:rPr>
              <w:t xml:space="preserve">        8 packets, 10 records</w:t>
            </w:r>
          </w:p>
          <w:p w14:paraId="60519518" w14:textId="77777777" w:rsidR="005344B4" w:rsidRDefault="005344B4">
            <w:pPr>
              <w:spacing w:line="240" w:lineRule="auto"/>
              <w:rPr>
                <w:rFonts w:ascii="Courier New" w:hAnsi="Courier New" w:cs="Courier New"/>
              </w:rPr>
            </w:pPr>
            <w:r>
              <w:rPr>
                <w:rFonts w:ascii="Courier New" w:hAnsi="Courier New" w:cs="Courier New"/>
              </w:rPr>
              <w:t>Total Netflow Data Export Send Errors:</w:t>
            </w:r>
          </w:p>
          <w:p w14:paraId="34D1A89D" w14:textId="77777777" w:rsidR="005344B4" w:rsidRDefault="005344B4">
            <w:pPr>
              <w:spacing w:line="240" w:lineRule="auto"/>
              <w:rPr>
                <w:rFonts w:ascii="Courier New" w:hAnsi="Courier New" w:cs="Courier New"/>
              </w:rPr>
            </w:pPr>
            <w:r>
              <w:rPr>
                <w:rFonts w:ascii="Courier New" w:hAnsi="Courier New" w:cs="Courier New"/>
              </w:rPr>
              <w:t xml:space="preserve">        0 packets, 0 records dropped</w:t>
            </w:r>
          </w:p>
          <w:p w14:paraId="6A3E6247" w14:textId="77777777" w:rsidR="005344B4" w:rsidRDefault="005344B4">
            <w:pPr>
              <w:spacing w:line="240" w:lineRule="auto"/>
              <w:rPr>
                <w:rFonts w:ascii="Courier New" w:hAnsi="Courier New" w:cs="Courier New"/>
              </w:rPr>
            </w:pPr>
            <w:r>
              <w:rPr>
                <w:rFonts w:ascii="Courier New" w:hAnsi="Courier New" w:cs="Courier New"/>
              </w:rPr>
              <w:t>Total Netflow Data Export Packets are:</w:t>
            </w:r>
          </w:p>
          <w:p w14:paraId="764D366D" w14:textId="77777777" w:rsidR="005344B4" w:rsidRDefault="005344B4">
            <w:pPr>
              <w:spacing w:line="240" w:lineRule="auto"/>
              <w:rPr>
                <w:rFonts w:ascii="Courier New" w:hAnsi="Courier New" w:cs="Courier New"/>
              </w:rPr>
            </w:pPr>
            <w:r>
              <w:rPr>
                <w:rFonts w:ascii="Courier New" w:hAnsi="Courier New" w:cs="Courier New"/>
              </w:rPr>
              <w:t xml:space="preserve">        8 packets, 10 records</w:t>
            </w:r>
          </w:p>
          <w:p w14:paraId="0B2DDE60" w14:textId="77777777" w:rsidR="005344B4" w:rsidRDefault="005344B4">
            <w:pPr>
              <w:spacing w:line="240" w:lineRule="auto"/>
              <w:rPr>
                <w:rFonts w:ascii="Courier New" w:hAnsi="Courier New" w:cs="Courier New"/>
              </w:rPr>
            </w:pPr>
            <w:r>
              <w:rPr>
                <w:rFonts w:ascii="Courier New" w:hAnsi="Courier New" w:cs="Courier New"/>
              </w:rPr>
              <w:t>Total Netflow Data Export Send Errors:</w:t>
            </w:r>
          </w:p>
          <w:p w14:paraId="79B8B634" w14:textId="77777777" w:rsidR="005344B4" w:rsidRDefault="005344B4">
            <w:pPr>
              <w:spacing w:line="240" w:lineRule="auto"/>
            </w:pPr>
            <w:r>
              <w:rPr>
                <w:rFonts w:ascii="Courier New" w:hAnsi="Courier New" w:cs="Courier New"/>
              </w:rPr>
              <w:t xml:space="preserve">        0 packets, 0 records dropped</w:t>
            </w:r>
          </w:p>
        </w:tc>
      </w:tr>
      <w:bookmarkEnd w:id="4699"/>
      <w:bookmarkEnd w:id="4700"/>
    </w:tbl>
    <w:p w14:paraId="4186F681" w14:textId="77777777" w:rsidR="005344B4" w:rsidRDefault="005344B4" w:rsidP="005344B4">
      <w:pPr>
        <w:pStyle w:val="a3"/>
        <w:ind w:left="0"/>
      </w:pPr>
    </w:p>
    <w:p w14:paraId="71AB88BA" w14:textId="77777777" w:rsidR="005344B4" w:rsidRDefault="005344B4" w:rsidP="005344B4"/>
    <w:sectPr w:rsidR="005344B4" w:rsidSect="00785787">
      <w:footerReference w:type="even" r:id="rId102"/>
      <w:type w:val="continuous"/>
      <w:pgSz w:w="11906" w:h="16838" w:code="9"/>
      <w:pgMar w:top="1985" w:right="851" w:bottom="1418" w:left="851" w:header="0" w:footer="0" w:gutter="284"/>
      <w:pgNumType w:fmt="decimalFullWidth"/>
      <w:cols w:space="425"/>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4" w:author="Helena N." w:date="2016-03-07T16:30:00Z" w:initials="HN">
    <w:p w14:paraId="0E042E9E" w14:textId="4567F21E" w:rsidR="005A5B63" w:rsidRDefault="005A5B63">
      <w:pPr>
        <w:pStyle w:val="affa"/>
      </w:pPr>
      <w:r>
        <w:rPr>
          <w:rStyle w:val="afffff0"/>
        </w:rPr>
        <w:annotationRef/>
      </w:r>
      <w:r>
        <w:t>confirmed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042E9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AEF13F" w14:textId="77777777" w:rsidR="00431AF8" w:rsidRDefault="00431AF8">
      <w:pPr>
        <w:rPr>
          <w:rFonts w:cs="Times New Roman"/>
        </w:rPr>
      </w:pPr>
      <w:r>
        <w:rPr>
          <w:rFonts w:cs="Times New Roman"/>
        </w:rPr>
        <w:separator/>
      </w:r>
    </w:p>
    <w:p w14:paraId="1D69DC00" w14:textId="77777777" w:rsidR="00431AF8" w:rsidRDefault="00431AF8"/>
    <w:p w14:paraId="0129A4E0" w14:textId="77777777" w:rsidR="00431AF8" w:rsidRDefault="00431AF8"/>
    <w:p w14:paraId="35A6D3AF" w14:textId="77777777" w:rsidR="00431AF8" w:rsidRDefault="00431AF8"/>
  </w:endnote>
  <w:endnote w:type="continuationSeparator" w:id="0">
    <w:p w14:paraId="7799430B" w14:textId="77777777" w:rsidR="00431AF8" w:rsidRDefault="00431AF8">
      <w:pPr>
        <w:rPr>
          <w:rFonts w:cs="Times New Roman"/>
        </w:rPr>
      </w:pPr>
      <w:r>
        <w:rPr>
          <w:rFonts w:cs="Times New Roman"/>
        </w:rPr>
        <w:continuationSeparator/>
      </w:r>
    </w:p>
    <w:p w14:paraId="4DADF614" w14:textId="77777777" w:rsidR="00431AF8" w:rsidRDefault="00431AF8"/>
    <w:p w14:paraId="25C64B7D" w14:textId="77777777" w:rsidR="00431AF8" w:rsidRDefault="00431AF8"/>
    <w:p w14:paraId="434AB54E" w14:textId="77777777" w:rsidR="00431AF8" w:rsidRDefault="00431A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5A5B63" w:rsidRDefault="005A5B63"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5A5B63" w:rsidRPr="00C770E5" w:rsidRDefault="005A5B63"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5A5B63" w:rsidRDefault="005A5B63"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5A5B63" w:rsidRPr="001D4722" w:rsidRDefault="005A5B63"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5A5B63" w:rsidRPr="0059127F" w:rsidRDefault="005A5B63"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7B3A04">
      <w:rPr>
        <w:rStyle w:val="ae"/>
        <w:noProof/>
      </w:rPr>
      <w:t>444</w:t>
    </w:r>
    <w:r w:rsidRPr="0059127F">
      <w:rPr>
        <w:rStyle w:val="ae"/>
      </w:rPr>
      <w:fldChar w:fldCharType="end"/>
    </w:r>
  </w:p>
  <w:p w14:paraId="0AE04CBD" w14:textId="2FC176A6" w:rsidR="005A5B63" w:rsidRDefault="00431AF8" w:rsidP="000E3F25">
    <w:pPr>
      <w:pStyle w:val="ad"/>
      <w:tabs>
        <w:tab w:val="clear" w:pos="4252"/>
        <w:tab w:val="clear" w:pos="8504"/>
        <w:tab w:val="left" w:pos="3092"/>
        <w:tab w:val="center" w:pos="4978"/>
      </w:tabs>
      <w:spacing w:after="120"/>
      <w:ind w:rightChars="180" w:right="324" w:firstLine="360"/>
      <w:rPr>
        <w:rFonts w:cs="Times New Roman"/>
      </w:rPr>
    </w:pPr>
    <w:r>
      <w:fldChar w:fldCharType="begin"/>
    </w:r>
    <w:r>
      <w:instrText xml:space="preserve"> TITLE   \* MERGEFORMAT </w:instrText>
    </w:r>
    <w:r>
      <w:fldChar w:fldCharType="separate"/>
    </w:r>
    <w:r w:rsidR="005A5B63">
      <w:rPr>
        <w:rFonts w:cs="Times New Roman"/>
      </w:rPr>
      <w:t>C9500 Series 10G EPON</w:t>
    </w:r>
    <w:r>
      <w:rPr>
        <w:rFonts w:cs="Times New Roman"/>
      </w:rPr>
      <w:fldChar w:fldCharType="end"/>
    </w:r>
    <w:r w:rsidR="005A5B63">
      <w:rPr>
        <w:rFonts w:cs="Times New Roman"/>
      </w:rPr>
      <w:t xml:space="preserve"> (DPoE)</w:t>
    </w:r>
    <w:r w:rsidR="005A5B63">
      <w:rPr>
        <w:rFonts w:cs="Times New Roman" w:hint="eastAsia"/>
      </w:rPr>
      <w:t xml:space="preserve"> </w:t>
    </w:r>
    <w:r>
      <w:fldChar w:fldCharType="begin"/>
    </w:r>
    <w:r>
      <w:instrText xml:space="preserve"> SUBJECT   \* MERGEFORMAT </w:instrText>
    </w:r>
    <w:r>
      <w:fldChar w:fldCharType="separate"/>
    </w:r>
    <w:r w:rsidR="005A5B63">
      <w:rPr>
        <w:rFonts w:cs="Times New Roman"/>
      </w:rPr>
      <w:t>User Guide</w:t>
    </w:r>
    <w:r>
      <w:rPr>
        <w:rFonts w:cs="Times New Roman"/>
      </w:rPr>
      <w:fldChar w:fldCharType="end"/>
    </w:r>
    <w:r w:rsidR="005A5B63">
      <w:tab/>
    </w:r>
    <w:r w:rsidR="005A5B63">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5A5B63" w:rsidRPr="00D445AF" w:rsidRDefault="005A5B63"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5A5B63" w:rsidRDefault="005A5B63"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5A5B63" w:rsidRDefault="005A5B63"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5A5B63" w:rsidRDefault="005A5B63"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5A5B63" w:rsidRDefault="005A5B63"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5A5B63" w:rsidRDefault="005A5B63"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2EDE1E" w14:textId="77777777" w:rsidR="00431AF8" w:rsidRDefault="00431AF8">
      <w:pPr>
        <w:rPr>
          <w:rFonts w:cs="Times New Roman"/>
        </w:rPr>
      </w:pPr>
      <w:r>
        <w:rPr>
          <w:rFonts w:cs="Times New Roman"/>
        </w:rPr>
        <w:separator/>
      </w:r>
    </w:p>
    <w:p w14:paraId="0E0BFB4B" w14:textId="77777777" w:rsidR="00431AF8" w:rsidRDefault="00431AF8"/>
    <w:p w14:paraId="7CB43047" w14:textId="77777777" w:rsidR="00431AF8" w:rsidRDefault="00431AF8"/>
    <w:p w14:paraId="27AD114D" w14:textId="77777777" w:rsidR="00431AF8" w:rsidRDefault="00431AF8"/>
  </w:footnote>
  <w:footnote w:type="continuationSeparator" w:id="0">
    <w:p w14:paraId="28D97EE6" w14:textId="77777777" w:rsidR="00431AF8" w:rsidRDefault="00431AF8">
      <w:pPr>
        <w:rPr>
          <w:rFonts w:cs="Times New Roman"/>
        </w:rPr>
      </w:pPr>
      <w:r>
        <w:rPr>
          <w:rFonts w:cs="Times New Roman"/>
        </w:rPr>
        <w:continuationSeparator/>
      </w:r>
    </w:p>
    <w:p w14:paraId="3AE5FA2C" w14:textId="77777777" w:rsidR="00431AF8" w:rsidRDefault="00431AF8"/>
    <w:p w14:paraId="23BB41CD" w14:textId="77777777" w:rsidR="00431AF8" w:rsidRDefault="00431AF8"/>
    <w:p w14:paraId="61D82AD0" w14:textId="77777777" w:rsidR="00431AF8" w:rsidRDefault="00431AF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5A5B63" w:rsidRDefault="005A5B63"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5A5B63" w:rsidRDefault="005A5B63"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5A5B63" w:rsidRPr="00F125B6" w:rsidRDefault="005A5B63"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5A5B63" w:rsidRDefault="005A5B63">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5A5B63" w:rsidRPr="0032235B" w:rsidRDefault="005A5B63"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3"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971EF8AA"/>
    <w:lvl w:ilvl="0" w:tplc="2EF490A4">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lena N.">
    <w15:presenceInfo w15:providerId="Windows Live" w15:userId="c85919d47766c9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F48"/>
    <w:rsid w:val="002B5798"/>
    <w:rsid w:val="002B5818"/>
    <w:rsid w:val="002B5FCC"/>
    <w:rsid w:val="002B66D8"/>
    <w:rsid w:val="002B6F02"/>
    <w:rsid w:val="002B7841"/>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0865"/>
    <w:rsid w:val="0033143B"/>
    <w:rsid w:val="0033415C"/>
    <w:rsid w:val="003343B9"/>
    <w:rsid w:val="0033536E"/>
    <w:rsid w:val="00335912"/>
    <w:rsid w:val="00336C67"/>
    <w:rsid w:val="003372D1"/>
    <w:rsid w:val="003410B6"/>
    <w:rsid w:val="00342126"/>
    <w:rsid w:val="0034216E"/>
    <w:rsid w:val="0034330B"/>
    <w:rsid w:val="0034426C"/>
    <w:rsid w:val="00344D74"/>
    <w:rsid w:val="00344ED9"/>
    <w:rsid w:val="00345565"/>
    <w:rsid w:val="00345B6B"/>
    <w:rsid w:val="0034617C"/>
    <w:rsid w:val="00346436"/>
    <w:rsid w:val="00347947"/>
    <w:rsid w:val="00347ACA"/>
    <w:rsid w:val="00350309"/>
    <w:rsid w:val="0035095A"/>
    <w:rsid w:val="00351033"/>
    <w:rsid w:val="003514F6"/>
    <w:rsid w:val="003515E8"/>
    <w:rsid w:val="0035174B"/>
    <w:rsid w:val="0035342E"/>
    <w:rsid w:val="00353FEA"/>
    <w:rsid w:val="003542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5759"/>
    <w:rsid w:val="00415BD9"/>
    <w:rsid w:val="00415C0E"/>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4597"/>
    <w:rsid w:val="005C5075"/>
    <w:rsid w:val="005C530C"/>
    <w:rsid w:val="005C58EE"/>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6757"/>
    <w:rsid w:val="00626ED1"/>
    <w:rsid w:val="00630296"/>
    <w:rsid w:val="0063345A"/>
    <w:rsid w:val="00633B41"/>
    <w:rsid w:val="00633B89"/>
    <w:rsid w:val="00635F4A"/>
    <w:rsid w:val="00636E67"/>
    <w:rsid w:val="00637194"/>
    <w:rsid w:val="00637268"/>
    <w:rsid w:val="00637CFF"/>
    <w:rsid w:val="00640F84"/>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7121"/>
    <w:rsid w:val="0078026D"/>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313"/>
    <w:rsid w:val="00B9347F"/>
    <w:rsid w:val="00B93E1B"/>
    <w:rsid w:val="00B9423A"/>
    <w:rsid w:val="00B9457F"/>
    <w:rsid w:val="00B95BBB"/>
    <w:rsid w:val="00B969E8"/>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DF6"/>
    <w:rsid w:val="00D84124"/>
    <w:rsid w:val="00D84867"/>
    <w:rsid w:val="00D85384"/>
    <w:rsid w:val="00D86B34"/>
    <w:rsid w:val="00D8732B"/>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7270"/>
    <w:rsid w:val="00DC7DC4"/>
    <w:rsid w:val="00DD052E"/>
    <w:rsid w:val="00DD2AEB"/>
    <w:rsid w:val="00DD2E3C"/>
    <w:rsid w:val="00DD399F"/>
    <w:rsid w:val="00DD3AEB"/>
    <w:rsid w:val="00DD3F3C"/>
    <w:rsid w:val="00DD465A"/>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CB2F07"/>
    <w:pPr>
      <w:tabs>
        <w:tab w:val="left" w:pos="1440"/>
        <w:tab w:val="right" w:leader="dot" w:pos="8948"/>
      </w:tabs>
      <w:ind w:left="2835"/>
      <w:jc w:val="left"/>
    </w:pPr>
    <w:rPr>
      <w:rFonts w:eastAsia="Arial"/>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3A2DEB-23AF-4195-90BA-4AFA36E30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1</TotalTime>
  <Pages>1</Pages>
  <Words>116158</Words>
  <Characters>662107</Characters>
  <Application>Microsoft Office Word</Application>
  <DocSecurity>0</DocSecurity>
  <Lines>5517</Lines>
  <Paragraphs>1553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776712</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3</cp:revision>
  <cp:lastPrinted>2013-08-09T08:31:00Z</cp:lastPrinted>
  <dcterms:created xsi:type="dcterms:W3CDTF">2016-03-07T09:58:00Z</dcterms:created>
  <dcterms:modified xsi:type="dcterms:W3CDTF">2016-03-07T09:58:00Z</dcterms:modified>
</cp:coreProperties>
</file>